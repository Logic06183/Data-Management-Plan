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customXmlInsRangeStart w:id="0" w:author="Craig Parker" w:date="2024-08-14T16:34:00Z"/>
    <w:bookmarkStart w:id="1" w:name="_Hlk173733829" w:displacedByCustomXml="next"/>
    <w:bookmarkStart w:id="2" w:name="_Hlk174528756" w:displacedByCustomXml="next"/>
    <w:sdt>
      <w:sdtPr>
        <w:id w:val="-1903830480"/>
        <w:docPartObj>
          <w:docPartGallery w:val="Cover Pages"/>
          <w:docPartUnique/>
        </w:docPartObj>
      </w:sdtPr>
      <w:sdtEndPr>
        <w:rPr>
          <w:rFonts w:ascii="Nunito" w:eastAsia="Nunito" w:hAnsi="Nunito" w:cs="Nunito"/>
          <w:color w:val="000000" w:themeColor="text1"/>
        </w:rPr>
      </w:sdtEndPr>
      <w:sdtContent>
        <w:customXmlInsRangeEnd w:id="0"/>
        <w:p w14:paraId="330DA6AD" w14:textId="69C24B7D" w:rsidR="00134238" w:rsidRDefault="00134238">
          <w:pPr>
            <w:rPr>
              <w:ins w:id="3" w:author="Craig Parker" w:date="2024-08-14T16:34:00Z" w16du:dateUtc="2024-08-14T14:34:00Z"/>
            </w:rPr>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134238" w14:paraId="3C5C7BD1" w14:textId="77777777">
            <w:trPr>
              <w:ins w:id="4" w:author="Craig Parker" w:date="2024-08-14T16:34:00Z"/>
            </w:trPr>
            <w:tc>
              <w:tcPr>
                <w:tcW w:w="7672" w:type="dxa"/>
                <w:tcMar>
                  <w:top w:w="216" w:type="dxa"/>
                  <w:left w:w="115" w:type="dxa"/>
                  <w:bottom w:w="216" w:type="dxa"/>
                  <w:right w:w="115" w:type="dxa"/>
                </w:tcMar>
              </w:tcPr>
              <w:p w14:paraId="2DC01117" w14:textId="7CD00584" w:rsidR="00134238" w:rsidRDefault="00134238">
                <w:pPr>
                  <w:pStyle w:val="NoSpacing"/>
                  <w:rPr>
                    <w:ins w:id="5" w:author="Craig Parker" w:date="2024-08-14T16:34:00Z" w16du:dateUtc="2024-08-14T14:34:00Z"/>
                    <w:color w:val="2F5496" w:themeColor="accent1" w:themeShade="BF"/>
                    <w:sz w:val="24"/>
                  </w:rPr>
                </w:pPr>
              </w:p>
            </w:tc>
          </w:tr>
          <w:tr w:rsidR="00134238" w14:paraId="79D8194D" w14:textId="77777777">
            <w:trPr>
              <w:ins w:id="6" w:author="Craig Parker" w:date="2024-08-14T16:34:00Z"/>
            </w:trPr>
            <w:tc>
              <w:tcPr>
                <w:tcW w:w="7672" w:type="dxa"/>
              </w:tcPr>
              <w:customXmlInsRangeStart w:id="7" w:author="Craig Parker" w:date="2024-08-14T16:34:00Z"/>
              <w:sdt>
                <w:sdtPr>
                  <w:rPr>
                    <w:rFonts w:asciiTheme="majorHAnsi" w:eastAsiaTheme="majorEastAsia" w:hAnsiTheme="majorHAnsi" w:cstheme="majorBidi"/>
                    <w:color w:val="4472C4" w:themeColor="accent1"/>
                    <w:sz w:val="88"/>
                    <w:szCs w:val="88"/>
                  </w:rPr>
                  <w:alias w:val="Title"/>
                  <w:id w:val="13406919"/>
                  <w:placeholder>
                    <w:docPart w:val="509A899B93E1444C8DEF9844401BF6A2"/>
                  </w:placeholder>
                  <w:dataBinding w:prefixMappings="xmlns:ns0='http://schemas.openxmlformats.org/package/2006/metadata/core-properties' xmlns:ns1='http://purl.org/dc/elements/1.1/'" w:xpath="/ns0:coreProperties[1]/ns1:title[1]" w:storeItemID="{6C3C8BC8-F283-45AE-878A-BAB7291924A1}"/>
                  <w:text/>
                </w:sdtPr>
                <w:sdtContent>
                  <w:customXmlInsRangeEnd w:id="7"/>
                  <w:p w14:paraId="4306E04F" w14:textId="54F1F0DB" w:rsidR="00134238" w:rsidRDefault="00B64181">
                    <w:pPr>
                      <w:pStyle w:val="NoSpacing"/>
                      <w:spacing w:line="216" w:lineRule="auto"/>
                      <w:rPr>
                        <w:ins w:id="8" w:author="Craig Parker" w:date="2024-08-14T16:34:00Z" w16du:dateUtc="2024-08-14T14:34:00Z"/>
                        <w:rFonts w:asciiTheme="majorHAnsi" w:eastAsiaTheme="majorEastAsia" w:hAnsiTheme="majorHAnsi" w:cstheme="majorBidi"/>
                        <w:color w:val="4472C4" w:themeColor="accent1"/>
                        <w:sz w:val="88"/>
                        <w:szCs w:val="88"/>
                      </w:rPr>
                    </w:pPr>
                    <w:ins w:id="9" w:author="Craig Parker" w:date="2024-08-14T16:48:00Z" w16du:dateUtc="2024-08-14T14:48:00Z">
                      <w:r>
                        <w:rPr>
                          <w:rFonts w:asciiTheme="majorHAnsi" w:eastAsiaTheme="majorEastAsia" w:hAnsiTheme="majorHAnsi" w:cstheme="majorBidi"/>
                          <w:color w:val="4472C4" w:themeColor="accent1"/>
                          <w:sz w:val="88"/>
                          <w:szCs w:val="88"/>
                        </w:rPr>
                        <w:t>HE²AT Center Data Management Plan</w:t>
                      </w:r>
                    </w:ins>
                  </w:p>
                  <w:customXmlInsRangeStart w:id="10" w:author="Craig Parker" w:date="2024-08-14T16:34:00Z"/>
                </w:sdtContent>
              </w:sdt>
              <w:customXmlInsRangeEnd w:id="10"/>
            </w:tc>
          </w:tr>
          <w:tr w:rsidR="00134238" w14:paraId="73D3D081" w14:textId="77777777">
            <w:trPr>
              <w:ins w:id="11" w:author="Craig Parker" w:date="2024-08-14T16:34:00Z"/>
            </w:trPr>
            <w:customXmlInsRangeStart w:id="12" w:author="Craig Parker" w:date="2024-08-14T16:34:00Z"/>
            <w:sdt>
              <w:sdtPr>
                <w:rPr>
                  <w:rFonts w:ascii="Nunito" w:eastAsia="Nunito" w:hAnsi="Nunito" w:cs="Nunito"/>
                  <w:color w:val="000000" w:themeColor="text1"/>
                  <w:sz w:val="20"/>
                </w:rPr>
                <w:alias w:val="Subtitle"/>
                <w:id w:val="13406923"/>
                <w:placeholder>
                  <w:docPart w:val="209C38A8EADA452EBD28E7625504750E"/>
                </w:placeholder>
                <w:dataBinding w:prefixMappings="xmlns:ns0='http://schemas.openxmlformats.org/package/2006/metadata/core-properties' xmlns:ns1='http://purl.org/dc/elements/1.1/'" w:xpath="/ns0:coreProperties[1]/ns1:subject[1]" w:storeItemID="{6C3C8BC8-F283-45AE-878A-BAB7291924A1}"/>
                <w:text/>
              </w:sdtPr>
              <w:sdtContent>
                <w:customXmlInsRangeEnd w:id="12"/>
                <w:tc>
                  <w:tcPr>
                    <w:tcW w:w="7672" w:type="dxa"/>
                    <w:tcMar>
                      <w:top w:w="216" w:type="dxa"/>
                      <w:left w:w="115" w:type="dxa"/>
                      <w:bottom w:w="216" w:type="dxa"/>
                      <w:right w:w="115" w:type="dxa"/>
                    </w:tcMar>
                  </w:tcPr>
                  <w:p w14:paraId="724FA0AC" w14:textId="0DEFB3E1" w:rsidR="00134238" w:rsidRDefault="00B64181">
                    <w:pPr>
                      <w:pStyle w:val="NoSpacing"/>
                      <w:rPr>
                        <w:ins w:id="13" w:author="Craig Parker" w:date="2024-08-14T16:34:00Z" w16du:dateUtc="2024-08-14T14:34:00Z"/>
                        <w:color w:val="2F5496" w:themeColor="accent1" w:themeShade="BF"/>
                        <w:sz w:val="24"/>
                      </w:rPr>
                    </w:pPr>
                    <w:ins w:id="14" w:author="Craig Parker" w:date="2024-08-14T16:48:00Z" w16du:dateUtc="2024-08-14T14:48:00Z">
                      <w:r>
                        <w:rPr>
                          <w:rFonts w:ascii="Nunito" w:eastAsia="Nunito" w:hAnsi="Nunito" w:cs="Nunito"/>
                          <w:color w:val="000000" w:themeColor="text1"/>
                          <w:sz w:val="20"/>
                        </w:rPr>
                        <w:t>Document version number 3.0</w:t>
                      </w:r>
                    </w:ins>
                  </w:p>
                </w:tc>
                <w:customXmlInsRangeStart w:id="15" w:author="Craig Parker" w:date="2024-08-14T16:34:00Z"/>
              </w:sdtContent>
            </w:sdt>
            <w:customXmlInsRangeEnd w:id="15"/>
          </w:tr>
        </w:tbl>
        <w:tbl>
          <w:tblPr>
            <w:tblpPr w:leftFromText="187" w:rightFromText="187" w:horzAnchor="margin" w:tblpXSpec="center" w:tblpYSpec="bottom"/>
            <w:tblW w:w="3857" w:type="pct"/>
            <w:tblLook w:val="04A0" w:firstRow="1" w:lastRow="0" w:firstColumn="1" w:lastColumn="0" w:noHBand="0" w:noVBand="1"/>
          </w:tblPr>
          <w:tblGrid>
            <w:gridCol w:w="7220"/>
          </w:tblGrid>
          <w:tr w:rsidR="00134238" w14:paraId="67BE2941" w14:textId="77777777">
            <w:trPr>
              <w:ins w:id="16" w:author="Craig Parker" w:date="2024-08-14T16:34:00Z"/>
            </w:trPr>
            <w:tc>
              <w:tcPr>
                <w:tcW w:w="7221" w:type="dxa"/>
                <w:tcMar>
                  <w:top w:w="216" w:type="dxa"/>
                  <w:left w:w="115" w:type="dxa"/>
                  <w:bottom w:w="216" w:type="dxa"/>
                  <w:right w:w="115" w:type="dxa"/>
                </w:tcMar>
              </w:tcPr>
              <w:customXmlInsRangeStart w:id="17" w:author="Craig Parker" w:date="2024-08-14T16:34:00Z"/>
              <w:sdt>
                <w:sdtPr>
                  <w:rPr>
                    <w:color w:val="4472C4" w:themeColor="accent1"/>
                    <w:sz w:val="28"/>
                    <w:szCs w:val="28"/>
                  </w:rPr>
                  <w:alias w:val="Author"/>
                  <w:id w:val="13406928"/>
                  <w:placeholder>
                    <w:docPart w:val="823D3E50F76F47CA99DE054A4F579277"/>
                  </w:placeholder>
                  <w:dataBinding w:prefixMappings="xmlns:ns0='http://schemas.openxmlformats.org/package/2006/metadata/core-properties' xmlns:ns1='http://purl.org/dc/elements/1.1/'" w:xpath="/ns0:coreProperties[1]/ns1:creator[1]" w:storeItemID="{6C3C8BC8-F283-45AE-878A-BAB7291924A1}"/>
                  <w:text/>
                </w:sdtPr>
                <w:sdtContent>
                  <w:customXmlInsRangeEnd w:id="17"/>
                  <w:p w14:paraId="1FF2E5F8" w14:textId="0010B9B4" w:rsidR="00134238" w:rsidRDefault="00134238">
                    <w:pPr>
                      <w:pStyle w:val="NoSpacing"/>
                      <w:rPr>
                        <w:ins w:id="18" w:author="Craig Parker" w:date="2024-08-14T16:34:00Z" w16du:dateUtc="2024-08-14T14:34:00Z"/>
                        <w:color w:val="4472C4" w:themeColor="accent1"/>
                        <w:sz w:val="28"/>
                        <w:szCs w:val="28"/>
                      </w:rPr>
                    </w:pPr>
                    <w:ins w:id="19" w:author="Craig Parker" w:date="2024-08-14T16:35:00Z" w16du:dateUtc="2024-08-14T14:35:00Z">
                      <w:r>
                        <w:rPr>
                          <w:color w:val="4472C4" w:themeColor="accent1"/>
                          <w:sz w:val="28"/>
                          <w:szCs w:val="28"/>
                        </w:rPr>
                        <w:t>Developed by Chr</w:t>
                      </w:r>
                    </w:ins>
                    <w:ins w:id="20" w:author="Craig Parker" w:date="2024-08-14T16:36:00Z" w16du:dateUtc="2024-08-14T14:36:00Z">
                      <w:r>
                        <w:rPr>
                          <w:color w:val="4472C4" w:themeColor="accent1"/>
                          <w:sz w:val="28"/>
                          <w:szCs w:val="28"/>
                        </w:rPr>
                        <w:t>istopher Jack</w:t>
                      </w:r>
                    </w:ins>
                  </w:p>
                  <w:customXmlInsRangeStart w:id="21" w:author="Craig Parker" w:date="2024-08-14T16:34:00Z"/>
                </w:sdtContent>
              </w:sdt>
              <w:customXmlInsRangeEnd w:id="21"/>
              <w:customXmlInsRangeStart w:id="22" w:author="Craig Parker" w:date="2024-08-14T16:34:00Z"/>
              <w:sdt>
                <w:sdtPr>
                  <w:rPr>
                    <w:color w:val="4472C4" w:themeColor="accent1"/>
                    <w:sz w:val="28"/>
                    <w:szCs w:val="28"/>
                  </w:rPr>
                  <w:alias w:val="Date"/>
                  <w:tag w:val="Date"/>
                  <w:id w:val="13406932"/>
                  <w:placeholder>
                    <w:docPart w:val="4148655591014D489D591A57ACE6B4C9"/>
                  </w:placeholder>
                  <w:dataBinding w:prefixMappings="xmlns:ns0='http://schemas.microsoft.com/office/2006/coverPageProps'" w:xpath="/ns0:CoverPageProperties[1]/ns0:PublishDate[1]" w:storeItemID="{55AF091B-3C7A-41E3-B477-F2FDAA23CFDA}"/>
                  <w:date w:fullDate="2024-08-14T00:00:00Z">
                    <w:dateFormat w:val="M-d-yyyy"/>
                    <w:lid w:val="en-US"/>
                    <w:storeMappedDataAs w:val="dateTime"/>
                    <w:calendar w:val="gregorian"/>
                  </w:date>
                </w:sdtPr>
                <w:sdtContent>
                  <w:customXmlInsRangeEnd w:id="22"/>
                  <w:p w14:paraId="446D0D5F" w14:textId="2D66D546" w:rsidR="00134238" w:rsidRDefault="00134238">
                    <w:pPr>
                      <w:pStyle w:val="NoSpacing"/>
                      <w:rPr>
                        <w:ins w:id="23" w:author="Craig Parker" w:date="2024-08-14T16:34:00Z" w16du:dateUtc="2024-08-14T14:34:00Z"/>
                        <w:color w:val="4472C4" w:themeColor="accent1"/>
                        <w:sz w:val="28"/>
                        <w:szCs w:val="28"/>
                      </w:rPr>
                    </w:pPr>
                    <w:ins w:id="24" w:author="Craig Parker" w:date="2024-08-14T16:36:00Z" w16du:dateUtc="2024-08-14T14:36:00Z">
                      <w:r>
                        <w:rPr>
                          <w:color w:val="4472C4" w:themeColor="accent1"/>
                          <w:sz w:val="28"/>
                          <w:szCs w:val="28"/>
                        </w:rPr>
                        <w:t>8-14-2024</w:t>
                      </w:r>
                    </w:ins>
                  </w:p>
                  <w:customXmlInsRangeStart w:id="25" w:author="Craig Parker" w:date="2024-08-14T16:34:00Z"/>
                </w:sdtContent>
              </w:sdt>
              <w:customXmlInsRangeEnd w:id="25"/>
              <w:p w14:paraId="26A6CAC8" w14:textId="77777777" w:rsidR="00134238" w:rsidRDefault="00134238">
                <w:pPr>
                  <w:pStyle w:val="NoSpacing"/>
                  <w:rPr>
                    <w:ins w:id="26" w:author="Craig Parker" w:date="2024-08-14T16:34:00Z" w16du:dateUtc="2024-08-14T14:34:00Z"/>
                    <w:color w:val="4472C4" w:themeColor="accent1"/>
                  </w:rPr>
                </w:pPr>
              </w:p>
            </w:tc>
          </w:tr>
        </w:tbl>
        <w:p w14:paraId="74AD2FBF" w14:textId="2B4AA5AB" w:rsidR="00134238" w:rsidRDefault="00134238">
          <w:pPr>
            <w:overflowPunct/>
            <w:autoSpaceDE/>
            <w:autoSpaceDN/>
            <w:adjustRightInd/>
            <w:rPr>
              <w:ins w:id="27" w:author="Craig Parker" w:date="2024-08-14T16:34:00Z" w16du:dateUtc="2024-08-14T14:34:00Z"/>
              <w:rFonts w:ascii="Nunito" w:eastAsia="Nunito" w:hAnsi="Nunito" w:cs="Nunito"/>
              <w:b/>
              <w:bCs/>
              <w:caps/>
              <w:color w:val="000000" w:themeColor="text1"/>
              <w:sz w:val="20"/>
            </w:rPr>
          </w:pPr>
          <w:ins w:id="28" w:author="Craig Parker" w:date="2024-08-14T16:34:00Z" w16du:dateUtc="2024-08-14T14:34:00Z">
            <w:r>
              <w:rPr>
                <w:rFonts w:ascii="Nunito" w:eastAsia="Nunito" w:hAnsi="Nunito" w:cs="Nunito"/>
                <w:color w:val="000000" w:themeColor="text1"/>
              </w:rPr>
              <w:br w:type="page"/>
            </w:r>
          </w:ins>
        </w:p>
        <w:customXmlInsRangeStart w:id="29" w:author="Craig Parker" w:date="2024-08-14T16:34:00Z"/>
      </w:sdtContent>
    </w:sdt>
    <w:customXmlInsRangeEnd w:id="29"/>
    <w:p w14:paraId="00000001" w14:textId="5F344E50" w:rsidR="007813F4" w:rsidRPr="002E4822" w:rsidRDefault="009511AE">
      <w:pPr>
        <w:pStyle w:val="Heading2"/>
        <w:spacing w:before="0" w:after="0"/>
        <w:rPr>
          <w:rFonts w:ascii="Nunito" w:eastAsia="Nunito" w:hAnsi="Nunito" w:cs="Nunito"/>
          <w:color w:val="000000" w:themeColor="text1"/>
          <w:rPrChange w:id="30" w:author="Craig Parker" w:date="2024-08-07T12:23:00Z">
            <w:rPr>
              <w:rFonts w:ascii="Nunito" w:eastAsia="Nunito" w:hAnsi="Nunito" w:cs="Nunito"/>
              <w:color w:val="333333"/>
              <w:sz w:val="24"/>
              <w:szCs w:val="24"/>
            </w:rPr>
          </w:rPrChange>
        </w:rPr>
      </w:pPr>
      <w:r w:rsidRPr="002E4822">
        <w:rPr>
          <w:rFonts w:ascii="Nunito" w:eastAsia="Nunito" w:hAnsi="Nunito" w:cs="Nunito"/>
          <w:color w:val="000000" w:themeColor="text1"/>
          <w:rPrChange w:id="31" w:author="Craig Parker" w:date="2024-08-07T12:23:00Z">
            <w:rPr>
              <w:rFonts w:ascii="Nunito" w:eastAsia="Nunito" w:hAnsi="Nunito" w:cs="Nunito"/>
              <w:color w:val="333333"/>
              <w:sz w:val="24"/>
              <w:szCs w:val="24"/>
            </w:rPr>
          </w:rPrChange>
        </w:rPr>
        <w:lastRenderedPageBreak/>
        <w:t xml:space="preserve"> </w:t>
      </w:r>
    </w:p>
    <w:p w14:paraId="00000003" w14:textId="773BA5DC" w:rsidR="007813F4" w:rsidRPr="00E278EA" w:rsidDel="00BC335B" w:rsidRDefault="3E93EB8D" w:rsidP="3E93EB8D">
      <w:pPr>
        <w:pStyle w:val="Title"/>
        <w:spacing w:after="0"/>
        <w:rPr>
          <w:del w:id="32" w:author="Craig Parker" w:date="2024-08-05T19:16:00Z"/>
          <w:rFonts w:ascii="Nunito" w:eastAsia="Nunito" w:hAnsi="Nunito"/>
          <w:b/>
          <w:bCs/>
          <w:color w:val="000000" w:themeColor="text1"/>
          <w:sz w:val="20"/>
          <w:szCs w:val="20"/>
          <w:rPrChange w:id="33" w:author="Craig Parker" w:date="2024-08-07T12:23:00Z">
            <w:rPr>
              <w:del w:id="34" w:author="Craig Parker" w:date="2024-08-05T19:16:00Z"/>
              <w:rFonts w:ascii="Nunito" w:eastAsia="Nunito" w:hAnsi="Nunito"/>
            </w:rPr>
          </w:rPrChange>
        </w:rPr>
      </w:pPr>
      <w:bookmarkStart w:id="35" w:name="_heading=h.os84weccl6ey"/>
      <w:bookmarkEnd w:id="35"/>
      <w:commentRangeStart w:id="36"/>
      <w:del w:id="37" w:author="Craig Parker" w:date="2024-08-14T16:49:00Z" w16du:dateUtc="2024-08-14T14:49:00Z">
        <w:r w:rsidRPr="00E278EA" w:rsidDel="00B64181">
          <w:rPr>
            <w:rFonts w:ascii="Nunito" w:eastAsia="Nunito" w:hAnsi="Nunito" w:cs="Nunito"/>
            <w:b/>
            <w:bCs/>
            <w:color w:val="000000" w:themeColor="text1"/>
            <w:sz w:val="20"/>
            <w:szCs w:val="20"/>
            <w:rPrChange w:id="38" w:author="Craig Parker" w:date="2024-08-07T12:23:00Z">
              <w:rPr>
                <w:rFonts w:ascii="Nunito" w:eastAsia="Nunito" w:hAnsi="Nunito" w:cs="Nunito"/>
              </w:rPr>
            </w:rPrChange>
          </w:rPr>
          <w:delText>HE</w:delText>
        </w:r>
        <w:commentRangeEnd w:id="36"/>
        <w:r w:rsidR="00E278EA" w:rsidDel="00B64181">
          <w:rPr>
            <w:rStyle w:val="CommentReference"/>
          </w:rPr>
          <w:commentReference w:id="36"/>
        </w:r>
        <w:r w:rsidRPr="00E278EA" w:rsidDel="00B64181">
          <w:rPr>
            <w:rFonts w:ascii="Nunito" w:eastAsia="Nunito" w:hAnsi="Nunito" w:cs="Nunito"/>
            <w:b/>
            <w:bCs/>
            <w:color w:val="000000" w:themeColor="text1"/>
            <w:sz w:val="20"/>
            <w:szCs w:val="20"/>
            <w:rPrChange w:id="39" w:author="Craig Parker" w:date="2024-08-07T12:23:00Z">
              <w:rPr>
                <w:rFonts w:ascii="Nunito" w:eastAsia="Nunito" w:hAnsi="Nunito" w:cs="Nunito"/>
              </w:rPr>
            </w:rPrChange>
          </w:rPr>
          <w:delText xml:space="preserve">²AT </w:delText>
        </w:r>
        <w:commentRangeStart w:id="40"/>
        <w:r w:rsidRPr="00E278EA" w:rsidDel="00B64181">
          <w:rPr>
            <w:rFonts w:ascii="Nunito" w:eastAsia="Nunito" w:hAnsi="Nunito" w:cs="Nunito"/>
            <w:b/>
            <w:bCs/>
            <w:color w:val="000000" w:themeColor="text1"/>
            <w:sz w:val="20"/>
            <w:szCs w:val="20"/>
            <w:rPrChange w:id="41" w:author="Craig Parker" w:date="2024-08-07T12:23:00Z">
              <w:rPr>
                <w:rFonts w:ascii="Nunito" w:eastAsia="Nunito" w:hAnsi="Nunito" w:cs="Nunito"/>
              </w:rPr>
            </w:rPrChange>
          </w:rPr>
          <w:delText>Center</w:delText>
        </w:r>
        <w:commentRangeEnd w:id="40"/>
        <w:r w:rsidR="00E278EA" w:rsidRPr="00E278EA" w:rsidDel="00B64181">
          <w:rPr>
            <w:rStyle w:val="CommentReference"/>
            <w:b/>
            <w:bCs/>
          </w:rPr>
          <w:commentReference w:id="40"/>
        </w:r>
        <w:r w:rsidRPr="00E278EA" w:rsidDel="00B64181">
          <w:rPr>
            <w:rFonts w:ascii="Nunito" w:eastAsia="Nunito" w:hAnsi="Nunito" w:cs="Nunito"/>
            <w:b/>
            <w:bCs/>
            <w:color w:val="000000" w:themeColor="text1"/>
            <w:sz w:val="20"/>
            <w:szCs w:val="20"/>
            <w:rPrChange w:id="42" w:author="Craig Parker" w:date="2024-08-07T12:23:00Z">
              <w:rPr>
                <w:rFonts w:ascii="Nunito" w:eastAsia="Nunito" w:hAnsi="Nunito" w:cs="Nunito"/>
              </w:rPr>
            </w:rPrChange>
          </w:rPr>
          <w:delText xml:space="preserve"> Data Management Plan</w:delText>
        </w:r>
        <w:r w:rsidRPr="00E278EA" w:rsidDel="00B64181">
          <w:rPr>
            <w:rFonts w:ascii="Nunito" w:eastAsia="Nunito" w:hAnsi="Nunito"/>
            <w:b/>
            <w:bCs/>
            <w:color w:val="000000" w:themeColor="text1"/>
            <w:sz w:val="20"/>
            <w:szCs w:val="20"/>
            <w:rPrChange w:id="43" w:author="Craig Parker" w:date="2024-08-07T12:23:00Z">
              <w:rPr>
                <w:rFonts w:ascii="Nunito" w:eastAsia="Nunito" w:hAnsi="Nunito"/>
              </w:rPr>
            </w:rPrChange>
          </w:rPr>
          <w:delText xml:space="preserve"> </w:delText>
        </w:r>
      </w:del>
    </w:p>
    <w:p w14:paraId="00000004" w14:textId="0FE0FAE0" w:rsidR="007813F4" w:rsidRPr="002E4822" w:rsidDel="00B64181" w:rsidRDefault="3E93EB8D" w:rsidP="3E93EB8D">
      <w:pPr>
        <w:pStyle w:val="Title"/>
        <w:spacing w:after="0"/>
        <w:rPr>
          <w:del w:id="44" w:author="Craig Parker" w:date="2024-08-14T16:49:00Z" w16du:dateUtc="2024-08-14T14:49:00Z"/>
          <w:rFonts w:ascii="Nunito" w:eastAsia="Nunito" w:hAnsi="Nunito"/>
          <w:color w:val="000000" w:themeColor="text1"/>
          <w:sz w:val="20"/>
          <w:szCs w:val="20"/>
          <w:rPrChange w:id="45" w:author="Craig Parker" w:date="2024-08-07T12:23:00Z">
            <w:rPr>
              <w:del w:id="46" w:author="Craig Parker" w:date="2024-08-14T16:49:00Z" w16du:dateUtc="2024-08-14T14:49:00Z"/>
              <w:rFonts w:ascii="Nunito" w:eastAsia="Nunito" w:hAnsi="Nunito"/>
            </w:rPr>
          </w:rPrChange>
        </w:rPr>
      </w:pPr>
      <w:del w:id="47" w:author="Craig Parker" w:date="2024-08-14T16:49:00Z" w16du:dateUtc="2024-08-14T14:49:00Z">
        <w:r w:rsidRPr="002E4822" w:rsidDel="00B64181">
          <w:rPr>
            <w:rFonts w:ascii="Nunito" w:eastAsia="Nunito" w:hAnsi="Nunito"/>
            <w:color w:val="000000" w:themeColor="text1"/>
            <w:sz w:val="20"/>
            <w:szCs w:val="20"/>
            <w:rPrChange w:id="48" w:author="Craig Parker" w:date="2024-08-07T12:23:00Z">
              <w:rPr>
                <w:rFonts w:ascii="Nunito" w:eastAsia="Nunito" w:hAnsi="Nunito"/>
              </w:rPr>
            </w:rPrChange>
          </w:rPr>
          <w:delText xml:space="preserve"> </w:delText>
        </w:r>
      </w:del>
    </w:p>
    <w:p w14:paraId="00000005" w14:textId="509147B9" w:rsidR="007813F4" w:rsidRPr="002E4822" w:rsidDel="00B64181" w:rsidRDefault="3E93EB8D">
      <w:pPr>
        <w:rPr>
          <w:del w:id="49" w:author="Craig Parker" w:date="2024-08-14T16:49:00Z" w16du:dateUtc="2024-08-14T14:49:00Z"/>
          <w:rFonts w:ascii="Nunito" w:eastAsia="Nunito" w:hAnsi="Nunito" w:cs="Nunito"/>
          <w:color w:val="000000" w:themeColor="text1"/>
          <w:sz w:val="20"/>
          <w:rPrChange w:id="50" w:author="Craig Parker" w:date="2024-08-07T12:23:00Z">
            <w:rPr>
              <w:del w:id="51" w:author="Craig Parker" w:date="2024-08-14T16:49:00Z" w16du:dateUtc="2024-08-14T14:49:00Z"/>
              <w:rFonts w:ascii="Nunito" w:eastAsia="Nunito" w:hAnsi="Nunito" w:cs="Nunito"/>
            </w:rPr>
          </w:rPrChange>
        </w:rPr>
      </w:pPr>
      <w:del w:id="52" w:author="Craig Parker" w:date="2024-08-14T16:49:00Z" w16du:dateUtc="2024-08-14T14:49:00Z">
        <w:r w:rsidRPr="002E4822" w:rsidDel="00B64181">
          <w:rPr>
            <w:rFonts w:ascii="Nunito" w:eastAsia="Nunito" w:hAnsi="Nunito" w:cs="Nunito"/>
            <w:color w:val="000000" w:themeColor="text1"/>
            <w:sz w:val="20"/>
            <w:rPrChange w:id="53" w:author="Craig Parker" w:date="2024-08-07T12:23:00Z">
              <w:rPr>
                <w:rFonts w:ascii="Nunito" w:eastAsia="Nunito" w:hAnsi="Nunito" w:cs="Nunito"/>
              </w:rPr>
            </w:rPrChange>
          </w:rPr>
          <w:delText xml:space="preserve">Document version number 3.0                 </w:delText>
        </w:r>
        <w:r w:rsidR="5D4A789A" w:rsidRPr="002E4822" w:rsidDel="00B64181">
          <w:rPr>
            <w:rFonts w:ascii="Nunito" w:hAnsi="Nunito"/>
            <w:color w:val="000000" w:themeColor="text1"/>
            <w:sz w:val="20"/>
            <w:rPrChange w:id="54" w:author="Craig Parker" w:date="2024-08-07T12:23:00Z">
              <w:rPr/>
            </w:rPrChange>
          </w:rPr>
          <w:tab/>
        </w:r>
        <w:r w:rsidRPr="002E4822" w:rsidDel="00B64181">
          <w:rPr>
            <w:rFonts w:ascii="Nunito" w:eastAsia="Nunito" w:hAnsi="Nunito" w:cs="Nunito"/>
            <w:color w:val="000000" w:themeColor="text1"/>
            <w:sz w:val="20"/>
            <w:rPrChange w:id="55" w:author="Craig Parker" w:date="2024-08-07T12:23:00Z">
              <w:rPr>
                <w:rFonts w:ascii="Nunito" w:eastAsia="Nunito" w:hAnsi="Nunito" w:cs="Nunito"/>
              </w:rPr>
            </w:rPrChange>
          </w:rPr>
          <w:delText xml:space="preserve"> </w:delText>
        </w:r>
      </w:del>
    </w:p>
    <w:p w14:paraId="00000006" w14:textId="423ABF3A" w:rsidR="007813F4" w:rsidRPr="002E4822" w:rsidDel="00B64181" w:rsidRDefault="3E93EB8D">
      <w:pPr>
        <w:rPr>
          <w:del w:id="56" w:author="Craig Parker" w:date="2024-08-14T16:49:00Z" w16du:dateUtc="2024-08-14T14:49:00Z"/>
          <w:rFonts w:ascii="Nunito" w:eastAsia="Nunito" w:hAnsi="Nunito" w:cs="Nunito"/>
          <w:color w:val="000000" w:themeColor="text1"/>
          <w:sz w:val="20"/>
          <w:rPrChange w:id="57" w:author="Craig Parker" w:date="2024-08-07T12:23:00Z">
            <w:rPr>
              <w:del w:id="58" w:author="Craig Parker" w:date="2024-08-14T16:49:00Z" w16du:dateUtc="2024-08-14T14:49:00Z"/>
              <w:rFonts w:ascii="Nunito" w:eastAsia="Nunito" w:hAnsi="Nunito" w:cs="Nunito"/>
            </w:rPr>
          </w:rPrChange>
        </w:rPr>
      </w:pPr>
      <w:del w:id="59" w:author="Craig Parker" w:date="2024-08-14T16:49:00Z" w16du:dateUtc="2024-08-14T14:49:00Z">
        <w:r w:rsidRPr="002E4822" w:rsidDel="00B64181">
          <w:rPr>
            <w:rFonts w:ascii="Nunito" w:eastAsia="Nunito" w:hAnsi="Nunito" w:cs="Nunito"/>
            <w:color w:val="000000" w:themeColor="text1"/>
            <w:sz w:val="20"/>
            <w:rPrChange w:id="60" w:author="Craig Parker" w:date="2024-08-07T12:23:00Z">
              <w:rPr>
                <w:rFonts w:ascii="Nunito" w:eastAsia="Nunito" w:hAnsi="Nunito" w:cs="Nunito"/>
              </w:rPr>
            </w:rPrChange>
          </w:rPr>
          <w:delText xml:space="preserve">Version Date: </w:delText>
        </w:r>
        <w:r w:rsidRPr="002E4822" w:rsidDel="00B64181">
          <w:rPr>
            <w:rFonts w:ascii="Nunito" w:eastAsia="Nunito" w:hAnsi="Nunito" w:cs="Nunito"/>
            <w:color w:val="000000" w:themeColor="text1"/>
            <w:sz w:val="20"/>
            <w:highlight w:val="yellow"/>
            <w:rPrChange w:id="61" w:author="Craig Parker" w:date="2024-08-07T12:23:00Z">
              <w:rPr>
                <w:rFonts w:ascii="Nunito" w:eastAsia="Nunito" w:hAnsi="Nunito" w:cs="Nunito"/>
                <w:highlight w:val="yellow"/>
              </w:rPr>
            </w:rPrChange>
          </w:rPr>
          <w:delText>/2024</w:delText>
        </w:r>
      </w:del>
    </w:p>
    <w:p w14:paraId="00000007" w14:textId="62C6F15B" w:rsidR="007813F4" w:rsidRPr="002E4822" w:rsidRDefault="009511AE">
      <w:pPr>
        <w:rPr>
          <w:rFonts w:ascii="Nunito" w:eastAsia="Nunito" w:hAnsi="Nunito" w:cs="Nunito"/>
          <w:color w:val="000000" w:themeColor="text1"/>
          <w:sz w:val="20"/>
          <w:rPrChange w:id="62" w:author="Craig Parker" w:date="2024-08-07T12:23:00Z">
            <w:rPr>
              <w:rFonts w:ascii="Nunito" w:eastAsia="Nunito" w:hAnsi="Nunito" w:cs="Nunito"/>
            </w:rPr>
          </w:rPrChange>
        </w:rPr>
      </w:pPr>
      <w:del w:id="63" w:author="Craig Parker" w:date="2024-08-14T16:49:00Z" w16du:dateUtc="2024-08-14T14:49:00Z">
        <w:r w:rsidRPr="002E4822" w:rsidDel="00B64181">
          <w:rPr>
            <w:rFonts w:ascii="Nunito" w:eastAsia="Nunito" w:hAnsi="Nunito" w:cs="Nunito"/>
            <w:color w:val="000000" w:themeColor="text1"/>
            <w:sz w:val="20"/>
            <w:rPrChange w:id="64" w:author="Craig Parker" w:date="2024-08-07T12:23:00Z">
              <w:rPr>
                <w:rFonts w:ascii="Nunito" w:eastAsia="Nunito" w:hAnsi="Nunito" w:cs="Nunito"/>
              </w:rPr>
            </w:rPrChange>
          </w:rPr>
          <w:delText xml:space="preserve"> </w:delText>
        </w:r>
      </w:del>
    </w:p>
    <w:p w14:paraId="00000008" w14:textId="77777777" w:rsidR="007813F4" w:rsidRPr="002E4822" w:rsidRDefault="009511AE">
      <w:pPr>
        <w:rPr>
          <w:rFonts w:ascii="Nunito" w:eastAsia="Nunito" w:hAnsi="Nunito" w:cs="Nunito"/>
          <w:color w:val="000000" w:themeColor="text1"/>
          <w:sz w:val="20"/>
          <w:rPrChange w:id="65"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6" w:author="Craig Parker" w:date="2024-08-07T12:23:00Z">
            <w:rPr>
              <w:rFonts w:ascii="Nunito" w:eastAsia="Nunito" w:hAnsi="Nunito" w:cs="Nunito"/>
            </w:rPr>
          </w:rPrChange>
        </w:rPr>
        <w:t xml:space="preserve"> </w:t>
      </w:r>
    </w:p>
    <w:p w14:paraId="00000009" w14:textId="355CBF37" w:rsidR="007813F4" w:rsidRPr="002E4822" w:rsidRDefault="0E3CF60B">
      <w:pPr>
        <w:rPr>
          <w:rFonts w:ascii="Nunito" w:eastAsia="Nunito" w:hAnsi="Nunito" w:cs="Nunito"/>
          <w:color w:val="000000" w:themeColor="text1"/>
          <w:sz w:val="20"/>
          <w:rPrChange w:id="67"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8" w:author="Craig Parker" w:date="2024-08-07T12:23:00Z">
            <w:rPr>
              <w:rFonts w:ascii="Nunito" w:eastAsia="Nunito" w:hAnsi="Nunito" w:cs="Nunito"/>
            </w:rPr>
          </w:rPrChange>
        </w:rPr>
        <w:t>Developed by Christopher Jack_____ _____________ ____________________</w:t>
      </w:r>
    </w:p>
    <w:p w14:paraId="0000000A" w14:textId="77777777" w:rsidR="007813F4" w:rsidRPr="002E4822" w:rsidRDefault="009511AE">
      <w:pPr>
        <w:rPr>
          <w:rFonts w:ascii="Nunito" w:eastAsia="Nunito" w:hAnsi="Nunito" w:cs="Nunito"/>
          <w:color w:val="000000" w:themeColor="text1"/>
          <w:sz w:val="20"/>
          <w:rPrChange w:id="69" w:author="Craig Parker" w:date="2024-08-07T12:23:00Z">
            <w:rPr>
              <w:rFonts w:ascii="Nunito" w:eastAsia="Nunito" w:hAnsi="Nunito" w:cs="Nunito"/>
            </w:rPr>
          </w:rPrChange>
        </w:rPr>
      </w:pPr>
      <w:r w:rsidRPr="002E4822">
        <w:rPr>
          <w:rFonts w:ascii="Nunito" w:eastAsia="Nunito" w:hAnsi="Nunito" w:cs="Nunito"/>
          <w:color w:val="000000" w:themeColor="text1"/>
          <w:sz w:val="20"/>
          <w:rPrChange w:id="70" w:author="Craig Parker" w:date="2024-08-07T12:23:00Z">
            <w:rPr>
              <w:rFonts w:ascii="Nunito" w:eastAsia="Nunito" w:hAnsi="Nunito" w:cs="Nunito"/>
            </w:rPr>
          </w:rPrChange>
        </w:rPr>
        <w:t xml:space="preserve">                    </w:t>
      </w:r>
      <w:r w:rsidRPr="002E4822">
        <w:rPr>
          <w:rFonts w:ascii="Nunito" w:eastAsia="Nunito" w:hAnsi="Nunito" w:cs="Nunito"/>
          <w:color w:val="000000" w:themeColor="text1"/>
          <w:sz w:val="20"/>
          <w:rPrChange w:id="71" w:author="Craig Parker" w:date="2024-08-07T12:23:00Z">
            <w:rPr>
              <w:rFonts w:ascii="Nunito" w:eastAsia="Nunito" w:hAnsi="Nunito" w:cs="Nunito"/>
            </w:rPr>
          </w:rPrChange>
        </w:rPr>
        <w:tab/>
        <w:t xml:space="preserve">Name                      </w:t>
      </w:r>
      <w:r w:rsidRPr="002E4822">
        <w:rPr>
          <w:rFonts w:ascii="Nunito" w:eastAsia="Nunito" w:hAnsi="Nunito" w:cs="Nunito"/>
          <w:color w:val="000000" w:themeColor="text1"/>
          <w:sz w:val="20"/>
          <w:rPrChange w:id="72" w:author="Craig Parker" w:date="2024-08-07T12:23:00Z">
            <w:rPr>
              <w:rFonts w:ascii="Nunito" w:eastAsia="Nunito" w:hAnsi="Nunito" w:cs="Nunito"/>
            </w:rPr>
          </w:rPrChange>
        </w:rPr>
        <w:tab/>
        <w:t xml:space="preserve">     </w:t>
      </w:r>
      <w:r w:rsidRPr="002E4822">
        <w:rPr>
          <w:rFonts w:ascii="Nunito" w:eastAsia="Nunito" w:hAnsi="Nunito" w:cs="Nunito"/>
          <w:color w:val="000000" w:themeColor="text1"/>
          <w:sz w:val="20"/>
          <w:rPrChange w:id="73" w:author="Craig Parker" w:date="2024-08-07T12:23:00Z">
            <w:rPr>
              <w:rFonts w:ascii="Nunito" w:eastAsia="Nunito" w:hAnsi="Nunito" w:cs="Nunito"/>
            </w:rPr>
          </w:rPrChange>
        </w:rPr>
        <w:tab/>
        <w:t xml:space="preserve">Date                           </w:t>
      </w:r>
      <w:r w:rsidRPr="002E4822">
        <w:rPr>
          <w:rFonts w:ascii="Nunito" w:eastAsia="Nunito" w:hAnsi="Nunito" w:cs="Nunito"/>
          <w:color w:val="000000" w:themeColor="text1"/>
          <w:sz w:val="20"/>
          <w:rPrChange w:id="74" w:author="Craig Parker" w:date="2024-08-07T12:23:00Z">
            <w:rPr>
              <w:rFonts w:ascii="Nunito" w:eastAsia="Nunito" w:hAnsi="Nunito" w:cs="Nunito"/>
            </w:rPr>
          </w:rPrChange>
        </w:rPr>
        <w:tab/>
        <w:t xml:space="preserve">   </w:t>
      </w:r>
      <w:r w:rsidRPr="002E4822">
        <w:rPr>
          <w:rFonts w:ascii="Nunito" w:eastAsia="Nunito" w:hAnsi="Nunito" w:cs="Nunito"/>
          <w:color w:val="000000" w:themeColor="text1"/>
          <w:sz w:val="20"/>
          <w:rPrChange w:id="75" w:author="Craig Parker" w:date="2024-08-07T12:23:00Z">
            <w:rPr>
              <w:rFonts w:ascii="Nunito" w:eastAsia="Nunito" w:hAnsi="Nunito" w:cs="Nunito"/>
            </w:rPr>
          </w:rPrChange>
        </w:rPr>
        <w:tab/>
        <w:t>Signature</w:t>
      </w:r>
    </w:p>
    <w:p w14:paraId="0000000B" w14:textId="77777777" w:rsidR="007813F4" w:rsidRPr="002E4822" w:rsidRDefault="009511AE">
      <w:pPr>
        <w:rPr>
          <w:rFonts w:ascii="Nunito" w:eastAsia="Nunito" w:hAnsi="Nunito" w:cs="Nunito"/>
          <w:color w:val="000000" w:themeColor="text1"/>
          <w:sz w:val="20"/>
          <w:rPrChange w:id="76" w:author="Craig Parker" w:date="2024-08-07T12:23:00Z">
            <w:rPr>
              <w:rFonts w:ascii="Nunito" w:eastAsia="Nunito" w:hAnsi="Nunito" w:cs="Nunito"/>
            </w:rPr>
          </w:rPrChange>
        </w:rPr>
      </w:pPr>
      <w:r w:rsidRPr="002E4822">
        <w:rPr>
          <w:rFonts w:ascii="Nunito" w:eastAsia="Nunito" w:hAnsi="Nunito" w:cs="Nunito"/>
          <w:color w:val="000000" w:themeColor="text1"/>
          <w:sz w:val="20"/>
          <w:rPrChange w:id="77" w:author="Craig Parker" w:date="2024-08-07T12:23:00Z">
            <w:rPr>
              <w:rFonts w:ascii="Nunito" w:eastAsia="Nunito" w:hAnsi="Nunito" w:cs="Nunito"/>
            </w:rPr>
          </w:rPrChange>
        </w:rPr>
        <w:t xml:space="preserve"> </w:t>
      </w:r>
    </w:p>
    <w:p w14:paraId="0000000C" w14:textId="77777777" w:rsidR="007813F4" w:rsidRPr="002E4822" w:rsidRDefault="009511AE">
      <w:pPr>
        <w:rPr>
          <w:rFonts w:ascii="Nunito" w:eastAsia="Nunito" w:hAnsi="Nunito" w:cs="Nunito"/>
          <w:color w:val="000000" w:themeColor="text1"/>
          <w:sz w:val="20"/>
          <w:rPrChange w:id="78" w:author="Craig Parker" w:date="2024-08-07T12:23:00Z">
            <w:rPr>
              <w:rFonts w:ascii="Nunito" w:eastAsia="Nunito" w:hAnsi="Nunito" w:cs="Nunito"/>
            </w:rPr>
          </w:rPrChange>
        </w:rPr>
      </w:pPr>
      <w:r w:rsidRPr="002E4822">
        <w:rPr>
          <w:rFonts w:ascii="Nunito" w:eastAsia="Nunito" w:hAnsi="Nunito" w:cs="Nunito"/>
          <w:color w:val="000000" w:themeColor="text1"/>
          <w:sz w:val="20"/>
          <w:rPrChange w:id="79" w:author="Craig Parker" w:date="2024-08-07T12:23:00Z">
            <w:rPr>
              <w:rFonts w:ascii="Nunito" w:eastAsia="Nunito" w:hAnsi="Nunito" w:cs="Nunito"/>
            </w:rPr>
          </w:rPrChange>
        </w:rPr>
        <w:t xml:space="preserve"> </w:t>
      </w:r>
    </w:p>
    <w:p w14:paraId="0000000D" w14:textId="77777777" w:rsidR="007813F4" w:rsidRPr="002E4822" w:rsidRDefault="009511AE">
      <w:pPr>
        <w:rPr>
          <w:rFonts w:ascii="Nunito" w:eastAsia="Nunito" w:hAnsi="Nunito" w:cs="Nunito"/>
          <w:color w:val="000000" w:themeColor="text1"/>
          <w:sz w:val="20"/>
          <w:rPrChange w:id="80" w:author="Craig Parker" w:date="2024-08-07T12:23:00Z">
            <w:rPr>
              <w:rFonts w:ascii="Nunito" w:eastAsia="Nunito" w:hAnsi="Nunito" w:cs="Nunito"/>
            </w:rPr>
          </w:rPrChange>
        </w:rPr>
      </w:pPr>
      <w:r w:rsidRPr="002E4822">
        <w:rPr>
          <w:rFonts w:ascii="Nunito" w:eastAsia="Nunito" w:hAnsi="Nunito" w:cs="Nunito"/>
          <w:color w:val="000000" w:themeColor="text1"/>
          <w:sz w:val="20"/>
          <w:rPrChange w:id="81" w:author="Craig Parker" w:date="2024-08-07T12:23:00Z">
            <w:rPr>
              <w:rFonts w:ascii="Nunito" w:eastAsia="Nunito" w:hAnsi="Nunito" w:cs="Nunito"/>
            </w:rPr>
          </w:rPrChange>
        </w:rPr>
        <w:t xml:space="preserve"> </w:t>
      </w:r>
    </w:p>
    <w:p w14:paraId="0000000E" w14:textId="7114F2FA" w:rsidR="007813F4" w:rsidRPr="002E4822" w:rsidRDefault="009511AE">
      <w:pPr>
        <w:rPr>
          <w:rFonts w:ascii="Nunito" w:eastAsia="Nunito" w:hAnsi="Nunito" w:cs="Nunito"/>
          <w:color w:val="000000" w:themeColor="text1"/>
          <w:sz w:val="20"/>
          <w:rPrChange w:id="82" w:author="Craig Parker" w:date="2024-08-07T12:23:00Z">
            <w:rPr>
              <w:rFonts w:ascii="Nunito" w:eastAsia="Nunito" w:hAnsi="Nunito" w:cs="Nunito"/>
            </w:rPr>
          </w:rPrChange>
        </w:rPr>
      </w:pPr>
      <w:r w:rsidRPr="002E4822">
        <w:rPr>
          <w:rFonts w:ascii="Nunito" w:eastAsia="Nunito" w:hAnsi="Nunito" w:cs="Nunito"/>
          <w:color w:val="000000" w:themeColor="text1"/>
          <w:sz w:val="20"/>
          <w:rPrChange w:id="83" w:author="Craig Parker" w:date="2024-08-07T12:23:00Z">
            <w:rPr>
              <w:rFonts w:ascii="Nunito" w:eastAsia="Nunito" w:hAnsi="Nunito" w:cs="Nunito"/>
            </w:rPr>
          </w:rPrChange>
        </w:rPr>
        <w:t xml:space="preserve">Reviewed by NIH Science officer </w:t>
      </w:r>
      <w:proofErr w:type="spellStart"/>
      <w:r w:rsidRPr="002E4822">
        <w:rPr>
          <w:rFonts w:ascii="Nunito" w:eastAsia="Nunito" w:hAnsi="Nunito" w:cs="Nunito"/>
          <w:color w:val="000000" w:themeColor="text1"/>
          <w:sz w:val="20"/>
          <w:rPrChange w:id="84" w:author="Craig Parker" w:date="2024-08-07T12:23:00Z">
            <w:rPr>
              <w:rFonts w:ascii="Nunito" w:eastAsia="Nunito" w:hAnsi="Nunito" w:cs="Nunito"/>
            </w:rPr>
          </w:rPrChange>
        </w:rPr>
        <w:t>tbd</w:t>
      </w:r>
      <w:proofErr w:type="spellEnd"/>
      <w:r w:rsidRPr="002E4822">
        <w:rPr>
          <w:rFonts w:ascii="Nunito" w:eastAsia="Nunito" w:hAnsi="Nunito" w:cs="Nunito"/>
          <w:color w:val="000000" w:themeColor="text1"/>
          <w:sz w:val="20"/>
          <w:rPrChange w:id="85" w:author="Craig Parker" w:date="2024-08-07T12:23:00Z">
            <w:rPr>
              <w:rFonts w:ascii="Nunito" w:eastAsia="Nunito" w:hAnsi="Nunito" w:cs="Nunito"/>
            </w:rPr>
          </w:rPrChange>
        </w:rPr>
        <w:t>___________________ ____________ ______________________</w:t>
      </w:r>
    </w:p>
    <w:p w14:paraId="0000000F" w14:textId="77777777" w:rsidR="007813F4" w:rsidRPr="002E4822" w:rsidRDefault="009511AE">
      <w:pPr>
        <w:rPr>
          <w:rFonts w:ascii="Nunito" w:eastAsia="Nunito" w:hAnsi="Nunito" w:cs="Nunito"/>
          <w:color w:val="000000" w:themeColor="text1"/>
          <w:sz w:val="20"/>
          <w:rPrChange w:id="86" w:author="Craig Parker" w:date="2024-08-07T12:23:00Z">
            <w:rPr>
              <w:rFonts w:ascii="Nunito" w:eastAsia="Nunito" w:hAnsi="Nunito" w:cs="Nunito"/>
            </w:rPr>
          </w:rPrChange>
        </w:rPr>
      </w:pPr>
      <w:r w:rsidRPr="002E4822">
        <w:rPr>
          <w:rFonts w:ascii="Nunito" w:eastAsia="Nunito" w:hAnsi="Nunito" w:cs="Nunito"/>
          <w:color w:val="000000" w:themeColor="text1"/>
          <w:sz w:val="20"/>
          <w:rPrChange w:id="87" w:author="Craig Parker" w:date="2024-08-07T12:23:00Z">
            <w:rPr>
              <w:rFonts w:ascii="Nunito" w:eastAsia="Nunito" w:hAnsi="Nunito" w:cs="Nunito"/>
            </w:rPr>
          </w:rPrChange>
        </w:rPr>
        <w:t xml:space="preserve">                    </w:t>
      </w:r>
      <w:r w:rsidRPr="002E4822">
        <w:rPr>
          <w:rFonts w:ascii="Nunito" w:eastAsia="Nunito" w:hAnsi="Nunito" w:cs="Nunito"/>
          <w:color w:val="000000" w:themeColor="text1"/>
          <w:sz w:val="20"/>
          <w:rPrChange w:id="88" w:author="Craig Parker" w:date="2024-08-07T12:23:00Z">
            <w:rPr>
              <w:rFonts w:ascii="Nunito" w:eastAsia="Nunito" w:hAnsi="Nunito" w:cs="Nunito"/>
            </w:rPr>
          </w:rPrChange>
        </w:rPr>
        <w:tab/>
        <w:t xml:space="preserve">Name                      </w:t>
      </w:r>
      <w:r w:rsidRPr="002E4822">
        <w:rPr>
          <w:rFonts w:ascii="Nunito" w:eastAsia="Nunito" w:hAnsi="Nunito" w:cs="Nunito"/>
          <w:color w:val="000000" w:themeColor="text1"/>
          <w:sz w:val="20"/>
          <w:rPrChange w:id="89" w:author="Craig Parker" w:date="2024-08-07T12:23:00Z">
            <w:rPr>
              <w:rFonts w:ascii="Nunito" w:eastAsia="Nunito" w:hAnsi="Nunito" w:cs="Nunito"/>
            </w:rPr>
          </w:rPrChange>
        </w:rPr>
        <w:tab/>
        <w:t xml:space="preserve">   </w:t>
      </w:r>
      <w:r w:rsidRPr="002E4822">
        <w:rPr>
          <w:rFonts w:ascii="Nunito" w:eastAsia="Nunito" w:hAnsi="Nunito" w:cs="Nunito"/>
          <w:color w:val="000000" w:themeColor="text1"/>
          <w:sz w:val="20"/>
          <w:rPrChange w:id="90" w:author="Craig Parker" w:date="2024-08-07T12:23:00Z">
            <w:rPr>
              <w:rFonts w:ascii="Nunito" w:eastAsia="Nunito" w:hAnsi="Nunito" w:cs="Nunito"/>
            </w:rPr>
          </w:rPrChange>
        </w:rPr>
        <w:tab/>
        <w:t xml:space="preserve">Date                             </w:t>
      </w:r>
      <w:proofErr w:type="gramStart"/>
      <w:r w:rsidRPr="002E4822">
        <w:rPr>
          <w:rFonts w:ascii="Nunito" w:eastAsia="Nunito" w:hAnsi="Nunito" w:cs="Nunito"/>
          <w:color w:val="000000" w:themeColor="text1"/>
          <w:sz w:val="20"/>
          <w:rPrChange w:id="91" w:author="Craig Parker" w:date="2024-08-07T12:23:00Z">
            <w:rPr>
              <w:rFonts w:ascii="Nunito" w:eastAsia="Nunito" w:hAnsi="Nunito" w:cs="Nunito"/>
            </w:rPr>
          </w:rPrChange>
        </w:rPr>
        <w:tab/>
        <w:t xml:space="preserve">  </w:t>
      </w:r>
      <w:r w:rsidRPr="002E4822">
        <w:rPr>
          <w:rFonts w:ascii="Nunito" w:eastAsia="Nunito" w:hAnsi="Nunito" w:cs="Nunito"/>
          <w:color w:val="000000" w:themeColor="text1"/>
          <w:sz w:val="20"/>
          <w:rPrChange w:id="92" w:author="Craig Parker" w:date="2024-08-07T12:23:00Z">
            <w:rPr>
              <w:rFonts w:ascii="Nunito" w:eastAsia="Nunito" w:hAnsi="Nunito" w:cs="Nunito"/>
            </w:rPr>
          </w:rPrChange>
        </w:rPr>
        <w:tab/>
      </w:r>
      <w:proofErr w:type="gramEnd"/>
      <w:r w:rsidRPr="002E4822">
        <w:rPr>
          <w:rFonts w:ascii="Nunito" w:eastAsia="Nunito" w:hAnsi="Nunito" w:cs="Nunito"/>
          <w:color w:val="000000" w:themeColor="text1"/>
          <w:sz w:val="20"/>
          <w:rPrChange w:id="93" w:author="Craig Parker" w:date="2024-08-07T12:23:00Z">
            <w:rPr>
              <w:rFonts w:ascii="Nunito" w:eastAsia="Nunito" w:hAnsi="Nunito" w:cs="Nunito"/>
            </w:rPr>
          </w:rPrChange>
        </w:rPr>
        <w:t>Signature</w:t>
      </w:r>
    </w:p>
    <w:p w14:paraId="00000010" w14:textId="77777777" w:rsidR="007813F4" w:rsidRPr="002E4822" w:rsidRDefault="009511AE">
      <w:pPr>
        <w:rPr>
          <w:rFonts w:ascii="Nunito" w:eastAsia="Nunito" w:hAnsi="Nunito" w:cs="Nunito"/>
          <w:color w:val="000000" w:themeColor="text1"/>
          <w:sz w:val="20"/>
          <w:rPrChange w:id="94" w:author="Craig Parker" w:date="2024-08-07T12:23:00Z">
            <w:rPr>
              <w:rFonts w:ascii="Nunito" w:eastAsia="Nunito" w:hAnsi="Nunito" w:cs="Nunito"/>
            </w:rPr>
          </w:rPrChange>
        </w:rPr>
      </w:pPr>
      <w:r w:rsidRPr="002E4822">
        <w:rPr>
          <w:rFonts w:ascii="Nunito" w:eastAsia="Nunito" w:hAnsi="Nunito" w:cs="Nunito"/>
          <w:color w:val="000000" w:themeColor="text1"/>
          <w:sz w:val="20"/>
          <w:rPrChange w:id="95" w:author="Craig Parker" w:date="2024-08-07T12:23:00Z">
            <w:rPr>
              <w:rFonts w:ascii="Nunito" w:eastAsia="Nunito" w:hAnsi="Nunito" w:cs="Nunito"/>
            </w:rPr>
          </w:rPrChange>
        </w:rPr>
        <w:t xml:space="preserve"> </w:t>
      </w:r>
    </w:p>
    <w:p w14:paraId="00000011" w14:textId="77777777" w:rsidR="007813F4" w:rsidRPr="002E4822" w:rsidRDefault="009511AE">
      <w:pPr>
        <w:rPr>
          <w:rFonts w:ascii="Nunito" w:eastAsia="Nunito" w:hAnsi="Nunito" w:cs="Nunito"/>
          <w:color w:val="000000" w:themeColor="text1"/>
          <w:sz w:val="20"/>
          <w:rPrChange w:id="96" w:author="Craig Parker" w:date="2024-08-07T12:23:00Z">
            <w:rPr>
              <w:rFonts w:ascii="Nunito" w:eastAsia="Nunito" w:hAnsi="Nunito" w:cs="Nunito"/>
            </w:rPr>
          </w:rPrChange>
        </w:rPr>
      </w:pPr>
      <w:r w:rsidRPr="002E4822">
        <w:rPr>
          <w:rFonts w:ascii="Nunito" w:eastAsia="Nunito" w:hAnsi="Nunito" w:cs="Nunito"/>
          <w:color w:val="000000" w:themeColor="text1"/>
          <w:sz w:val="20"/>
          <w:rPrChange w:id="97" w:author="Craig Parker" w:date="2024-08-07T12:23:00Z">
            <w:rPr>
              <w:rFonts w:ascii="Nunito" w:eastAsia="Nunito" w:hAnsi="Nunito" w:cs="Nunito"/>
            </w:rPr>
          </w:rPrChange>
        </w:rPr>
        <w:t xml:space="preserve"> </w:t>
      </w:r>
    </w:p>
    <w:p w14:paraId="00000012" w14:textId="77777777" w:rsidR="007813F4" w:rsidRPr="002E4822" w:rsidRDefault="009511AE">
      <w:pPr>
        <w:rPr>
          <w:rFonts w:ascii="Nunito" w:eastAsia="Nunito" w:hAnsi="Nunito" w:cs="Nunito"/>
          <w:color w:val="000000" w:themeColor="text1"/>
          <w:sz w:val="20"/>
          <w:rPrChange w:id="98" w:author="Craig Parker" w:date="2024-08-07T12:23:00Z">
            <w:rPr>
              <w:rFonts w:ascii="Nunito" w:eastAsia="Nunito" w:hAnsi="Nunito" w:cs="Nunito"/>
            </w:rPr>
          </w:rPrChange>
        </w:rPr>
      </w:pPr>
      <w:r w:rsidRPr="002E4822">
        <w:rPr>
          <w:rFonts w:ascii="Nunito" w:eastAsia="Nunito" w:hAnsi="Nunito" w:cs="Nunito"/>
          <w:color w:val="000000" w:themeColor="text1"/>
          <w:sz w:val="20"/>
          <w:rPrChange w:id="99" w:author="Craig Parker" w:date="2024-08-07T12:23:00Z">
            <w:rPr>
              <w:rFonts w:ascii="Nunito" w:eastAsia="Nunito" w:hAnsi="Nunito" w:cs="Nunito"/>
            </w:rPr>
          </w:rPrChange>
        </w:rPr>
        <w:t xml:space="preserve"> </w:t>
      </w:r>
    </w:p>
    <w:p w14:paraId="00000013" w14:textId="48C9EDAF" w:rsidR="007813F4" w:rsidRPr="002E4822" w:rsidRDefault="009511AE">
      <w:pPr>
        <w:rPr>
          <w:rFonts w:ascii="Nunito" w:eastAsia="Nunito" w:hAnsi="Nunito" w:cs="Nunito"/>
          <w:color w:val="000000" w:themeColor="text1"/>
          <w:sz w:val="20"/>
          <w:rPrChange w:id="100" w:author="Craig Parker" w:date="2024-08-07T12:23:00Z">
            <w:rPr>
              <w:rFonts w:ascii="Nunito" w:eastAsia="Nunito" w:hAnsi="Nunito" w:cs="Nunito"/>
            </w:rPr>
          </w:rPrChange>
        </w:rPr>
      </w:pPr>
      <w:r w:rsidRPr="002E4822">
        <w:rPr>
          <w:rFonts w:ascii="Nunito" w:eastAsia="Nunito" w:hAnsi="Nunito" w:cs="Nunito"/>
          <w:color w:val="000000" w:themeColor="text1"/>
          <w:sz w:val="20"/>
          <w:rPrChange w:id="101" w:author="Craig Parker" w:date="2024-08-07T12:23:00Z">
            <w:rPr>
              <w:rFonts w:ascii="Nunito" w:eastAsia="Nunito" w:hAnsi="Nunito" w:cs="Nunito"/>
            </w:rPr>
          </w:rPrChange>
        </w:rPr>
        <w:t>Approved by Matthew Chersich____ ____________ ______________________</w:t>
      </w:r>
    </w:p>
    <w:p w14:paraId="00000016" w14:textId="61057105" w:rsidR="007813F4" w:rsidRPr="002E4822" w:rsidRDefault="3E93EB8D" w:rsidP="3E93EB8D">
      <w:pPr>
        <w:rPr>
          <w:rFonts w:ascii="Nunito" w:eastAsia="Nunito" w:hAnsi="Nunito"/>
          <w:color w:val="000000" w:themeColor="text1"/>
          <w:sz w:val="20"/>
          <w:rPrChange w:id="102" w:author="Craig Parker" w:date="2024-08-07T12:23:00Z">
            <w:rPr>
              <w:rFonts w:ascii="Nunito" w:eastAsia="Nunito" w:hAnsi="Nunito"/>
            </w:rPr>
          </w:rPrChange>
        </w:rPr>
      </w:pPr>
      <w:r w:rsidRPr="002E4822">
        <w:rPr>
          <w:rFonts w:ascii="Nunito" w:eastAsia="Nunito" w:hAnsi="Nunito" w:cs="Nunito"/>
          <w:color w:val="000000" w:themeColor="text1"/>
          <w:sz w:val="20"/>
          <w:rPrChange w:id="103" w:author="Craig Parker" w:date="2024-08-07T12:23:00Z">
            <w:rPr>
              <w:rFonts w:ascii="Nunito" w:eastAsia="Nunito" w:hAnsi="Nunito" w:cs="Nunito"/>
            </w:rPr>
          </w:rPrChange>
        </w:rPr>
        <w:t xml:space="preserve">                    </w:t>
      </w:r>
      <w:r w:rsidR="009511AE" w:rsidRPr="002E4822">
        <w:rPr>
          <w:rFonts w:ascii="Nunito" w:hAnsi="Nunito"/>
          <w:color w:val="000000" w:themeColor="text1"/>
          <w:sz w:val="20"/>
          <w:rPrChange w:id="104" w:author="Craig Parker" w:date="2024-08-07T12:23:00Z">
            <w:rPr/>
          </w:rPrChange>
        </w:rPr>
        <w:tab/>
      </w:r>
      <w:r w:rsidRPr="002E4822">
        <w:rPr>
          <w:rFonts w:ascii="Nunito" w:eastAsia="Nunito" w:hAnsi="Nunito" w:cs="Nunito"/>
          <w:color w:val="000000" w:themeColor="text1"/>
          <w:sz w:val="20"/>
          <w:rPrChange w:id="105" w:author="Craig Parker" w:date="2024-08-07T12:23:00Z">
            <w:rPr>
              <w:rFonts w:ascii="Nunito" w:eastAsia="Nunito" w:hAnsi="Nunito" w:cs="Nunito"/>
            </w:rPr>
          </w:rPrChange>
        </w:rPr>
        <w:t xml:space="preserve">Name                      </w:t>
      </w:r>
      <w:r w:rsidR="009511AE" w:rsidRPr="002E4822">
        <w:rPr>
          <w:rFonts w:ascii="Nunito" w:hAnsi="Nunito"/>
          <w:color w:val="000000" w:themeColor="text1"/>
          <w:sz w:val="20"/>
          <w:rPrChange w:id="106" w:author="Craig Parker" w:date="2024-08-07T12:23:00Z">
            <w:rPr/>
          </w:rPrChange>
        </w:rPr>
        <w:tab/>
      </w:r>
      <w:r w:rsidRPr="002E4822">
        <w:rPr>
          <w:rFonts w:ascii="Nunito" w:eastAsia="Nunito" w:hAnsi="Nunito" w:cs="Nunito"/>
          <w:color w:val="000000" w:themeColor="text1"/>
          <w:sz w:val="20"/>
          <w:rPrChange w:id="107" w:author="Craig Parker" w:date="2024-08-07T12:23:00Z">
            <w:rPr>
              <w:rFonts w:ascii="Nunito" w:eastAsia="Nunito" w:hAnsi="Nunito" w:cs="Nunito"/>
            </w:rPr>
          </w:rPrChange>
        </w:rPr>
        <w:t xml:space="preserve">   </w:t>
      </w:r>
      <w:r w:rsidR="009511AE" w:rsidRPr="002E4822">
        <w:rPr>
          <w:rFonts w:ascii="Nunito" w:hAnsi="Nunito"/>
          <w:color w:val="000000" w:themeColor="text1"/>
          <w:sz w:val="20"/>
          <w:rPrChange w:id="108" w:author="Craig Parker" w:date="2024-08-07T12:23:00Z">
            <w:rPr/>
          </w:rPrChange>
        </w:rPr>
        <w:tab/>
      </w:r>
      <w:r w:rsidRPr="002E4822">
        <w:rPr>
          <w:rFonts w:ascii="Nunito" w:eastAsia="Nunito" w:hAnsi="Nunito" w:cs="Nunito"/>
          <w:color w:val="000000" w:themeColor="text1"/>
          <w:sz w:val="20"/>
          <w:rPrChange w:id="109" w:author="Craig Parker" w:date="2024-08-07T12:23:00Z">
            <w:rPr>
              <w:rFonts w:ascii="Nunito" w:eastAsia="Nunito" w:hAnsi="Nunito" w:cs="Nunito"/>
            </w:rPr>
          </w:rPrChange>
        </w:rPr>
        <w:t xml:space="preserve">Date                             </w:t>
      </w:r>
      <w:r w:rsidR="009511AE" w:rsidRPr="002E4822">
        <w:rPr>
          <w:rFonts w:ascii="Nunito" w:hAnsi="Nunito"/>
          <w:color w:val="000000" w:themeColor="text1"/>
          <w:sz w:val="20"/>
          <w:rPrChange w:id="110" w:author="Craig Parker" w:date="2024-08-07T12:23:00Z">
            <w:rPr/>
          </w:rPrChange>
        </w:rPr>
        <w:tab/>
      </w:r>
      <w:r w:rsidRPr="002E4822">
        <w:rPr>
          <w:rFonts w:ascii="Nunito" w:eastAsia="Nunito" w:hAnsi="Nunito" w:cs="Nunito"/>
          <w:color w:val="000000" w:themeColor="text1"/>
          <w:sz w:val="20"/>
          <w:rPrChange w:id="111" w:author="Craig Parker" w:date="2024-08-07T12:23:00Z">
            <w:rPr>
              <w:rFonts w:ascii="Nunito" w:eastAsia="Nunito" w:hAnsi="Nunito" w:cs="Nunito"/>
            </w:rPr>
          </w:rPrChange>
        </w:rPr>
        <w:t xml:space="preserve"> </w:t>
      </w:r>
      <w:r w:rsidR="009511AE" w:rsidRPr="002E4822">
        <w:rPr>
          <w:rFonts w:ascii="Nunito" w:hAnsi="Nunito"/>
          <w:color w:val="000000" w:themeColor="text1"/>
          <w:sz w:val="20"/>
          <w:rPrChange w:id="112" w:author="Craig Parker" w:date="2024-08-07T12:23:00Z">
            <w:rPr/>
          </w:rPrChange>
        </w:rPr>
        <w:tab/>
      </w:r>
      <w:r w:rsidRPr="002E4822">
        <w:rPr>
          <w:rFonts w:ascii="Nunito" w:eastAsia="Nunito" w:hAnsi="Nunito" w:cs="Nunito"/>
          <w:color w:val="000000" w:themeColor="text1"/>
          <w:sz w:val="20"/>
          <w:rPrChange w:id="113" w:author="Craig Parker" w:date="2024-08-07T12:23:00Z">
            <w:rPr>
              <w:rFonts w:ascii="Nunito" w:eastAsia="Nunito" w:hAnsi="Nunito" w:cs="Nunito"/>
            </w:rPr>
          </w:rPrChange>
        </w:rPr>
        <w:t>Signature</w:t>
      </w:r>
      <w:r w:rsidRPr="002E4822">
        <w:rPr>
          <w:rFonts w:ascii="Nunito" w:eastAsia="Nunito" w:hAnsi="Nunito"/>
          <w:color w:val="000000" w:themeColor="text1"/>
          <w:sz w:val="20"/>
          <w:rPrChange w:id="114" w:author="Craig Parker" w:date="2024-08-07T12:23:00Z">
            <w:rPr>
              <w:rFonts w:ascii="Nunito" w:eastAsia="Nunito" w:hAnsi="Nunito"/>
            </w:rPr>
          </w:rPrChange>
        </w:rPr>
        <w:t xml:space="preserve"> </w:t>
      </w:r>
    </w:p>
    <w:p w14:paraId="00000017" w14:textId="77777777" w:rsidR="007813F4" w:rsidRPr="002E4822" w:rsidRDefault="009511AE">
      <w:pPr>
        <w:pStyle w:val="Heading1"/>
        <w:rPr>
          <w:rFonts w:ascii="Nunito" w:eastAsia="Nunito" w:hAnsi="Nunito" w:cs="Nunito"/>
          <w:color w:val="000000" w:themeColor="text1"/>
          <w:sz w:val="20"/>
          <w:szCs w:val="20"/>
          <w:rPrChange w:id="115" w:author="Craig Parker" w:date="2024-08-07T12:23:00Z">
            <w:rPr>
              <w:rFonts w:ascii="Nunito" w:eastAsia="Nunito" w:hAnsi="Nunito" w:cs="Nunito"/>
              <w:color w:val="333333"/>
              <w:sz w:val="24"/>
              <w:szCs w:val="24"/>
            </w:rPr>
          </w:rPrChange>
        </w:rPr>
      </w:pPr>
      <w:bookmarkStart w:id="116" w:name="_heading=h.yl2quu4cq0j" w:colFirst="0" w:colLast="0"/>
      <w:bookmarkEnd w:id="116"/>
      <w:r w:rsidRPr="002E4822">
        <w:rPr>
          <w:rFonts w:ascii="Nunito" w:hAnsi="Nunito"/>
          <w:color w:val="000000" w:themeColor="text1"/>
          <w:sz w:val="20"/>
          <w:szCs w:val="20"/>
          <w:rPrChange w:id="117" w:author="Craig Parker" w:date="2024-08-07T12:23:00Z">
            <w:rPr/>
          </w:rPrChange>
        </w:rPr>
        <w:br w:type="page"/>
      </w:r>
    </w:p>
    <w:p w14:paraId="00000018" w14:textId="77777777" w:rsidR="007813F4" w:rsidRPr="00A735A2" w:rsidRDefault="52A8C99F" w:rsidP="00A735A2">
      <w:pPr>
        <w:pStyle w:val="Heading1"/>
        <w:rPr>
          <w:rFonts w:eastAsia="Nunito"/>
          <w:rPrChange w:id="118" w:author="Craig Parker" w:date="2024-08-07T12:23:00Z">
            <w:rPr>
              <w:rFonts w:ascii="Nunito" w:eastAsia="Nunito" w:hAnsi="Nunito" w:cs="Nunito"/>
            </w:rPr>
          </w:rPrChange>
        </w:rPr>
      </w:pPr>
      <w:bookmarkStart w:id="119" w:name="_Toc172635200"/>
      <w:bookmarkStart w:id="120" w:name="_Toc173777770"/>
      <w:bookmarkStart w:id="121" w:name="_Toc174546606"/>
      <w:r w:rsidRPr="00A735A2">
        <w:rPr>
          <w:rFonts w:eastAsia="Nunito"/>
          <w:rPrChange w:id="122" w:author="Craig Parker" w:date="2024-08-07T12:23:00Z">
            <w:rPr>
              <w:rFonts w:ascii="Nunito" w:eastAsia="Nunito" w:hAnsi="Nunito" w:cs="Nunito"/>
            </w:rPr>
          </w:rPrChange>
        </w:rPr>
        <w:lastRenderedPageBreak/>
        <w:t>Table of contents</w:t>
      </w:r>
      <w:bookmarkEnd w:id="119"/>
      <w:bookmarkEnd w:id="120"/>
      <w:bookmarkEnd w:id="121"/>
    </w:p>
    <w:sdt>
      <w:sdtPr>
        <w:rPr>
          <w:rFonts w:ascii="Nunito" w:hAnsi="Nunito"/>
          <w:color w:val="000000" w:themeColor="text1"/>
          <w:sz w:val="20"/>
        </w:rPr>
        <w:id w:val="310769559"/>
        <w:docPartObj>
          <w:docPartGallery w:val="Table of Contents"/>
          <w:docPartUnique/>
        </w:docPartObj>
      </w:sdtPr>
      <w:sdtContent>
        <w:p w14:paraId="4E24E79C" w14:textId="1784FFDA" w:rsidR="00B64181" w:rsidRDefault="6E1C0E23">
          <w:pPr>
            <w:pStyle w:val="TOC1"/>
            <w:tabs>
              <w:tab w:val="right" w:leader="dot" w:pos="9350"/>
            </w:tabs>
            <w:rPr>
              <w:ins w:id="123"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r w:rsidRPr="002E4822">
            <w:rPr>
              <w:rFonts w:ascii="Nunito" w:hAnsi="Nunito"/>
              <w:color w:val="000000" w:themeColor="text1"/>
              <w:sz w:val="20"/>
              <w:rPrChange w:id="124" w:author="Craig Parker" w:date="2024-08-07T12:23:00Z">
                <w:rPr>
                  <w:color w:val="0563C1" w:themeColor="hyperlink"/>
                  <w:u w:val="single"/>
                </w:rPr>
              </w:rPrChange>
            </w:rPr>
            <w:fldChar w:fldCharType="begin"/>
          </w:r>
          <w:r w:rsidRPr="002E4822">
            <w:rPr>
              <w:rFonts w:ascii="Nunito" w:hAnsi="Nunito"/>
              <w:color w:val="000000" w:themeColor="text1"/>
              <w:sz w:val="20"/>
              <w:rPrChange w:id="125" w:author="Craig Parker" w:date="2024-08-07T12:23:00Z">
                <w:rPr/>
              </w:rPrChange>
            </w:rPr>
            <w:instrText>TOC \o "1-9" \z \u \h</w:instrText>
          </w:r>
          <w:r w:rsidRPr="002E4822">
            <w:rPr>
              <w:rFonts w:ascii="Nunito" w:hAnsi="Nunito"/>
              <w:color w:val="000000" w:themeColor="text1"/>
              <w:sz w:val="20"/>
              <w:rPrChange w:id="126" w:author="Craig Parker" w:date="2024-08-07T12:23:00Z">
                <w:rPr/>
              </w:rPrChange>
            </w:rPr>
            <w:fldChar w:fldCharType="separate"/>
          </w:r>
          <w:ins w:id="127" w:author="Craig Parker" w:date="2024-08-14T16:49:00Z" w16du:dateUtc="2024-08-14T14:49:00Z">
            <w:r w:rsidR="00B64181" w:rsidRPr="00CB5920">
              <w:rPr>
                <w:rStyle w:val="Hyperlink"/>
                <w:noProof/>
              </w:rPr>
              <w:fldChar w:fldCharType="begin"/>
            </w:r>
            <w:r w:rsidR="00B64181" w:rsidRPr="00CB5920">
              <w:rPr>
                <w:rStyle w:val="Hyperlink"/>
                <w:noProof/>
              </w:rPr>
              <w:instrText xml:space="preserve"> </w:instrText>
            </w:r>
            <w:r w:rsidR="00B64181">
              <w:rPr>
                <w:noProof/>
              </w:rPr>
              <w:instrText>HYPERLINK \l "_Toc174546606"</w:instrText>
            </w:r>
            <w:r w:rsidR="00B64181" w:rsidRPr="00CB5920">
              <w:rPr>
                <w:rStyle w:val="Hyperlink"/>
                <w:noProof/>
              </w:rPr>
              <w:instrText xml:space="preserve"> </w:instrText>
            </w:r>
            <w:r w:rsidR="00B64181" w:rsidRPr="00CB5920">
              <w:rPr>
                <w:rStyle w:val="Hyperlink"/>
                <w:noProof/>
              </w:rPr>
            </w:r>
            <w:r w:rsidR="00B64181" w:rsidRPr="00CB5920">
              <w:rPr>
                <w:rStyle w:val="Hyperlink"/>
                <w:noProof/>
              </w:rPr>
              <w:fldChar w:fldCharType="separate"/>
            </w:r>
            <w:r w:rsidR="00B64181" w:rsidRPr="00CB5920">
              <w:rPr>
                <w:rStyle w:val="Hyperlink"/>
                <w:rFonts w:eastAsia="Nunito"/>
                <w:noProof/>
              </w:rPr>
              <w:t>Table of contents</w:t>
            </w:r>
            <w:r w:rsidR="00B64181">
              <w:rPr>
                <w:noProof/>
                <w:webHidden/>
              </w:rPr>
              <w:tab/>
            </w:r>
            <w:r w:rsidR="00B64181">
              <w:rPr>
                <w:noProof/>
                <w:webHidden/>
              </w:rPr>
              <w:fldChar w:fldCharType="begin"/>
            </w:r>
            <w:r w:rsidR="00B64181">
              <w:rPr>
                <w:noProof/>
                <w:webHidden/>
              </w:rPr>
              <w:instrText xml:space="preserve"> PAGEREF _Toc174546606 \h </w:instrText>
            </w:r>
            <w:r w:rsidR="00B64181">
              <w:rPr>
                <w:noProof/>
                <w:webHidden/>
              </w:rPr>
            </w:r>
          </w:ins>
          <w:r w:rsidR="00B64181">
            <w:rPr>
              <w:noProof/>
              <w:webHidden/>
            </w:rPr>
            <w:fldChar w:fldCharType="separate"/>
          </w:r>
          <w:ins w:id="128" w:author="Craig Parker" w:date="2024-08-14T16:49:00Z" w16du:dateUtc="2024-08-14T14:49:00Z">
            <w:r w:rsidR="00B64181">
              <w:rPr>
                <w:noProof/>
                <w:webHidden/>
              </w:rPr>
              <w:t>2</w:t>
            </w:r>
            <w:r w:rsidR="00B64181">
              <w:rPr>
                <w:noProof/>
                <w:webHidden/>
              </w:rPr>
              <w:fldChar w:fldCharType="end"/>
            </w:r>
            <w:r w:rsidR="00B64181" w:rsidRPr="00CB5920">
              <w:rPr>
                <w:rStyle w:val="Hyperlink"/>
                <w:noProof/>
              </w:rPr>
              <w:fldChar w:fldCharType="end"/>
            </w:r>
          </w:ins>
        </w:p>
        <w:p w14:paraId="78D63CCF" w14:textId="6A917F4F" w:rsidR="00B64181" w:rsidRDefault="00B64181">
          <w:pPr>
            <w:pStyle w:val="TOC2"/>
            <w:tabs>
              <w:tab w:val="right" w:leader="dot" w:pos="9350"/>
            </w:tabs>
            <w:rPr>
              <w:ins w:id="129"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30"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"_Toc174546607"</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eastAsia="Nunito" w:hAnsi="Nunito" w:cs="Nunito"/>
                <w:noProof/>
              </w:rPr>
              <w:t>Acronyms</w:t>
            </w:r>
            <w:r>
              <w:rPr>
                <w:noProof/>
                <w:webHidden/>
              </w:rPr>
              <w:tab/>
            </w:r>
            <w:r>
              <w:rPr>
                <w:noProof/>
                <w:webHidden/>
              </w:rPr>
              <w:fldChar w:fldCharType="begin"/>
            </w:r>
            <w:r>
              <w:rPr>
                <w:noProof/>
                <w:webHidden/>
              </w:rPr>
              <w:instrText xml:space="preserve"> PAGEREF _Toc174546607 \h </w:instrText>
            </w:r>
            <w:r>
              <w:rPr>
                <w:noProof/>
                <w:webHidden/>
              </w:rPr>
            </w:r>
          </w:ins>
          <w:r>
            <w:rPr>
              <w:noProof/>
              <w:webHidden/>
            </w:rPr>
            <w:fldChar w:fldCharType="separate"/>
          </w:r>
          <w:ins w:id="131" w:author="Craig Parker" w:date="2024-08-14T16:49:00Z" w16du:dateUtc="2024-08-14T14:49:00Z">
            <w:r>
              <w:rPr>
                <w:noProof/>
                <w:webHidden/>
              </w:rPr>
              <w:t>4</w:t>
            </w:r>
            <w:r>
              <w:rPr>
                <w:noProof/>
                <w:webHidden/>
              </w:rPr>
              <w:fldChar w:fldCharType="end"/>
            </w:r>
            <w:r w:rsidRPr="00CB5920">
              <w:rPr>
                <w:rStyle w:val="Hyperlink"/>
                <w:noProof/>
              </w:rPr>
              <w:fldChar w:fldCharType="end"/>
            </w:r>
          </w:ins>
        </w:p>
        <w:p w14:paraId="4DE7DC0A" w14:textId="08267128" w:rsidR="00B64181" w:rsidRDefault="00B64181">
          <w:pPr>
            <w:pStyle w:val="TOC2"/>
            <w:tabs>
              <w:tab w:val="right" w:leader="dot" w:pos="9350"/>
            </w:tabs>
            <w:rPr>
              <w:ins w:id="132"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33"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"_Toc174546608"</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eastAsia="Nunito" w:hAnsi="Nunito" w:cs="Nunito"/>
                <w:noProof/>
              </w:rPr>
              <w:t>Definitions</w:t>
            </w:r>
            <w:r>
              <w:rPr>
                <w:noProof/>
                <w:webHidden/>
              </w:rPr>
              <w:tab/>
            </w:r>
            <w:r>
              <w:rPr>
                <w:noProof/>
                <w:webHidden/>
              </w:rPr>
              <w:fldChar w:fldCharType="begin"/>
            </w:r>
            <w:r>
              <w:rPr>
                <w:noProof/>
                <w:webHidden/>
              </w:rPr>
              <w:instrText xml:space="preserve"> PAGEREF _Toc174546608 \h </w:instrText>
            </w:r>
            <w:r>
              <w:rPr>
                <w:noProof/>
                <w:webHidden/>
              </w:rPr>
            </w:r>
          </w:ins>
          <w:r>
            <w:rPr>
              <w:noProof/>
              <w:webHidden/>
            </w:rPr>
            <w:fldChar w:fldCharType="separate"/>
          </w:r>
          <w:ins w:id="134" w:author="Craig Parker" w:date="2024-08-14T16:49:00Z" w16du:dateUtc="2024-08-14T14:49:00Z">
            <w:r>
              <w:rPr>
                <w:noProof/>
                <w:webHidden/>
              </w:rPr>
              <w:t>5</w:t>
            </w:r>
            <w:r>
              <w:rPr>
                <w:noProof/>
                <w:webHidden/>
              </w:rPr>
              <w:fldChar w:fldCharType="end"/>
            </w:r>
            <w:r w:rsidRPr="00CB5920">
              <w:rPr>
                <w:rStyle w:val="Hyperlink"/>
                <w:noProof/>
              </w:rPr>
              <w:fldChar w:fldCharType="end"/>
            </w:r>
          </w:ins>
        </w:p>
        <w:p w14:paraId="52F15BCD" w14:textId="45D8FAD1" w:rsidR="00B64181" w:rsidRDefault="00B64181">
          <w:pPr>
            <w:pStyle w:val="TOC2"/>
            <w:tabs>
              <w:tab w:val="right" w:leader="dot" w:pos="9350"/>
            </w:tabs>
            <w:rPr>
              <w:ins w:id="135"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36"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"_Toc174546609"</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rPr>
              <w:t>Stakeholders</w:t>
            </w:r>
            <w:r>
              <w:rPr>
                <w:noProof/>
                <w:webHidden/>
              </w:rPr>
              <w:tab/>
            </w:r>
            <w:r>
              <w:rPr>
                <w:noProof/>
                <w:webHidden/>
              </w:rPr>
              <w:fldChar w:fldCharType="begin"/>
            </w:r>
            <w:r>
              <w:rPr>
                <w:noProof/>
                <w:webHidden/>
              </w:rPr>
              <w:instrText xml:space="preserve"> PAGEREF _Toc174546609 \h </w:instrText>
            </w:r>
            <w:r>
              <w:rPr>
                <w:noProof/>
                <w:webHidden/>
              </w:rPr>
            </w:r>
          </w:ins>
          <w:r>
            <w:rPr>
              <w:noProof/>
              <w:webHidden/>
            </w:rPr>
            <w:fldChar w:fldCharType="separate"/>
          </w:r>
          <w:ins w:id="137" w:author="Craig Parker" w:date="2024-08-14T16:49:00Z" w16du:dateUtc="2024-08-14T14:49:00Z">
            <w:r>
              <w:rPr>
                <w:noProof/>
                <w:webHidden/>
              </w:rPr>
              <w:t>8</w:t>
            </w:r>
            <w:r>
              <w:rPr>
                <w:noProof/>
                <w:webHidden/>
              </w:rPr>
              <w:fldChar w:fldCharType="end"/>
            </w:r>
            <w:r w:rsidRPr="00CB5920">
              <w:rPr>
                <w:rStyle w:val="Hyperlink"/>
                <w:noProof/>
              </w:rPr>
              <w:fldChar w:fldCharType="end"/>
            </w:r>
          </w:ins>
        </w:p>
        <w:p w14:paraId="105B9E18" w14:textId="7AC61395" w:rsidR="00B64181" w:rsidRDefault="00B64181">
          <w:pPr>
            <w:pStyle w:val="TOC1"/>
            <w:tabs>
              <w:tab w:val="right" w:leader="dot" w:pos="9350"/>
            </w:tabs>
            <w:rPr>
              <w:ins w:id="138"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39"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"_Toc174546610"</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eastAsia="Nunito"/>
                <w:noProof/>
              </w:rPr>
              <w:t>1.Scope</w:t>
            </w:r>
            <w:r>
              <w:rPr>
                <w:noProof/>
                <w:webHidden/>
              </w:rPr>
              <w:tab/>
            </w:r>
            <w:r>
              <w:rPr>
                <w:noProof/>
                <w:webHidden/>
              </w:rPr>
              <w:fldChar w:fldCharType="begin"/>
            </w:r>
            <w:r>
              <w:rPr>
                <w:noProof/>
                <w:webHidden/>
              </w:rPr>
              <w:instrText xml:space="preserve"> PAGEREF _Toc174546610 \h </w:instrText>
            </w:r>
            <w:r>
              <w:rPr>
                <w:noProof/>
                <w:webHidden/>
              </w:rPr>
            </w:r>
          </w:ins>
          <w:r>
            <w:rPr>
              <w:noProof/>
              <w:webHidden/>
            </w:rPr>
            <w:fldChar w:fldCharType="separate"/>
          </w:r>
          <w:ins w:id="140" w:author="Craig Parker" w:date="2024-08-14T16:49:00Z" w16du:dateUtc="2024-08-14T14:49:00Z">
            <w:r>
              <w:rPr>
                <w:noProof/>
                <w:webHidden/>
              </w:rPr>
              <w:t>9</w:t>
            </w:r>
            <w:r>
              <w:rPr>
                <w:noProof/>
                <w:webHidden/>
              </w:rPr>
              <w:fldChar w:fldCharType="end"/>
            </w:r>
            <w:r w:rsidRPr="00CB5920">
              <w:rPr>
                <w:rStyle w:val="Hyperlink"/>
                <w:noProof/>
              </w:rPr>
              <w:fldChar w:fldCharType="end"/>
            </w:r>
          </w:ins>
        </w:p>
        <w:p w14:paraId="25CCB14C" w14:textId="5ED31994" w:rsidR="00B64181" w:rsidRDefault="00B64181">
          <w:pPr>
            <w:pStyle w:val="TOC1"/>
            <w:tabs>
              <w:tab w:val="right" w:leader="dot" w:pos="9350"/>
            </w:tabs>
            <w:rPr>
              <w:ins w:id="141"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42"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"_Toc174546611"</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eastAsia="Nunito"/>
                <w:noProof/>
              </w:rPr>
              <w:t>2.Target Audience</w:t>
            </w:r>
            <w:r>
              <w:rPr>
                <w:noProof/>
                <w:webHidden/>
              </w:rPr>
              <w:tab/>
            </w:r>
            <w:r>
              <w:rPr>
                <w:noProof/>
                <w:webHidden/>
              </w:rPr>
              <w:fldChar w:fldCharType="begin"/>
            </w:r>
            <w:r>
              <w:rPr>
                <w:noProof/>
                <w:webHidden/>
              </w:rPr>
              <w:instrText xml:space="preserve"> PAGEREF _Toc174546611 \h </w:instrText>
            </w:r>
            <w:r>
              <w:rPr>
                <w:noProof/>
                <w:webHidden/>
              </w:rPr>
            </w:r>
          </w:ins>
          <w:r>
            <w:rPr>
              <w:noProof/>
              <w:webHidden/>
            </w:rPr>
            <w:fldChar w:fldCharType="separate"/>
          </w:r>
          <w:ins w:id="143" w:author="Craig Parker" w:date="2024-08-14T16:49:00Z" w16du:dateUtc="2024-08-14T14:49:00Z">
            <w:r>
              <w:rPr>
                <w:noProof/>
                <w:webHidden/>
              </w:rPr>
              <w:t>9</w:t>
            </w:r>
            <w:r>
              <w:rPr>
                <w:noProof/>
                <w:webHidden/>
              </w:rPr>
              <w:fldChar w:fldCharType="end"/>
            </w:r>
            <w:r w:rsidRPr="00CB5920">
              <w:rPr>
                <w:rStyle w:val="Hyperlink"/>
                <w:noProof/>
              </w:rPr>
              <w:fldChar w:fldCharType="end"/>
            </w:r>
          </w:ins>
        </w:p>
        <w:p w14:paraId="38BA7B63" w14:textId="6DC04303" w:rsidR="00B64181" w:rsidRDefault="00B64181">
          <w:pPr>
            <w:pStyle w:val="TOC1"/>
            <w:tabs>
              <w:tab w:val="right" w:leader="dot" w:pos="9350"/>
            </w:tabs>
            <w:rPr>
              <w:ins w:id="144"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45"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"_Toc174546612"</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eastAsia="Nunito"/>
                <w:noProof/>
              </w:rPr>
              <w:t>2. Purpose</w:t>
            </w:r>
            <w:r>
              <w:rPr>
                <w:noProof/>
                <w:webHidden/>
              </w:rPr>
              <w:tab/>
            </w:r>
            <w:r>
              <w:rPr>
                <w:noProof/>
                <w:webHidden/>
              </w:rPr>
              <w:fldChar w:fldCharType="begin"/>
            </w:r>
            <w:r>
              <w:rPr>
                <w:noProof/>
                <w:webHidden/>
              </w:rPr>
              <w:instrText xml:space="preserve"> PAGEREF _Toc174546612 \h </w:instrText>
            </w:r>
            <w:r>
              <w:rPr>
                <w:noProof/>
                <w:webHidden/>
              </w:rPr>
            </w:r>
          </w:ins>
          <w:r>
            <w:rPr>
              <w:noProof/>
              <w:webHidden/>
            </w:rPr>
            <w:fldChar w:fldCharType="separate"/>
          </w:r>
          <w:ins w:id="146" w:author="Craig Parker" w:date="2024-08-14T16:49:00Z" w16du:dateUtc="2024-08-14T14:49:00Z">
            <w:r>
              <w:rPr>
                <w:noProof/>
                <w:webHidden/>
              </w:rPr>
              <w:t>10</w:t>
            </w:r>
            <w:r>
              <w:rPr>
                <w:noProof/>
                <w:webHidden/>
              </w:rPr>
              <w:fldChar w:fldCharType="end"/>
            </w:r>
            <w:r w:rsidRPr="00CB5920">
              <w:rPr>
                <w:rStyle w:val="Hyperlink"/>
                <w:noProof/>
              </w:rPr>
              <w:fldChar w:fldCharType="end"/>
            </w:r>
          </w:ins>
        </w:p>
        <w:p w14:paraId="651C6971" w14:textId="789EF2E2" w:rsidR="00B64181" w:rsidRDefault="00B64181">
          <w:pPr>
            <w:pStyle w:val="TOC1"/>
            <w:tabs>
              <w:tab w:val="right" w:leader="dot" w:pos="9350"/>
            </w:tabs>
            <w:rPr>
              <w:ins w:id="147"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48"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"_Toc174546613"</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eastAsia="Nunito"/>
                <w:noProof/>
              </w:rPr>
              <w:t>3. Background</w:t>
            </w:r>
            <w:r>
              <w:rPr>
                <w:noProof/>
                <w:webHidden/>
              </w:rPr>
              <w:tab/>
            </w:r>
            <w:r>
              <w:rPr>
                <w:noProof/>
                <w:webHidden/>
              </w:rPr>
              <w:fldChar w:fldCharType="begin"/>
            </w:r>
            <w:r>
              <w:rPr>
                <w:noProof/>
                <w:webHidden/>
              </w:rPr>
              <w:instrText xml:space="preserve"> PAGEREF _Toc174546613 \h </w:instrText>
            </w:r>
            <w:r>
              <w:rPr>
                <w:noProof/>
                <w:webHidden/>
              </w:rPr>
            </w:r>
          </w:ins>
          <w:r>
            <w:rPr>
              <w:noProof/>
              <w:webHidden/>
            </w:rPr>
            <w:fldChar w:fldCharType="separate"/>
          </w:r>
          <w:ins w:id="149" w:author="Craig Parker" w:date="2024-08-14T16:49:00Z" w16du:dateUtc="2024-08-14T14:49:00Z">
            <w:r>
              <w:rPr>
                <w:noProof/>
                <w:webHidden/>
              </w:rPr>
              <w:t>12</w:t>
            </w:r>
            <w:r>
              <w:rPr>
                <w:noProof/>
                <w:webHidden/>
              </w:rPr>
              <w:fldChar w:fldCharType="end"/>
            </w:r>
            <w:r w:rsidRPr="00CB5920">
              <w:rPr>
                <w:rStyle w:val="Hyperlink"/>
                <w:noProof/>
              </w:rPr>
              <w:fldChar w:fldCharType="end"/>
            </w:r>
          </w:ins>
        </w:p>
        <w:p w14:paraId="0E060426" w14:textId="241445A6" w:rsidR="00B64181" w:rsidRDefault="00B64181">
          <w:pPr>
            <w:pStyle w:val="TOC1"/>
            <w:tabs>
              <w:tab w:val="right" w:leader="dot" w:pos="9350"/>
            </w:tabs>
            <w:rPr>
              <w:ins w:id="150"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51"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"_Toc174546614"</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eastAsia="Nunito"/>
                <w:noProof/>
              </w:rPr>
              <w:t>4. Data categories</w:t>
            </w:r>
            <w:r>
              <w:rPr>
                <w:noProof/>
                <w:webHidden/>
              </w:rPr>
              <w:tab/>
            </w:r>
            <w:r>
              <w:rPr>
                <w:noProof/>
                <w:webHidden/>
              </w:rPr>
              <w:fldChar w:fldCharType="begin"/>
            </w:r>
            <w:r>
              <w:rPr>
                <w:noProof/>
                <w:webHidden/>
              </w:rPr>
              <w:instrText xml:space="preserve"> PAGEREF _Toc174546614 \h </w:instrText>
            </w:r>
            <w:r>
              <w:rPr>
                <w:noProof/>
                <w:webHidden/>
              </w:rPr>
            </w:r>
          </w:ins>
          <w:r>
            <w:rPr>
              <w:noProof/>
              <w:webHidden/>
            </w:rPr>
            <w:fldChar w:fldCharType="separate"/>
          </w:r>
          <w:ins w:id="152" w:author="Craig Parker" w:date="2024-08-14T16:49:00Z" w16du:dateUtc="2024-08-14T14:49:00Z">
            <w:r>
              <w:rPr>
                <w:noProof/>
                <w:webHidden/>
              </w:rPr>
              <w:t>14</w:t>
            </w:r>
            <w:r>
              <w:rPr>
                <w:noProof/>
                <w:webHidden/>
              </w:rPr>
              <w:fldChar w:fldCharType="end"/>
            </w:r>
            <w:r w:rsidRPr="00CB5920">
              <w:rPr>
                <w:rStyle w:val="Hyperlink"/>
                <w:noProof/>
              </w:rPr>
              <w:fldChar w:fldCharType="end"/>
            </w:r>
          </w:ins>
        </w:p>
        <w:p w14:paraId="17D9CF18" w14:textId="6DF6AD28" w:rsidR="00B64181" w:rsidRDefault="00B64181">
          <w:pPr>
            <w:pStyle w:val="TOC2"/>
            <w:tabs>
              <w:tab w:val="left" w:pos="720"/>
              <w:tab w:val="right" w:leader="dot" w:pos="9350"/>
            </w:tabs>
            <w:rPr>
              <w:ins w:id="153"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54"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"_Toc174546615"</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rPr>
              <w:t>4.1</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rFonts w:ascii="Nunito" w:hAnsi="Nunito"/>
                <w:noProof/>
              </w:rPr>
              <w:t>Health-related data</w:t>
            </w:r>
            <w:r>
              <w:rPr>
                <w:noProof/>
                <w:webHidden/>
              </w:rPr>
              <w:tab/>
            </w:r>
            <w:r>
              <w:rPr>
                <w:noProof/>
                <w:webHidden/>
              </w:rPr>
              <w:fldChar w:fldCharType="begin"/>
            </w:r>
            <w:r>
              <w:rPr>
                <w:noProof/>
                <w:webHidden/>
              </w:rPr>
              <w:instrText xml:space="preserve"> PAGEREF _Toc174546615 \h </w:instrText>
            </w:r>
            <w:r>
              <w:rPr>
                <w:noProof/>
                <w:webHidden/>
              </w:rPr>
            </w:r>
          </w:ins>
          <w:r>
            <w:rPr>
              <w:noProof/>
              <w:webHidden/>
            </w:rPr>
            <w:fldChar w:fldCharType="separate"/>
          </w:r>
          <w:ins w:id="155" w:author="Craig Parker" w:date="2024-08-14T16:49:00Z" w16du:dateUtc="2024-08-14T14:49:00Z">
            <w:r>
              <w:rPr>
                <w:noProof/>
                <w:webHidden/>
              </w:rPr>
              <w:t>14</w:t>
            </w:r>
            <w:r>
              <w:rPr>
                <w:noProof/>
                <w:webHidden/>
              </w:rPr>
              <w:fldChar w:fldCharType="end"/>
            </w:r>
            <w:r w:rsidRPr="00CB5920">
              <w:rPr>
                <w:rStyle w:val="Hyperlink"/>
                <w:noProof/>
              </w:rPr>
              <w:fldChar w:fldCharType="end"/>
            </w:r>
          </w:ins>
        </w:p>
        <w:p w14:paraId="19EA826B" w14:textId="489C4AAD" w:rsidR="00B64181" w:rsidRDefault="00B64181">
          <w:pPr>
            <w:pStyle w:val="TOC3"/>
            <w:tabs>
              <w:tab w:val="right" w:leader="dot" w:pos="9350"/>
            </w:tabs>
            <w:rPr>
              <w:ins w:id="156"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57"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"_Toc174546616"</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Original study Data:</w:t>
            </w:r>
            <w:r>
              <w:rPr>
                <w:noProof/>
                <w:webHidden/>
              </w:rPr>
              <w:tab/>
            </w:r>
            <w:r>
              <w:rPr>
                <w:noProof/>
                <w:webHidden/>
              </w:rPr>
              <w:fldChar w:fldCharType="begin"/>
            </w:r>
            <w:r>
              <w:rPr>
                <w:noProof/>
                <w:webHidden/>
              </w:rPr>
              <w:instrText xml:space="preserve"> PAGEREF _Toc174546616 \h </w:instrText>
            </w:r>
            <w:r>
              <w:rPr>
                <w:noProof/>
                <w:webHidden/>
              </w:rPr>
            </w:r>
          </w:ins>
          <w:r>
            <w:rPr>
              <w:noProof/>
              <w:webHidden/>
            </w:rPr>
            <w:fldChar w:fldCharType="separate"/>
          </w:r>
          <w:ins w:id="158" w:author="Craig Parker" w:date="2024-08-14T16:49:00Z" w16du:dateUtc="2024-08-14T14:49:00Z">
            <w:r>
              <w:rPr>
                <w:noProof/>
                <w:webHidden/>
              </w:rPr>
              <w:t>14</w:t>
            </w:r>
            <w:r>
              <w:rPr>
                <w:noProof/>
                <w:webHidden/>
              </w:rPr>
              <w:fldChar w:fldCharType="end"/>
            </w:r>
            <w:r w:rsidRPr="00CB5920">
              <w:rPr>
                <w:rStyle w:val="Hyperlink"/>
                <w:noProof/>
              </w:rPr>
              <w:fldChar w:fldCharType="end"/>
            </w:r>
          </w:ins>
        </w:p>
        <w:p w14:paraId="549A0D46" w14:textId="48CAF608" w:rsidR="00B64181" w:rsidRDefault="00B64181">
          <w:pPr>
            <w:pStyle w:val="TOC3"/>
            <w:tabs>
              <w:tab w:val="right" w:leader="dot" w:pos="9350"/>
            </w:tabs>
            <w:rPr>
              <w:ins w:id="159"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60"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"_Toc174546617"</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Consortium Shared Data:</w:t>
            </w:r>
            <w:r>
              <w:rPr>
                <w:noProof/>
                <w:webHidden/>
              </w:rPr>
              <w:tab/>
            </w:r>
            <w:r>
              <w:rPr>
                <w:noProof/>
                <w:webHidden/>
              </w:rPr>
              <w:fldChar w:fldCharType="begin"/>
            </w:r>
            <w:r>
              <w:rPr>
                <w:noProof/>
                <w:webHidden/>
              </w:rPr>
              <w:instrText xml:space="preserve"> PAGEREF _Toc174546617 \h </w:instrText>
            </w:r>
            <w:r>
              <w:rPr>
                <w:noProof/>
                <w:webHidden/>
              </w:rPr>
            </w:r>
          </w:ins>
          <w:r>
            <w:rPr>
              <w:noProof/>
              <w:webHidden/>
            </w:rPr>
            <w:fldChar w:fldCharType="separate"/>
          </w:r>
          <w:ins w:id="161" w:author="Craig Parker" w:date="2024-08-14T16:49:00Z" w16du:dateUtc="2024-08-14T14:49:00Z">
            <w:r>
              <w:rPr>
                <w:noProof/>
                <w:webHidden/>
              </w:rPr>
              <w:t>15</w:t>
            </w:r>
            <w:r>
              <w:rPr>
                <w:noProof/>
                <w:webHidden/>
              </w:rPr>
              <w:fldChar w:fldCharType="end"/>
            </w:r>
            <w:r w:rsidRPr="00CB5920">
              <w:rPr>
                <w:rStyle w:val="Hyperlink"/>
                <w:noProof/>
              </w:rPr>
              <w:fldChar w:fldCharType="end"/>
            </w:r>
          </w:ins>
        </w:p>
        <w:p w14:paraId="34FC1E6E" w14:textId="3D8E65A4" w:rsidR="00B64181" w:rsidRDefault="00B64181">
          <w:pPr>
            <w:pStyle w:val="TOC3"/>
            <w:tabs>
              <w:tab w:val="right" w:leader="dot" w:pos="9350"/>
            </w:tabs>
            <w:rPr>
              <w:ins w:id="162"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63"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"_Toc174546618"</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RP1/RP2 De-Identified Data:</w:t>
            </w:r>
            <w:r>
              <w:rPr>
                <w:noProof/>
                <w:webHidden/>
              </w:rPr>
              <w:tab/>
            </w:r>
            <w:r>
              <w:rPr>
                <w:noProof/>
                <w:webHidden/>
              </w:rPr>
              <w:fldChar w:fldCharType="begin"/>
            </w:r>
            <w:r>
              <w:rPr>
                <w:noProof/>
                <w:webHidden/>
              </w:rPr>
              <w:instrText xml:space="preserve"> PAGEREF _Toc174546618 \h </w:instrText>
            </w:r>
            <w:r>
              <w:rPr>
                <w:noProof/>
                <w:webHidden/>
              </w:rPr>
            </w:r>
          </w:ins>
          <w:r>
            <w:rPr>
              <w:noProof/>
              <w:webHidden/>
            </w:rPr>
            <w:fldChar w:fldCharType="separate"/>
          </w:r>
          <w:ins w:id="164" w:author="Craig Parker" w:date="2024-08-14T16:49:00Z" w16du:dateUtc="2024-08-14T14:49:00Z">
            <w:r>
              <w:rPr>
                <w:noProof/>
                <w:webHidden/>
              </w:rPr>
              <w:t>15</w:t>
            </w:r>
            <w:r>
              <w:rPr>
                <w:noProof/>
                <w:webHidden/>
              </w:rPr>
              <w:fldChar w:fldCharType="end"/>
            </w:r>
            <w:r w:rsidRPr="00CB5920">
              <w:rPr>
                <w:rStyle w:val="Hyperlink"/>
                <w:noProof/>
              </w:rPr>
              <w:fldChar w:fldCharType="end"/>
            </w:r>
          </w:ins>
        </w:p>
        <w:p w14:paraId="4728404C" w14:textId="6B33A5CF" w:rsidR="00B64181" w:rsidRDefault="00B64181">
          <w:pPr>
            <w:pStyle w:val="TOC3"/>
            <w:tabs>
              <w:tab w:val="right" w:leader="dot" w:pos="9350"/>
            </w:tabs>
            <w:rPr>
              <w:ins w:id="165"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66"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"_Toc174546619"</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Inferential Data:</w:t>
            </w:r>
            <w:r>
              <w:rPr>
                <w:noProof/>
                <w:webHidden/>
              </w:rPr>
              <w:tab/>
            </w:r>
            <w:r>
              <w:rPr>
                <w:noProof/>
                <w:webHidden/>
              </w:rPr>
              <w:fldChar w:fldCharType="begin"/>
            </w:r>
            <w:r>
              <w:rPr>
                <w:noProof/>
                <w:webHidden/>
              </w:rPr>
              <w:instrText xml:space="preserve"> PAGEREF _Toc174546619 \h </w:instrText>
            </w:r>
            <w:r>
              <w:rPr>
                <w:noProof/>
                <w:webHidden/>
              </w:rPr>
            </w:r>
          </w:ins>
          <w:r>
            <w:rPr>
              <w:noProof/>
              <w:webHidden/>
            </w:rPr>
            <w:fldChar w:fldCharType="separate"/>
          </w:r>
          <w:ins w:id="167" w:author="Craig Parker" w:date="2024-08-14T16:49:00Z" w16du:dateUtc="2024-08-14T14:49:00Z">
            <w:r>
              <w:rPr>
                <w:noProof/>
                <w:webHidden/>
              </w:rPr>
              <w:t>15</w:t>
            </w:r>
            <w:r>
              <w:rPr>
                <w:noProof/>
                <w:webHidden/>
              </w:rPr>
              <w:fldChar w:fldCharType="end"/>
            </w:r>
            <w:r w:rsidRPr="00CB5920">
              <w:rPr>
                <w:rStyle w:val="Hyperlink"/>
                <w:noProof/>
              </w:rPr>
              <w:fldChar w:fldCharType="end"/>
            </w:r>
          </w:ins>
        </w:p>
        <w:p w14:paraId="6E377162" w14:textId="1E6A6163" w:rsidR="00B64181" w:rsidRDefault="00B64181">
          <w:pPr>
            <w:pStyle w:val="TOC2"/>
            <w:tabs>
              <w:tab w:val="right" w:leader="dot" w:pos="9350"/>
            </w:tabs>
            <w:rPr>
              <w:ins w:id="168"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69"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"_Toc174546620"</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noProof/>
              </w:rPr>
              <w:t>1.2. Climate/weather data</w:t>
            </w:r>
            <w:r>
              <w:rPr>
                <w:noProof/>
                <w:webHidden/>
              </w:rPr>
              <w:tab/>
            </w:r>
            <w:r>
              <w:rPr>
                <w:noProof/>
                <w:webHidden/>
              </w:rPr>
              <w:fldChar w:fldCharType="begin"/>
            </w:r>
            <w:r>
              <w:rPr>
                <w:noProof/>
                <w:webHidden/>
              </w:rPr>
              <w:instrText xml:space="preserve"> PAGEREF _Toc174546620 \h </w:instrText>
            </w:r>
            <w:r>
              <w:rPr>
                <w:noProof/>
                <w:webHidden/>
              </w:rPr>
            </w:r>
          </w:ins>
          <w:r>
            <w:rPr>
              <w:noProof/>
              <w:webHidden/>
            </w:rPr>
            <w:fldChar w:fldCharType="separate"/>
          </w:r>
          <w:ins w:id="170" w:author="Craig Parker" w:date="2024-08-14T16:49:00Z" w16du:dateUtc="2024-08-14T14:49:00Z">
            <w:r>
              <w:rPr>
                <w:noProof/>
                <w:webHidden/>
              </w:rPr>
              <w:t>16</w:t>
            </w:r>
            <w:r>
              <w:rPr>
                <w:noProof/>
                <w:webHidden/>
              </w:rPr>
              <w:fldChar w:fldCharType="end"/>
            </w:r>
            <w:r w:rsidRPr="00CB5920">
              <w:rPr>
                <w:rStyle w:val="Hyperlink"/>
                <w:noProof/>
              </w:rPr>
              <w:fldChar w:fldCharType="end"/>
            </w:r>
          </w:ins>
        </w:p>
        <w:p w14:paraId="6005AB45" w14:textId="7BA310BF" w:rsidR="00B64181" w:rsidRDefault="00B64181">
          <w:pPr>
            <w:pStyle w:val="TOC2"/>
            <w:tabs>
              <w:tab w:val="left" w:pos="960"/>
              <w:tab w:val="right" w:leader="dot" w:pos="9350"/>
            </w:tabs>
            <w:rPr>
              <w:ins w:id="171"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72"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"_Toc174546621"</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noProof/>
              </w:rPr>
              <w:t>1.3.</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noProof/>
              </w:rPr>
              <w:t>Remote sensing data</w:t>
            </w:r>
            <w:r>
              <w:rPr>
                <w:noProof/>
                <w:webHidden/>
              </w:rPr>
              <w:tab/>
            </w:r>
            <w:r>
              <w:rPr>
                <w:noProof/>
                <w:webHidden/>
              </w:rPr>
              <w:fldChar w:fldCharType="begin"/>
            </w:r>
            <w:r>
              <w:rPr>
                <w:noProof/>
                <w:webHidden/>
              </w:rPr>
              <w:instrText xml:space="preserve"> PAGEREF _Toc174546621 \h </w:instrText>
            </w:r>
            <w:r>
              <w:rPr>
                <w:noProof/>
                <w:webHidden/>
              </w:rPr>
            </w:r>
          </w:ins>
          <w:r>
            <w:rPr>
              <w:noProof/>
              <w:webHidden/>
            </w:rPr>
            <w:fldChar w:fldCharType="separate"/>
          </w:r>
          <w:ins w:id="173" w:author="Craig Parker" w:date="2024-08-14T16:49:00Z" w16du:dateUtc="2024-08-14T14:49:00Z">
            <w:r>
              <w:rPr>
                <w:noProof/>
                <w:webHidden/>
              </w:rPr>
              <w:t>17</w:t>
            </w:r>
            <w:r>
              <w:rPr>
                <w:noProof/>
                <w:webHidden/>
              </w:rPr>
              <w:fldChar w:fldCharType="end"/>
            </w:r>
            <w:r w:rsidRPr="00CB5920">
              <w:rPr>
                <w:rStyle w:val="Hyperlink"/>
                <w:noProof/>
              </w:rPr>
              <w:fldChar w:fldCharType="end"/>
            </w:r>
          </w:ins>
        </w:p>
        <w:p w14:paraId="54885AD8" w14:textId="57A278EA" w:rsidR="00B64181" w:rsidRDefault="00B64181">
          <w:pPr>
            <w:pStyle w:val="TOC2"/>
            <w:tabs>
              <w:tab w:val="left" w:pos="960"/>
              <w:tab w:val="right" w:leader="dot" w:pos="9350"/>
            </w:tabs>
            <w:rPr>
              <w:ins w:id="174"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75"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"_Toc174546622"</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noProof/>
              </w:rPr>
              <w:t>1.4.</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noProof/>
              </w:rPr>
              <w:t>Areal/Geospatial socio-economic data</w:t>
            </w:r>
            <w:r>
              <w:rPr>
                <w:noProof/>
                <w:webHidden/>
              </w:rPr>
              <w:tab/>
            </w:r>
            <w:r>
              <w:rPr>
                <w:noProof/>
                <w:webHidden/>
              </w:rPr>
              <w:fldChar w:fldCharType="begin"/>
            </w:r>
            <w:r>
              <w:rPr>
                <w:noProof/>
                <w:webHidden/>
              </w:rPr>
              <w:instrText xml:space="preserve"> PAGEREF _Toc174546622 \h </w:instrText>
            </w:r>
            <w:r>
              <w:rPr>
                <w:noProof/>
                <w:webHidden/>
              </w:rPr>
            </w:r>
          </w:ins>
          <w:r>
            <w:rPr>
              <w:noProof/>
              <w:webHidden/>
            </w:rPr>
            <w:fldChar w:fldCharType="separate"/>
          </w:r>
          <w:ins w:id="176" w:author="Craig Parker" w:date="2024-08-14T16:49:00Z" w16du:dateUtc="2024-08-14T14:49:00Z">
            <w:r>
              <w:rPr>
                <w:noProof/>
                <w:webHidden/>
              </w:rPr>
              <w:t>17</w:t>
            </w:r>
            <w:r>
              <w:rPr>
                <w:noProof/>
                <w:webHidden/>
              </w:rPr>
              <w:fldChar w:fldCharType="end"/>
            </w:r>
            <w:r w:rsidRPr="00CB5920">
              <w:rPr>
                <w:rStyle w:val="Hyperlink"/>
                <w:noProof/>
              </w:rPr>
              <w:fldChar w:fldCharType="end"/>
            </w:r>
          </w:ins>
        </w:p>
        <w:p w14:paraId="0E11F613" w14:textId="0B9D7BEA" w:rsidR="00B64181" w:rsidRDefault="00B64181">
          <w:pPr>
            <w:pStyle w:val="TOC1"/>
            <w:tabs>
              <w:tab w:val="right" w:leader="dot" w:pos="9350"/>
            </w:tabs>
            <w:rPr>
              <w:ins w:id="177"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78"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"_Toc174546623"</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eastAsia="Nunito"/>
                <w:noProof/>
              </w:rPr>
              <w:t>5. Data management workflow</w:t>
            </w:r>
            <w:r>
              <w:rPr>
                <w:noProof/>
                <w:webHidden/>
              </w:rPr>
              <w:tab/>
            </w:r>
            <w:r>
              <w:rPr>
                <w:noProof/>
                <w:webHidden/>
              </w:rPr>
              <w:fldChar w:fldCharType="begin"/>
            </w:r>
            <w:r>
              <w:rPr>
                <w:noProof/>
                <w:webHidden/>
              </w:rPr>
              <w:instrText xml:space="preserve"> PAGEREF _Toc174546623 \h </w:instrText>
            </w:r>
            <w:r>
              <w:rPr>
                <w:noProof/>
                <w:webHidden/>
              </w:rPr>
            </w:r>
          </w:ins>
          <w:r>
            <w:rPr>
              <w:noProof/>
              <w:webHidden/>
            </w:rPr>
            <w:fldChar w:fldCharType="separate"/>
          </w:r>
          <w:ins w:id="179" w:author="Craig Parker" w:date="2024-08-14T16:49:00Z" w16du:dateUtc="2024-08-14T14:49:00Z">
            <w:r>
              <w:rPr>
                <w:noProof/>
                <w:webHidden/>
              </w:rPr>
              <w:t>19</w:t>
            </w:r>
            <w:r>
              <w:rPr>
                <w:noProof/>
                <w:webHidden/>
              </w:rPr>
              <w:fldChar w:fldCharType="end"/>
            </w:r>
            <w:r w:rsidRPr="00CB5920">
              <w:rPr>
                <w:rStyle w:val="Hyperlink"/>
                <w:noProof/>
              </w:rPr>
              <w:fldChar w:fldCharType="end"/>
            </w:r>
          </w:ins>
        </w:p>
        <w:p w14:paraId="6219F611" w14:textId="41369C79" w:rsidR="00B64181" w:rsidRDefault="00B64181">
          <w:pPr>
            <w:pStyle w:val="TOC2"/>
            <w:tabs>
              <w:tab w:val="right" w:leader="dot" w:pos="9350"/>
            </w:tabs>
            <w:rPr>
              <w:ins w:id="180"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81"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"_Toc174546624"</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noProof/>
                <w:lang w:val="en-ZA"/>
              </w:rPr>
              <w:t>5.1. Setting Up the Data Transfer Agreement</w:t>
            </w:r>
            <w:r>
              <w:rPr>
                <w:noProof/>
                <w:webHidden/>
              </w:rPr>
              <w:tab/>
            </w:r>
            <w:r>
              <w:rPr>
                <w:noProof/>
                <w:webHidden/>
              </w:rPr>
              <w:fldChar w:fldCharType="begin"/>
            </w:r>
            <w:r>
              <w:rPr>
                <w:noProof/>
                <w:webHidden/>
              </w:rPr>
              <w:instrText xml:space="preserve"> PAGEREF _Toc174546624 \h </w:instrText>
            </w:r>
            <w:r>
              <w:rPr>
                <w:noProof/>
                <w:webHidden/>
              </w:rPr>
            </w:r>
          </w:ins>
          <w:r>
            <w:rPr>
              <w:noProof/>
              <w:webHidden/>
            </w:rPr>
            <w:fldChar w:fldCharType="separate"/>
          </w:r>
          <w:ins w:id="182" w:author="Craig Parker" w:date="2024-08-14T16:49:00Z" w16du:dateUtc="2024-08-14T14:49:00Z">
            <w:r>
              <w:rPr>
                <w:noProof/>
                <w:webHidden/>
              </w:rPr>
              <w:t>19</w:t>
            </w:r>
            <w:r>
              <w:rPr>
                <w:noProof/>
                <w:webHidden/>
              </w:rPr>
              <w:fldChar w:fldCharType="end"/>
            </w:r>
            <w:r w:rsidRPr="00CB5920">
              <w:rPr>
                <w:rStyle w:val="Hyperlink"/>
                <w:noProof/>
              </w:rPr>
              <w:fldChar w:fldCharType="end"/>
            </w:r>
          </w:ins>
        </w:p>
        <w:p w14:paraId="1901C8BD" w14:textId="5066372C" w:rsidR="00B64181" w:rsidRDefault="00B64181">
          <w:pPr>
            <w:pStyle w:val="TOC2"/>
            <w:tabs>
              <w:tab w:val="right" w:leader="dot" w:pos="9350"/>
            </w:tabs>
            <w:rPr>
              <w:ins w:id="183"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84"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"_Toc174546625"</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noProof/>
              </w:rPr>
              <w:t>5.2. Ethics NOTIFICATION OF New Databases</w:t>
            </w:r>
            <w:r>
              <w:rPr>
                <w:noProof/>
                <w:webHidden/>
              </w:rPr>
              <w:tab/>
            </w:r>
            <w:r>
              <w:rPr>
                <w:noProof/>
                <w:webHidden/>
              </w:rPr>
              <w:fldChar w:fldCharType="begin"/>
            </w:r>
            <w:r>
              <w:rPr>
                <w:noProof/>
                <w:webHidden/>
              </w:rPr>
              <w:instrText xml:space="preserve"> PAGEREF _Toc174546625 \h </w:instrText>
            </w:r>
            <w:r>
              <w:rPr>
                <w:noProof/>
                <w:webHidden/>
              </w:rPr>
            </w:r>
          </w:ins>
          <w:r>
            <w:rPr>
              <w:noProof/>
              <w:webHidden/>
            </w:rPr>
            <w:fldChar w:fldCharType="separate"/>
          </w:r>
          <w:ins w:id="185" w:author="Craig Parker" w:date="2024-08-14T16:49:00Z" w16du:dateUtc="2024-08-14T14:49:00Z">
            <w:r>
              <w:rPr>
                <w:noProof/>
                <w:webHidden/>
              </w:rPr>
              <w:t>20</w:t>
            </w:r>
            <w:r>
              <w:rPr>
                <w:noProof/>
                <w:webHidden/>
              </w:rPr>
              <w:fldChar w:fldCharType="end"/>
            </w:r>
            <w:r w:rsidRPr="00CB5920">
              <w:rPr>
                <w:rStyle w:val="Hyperlink"/>
                <w:noProof/>
              </w:rPr>
              <w:fldChar w:fldCharType="end"/>
            </w:r>
          </w:ins>
        </w:p>
        <w:p w14:paraId="747EB6F9" w14:textId="252A9E02" w:rsidR="00B64181" w:rsidRDefault="00B64181">
          <w:pPr>
            <w:pStyle w:val="TOC2"/>
            <w:tabs>
              <w:tab w:val="right" w:leader="dot" w:pos="9350"/>
            </w:tabs>
            <w:rPr>
              <w:ins w:id="186"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87"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"_Toc174546626"</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5.3. Data Encryption and Transfer</w:t>
            </w:r>
            <w:r>
              <w:rPr>
                <w:noProof/>
                <w:webHidden/>
              </w:rPr>
              <w:tab/>
            </w:r>
            <w:r>
              <w:rPr>
                <w:noProof/>
                <w:webHidden/>
              </w:rPr>
              <w:fldChar w:fldCharType="begin"/>
            </w:r>
            <w:r>
              <w:rPr>
                <w:noProof/>
                <w:webHidden/>
              </w:rPr>
              <w:instrText xml:space="preserve"> PAGEREF _Toc174546626 \h </w:instrText>
            </w:r>
            <w:r>
              <w:rPr>
                <w:noProof/>
                <w:webHidden/>
              </w:rPr>
            </w:r>
          </w:ins>
          <w:r>
            <w:rPr>
              <w:noProof/>
              <w:webHidden/>
            </w:rPr>
            <w:fldChar w:fldCharType="separate"/>
          </w:r>
          <w:ins w:id="188" w:author="Craig Parker" w:date="2024-08-14T16:49:00Z" w16du:dateUtc="2024-08-14T14:49:00Z">
            <w:r>
              <w:rPr>
                <w:noProof/>
                <w:webHidden/>
              </w:rPr>
              <w:t>21</w:t>
            </w:r>
            <w:r>
              <w:rPr>
                <w:noProof/>
                <w:webHidden/>
              </w:rPr>
              <w:fldChar w:fldCharType="end"/>
            </w:r>
            <w:r w:rsidRPr="00CB5920">
              <w:rPr>
                <w:rStyle w:val="Hyperlink"/>
                <w:noProof/>
              </w:rPr>
              <w:fldChar w:fldCharType="end"/>
            </w:r>
          </w:ins>
        </w:p>
        <w:p w14:paraId="3C3E7720" w14:textId="50C5470D" w:rsidR="00B64181" w:rsidRDefault="00B64181">
          <w:pPr>
            <w:pStyle w:val="TOC2"/>
            <w:tabs>
              <w:tab w:val="right" w:leader="dot" w:pos="9350"/>
            </w:tabs>
            <w:rPr>
              <w:ins w:id="189"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90"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"_Toc174546627"</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5.4. Data Storage and Encryption</w:t>
            </w:r>
            <w:r>
              <w:rPr>
                <w:noProof/>
                <w:webHidden/>
              </w:rPr>
              <w:tab/>
            </w:r>
            <w:r>
              <w:rPr>
                <w:noProof/>
                <w:webHidden/>
              </w:rPr>
              <w:fldChar w:fldCharType="begin"/>
            </w:r>
            <w:r>
              <w:rPr>
                <w:noProof/>
                <w:webHidden/>
              </w:rPr>
              <w:instrText xml:space="preserve"> PAGEREF _Toc174546627 \h </w:instrText>
            </w:r>
            <w:r>
              <w:rPr>
                <w:noProof/>
                <w:webHidden/>
              </w:rPr>
            </w:r>
          </w:ins>
          <w:r>
            <w:rPr>
              <w:noProof/>
              <w:webHidden/>
            </w:rPr>
            <w:fldChar w:fldCharType="separate"/>
          </w:r>
          <w:ins w:id="191" w:author="Craig Parker" w:date="2024-08-14T16:49:00Z" w16du:dateUtc="2024-08-14T14:49:00Z">
            <w:r>
              <w:rPr>
                <w:noProof/>
                <w:webHidden/>
              </w:rPr>
              <w:t>22</w:t>
            </w:r>
            <w:r>
              <w:rPr>
                <w:noProof/>
                <w:webHidden/>
              </w:rPr>
              <w:fldChar w:fldCharType="end"/>
            </w:r>
            <w:r w:rsidRPr="00CB5920">
              <w:rPr>
                <w:rStyle w:val="Hyperlink"/>
                <w:noProof/>
              </w:rPr>
              <w:fldChar w:fldCharType="end"/>
            </w:r>
          </w:ins>
        </w:p>
        <w:p w14:paraId="436CEC74" w14:textId="01DBCB7D" w:rsidR="00B64181" w:rsidRDefault="00B64181">
          <w:pPr>
            <w:pStyle w:val="TOC2"/>
            <w:tabs>
              <w:tab w:val="right" w:leader="dot" w:pos="9350"/>
            </w:tabs>
            <w:rPr>
              <w:ins w:id="192"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93"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"_Toc174546628"</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5.5. Data Indexing</w:t>
            </w:r>
            <w:r>
              <w:rPr>
                <w:noProof/>
                <w:webHidden/>
              </w:rPr>
              <w:tab/>
            </w:r>
            <w:r>
              <w:rPr>
                <w:noProof/>
                <w:webHidden/>
              </w:rPr>
              <w:fldChar w:fldCharType="begin"/>
            </w:r>
            <w:r>
              <w:rPr>
                <w:noProof/>
                <w:webHidden/>
              </w:rPr>
              <w:instrText xml:space="preserve"> PAGEREF _Toc174546628 \h </w:instrText>
            </w:r>
            <w:r>
              <w:rPr>
                <w:noProof/>
                <w:webHidden/>
              </w:rPr>
            </w:r>
          </w:ins>
          <w:r>
            <w:rPr>
              <w:noProof/>
              <w:webHidden/>
            </w:rPr>
            <w:fldChar w:fldCharType="separate"/>
          </w:r>
          <w:ins w:id="194" w:author="Craig Parker" w:date="2024-08-14T16:49:00Z" w16du:dateUtc="2024-08-14T14:49:00Z">
            <w:r>
              <w:rPr>
                <w:noProof/>
                <w:webHidden/>
              </w:rPr>
              <w:t>22</w:t>
            </w:r>
            <w:r>
              <w:rPr>
                <w:noProof/>
                <w:webHidden/>
              </w:rPr>
              <w:fldChar w:fldCharType="end"/>
            </w:r>
            <w:r w:rsidRPr="00CB5920">
              <w:rPr>
                <w:rStyle w:val="Hyperlink"/>
                <w:noProof/>
              </w:rPr>
              <w:fldChar w:fldCharType="end"/>
            </w:r>
          </w:ins>
        </w:p>
        <w:p w14:paraId="44B7F236" w14:textId="081DCDCB" w:rsidR="00B64181" w:rsidRDefault="00B64181">
          <w:pPr>
            <w:pStyle w:val="TOC2"/>
            <w:tabs>
              <w:tab w:val="left" w:pos="720"/>
              <w:tab w:val="right" w:leader="dot" w:pos="9350"/>
            </w:tabs>
            <w:rPr>
              <w:ins w:id="195"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96"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"_Toc174546629"</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rPr>
              <w:t>5.6.</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rFonts w:ascii="Nunito" w:hAnsi="Nunito"/>
                <w:noProof/>
              </w:rPr>
              <w:t>De-identification</w:t>
            </w:r>
            <w:r>
              <w:rPr>
                <w:noProof/>
                <w:webHidden/>
              </w:rPr>
              <w:tab/>
            </w:r>
            <w:r>
              <w:rPr>
                <w:noProof/>
                <w:webHidden/>
              </w:rPr>
              <w:fldChar w:fldCharType="begin"/>
            </w:r>
            <w:r>
              <w:rPr>
                <w:noProof/>
                <w:webHidden/>
              </w:rPr>
              <w:instrText xml:space="preserve"> PAGEREF _Toc174546629 \h </w:instrText>
            </w:r>
            <w:r>
              <w:rPr>
                <w:noProof/>
                <w:webHidden/>
              </w:rPr>
            </w:r>
          </w:ins>
          <w:r>
            <w:rPr>
              <w:noProof/>
              <w:webHidden/>
            </w:rPr>
            <w:fldChar w:fldCharType="separate"/>
          </w:r>
          <w:ins w:id="197" w:author="Craig Parker" w:date="2024-08-14T16:49:00Z" w16du:dateUtc="2024-08-14T14:49:00Z">
            <w:r>
              <w:rPr>
                <w:noProof/>
                <w:webHidden/>
              </w:rPr>
              <w:t>23</w:t>
            </w:r>
            <w:r>
              <w:rPr>
                <w:noProof/>
                <w:webHidden/>
              </w:rPr>
              <w:fldChar w:fldCharType="end"/>
            </w:r>
            <w:r w:rsidRPr="00CB5920">
              <w:rPr>
                <w:rStyle w:val="Hyperlink"/>
                <w:noProof/>
              </w:rPr>
              <w:fldChar w:fldCharType="end"/>
            </w:r>
          </w:ins>
        </w:p>
        <w:p w14:paraId="5FD3D3D0" w14:textId="57324765" w:rsidR="00B64181" w:rsidRDefault="00B64181">
          <w:pPr>
            <w:pStyle w:val="TOC3"/>
            <w:tabs>
              <w:tab w:val="right" w:leader="dot" w:pos="9350"/>
            </w:tabs>
            <w:rPr>
              <w:ins w:id="198"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199"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"_Toc174546630"</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rPr>
              <w:t>Geographic aggregation:</w:t>
            </w:r>
            <w:r>
              <w:rPr>
                <w:noProof/>
                <w:webHidden/>
              </w:rPr>
              <w:tab/>
            </w:r>
            <w:r>
              <w:rPr>
                <w:noProof/>
                <w:webHidden/>
              </w:rPr>
              <w:fldChar w:fldCharType="begin"/>
            </w:r>
            <w:r>
              <w:rPr>
                <w:noProof/>
                <w:webHidden/>
              </w:rPr>
              <w:instrText xml:space="preserve"> PAGEREF _Toc174546630 \h </w:instrText>
            </w:r>
            <w:r>
              <w:rPr>
                <w:noProof/>
                <w:webHidden/>
              </w:rPr>
            </w:r>
          </w:ins>
          <w:r>
            <w:rPr>
              <w:noProof/>
              <w:webHidden/>
            </w:rPr>
            <w:fldChar w:fldCharType="separate"/>
          </w:r>
          <w:ins w:id="200" w:author="Craig Parker" w:date="2024-08-14T16:49:00Z" w16du:dateUtc="2024-08-14T14:49:00Z">
            <w:r>
              <w:rPr>
                <w:noProof/>
                <w:webHidden/>
              </w:rPr>
              <w:t>23</w:t>
            </w:r>
            <w:r>
              <w:rPr>
                <w:noProof/>
                <w:webHidden/>
              </w:rPr>
              <w:fldChar w:fldCharType="end"/>
            </w:r>
            <w:r w:rsidRPr="00CB5920">
              <w:rPr>
                <w:rStyle w:val="Hyperlink"/>
                <w:noProof/>
              </w:rPr>
              <w:fldChar w:fldCharType="end"/>
            </w:r>
          </w:ins>
        </w:p>
        <w:p w14:paraId="5C71B65E" w14:textId="6D4DA466" w:rsidR="00B64181" w:rsidRDefault="00B64181">
          <w:pPr>
            <w:pStyle w:val="TOC3"/>
            <w:tabs>
              <w:tab w:val="right" w:leader="dot" w:pos="9350"/>
            </w:tabs>
            <w:rPr>
              <w:ins w:id="201"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02"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"_Toc174546631"</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Location jittering:</w:t>
            </w:r>
            <w:r>
              <w:rPr>
                <w:noProof/>
                <w:webHidden/>
              </w:rPr>
              <w:tab/>
            </w:r>
            <w:r>
              <w:rPr>
                <w:noProof/>
                <w:webHidden/>
              </w:rPr>
              <w:fldChar w:fldCharType="begin"/>
            </w:r>
            <w:r>
              <w:rPr>
                <w:noProof/>
                <w:webHidden/>
              </w:rPr>
              <w:instrText xml:space="preserve"> PAGEREF _Toc174546631 \h </w:instrText>
            </w:r>
            <w:r>
              <w:rPr>
                <w:noProof/>
                <w:webHidden/>
              </w:rPr>
            </w:r>
          </w:ins>
          <w:r>
            <w:rPr>
              <w:noProof/>
              <w:webHidden/>
            </w:rPr>
            <w:fldChar w:fldCharType="separate"/>
          </w:r>
          <w:ins w:id="203" w:author="Craig Parker" w:date="2024-08-14T16:49:00Z" w16du:dateUtc="2024-08-14T14:49:00Z">
            <w:r>
              <w:rPr>
                <w:noProof/>
                <w:webHidden/>
              </w:rPr>
              <w:t>24</w:t>
            </w:r>
            <w:r>
              <w:rPr>
                <w:noProof/>
                <w:webHidden/>
              </w:rPr>
              <w:fldChar w:fldCharType="end"/>
            </w:r>
            <w:r w:rsidRPr="00CB5920">
              <w:rPr>
                <w:rStyle w:val="Hyperlink"/>
                <w:noProof/>
              </w:rPr>
              <w:fldChar w:fldCharType="end"/>
            </w:r>
          </w:ins>
        </w:p>
        <w:p w14:paraId="116E0BE5" w14:textId="5E9B872E" w:rsidR="00B64181" w:rsidRDefault="00B64181">
          <w:pPr>
            <w:pStyle w:val="TOC2"/>
            <w:tabs>
              <w:tab w:val="left" w:pos="960"/>
              <w:tab w:val="right" w:leader="dot" w:pos="9350"/>
            </w:tabs>
            <w:rPr>
              <w:ins w:id="204"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05"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"_Toc174546632"</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noProof/>
                <w:lang w:val="en-ZA"/>
              </w:rPr>
              <w:t>5.7.</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noProof/>
                <w:lang w:val="en-ZA"/>
              </w:rPr>
              <w:t>Codebook remapping and harmonisation OF HEALTH DATA</w:t>
            </w:r>
            <w:r>
              <w:rPr>
                <w:noProof/>
                <w:webHidden/>
              </w:rPr>
              <w:tab/>
            </w:r>
            <w:r>
              <w:rPr>
                <w:noProof/>
                <w:webHidden/>
              </w:rPr>
              <w:fldChar w:fldCharType="begin"/>
            </w:r>
            <w:r>
              <w:rPr>
                <w:noProof/>
                <w:webHidden/>
              </w:rPr>
              <w:instrText xml:space="preserve"> PAGEREF _Toc174546632 \h </w:instrText>
            </w:r>
            <w:r>
              <w:rPr>
                <w:noProof/>
                <w:webHidden/>
              </w:rPr>
            </w:r>
          </w:ins>
          <w:r>
            <w:rPr>
              <w:noProof/>
              <w:webHidden/>
            </w:rPr>
            <w:fldChar w:fldCharType="separate"/>
          </w:r>
          <w:ins w:id="206" w:author="Craig Parker" w:date="2024-08-14T16:49:00Z" w16du:dateUtc="2024-08-14T14:49:00Z">
            <w:r>
              <w:rPr>
                <w:noProof/>
                <w:webHidden/>
              </w:rPr>
              <w:t>26</w:t>
            </w:r>
            <w:r>
              <w:rPr>
                <w:noProof/>
                <w:webHidden/>
              </w:rPr>
              <w:fldChar w:fldCharType="end"/>
            </w:r>
            <w:r w:rsidRPr="00CB5920">
              <w:rPr>
                <w:rStyle w:val="Hyperlink"/>
                <w:noProof/>
              </w:rPr>
              <w:fldChar w:fldCharType="end"/>
            </w:r>
          </w:ins>
        </w:p>
        <w:p w14:paraId="45CAF834" w14:textId="2F61A6AF" w:rsidR="00B64181" w:rsidRDefault="00B64181">
          <w:pPr>
            <w:pStyle w:val="TOC3"/>
            <w:tabs>
              <w:tab w:val="right" w:leader="dot" w:pos="9350"/>
            </w:tabs>
            <w:rPr>
              <w:ins w:id="207"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08"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"_Toc174546633"</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5.7.1 Pre-Processing:</w:t>
            </w:r>
            <w:r>
              <w:rPr>
                <w:noProof/>
                <w:webHidden/>
              </w:rPr>
              <w:tab/>
            </w:r>
            <w:r>
              <w:rPr>
                <w:noProof/>
                <w:webHidden/>
              </w:rPr>
              <w:fldChar w:fldCharType="begin"/>
            </w:r>
            <w:r>
              <w:rPr>
                <w:noProof/>
                <w:webHidden/>
              </w:rPr>
              <w:instrText xml:space="preserve"> PAGEREF _Toc174546633 \h </w:instrText>
            </w:r>
            <w:r>
              <w:rPr>
                <w:noProof/>
                <w:webHidden/>
              </w:rPr>
            </w:r>
          </w:ins>
          <w:r>
            <w:rPr>
              <w:noProof/>
              <w:webHidden/>
            </w:rPr>
            <w:fldChar w:fldCharType="separate"/>
          </w:r>
          <w:ins w:id="209" w:author="Craig Parker" w:date="2024-08-14T16:49:00Z" w16du:dateUtc="2024-08-14T14:49:00Z">
            <w:r>
              <w:rPr>
                <w:noProof/>
                <w:webHidden/>
              </w:rPr>
              <w:t>26</w:t>
            </w:r>
            <w:r>
              <w:rPr>
                <w:noProof/>
                <w:webHidden/>
              </w:rPr>
              <w:fldChar w:fldCharType="end"/>
            </w:r>
            <w:r w:rsidRPr="00CB5920">
              <w:rPr>
                <w:rStyle w:val="Hyperlink"/>
                <w:noProof/>
              </w:rPr>
              <w:fldChar w:fldCharType="end"/>
            </w:r>
          </w:ins>
        </w:p>
        <w:p w14:paraId="16A0BC95" w14:textId="0F8D6387" w:rsidR="00B64181" w:rsidRDefault="00B64181">
          <w:pPr>
            <w:pStyle w:val="TOC3"/>
            <w:tabs>
              <w:tab w:val="right" w:leader="dot" w:pos="9350"/>
            </w:tabs>
            <w:rPr>
              <w:ins w:id="210"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11"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"_Toc174546634"</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eastAsia="Nunito" w:hAnsi="Nunito" w:cs="Nunito"/>
                <w:noProof/>
                <w:lang w:val="en-ZA"/>
              </w:rPr>
              <w:t>5.7.2</w:t>
            </w:r>
            <w:r>
              <w:rPr>
                <w:noProof/>
                <w:webHidden/>
              </w:rPr>
              <w:tab/>
            </w:r>
            <w:r>
              <w:rPr>
                <w:noProof/>
                <w:webHidden/>
              </w:rPr>
              <w:fldChar w:fldCharType="begin"/>
            </w:r>
            <w:r>
              <w:rPr>
                <w:noProof/>
                <w:webHidden/>
              </w:rPr>
              <w:instrText xml:space="preserve"> PAGEREF _Toc174546634 \h </w:instrText>
            </w:r>
            <w:r>
              <w:rPr>
                <w:noProof/>
                <w:webHidden/>
              </w:rPr>
            </w:r>
          </w:ins>
          <w:r>
            <w:rPr>
              <w:noProof/>
              <w:webHidden/>
            </w:rPr>
            <w:fldChar w:fldCharType="separate"/>
          </w:r>
          <w:ins w:id="212" w:author="Craig Parker" w:date="2024-08-14T16:49:00Z" w16du:dateUtc="2024-08-14T14:49:00Z">
            <w:r>
              <w:rPr>
                <w:noProof/>
                <w:webHidden/>
              </w:rPr>
              <w:t>26</w:t>
            </w:r>
            <w:r>
              <w:rPr>
                <w:noProof/>
                <w:webHidden/>
              </w:rPr>
              <w:fldChar w:fldCharType="end"/>
            </w:r>
            <w:r w:rsidRPr="00CB5920">
              <w:rPr>
                <w:rStyle w:val="Hyperlink"/>
                <w:noProof/>
              </w:rPr>
              <w:fldChar w:fldCharType="end"/>
            </w:r>
          </w:ins>
        </w:p>
        <w:p w14:paraId="2F6F63DE" w14:textId="709F505D" w:rsidR="00B64181" w:rsidRDefault="00B64181">
          <w:pPr>
            <w:pStyle w:val="TOC3"/>
            <w:tabs>
              <w:tab w:val="right" w:leader="dot" w:pos="9350"/>
            </w:tabs>
            <w:rPr>
              <w:ins w:id="213"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14"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"_Toc174546635"</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Variable mapping:</w:t>
            </w:r>
            <w:r>
              <w:rPr>
                <w:noProof/>
                <w:webHidden/>
              </w:rPr>
              <w:tab/>
            </w:r>
            <w:r>
              <w:rPr>
                <w:noProof/>
                <w:webHidden/>
              </w:rPr>
              <w:fldChar w:fldCharType="begin"/>
            </w:r>
            <w:r>
              <w:rPr>
                <w:noProof/>
                <w:webHidden/>
              </w:rPr>
              <w:instrText xml:space="preserve"> PAGEREF _Toc174546635 \h </w:instrText>
            </w:r>
            <w:r>
              <w:rPr>
                <w:noProof/>
                <w:webHidden/>
              </w:rPr>
            </w:r>
          </w:ins>
          <w:r>
            <w:rPr>
              <w:noProof/>
              <w:webHidden/>
            </w:rPr>
            <w:fldChar w:fldCharType="separate"/>
          </w:r>
          <w:ins w:id="215" w:author="Craig Parker" w:date="2024-08-14T16:49:00Z" w16du:dateUtc="2024-08-14T14:49:00Z">
            <w:r>
              <w:rPr>
                <w:noProof/>
                <w:webHidden/>
              </w:rPr>
              <w:t>26</w:t>
            </w:r>
            <w:r>
              <w:rPr>
                <w:noProof/>
                <w:webHidden/>
              </w:rPr>
              <w:fldChar w:fldCharType="end"/>
            </w:r>
            <w:r w:rsidRPr="00CB5920">
              <w:rPr>
                <w:rStyle w:val="Hyperlink"/>
                <w:noProof/>
              </w:rPr>
              <w:fldChar w:fldCharType="end"/>
            </w:r>
          </w:ins>
        </w:p>
        <w:p w14:paraId="5F56F6EA" w14:textId="29993FC8" w:rsidR="00B64181" w:rsidRDefault="00B64181">
          <w:pPr>
            <w:pStyle w:val="TOC3"/>
            <w:tabs>
              <w:tab w:val="right" w:leader="dot" w:pos="9350"/>
            </w:tabs>
            <w:rPr>
              <w:ins w:id="216"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17"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"_Toc174546636"</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Mapping validation:</w:t>
            </w:r>
            <w:r>
              <w:rPr>
                <w:noProof/>
                <w:webHidden/>
              </w:rPr>
              <w:tab/>
            </w:r>
            <w:r>
              <w:rPr>
                <w:noProof/>
                <w:webHidden/>
              </w:rPr>
              <w:fldChar w:fldCharType="begin"/>
            </w:r>
            <w:r>
              <w:rPr>
                <w:noProof/>
                <w:webHidden/>
              </w:rPr>
              <w:instrText xml:space="preserve"> PAGEREF _Toc174546636 \h </w:instrText>
            </w:r>
            <w:r>
              <w:rPr>
                <w:noProof/>
                <w:webHidden/>
              </w:rPr>
            </w:r>
          </w:ins>
          <w:r>
            <w:rPr>
              <w:noProof/>
              <w:webHidden/>
            </w:rPr>
            <w:fldChar w:fldCharType="separate"/>
          </w:r>
          <w:ins w:id="218" w:author="Craig Parker" w:date="2024-08-14T16:49:00Z" w16du:dateUtc="2024-08-14T14:49:00Z">
            <w:r>
              <w:rPr>
                <w:noProof/>
                <w:webHidden/>
              </w:rPr>
              <w:t>27</w:t>
            </w:r>
            <w:r>
              <w:rPr>
                <w:noProof/>
                <w:webHidden/>
              </w:rPr>
              <w:fldChar w:fldCharType="end"/>
            </w:r>
            <w:r w:rsidRPr="00CB5920">
              <w:rPr>
                <w:rStyle w:val="Hyperlink"/>
                <w:noProof/>
              </w:rPr>
              <w:fldChar w:fldCharType="end"/>
            </w:r>
          </w:ins>
        </w:p>
        <w:p w14:paraId="264B62D9" w14:textId="5E5918DA" w:rsidR="00B64181" w:rsidRDefault="00B64181">
          <w:pPr>
            <w:pStyle w:val="TOC3"/>
            <w:tabs>
              <w:tab w:val="right" w:leader="dot" w:pos="9350"/>
            </w:tabs>
            <w:rPr>
              <w:ins w:id="219"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20" w:author="Craig Parker" w:date="2024-08-14T16:49:00Z" w16du:dateUtc="2024-08-14T14:49:00Z">
            <w:r w:rsidRPr="00CB5920">
              <w:rPr>
                <w:rStyle w:val="Hyperlink"/>
                <w:noProof/>
              </w:rPr>
              <w:lastRenderedPageBreak/>
              <w:fldChar w:fldCharType="begin"/>
            </w:r>
            <w:r w:rsidRPr="00CB5920">
              <w:rPr>
                <w:rStyle w:val="Hyperlink"/>
                <w:noProof/>
              </w:rPr>
              <w:instrText xml:space="preserve"> </w:instrText>
            </w:r>
            <w:r>
              <w:rPr>
                <w:noProof/>
              </w:rPr>
              <w:instrText>HYPERLINK \l "_Toc174546637"</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Database population:</w:t>
            </w:r>
            <w:r>
              <w:rPr>
                <w:noProof/>
                <w:webHidden/>
              </w:rPr>
              <w:tab/>
            </w:r>
            <w:r>
              <w:rPr>
                <w:noProof/>
                <w:webHidden/>
              </w:rPr>
              <w:fldChar w:fldCharType="begin"/>
            </w:r>
            <w:r>
              <w:rPr>
                <w:noProof/>
                <w:webHidden/>
              </w:rPr>
              <w:instrText xml:space="preserve"> PAGEREF _Toc174546637 \h </w:instrText>
            </w:r>
            <w:r>
              <w:rPr>
                <w:noProof/>
                <w:webHidden/>
              </w:rPr>
            </w:r>
          </w:ins>
          <w:r>
            <w:rPr>
              <w:noProof/>
              <w:webHidden/>
            </w:rPr>
            <w:fldChar w:fldCharType="separate"/>
          </w:r>
          <w:ins w:id="221" w:author="Craig Parker" w:date="2024-08-14T16:49:00Z" w16du:dateUtc="2024-08-14T14:49:00Z">
            <w:r>
              <w:rPr>
                <w:noProof/>
                <w:webHidden/>
              </w:rPr>
              <w:t>27</w:t>
            </w:r>
            <w:r>
              <w:rPr>
                <w:noProof/>
                <w:webHidden/>
              </w:rPr>
              <w:fldChar w:fldCharType="end"/>
            </w:r>
            <w:r w:rsidRPr="00CB5920">
              <w:rPr>
                <w:rStyle w:val="Hyperlink"/>
                <w:noProof/>
              </w:rPr>
              <w:fldChar w:fldCharType="end"/>
            </w:r>
          </w:ins>
        </w:p>
        <w:p w14:paraId="351BF1A1" w14:textId="671E524C" w:rsidR="00B64181" w:rsidRDefault="00B64181">
          <w:pPr>
            <w:pStyle w:val="TOC3"/>
            <w:tabs>
              <w:tab w:val="right" w:leader="dot" w:pos="9350"/>
            </w:tabs>
            <w:rPr>
              <w:ins w:id="222"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23"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"_Toc174546638"</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Final data cleaning and analysis dataset creation:</w:t>
            </w:r>
            <w:r>
              <w:rPr>
                <w:noProof/>
                <w:webHidden/>
              </w:rPr>
              <w:tab/>
            </w:r>
            <w:r>
              <w:rPr>
                <w:noProof/>
                <w:webHidden/>
              </w:rPr>
              <w:fldChar w:fldCharType="begin"/>
            </w:r>
            <w:r>
              <w:rPr>
                <w:noProof/>
                <w:webHidden/>
              </w:rPr>
              <w:instrText xml:space="preserve"> PAGEREF _Toc174546638 \h </w:instrText>
            </w:r>
            <w:r>
              <w:rPr>
                <w:noProof/>
                <w:webHidden/>
              </w:rPr>
            </w:r>
          </w:ins>
          <w:r>
            <w:rPr>
              <w:noProof/>
              <w:webHidden/>
            </w:rPr>
            <w:fldChar w:fldCharType="separate"/>
          </w:r>
          <w:ins w:id="224" w:author="Craig Parker" w:date="2024-08-14T16:49:00Z" w16du:dateUtc="2024-08-14T14:49:00Z">
            <w:r>
              <w:rPr>
                <w:noProof/>
                <w:webHidden/>
              </w:rPr>
              <w:t>27</w:t>
            </w:r>
            <w:r>
              <w:rPr>
                <w:noProof/>
                <w:webHidden/>
              </w:rPr>
              <w:fldChar w:fldCharType="end"/>
            </w:r>
            <w:r w:rsidRPr="00CB5920">
              <w:rPr>
                <w:rStyle w:val="Hyperlink"/>
                <w:noProof/>
              </w:rPr>
              <w:fldChar w:fldCharType="end"/>
            </w:r>
          </w:ins>
        </w:p>
        <w:p w14:paraId="0C117C51" w14:textId="7981FDEE" w:rsidR="00B64181" w:rsidRDefault="00B64181">
          <w:pPr>
            <w:pStyle w:val="TOC2"/>
            <w:tabs>
              <w:tab w:val="left" w:pos="720"/>
              <w:tab w:val="right" w:leader="dot" w:pos="9350"/>
            </w:tabs>
            <w:rPr>
              <w:ins w:id="225"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26"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"_Toc174546639"</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rPr>
              <w:t>5.8.</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rFonts w:ascii="Nunito" w:hAnsi="Nunito"/>
                <w:noProof/>
              </w:rPr>
              <w:t>Data Integration</w:t>
            </w:r>
            <w:r>
              <w:rPr>
                <w:noProof/>
                <w:webHidden/>
              </w:rPr>
              <w:tab/>
            </w:r>
            <w:r>
              <w:rPr>
                <w:noProof/>
                <w:webHidden/>
              </w:rPr>
              <w:fldChar w:fldCharType="begin"/>
            </w:r>
            <w:r>
              <w:rPr>
                <w:noProof/>
                <w:webHidden/>
              </w:rPr>
              <w:instrText xml:space="preserve"> PAGEREF _Toc174546639 \h </w:instrText>
            </w:r>
            <w:r>
              <w:rPr>
                <w:noProof/>
                <w:webHidden/>
              </w:rPr>
            </w:r>
          </w:ins>
          <w:r>
            <w:rPr>
              <w:noProof/>
              <w:webHidden/>
            </w:rPr>
            <w:fldChar w:fldCharType="separate"/>
          </w:r>
          <w:ins w:id="227" w:author="Craig Parker" w:date="2024-08-14T16:49:00Z" w16du:dateUtc="2024-08-14T14:49:00Z">
            <w:r>
              <w:rPr>
                <w:noProof/>
                <w:webHidden/>
              </w:rPr>
              <w:t>27</w:t>
            </w:r>
            <w:r>
              <w:rPr>
                <w:noProof/>
                <w:webHidden/>
              </w:rPr>
              <w:fldChar w:fldCharType="end"/>
            </w:r>
            <w:r w:rsidRPr="00CB5920">
              <w:rPr>
                <w:rStyle w:val="Hyperlink"/>
                <w:noProof/>
              </w:rPr>
              <w:fldChar w:fldCharType="end"/>
            </w:r>
          </w:ins>
        </w:p>
        <w:p w14:paraId="15DAE634" w14:textId="323E360E" w:rsidR="00B64181" w:rsidRDefault="00B64181">
          <w:pPr>
            <w:pStyle w:val="TOC2"/>
            <w:tabs>
              <w:tab w:val="left" w:pos="720"/>
              <w:tab w:val="right" w:leader="dot" w:pos="9350"/>
            </w:tabs>
            <w:rPr>
              <w:ins w:id="228"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29"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"_Toc174546640"</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rPr>
              <w:t>5.9.</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rFonts w:ascii="Nunito" w:hAnsi="Nunito"/>
                <w:noProof/>
              </w:rPr>
              <w:t>Data analysis platforms</w:t>
            </w:r>
            <w:r>
              <w:rPr>
                <w:noProof/>
                <w:webHidden/>
              </w:rPr>
              <w:tab/>
            </w:r>
            <w:r>
              <w:rPr>
                <w:noProof/>
                <w:webHidden/>
              </w:rPr>
              <w:fldChar w:fldCharType="begin"/>
            </w:r>
            <w:r>
              <w:rPr>
                <w:noProof/>
                <w:webHidden/>
              </w:rPr>
              <w:instrText xml:space="preserve"> PAGEREF _Toc174546640 \h </w:instrText>
            </w:r>
            <w:r>
              <w:rPr>
                <w:noProof/>
                <w:webHidden/>
              </w:rPr>
            </w:r>
          </w:ins>
          <w:r>
            <w:rPr>
              <w:noProof/>
              <w:webHidden/>
            </w:rPr>
            <w:fldChar w:fldCharType="separate"/>
          </w:r>
          <w:ins w:id="230" w:author="Craig Parker" w:date="2024-08-14T16:49:00Z" w16du:dateUtc="2024-08-14T14:49:00Z">
            <w:r>
              <w:rPr>
                <w:noProof/>
                <w:webHidden/>
              </w:rPr>
              <w:t>28</w:t>
            </w:r>
            <w:r>
              <w:rPr>
                <w:noProof/>
                <w:webHidden/>
              </w:rPr>
              <w:fldChar w:fldCharType="end"/>
            </w:r>
            <w:r w:rsidRPr="00CB5920">
              <w:rPr>
                <w:rStyle w:val="Hyperlink"/>
                <w:noProof/>
              </w:rPr>
              <w:fldChar w:fldCharType="end"/>
            </w:r>
          </w:ins>
        </w:p>
        <w:p w14:paraId="09BE03E7" w14:textId="335F4469" w:rsidR="00B64181" w:rsidRDefault="00B64181">
          <w:pPr>
            <w:pStyle w:val="TOC3"/>
            <w:tabs>
              <w:tab w:val="right" w:leader="dot" w:pos="9350"/>
            </w:tabs>
            <w:rPr>
              <w:ins w:id="231"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32"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"_Toc174546641"</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rPr>
              <w:t>Jupyter Hub</w:t>
            </w:r>
            <w:r>
              <w:rPr>
                <w:noProof/>
                <w:webHidden/>
              </w:rPr>
              <w:tab/>
            </w:r>
            <w:r>
              <w:rPr>
                <w:noProof/>
                <w:webHidden/>
              </w:rPr>
              <w:fldChar w:fldCharType="begin"/>
            </w:r>
            <w:r>
              <w:rPr>
                <w:noProof/>
                <w:webHidden/>
              </w:rPr>
              <w:instrText xml:space="preserve"> PAGEREF _Toc174546641 \h </w:instrText>
            </w:r>
            <w:r>
              <w:rPr>
                <w:noProof/>
                <w:webHidden/>
              </w:rPr>
            </w:r>
          </w:ins>
          <w:r>
            <w:rPr>
              <w:noProof/>
              <w:webHidden/>
            </w:rPr>
            <w:fldChar w:fldCharType="separate"/>
          </w:r>
          <w:ins w:id="233" w:author="Craig Parker" w:date="2024-08-14T16:49:00Z" w16du:dateUtc="2024-08-14T14:49:00Z">
            <w:r>
              <w:rPr>
                <w:noProof/>
                <w:webHidden/>
              </w:rPr>
              <w:t>28</w:t>
            </w:r>
            <w:r>
              <w:rPr>
                <w:noProof/>
                <w:webHidden/>
              </w:rPr>
              <w:fldChar w:fldCharType="end"/>
            </w:r>
            <w:r w:rsidRPr="00CB5920">
              <w:rPr>
                <w:rStyle w:val="Hyperlink"/>
                <w:noProof/>
              </w:rPr>
              <w:fldChar w:fldCharType="end"/>
            </w:r>
          </w:ins>
        </w:p>
        <w:p w14:paraId="59A8726F" w14:textId="0CD57909" w:rsidR="00B64181" w:rsidRDefault="00B64181">
          <w:pPr>
            <w:pStyle w:val="TOC3"/>
            <w:tabs>
              <w:tab w:val="right" w:leader="dot" w:pos="9350"/>
            </w:tabs>
            <w:rPr>
              <w:ins w:id="234"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35"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"_Toc174546642"</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IBM data analysis platforms</w:t>
            </w:r>
            <w:r>
              <w:rPr>
                <w:noProof/>
                <w:webHidden/>
              </w:rPr>
              <w:tab/>
            </w:r>
            <w:r>
              <w:rPr>
                <w:noProof/>
                <w:webHidden/>
              </w:rPr>
              <w:fldChar w:fldCharType="begin"/>
            </w:r>
            <w:r>
              <w:rPr>
                <w:noProof/>
                <w:webHidden/>
              </w:rPr>
              <w:instrText xml:space="preserve"> PAGEREF _Toc174546642 \h </w:instrText>
            </w:r>
            <w:r>
              <w:rPr>
                <w:noProof/>
                <w:webHidden/>
              </w:rPr>
            </w:r>
          </w:ins>
          <w:r>
            <w:rPr>
              <w:noProof/>
              <w:webHidden/>
            </w:rPr>
            <w:fldChar w:fldCharType="separate"/>
          </w:r>
          <w:ins w:id="236" w:author="Craig Parker" w:date="2024-08-14T16:49:00Z" w16du:dateUtc="2024-08-14T14:49:00Z">
            <w:r>
              <w:rPr>
                <w:noProof/>
                <w:webHidden/>
              </w:rPr>
              <w:t>29</w:t>
            </w:r>
            <w:r>
              <w:rPr>
                <w:noProof/>
                <w:webHidden/>
              </w:rPr>
              <w:fldChar w:fldCharType="end"/>
            </w:r>
            <w:r w:rsidRPr="00CB5920">
              <w:rPr>
                <w:rStyle w:val="Hyperlink"/>
                <w:noProof/>
              </w:rPr>
              <w:fldChar w:fldCharType="end"/>
            </w:r>
          </w:ins>
        </w:p>
        <w:p w14:paraId="2E3AEB09" w14:textId="4AFAC06E" w:rsidR="00B64181" w:rsidRDefault="00B64181">
          <w:pPr>
            <w:pStyle w:val="TOC3"/>
            <w:tabs>
              <w:tab w:val="right" w:leader="dot" w:pos="9350"/>
            </w:tabs>
            <w:rPr>
              <w:ins w:id="237"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38"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"_Toc174546643"</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Integration approaches</w:t>
            </w:r>
            <w:r>
              <w:rPr>
                <w:noProof/>
                <w:webHidden/>
              </w:rPr>
              <w:tab/>
            </w:r>
            <w:r>
              <w:rPr>
                <w:noProof/>
                <w:webHidden/>
              </w:rPr>
              <w:fldChar w:fldCharType="begin"/>
            </w:r>
            <w:r>
              <w:rPr>
                <w:noProof/>
                <w:webHidden/>
              </w:rPr>
              <w:instrText xml:space="preserve"> PAGEREF _Toc174546643 \h </w:instrText>
            </w:r>
            <w:r>
              <w:rPr>
                <w:noProof/>
                <w:webHidden/>
              </w:rPr>
            </w:r>
          </w:ins>
          <w:r>
            <w:rPr>
              <w:noProof/>
              <w:webHidden/>
            </w:rPr>
            <w:fldChar w:fldCharType="separate"/>
          </w:r>
          <w:ins w:id="239" w:author="Craig Parker" w:date="2024-08-14T16:49:00Z" w16du:dateUtc="2024-08-14T14:49:00Z">
            <w:r>
              <w:rPr>
                <w:noProof/>
                <w:webHidden/>
              </w:rPr>
              <w:t>29</w:t>
            </w:r>
            <w:r>
              <w:rPr>
                <w:noProof/>
                <w:webHidden/>
              </w:rPr>
              <w:fldChar w:fldCharType="end"/>
            </w:r>
            <w:r w:rsidRPr="00CB5920">
              <w:rPr>
                <w:rStyle w:val="Hyperlink"/>
                <w:noProof/>
              </w:rPr>
              <w:fldChar w:fldCharType="end"/>
            </w:r>
          </w:ins>
        </w:p>
        <w:p w14:paraId="25578287" w14:textId="608B8F83" w:rsidR="00B64181" w:rsidRDefault="00B64181">
          <w:pPr>
            <w:pStyle w:val="TOC1"/>
            <w:tabs>
              <w:tab w:val="left" w:pos="720"/>
              <w:tab w:val="right" w:leader="dot" w:pos="9350"/>
            </w:tabs>
            <w:rPr>
              <w:ins w:id="240"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41"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"_Toc174546644"</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eastAsia="Nunito"/>
                <w:b/>
                <w:noProof/>
              </w:rPr>
              <w:t>6.</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rFonts w:eastAsia="Nunito"/>
                <w:noProof/>
              </w:rPr>
              <w:t>Data management, documentation and curation</w:t>
            </w:r>
            <w:r>
              <w:rPr>
                <w:noProof/>
                <w:webHidden/>
              </w:rPr>
              <w:tab/>
            </w:r>
            <w:r>
              <w:rPr>
                <w:noProof/>
                <w:webHidden/>
              </w:rPr>
              <w:fldChar w:fldCharType="begin"/>
            </w:r>
            <w:r>
              <w:rPr>
                <w:noProof/>
                <w:webHidden/>
              </w:rPr>
              <w:instrText xml:space="preserve"> PAGEREF _Toc174546644 \h </w:instrText>
            </w:r>
            <w:r>
              <w:rPr>
                <w:noProof/>
                <w:webHidden/>
              </w:rPr>
            </w:r>
          </w:ins>
          <w:r>
            <w:rPr>
              <w:noProof/>
              <w:webHidden/>
            </w:rPr>
            <w:fldChar w:fldCharType="separate"/>
          </w:r>
          <w:ins w:id="242" w:author="Craig Parker" w:date="2024-08-14T16:49:00Z" w16du:dateUtc="2024-08-14T14:49:00Z">
            <w:r>
              <w:rPr>
                <w:noProof/>
                <w:webHidden/>
              </w:rPr>
              <w:t>30</w:t>
            </w:r>
            <w:r>
              <w:rPr>
                <w:noProof/>
                <w:webHidden/>
              </w:rPr>
              <w:fldChar w:fldCharType="end"/>
            </w:r>
            <w:r w:rsidRPr="00CB5920">
              <w:rPr>
                <w:rStyle w:val="Hyperlink"/>
                <w:noProof/>
              </w:rPr>
              <w:fldChar w:fldCharType="end"/>
            </w:r>
          </w:ins>
        </w:p>
        <w:p w14:paraId="293728BF" w14:textId="4772A4A1" w:rsidR="00B64181" w:rsidRDefault="00B64181">
          <w:pPr>
            <w:pStyle w:val="TOC1"/>
            <w:tabs>
              <w:tab w:val="left" w:pos="720"/>
              <w:tab w:val="right" w:leader="dot" w:pos="9350"/>
            </w:tabs>
            <w:rPr>
              <w:ins w:id="243"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44"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"_Toc174546645"</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eastAsia="Nunito"/>
                <w:b/>
                <w:noProof/>
              </w:rPr>
              <w:t>7.</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rFonts w:eastAsia="Nunito"/>
                <w:noProof/>
              </w:rPr>
              <w:t>POPIA compliance and protection of personal information</w:t>
            </w:r>
            <w:r>
              <w:rPr>
                <w:noProof/>
                <w:webHidden/>
              </w:rPr>
              <w:tab/>
            </w:r>
            <w:r>
              <w:rPr>
                <w:noProof/>
                <w:webHidden/>
              </w:rPr>
              <w:fldChar w:fldCharType="begin"/>
            </w:r>
            <w:r>
              <w:rPr>
                <w:noProof/>
                <w:webHidden/>
              </w:rPr>
              <w:instrText xml:space="preserve"> PAGEREF _Toc174546645 \h </w:instrText>
            </w:r>
            <w:r>
              <w:rPr>
                <w:noProof/>
                <w:webHidden/>
              </w:rPr>
            </w:r>
          </w:ins>
          <w:r>
            <w:rPr>
              <w:noProof/>
              <w:webHidden/>
            </w:rPr>
            <w:fldChar w:fldCharType="separate"/>
          </w:r>
          <w:ins w:id="245" w:author="Craig Parker" w:date="2024-08-14T16:49:00Z" w16du:dateUtc="2024-08-14T14:49:00Z">
            <w:r>
              <w:rPr>
                <w:noProof/>
                <w:webHidden/>
              </w:rPr>
              <w:t>31</w:t>
            </w:r>
            <w:r>
              <w:rPr>
                <w:noProof/>
                <w:webHidden/>
              </w:rPr>
              <w:fldChar w:fldCharType="end"/>
            </w:r>
            <w:r w:rsidRPr="00CB5920">
              <w:rPr>
                <w:rStyle w:val="Hyperlink"/>
                <w:noProof/>
              </w:rPr>
              <w:fldChar w:fldCharType="end"/>
            </w:r>
          </w:ins>
        </w:p>
        <w:p w14:paraId="4422E79A" w14:textId="0045DEBF" w:rsidR="00B64181" w:rsidRDefault="00B64181">
          <w:pPr>
            <w:pStyle w:val="TOC1"/>
            <w:tabs>
              <w:tab w:val="left" w:pos="720"/>
              <w:tab w:val="right" w:leader="dot" w:pos="9350"/>
            </w:tabs>
            <w:rPr>
              <w:ins w:id="246"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47"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"_Toc174546646"</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eastAsia="Nunito"/>
                <w:b/>
                <w:noProof/>
              </w:rPr>
              <w:t>8.</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rFonts w:eastAsia="Nunito"/>
                <w:noProof/>
              </w:rPr>
              <w:t>Data encryption</w:t>
            </w:r>
            <w:r>
              <w:rPr>
                <w:noProof/>
                <w:webHidden/>
              </w:rPr>
              <w:tab/>
            </w:r>
            <w:r>
              <w:rPr>
                <w:noProof/>
                <w:webHidden/>
              </w:rPr>
              <w:fldChar w:fldCharType="begin"/>
            </w:r>
            <w:r>
              <w:rPr>
                <w:noProof/>
                <w:webHidden/>
              </w:rPr>
              <w:instrText xml:space="preserve"> PAGEREF _Toc174546646 \h </w:instrText>
            </w:r>
            <w:r>
              <w:rPr>
                <w:noProof/>
                <w:webHidden/>
              </w:rPr>
            </w:r>
          </w:ins>
          <w:r>
            <w:rPr>
              <w:noProof/>
              <w:webHidden/>
            </w:rPr>
            <w:fldChar w:fldCharType="separate"/>
          </w:r>
          <w:ins w:id="248" w:author="Craig Parker" w:date="2024-08-14T16:49:00Z" w16du:dateUtc="2024-08-14T14:49:00Z">
            <w:r>
              <w:rPr>
                <w:noProof/>
                <w:webHidden/>
              </w:rPr>
              <w:t>32</w:t>
            </w:r>
            <w:r>
              <w:rPr>
                <w:noProof/>
                <w:webHidden/>
              </w:rPr>
              <w:fldChar w:fldCharType="end"/>
            </w:r>
            <w:r w:rsidRPr="00CB5920">
              <w:rPr>
                <w:rStyle w:val="Hyperlink"/>
                <w:noProof/>
              </w:rPr>
              <w:fldChar w:fldCharType="end"/>
            </w:r>
          </w:ins>
        </w:p>
        <w:p w14:paraId="0A1BCBFA" w14:textId="13A8423E" w:rsidR="00B64181" w:rsidRDefault="00B64181">
          <w:pPr>
            <w:pStyle w:val="TOC1"/>
            <w:tabs>
              <w:tab w:val="left" w:pos="720"/>
              <w:tab w:val="right" w:leader="dot" w:pos="9350"/>
            </w:tabs>
            <w:rPr>
              <w:ins w:id="249"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50"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"_Toc174546647"</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eastAsia="Nunito"/>
                <w:b/>
                <w:noProof/>
              </w:rPr>
              <w:t>9.</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rFonts w:eastAsia="Nunito"/>
                <w:noProof/>
              </w:rPr>
              <w:t>Network firewall and Virtual Private Network</w:t>
            </w:r>
            <w:r>
              <w:rPr>
                <w:noProof/>
                <w:webHidden/>
              </w:rPr>
              <w:tab/>
            </w:r>
            <w:r>
              <w:rPr>
                <w:noProof/>
                <w:webHidden/>
              </w:rPr>
              <w:fldChar w:fldCharType="begin"/>
            </w:r>
            <w:r>
              <w:rPr>
                <w:noProof/>
                <w:webHidden/>
              </w:rPr>
              <w:instrText xml:space="preserve"> PAGEREF _Toc174546647 \h </w:instrText>
            </w:r>
            <w:r>
              <w:rPr>
                <w:noProof/>
                <w:webHidden/>
              </w:rPr>
            </w:r>
          </w:ins>
          <w:r>
            <w:rPr>
              <w:noProof/>
              <w:webHidden/>
            </w:rPr>
            <w:fldChar w:fldCharType="separate"/>
          </w:r>
          <w:ins w:id="251" w:author="Craig Parker" w:date="2024-08-14T16:49:00Z" w16du:dateUtc="2024-08-14T14:49:00Z">
            <w:r>
              <w:rPr>
                <w:noProof/>
                <w:webHidden/>
              </w:rPr>
              <w:t>33</w:t>
            </w:r>
            <w:r>
              <w:rPr>
                <w:noProof/>
                <w:webHidden/>
              </w:rPr>
              <w:fldChar w:fldCharType="end"/>
            </w:r>
            <w:r w:rsidRPr="00CB5920">
              <w:rPr>
                <w:rStyle w:val="Hyperlink"/>
                <w:noProof/>
              </w:rPr>
              <w:fldChar w:fldCharType="end"/>
            </w:r>
          </w:ins>
        </w:p>
        <w:p w14:paraId="676CDECE" w14:textId="78C78D4F" w:rsidR="00B64181" w:rsidRDefault="00B64181">
          <w:pPr>
            <w:pStyle w:val="TOC1"/>
            <w:tabs>
              <w:tab w:val="left" w:pos="720"/>
              <w:tab w:val="right" w:leader="dot" w:pos="9350"/>
            </w:tabs>
            <w:rPr>
              <w:ins w:id="252"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53"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"_Toc174546648"</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eastAsia="Nunito"/>
                <w:b/>
                <w:noProof/>
              </w:rPr>
              <w:t>10.</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rFonts w:eastAsia="Nunito"/>
                <w:noProof/>
              </w:rPr>
              <w:t>Local authentication and authorization</w:t>
            </w:r>
            <w:r>
              <w:rPr>
                <w:noProof/>
                <w:webHidden/>
              </w:rPr>
              <w:tab/>
            </w:r>
            <w:r>
              <w:rPr>
                <w:noProof/>
                <w:webHidden/>
              </w:rPr>
              <w:fldChar w:fldCharType="begin"/>
            </w:r>
            <w:r>
              <w:rPr>
                <w:noProof/>
                <w:webHidden/>
              </w:rPr>
              <w:instrText xml:space="preserve"> PAGEREF _Toc174546648 \h </w:instrText>
            </w:r>
            <w:r>
              <w:rPr>
                <w:noProof/>
                <w:webHidden/>
              </w:rPr>
            </w:r>
          </w:ins>
          <w:r>
            <w:rPr>
              <w:noProof/>
              <w:webHidden/>
            </w:rPr>
            <w:fldChar w:fldCharType="separate"/>
          </w:r>
          <w:ins w:id="254" w:author="Craig Parker" w:date="2024-08-14T16:49:00Z" w16du:dateUtc="2024-08-14T14:49:00Z">
            <w:r>
              <w:rPr>
                <w:noProof/>
                <w:webHidden/>
              </w:rPr>
              <w:t>33</w:t>
            </w:r>
            <w:r>
              <w:rPr>
                <w:noProof/>
                <w:webHidden/>
              </w:rPr>
              <w:fldChar w:fldCharType="end"/>
            </w:r>
            <w:r w:rsidRPr="00CB5920">
              <w:rPr>
                <w:rStyle w:val="Hyperlink"/>
                <w:noProof/>
              </w:rPr>
              <w:fldChar w:fldCharType="end"/>
            </w:r>
          </w:ins>
        </w:p>
        <w:p w14:paraId="56AC6C63" w14:textId="5701ED1E" w:rsidR="00B64181" w:rsidRDefault="00B64181">
          <w:pPr>
            <w:pStyle w:val="TOC1"/>
            <w:tabs>
              <w:tab w:val="left" w:pos="720"/>
              <w:tab w:val="right" w:leader="dot" w:pos="9350"/>
            </w:tabs>
            <w:rPr>
              <w:ins w:id="255"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56"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"_Toc174546649"</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eastAsia="Nunito"/>
                <w:b/>
                <w:noProof/>
              </w:rPr>
              <w:t>11.</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rFonts w:eastAsia="Nunito"/>
                <w:noProof/>
              </w:rPr>
              <w:t>Data sharing and open access</w:t>
            </w:r>
            <w:r>
              <w:rPr>
                <w:noProof/>
                <w:webHidden/>
              </w:rPr>
              <w:tab/>
            </w:r>
            <w:r>
              <w:rPr>
                <w:noProof/>
                <w:webHidden/>
              </w:rPr>
              <w:fldChar w:fldCharType="begin"/>
            </w:r>
            <w:r>
              <w:rPr>
                <w:noProof/>
                <w:webHidden/>
              </w:rPr>
              <w:instrText xml:space="preserve"> PAGEREF _Toc174546649 \h </w:instrText>
            </w:r>
            <w:r>
              <w:rPr>
                <w:noProof/>
                <w:webHidden/>
              </w:rPr>
            </w:r>
          </w:ins>
          <w:r>
            <w:rPr>
              <w:noProof/>
              <w:webHidden/>
            </w:rPr>
            <w:fldChar w:fldCharType="separate"/>
          </w:r>
          <w:ins w:id="257" w:author="Craig Parker" w:date="2024-08-14T16:49:00Z" w16du:dateUtc="2024-08-14T14:49:00Z">
            <w:r>
              <w:rPr>
                <w:noProof/>
                <w:webHidden/>
              </w:rPr>
              <w:t>34</w:t>
            </w:r>
            <w:r>
              <w:rPr>
                <w:noProof/>
                <w:webHidden/>
              </w:rPr>
              <w:fldChar w:fldCharType="end"/>
            </w:r>
            <w:r w:rsidRPr="00CB5920">
              <w:rPr>
                <w:rStyle w:val="Hyperlink"/>
                <w:noProof/>
              </w:rPr>
              <w:fldChar w:fldCharType="end"/>
            </w:r>
          </w:ins>
        </w:p>
        <w:p w14:paraId="2FC6ECDB" w14:textId="14F9B72D" w:rsidR="00B64181" w:rsidRDefault="00B64181">
          <w:pPr>
            <w:pStyle w:val="TOC1"/>
            <w:tabs>
              <w:tab w:val="left" w:pos="720"/>
              <w:tab w:val="right" w:leader="dot" w:pos="9350"/>
            </w:tabs>
            <w:rPr>
              <w:ins w:id="258"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59"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"_Toc174546650"</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eastAsia="Nunito"/>
                <w:b/>
                <w:noProof/>
              </w:rPr>
              <w:t>12.</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rFonts w:eastAsia="Nunito"/>
                <w:noProof/>
              </w:rPr>
              <w:t>Procedure for making data available to bona fide researchers</w:t>
            </w:r>
            <w:r>
              <w:rPr>
                <w:noProof/>
                <w:webHidden/>
              </w:rPr>
              <w:tab/>
            </w:r>
            <w:r>
              <w:rPr>
                <w:noProof/>
                <w:webHidden/>
              </w:rPr>
              <w:fldChar w:fldCharType="begin"/>
            </w:r>
            <w:r>
              <w:rPr>
                <w:noProof/>
                <w:webHidden/>
              </w:rPr>
              <w:instrText xml:space="preserve"> PAGEREF _Toc174546650 \h </w:instrText>
            </w:r>
            <w:r>
              <w:rPr>
                <w:noProof/>
                <w:webHidden/>
              </w:rPr>
            </w:r>
          </w:ins>
          <w:r>
            <w:rPr>
              <w:noProof/>
              <w:webHidden/>
            </w:rPr>
            <w:fldChar w:fldCharType="separate"/>
          </w:r>
          <w:ins w:id="260" w:author="Craig Parker" w:date="2024-08-14T16:49:00Z" w16du:dateUtc="2024-08-14T14:49:00Z">
            <w:r>
              <w:rPr>
                <w:noProof/>
                <w:webHidden/>
              </w:rPr>
              <w:t>35</w:t>
            </w:r>
            <w:r>
              <w:rPr>
                <w:noProof/>
                <w:webHidden/>
              </w:rPr>
              <w:fldChar w:fldCharType="end"/>
            </w:r>
            <w:r w:rsidRPr="00CB5920">
              <w:rPr>
                <w:rStyle w:val="Hyperlink"/>
                <w:noProof/>
              </w:rPr>
              <w:fldChar w:fldCharType="end"/>
            </w:r>
          </w:ins>
        </w:p>
        <w:p w14:paraId="7D794DB2" w14:textId="5B21F2E7" w:rsidR="00B64181" w:rsidRDefault="00B64181">
          <w:pPr>
            <w:pStyle w:val="TOC1"/>
            <w:tabs>
              <w:tab w:val="left" w:pos="720"/>
              <w:tab w:val="right" w:leader="dot" w:pos="9350"/>
            </w:tabs>
            <w:rPr>
              <w:ins w:id="261"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62"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"_Toc174546651"</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b/>
                <w:noProof/>
              </w:rPr>
              <w:t>13.</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noProof/>
              </w:rPr>
              <w:t>Governance of data sharing</w:t>
            </w:r>
            <w:r>
              <w:rPr>
                <w:noProof/>
                <w:webHidden/>
              </w:rPr>
              <w:tab/>
            </w:r>
            <w:r>
              <w:rPr>
                <w:noProof/>
                <w:webHidden/>
              </w:rPr>
              <w:fldChar w:fldCharType="begin"/>
            </w:r>
            <w:r>
              <w:rPr>
                <w:noProof/>
                <w:webHidden/>
              </w:rPr>
              <w:instrText xml:space="preserve"> PAGEREF _Toc174546651 \h </w:instrText>
            </w:r>
            <w:r>
              <w:rPr>
                <w:noProof/>
                <w:webHidden/>
              </w:rPr>
            </w:r>
          </w:ins>
          <w:r>
            <w:rPr>
              <w:noProof/>
              <w:webHidden/>
            </w:rPr>
            <w:fldChar w:fldCharType="separate"/>
          </w:r>
          <w:ins w:id="263" w:author="Craig Parker" w:date="2024-08-14T16:49:00Z" w16du:dateUtc="2024-08-14T14:49:00Z">
            <w:r>
              <w:rPr>
                <w:noProof/>
                <w:webHidden/>
              </w:rPr>
              <w:t>36</w:t>
            </w:r>
            <w:r>
              <w:rPr>
                <w:noProof/>
                <w:webHidden/>
              </w:rPr>
              <w:fldChar w:fldCharType="end"/>
            </w:r>
            <w:r w:rsidRPr="00CB5920">
              <w:rPr>
                <w:rStyle w:val="Hyperlink"/>
                <w:noProof/>
              </w:rPr>
              <w:fldChar w:fldCharType="end"/>
            </w:r>
          </w:ins>
        </w:p>
        <w:p w14:paraId="31A69216" w14:textId="01FECDF5" w:rsidR="00B64181" w:rsidRDefault="00B64181">
          <w:pPr>
            <w:pStyle w:val="TOC1"/>
            <w:tabs>
              <w:tab w:val="left" w:pos="720"/>
              <w:tab w:val="right" w:leader="dot" w:pos="9350"/>
            </w:tabs>
            <w:rPr>
              <w:ins w:id="264"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65"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"_Toc174546652"</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b/>
                <w:noProof/>
              </w:rPr>
              <w:t>14.</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noProof/>
              </w:rPr>
              <w:t>Data retention</w:t>
            </w:r>
            <w:r>
              <w:rPr>
                <w:noProof/>
                <w:webHidden/>
              </w:rPr>
              <w:tab/>
            </w:r>
            <w:r>
              <w:rPr>
                <w:noProof/>
                <w:webHidden/>
              </w:rPr>
              <w:fldChar w:fldCharType="begin"/>
            </w:r>
            <w:r>
              <w:rPr>
                <w:noProof/>
                <w:webHidden/>
              </w:rPr>
              <w:instrText xml:space="preserve"> PAGEREF _Toc174546652 \h </w:instrText>
            </w:r>
            <w:r>
              <w:rPr>
                <w:noProof/>
                <w:webHidden/>
              </w:rPr>
            </w:r>
          </w:ins>
          <w:r>
            <w:rPr>
              <w:noProof/>
              <w:webHidden/>
            </w:rPr>
            <w:fldChar w:fldCharType="separate"/>
          </w:r>
          <w:ins w:id="266" w:author="Craig Parker" w:date="2024-08-14T16:49:00Z" w16du:dateUtc="2024-08-14T14:49:00Z">
            <w:r>
              <w:rPr>
                <w:noProof/>
                <w:webHidden/>
              </w:rPr>
              <w:t>38</w:t>
            </w:r>
            <w:r>
              <w:rPr>
                <w:noProof/>
                <w:webHidden/>
              </w:rPr>
              <w:fldChar w:fldCharType="end"/>
            </w:r>
            <w:r w:rsidRPr="00CB5920">
              <w:rPr>
                <w:rStyle w:val="Hyperlink"/>
                <w:noProof/>
              </w:rPr>
              <w:fldChar w:fldCharType="end"/>
            </w:r>
          </w:ins>
        </w:p>
        <w:p w14:paraId="5E3F2989" w14:textId="20EBBE28" w:rsidR="00B64181" w:rsidRDefault="00B64181">
          <w:pPr>
            <w:pStyle w:val="TOC1"/>
            <w:tabs>
              <w:tab w:val="left" w:pos="720"/>
              <w:tab w:val="right" w:leader="dot" w:pos="9350"/>
            </w:tabs>
            <w:rPr>
              <w:ins w:id="267"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68"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"_Toc174546653"</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b/>
                <w:noProof/>
              </w:rPr>
              <w:t>15.</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noProof/>
              </w:rPr>
              <w:t>Roles and responsibilities</w:t>
            </w:r>
            <w:r>
              <w:rPr>
                <w:noProof/>
                <w:webHidden/>
              </w:rPr>
              <w:tab/>
            </w:r>
            <w:r>
              <w:rPr>
                <w:noProof/>
                <w:webHidden/>
              </w:rPr>
              <w:fldChar w:fldCharType="begin"/>
            </w:r>
            <w:r>
              <w:rPr>
                <w:noProof/>
                <w:webHidden/>
              </w:rPr>
              <w:instrText xml:space="preserve"> PAGEREF _Toc174546653 \h </w:instrText>
            </w:r>
            <w:r>
              <w:rPr>
                <w:noProof/>
                <w:webHidden/>
              </w:rPr>
            </w:r>
          </w:ins>
          <w:r>
            <w:rPr>
              <w:noProof/>
              <w:webHidden/>
            </w:rPr>
            <w:fldChar w:fldCharType="separate"/>
          </w:r>
          <w:ins w:id="269" w:author="Craig Parker" w:date="2024-08-14T16:49:00Z" w16du:dateUtc="2024-08-14T14:49:00Z">
            <w:r>
              <w:rPr>
                <w:noProof/>
                <w:webHidden/>
              </w:rPr>
              <w:t>39</w:t>
            </w:r>
            <w:r>
              <w:rPr>
                <w:noProof/>
                <w:webHidden/>
              </w:rPr>
              <w:fldChar w:fldCharType="end"/>
            </w:r>
            <w:r w:rsidRPr="00CB5920">
              <w:rPr>
                <w:rStyle w:val="Hyperlink"/>
                <w:noProof/>
              </w:rPr>
              <w:fldChar w:fldCharType="end"/>
            </w:r>
          </w:ins>
        </w:p>
        <w:p w14:paraId="38295AEA" w14:textId="7B87F70C" w:rsidR="00B64181" w:rsidRDefault="00B64181">
          <w:pPr>
            <w:pStyle w:val="TOC1"/>
            <w:tabs>
              <w:tab w:val="left" w:pos="720"/>
              <w:tab w:val="right" w:leader="dot" w:pos="9350"/>
            </w:tabs>
            <w:rPr>
              <w:ins w:id="270"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71"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"_Toc174546654"</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b/>
                <w:noProof/>
              </w:rPr>
              <w:t>16.</w:t>
            </w:r>
            <w:r>
              <w:rPr>
                <w:rFonts w:asciiTheme="minorHAnsi" w:eastAsiaTheme="minorEastAsia" w:hAnsiTheme="minorHAnsi" w:cstheme="minorBidi"/>
                <w:noProof/>
                <w:kern w:val="2"/>
                <w:sz w:val="24"/>
                <w:szCs w:val="24"/>
                <w:lang w:val="en-ZA" w:eastAsia="en-ZA"/>
                <w14:ligatures w14:val="standardContextual"/>
              </w:rPr>
              <w:tab/>
            </w:r>
            <w:r w:rsidRPr="00CB5920">
              <w:rPr>
                <w:rStyle w:val="Hyperlink"/>
                <w:noProof/>
              </w:rPr>
              <w:t>Assessment and revision</w:t>
            </w:r>
            <w:r>
              <w:rPr>
                <w:noProof/>
                <w:webHidden/>
              </w:rPr>
              <w:tab/>
            </w:r>
            <w:r>
              <w:rPr>
                <w:noProof/>
                <w:webHidden/>
              </w:rPr>
              <w:fldChar w:fldCharType="begin"/>
            </w:r>
            <w:r>
              <w:rPr>
                <w:noProof/>
                <w:webHidden/>
              </w:rPr>
              <w:instrText xml:space="preserve"> PAGEREF _Toc174546654 \h </w:instrText>
            </w:r>
            <w:r>
              <w:rPr>
                <w:noProof/>
                <w:webHidden/>
              </w:rPr>
            </w:r>
          </w:ins>
          <w:r>
            <w:rPr>
              <w:noProof/>
              <w:webHidden/>
            </w:rPr>
            <w:fldChar w:fldCharType="separate"/>
          </w:r>
          <w:ins w:id="272" w:author="Craig Parker" w:date="2024-08-14T16:49:00Z" w16du:dateUtc="2024-08-14T14:49:00Z">
            <w:r>
              <w:rPr>
                <w:noProof/>
                <w:webHidden/>
              </w:rPr>
              <w:t>41</w:t>
            </w:r>
            <w:r>
              <w:rPr>
                <w:noProof/>
                <w:webHidden/>
              </w:rPr>
              <w:fldChar w:fldCharType="end"/>
            </w:r>
            <w:r w:rsidRPr="00CB5920">
              <w:rPr>
                <w:rStyle w:val="Hyperlink"/>
                <w:noProof/>
              </w:rPr>
              <w:fldChar w:fldCharType="end"/>
            </w:r>
          </w:ins>
        </w:p>
        <w:p w14:paraId="25919D4C" w14:textId="57C8E899" w:rsidR="00B64181" w:rsidRDefault="00B64181">
          <w:pPr>
            <w:pStyle w:val="TOC2"/>
            <w:tabs>
              <w:tab w:val="right" w:leader="dot" w:pos="9350"/>
            </w:tabs>
            <w:rPr>
              <w:ins w:id="273"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74"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"_Toc174546655"</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16.1. Assessment scope</w:t>
            </w:r>
            <w:r>
              <w:rPr>
                <w:noProof/>
                <w:webHidden/>
              </w:rPr>
              <w:tab/>
            </w:r>
            <w:r>
              <w:rPr>
                <w:noProof/>
                <w:webHidden/>
              </w:rPr>
              <w:fldChar w:fldCharType="begin"/>
            </w:r>
            <w:r>
              <w:rPr>
                <w:noProof/>
                <w:webHidden/>
              </w:rPr>
              <w:instrText xml:space="preserve"> PAGEREF _Toc174546655 \h </w:instrText>
            </w:r>
            <w:r>
              <w:rPr>
                <w:noProof/>
                <w:webHidden/>
              </w:rPr>
            </w:r>
          </w:ins>
          <w:r>
            <w:rPr>
              <w:noProof/>
              <w:webHidden/>
            </w:rPr>
            <w:fldChar w:fldCharType="separate"/>
          </w:r>
          <w:ins w:id="275" w:author="Craig Parker" w:date="2024-08-14T16:49:00Z" w16du:dateUtc="2024-08-14T14:49:00Z">
            <w:r>
              <w:rPr>
                <w:noProof/>
                <w:webHidden/>
              </w:rPr>
              <w:t>41</w:t>
            </w:r>
            <w:r>
              <w:rPr>
                <w:noProof/>
                <w:webHidden/>
              </w:rPr>
              <w:fldChar w:fldCharType="end"/>
            </w:r>
            <w:r w:rsidRPr="00CB5920">
              <w:rPr>
                <w:rStyle w:val="Hyperlink"/>
                <w:noProof/>
              </w:rPr>
              <w:fldChar w:fldCharType="end"/>
            </w:r>
          </w:ins>
        </w:p>
        <w:p w14:paraId="5E4C41BA" w14:textId="2AF8DB47" w:rsidR="00B64181" w:rsidRDefault="00B64181">
          <w:pPr>
            <w:pStyle w:val="TOC2"/>
            <w:tabs>
              <w:tab w:val="right" w:leader="dot" w:pos="9350"/>
            </w:tabs>
            <w:rPr>
              <w:ins w:id="276"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77"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"_Toc174546656"</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lang w:val="en-ZA"/>
              </w:rPr>
              <w:t>16.2. Revision process</w:t>
            </w:r>
            <w:r>
              <w:rPr>
                <w:noProof/>
                <w:webHidden/>
              </w:rPr>
              <w:tab/>
            </w:r>
            <w:r>
              <w:rPr>
                <w:noProof/>
                <w:webHidden/>
              </w:rPr>
              <w:fldChar w:fldCharType="begin"/>
            </w:r>
            <w:r>
              <w:rPr>
                <w:noProof/>
                <w:webHidden/>
              </w:rPr>
              <w:instrText xml:space="preserve"> PAGEREF _Toc174546656 \h </w:instrText>
            </w:r>
            <w:r>
              <w:rPr>
                <w:noProof/>
                <w:webHidden/>
              </w:rPr>
            </w:r>
          </w:ins>
          <w:r>
            <w:rPr>
              <w:noProof/>
              <w:webHidden/>
            </w:rPr>
            <w:fldChar w:fldCharType="separate"/>
          </w:r>
          <w:ins w:id="278" w:author="Craig Parker" w:date="2024-08-14T16:49:00Z" w16du:dateUtc="2024-08-14T14:49:00Z">
            <w:r>
              <w:rPr>
                <w:noProof/>
                <w:webHidden/>
              </w:rPr>
              <w:t>41</w:t>
            </w:r>
            <w:r>
              <w:rPr>
                <w:noProof/>
                <w:webHidden/>
              </w:rPr>
              <w:fldChar w:fldCharType="end"/>
            </w:r>
            <w:r w:rsidRPr="00CB5920">
              <w:rPr>
                <w:rStyle w:val="Hyperlink"/>
                <w:noProof/>
              </w:rPr>
              <w:fldChar w:fldCharType="end"/>
            </w:r>
          </w:ins>
        </w:p>
        <w:p w14:paraId="2E826399" w14:textId="4B12EDFE" w:rsidR="00B64181" w:rsidRDefault="00B64181">
          <w:pPr>
            <w:pStyle w:val="TOC1"/>
            <w:tabs>
              <w:tab w:val="right" w:leader="dot" w:pos="9350"/>
            </w:tabs>
            <w:rPr>
              <w:ins w:id="279"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80"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"_Toc174546657"</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b/>
                <w:bCs/>
                <w:noProof/>
              </w:rPr>
              <w:t>Annex 1: Key data sources</w:t>
            </w:r>
            <w:r>
              <w:rPr>
                <w:noProof/>
                <w:webHidden/>
              </w:rPr>
              <w:tab/>
            </w:r>
            <w:r>
              <w:rPr>
                <w:noProof/>
                <w:webHidden/>
              </w:rPr>
              <w:fldChar w:fldCharType="begin"/>
            </w:r>
            <w:r>
              <w:rPr>
                <w:noProof/>
                <w:webHidden/>
              </w:rPr>
              <w:instrText xml:space="preserve"> PAGEREF _Toc174546657 \h </w:instrText>
            </w:r>
            <w:r>
              <w:rPr>
                <w:noProof/>
                <w:webHidden/>
              </w:rPr>
            </w:r>
          </w:ins>
          <w:r>
            <w:rPr>
              <w:noProof/>
              <w:webHidden/>
            </w:rPr>
            <w:fldChar w:fldCharType="separate"/>
          </w:r>
          <w:ins w:id="281" w:author="Craig Parker" w:date="2024-08-14T16:49:00Z" w16du:dateUtc="2024-08-14T14:49:00Z">
            <w:r>
              <w:rPr>
                <w:noProof/>
                <w:webHidden/>
              </w:rPr>
              <w:t>1</w:t>
            </w:r>
            <w:r>
              <w:rPr>
                <w:noProof/>
                <w:webHidden/>
              </w:rPr>
              <w:fldChar w:fldCharType="end"/>
            </w:r>
            <w:r w:rsidRPr="00CB5920">
              <w:rPr>
                <w:rStyle w:val="Hyperlink"/>
                <w:noProof/>
              </w:rPr>
              <w:fldChar w:fldCharType="end"/>
            </w:r>
          </w:ins>
        </w:p>
        <w:p w14:paraId="5B33B50E" w14:textId="434E9634" w:rsidR="00B64181" w:rsidRDefault="00B64181">
          <w:pPr>
            <w:pStyle w:val="TOC1"/>
            <w:tabs>
              <w:tab w:val="right" w:leader="dot" w:pos="9350"/>
            </w:tabs>
            <w:rPr>
              <w:ins w:id="282"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83"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"_Toc174546658"</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b/>
                <w:bCs/>
                <w:noProof/>
              </w:rPr>
              <w:t>Annex 2: Personal information processing agreement</w:t>
            </w:r>
            <w:r>
              <w:rPr>
                <w:noProof/>
                <w:webHidden/>
              </w:rPr>
              <w:tab/>
            </w:r>
            <w:r>
              <w:rPr>
                <w:noProof/>
                <w:webHidden/>
              </w:rPr>
              <w:fldChar w:fldCharType="begin"/>
            </w:r>
            <w:r>
              <w:rPr>
                <w:noProof/>
                <w:webHidden/>
              </w:rPr>
              <w:instrText xml:space="preserve"> PAGEREF _Toc174546658 \h </w:instrText>
            </w:r>
            <w:r>
              <w:rPr>
                <w:noProof/>
                <w:webHidden/>
              </w:rPr>
            </w:r>
          </w:ins>
          <w:r>
            <w:rPr>
              <w:noProof/>
              <w:webHidden/>
            </w:rPr>
            <w:fldChar w:fldCharType="separate"/>
          </w:r>
          <w:ins w:id="284" w:author="Craig Parker" w:date="2024-08-14T16:49:00Z" w16du:dateUtc="2024-08-14T14:49:00Z">
            <w:r>
              <w:rPr>
                <w:noProof/>
                <w:webHidden/>
              </w:rPr>
              <w:t>1</w:t>
            </w:r>
            <w:r>
              <w:rPr>
                <w:noProof/>
                <w:webHidden/>
              </w:rPr>
              <w:fldChar w:fldCharType="end"/>
            </w:r>
            <w:r w:rsidRPr="00CB5920">
              <w:rPr>
                <w:rStyle w:val="Hyperlink"/>
                <w:noProof/>
              </w:rPr>
              <w:fldChar w:fldCharType="end"/>
            </w:r>
          </w:ins>
        </w:p>
        <w:p w14:paraId="69B5B712" w14:textId="4A937477" w:rsidR="00B64181" w:rsidRDefault="00B64181">
          <w:pPr>
            <w:pStyle w:val="TOC1"/>
            <w:tabs>
              <w:tab w:val="right" w:leader="dot" w:pos="9350"/>
            </w:tabs>
            <w:rPr>
              <w:ins w:id="285"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86"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"_Toc174546659"</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eastAsia="Nunito" w:hAnsi="Nunito"/>
                <w:b/>
                <w:bCs/>
                <w:noProof/>
              </w:rPr>
              <w:t>Annex 3: Ethics notification letter</w:t>
            </w:r>
            <w:r>
              <w:rPr>
                <w:noProof/>
                <w:webHidden/>
              </w:rPr>
              <w:tab/>
            </w:r>
            <w:r>
              <w:rPr>
                <w:noProof/>
                <w:webHidden/>
              </w:rPr>
              <w:fldChar w:fldCharType="begin"/>
            </w:r>
            <w:r>
              <w:rPr>
                <w:noProof/>
                <w:webHidden/>
              </w:rPr>
              <w:instrText xml:space="preserve"> PAGEREF _Toc174546659 \h </w:instrText>
            </w:r>
            <w:r>
              <w:rPr>
                <w:noProof/>
                <w:webHidden/>
              </w:rPr>
            </w:r>
          </w:ins>
          <w:r>
            <w:rPr>
              <w:noProof/>
              <w:webHidden/>
            </w:rPr>
            <w:fldChar w:fldCharType="separate"/>
          </w:r>
          <w:ins w:id="287" w:author="Craig Parker" w:date="2024-08-14T16:49:00Z" w16du:dateUtc="2024-08-14T14:49:00Z">
            <w:r>
              <w:rPr>
                <w:noProof/>
                <w:webHidden/>
              </w:rPr>
              <w:t>2</w:t>
            </w:r>
            <w:r>
              <w:rPr>
                <w:noProof/>
                <w:webHidden/>
              </w:rPr>
              <w:fldChar w:fldCharType="end"/>
            </w:r>
            <w:r w:rsidRPr="00CB5920">
              <w:rPr>
                <w:rStyle w:val="Hyperlink"/>
                <w:noProof/>
              </w:rPr>
              <w:fldChar w:fldCharType="end"/>
            </w:r>
          </w:ins>
        </w:p>
        <w:p w14:paraId="7B3D1756" w14:textId="03DD55CC" w:rsidR="00B64181" w:rsidRDefault="00B64181">
          <w:pPr>
            <w:pStyle w:val="TOC1"/>
            <w:tabs>
              <w:tab w:val="right" w:leader="dot" w:pos="9350"/>
            </w:tabs>
            <w:rPr>
              <w:ins w:id="288"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89"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"_Toc174546660"</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eastAsia="Nunito" w:hAnsi="Nunito"/>
                <w:b/>
                <w:bCs/>
                <w:noProof/>
              </w:rPr>
              <w:t>Annex 4: Data Access Committee: Data Request form</w:t>
            </w:r>
            <w:r>
              <w:rPr>
                <w:noProof/>
                <w:webHidden/>
              </w:rPr>
              <w:tab/>
            </w:r>
            <w:r>
              <w:rPr>
                <w:noProof/>
                <w:webHidden/>
              </w:rPr>
              <w:fldChar w:fldCharType="begin"/>
            </w:r>
            <w:r>
              <w:rPr>
                <w:noProof/>
                <w:webHidden/>
              </w:rPr>
              <w:instrText xml:space="preserve"> PAGEREF _Toc174546660 \h </w:instrText>
            </w:r>
            <w:r>
              <w:rPr>
                <w:noProof/>
                <w:webHidden/>
              </w:rPr>
            </w:r>
          </w:ins>
          <w:r>
            <w:rPr>
              <w:noProof/>
              <w:webHidden/>
            </w:rPr>
            <w:fldChar w:fldCharType="separate"/>
          </w:r>
          <w:ins w:id="290" w:author="Craig Parker" w:date="2024-08-14T16:49:00Z" w16du:dateUtc="2024-08-14T14:49:00Z">
            <w:r>
              <w:rPr>
                <w:noProof/>
                <w:webHidden/>
              </w:rPr>
              <w:t>4</w:t>
            </w:r>
            <w:r>
              <w:rPr>
                <w:noProof/>
                <w:webHidden/>
              </w:rPr>
              <w:fldChar w:fldCharType="end"/>
            </w:r>
            <w:r w:rsidRPr="00CB5920">
              <w:rPr>
                <w:rStyle w:val="Hyperlink"/>
                <w:noProof/>
              </w:rPr>
              <w:fldChar w:fldCharType="end"/>
            </w:r>
          </w:ins>
        </w:p>
        <w:p w14:paraId="71B52A5C" w14:textId="1E6BF866" w:rsidR="00B64181" w:rsidRDefault="00B64181">
          <w:pPr>
            <w:pStyle w:val="TOC1"/>
            <w:tabs>
              <w:tab w:val="right" w:leader="dot" w:pos="9350"/>
            </w:tabs>
            <w:rPr>
              <w:ins w:id="291" w:author="Craig Parker" w:date="2024-08-14T16:49:00Z" w16du:dateUtc="2024-08-14T14:49:00Z"/>
              <w:rFonts w:asciiTheme="minorHAnsi" w:eastAsiaTheme="minorEastAsia" w:hAnsiTheme="minorHAnsi" w:cstheme="minorBidi"/>
              <w:noProof/>
              <w:kern w:val="2"/>
              <w:sz w:val="24"/>
              <w:szCs w:val="24"/>
              <w:lang w:val="en-ZA" w:eastAsia="en-ZA"/>
              <w14:ligatures w14:val="standardContextual"/>
            </w:rPr>
          </w:pPr>
          <w:ins w:id="292" w:author="Craig Parker" w:date="2024-08-14T16:49:00Z" w16du:dateUtc="2024-08-14T14:49:00Z">
            <w:r w:rsidRPr="00CB5920">
              <w:rPr>
                <w:rStyle w:val="Hyperlink"/>
                <w:noProof/>
              </w:rPr>
              <w:fldChar w:fldCharType="begin"/>
            </w:r>
            <w:r w:rsidRPr="00CB5920">
              <w:rPr>
                <w:rStyle w:val="Hyperlink"/>
                <w:noProof/>
              </w:rPr>
              <w:instrText xml:space="preserve"> </w:instrText>
            </w:r>
            <w:r>
              <w:rPr>
                <w:noProof/>
              </w:rPr>
              <w:instrText>HYPERLINK \l "_Toc174546661"</w:instrText>
            </w:r>
            <w:r w:rsidRPr="00CB5920">
              <w:rPr>
                <w:rStyle w:val="Hyperlink"/>
                <w:noProof/>
              </w:rPr>
              <w:instrText xml:space="preserve"> </w:instrText>
            </w:r>
            <w:r w:rsidRPr="00CB5920">
              <w:rPr>
                <w:rStyle w:val="Hyperlink"/>
                <w:noProof/>
              </w:rPr>
            </w:r>
            <w:r w:rsidRPr="00CB5920">
              <w:rPr>
                <w:rStyle w:val="Hyperlink"/>
                <w:noProof/>
              </w:rPr>
              <w:fldChar w:fldCharType="separate"/>
            </w:r>
            <w:r w:rsidRPr="00CB5920">
              <w:rPr>
                <w:rStyle w:val="Hyperlink"/>
                <w:rFonts w:ascii="Nunito" w:hAnsi="Nunito"/>
                <w:noProof/>
              </w:rPr>
              <w:t>References</w:t>
            </w:r>
            <w:r>
              <w:rPr>
                <w:noProof/>
                <w:webHidden/>
              </w:rPr>
              <w:tab/>
            </w:r>
            <w:r>
              <w:rPr>
                <w:noProof/>
                <w:webHidden/>
              </w:rPr>
              <w:fldChar w:fldCharType="begin"/>
            </w:r>
            <w:r>
              <w:rPr>
                <w:noProof/>
                <w:webHidden/>
              </w:rPr>
              <w:instrText xml:space="preserve"> PAGEREF _Toc174546661 \h </w:instrText>
            </w:r>
            <w:r>
              <w:rPr>
                <w:noProof/>
                <w:webHidden/>
              </w:rPr>
            </w:r>
          </w:ins>
          <w:r>
            <w:rPr>
              <w:noProof/>
              <w:webHidden/>
            </w:rPr>
            <w:fldChar w:fldCharType="separate"/>
          </w:r>
          <w:ins w:id="293" w:author="Craig Parker" w:date="2024-08-14T16:49:00Z" w16du:dateUtc="2024-08-14T14:49:00Z">
            <w:r>
              <w:rPr>
                <w:noProof/>
                <w:webHidden/>
              </w:rPr>
              <w:t>4</w:t>
            </w:r>
            <w:r>
              <w:rPr>
                <w:noProof/>
                <w:webHidden/>
              </w:rPr>
              <w:fldChar w:fldCharType="end"/>
            </w:r>
            <w:r w:rsidRPr="00CB5920">
              <w:rPr>
                <w:rStyle w:val="Hyperlink"/>
                <w:noProof/>
              </w:rPr>
              <w:fldChar w:fldCharType="end"/>
            </w:r>
          </w:ins>
        </w:p>
        <w:p w14:paraId="556DE4F6" w14:textId="4E270FD2" w:rsidR="006013EC" w:rsidRPr="002E4822" w:rsidDel="00B64181" w:rsidRDefault="006013EC">
          <w:pPr>
            <w:pStyle w:val="TOC1"/>
            <w:tabs>
              <w:tab w:val="right" w:leader="dot" w:pos="9350"/>
            </w:tabs>
            <w:rPr>
              <w:del w:id="294" w:author="Craig Parker" w:date="2024-08-14T16:49:00Z" w16du:dateUtc="2024-08-14T14:49:00Z"/>
              <w:rFonts w:ascii="Nunito" w:eastAsiaTheme="minorEastAsia" w:hAnsi="Nunito" w:cstheme="minorBidi"/>
              <w:noProof/>
              <w:kern w:val="2"/>
              <w:sz w:val="20"/>
              <w:lang w:val="en-ZA" w:eastAsia="en-ZA"/>
              <w14:ligatures w14:val="standardContextual"/>
            </w:rPr>
          </w:pPr>
          <w:del w:id="295" w:author="Craig Parker" w:date="2024-08-14T16:49:00Z" w16du:dateUtc="2024-08-14T14:49:00Z">
            <w:r w:rsidRPr="00B64181" w:rsidDel="00B64181">
              <w:rPr>
                <w:rFonts w:ascii="Nunito" w:eastAsia="Nunito" w:hAnsi="Nunito" w:cs="Nunito"/>
                <w:noProof/>
                <w:sz w:val="20"/>
                <w:rPrChange w:id="296" w:author="Craig Parker" w:date="2024-08-14T16:49:00Z" w16du:dateUtc="2024-08-14T14:49:00Z">
                  <w:rPr>
                    <w:rStyle w:val="Hyperlink"/>
                    <w:rFonts w:ascii="Nunito" w:eastAsia="Nunito" w:hAnsi="Nunito" w:cs="Nunito"/>
                    <w:noProof/>
                    <w:sz w:val="20"/>
                  </w:rPr>
                </w:rPrChange>
              </w:rPr>
              <w:delText>Table of contents</w:delText>
            </w:r>
            <w:r w:rsidRPr="002E4822" w:rsidDel="00B64181">
              <w:rPr>
                <w:rFonts w:ascii="Nunito" w:hAnsi="Nunito"/>
                <w:noProof/>
                <w:webHidden/>
                <w:sz w:val="20"/>
              </w:rPr>
              <w:tab/>
              <w:delText>2</w:delText>
            </w:r>
          </w:del>
        </w:p>
        <w:p w14:paraId="73F5A7AD" w14:textId="5A560B88" w:rsidR="006013EC" w:rsidRPr="002E4822" w:rsidDel="00B64181" w:rsidRDefault="006013EC">
          <w:pPr>
            <w:pStyle w:val="TOC2"/>
            <w:tabs>
              <w:tab w:val="right" w:leader="dot" w:pos="9350"/>
            </w:tabs>
            <w:rPr>
              <w:del w:id="297" w:author="Craig Parker" w:date="2024-08-14T16:49:00Z" w16du:dateUtc="2024-08-14T14:49:00Z"/>
              <w:rFonts w:ascii="Nunito" w:eastAsiaTheme="minorEastAsia" w:hAnsi="Nunito" w:cstheme="minorBidi"/>
              <w:noProof/>
              <w:kern w:val="2"/>
              <w:sz w:val="20"/>
              <w:lang w:val="en-ZA" w:eastAsia="en-ZA"/>
              <w14:ligatures w14:val="standardContextual"/>
            </w:rPr>
          </w:pPr>
          <w:del w:id="298" w:author="Craig Parker" w:date="2024-08-14T16:49:00Z" w16du:dateUtc="2024-08-14T14:49:00Z">
            <w:r w:rsidRPr="00B64181" w:rsidDel="00B64181">
              <w:rPr>
                <w:rFonts w:ascii="Nunito" w:eastAsia="Nunito" w:hAnsi="Nunito" w:cs="Nunito"/>
                <w:noProof/>
                <w:sz w:val="20"/>
                <w:rPrChange w:id="299" w:author="Craig Parker" w:date="2024-08-14T16:49:00Z" w16du:dateUtc="2024-08-14T14:49:00Z">
                  <w:rPr>
                    <w:rStyle w:val="Hyperlink"/>
                    <w:rFonts w:ascii="Nunito" w:eastAsia="Nunito" w:hAnsi="Nunito" w:cs="Nunito"/>
                    <w:noProof/>
                    <w:sz w:val="20"/>
                  </w:rPr>
                </w:rPrChange>
              </w:rPr>
              <w:delText>Acronyms</w:delText>
            </w:r>
            <w:r w:rsidRPr="002E4822" w:rsidDel="00B64181">
              <w:rPr>
                <w:rFonts w:ascii="Nunito" w:hAnsi="Nunito"/>
                <w:noProof/>
                <w:webHidden/>
                <w:sz w:val="20"/>
              </w:rPr>
              <w:tab/>
              <w:delText>4</w:delText>
            </w:r>
          </w:del>
        </w:p>
        <w:p w14:paraId="322E90C8" w14:textId="3348B7EC" w:rsidR="006013EC" w:rsidRPr="002E4822" w:rsidDel="00B64181" w:rsidRDefault="006013EC">
          <w:pPr>
            <w:pStyle w:val="TOC2"/>
            <w:tabs>
              <w:tab w:val="right" w:leader="dot" w:pos="9350"/>
            </w:tabs>
            <w:rPr>
              <w:del w:id="300" w:author="Craig Parker" w:date="2024-08-14T16:49:00Z" w16du:dateUtc="2024-08-14T14:49:00Z"/>
              <w:rFonts w:ascii="Nunito" w:eastAsiaTheme="minorEastAsia" w:hAnsi="Nunito" w:cstheme="minorBidi"/>
              <w:noProof/>
              <w:kern w:val="2"/>
              <w:sz w:val="20"/>
              <w:lang w:val="en-ZA" w:eastAsia="en-ZA"/>
              <w14:ligatures w14:val="standardContextual"/>
            </w:rPr>
          </w:pPr>
          <w:del w:id="301" w:author="Craig Parker" w:date="2024-08-14T16:49:00Z" w16du:dateUtc="2024-08-14T14:49:00Z">
            <w:r w:rsidRPr="00B64181" w:rsidDel="00B64181">
              <w:rPr>
                <w:rFonts w:ascii="Nunito" w:eastAsia="Nunito" w:hAnsi="Nunito" w:cs="Nunito"/>
                <w:noProof/>
                <w:sz w:val="20"/>
                <w:rPrChange w:id="302" w:author="Craig Parker" w:date="2024-08-14T16:49:00Z" w16du:dateUtc="2024-08-14T14:49:00Z">
                  <w:rPr>
                    <w:rStyle w:val="Hyperlink"/>
                    <w:rFonts w:ascii="Nunito" w:eastAsia="Nunito" w:hAnsi="Nunito" w:cs="Nunito"/>
                    <w:noProof/>
                    <w:sz w:val="20"/>
                  </w:rPr>
                </w:rPrChange>
              </w:rPr>
              <w:delText>Definitions</w:delText>
            </w:r>
            <w:r w:rsidRPr="002E4822" w:rsidDel="00B64181">
              <w:rPr>
                <w:rFonts w:ascii="Nunito" w:hAnsi="Nunito"/>
                <w:noProof/>
                <w:webHidden/>
                <w:sz w:val="20"/>
              </w:rPr>
              <w:tab/>
              <w:delText>4</w:delText>
            </w:r>
          </w:del>
        </w:p>
        <w:p w14:paraId="3F752917" w14:textId="15937DF9" w:rsidR="006013EC" w:rsidRPr="002E4822" w:rsidDel="00B64181" w:rsidRDefault="006013EC">
          <w:pPr>
            <w:pStyle w:val="TOC1"/>
            <w:tabs>
              <w:tab w:val="left" w:pos="720"/>
              <w:tab w:val="right" w:leader="dot" w:pos="9350"/>
            </w:tabs>
            <w:rPr>
              <w:del w:id="303" w:author="Craig Parker" w:date="2024-08-14T16:49:00Z" w16du:dateUtc="2024-08-14T14:49:00Z"/>
              <w:rFonts w:ascii="Nunito" w:eastAsiaTheme="minorEastAsia" w:hAnsi="Nunito" w:cstheme="minorBidi"/>
              <w:noProof/>
              <w:kern w:val="2"/>
              <w:sz w:val="20"/>
              <w:lang w:val="en-ZA" w:eastAsia="en-ZA"/>
              <w14:ligatures w14:val="standardContextual"/>
            </w:rPr>
          </w:pPr>
          <w:del w:id="304" w:author="Craig Parker" w:date="2024-08-14T16:49:00Z" w16du:dateUtc="2024-08-14T14:49:00Z">
            <w:r w:rsidRPr="00B64181" w:rsidDel="00B64181">
              <w:rPr>
                <w:rFonts w:ascii="Nunito" w:eastAsia="Nunito" w:hAnsi="Nunito" w:cs="Nunito"/>
                <w:noProof/>
                <w:sz w:val="20"/>
                <w:rPrChange w:id="305" w:author="Craig Parker" w:date="2024-08-14T16:49:00Z" w16du:dateUtc="2024-08-14T14:49:00Z">
                  <w:rPr>
                    <w:rStyle w:val="Hyperlink"/>
                    <w:rFonts w:ascii="Nunito" w:eastAsia="Nunito" w:hAnsi="Nunito" w:cs="Nunito"/>
                    <w:noProof/>
                    <w:sz w:val="20"/>
                  </w:rPr>
                </w:rPrChange>
              </w:rPr>
              <w:delText>1.</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eastAsia="Nunito" w:hAnsi="Nunito" w:cs="Nunito"/>
                <w:noProof/>
                <w:sz w:val="20"/>
                <w:rPrChange w:id="306" w:author="Craig Parker" w:date="2024-08-14T16:49:00Z" w16du:dateUtc="2024-08-14T14:49:00Z">
                  <w:rPr>
                    <w:rStyle w:val="Hyperlink"/>
                    <w:rFonts w:ascii="Nunito" w:eastAsia="Nunito" w:hAnsi="Nunito" w:cs="Nunito"/>
                    <w:noProof/>
                    <w:sz w:val="20"/>
                  </w:rPr>
                </w:rPrChange>
              </w:rPr>
              <w:delText>Scope</w:delText>
            </w:r>
            <w:r w:rsidRPr="002E4822" w:rsidDel="00B64181">
              <w:rPr>
                <w:rFonts w:ascii="Nunito" w:hAnsi="Nunito"/>
                <w:noProof/>
                <w:webHidden/>
                <w:sz w:val="20"/>
              </w:rPr>
              <w:tab/>
              <w:delText>6</w:delText>
            </w:r>
          </w:del>
        </w:p>
        <w:p w14:paraId="0CB6286E" w14:textId="4BC2B1E6" w:rsidR="006013EC" w:rsidRPr="002E4822" w:rsidDel="00B64181" w:rsidRDefault="006013EC">
          <w:pPr>
            <w:pStyle w:val="TOC1"/>
            <w:tabs>
              <w:tab w:val="left" w:pos="720"/>
              <w:tab w:val="right" w:leader="dot" w:pos="9350"/>
            </w:tabs>
            <w:rPr>
              <w:del w:id="307" w:author="Craig Parker" w:date="2024-08-14T16:49:00Z" w16du:dateUtc="2024-08-14T14:49:00Z"/>
              <w:rFonts w:ascii="Nunito" w:eastAsiaTheme="minorEastAsia" w:hAnsi="Nunito" w:cstheme="minorBidi"/>
              <w:noProof/>
              <w:kern w:val="2"/>
              <w:sz w:val="20"/>
              <w:lang w:val="en-ZA" w:eastAsia="en-ZA"/>
              <w14:ligatures w14:val="standardContextual"/>
            </w:rPr>
          </w:pPr>
          <w:del w:id="308" w:author="Craig Parker" w:date="2024-08-14T16:49:00Z" w16du:dateUtc="2024-08-14T14:49:00Z">
            <w:r w:rsidRPr="00B64181" w:rsidDel="00B64181">
              <w:rPr>
                <w:rFonts w:ascii="Nunito" w:eastAsia="Nunito" w:hAnsi="Nunito" w:cs="Nunito"/>
                <w:noProof/>
                <w:sz w:val="20"/>
                <w:rPrChange w:id="309" w:author="Craig Parker" w:date="2024-08-14T16:49:00Z" w16du:dateUtc="2024-08-14T14:49:00Z">
                  <w:rPr>
                    <w:rStyle w:val="Hyperlink"/>
                    <w:rFonts w:ascii="Nunito" w:eastAsia="Nunito" w:hAnsi="Nunito" w:cs="Nunito"/>
                    <w:noProof/>
                    <w:sz w:val="20"/>
                  </w:rPr>
                </w:rPrChange>
              </w:rPr>
              <w:delText>2.</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eastAsia="Nunito" w:hAnsi="Nunito" w:cs="Nunito"/>
                <w:noProof/>
                <w:sz w:val="20"/>
                <w:rPrChange w:id="310" w:author="Craig Parker" w:date="2024-08-14T16:49:00Z" w16du:dateUtc="2024-08-14T14:49:00Z">
                  <w:rPr>
                    <w:rStyle w:val="Hyperlink"/>
                    <w:rFonts w:ascii="Nunito" w:eastAsia="Nunito" w:hAnsi="Nunito" w:cs="Nunito"/>
                    <w:noProof/>
                    <w:sz w:val="20"/>
                  </w:rPr>
                </w:rPrChange>
              </w:rPr>
              <w:delText>Purpose</w:delText>
            </w:r>
            <w:r w:rsidRPr="002E4822" w:rsidDel="00B64181">
              <w:rPr>
                <w:rFonts w:ascii="Nunito" w:hAnsi="Nunito"/>
                <w:noProof/>
                <w:webHidden/>
                <w:sz w:val="20"/>
              </w:rPr>
              <w:tab/>
              <w:delText>7</w:delText>
            </w:r>
          </w:del>
        </w:p>
        <w:p w14:paraId="4339CBF8" w14:textId="094D52FD" w:rsidR="006013EC" w:rsidRPr="002E4822" w:rsidDel="00B64181" w:rsidRDefault="006013EC">
          <w:pPr>
            <w:pStyle w:val="TOC1"/>
            <w:tabs>
              <w:tab w:val="left" w:pos="720"/>
              <w:tab w:val="right" w:leader="dot" w:pos="9350"/>
            </w:tabs>
            <w:rPr>
              <w:del w:id="311" w:author="Craig Parker" w:date="2024-08-14T16:49:00Z" w16du:dateUtc="2024-08-14T14:49:00Z"/>
              <w:rFonts w:ascii="Nunito" w:eastAsiaTheme="minorEastAsia" w:hAnsi="Nunito" w:cstheme="minorBidi"/>
              <w:noProof/>
              <w:kern w:val="2"/>
              <w:sz w:val="20"/>
              <w:lang w:val="en-ZA" w:eastAsia="en-ZA"/>
              <w14:ligatures w14:val="standardContextual"/>
            </w:rPr>
          </w:pPr>
          <w:del w:id="312" w:author="Craig Parker" w:date="2024-08-14T16:49:00Z" w16du:dateUtc="2024-08-14T14:49:00Z">
            <w:r w:rsidRPr="00B64181" w:rsidDel="00B64181">
              <w:rPr>
                <w:rFonts w:ascii="Nunito" w:eastAsia="Nunito" w:hAnsi="Nunito" w:cs="Nunito"/>
                <w:noProof/>
                <w:sz w:val="20"/>
                <w:rPrChange w:id="313" w:author="Craig Parker" w:date="2024-08-14T16:49:00Z" w16du:dateUtc="2024-08-14T14:49:00Z">
                  <w:rPr>
                    <w:rStyle w:val="Hyperlink"/>
                    <w:rFonts w:ascii="Nunito" w:eastAsia="Nunito" w:hAnsi="Nunito" w:cs="Nunito"/>
                    <w:noProof/>
                    <w:sz w:val="20"/>
                  </w:rPr>
                </w:rPrChange>
              </w:rPr>
              <w:delText>3.</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eastAsia="Nunito" w:hAnsi="Nunito" w:cs="Nunito"/>
                <w:noProof/>
                <w:sz w:val="20"/>
                <w:rPrChange w:id="314" w:author="Craig Parker" w:date="2024-08-14T16:49:00Z" w16du:dateUtc="2024-08-14T14:49:00Z">
                  <w:rPr>
                    <w:rStyle w:val="Hyperlink"/>
                    <w:rFonts w:ascii="Nunito" w:eastAsia="Nunito" w:hAnsi="Nunito" w:cs="Nunito"/>
                    <w:noProof/>
                    <w:sz w:val="20"/>
                  </w:rPr>
                </w:rPrChange>
              </w:rPr>
              <w:delText>Background</w:delText>
            </w:r>
            <w:r w:rsidRPr="002E4822" w:rsidDel="00B64181">
              <w:rPr>
                <w:rFonts w:ascii="Nunito" w:hAnsi="Nunito"/>
                <w:noProof/>
                <w:webHidden/>
                <w:sz w:val="20"/>
              </w:rPr>
              <w:tab/>
              <w:delText>9</w:delText>
            </w:r>
          </w:del>
        </w:p>
        <w:p w14:paraId="1B52B1ED" w14:textId="71DB74C5" w:rsidR="006013EC" w:rsidRPr="002E4822" w:rsidDel="00B64181" w:rsidRDefault="006013EC">
          <w:pPr>
            <w:pStyle w:val="TOC1"/>
            <w:tabs>
              <w:tab w:val="left" w:pos="720"/>
              <w:tab w:val="right" w:leader="dot" w:pos="9350"/>
            </w:tabs>
            <w:rPr>
              <w:del w:id="315" w:author="Craig Parker" w:date="2024-08-14T16:49:00Z" w16du:dateUtc="2024-08-14T14:49:00Z"/>
              <w:rFonts w:ascii="Nunito" w:eastAsiaTheme="minorEastAsia" w:hAnsi="Nunito" w:cstheme="minorBidi"/>
              <w:noProof/>
              <w:kern w:val="2"/>
              <w:sz w:val="20"/>
              <w:lang w:val="en-ZA" w:eastAsia="en-ZA"/>
              <w14:ligatures w14:val="standardContextual"/>
            </w:rPr>
          </w:pPr>
          <w:del w:id="316" w:author="Craig Parker" w:date="2024-08-14T16:49:00Z" w16du:dateUtc="2024-08-14T14:49:00Z">
            <w:r w:rsidRPr="00B64181" w:rsidDel="00B64181">
              <w:rPr>
                <w:rFonts w:ascii="Nunito" w:eastAsia="Nunito" w:hAnsi="Nunito" w:cs="Nunito"/>
                <w:noProof/>
                <w:sz w:val="20"/>
                <w:rPrChange w:id="317" w:author="Craig Parker" w:date="2024-08-14T16:49:00Z" w16du:dateUtc="2024-08-14T14:49:00Z">
                  <w:rPr>
                    <w:rStyle w:val="Hyperlink"/>
                    <w:rFonts w:ascii="Nunito" w:eastAsia="Nunito" w:hAnsi="Nunito" w:cs="Nunito"/>
                    <w:noProof/>
                    <w:sz w:val="20"/>
                  </w:rPr>
                </w:rPrChange>
              </w:rPr>
              <w:delText>4.</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eastAsia="Nunito" w:hAnsi="Nunito" w:cs="Nunito"/>
                <w:noProof/>
                <w:sz w:val="20"/>
                <w:rPrChange w:id="318" w:author="Craig Parker" w:date="2024-08-14T16:49:00Z" w16du:dateUtc="2024-08-14T14:49:00Z">
                  <w:rPr>
                    <w:rStyle w:val="Hyperlink"/>
                    <w:rFonts w:ascii="Nunito" w:eastAsia="Nunito" w:hAnsi="Nunito" w:cs="Nunito"/>
                    <w:noProof/>
                    <w:sz w:val="20"/>
                  </w:rPr>
                </w:rPrChange>
              </w:rPr>
              <w:delText>Data categories</w:delText>
            </w:r>
            <w:r w:rsidRPr="002E4822" w:rsidDel="00B64181">
              <w:rPr>
                <w:rFonts w:ascii="Nunito" w:hAnsi="Nunito"/>
                <w:noProof/>
                <w:webHidden/>
                <w:sz w:val="20"/>
              </w:rPr>
              <w:tab/>
              <w:delText>11</w:delText>
            </w:r>
          </w:del>
        </w:p>
        <w:p w14:paraId="4E8099DA" w14:textId="0FE4A298" w:rsidR="006013EC" w:rsidRPr="002E4822" w:rsidDel="00B64181" w:rsidRDefault="006013EC">
          <w:pPr>
            <w:pStyle w:val="TOC2"/>
            <w:tabs>
              <w:tab w:val="left" w:pos="720"/>
              <w:tab w:val="right" w:leader="dot" w:pos="9350"/>
            </w:tabs>
            <w:rPr>
              <w:del w:id="319" w:author="Craig Parker" w:date="2024-08-14T16:49:00Z" w16du:dateUtc="2024-08-14T14:49:00Z"/>
              <w:rFonts w:ascii="Nunito" w:eastAsiaTheme="minorEastAsia" w:hAnsi="Nunito" w:cstheme="minorBidi"/>
              <w:noProof/>
              <w:kern w:val="2"/>
              <w:sz w:val="20"/>
              <w:lang w:val="en-ZA" w:eastAsia="en-ZA"/>
              <w14:ligatures w14:val="standardContextual"/>
            </w:rPr>
          </w:pPr>
          <w:del w:id="320" w:author="Craig Parker" w:date="2024-08-14T16:49:00Z" w16du:dateUtc="2024-08-14T14:49:00Z">
            <w:r w:rsidRPr="00B64181" w:rsidDel="00B64181">
              <w:rPr>
                <w:rFonts w:ascii="Nunito" w:hAnsi="Nunito"/>
                <w:noProof/>
                <w:sz w:val="20"/>
                <w:rPrChange w:id="321" w:author="Craig Parker" w:date="2024-08-14T16:49:00Z" w16du:dateUtc="2024-08-14T14:49:00Z">
                  <w:rPr>
                    <w:rStyle w:val="Hyperlink"/>
                    <w:rFonts w:ascii="Nunito" w:hAnsi="Nunito"/>
                    <w:noProof/>
                    <w:sz w:val="20"/>
                  </w:rPr>
                </w:rPrChange>
              </w:rPr>
              <w:delText>4.1.</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hAnsi="Nunito"/>
                <w:noProof/>
                <w:sz w:val="20"/>
                <w:rPrChange w:id="322" w:author="Craig Parker" w:date="2024-08-14T16:49:00Z" w16du:dateUtc="2024-08-14T14:49:00Z">
                  <w:rPr>
                    <w:rStyle w:val="Hyperlink"/>
                    <w:rFonts w:ascii="Nunito" w:hAnsi="Nunito"/>
                    <w:noProof/>
                    <w:sz w:val="20"/>
                  </w:rPr>
                </w:rPrChange>
              </w:rPr>
              <w:delText>Health-related data</w:delText>
            </w:r>
            <w:r w:rsidRPr="002E4822" w:rsidDel="00B64181">
              <w:rPr>
                <w:rFonts w:ascii="Nunito" w:hAnsi="Nunito"/>
                <w:noProof/>
                <w:webHidden/>
                <w:sz w:val="20"/>
              </w:rPr>
              <w:tab/>
              <w:delText>11</w:delText>
            </w:r>
          </w:del>
        </w:p>
        <w:p w14:paraId="369B2859" w14:textId="4757FB8A" w:rsidR="006013EC" w:rsidRPr="002E4822" w:rsidDel="00B64181" w:rsidRDefault="006013EC">
          <w:pPr>
            <w:pStyle w:val="TOC3"/>
            <w:tabs>
              <w:tab w:val="right" w:leader="dot" w:pos="9350"/>
            </w:tabs>
            <w:rPr>
              <w:del w:id="323" w:author="Craig Parker" w:date="2024-08-14T16:49:00Z" w16du:dateUtc="2024-08-14T14:49:00Z"/>
              <w:rFonts w:ascii="Nunito" w:eastAsiaTheme="minorEastAsia" w:hAnsi="Nunito" w:cstheme="minorBidi"/>
              <w:noProof/>
              <w:kern w:val="2"/>
              <w:sz w:val="20"/>
              <w:lang w:val="en-ZA" w:eastAsia="en-ZA"/>
              <w14:ligatures w14:val="standardContextual"/>
            </w:rPr>
          </w:pPr>
          <w:del w:id="324" w:author="Craig Parker" w:date="2024-08-14T16:49:00Z" w16du:dateUtc="2024-08-14T14:49:00Z">
            <w:r w:rsidRPr="00B64181" w:rsidDel="00B64181">
              <w:rPr>
                <w:rFonts w:ascii="Nunito" w:hAnsi="Nunito"/>
                <w:noProof/>
                <w:sz w:val="20"/>
                <w:lang w:val="en-ZA"/>
                <w:rPrChange w:id="325" w:author="Craig Parker" w:date="2024-08-14T16:49:00Z" w16du:dateUtc="2024-08-14T14:49:00Z">
                  <w:rPr>
                    <w:rStyle w:val="Hyperlink"/>
                    <w:rFonts w:ascii="Nunito" w:hAnsi="Nunito"/>
                    <w:noProof/>
                    <w:sz w:val="20"/>
                    <w:lang w:val="en-ZA"/>
                  </w:rPr>
                </w:rPrChange>
              </w:rPr>
              <w:delText>Original study Data:</w:delText>
            </w:r>
            <w:r w:rsidRPr="002E4822" w:rsidDel="00B64181">
              <w:rPr>
                <w:rFonts w:ascii="Nunito" w:hAnsi="Nunito"/>
                <w:noProof/>
                <w:webHidden/>
                <w:sz w:val="20"/>
              </w:rPr>
              <w:tab/>
              <w:delText>11</w:delText>
            </w:r>
          </w:del>
        </w:p>
        <w:p w14:paraId="7967A43D" w14:textId="7FDDBD1E" w:rsidR="006013EC" w:rsidRPr="002E4822" w:rsidDel="00B64181" w:rsidRDefault="006013EC">
          <w:pPr>
            <w:pStyle w:val="TOC3"/>
            <w:tabs>
              <w:tab w:val="right" w:leader="dot" w:pos="9350"/>
            </w:tabs>
            <w:rPr>
              <w:del w:id="326" w:author="Craig Parker" w:date="2024-08-14T16:49:00Z" w16du:dateUtc="2024-08-14T14:49:00Z"/>
              <w:rFonts w:ascii="Nunito" w:eastAsiaTheme="minorEastAsia" w:hAnsi="Nunito" w:cstheme="minorBidi"/>
              <w:noProof/>
              <w:kern w:val="2"/>
              <w:sz w:val="20"/>
              <w:lang w:val="en-ZA" w:eastAsia="en-ZA"/>
              <w14:ligatures w14:val="standardContextual"/>
            </w:rPr>
          </w:pPr>
          <w:del w:id="327" w:author="Craig Parker" w:date="2024-08-14T16:49:00Z" w16du:dateUtc="2024-08-14T14:49:00Z">
            <w:r w:rsidRPr="00B64181" w:rsidDel="00B64181">
              <w:rPr>
                <w:rFonts w:ascii="Nunito" w:hAnsi="Nunito"/>
                <w:noProof/>
                <w:sz w:val="20"/>
                <w:lang w:val="en-ZA"/>
                <w:rPrChange w:id="328" w:author="Craig Parker" w:date="2024-08-14T16:49:00Z" w16du:dateUtc="2024-08-14T14:49:00Z">
                  <w:rPr>
                    <w:rStyle w:val="Hyperlink"/>
                    <w:rFonts w:ascii="Nunito" w:hAnsi="Nunito"/>
                    <w:noProof/>
                    <w:sz w:val="20"/>
                    <w:lang w:val="en-ZA"/>
                  </w:rPr>
                </w:rPrChange>
              </w:rPr>
              <w:delText>Consortium Shared Data:</w:delText>
            </w:r>
            <w:r w:rsidRPr="002E4822" w:rsidDel="00B64181">
              <w:rPr>
                <w:rFonts w:ascii="Nunito" w:hAnsi="Nunito"/>
                <w:noProof/>
                <w:webHidden/>
                <w:sz w:val="20"/>
              </w:rPr>
              <w:tab/>
              <w:delText>11</w:delText>
            </w:r>
          </w:del>
        </w:p>
        <w:p w14:paraId="1814A40F" w14:textId="044994EA" w:rsidR="006013EC" w:rsidRPr="002E4822" w:rsidDel="00B64181" w:rsidRDefault="006013EC">
          <w:pPr>
            <w:pStyle w:val="TOC3"/>
            <w:tabs>
              <w:tab w:val="right" w:leader="dot" w:pos="9350"/>
            </w:tabs>
            <w:rPr>
              <w:del w:id="329" w:author="Craig Parker" w:date="2024-08-14T16:49:00Z" w16du:dateUtc="2024-08-14T14:49:00Z"/>
              <w:rFonts w:ascii="Nunito" w:eastAsiaTheme="minorEastAsia" w:hAnsi="Nunito" w:cstheme="minorBidi"/>
              <w:noProof/>
              <w:kern w:val="2"/>
              <w:sz w:val="20"/>
              <w:lang w:val="en-ZA" w:eastAsia="en-ZA"/>
              <w14:ligatures w14:val="standardContextual"/>
            </w:rPr>
          </w:pPr>
          <w:del w:id="330" w:author="Craig Parker" w:date="2024-08-14T16:49:00Z" w16du:dateUtc="2024-08-14T14:49:00Z">
            <w:r w:rsidRPr="00B64181" w:rsidDel="00B64181">
              <w:rPr>
                <w:rFonts w:ascii="Nunito" w:hAnsi="Nunito"/>
                <w:noProof/>
                <w:sz w:val="20"/>
                <w:lang w:val="en-ZA"/>
                <w:rPrChange w:id="331" w:author="Craig Parker" w:date="2024-08-14T16:49:00Z" w16du:dateUtc="2024-08-14T14:49:00Z">
                  <w:rPr>
                    <w:rStyle w:val="Hyperlink"/>
                    <w:rFonts w:ascii="Nunito" w:hAnsi="Nunito"/>
                    <w:noProof/>
                    <w:sz w:val="20"/>
                    <w:lang w:val="en-ZA"/>
                  </w:rPr>
                </w:rPrChange>
              </w:rPr>
              <w:delText>RP1/RP2 De-Identified Data:</w:delText>
            </w:r>
            <w:r w:rsidRPr="002E4822" w:rsidDel="00B64181">
              <w:rPr>
                <w:rFonts w:ascii="Nunito" w:hAnsi="Nunito"/>
                <w:noProof/>
                <w:webHidden/>
                <w:sz w:val="20"/>
              </w:rPr>
              <w:tab/>
              <w:delText>12</w:delText>
            </w:r>
          </w:del>
        </w:p>
        <w:p w14:paraId="6AE69C81" w14:textId="085EB175" w:rsidR="006013EC" w:rsidRPr="002E4822" w:rsidDel="00B64181" w:rsidRDefault="006013EC">
          <w:pPr>
            <w:pStyle w:val="TOC3"/>
            <w:tabs>
              <w:tab w:val="right" w:leader="dot" w:pos="9350"/>
            </w:tabs>
            <w:rPr>
              <w:del w:id="332" w:author="Craig Parker" w:date="2024-08-14T16:49:00Z" w16du:dateUtc="2024-08-14T14:49:00Z"/>
              <w:rFonts w:ascii="Nunito" w:eastAsiaTheme="minorEastAsia" w:hAnsi="Nunito" w:cstheme="minorBidi"/>
              <w:noProof/>
              <w:kern w:val="2"/>
              <w:sz w:val="20"/>
              <w:lang w:val="en-ZA" w:eastAsia="en-ZA"/>
              <w14:ligatures w14:val="standardContextual"/>
            </w:rPr>
          </w:pPr>
          <w:del w:id="333" w:author="Craig Parker" w:date="2024-08-14T16:49:00Z" w16du:dateUtc="2024-08-14T14:49:00Z">
            <w:r w:rsidRPr="00B64181" w:rsidDel="00B64181">
              <w:rPr>
                <w:rFonts w:ascii="Nunito" w:hAnsi="Nunito"/>
                <w:noProof/>
                <w:sz w:val="20"/>
                <w:lang w:val="en-ZA"/>
                <w:rPrChange w:id="334" w:author="Craig Parker" w:date="2024-08-14T16:49:00Z" w16du:dateUtc="2024-08-14T14:49:00Z">
                  <w:rPr>
                    <w:rStyle w:val="Hyperlink"/>
                    <w:rFonts w:ascii="Nunito" w:hAnsi="Nunito"/>
                    <w:noProof/>
                    <w:sz w:val="20"/>
                    <w:lang w:val="en-ZA"/>
                  </w:rPr>
                </w:rPrChange>
              </w:rPr>
              <w:delText>Inferential Data:</w:delText>
            </w:r>
            <w:r w:rsidRPr="002E4822" w:rsidDel="00B64181">
              <w:rPr>
                <w:rFonts w:ascii="Nunito" w:hAnsi="Nunito"/>
                <w:noProof/>
                <w:webHidden/>
                <w:sz w:val="20"/>
              </w:rPr>
              <w:tab/>
              <w:delText>12</w:delText>
            </w:r>
          </w:del>
        </w:p>
        <w:p w14:paraId="2C0EDE86" w14:textId="6BE74D9B" w:rsidR="006013EC" w:rsidRPr="002E4822" w:rsidDel="00B64181" w:rsidRDefault="006013EC">
          <w:pPr>
            <w:pStyle w:val="TOC2"/>
            <w:tabs>
              <w:tab w:val="left" w:pos="720"/>
              <w:tab w:val="right" w:leader="dot" w:pos="9350"/>
            </w:tabs>
            <w:rPr>
              <w:del w:id="335" w:author="Craig Parker" w:date="2024-08-14T16:49:00Z" w16du:dateUtc="2024-08-14T14:49:00Z"/>
              <w:rFonts w:ascii="Nunito" w:eastAsiaTheme="minorEastAsia" w:hAnsi="Nunito" w:cstheme="minorBidi"/>
              <w:noProof/>
              <w:kern w:val="2"/>
              <w:sz w:val="20"/>
              <w:lang w:val="en-ZA" w:eastAsia="en-ZA"/>
              <w14:ligatures w14:val="standardContextual"/>
            </w:rPr>
          </w:pPr>
          <w:del w:id="336" w:author="Craig Parker" w:date="2024-08-14T16:49:00Z" w16du:dateUtc="2024-08-14T14:49:00Z">
            <w:r w:rsidRPr="00B64181" w:rsidDel="00B64181">
              <w:rPr>
                <w:rFonts w:ascii="Nunito" w:hAnsi="Nunito"/>
                <w:noProof/>
                <w:sz w:val="20"/>
                <w:rPrChange w:id="337" w:author="Craig Parker" w:date="2024-08-14T16:49:00Z" w16du:dateUtc="2024-08-14T14:49:00Z">
                  <w:rPr>
                    <w:rStyle w:val="Hyperlink"/>
                    <w:rFonts w:ascii="Nunito" w:hAnsi="Nunito"/>
                    <w:noProof/>
                    <w:sz w:val="20"/>
                  </w:rPr>
                </w:rPrChange>
              </w:rPr>
              <w:delText>4.2.</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hAnsi="Nunito"/>
                <w:noProof/>
                <w:sz w:val="20"/>
                <w:rPrChange w:id="338" w:author="Craig Parker" w:date="2024-08-14T16:49:00Z" w16du:dateUtc="2024-08-14T14:49:00Z">
                  <w:rPr>
                    <w:rStyle w:val="Hyperlink"/>
                    <w:rFonts w:ascii="Nunito" w:hAnsi="Nunito"/>
                    <w:noProof/>
                    <w:sz w:val="20"/>
                  </w:rPr>
                </w:rPrChange>
              </w:rPr>
              <w:delText>Climate/weather data</w:delText>
            </w:r>
            <w:r w:rsidRPr="002E4822" w:rsidDel="00B64181">
              <w:rPr>
                <w:rFonts w:ascii="Nunito" w:hAnsi="Nunito"/>
                <w:noProof/>
                <w:webHidden/>
                <w:sz w:val="20"/>
              </w:rPr>
              <w:tab/>
              <w:delText>13</w:delText>
            </w:r>
          </w:del>
        </w:p>
        <w:p w14:paraId="517B969E" w14:textId="6E0E2DA0" w:rsidR="006013EC" w:rsidRPr="002E4822" w:rsidDel="00B64181" w:rsidRDefault="006013EC">
          <w:pPr>
            <w:pStyle w:val="TOC2"/>
            <w:tabs>
              <w:tab w:val="left" w:pos="720"/>
              <w:tab w:val="right" w:leader="dot" w:pos="9350"/>
            </w:tabs>
            <w:rPr>
              <w:del w:id="339" w:author="Craig Parker" w:date="2024-08-14T16:49:00Z" w16du:dateUtc="2024-08-14T14:49:00Z"/>
              <w:rFonts w:ascii="Nunito" w:eastAsiaTheme="minorEastAsia" w:hAnsi="Nunito" w:cstheme="minorBidi"/>
              <w:noProof/>
              <w:kern w:val="2"/>
              <w:sz w:val="20"/>
              <w:lang w:val="en-ZA" w:eastAsia="en-ZA"/>
              <w14:ligatures w14:val="standardContextual"/>
            </w:rPr>
          </w:pPr>
          <w:del w:id="340" w:author="Craig Parker" w:date="2024-08-14T16:49:00Z" w16du:dateUtc="2024-08-14T14:49:00Z">
            <w:r w:rsidRPr="00B64181" w:rsidDel="00B64181">
              <w:rPr>
                <w:rFonts w:ascii="Nunito" w:hAnsi="Nunito"/>
                <w:noProof/>
                <w:sz w:val="20"/>
                <w:rPrChange w:id="341" w:author="Craig Parker" w:date="2024-08-14T16:49:00Z" w16du:dateUtc="2024-08-14T14:49:00Z">
                  <w:rPr>
                    <w:rStyle w:val="Hyperlink"/>
                    <w:rFonts w:ascii="Nunito" w:hAnsi="Nunito"/>
                    <w:noProof/>
                    <w:sz w:val="20"/>
                  </w:rPr>
                </w:rPrChange>
              </w:rPr>
              <w:delText>4.3.</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hAnsi="Nunito"/>
                <w:noProof/>
                <w:sz w:val="20"/>
                <w:rPrChange w:id="342" w:author="Craig Parker" w:date="2024-08-14T16:49:00Z" w16du:dateUtc="2024-08-14T14:49:00Z">
                  <w:rPr>
                    <w:rStyle w:val="Hyperlink"/>
                    <w:rFonts w:ascii="Nunito" w:hAnsi="Nunito"/>
                    <w:noProof/>
                    <w:sz w:val="20"/>
                  </w:rPr>
                </w:rPrChange>
              </w:rPr>
              <w:delText>Remote sensing data</w:delText>
            </w:r>
            <w:r w:rsidRPr="002E4822" w:rsidDel="00B64181">
              <w:rPr>
                <w:rFonts w:ascii="Nunito" w:hAnsi="Nunito"/>
                <w:noProof/>
                <w:webHidden/>
                <w:sz w:val="20"/>
              </w:rPr>
              <w:tab/>
              <w:delText>13</w:delText>
            </w:r>
          </w:del>
        </w:p>
        <w:p w14:paraId="0D4E005F" w14:textId="09669B85" w:rsidR="006013EC" w:rsidRPr="002E4822" w:rsidDel="00B64181" w:rsidRDefault="006013EC">
          <w:pPr>
            <w:pStyle w:val="TOC2"/>
            <w:tabs>
              <w:tab w:val="left" w:pos="720"/>
              <w:tab w:val="right" w:leader="dot" w:pos="9350"/>
            </w:tabs>
            <w:rPr>
              <w:del w:id="343" w:author="Craig Parker" w:date="2024-08-14T16:49:00Z" w16du:dateUtc="2024-08-14T14:49:00Z"/>
              <w:rFonts w:ascii="Nunito" w:eastAsiaTheme="minorEastAsia" w:hAnsi="Nunito" w:cstheme="minorBidi"/>
              <w:noProof/>
              <w:kern w:val="2"/>
              <w:sz w:val="20"/>
              <w:lang w:val="en-ZA" w:eastAsia="en-ZA"/>
              <w14:ligatures w14:val="standardContextual"/>
            </w:rPr>
          </w:pPr>
          <w:del w:id="344" w:author="Craig Parker" w:date="2024-08-14T16:49:00Z" w16du:dateUtc="2024-08-14T14:49:00Z">
            <w:r w:rsidRPr="00B64181" w:rsidDel="00B64181">
              <w:rPr>
                <w:rFonts w:ascii="Nunito" w:hAnsi="Nunito"/>
                <w:noProof/>
                <w:sz w:val="20"/>
                <w:rPrChange w:id="345" w:author="Craig Parker" w:date="2024-08-14T16:49:00Z" w16du:dateUtc="2024-08-14T14:49:00Z">
                  <w:rPr>
                    <w:rStyle w:val="Hyperlink"/>
                    <w:rFonts w:ascii="Nunito" w:hAnsi="Nunito"/>
                    <w:noProof/>
                    <w:sz w:val="20"/>
                  </w:rPr>
                </w:rPrChange>
              </w:rPr>
              <w:delText>4.4.</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hAnsi="Nunito"/>
                <w:noProof/>
                <w:sz w:val="20"/>
                <w:rPrChange w:id="346" w:author="Craig Parker" w:date="2024-08-14T16:49:00Z" w16du:dateUtc="2024-08-14T14:49:00Z">
                  <w:rPr>
                    <w:rStyle w:val="Hyperlink"/>
                    <w:rFonts w:ascii="Nunito" w:hAnsi="Nunito"/>
                    <w:noProof/>
                    <w:sz w:val="20"/>
                  </w:rPr>
                </w:rPrChange>
              </w:rPr>
              <w:delText>Areal/Geospatial socio-economic data</w:delText>
            </w:r>
            <w:r w:rsidRPr="002E4822" w:rsidDel="00B64181">
              <w:rPr>
                <w:rFonts w:ascii="Nunito" w:hAnsi="Nunito"/>
                <w:noProof/>
                <w:webHidden/>
                <w:sz w:val="20"/>
              </w:rPr>
              <w:tab/>
              <w:delText>13</w:delText>
            </w:r>
          </w:del>
        </w:p>
        <w:p w14:paraId="0470EF3E" w14:textId="449895AF" w:rsidR="006013EC" w:rsidRPr="002E4822" w:rsidDel="00B64181" w:rsidRDefault="006013EC">
          <w:pPr>
            <w:pStyle w:val="TOC1"/>
            <w:tabs>
              <w:tab w:val="left" w:pos="720"/>
              <w:tab w:val="right" w:leader="dot" w:pos="9350"/>
            </w:tabs>
            <w:rPr>
              <w:del w:id="347" w:author="Craig Parker" w:date="2024-08-14T16:49:00Z" w16du:dateUtc="2024-08-14T14:49:00Z"/>
              <w:rFonts w:ascii="Nunito" w:eastAsiaTheme="minorEastAsia" w:hAnsi="Nunito" w:cstheme="minorBidi"/>
              <w:noProof/>
              <w:kern w:val="2"/>
              <w:sz w:val="20"/>
              <w:lang w:val="en-ZA" w:eastAsia="en-ZA"/>
              <w14:ligatures w14:val="standardContextual"/>
            </w:rPr>
          </w:pPr>
          <w:del w:id="348" w:author="Craig Parker" w:date="2024-08-14T16:49:00Z" w16du:dateUtc="2024-08-14T14:49:00Z">
            <w:r w:rsidRPr="00B64181" w:rsidDel="00B64181">
              <w:rPr>
                <w:rFonts w:ascii="Nunito" w:eastAsia="Nunito" w:hAnsi="Nunito" w:cs="Nunito"/>
                <w:noProof/>
                <w:sz w:val="20"/>
                <w:rPrChange w:id="349" w:author="Craig Parker" w:date="2024-08-14T16:49:00Z" w16du:dateUtc="2024-08-14T14:49:00Z">
                  <w:rPr>
                    <w:rStyle w:val="Hyperlink"/>
                    <w:rFonts w:ascii="Nunito" w:eastAsia="Nunito" w:hAnsi="Nunito" w:cs="Nunito"/>
                    <w:noProof/>
                    <w:sz w:val="20"/>
                  </w:rPr>
                </w:rPrChange>
              </w:rPr>
              <w:delText>5.</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eastAsia="Nunito" w:hAnsi="Nunito" w:cs="Nunito"/>
                <w:noProof/>
                <w:sz w:val="20"/>
                <w:rPrChange w:id="350" w:author="Craig Parker" w:date="2024-08-14T16:49:00Z" w16du:dateUtc="2024-08-14T14:49:00Z">
                  <w:rPr>
                    <w:rStyle w:val="Hyperlink"/>
                    <w:rFonts w:ascii="Nunito" w:eastAsia="Nunito" w:hAnsi="Nunito" w:cs="Nunito"/>
                    <w:noProof/>
                    <w:sz w:val="20"/>
                  </w:rPr>
                </w:rPrChange>
              </w:rPr>
              <w:delText>Data management workflow</w:delText>
            </w:r>
            <w:r w:rsidRPr="002E4822" w:rsidDel="00B64181">
              <w:rPr>
                <w:rFonts w:ascii="Nunito" w:hAnsi="Nunito"/>
                <w:noProof/>
                <w:webHidden/>
                <w:sz w:val="20"/>
              </w:rPr>
              <w:tab/>
              <w:delText>15</w:delText>
            </w:r>
          </w:del>
        </w:p>
        <w:p w14:paraId="7B96CFDF" w14:textId="14C15ABD" w:rsidR="006013EC" w:rsidRPr="002E4822" w:rsidDel="00B64181" w:rsidRDefault="006013EC">
          <w:pPr>
            <w:pStyle w:val="TOC2"/>
            <w:tabs>
              <w:tab w:val="left" w:pos="720"/>
              <w:tab w:val="right" w:leader="dot" w:pos="9350"/>
            </w:tabs>
            <w:rPr>
              <w:del w:id="351" w:author="Craig Parker" w:date="2024-08-14T16:49:00Z" w16du:dateUtc="2024-08-14T14:49:00Z"/>
              <w:rFonts w:ascii="Nunito" w:eastAsiaTheme="minorEastAsia" w:hAnsi="Nunito" w:cstheme="minorBidi"/>
              <w:noProof/>
              <w:kern w:val="2"/>
              <w:sz w:val="20"/>
              <w:lang w:val="en-ZA" w:eastAsia="en-ZA"/>
              <w14:ligatures w14:val="standardContextual"/>
            </w:rPr>
          </w:pPr>
          <w:del w:id="352" w:author="Craig Parker" w:date="2024-08-14T16:49:00Z" w16du:dateUtc="2024-08-14T14:49:00Z">
            <w:r w:rsidRPr="00B64181" w:rsidDel="00B64181">
              <w:rPr>
                <w:rFonts w:ascii="Nunito" w:hAnsi="Nunito"/>
                <w:noProof/>
                <w:sz w:val="20"/>
                <w:lang w:val="en-ZA"/>
                <w:rPrChange w:id="353" w:author="Craig Parker" w:date="2024-08-14T16:49:00Z" w16du:dateUtc="2024-08-14T14:49:00Z">
                  <w:rPr>
                    <w:rStyle w:val="Hyperlink"/>
                    <w:rFonts w:ascii="Nunito" w:hAnsi="Nunito"/>
                    <w:noProof/>
                    <w:sz w:val="20"/>
                    <w:lang w:val="en-ZA"/>
                  </w:rPr>
                </w:rPrChange>
              </w:rPr>
              <w:delText>5.1.</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hAnsi="Nunito"/>
                <w:noProof/>
                <w:sz w:val="20"/>
                <w:lang w:val="en-ZA"/>
                <w:rPrChange w:id="354" w:author="Craig Parker" w:date="2024-08-14T16:49:00Z" w16du:dateUtc="2024-08-14T14:49:00Z">
                  <w:rPr>
                    <w:rStyle w:val="Hyperlink"/>
                    <w:rFonts w:ascii="Nunito" w:hAnsi="Nunito"/>
                    <w:noProof/>
                    <w:sz w:val="20"/>
                    <w:lang w:val="en-ZA"/>
                  </w:rPr>
                </w:rPrChange>
              </w:rPr>
              <w:delText>Setting Up the Data Transfer Agreement (DTA)</w:delText>
            </w:r>
            <w:r w:rsidRPr="002E4822" w:rsidDel="00B64181">
              <w:rPr>
                <w:rFonts w:ascii="Nunito" w:hAnsi="Nunito"/>
                <w:noProof/>
                <w:webHidden/>
                <w:sz w:val="20"/>
              </w:rPr>
              <w:tab/>
              <w:delText>16</w:delText>
            </w:r>
          </w:del>
        </w:p>
        <w:p w14:paraId="63B1A09C" w14:textId="1C97170B" w:rsidR="006013EC" w:rsidRPr="002E4822" w:rsidDel="00B64181" w:rsidRDefault="006013EC">
          <w:pPr>
            <w:pStyle w:val="TOC2"/>
            <w:tabs>
              <w:tab w:val="left" w:pos="720"/>
              <w:tab w:val="right" w:leader="dot" w:pos="9350"/>
            </w:tabs>
            <w:rPr>
              <w:del w:id="355" w:author="Craig Parker" w:date="2024-08-14T16:49:00Z" w16du:dateUtc="2024-08-14T14:49:00Z"/>
              <w:rFonts w:ascii="Nunito" w:eastAsiaTheme="minorEastAsia" w:hAnsi="Nunito" w:cstheme="minorBidi"/>
              <w:noProof/>
              <w:kern w:val="2"/>
              <w:sz w:val="20"/>
              <w:lang w:val="en-ZA" w:eastAsia="en-ZA"/>
              <w14:ligatures w14:val="standardContextual"/>
            </w:rPr>
          </w:pPr>
          <w:del w:id="356" w:author="Craig Parker" w:date="2024-08-14T16:49:00Z" w16du:dateUtc="2024-08-14T14:49:00Z">
            <w:r w:rsidRPr="00B64181" w:rsidDel="00B64181">
              <w:rPr>
                <w:rFonts w:ascii="Nunito" w:hAnsi="Nunito"/>
                <w:noProof/>
                <w:sz w:val="20"/>
                <w:rPrChange w:id="357" w:author="Craig Parker" w:date="2024-08-14T16:49:00Z" w16du:dateUtc="2024-08-14T14:49:00Z">
                  <w:rPr>
                    <w:rStyle w:val="Hyperlink"/>
                    <w:rFonts w:ascii="Nunito" w:hAnsi="Nunito"/>
                    <w:noProof/>
                    <w:sz w:val="20"/>
                  </w:rPr>
                </w:rPrChange>
              </w:rPr>
              <w:delText>5.2.</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hAnsi="Nunito"/>
                <w:noProof/>
                <w:sz w:val="20"/>
                <w:rPrChange w:id="358" w:author="Craig Parker" w:date="2024-08-14T16:49:00Z" w16du:dateUtc="2024-08-14T14:49:00Z">
                  <w:rPr>
                    <w:rStyle w:val="Hyperlink"/>
                    <w:rFonts w:ascii="Nunito" w:hAnsi="Nunito"/>
                    <w:noProof/>
                    <w:sz w:val="20"/>
                  </w:rPr>
                </w:rPrChange>
              </w:rPr>
              <w:delText>Ethics Approval for New Databases</w:delText>
            </w:r>
            <w:r w:rsidRPr="002E4822" w:rsidDel="00B64181">
              <w:rPr>
                <w:rFonts w:ascii="Nunito" w:hAnsi="Nunito"/>
                <w:noProof/>
                <w:webHidden/>
                <w:sz w:val="20"/>
              </w:rPr>
              <w:tab/>
              <w:delText>16</w:delText>
            </w:r>
          </w:del>
        </w:p>
        <w:p w14:paraId="306B7197" w14:textId="1D391DD0" w:rsidR="006013EC" w:rsidRPr="002E4822" w:rsidDel="00B64181" w:rsidRDefault="006013EC">
          <w:pPr>
            <w:pStyle w:val="TOC2"/>
            <w:tabs>
              <w:tab w:val="right" w:leader="dot" w:pos="9350"/>
            </w:tabs>
            <w:rPr>
              <w:del w:id="359" w:author="Craig Parker" w:date="2024-08-14T16:49:00Z" w16du:dateUtc="2024-08-14T14:49:00Z"/>
              <w:rFonts w:ascii="Nunito" w:eastAsiaTheme="minorEastAsia" w:hAnsi="Nunito" w:cstheme="minorBidi"/>
              <w:noProof/>
              <w:kern w:val="2"/>
              <w:sz w:val="20"/>
              <w:lang w:val="en-ZA" w:eastAsia="en-ZA"/>
              <w14:ligatures w14:val="standardContextual"/>
            </w:rPr>
          </w:pPr>
          <w:del w:id="360" w:author="Craig Parker" w:date="2024-08-14T16:49:00Z" w16du:dateUtc="2024-08-14T14:49:00Z">
            <w:r w:rsidRPr="00B64181" w:rsidDel="00B64181">
              <w:rPr>
                <w:rFonts w:ascii="Nunito" w:hAnsi="Nunito"/>
                <w:noProof/>
                <w:sz w:val="20"/>
                <w:lang w:val="en-ZA"/>
                <w:rPrChange w:id="361" w:author="Craig Parker" w:date="2024-08-14T16:49:00Z" w16du:dateUtc="2024-08-14T14:49:00Z">
                  <w:rPr>
                    <w:rStyle w:val="Hyperlink"/>
                    <w:rFonts w:ascii="Nunito" w:hAnsi="Nunito"/>
                    <w:noProof/>
                    <w:sz w:val="20"/>
                    <w:lang w:val="en-ZA"/>
                  </w:rPr>
                </w:rPrChange>
              </w:rPr>
              <w:delText>5.3. Data Encryption and Transfer</w:delText>
            </w:r>
            <w:r w:rsidRPr="002E4822" w:rsidDel="00B64181">
              <w:rPr>
                <w:rFonts w:ascii="Nunito" w:hAnsi="Nunito"/>
                <w:noProof/>
                <w:webHidden/>
                <w:sz w:val="20"/>
              </w:rPr>
              <w:tab/>
              <w:delText>17</w:delText>
            </w:r>
          </w:del>
        </w:p>
        <w:p w14:paraId="24F17D6E" w14:textId="77E2DB23" w:rsidR="006013EC" w:rsidRPr="002E4822" w:rsidDel="00B64181" w:rsidRDefault="006013EC">
          <w:pPr>
            <w:pStyle w:val="TOC2"/>
            <w:tabs>
              <w:tab w:val="right" w:leader="dot" w:pos="9350"/>
            </w:tabs>
            <w:rPr>
              <w:del w:id="362" w:author="Craig Parker" w:date="2024-08-14T16:49:00Z" w16du:dateUtc="2024-08-14T14:49:00Z"/>
              <w:rFonts w:ascii="Nunito" w:eastAsiaTheme="minorEastAsia" w:hAnsi="Nunito" w:cstheme="minorBidi"/>
              <w:noProof/>
              <w:kern w:val="2"/>
              <w:sz w:val="20"/>
              <w:lang w:val="en-ZA" w:eastAsia="en-ZA"/>
              <w14:ligatures w14:val="standardContextual"/>
            </w:rPr>
          </w:pPr>
          <w:del w:id="363" w:author="Craig Parker" w:date="2024-08-14T16:49:00Z" w16du:dateUtc="2024-08-14T14:49:00Z">
            <w:r w:rsidRPr="00B64181" w:rsidDel="00B64181">
              <w:rPr>
                <w:rFonts w:ascii="Nunito" w:hAnsi="Nunito"/>
                <w:noProof/>
                <w:sz w:val="20"/>
                <w:lang w:val="en-ZA"/>
                <w:rPrChange w:id="364" w:author="Craig Parker" w:date="2024-08-14T16:49:00Z" w16du:dateUtc="2024-08-14T14:49:00Z">
                  <w:rPr>
                    <w:rStyle w:val="Hyperlink"/>
                    <w:rFonts w:ascii="Nunito" w:hAnsi="Nunito"/>
                    <w:noProof/>
                    <w:sz w:val="20"/>
                    <w:lang w:val="en-ZA"/>
                  </w:rPr>
                </w:rPrChange>
              </w:rPr>
              <w:delText>5.4. Data Storage and Encryption</w:delText>
            </w:r>
            <w:r w:rsidRPr="002E4822" w:rsidDel="00B64181">
              <w:rPr>
                <w:rFonts w:ascii="Nunito" w:hAnsi="Nunito"/>
                <w:noProof/>
                <w:webHidden/>
                <w:sz w:val="20"/>
              </w:rPr>
              <w:tab/>
              <w:delText>18</w:delText>
            </w:r>
          </w:del>
        </w:p>
        <w:p w14:paraId="5F65BB0D" w14:textId="56DC2A57" w:rsidR="006013EC" w:rsidRPr="002E4822" w:rsidDel="00B64181" w:rsidRDefault="006013EC">
          <w:pPr>
            <w:pStyle w:val="TOC2"/>
            <w:tabs>
              <w:tab w:val="right" w:leader="dot" w:pos="9350"/>
            </w:tabs>
            <w:rPr>
              <w:del w:id="365" w:author="Craig Parker" w:date="2024-08-14T16:49:00Z" w16du:dateUtc="2024-08-14T14:49:00Z"/>
              <w:rFonts w:ascii="Nunito" w:eastAsiaTheme="minorEastAsia" w:hAnsi="Nunito" w:cstheme="minorBidi"/>
              <w:noProof/>
              <w:kern w:val="2"/>
              <w:sz w:val="20"/>
              <w:lang w:val="en-ZA" w:eastAsia="en-ZA"/>
              <w14:ligatures w14:val="standardContextual"/>
            </w:rPr>
          </w:pPr>
          <w:del w:id="366" w:author="Craig Parker" w:date="2024-08-14T16:49:00Z" w16du:dateUtc="2024-08-14T14:49:00Z">
            <w:r w:rsidRPr="00B64181" w:rsidDel="00B64181">
              <w:rPr>
                <w:rFonts w:ascii="Nunito" w:hAnsi="Nunito"/>
                <w:noProof/>
                <w:sz w:val="20"/>
                <w:lang w:val="en-ZA"/>
                <w:rPrChange w:id="367" w:author="Craig Parker" w:date="2024-08-14T16:49:00Z" w16du:dateUtc="2024-08-14T14:49:00Z">
                  <w:rPr>
                    <w:rStyle w:val="Hyperlink"/>
                    <w:rFonts w:ascii="Nunito" w:hAnsi="Nunito"/>
                    <w:noProof/>
                    <w:sz w:val="20"/>
                    <w:lang w:val="en-ZA"/>
                  </w:rPr>
                </w:rPrChange>
              </w:rPr>
              <w:delText>5.5. Data Indexing</w:delText>
            </w:r>
            <w:r w:rsidRPr="002E4822" w:rsidDel="00B64181">
              <w:rPr>
                <w:rFonts w:ascii="Nunito" w:hAnsi="Nunito"/>
                <w:noProof/>
                <w:webHidden/>
                <w:sz w:val="20"/>
              </w:rPr>
              <w:tab/>
              <w:delText>18</w:delText>
            </w:r>
          </w:del>
        </w:p>
        <w:p w14:paraId="5CC5D69C" w14:textId="65CC4D23" w:rsidR="006013EC" w:rsidRPr="002E4822" w:rsidDel="00B64181" w:rsidRDefault="006013EC">
          <w:pPr>
            <w:pStyle w:val="TOC2"/>
            <w:tabs>
              <w:tab w:val="left" w:pos="720"/>
              <w:tab w:val="right" w:leader="dot" w:pos="9350"/>
            </w:tabs>
            <w:rPr>
              <w:del w:id="368" w:author="Craig Parker" w:date="2024-08-14T16:49:00Z" w16du:dateUtc="2024-08-14T14:49:00Z"/>
              <w:rFonts w:ascii="Nunito" w:eastAsiaTheme="minorEastAsia" w:hAnsi="Nunito" w:cstheme="minorBidi"/>
              <w:noProof/>
              <w:kern w:val="2"/>
              <w:sz w:val="20"/>
              <w:lang w:val="en-ZA" w:eastAsia="en-ZA"/>
              <w14:ligatures w14:val="standardContextual"/>
            </w:rPr>
          </w:pPr>
          <w:del w:id="369" w:author="Craig Parker" w:date="2024-08-14T16:49:00Z" w16du:dateUtc="2024-08-14T14:49:00Z">
            <w:r w:rsidRPr="00B64181" w:rsidDel="00B64181">
              <w:rPr>
                <w:rFonts w:ascii="Nunito" w:hAnsi="Nunito"/>
                <w:noProof/>
                <w:sz w:val="20"/>
                <w:rPrChange w:id="370" w:author="Craig Parker" w:date="2024-08-14T16:49:00Z" w16du:dateUtc="2024-08-14T14:49:00Z">
                  <w:rPr>
                    <w:rStyle w:val="Hyperlink"/>
                    <w:rFonts w:ascii="Nunito" w:hAnsi="Nunito"/>
                    <w:noProof/>
                    <w:sz w:val="20"/>
                  </w:rPr>
                </w:rPrChange>
              </w:rPr>
              <w:delText>5.6.</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hAnsi="Nunito"/>
                <w:noProof/>
                <w:sz w:val="20"/>
                <w:rPrChange w:id="371" w:author="Craig Parker" w:date="2024-08-14T16:49:00Z" w16du:dateUtc="2024-08-14T14:49:00Z">
                  <w:rPr>
                    <w:rStyle w:val="Hyperlink"/>
                    <w:rFonts w:ascii="Nunito" w:hAnsi="Nunito"/>
                    <w:noProof/>
                    <w:sz w:val="20"/>
                  </w:rPr>
                </w:rPrChange>
              </w:rPr>
              <w:delText>De-identification</w:delText>
            </w:r>
            <w:r w:rsidRPr="002E4822" w:rsidDel="00B64181">
              <w:rPr>
                <w:rFonts w:ascii="Nunito" w:hAnsi="Nunito"/>
                <w:noProof/>
                <w:webHidden/>
                <w:sz w:val="20"/>
              </w:rPr>
              <w:tab/>
              <w:delText>19</w:delText>
            </w:r>
          </w:del>
        </w:p>
        <w:p w14:paraId="2CC7064D" w14:textId="56F48D50" w:rsidR="006013EC" w:rsidRPr="002E4822" w:rsidDel="00B64181" w:rsidRDefault="006013EC">
          <w:pPr>
            <w:pStyle w:val="TOC3"/>
            <w:tabs>
              <w:tab w:val="right" w:leader="dot" w:pos="9350"/>
            </w:tabs>
            <w:rPr>
              <w:del w:id="372" w:author="Craig Parker" w:date="2024-08-14T16:49:00Z" w16du:dateUtc="2024-08-14T14:49:00Z"/>
              <w:rFonts w:ascii="Nunito" w:eastAsiaTheme="minorEastAsia" w:hAnsi="Nunito" w:cstheme="minorBidi"/>
              <w:noProof/>
              <w:kern w:val="2"/>
              <w:sz w:val="20"/>
              <w:lang w:val="en-ZA" w:eastAsia="en-ZA"/>
              <w14:ligatures w14:val="standardContextual"/>
            </w:rPr>
          </w:pPr>
          <w:del w:id="373" w:author="Craig Parker" w:date="2024-08-14T16:49:00Z" w16du:dateUtc="2024-08-14T14:49:00Z">
            <w:r w:rsidRPr="00B64181" w:rsidDel="00B64181">
              <w:rPr>
                <w:rFonts w:ascii="Nunito" w:hAnsi="Nunito"/>
                <w:noProof/>
                <w:sz w:val="20"/>
                <w:rPrChange w:id="374" w:author="Craig Parker" w:date="2024-08-14T16:49:00Z" w16du:dateUtc="2024-08-14T14:49:00Z">
                  <w:rPr>
                    <w:rStyle w:val="Hyperlink"/>
                    <w:rFonts w:ascii="Nunito" w:hAnsi="Nunito"/>
                    <w:noProof/>
                    <w:sz w:val="20"/>
                  </w:rPr>
                </w:rPrChange>
              </w:rPr>
              <w:delText>Geographic Aggregation:</w:delText>
            </w:r>
            <w:r w:rsidRPr="002E4822" w:rsidDel="00B64181">
              <w:rPr>
                <w:rFonts w:ascii="Nunito" w:hAnsi="Nunito"/>
                <w:noProof/>
                <w:webHidden/>
                <w:sz w:val="20"/>
              </w:rPr>
              <w:tab/>
              <w:delText>19</w:delText>
            </w:r>
          </w:del>
        </w:p>
        <w:p w14:paraId="6A497377" w14:textId="73C7C0E8" w:rsidR="006013EC" w:rsidRPr="002E4822" w:rsidDel="00B64181" w:rsidRDefault="006013EC">
          <w:pPr>
            <w:pStyle w:val="TOC3"/>
            <w:tabs>
              <w:tab w:val="right" w:leader="dot" w:pos="9350"/>
            </w:tabs>
            <w:rPr>
              <w:del w:id="375" w:author="Craig Parker" w:date="2024-08-14T16:49:00Z" w16du:dateUtc="2024-08-14T14:49:00Z"/>
              <w:rFonts w:ascii="Nunito" w:eastAsiaTheme="minorEastAsia" w:hAnsi="Nunito" w:cstheme="minorBidi"/>
              <w:noProof/>
              <w:kern w:val="2"/>
              <w:sz w:val="20"/>
              <w:lang w:val="en-ZA" w:eastAsia="en-ZA"/>
              <w14:ligatures w14:val="standardContextual"/>
            </w:rPr>
          </w:pPr>
          <w:del w:id="376" w:author="Craig Parker" w:date="2024-08-14T16:49:00Z" w16du:dateUtc="2024-08-14T14:49:00Z">
            <w:r w:rsidRPr="00B64181" w:rsidDel="00B64181">
              <w:rPr>
                <w:rFonts w:ascii="Nunito" w:hAnsi="Nunito"/>
                <w:noProof/>
                <w:sz w:val="20"/>
                <w:lang w:val="en-ZA"/>
                <w:rPrChange w:id="377" w:author="Craig Parker" w:date="2024-08-14T16:49:00Z" w16du:dateUtc="2024-08-14T14:49:00Z">
                  <w:rPr>
                    <w:rStyle w:val="Hyperlink"/>
                    <w:rFonts w:ascii="Nunito" w:hAnsi="Nunito"/>
                    <w:noProof/>
                    <w:sz w:val="20"/>
                    <w:lang w:val="en-ZA"/>
                  </w:rPr>
                </w:rPrChange>
              </w:rPr>
              <w:delText>Location Jittering:</w:delText>
            </w:r>
            <w:r w:rsidRPr="002E4822" w:rsidDel="00B64181">
              <w:rPr>
                <w:rFonts w:ascii="Nunito" w:hAnsi="Nunito"/>
                <w:noProof/>
                <w:webHidden/>
                <w:sz w:val="20"/>
              </w:rPr>
              <w:tab/>
              <w:delText>19</w:delText>
            </w:r>
          </w:del>
        </w:p>
        <w:p w14:paraId="1EDF7E9D" w14:textId="18962A71" w:rsidR="006013EC" w:rsidRPr="002E4822" w:rsidDel="00B64181" w:rsidRDefault="006013EC">
          <w:pPr>
            <w:pStyle w:val="TOC2"/>
            <w:tabs>
              <w:tab w:val="left" w:pos="960"/>
              <w:tab w:val="right" w:leader="dot" w:pos="9350"/>
            </w:tabs>
            <w:rPr>
              <w:del w:id="378" w:author="Craig Parker" w:date="2024-08-14T16:49:00Z" w16du:dateUtc="2024-08-14T14:49:00Z"/>
              <w:rFonts w:ascii="Nunito" w:eastAsiaTheme="minorEastAsia" w:hAnsi="Nunito" w:cstheme="minorBidi"/>
              <w:noProof/>
              <w:kern w:val="2"/>
              <w:sz w:val="20"/>
              <w:lang w:val="en-ZA" w:eastAsia="en-ZA"/>
              <w14:ligatures w14:val="standardContextual"/>
            </w:rPr>
          </w:pPr>
          <w:del w:id="379" w:author="Craig Parker" w:date="2024-08-14T16:49:00Z" w16du:dateUtc="2024-08-14T14:49:00Z">
            <w:r w:rsidRPr="00B64181" w:rsidDel="00B64181">
              <w:rPr>
                <w:rFonts w:ascii="Nunito" w:hAnsi="Nunito"/>
                <w:noProof/>
                <w:sz w:val="20"/>
                <w:lang w:val="en-ZA"/>
                <w:rPrChange w:id="380" w:author="Craig Parker" w:date="2024-08-14T16:49:00Z" w16du:dateUtc="2024-08-14T14:49:00Z">
                  <w:rPr>
                    <w:rStyle w:val="Hyperlink"/>
                    <w:rFonts w:ascii="Nunito" w:hAnsi="Nunito"/>
                    <w:noProof/>
                    <w:sz w:val="20"/>
                    <w:lang w:val="en-ZA"/>
                  </w:rPr>
                </w:rPrChange>
              </w:rPr>
              <w:delText>5.7.</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hAnsi="Nunito"/>
                <w:noProof/>
                <w:sz w:val="20"/>
                <w:lang w:val="en-ZA"/>
                <w:rPrChange w:id="381" w:author="Craig Parker" w:date="2024-08-14T16:49:00Z" w16du:dateUtc="2024-08-14T14:49:00Z">
                  <w:rPr>
                    <w:rStyle w:val="Hyperlink"/>
                    <w:rFonts w:ascii="Nunito" w:hAnsi="Nunito"/>
                    <w:noProof/>
                    <w:sz w:val="20"/>
                    <w:lang w:val="en-ZA"/>
                  </w:rPr>
                </w:rPrChange>
              </w:rPr>
              <w:delText>Codebook remapping and harmonisation (Peter – Renaming this section)</w:delText>
            </w:r>
            <w:r w:rsidRPr="002E4822" w:rsidDel="00B64181">
              <w:rPr>
                <w:rFonts w:ascii="Nunito" w:hAnsi="Nunito"/>
                <w:noProof/>
                <w:webHidden/>
                <w:sz w:val="20"/>
              </w:rPr>
              <w:tab/>
              <w:delText>21</w:delText>
            </w:r>
          </w:del>
        </w:p>
        <w:p w14:paraId="7F091377" w14:textId="019FB70E" w:rsidR="006013EC" w:rsidRPr="002E4822" w:rsidDel="00B64181" w:rsidRDefault="006013EC">
          <w:pPr>
            <w:pStyle w:val="TOC3"/>
            <w:tabs>
              <w:tab w:val="right" w:leader="dot" w:pos="9350"/>
            </w:tabs>
            <w:rPr>
              <w:del w:id="382" w:author="Craig Parker" w:date="2024-08-14T16:49:00Z" w16du:dateUtc="2024-08-14T14:49:00Z"/>
              <w:rFonts w:ascii="Nunito" w:eastAsiaTheme="minorEastAsia" w:hAnsi="Nunito" w:cstheme="minorBidi"/>
              <w:noProof/>
              <w:kern w:val="2"/>
              <w:sz w:val="20"/>
              <w:lang w:val="en-ZA" w:eastAsia="en-ZA"/>
              <w14:ligatures w14:val="standardContextual"/>
            </w:rPr>
          </w:pPr>
          <w:del w:id="383" w:author="Craig Parker" w:date="2024-08-14T16:49:00Z" w16du:dateUtc="2024-08-14T14:49:00Z">
            <w:r w:rsidRPr="00B64181" w:rsidDel="00B64181">
              <w:rPr>
                <w:rFonts w:ascii="Nunito" w:hAnsi="Nunito"/>
                <w:noProof/>
                <w:sz w:val="20"/>
                <w:lang w:val="en-ZA"/>
                <w:rPrChange w:id="384" w:author="Craig Parker" w:date="2024-08-14T16:49:00Z" w16du:dateUtc="2024-08-14T14:49:00Z">
                  <w:rPr>
                    <w:rStyle w:val="Hyperlink"/>
                    <w:rFonts w:ascii="Nunito" w:hAnsi="Nunito"/>
                    <w:noProof/>
                    <w:sz w:val="20"/>
                    <w:lang w:val="en-ZA"/>
                  </w:rPr>
                </w:rPrChange>
              </w:rPr>
              <w:delText>Pre-Processing:</w:delText>
            </w:r>
            <w:r w:rsidRPr="002E4822" w:rsidDel="00B64181">
              <w:rPr>
                <w:rFonts w:ascii="Nunito" w:hAnsi="Nunito"/>
                <w:noProof/>
                <w:webHidden/>
                <w:sz w:val="20"/>
              </w:rPr>
              <w:tab/>
              <w:delText>21</w:delText>
            </w:r>
          </w:del>
        </w:p>
        <w:p w14:paraId="1A3CB28B" w14:textId="2460F3BA" w:rsidR="006013EC" w:rsidRPr="002E4822" w:rsidDel="00B64181" w:rsidRDefault="006013EC">
          <w:pPr>
            <w:pStyle w:val="TOC3"/>
            <w:tabs>
              <w:tab w:val="right" w:leader="dot" w:pos="9350"/>
            </w:tabs>
            <w:rPr>
              <w:del w:id="385" w:author="Craig Parker" w:date="2024-08-14T16:49:00Z" w16du:dateUtc="2024-08-14T14:49:00Z"/>
              <w:rFonts w:ascii="Nunito" w:eastAsiaTheme="minorEastAsia" w:hAnsi="Nunito" w:cstheme="minorBidi"/>
              <w:noProof/>
              <w:kern w:val="2"/>
              <w:sz w:val="20"/>
              <w:lang w:val="en-ZA" w:eastAsia="en-ZA"/>
              <w14:ligatures w14:val="standardContextual"/>
            </w:rPr>
          </w:pPr>
          <w:del w:id="386" w:author="Craig Parker" w:date="2024-08-14T16:49:00Z" w16du:dateUtc="2024-08-14T14:49:00Z">
            <w:r w:rsidRPr="00B64181" w:rsidDel="00B64181">
              <w:rPr>
                <w:rFonts w:ascii="Nunito" w:hAnsi="Nunito"/>
                <w:noProof/>
                <w:sz w:val="20"/>
                <w:lang w:val="en-ZA"/>
                <w:rPrChange w:id="387" w:author="Craig Parker" w:date="2024-08-14T16:49:00Z" w16du:dateUtc="2024-08-14T14:49:00Z">
                  <w:rPr>
                    <w:rStyle w:val="Hyperlink"/>
                    <w:rFonts w:ascii="Nunito" w:hAnsi="Nunito"/>
                    <w:noProof/>
                    <w:sz w:val="20"/>
                    <w:lang w:val="en-ZA"/>
                  </w:rPr>
                </w:rPrChange>
              </w:rPr>
              <w:delText>Variable Mapping:</w:delText>
            </w:r>
            <w:r w:rsidRPr="002E4822" w:rsidDel="00B64181">
              <w:rPr>
                <w:rFonts w:ascii="Nunito" w:hAnsi="Nunito"/>
                <w:noProof/>
                <w:webHidden/>
                <w:sz w:val="20"/>
              </w:rPr>
              <w:tab/>
              <w:delText>21</w:delText>
            </w:r>
          </w:del>
        </w:p>
        <w:p w14:paraId="259A5125" w14:textId="1B048C68" w:rsidR="006013EC" w:rsidRPr="002E4822" w:rsidDel="00B64181" w:rsidRDefault="006013EC">
          <w:pPr>
            <w:pStyle w:val="TOC3"/>
            <w:tabs>
              <w:tab w:val="right" w:leader="dot" w:pos="9350"/>
            </w:tabs>
            <w:rPr>
              <w:del w:id="388" w:author="Craig Parker" w:date="2024-08-14T16:49:00Z" w16du:dateUtc="2024-08-14T14:49:00Z"/>
              <w:rFonts w:ascii="Nunito" w:eastAsiaTheme="minorEastAsia" w:hAnsi="Nunito" w:cstheme="minorBidi"/>
              <w:noProof/>
              <w:kern w:val="2"/>
              <w:sz w:val="20"/>
              <w:lang w:val="en-ZA" w:eastAsia="en-ZA"/>
              <w14:ligatures w14:val="standardContextual"/>
            </w:rPr>
          </w:pPr>
          <w:del w:id="389" w:author="Craig Parker" w:date="2024-08-14T16:49:00Z" w16du:dateUtc="2024-08-14T14:49:00Z">
            <w:r w:rsidRPr="00B64181" w:rsidDel="00B64181">
              <w:rPr>
                <w:rFonts w:ascii="Nunito" w:hAnsi="Nunito"/>
                <w:noProof/>
                <w:sz w:val="20"/>
                <w:lang w:val="en-ZA"/>
                <w:rPrChange w:id="390" w:author="Craig Parker" w:date="2024-08-14T16:49:00Z" w16du:dateUtc="2024-08-14T14:49:00Z">
                  <w:rPr>
                    <w:rStyle w:val="Hyperlink"/>
                    <w:rFonts w:ascii="Nunito" w:hAnsi="Nunito"/>
                    <w:noProof/>
                    <w:sz w:val="20"/>
                    <w:lang w:val="en-ZA"/>
                  </w:rPr>
                </w:rPrChange>
              </w:rPr>
              <w:delText>Mapping Validation:</w:delText>
            </w:r>
            <w:r w:rsidRPr="002E4822" w:rsidDel="00B64181">
              <w:rPr>
                <w:rFonts w:ascii="Nunito" w:hAnsi="Nunito"/>
                <w:noProof/>
                <w:webHidden/>
                <w:sz w:val="20"/>
              </w:rPr>
              <w:tab/>
              <w:delText>21</w:delText>
            </w:r>
          </w:del>
        </w:p>
        <w:p w14:paraId="2C27B955" w14:textId="1116FEE0" w:rsidR="006013EC" w:rsidRPr="002E4822" w:rsidDel="00B64181" w:rsidRDefault="006013EC">
          <w:pPr>
            <w:pStyle w:val="TOC3"/>
            <w:tabs>
              <w:tab w:val="right" w:leader="dot" w:pos="9350"/>
            </w:tabs>
            <w:rPr>
              <w:del w:id="391" w:author="Craig Parker" w:date="2024-08-14T16:49:00Z" w16du:dateUtc="2024-08-14T14:49:00Z"/>
              <w:rFonts w:ascii="Nunito" w:eastAsiaTheme="minorEastAsia" w:hAnsi="Nunito" w:cstheme="minorBidi"/>
              <w:noProof/>
              <w:kern w:val="2"/>
              <w:sz w:val="20"/>
              <w:lang w:val="en-ZA" w:eastAsia="en-ZA"/>
              <w14:ligatures w14:val="standardContextual"/>
            </w:rPr>
          </w:pPr>
          <w:del w:id="392" w:author="Craig Parker" w:date="2024-08-14T16:49:00Z" w16du:dateUtc="2024-08-14T14:49:00Z">
            <w:r w:rsidRPr="00B64181" w:rsidDel="00B64181">
              <w:rPr>
                <w:rFonts w:ascii="Nunito" w:hAnsi="Nunito"/>
                <w:noProof/>
                <w:sz w:val="20"/>
                <w:lang w:val="en-ZA"/>
                <w:rPrChange w:id="393" w:author="Craig Parker" w:date="2024-08-14T16:49:00Z" w16du:dateUtc="2024-08-14T14:49:00Z">
                  <w:rPr>
                    <w:rStyle w:val="Hyperlink"/>
                    <w:rFonts w:ascii="Nunito" w:hAnsi="Nunito"/>
                    <w:noProof/>
                    <w:sz w:val="20"/>
                    <w:lang w:val="en-ZA"/>
                  </w:rPr>
                </w:rPrChange>
              </w:rPr>
              <w:delText>Database Population:</w:delText>
            </w:r>
            <w:r w:rsidRPr="002E4822" w:rsidDel="00B64181">
              <w:rPr>
                <w:rFonts w:ascii="Nunito" w:hAnsi="Nunito"/>
                <w:noProof/>
                <w:webHidden/>
                <w:sz w:val="20"/>
              </w:rPr>
              <w:tab/>
              <w:delText>21</w:delText>
            </w:r>
          </w:del>
        </w:p>
        <w:p w14:paraId="0AFDB0E6" w14:textId="5E7DAD81" w:rsidR="006013EC" w:rsidRPr="002E4822" w:rsidDel="00B64181" w:rsidRDefault="006013EC">
          <w:pPr>
            <w:pStyle w:val="TOC3"/>
            <w:tabs>
              <w:tab w:val="right" w:leader="dot" w:pos="9350"/>
            </w:tabs>
            <w:rPr>
              <w:del w:id="394" w:author="Craig Parker" w:date="2024-08-14T16:49:00Z" w16du:dateUtc="2024-08-14T14:49:00Z"/>
              <w:rFonts w:ascii="Nunito" w:eastAsiaTheme="minorEastAsia" w:hAnsi="Nunito" w:cstheme="minorBidi"/>
              <w:noProof/>
              <w:kern w:val="2"/>
              <w:sz w:val="20"/>
              <w:lang w:val="en-ZA" w:eastAsia="en-ZA"/>
              <w14:ligatures w14:val="standardContextual"/>
            </w:rPr>
          </w:pPr>
          <w:del w:id="395" w:author="Craig Parker" w:date="2024-08-14T16:49:00Z" w16du:dateUtc="2024-08-14T14:49:00Z">
            <w:r w:rsidRPr="00B64181" w:rsidDel="00B64181">
              <w:rPr>
                <w:rFonts w:ascii="Nunito" w:hAnsi="Nunito"/>
                <w:noProof/>
                <w:sz w:val="20"/>
                <w:lang w:val="en-ZA"/>
                <w:rPrChange w:id="396" w:author="Craig Parker" w:date="2024-08-14T16:49:00Z" w16du:dateUtc="2024-08-14T14:49:00Z">
                  <w:rPr>
                    <w:rStyle w:val="Hyperlink"/>
                    <w:rFonts w:ascii="Nunito" w:hAnsi="Nunito"/>
                    <w:noProof/>
                    <w:sz w:val="20"/>
                    <w:lang w:val="en-ZA"/>
                  </w:rPr>
                </w:rPrChange>
              </w:rPr>
              <w:delText>Final Data Cleaning and Analysis Dataset Creation:</w:delText>
            </w:r>
            <w:r w:rsidRPr="002E4822" w:rsidDel="00B64181">
              <w:rPr>
                <w:rFonts w:ascii="Nunito" w:hAnsi="Nunito"/>
                <w:noProof/>
                <w:webHidden/>
                <w:sz w:val="20"/>
              </w:rPr>
              <w:tab/>
              <w:delText>22</w:delText>
            </w:r>
          </w:del>
        </w:p>
        <w:p w14:paraId="417811D1" w14:textId="0829EBBB" w:rsidR="006013EC" w:rsidRPr="002E4822" w:rsidDel="00B64181" w:rsidRDefault="006013EC">
          <w:pPr>
            <w:pStyle w:val="TOC2"/>
            <w:tabs>
              <w:tab w:val="left" w:pos="960"/>
              <w:tab w:val="right" w:leader="dot" w:pos="9350"/>
            </w:tabs>
            <w:rPr>
              <w:del w:id="397" w:author="Craig Parker" w:date="2024-08-14T16:49:00Z" w16du:dateUtc="2024-08-14T14:49:00Z"/>
              <w:rFonts w:ascii="Nunito" w:eastAsiaTheme="minorEastAsia" w:hAnsi="Nunito" w:cstheme="minorBidi"/>
              <w:noProof/>
              <w:kern w:val="2"/>
              <w:sz w:val="20"/>
              <w:lang w:val="en-ZA" w:eastAsia="en-ZA"/>
              <w14:ligatures w14:val="standardContextual"/>
            </w:rPr>
          </w:pPr>
          <w:del w:id="398" w:author="Craig Parker" w:date="2024-08-14T16:49:00Z" w16du:dateUtc="2024-08-14T14:49:00Z">
            <w:r w:rsidRPr="00B64181" w:rsidDel="00B64181">
              <w:rPr>
                <w:rFonts w:ascii="Nunito" w:hAnsi="Nunito"/>
                <w:noProof/>
                <w:sz w:val="20"/>
                <w:rPrChange w:id="399" w:author="Craig Parker" w:date="2024-08-14T16:49:00Z" w16du:dateUtc="2024-08-14T14:49:00Z">
                  <w:rPr>
                    <w:rStyle w:val="Hyperlink"/>
                    <w:rFonts w:ascii="Nunito" w:hAnsi="Nunito"/>
                    <w:noProof/>
                    <w:sz w:val="20"/>
                  </w:rPr>
                </w:rPrChange>
              </w:rPr>
              <w:delText>5.8.</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hAnsi="Nunito"/>
                <w:noProof/>
                <w:sz w:val="20"/>
                <w:rPrChange w:id="400" w:author="Craig Parker" w:date="2024-08-14T16:49:00Z" w16du:dateUtc="2024-08-14T14:49:00Z">
                  <w:rPr>
                    <w:rStyle w:val="Hyperlink"/>
                    <w:rFonts w:ascii="Nunito" w:hAnsi="Nunito"/>
                    <w:noProof/>
                    <w:sz w:val="20"/>
                  </w:rPr>
                </w:rPrChange>
              </w:rPr>
              <w:delText>Data Integration</w:delText>
            </w:r>
            <w:r w:rsidRPr="002E4822" w:rsidDel="00B64181">
              <w:rPr>
                <w:rFonts w:ascii="Nunito" w:hAnsi="Nunito"/>
                <w:noProof/>
                <w:webHidden/>
                <w:sz w:val="20"/>
              </w:rPr>
              <w:tab/>
              <w:delText>22</w:delText>
            </w:r>
          </w:del>
        </w:p>
        <w:p w14:paraId="3650437C" w14:textId="43FC7F9A" w:rsidR="006013EC" w:rsidRPr="002E4822" w:rsidDel="00B64181" w:rsidRDefault="006013EC">
          <w:pPr>
            <w:pStyle w:val="TOC2"/>
            <w:tabs>
              <w:tab w:val="left" w:pos="960"/>
              <w:tab w:val="right" w:leader="dot" w:pos="9350"/>
            </w:tabs>
            <w:rPr>
              <w:del w:id="401" w:author="Craig Parker" w:date="2024-08-14T16:49:00Z" w16du:dateUtc="2024-08-14T14:49:00Z"/>
              <w:rFonts w:ascii="Nunito" w:eastAsiaTheme="minorEastAsia" w:hAnsi="Nunito" w:cstheme="minorBidi"/>
              <w:noProof/>
              <w:kern w:val="2"/>
              <w:sz w:val="20"/>
              <w:lang w:val="en-ZA" w:eastAsia="en-ZA"/>
              <w14:ligatures w14:val="standardContextual"/>
            </w:rPr>
          </w:pPr>
          <w:del w:id="402" w:author="Craig Parker" w:date="2024-08-14T16:49:00Z" w16du:dateUtc="2024-08-14T14:49:00Z">
            <w:r w:rsidRPr="00B64181" w:rsidDel="00B64181">
              <w:rPr>
                <w:rFonts w:ascii="Nunito" w:hAnsi="Nunito"/>
                <w:noProof/>
                <w:sz w:val="20"/>
                <w:rPrChange w:id="403" w:author="Craig Parker" w:date="2024-08-14T16:49:00Z" w16du:dateUtc="2024-08-14T14:49:00Z">
                  <w:rPr>
                    <w:rStyle w:val="Hyperlink"/>
                    <w:rFonts w:ascii="Nunito" w:hAnsi="Nunito"/>
                    <w:noProof/>
                    <w:sz w:val="20"/>
                  </w:rPr>
                </w:rPrChange>
              </w:rPr>
              <w:delText>5.9.</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hAnsi="Nunito"/>
                <w:noProof/>
                <w:sz w:val="20"/>
                <w:rPrChange w:id="404" w:author="Craig Parker" w:date="2024-08-14T16:49:00Z" w16du:dateUtc="2024-08-14T14:49:00Z">
                  <w:rPr>
                    <w:rStyle w:val="Hyperlink"/>
                    <w:rFonts w:ascii="Nunito" w:hAnsi="Nunito"/>
                    <w:noProof/>
                    <w:sz w:val="20"/>
                  </w:rPr>
                </w:rPrChange>
              </w:rPr>
              <w:delText>Data analysis platforms</w:delText>
            </w:r>
            <w:r w:rsidRPr="002E4822" w:rsidDel="00B64181">
              <w:rPr>
                <w:rFonts w:ascii="Nunito" w:hAnsi="Nunito"/>
                <w:noProof/>
                <w:webHidden/>
                <w:sz w:val="20"/>
              </w:rPr>
              <w:tab/>
              <w:delText>23</w:delText>
            </w:r>
          </w:del>
        </w:p>
        <w:p w14:paraId="4039CD9B" w14:textId="486C3256" w:rsidR="006013EC" w:rsidRPr="002E4822" w:rsidDel="00B64181" w:rsidRDefault="006013EC">
          <w:pPr>
            <w:pStyle w:val="TOC3"/>
            <w:tabs>
              <w:tab w:val="right" w:leader="dot" w:pos="9350"/>
            </w:tabs>
            <w:rPr>
              <w:del w:id="405" w:author="Craig Parker" w:date="2024-08-14T16:49:00Z" w16du:dateUtc="2024-08-14T14:49:00Z"/>
              <w:rFonts w:ascii="Nunito" w:eastAsiaTheme="minorEastAsia" w:hAnsi="Nunito" w:cstheme="minorBidi"/>
              <w:noProof/>
              <w:kern w:val="2"/>
              <w:sz w:val="20"/>
              <w:lang w:val="en-ZA" w:eastAsia="en-ZA"/>
              <w14:ligatures w14:val="standardContextual"/>
            </w:rPr>
          </w:pPr>
          <w:del w:id="406" w:author="Craig Parker" w:date="2024-08-14T16:49:00Z" w16du:dateUtc="2024-08-14T14:49:00Z">
            <w:r w:rsidRPr="00B64181" w:rsidDel="00B64181">
              <w:rPr>
                <w:rFonts w:ascii="Nunito" w:hAnsi="Nunito"/>
                <w:noProof/>
                <w:sz w:val="20"/>
                <w:rPrChange w:id="407" w:author="Craig Parker" w:date="2024-08-14T16:49:00Z" w16du:dateUtc="2024-08-14T14:49:00Z">
                  <w:rPr>
                    <w:rStyle w:val="Hyperlink"/>
                    <w:rFonts w:ascii="Nunito" w:hAnsi="Nunito"/>
                    <w:noProof/>
                    <w:sz w:val="20"/>
                  </w:rPr>
                </w:rPrChange>
              </w:rPr>
              <w:delText>Jupyter Hub</w:delText>
            </w:r>
            <w:r w:rsidRPr="002E4822" w:rsidDel="00B64181">
              <w:rPr>
                <w:rFonts w:ascii="Nunito" w:hAnsi="Nunito"/>
                <w:noProof/>
                <w:webHidden/>
                <w:sz w:val="20"/>
              </w:rPr>
              <w:tab/>
              <w:delText>23</w:delText>
            </w:r>
          </w:del>
        </w:p>
        <w:p w14:paraId="049179D2" w14:textId="2BF59F5B" w:rsidR="006013EC" w:rsidRPr="002E4822" w:rsidDel="00B64181" w:rsidRDefault="006013EC">
          <w:pPr>
            <w:pStyle w:val="TOC3"/>
            <w:tabs>
              <w:tab w:val="right" w:leader="dot" w:pos="9350"/>
            </w:tabs>
            <w:rPr>
              <w:del w:id="408" w:author="Craig Parker" w:date="2024-08-14T16:49:00Z" w16du:dateUtc="2024-08-14T14:49:00Z"/>
              <w:rFonts w:ascii="Nunito" w:eastAsiaTheme="minorEastAsia" w:hAnsi="Nunito" w:cstheme="minorBidi"/>
              <w:noProof/>
              <w:kern w:val="2"/>
              <w:sz w:val="20"/>
              <w:lang w:val="en-ZA" w:eastAsia="en-ZA"/>
              <w14:ligatures w14:val="standardContextual"/>
            </w:rPr>
          </w:pPr>
          <w:del w:id="409" w:author="Craig Parker" w:date="2024-08-14T16:49:00Z" w16du:dateUtc="2024-08-14T14:49:00Z">
            <w:r w:rsidRPr="00B64181" w:rsidDel="00B64181">
              <w:rPr>
                <w:rFonts w:ascii="Nunito" w:hAnsi="Nunito"/>
                <w:noProof/>
                <w:sz w:val="20"/>
                <w:lang w:val="en-ZA"/>
                <w:rPrChange w:id="410" w:author="Craig Parker" w:date="2024-08-14T16:49:00Z" w16du:dateUtc="2024-08-14T14:49:00Z">
                  <w:rPr>
                    <w:rStyle w:val="Hyperlink"/>
                    <w:rFonts w:ascii="Nunito" w:hAnsi="Nunito"/>
                    <w:noProof/>
                    <w:sz w:val="20"/>
                    <w:lang w:val="en-ZA"/>
                  </w:rPr>
                </w:rPrChange>
              </w:rPr>
              <w:delText>IBM Data Analysis Platforms</w:delText>
            </w:r>
            <w:r w:rsidRPr="002E4822" w:rsidDel="00B64181">
              <w:rPr>
                <w:rFonts w:ascii="Nunito" w:hAnsi="Nunito"/>
                <w:noProof/>
                <w:webHidden/>
                <w:sz w:val="20"/>
              </w:rPr>
              <w:tab/>
              <w:delText>23</w:delText>
            </w:r>
          </w:del>
        </w:p>
        <w:p w14:paraId="5BFB1DD7" w14:textId="16557D9F" w:rsidR="006013EC" w:rsidRPr="002E4822" w:rsidDel="00B64181" w:rsidRDefault="006013EC">
          <w:pPr>
            <w:pStyle w:val="TOC3"/>
            <w:tabs>
              <w:tab w:val="right" w:leader="dot" w:pos="9350"/>
            </w:tabs>
            <w:rPr>
              <w:del w:id="411" w:author="Craig Parker" w:date="2024-08-14T16:49:00Z" w16du:dateUtc="2024-08-14T14:49:00Z"/>
              <w:rFonts w:ascii="Nunito" w:eastAsiaTheme="minorEastAsia" w:hAnsi="Nunito" w:cstheme="minorBidi"/>
              <w:noProof/>
              <w:kern w:val="2"/>
              <w:sz w:val="20"/>
              <w:lang w:val="en-ZA" w:eastAsia="en-ZA"/>
              <w14:ligatures w14:val="standardContextual"/>
            </w:rPr>
          </w:pPr>
          <w:del w:id="412" w:author="Craig Parker" w:date="2024-08-14T16:49:00Z" w16du:dateUtc="2024-08-14T14:49:00Z">
            <w:r w:rsidRPr="00B64181" w:rsidDel="00B64181">
              <w:rPr>
                <w:rFonts w:ascii="Nunito" w:hAnsi="Nunito"/>
                <w:noProof/>
                <w:sz w:val="20"/>
                <w:lang w:val="en-ZA"/>
                <w:rPrChange w:id="413" w:author="Craig Parker" w:date="2024-08-14T16:49:00Z" w16du:dateUtc="2024-08-14T14:49:00Z">
                  <w:rPr>
                    <w:rStyle w:val="Hyperlink"/>
                    <w:rFonts w:ascii="Nunito" w:hAnsi="Nunito"/>
                    <w:noProof/>
                    <w:sz w:val="20"/>
                    <w:lang w:val="en-ZA"/>
                  </w:rPr>
                </w:rPrChange>
              </w:rPr>
              <w:delText>Integration Approaches</w:delText>
            </w:r>
            <w:r w:rsidRPr="002E4822" w:rsidDel="00B64181">
              <w:rPr>
                <w:rFonts w:ascii="Nunito" w:hAnsi="Nunito"/>
                <w:noProof/>
                <w:webHidden/>
                <w:sz w:val="20"/>
              </w:rPr>
              <w:tab/>
              <w:delText>24</w:delText>
            </w:r>
          </w:del>
        </w:p>
        <w:p w14:paraId="4BB4B5EB" w14:textId="5C736217" w:rsidR="006013EC" w:rsidRPr="002E4822" w:rsidDel="00B64181" w:rsidRDefault="006013EC">
          <w:pPr>
            <w:pStyle w:val="TOC1"/>
            <w:tabs>
              <w:tab w:val="left" w:pos="720"/>
              <w:tab w:val="right" w:leader="dot" w:pos="9350"/>
            </w:tabs>
            <w:rPr>
              <w:del w:id="414" w:author="Craig Parker" w:date="2024-08-14T16:49:00Z" w16du:dateUtc="2024-08-14T14:49:00Z"/>
              <w:rFonts w:ascii="Nunito" w:eastAsiaTheme="minorEastAsia" w:hAnsi="Nunito" w:cstheme="minorBidi"/>
              <w:noProof/>
              <w:kern w:val="2"/>
              <w:sz w:val="20"/>
              <w:lang w:val="en-ZA" w:eastAsia="en-ZA"/>
              <w14:ligatures w14:val="standardContextual"/>
            </w:rPr>
          </w:pPr>
          <w:del w:id="415" w:author="Craig Parker" w:date="2024-08-14T16:49:00Z" w16du:dateUtc="2024-08-14T14:49:00Z">
            <w:r w:rsidRPr="00B64181" w:rsidDel="00B64181">
              <w:rPr>
                <w:rFonts w:ascii="Nunito" w:eastAsia="Nunito" w:hAnsi="Nunito" w:cs="Nunito"/>
                <w:b/>
                <w:noProof/>
                <w:sz w:val="20"/>
                <w:rPrChange w:id="416" w:author="Craig Parker" w:date="2024-08-14T16:49:00Z" w16du:dateUtc="2024-08-14T14:49:00Z">
                  <w:rPr>
                    <w:rStyle w:val="Hyperlink"/>
                    <w:rFonts w:ascii="Nunito" w:eastAsia="Nunito" w:hAnsi="Nunito" w:cs="Nunito"/>
                    <w:b/>
                    <w:noProof/>
                    <w:sz w:val="20"/>
                  </w:rPr>
                </w:rPrChange>
              </w:rPr>
              <w:delText>6.</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eastAsia="Nunito" w:hAnsi="Nunito" w:cs="Nunito"/>
                <w:noProof/>
                <w:sz w:val="20"/>
                <w:rPrChange w:id="417" w:author="Craig Parker" w:date="2024-08-14T16:49:00Z" w16du:dateUtc="2024-08-14T14:49:00Z">
                  <w:rPr>
                    <w:rStyle w:val="Hyperlink"/>
                    <w:rFonts w:ascii="Nunito" w:eastAsia="Nunito" w:hAnsi="Nunito" w:cs="Nunito"/>
                    <w:noProof/>
                    <w:sz w:val="20"/>
                  </w:rPr>
                </w:rPrChange>
              </w:rPr>
              <w:delText>Data Management, Documentation and Curation</w:delText>
            </w:r>
            <w:r w:rsidRPr="002E4822" w:rsidDel="00B64181">
              <w:rPr>
                <w:rFonts w:ascii="Nunito" w:hAnsi="Nunito"/>
                <w:noProof/>
                <w:webHidden/>
                <w:sz w:val="20"/>
              </w:rPr>
              <w:tab/>
              <w:delText>24</w:delText>
            </w:r>
          </w:del>
        </w:p>
        <w:p w14:paraId="6EB3D907" w14:textId="39A6A5DB" w:rsidR="006013EC" w:rsidRPr="002E4822" w:rsidDel="00B64181" w:rsidRDefault="006013EC">
          <w:pPr>
            <w:pStyle w:val="TOC1"/>
            <w:tabs>
              <w:tab w:val="left" w:pos="720"/>
              <w:tab w:val="right" w:leader="dot" w:pos="9350"/>
            </w:tabs>
            <w:rPr>
              <w:del w:id="418" w:author="Craig Parker" w:date="2024-08-14T16:49:00Z" w16du:dateUtc="2024-08-14T14:49:00Z"/>
              <w:rFonts w:ascii="Nunito" w:eastAsiaTheme="minorEastAsia" w:hAnsi="Nunito" w:cstheme="minorBidi"/>
              <w:noProof/>
              <w:kern w:val="2"/>
              <w:sz w:val="20"/>
              <w:lang w:val="en-ZA" w:eastAsia="en-ZA"/>
              <w14:ligatures w14:val="standardContextual"/>
            </w:rPr>
          </w:pPr>
          <w:del w:id="419" w:author="Craig Parker" w:date="2024-08-14T16:49:00Z" w16du:dateUtc="2024-08-14T14:49:00Z">
            <w:r w:rsidRPr="00B64181" w:rsidDel="00B64181">
              <w:rPr>
                <w:rFonts w:ascii="Nunito" w:eastAsia="Nunito" w:hAnsi="Nunito" w:cs="Nunito"/>
                <w:b/>
                <w:noProof/>
                <w:sz w:val="20"/>
                <w:rPrChange w:id="420" w:author="Craig Parker" w:date="2024-08-14T16:49:00Z" w16du:dateUtc="2024-08-14T14:49:00Z">
                  <w:rPr>
                    <w:rStyle w:val="Hyperlink"/>
                    <w:rFonts w:ascii="Nunito" w:eastAsia="Nunito" w:hAnsi="Nunito" w:cs="Nunito"/>
                    <w:b/>
                    <w:noProof/>
                    <w:sz w:val="20"/>
                  </w:rPr>
                </w:rPrChange>
              </w:rPr>
              <w:delText>7.</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eastAsia="Nunito" w:hAnsi="Nunito" w:cs="Nunito"/>
                <w:noProof/>
                <w:sz w:val="20"/>
                <w:rPrChange w:id="421" w:author="Craig Parker" w:date="2024-08-14T16:49:00Z" w16du:dateUtc="2024-08-14T14:49:00Z">
                  <w:rPr>
                    <w:rStyle w:val="Hyperlink"/>
                    <w:rFonts w:ascii="Nunito" w:eastAsia="Nunito" w:hAnsi="Nunito" w:cs="Nunito"/>
                    <w:noProof/>
                    <w:sz w:val="20"/>
                  </w:rPr>
                </w:rPrChange>
              </w:rPr>
              <w:delText>POPIA compliance and protection of personal information</w:delText>
            </w:r>
            <w:r w:rsidRPr="002E4822" w:rsidDel="00B64181">
              <w:rPr>
                <w:rFonts w:ascii="Nunito" w:hAnsi="Nunito"/>
                <w:noProof/>
                <w:webHidden/>
                <w:sz w:val="20"/>
              </w:rPr>
              <w:tab/>
              <w:delText>25</w:delText>
            </w:r>
          </w:del>
        </w:p>
        <w:p w14:paraId="0499C786" w14:textId="4E194C20" w:rsidR="006013EC" w:rsidRPr="002E4822" w:rsidDel="00B64181" w:rsidRDefault="006013EC">
          <w:pPr>
            <w:pStyle w:val="TOC1"/>
            <w:tabs>
              <w:tab w:val="right" w:leader="dot" w:pos="9350"/>
            </w:tabs>
            <w:rPr>
              <w:del w:id="422" w:author="Craig Parker" w:date="2024-08-14T16:49:00Z" w16du:dateUtc="2024-08-14T14:49:00Z"/>
              <w:rFonts w:ascii="Nunito" w:eastAsiaTheme="minorEastAsia" w:hAnsi="Nunito" w:cstheme="minorBidi"/>
              <w:noProof/>
              <w:kern w:val="2"/>
              <w:sz w:val="20"/>
              <w:lang w:val="en-ZA" w:eastAsia="en-ZA"/>
              <w14:ligatures w14:val="standardContextual"/>
            </w:rPr>
          </w:pPr>
          <w:del w:id="423" w:author="Craig Parker" w:date="2024-08-14T16:49:00Z" w16du:dateUtc="2024-08-14T14:49:00Z">
            <w:r w:rsidRPr="00B64181" w:rsidDel="00B64181">
              <w:rPr>
                <w:rFonts w:ascii="Nunito" w:eastAsia="Nunito" w:hAnsi="Nunito"/>
                <w:b/>
                <w:bCs/>
                <w:noProof/>
                <w:sz w:val="20"/>
                <w:lang w:val="en-ZA"/>
                <w:rPrChange w:id="424" w:author="Craig Parker" w:date="2024-08-14T16:49:00Z" w16du:dateUtc="2024-08-14T14:49:00Z">
                  <w:rPr>
                    <w:rStyle w:val="Hyperlink"/>
                    <w:rFonts w:ascii="Nunito" w:eastAsia="Nunito" w:hAnsi="Nunito"/>
                    <w:b/>
                    <w:bCs/>
                    <w:noProof/>
                    <w:sz w:val="20"/>
                    <w:lang w:val="en-ZA"/>
                  </w:rPr>
                </w:rPrChange>
              </w:rPr>
              <w:delText>8. Data Encryption</w:delText>
            </w:r>
            <w:r w:rsidRPr="002E4822" w:rsidDel="00B64181">
              <w:rPr>
                <w:rFonts w:ascii="Nunito" w:hAnsi="Nunito"/>
                <w:noProof/>
                <w:webHidden/>
                <w:sz w:val="20"/>
              </w:rPr>
              <w:tab/>
              <w:delText>27</w:delText>
            </w:r>
          </w:del>
        </w:p>
        <w:p w14:paraId="1A881B66" w14:textId="4C7C083C" w:rsidR="006013EC" w:rsidRPr="002E4822" w:rsidDel="00B64181" w:rsidRDefault="006013EC">
          <w:pPr>
            <w:pStyle w:val="TOC1"/>
            <w:tabs>
              <w:tab w:val="left" w:pos="720"/>
              <w:tab w:val="right" w:leader="dot" w:pos="9350"/>
            </w:tabs>
            <w:rPr>
              <w:del w:id="425" w:author="Craig Parker" w:date="2024-08-14T16:49:00Z" w16du:dateUtc="2024-08-14T14:49:00Z"/>
              <w:rFonts w:ascii="Nunito" w:eastAsiaTheme="minorEastAsia" w:hAnsi="Nunito" w:cstheme="minorBidi"/>
              <w:noProof/>
              <w:kern w:val="2"/>
              <w:sz w:val="20"/>
              <w:lang w:val="en-ZA" w:eastAsia="en-ZA"/>
              <w14:ligatures w14:val="standardContextual"/>
            </w:rPr>
          </w:pPr>
          <w:del w:id="426" w:author="Craig Parker" w:date="2024-08-14T16:49:00Z" w16du:dateUtc="2024-08-14T14:49:00Z">
            <w:r w:rsidRPr="00B64181" w:rsidDel="00B64181">
              <w:rPr>
                <w:rFonts w:ascii="Nunito" w:eastAsia="Nunito" w:hAnsi="Nunito"/>
                <w:b/>
                <w:noProof/>
                <w:sz w:val="20"/>
                <w:lang w:val="en-ZA"/>
                <w:rPrChange w:id="427" w:author="Craig Parker" w:date="2024-08-14T16:49:00Z" w16du:dateUtc="2024-08-14T14:49:00Z">
                  <w:rPr>
                    <w:rStyle w:val="Hyperlink"/>
                    <w:rFonts w:ascii="Nunito" w:eastAsia="Nunito" w:hAnsi="Nunito"/>
                    <w:b/>
                    <w:noProof/>
                    <w:sz w:val="20"/>
                    <w:lang w:val="en-ZA"/>
                  </w:rPr>
                </w:rPrChange>
              </w:rPr>
              <w:delText>9.</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eastAsia="Nunito" w:hAnsi="Nunito"/>
                <w:b/>
                <w:bCs/>
                <w:noProof/>
                <w:sz w:val="20"/>
                <w:lang w:val="en-ZA"/>
                <w:rPrChange w:id="428" w:author="Craig Parker" w:date="2024-08-14T16:49:00Z" w16du:dateUtc="2024-08-14T14:49:00Z">
                  <w:rPr>
                    <w:rStyle w:val="Hyperlink"/>
                    <w:rFonts w:ascii="Nunito" w:eastAsia="Nunito" w:hAnsi="Nunito"/>
                    <w:b/>
                    <w:bCs/>
                    <w:noProof/>
                    <w:sz w:val="20"/>
                    <w:lang w:val="en-ZA"/>
                  </w:rPr>
                </w:rPrChange>
              </w:rPr>
              <w:delText>Network Firewall and Virtual Private Network</w:delText>
            </w:r>
            <w:r w:rsidRPr="002E4822" w:rsidDel="00B64181">
              <w:rPr>
                <w:rFonts w:ascii="Nunito" w:hAnsi="Nunito"/>
                <w:noProof/>
                <w:webHidden/>
                <w:sz w:val="20"/>
              </w:rPr>
              <w:tab/>
              <w:delText>28</w:delText>
            </w:r>
          </w:del>
        </w:p>
        <w:p w14:paraId="728FE8F9" w14:textId="416163A5" w:rsidR="006013EC" w:rsidRPr="002E4822" w:rsidDel="00B64181" w:rsidRDefault="006013EC">
          <w:pPr>
            <w:pStyle w:val="TOC1"/>
            <w:tabs>
              <w:tab w:val="left" w:pos="720"/>
              <w:tab w:val="right" w:leader="dot" w:pos="9350"/>
            </w:tabs>
            <w:rPr>
              <w:del w:id="429" w:author="Craig Parker" w:date="2024-08-14T16:49:00Z" w16du:dateUtc="2024-08-14T14:49:00Z"/>
              <w:rFonts w:ascii="Nunito" w:eastAsiaTheme="minorEastAsia" w:hAnsi="Nunito" w:cstheme="minorBidi"/>
              <w:noProof/>
              <w:kern w:val="2"/>
              <w:sz w:val="20"/>
              <w:lang w:val="en-ZA" w:eastAsia="en-ZA"/>
              <w14:ligatures w14:val="standardContextual"/>
            </w:rPr>
          </w:pPr>
          <w:del w:id="430" w:author="Craig Parker" w:date="2024-08-14T16:49:00Z" w16du:dateUtc="2024-08-14T14:49:00Z">
            <w:r w:rsidRPr="00B64181" w:rsidDel="00B64181">
              <w:rPr>
                <w:rFonts w:ascii="Nunito" w:eastAsia="Nunito" w:hAnsi="Nunito"/>
                <w:b/>
                <w:noProof/>
                <w:sz w:val="20"/>
                <w:lang w:val="en-ZA"/>
                <w:rPrChange w:id="431" w:author="Craig Parker" w:date="2024-08-14T16:49:00Z" w16du:dateUtc="2024-08-14T14:49:00Z">
                  <w:rPr>
                    <w:rStyle w:val="Hyperlink"/>
                    <w:rFonts w:ascii="Nunito" w:eastAsia="Nunito" w:hAnsi="Nunito"/>
                    <w:b/>
                    <w:noProof/>
                    <w:sz w:val="20"/>
                    <w:lang w:val="en-ZA"/>
                  </w:rPr>
                </w:rPrChange>
              </w:rPr>
              <w:delText>10.</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eastAsia="Nunito" w:hAnsi="Nunito"/>
                <w:noProof/>
                <w:sz w:val="20"/>
                <w:lang w:val="en-ZA"/>
                <w:rPrChange w:id="432" w:author="Craig Parker" w:date="2024-08-14T16:49:00Z" w16du:dateUtc="2024-08-14T14:49:00Z">
                  <w:rPr>
                    <w:rStyle w:val="Hyperlink"/>
                    <w:rFonts w:ascii="Nunito" w:eastAsia="Nunito" w:hAnsi="Nunito"/>
                    <w:noProof/>
                    <w:sz w:val="20"/>
                    <w:lang w:val="en-ZA"/>
                  </w:rPr>
                </w:rPrChange>
              </w:rPr>
              <w:delText>Local Authentication and Authorization</w:delText>
            </w:r>
            <w:r w:rsidRPr="002E4822" w:rsidDel="00B64181">
              <w:rPr>
                <w:rFonts w:ascii="Nunito" w:hAnsi="Nunito"/>
                <w:noProof/>
                <w:webHidden/>
                <w:sz w:val="20"/>
              </w:rPr>
              <w:tab/>
              <w:delText>28</w:delText>
            </w:r>
          </w:del>
        </w:p>
        <w:p w14:paraId="15E99F42" w14:textId="5600C823" w:rsidR="006013EC" w:rsidRPr="002E4822" w:rsidDel="00B64181" w:rsidRDefault="006013EC">
          <w:pPr>
            <w:pStyle w:val="TOC1"/>
            <w:tabs>
              <w:tab w:val="left" w:pos="720"/>
              <w:tab w:val="right" w:leader="dot" w:pos="9350"/>
            </w:tabs>
            <w:rPr>
              <w:del w:id="433" w:author="Craig Parker" w:date="2024-08-14T16:49:00Z" w16du:dateUtc="2024-08-14T14:49:00Z"/>
              <w:rFonts w:ascii="Nunito" w:eastAsiaTheme="minorEastAsia" w:hAnsi="Nunito" w:cstheme="minorBidi"/>
              <w:noProof/>
              <w:kern w:val="2"/>
              <w:sz w:val="20"/>
              <w:lang w:val="en-ZA" w:eastAsia="en-ZA"/>
              <w14:ligatures w14:val="standardContextual"/>
            </w:rPr>
          </w:pPr>
          <w:del w:id="434" w:author="Craig Parker" w:date="2024-08-14T16:49:00Z" w16du:dateUtc="2024-08-14T14:49:00Z">
            <w:r w:rsidRPr="00B64181" w:rsidDel="00B64181">
              <w:rPr>
                <w:rFonts w:ascii="Nunito" w:eastAsia="Nunito" w:hAnsi="Nunito"/>
                <w:b/>
                <w:noProof/>
                <w:sz w:val="20"/>
                <w:rPrChange w:id="435" w:author="Craig Parker" w:date="2024-08-14T16:49:00Z" w16du:dateUtc="2024-08-14T14:49:00Z">
                  <w:rPr>
                    <w:rStyle w:val="Hyperlink"/>
                    <w:rFonts w:ascii="Nunito" w:eastAsia="Nunito" w:hAnsi="Nunito"/>
                    <w:b/>
                    <w:noProof/>
                    <w:sz w:val="20"/>
                  </w:rPr>
                </w:rPrChange>
              </w:rPr>
              <w:delText>11.</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eastAsia="Nunito" w:hAnsi="Nunito" w:cs="Nunito"/>
                <w:noProof/>
                <w:sz w:val="20"/>
                <w:rPrChange w:id="436" w:author="Craig Parker" w:date="2024-08-14T16:49:00Z" w16du:dateUtc="2024-08-14T14:49:00Z">
                  <w:rPr>
                    <w:rStyle w:val="Hyperlink"/>
                    <w:rFonts w:ascii="Nunito" w:eastAsia="Nunito" w:hAnsi="Nunito" w:cs="Nunito"/>
                    <w:noProof/>
                    <w:sz w:val="20"/>
                  </w:rPr>
                </w:rPrChange>
              </w:rPr>
              <w:delText>Data Sharing and Open Access</w:delText>
            </w:r>
            <w:r w:rsidRPr="002E4822" w:rsidDel="00B64181">
              <w:rPr>
                <w:rFonts w:ascii="Nunito" w:hAnsi="Nunito"/>
                <w:noProof/>
                <w:webHidden/>
                <w:sz w:val="20"/>
              </w:rPr>
              <w:tab/>
              <w:delText>28</w:delText>
            </w:r>
          </w:del>
        </w:p>
        <w:p w14:paraId="3E8F51C3" w14:textId="13830B08" w:rsidR="006013EC" w:rsidRPr="002E4822" w:rsidDel="00B64181" w:rsidRDefault="006013EC">
          <w:pPr>
            <w:pStyle w:val="TOC1"/>
            <w:tabs>
              <w:tab w:val="left" w:pos="720"/>
              <w:tab w:val="right" w:leader="dot" w:pos="9350"/>
            </w:tabs>
            <w:rPr>
              <w:del w:id="437" w:author="Craig Parker" w:date="2024-08-14T16:49:00Z" w16du:dateUtc="2024-08-14T14:49:00Z"/>
              <w:rFonts w:ascii="Nunito" w:eastAsiaTheme="minorEastAsia" w:hAnsi="Nunito" w:cstheme="minorBidi"/>
              <w:noProof/>
              <w:kern w:val="2"/>
              <w:sz w:val="20"/>
              <w:lang w:val="en-ZA" w:eastAsia="en-ZA"/>
              <w14:ligatures w14:val="standardContextual"/>
            </w:rPr>
          </w:pPr>
          <w:del w:id="438" w:author="Craig Parker" w:date="2024-08-14T16:49:00Z" w16du:dateUtc="2024-08-14T14:49:00Z">
            <w:r w:rsidRPr="00B64181" w:rsidDel="00B64181">
              <w:rPr>
                <w:rFonts w:ascii="Nunito" w:eastAsia="Nunito" w:hAnsi="Nunito"/>
                <w:b/>
                <w:noProof/>
                <w:sz w:val="20"/>
                <w:rPrChange w:id="439" w:author="Craig Parker" w:date="2024-08-14T16:49:00Z" w16du:dateUtc="2024-08-14T14:49:00Z">
                  <w:rPr>
                    <w:rStyle w:val="Hyperlink"/>
                    <w:rFonts w:ascii="Nunito" w:eastAsia="Nunito" w:hAnsi="Nunito"/>
                    <w:b/>
                    <w:noProof/>
                    <w:sz w:val="20"/>
                  </w:rPr>
                </w:rPrChange>
              </w:rPr>
              <w:delText>12.</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eastAsia="Nunito" w:hAnsi="Nunito" w:cs="Nunito"/>
                <w:noProof/>
                <w:sz w:val="20"/>
                <w:rPrChange w:id="440" w:author="Craig Parker" w:date="2024-08-14T16:49:00Z" w16du:dateUtc="2024-08-14T14:49:00Z">
                  <w:rPr>
                    <w:rStyle w:val="Hyperlink"/>
                    <w:rFonts w:ascii="Nunito" w:eastAsia="Nunito" w:hAnsi="Nunito" w:cs="Nunito"/>
                    <w:noProof/>
                    <w:sz w:val="20"/>
                  </w:rPr>
                </w:rPrChange>
              </w:rPr>
              <w:delText>Procedure for making data available to bonafied researchers</w:delText>
            </w:r>
            <w:r w:rsidRPr="002E4822" w:rsidDel="00B64181">
              <w:rPr>
                <w:rFonts w:ascii="Nunito" w:hAnsi="Nunito"/>
                <w:noProof/>
                <w:webHidden/>
                <w:sz w:val="20"/>
              </w:rPr>
              <w:tab/>
              <w:delText>29</w:delText>
            </w:r>
          </w:del>
        </w:p>
        <w:p w14:paraId="1B4074D1" w14:textId="2B66602F" w:rsidR="006013EC" w:rsidRPr="002E4822" w:rsidDel="00B64181" w:rsidRDefault="006013EC">
          <w:pPr>
            <w:pStyle w:val="TOC1"/>
            <w:tabs>
              <w:tab w:val="left" w:pos="720"/>
              <w:tab w:val="right" w:leader="dot" w:pos="9350"/>
            </w:tabs>
            <w:rPr>
              <w:del w:id="441" w:author="Craig Parker" w:date="2024-08-14T16:49:00Z" w16du:dateUtc="2024-08-14T14:49:00Z"/>
              <w:rFonts w:ascii="Nunito" w:eastAsiaTheme="minorEastAsia" w:hAnsi="Nunito" w:cstheme="minorBidi"/>
              <w:noProof/>
              <w:kern w:val="2"/>
              <w:sz w:val="20"/>
              <w:lang w:val="en-ZA" w:eastAsia="en-ZA"/>
              <w14:ligatures w14:val="standardContextual"/>
            </w:rPr>
          </w:pPr>
          <w:del w:id="442" w:author="Craig Parker" w:date="2024-08-14T16:49:00Z" w16du:dateUtc="2024-08-14T14:49:00Z">
            <w:r w:rsidRPr="00B64181" w:rsidDel="00B64181">
              <w:rPr>
                <w:rFonts w:ascii="Nunito" w:hAnsi="Nunito"/>
                <w:b/>
                <w:noProof/>
                <w:sz w:val="20"/>
                <w:rPrChange w:id="443" w:author="Craig Parker" w:date="2024-08-14T16:49:00Z" w16du:dateUtc="2024-08-14T14:49:00Z">
                  <w:rPr>
                    <w:rStyle w:val="Hyperlink"/>
                    <w:rFonts w:ascii="Nunito" w:hAnsi="Nunito"/>
                    <w:b/>
                    <w:noProof/>
                    <w:sz w:val="20"/>
                  </w:rPr>
                </w:rPrChange>
              </w:rPr>
              <w:delText>13.</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hAnsi="Nunito"/>
                <w:noProof/>
                <w:sz w:val="20"/>
                <w:rPrChange w:id="444" w:author="Craig Parker" w:date="2024-08-14T16:49:00Z" w16du:dateUtc="2024-08-14T14:49:00Z">
                  <w:rPr>
                    <w:rStyle w:val="Hyperlink"/>
                    <w:rFonts w:ascii="Nunito" w:hAnsi="Nunito"/>
                    <w:noProof/>
                    <w:sz w:val="20"/>
                  </w:rPr>
                </w:rPrChange>
              </w:rPr>
              <w:delText>Governance of data sharing</w:delText>
            </w:r>
            <w:r w:rsidRPr="002E4822" w:rsidDel="00B64181">
              <w:rPr>
                <w:rFonts w:ascii="Nunito" w:hAnsi="Nunito"/>
                <w:noProof/>
                <w:webHidden/>
                <w:sz w:val="20"/>
              </w:rPr>
              <w:tab/>
              <w:delText>31</w:delText>
            </w:r>
          </w:del>
        </w:p>
        <w:p w14:paraId="12CE3AA3" w14:textId="611079E8" w:rsidR="006013EC" w:rsidRPr="002E4822" w:rsidDel="00B64181" w:rsidRDefault="006013EC">
          <w:pPr>
            <w:pStyle w:val="TOC1"/>
            <w:tabs>
              <w:tab w:val="left" w:pos="720"/>
              <w:tab w:val="right" w:leader="dot" w:pos="9350"/>
            </w:tabs>
            <w:rPr>
              <w:del w:id="445" w:author="Craig Parker" w:date="2024-08-14T16:49:00Z" w16du:dateUtc="2024-08-14T14:49:00Z"/>
              <w:rFonts w:ascii="Nunito" w:eastAsiaTheme="minorEastAsia" w:hAnsi="Nunito" w:cstheme="minorBidi"/>
              <w:noProof/>
              <w:kern w:val="2"/>
              <w:sz w:val="20"/>
              <w:lang w:val="en-ZA" w:eastAsia="en-ZA"/>
              <w14:ligatures w14:val="standardContextual"/>
            </w:rPr>
          </w:pPr>
          <w:del w:id="446" w:author="Craig Parker" w:date="2024-08-14T16:49:00Z" w16du:dateUtc="2024-08-14T14:49:00Z">
            <w:r w:rsidRPr="00B64181" w:rsidDel="00B64181">
              <w:rPr>
                <w:rFonts w:ascii="Nunito" w:hAnsi="Nunito"/>
                <w:b/>
                <w:noProof/>
                <w:sz w:val="20"/>
                <w:rPrChange w:id="447" w:author="Craig Parker" w:date="2024-08-14T16:49:00Z" w16du:dateUtc="2024-08-14T14:49:00Z">
                  <w:rPr>
                    <w:rStyle w:val="Hyperlink"/>
                    <w:rFonts w:ascii="Nunito" w:hAnsi="Nunito"/>
                    <w:b/>
                    <w:noProof/>
                    <w:sz w:val="20"/>
                  </w:rPr>
                </w:rPrChange>
              </w:rPr>
              <w:delText>14.</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hAnsi="Nunito"/>
                <w:noProof/>
                <w:sz w:val="20"/>
                <w:rPrChange w:id="448" w:author="Craig Parker" w:date="2024-08-14T16:49:00Z" w16du:dateUtc="2024-08-14T14:49:00Z">
                  <w:rPr>
                    <w:rStyle w:val="Hyperlink"/>
                    <w:rFonts w:ascii="Nunito" w:hAnsi="Nunito"/>
                    <w:noProof/>
                    <w:sz w:val="20"/>
                  </w:rPr>
                </w:rPrChange>
              </w:rPr>
              <w:delText>Data Retention</w:delText>
            </w:r>
            <w:r w:rsidRPr="002E4822" w:rsidDel="00B64181">
              <w:rPr>
                <w:rFonts w:ascii="Nunito" w:hAnsi="Nunito"/>
                <w:noProof/>
                <w:webHidden/>
                <w:sz w:val="20"/>
              </w:rPr>
              <w:tab/>
              <w:delText>32</w:delText>
            </w:r>
          </w:del>
        </w:p>
        <w:p w14:paraId="0CAC4859" w14:textId="2D4D2721" w:rsidR="006013EC" w:rsidRPr="002E4822" w:rsidDel="00B64181" w:rsidRDefault="006013EC">
          <w:pPr>
            <w:pStyle w:val="TOC1"/>
            <w:tabs>
              <w:tab w:val="left" w:pos="720"/>
              <w:tab w:val="right" w:leader="dot" w:pos="9350"/>
            </w:tabs>
            <w:rPr>
              <w:del w:id="449" w:author="Craig Parker" w:date="2024-08-14T16:49:00Z" w16du:dateUtc="2024-08-14T14:49:00Z"/>
              <w:rFonts w:ascii="Nunito" w:eastAsiaTheme="minorEastAsia" w:hAnsi="Nunito" w:cstheme="minorBidi"/>
              <w:noProof/>
              <w:kern w:val="2"/>
              <w:sz w:val="20"/>
              <w:lang w:val="en-ZA" w:eastAsia="en-ZA"/>
              <w14:ligatures w14:val="standardContextual"/>
            </w:rPr>
          </w:pPr>
          <w:del w:id="450" w:author="Craig Parker" w:date="2024-08-14T16:49:00Z" w16du:dateUtc="2024-08-14T14:49:00Z">
            <w:r w:rsidRPr="00B64181" w:rsidDel="00B64181">
              <w:rPr>
                <w:rFonts w:ascii="Nunito" w:hAnsi="Nunito"/>
                <w:b/>
                <w:noProof/>
                <w:sz w:val="20"/>
                <w:rPrChange w:id="451" w:author="Craig Parker" w:date="2024-08-14T16:49:00Z" w16du:dateUtc="2024-08-14T14:49:00Z">
                  <w:rPr>
                    <w:rStyle w:val="Hyperlink"/>
                    <w:rFonts w:ascii="Nunito" w:hAnsi="Nunito"/>
                    <w:b/>
                    <w:noProof/>
                    <w:sz w:val="20"/>
                  </w:rPr>
                </w:rPrChange>
              </w:rPr>
              <w:delText>15.</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hAnsi="Nunito"/>
                <w:noProof/>
                <w:sz w:val="20"/>
                <w:rPrChange w:id="452" w:author="Craig Parker" w:date="2024-08-14T16:49:00Z" w16du:dateUtc="2024-08-14T14:49:00Z">
                  <w:rPr>
                    <w:rStyle w:val="Hyperlink"/>
                    <w:rFonts w:ascii="Nunito" w:hAnsi="Nunito"/>
                    <w:noProof/>
                    <w:sz w:val="20"/>
                  </w:rPr>
                </w:rPrChange>
              </w:rPr>
              <w:delText>Roles and Responsibilities</w:delText>
            </w:r>
            <w:r w:rsidRPr="002E4822" w:rsidDel="00B64181">
              <w:rPr>
                <w:rFonts w:ascii="Nunito" w:hAnsi="Nunito"/>
                <w:noProof/>
                <w:webHidden/>
                <w:sz w:val="20"/>
              </w:rPr>
              <w:tab/>
              <w:delText>33</w:delText>
            </w:r>
          </w:del>
        </w:p>
        <w:p w14:paraId="48603C99" w14:textId="19E1CFC0" w:rsidR="006013EC" w:rsidRPr="002E4822" w:rsidDel="00B64181" w:rsidRDefault="006013EC">
          <w:pPr>
            <w:pStyle w:val="TOC1"/>
            <w:tabs>
              <w:tab w:val="left" w:pos="720"/>
              <w:tab w:val="right" w:leader="dot" w:pos="9350"/>
            </w:tabs>
            <w:rPr>
              <w:del w:id="453" w:author="Craig Parker" w:date="2024-08-14T16:49:00Z" w16du:dateUtc="2024-08-14T14:49:00Z"/>
              <w:rFonts w:ascii="Nunito" w:eastAsiaTheme="minorEastAsia" w:hAnsi="Nunito" w:cstheme="minorBidi"/>
              <w:noProof/>
              <w:kern w:val="2"/>
              <w:sz w:val="20"/>
              <w:lang w:val="en-ZA" w:eastAsia="en-ZA"/>
              <w14:ligatures w14:val="standardContextual"/>
            </w:rPr>
          </w:pPr>
          <w:del w:id="454" w:author="Craig Parker" w:date="2024-08-14T16:49:00Z" w16du:dateUtc="2024-08-14T14:49:00Z">
            <w:r w:rsidRPr="00B64181" w:rsidDel="00B64181">
              <w:rPr>
                <w:rFonts w:ascii="Nunito" w:hAnsi="Nunito"/>
                <w:b/>
                <w:noProof/>
                <w:sz w:val="20"/>
                <w:rPrChange w:id="455" w:author="Craig Parker" w:date="2024-08-14T16:49:00Z" w16du:dateUtc="2024-08-14T14:49:00Z">
                  <w:rPr>
                    <w:rStyle w:val="Hyperlink"/>
                    <w:rFonts w:ascii="Nunito" w:hAnsi="Nunito"/>
                    <w:b/>
                    <w:noProof/>
                    <w:sz w:val="20"/>
                  </w:rPr>
                </w:rPrChange>
              </w:rPr>
              <w:delText>16.</w:delText>
            </w:r>
            <w:r w:rsidRPr="002E4822" w:rsidDel="00B64181">
              <w:rPr>
                <w:rFonts w:ascii="Nunito" w:eastAsiaTheme="minorEastAsia" w:hAnsi="Nunito" w:cstheme="minorBidi"/>
                <w:noProof/>
                <w:kern w:val="2"/>
                <w:sz w:val="20"/>
                <w:lang w:val="en-ZA" w:eastAsia="en-ZA"/>
                <w14:ligatures w14:val="standardContextual"/>
              </w:rPr>
              <w:tab/>
            </w:r>
            <w:r w:rsidRPr="00B64181" w:rsidDel="00B64181">
              <w:rPr>
                <w:rFonts w:ascii="Nunito" w:hAnsi="Nunito"/>
                <w:noProof/>
                <w:sz w:val="20"/>
                <w:rPrChange w:id="456" w:author="Craig Parker" w:date="2024-08-14T16:49:00Z" w16du:dateUtc="2024-08-14T14:49:00Z">
                  <w:rPr>
                    <w:rStyle w:val="Hyperlink"/>
                    <w:rFonts w:ascii="Nunito" w:hAnsi="Nunito"/>
                    <w:noProof/>
                    <w:sz w:val="20"/>
                  </w:rPr>
                </w:rPrChange>
              </w:rPr>
              <w:delText>Assessment and revision</w:delText>
            </w:r>
            <w:r w:rsidRPr="002E4822" w:rsidDel="00B64181">
              <w:rPr>
                <w:rFonts w:ascii="Nunito" w:hAnsi="Nunito"/>
                <w:noProof/>
                <w:webHidden/>
                <w:sz w:val="20"/>
              </w:rPr>
              <w:tab/>
              <w:delText>35</w:delText>
            </w:r>
          </w:del>
        </w:p>
        <w:p w14:paraId="2F019140" w14:textId="199027E5" w:rsidR="006013EC" w:rsidRPr="002E4822" w:rsidDel="00B64181" w:rsidRDefault="006013EC">
          <w:pPr>
            <w:pStyle w:val="TOC2"/>
            <w:tabs>
              <w:tab w:val="right" w:leader="dot" w:pos="9350"/>
            </w:tabs>
            <w:rPr>
              <w:del w:id="457" w:author="Craig Parker" w:date="2024-08-14T16:49:00Z" w16du:dateUtc="2024-08-14T14:49:00Z"/>
              <w:rFonts w:ascii="Nunito" w:eastAsiaTheme="minorEastAsia" w:hAnsi="Nunito" w:cstheme="minorBidi"/>
              <w:noProof/>
              <w:kern w:val="2"/>
              <w:sz w:val="20"/>
              <w:lang w:val="en-ZA" w:eastAsia="en-ZA"/>
              <w14:ligatures w14:val="standardContextual"/>
            </w:rPr>
          </w:pPr>
          <w:del w:id="458" w:author="Craig Parker" w:date="2024-08-14T16:49:00Z" w16du:dateUtc="2024-08-14T14:49:00Z">
            <w:r w:rsidRPr="00B64181" w:rsidDel="00B64181">
              <w:rPr>
                <w:rFonts w:ascii="Nunito" w:hAnsi="Nunito"/>
                <w:noProof/>
                <w:sz w:val="20"/>
                <w:lang w:val="en-ZA"/>
                <w:rPrChange w:id="459" w:author="Craig Parker" w:date="2024-08-14T16:49:00Z" w16du:dateUtc="2024-08-14T14:49:00Z">
                  <w:rPr>
                    <w:rStyle w:val="Hyperlink"/>
                    <w:rFonts w:ascii="Nunito" w:hAnsi="Nunito"/>
                    <w:noProof/>
                    <w:sz w:val="20"/>
                    <w:lang w:val="en-ZA"/>
                  </w:rPr>
                </w:rPrChange>
              </w:rPr>
              <w:delText>16.1. Assessment Scope</w:delText>
            </w:r>
            <w:r w:rsidRPr="002E4822" w:rsidDel="00B64181">
              <w:rPr>
                <w:rFonts w:ascii="Nunito" w:hAnsi="Nunito"/>
                <w:noProof/>
                <w:webHidden/>
                <w:sz w:val="20"/>
              </w:rPr>
              <w:tab/>
              <w:delText>35</w:delText>
            </w:r>
          </w:del>
        </w:p>
        <w:p w14:paraId="6A2E0BA8" w14:textId="197A1925" w:rsidR="006013EC" w:rsidRPr="002E4822" w:rsidDel="00B64181" w:rsidRDefault="006013EC">
          <w:pPr>
            <w:pStyle w:val="TOC2"/>
            <w:tabs>
              <w:tab w:val="right" w:leader="dot" w:pos="9350"/>
            </w:tabs>
            <w:rPr>
              <w:del w:id="460" w:author="Craig Parker" w:date="2024-08-14T16:49:00Z" w16du:dateUtc="2024-08-14T14:49:00Z"/>
              <w:rFonts w:ascii="Nunito" w:eastAsiaTheme="minorEastAsia" w:hAnsi="Nunito" w:cstheme="minorBidi"/>
              <w:noProof/>
              <w:kern w:val="2"/>
              <w:sz w:val="20"/>
              <w:lang w:val="en-ZA" w:eastAsia="en-ZA"/>
              <w14:ligatures w14:val="standardContextual"/>
            </w:rPr>
          </w:pPr>
          <w:del w:id="461" w:author="Craig Parker" w:date="2024-08-14T16:49:00Z" w16du:dateUtc="2024-08-14T14:49:00Z">
            <w:r w:rsidRPr="00B64181" w:rsidDel="00B64181">
              <w:rPr>
                <w:rFonts w:ascii="Nunito" w:hAnsi="Nunito"/>
                <w:noProof/>
                <w:sz w:val="20"/>
                <w:lang w:val="en-ZA"/>
                <w:rPrChange w:id="462" w:author="Craig Parker" w:date="2024-08-14T16:49:00Z" w16du:dateUtc="2024-08-14T14:49:00Z">
                  <w:rPr>
                    <w:rStyle w:val="Hyperlink"/>
                    <w:rFonts w:ascii="Nunito" w:hAnsi="Nunito"/>
                    <w:noProof/>
                    <w:sz w:val="20"/>
                    <w:lang w:val="en-ZA"/>
                  </w:rPr>
                </w:rPrChange>
              </w:rPr>
              <w:delText>16.2. Revision Process</w:delText>
            </w:r>
            <w:r w:rsidRPr="002E4822" w:rsidDel="00B64181">
              <w:rPr>
                <w:rFonts w:ascii="Nunito" w:hAnsi="Nunito"/>
                <w:noProof/>
                <w:webHidden/>
                <w:sz w:val="20"/>
              </w:rPr>
              <w:tab/>
              <w:delText>35</w:delText>
            </w:r>
          </w:del>
        </w:p>
        <w:p w14:paraId="038209D8" w14:textId="1FA3BB78" w:rsidR="006013EC" w:rsidRPr="002E4822" w:rsidDel="00B64181" w:rsidRDefault="006013EC">
          <w:pPr>
            <w:pStyle w:val="TOC1"/>
            <w:tabs>
              <w:tab w:val="right" w:leader="dot" w:pos="9350"/>
            </w:tabs>
            <w:rPr>
              <w:del w:id="463" w:author="Craig Parker" w:date="2024-08-14T16:49:00Z" w16du:dateUtc="2024-08-14T14:49:00Z"/>
              <w:rFonts w:ascii="Nunito" w:eastAsiaTheme="minorEastAsia" w:hAnsi="Nunito" w:cstheme="minorBidi"/>
              <w:noProof/>
              <w:kern w:val="2"/>
              <w:sz w:val="20"/>
              <w:lang w:val="en-ZA" w:eastAsia="en-ZA"/>
              <w14:ligatures w14:val="standardContextual"/>
            </w:rPr>
          </w:pPr>
          <w:del w:id="464" w:author="Craig Parker" w:date="2024-08-14T16:49:00Z" w16du:dateUtc="2024-08-14T14:49:00Z">
            <w:r w:rsidRPr="00B64181" w:rsidDel="00B64181">
              <w:rPr>
                <w:rFonts w:ascii="Nunito" w:hAnsi="Nunito"/>
                <w:noProof/>
                <w:sz w:val="20"/>
                <w:rPrChange w:id="465" w:author="Craig Parker" w:date="2024-08-14T16:49:00Z" w16du:dateUtc="2024-08-14T14:49:00Z">
                  <w:rPr>
                    <w:rStyle w:val="Hyperlink"/>
                    <w:rFonts w:ascii="Nunito" w:hAnsi="Nunito"/>
                    <w:noProof/>
                    <w:sz w:val="20"/>
                  </w:rPr>
                </w:rPrChange>
              </w:rPr>
              <w:delText>Annex 1: Key data sources</w:delText>
            </w:r>
            <w:r w:rsidRPr="002E4822" w:rsidDel="00B64181">
              <w:rPr>
                <w:rFonts w:ascii="Nunito" w:hAnsi="Nunito"/>
                <w:noProof/>
                <w:webHidden/>
                <w:sz w:val="20"/>
              </w:rPr>
              <w:tab/>
              <w:delText>1</w:delText>
            </w:r>
          </w:del>
        </w:p>
        <w:p w14:paraId="2EC066D5" w14:textId="32A1518A" w:rsidR="006013EC" w:rsidRPr="002E4822" w:rsidDel="00B64181" w:rsidRDefault="006013EC">
          <w:pPr>
            <w:pStyle w:val="TOC1"/>
            <w:tabs>
              <w:tab w:val="right" w:leader="dot" w:pos="9350"/>
            </w:tabs>
            <w:rPr>
              <w:del w:id="466" w:author="Craig Parker" w:date="2024-08-14T16:49:00Z" w16du:dateUtc="2024-08-14T14:49:00Z"/>
              <w:rFonts w:ascii="Nunito" w:eastAsiaTheme="minorEastAsia" w:hAnsi="Nunito" w:cstheme="minorBidi"/>
              <w:noProof/>
              <w:kern w:val="2"/>
              <w:sz w:val="20"/>
              <w:lang w:val="en-ZA" w:eastAsia="en-ZA"/>
              <w14:ligatures w14:val="standardContextual"/>
            </w:rPr>
          </w:pPr>
          <w:del w:id="467" w:author="Craig Parker" w:date="2024-08-14T16:49:00Z" w16du:dateUtc="2024-08-14T14:49:00Z">
            <w:r w:rsidRPr="00B64181" w:rsidDel="00B64181">
              <w:rPr>
                <w:rFonts w:ascii="Nunito" w:hAnsi="Nunito"/>
                <w:noProof/>
                <w:sz w:val="20"/>
                <w:rPrChange w:id="468" w:author="Craig Parker" w:date="2024-08-14T16:49:00Z" w16du:dateUtc="2024-08-14T14:49:00Z">
                  <w:rPr>
                    <w:rStyle w:val="Hyperlink"/>
                    <w:rFonts w:ascii="Nunito" w:hAnsi="Nunito"/>
                    <w:noProof/>
                    <w:sz w:val="20"/>
                  </w:rPr>
                </w:rPrChange>
              </w:rPr>
              <w:delText>Annex 2: Personal information processing agreement</w:delText>
            </w:r>
            <w:r w:rsidRPr="002E4822" w:rsidDel="00B64181">
              <w:rPr>
                <w:rFonts w:ascii="Nunito" w:hAnsi="Nunito"/>
                <w:noProof/>
                <w:webHidden/>
                <w:sz w:val="20"/>
              </w:rPr>
              <w:tab/>
              <w:delText>6</w:delText>
            </w:r>
          </w:del>
        </w:p>
        <w:p w14:paraId="2635B82C" w14:textId="042BBFBA" w:rsidR="006013EC" w:rsidRPr="002E4822" w:rsidDel="00B64181" w:rsidRDefault="006013EC">
          <w:pPr>
            <w:pStyle w:val="TOC1"/>
            <w:tabs>
              <w:tab w:val="right" w:leader="dot" w:pos="9350"/>
            </w:tabs>
            <w:rPr>
              <w:del w:id="469" w:author="Craig Parker" w:date="2024-08-14T16:49:00Z" w16du:dateUtc="2024-08-14T14:49:00Z"/>
              <w:rFonts w:ascii="Nunito" w:eastAsiaTheme="minorEastAsia" w:hAnsi="Nunito" w:cstheme="minorBidi"/>
              <w:noProof/>
              <w:kern w:val="2"/>
              <w:sz w:val="20"/>
              <w:lang w:val="en-ZA" w:eastAsia="en-ZA"/>
              <w14:ligatures w14:val="standardContextual"/>
            </w:rPr>
          </w:pPr>
          <w:del w:id="470" w:author="Craig Parker" w:date="2024-08-14T16:49:00Z" w16du:dateUtc="2024-08-14T14:49:00Z">
            <w:r w:rsidRPr="00B64181" w:rsidDel="00B64181">
              <w:rPr>
                <w:rFonts w:ascii="Nunito" w:eastAsia="Nunito" w:hAnsi="Nunito"/>
                <w:noProof/>
                <w:sz w:val="20"/>
                <w:rPrChange w:id="471" w:author="Craig Parker" w:date="2024-08-14T16:49:00Z" w16du:dateUtc="2024-08-14T14:49:00Z">
                  <w:rPr>
                    <w:rStyle w:val="Hyperlink"/>
                    <w:rFonts w:ascii="Nunito" w:eastAsia="Nunito" w:hAnsi="Nunito"/>
                    <w:noProof/>
                    <w:sz w:val="20"/>
                  </w:rPr>
                </w:rPrChange>
              </w:rPr>
              <w:delText>Annex 3: Ethics notification letter</w:delText>
            </w:r>
            <w:r w:rsidRPr="002E4822" w:rsidDel="00B64181">
              <w:rPr>
                <w:rFonts w:ascii="Nunito" w:hAnsi="Nunito"/>
                <w:noProof/>
                <w:webHidden/>
                <w:sz w:val="20"/>
              </w:rPr>
              <w:tab/>
              <w:delText>7</w:delText>
            </w:r>
          </w:del>
        </w:p>
        <w:p w14:paraId="75E72BB3" w14:textId="24027A03" w:rsidR="006013EC" w:rsidRPr="002E4822" w:rsidDel="00B64181" w:rsidRDefault="006013EC">
          <w:pPr>
            <w:pStyle w:val="TOC1"/>
            <w:tabs>
              <w:tab w:val="right" w:leader="dot" w:pos="9350"/>
            </w:tabs>
            <w:rPr>
              <w:del w:id="472" w:author="Craig Parker" w:date="2024-08-14T16:49:00Z" w16du:dateUtc="2024-08-14T14:49:00Z"/>
              <w:rFonts w:ascii="Nunito" w:eastAsiaTheme="minorEastAsia" w:hAnsi="Nunito" w:cstheme="minorBidi"/>
              <w:noProof/>
              <w:kern w:val="2"/>
              <w:sz w:val="20"/>
              <w:lang w:val="en-ZA" w:eastAsia="en-ZA"/>
              <w14:ligatures w14:val="standardContextual"/>
            </w:rPr>
          </w:pPr>
          <w:del w:id="473" w:author="Craig Parker" w:date="2024-08-14T16:49:00Z" w16du:dateUtc="2024-08-14T14:49:00Z">
            <w:r w:rsidRPr="00B64181" w:rsidDel="00B64181">
              <w:rPr>
                <w:rFonts w:ascii="Nunito" w:hAnsi="Nunito"/>
                <w:noProof/>
                <w:sz w:val="20"/>
                <w:rPrChange w:id="474" w:author="Craig Parker" w:date="2024-08-14T16:49:00Z" w16du:dateUtc="2024-08-14T14:49:00Z">
                  <w:rPr>
                    <w:rStyle w:val="Hyperlink"/>
                    <w:rFonts w:ascii="Nunito" w:hAnsi="Nunito"/>
                    <w:noProof/>
                    <w:sz w:val="20"/>
                  </w:rPr>
                </w:rPrChange>
              </w:rPr>
              <w:delText>References</w:delText>
            </w:r>
            <w:r w:rsidRPr="002E4822" w:rsidDel="00B64181">
              <w:rPr>
                <w:rFonts w:ascii="Nunito" w:hAnsi="Nunito"/>
                <w:noProof/>
                <w:webHidden/>
                <w:sz w:val="20"/>
              </w:rPr>
              <w:tab/>
              <w:delText>10</w:delText>
            </w:r>
          </w:del>
        </w:p>
        <w:p w14:paraId="0000003A" w14:textId="40846950" w:rsidR="007813F4" w:rsidRPr="002E4822" w:rsidRDefault="6E1C0E23" w:rsidP="001151F1">
          <w:pPr>
            <w:pStyle w:val="TOC1"/>
            <w:tabs>
              <w:tab w:val="right" w:leader="dot" w:pos="9360"/>
            </w:tabs>
            <w:rPr>
              <w:rFonts w:ascii="Nunito" w:hAnsi="Nunito"/>
              <w:noProof/>
              <w:color w:val="000000" w:themeColor="text1"/>
              <w:sz w:val="20"/>
              <w:u w:val="single"/>
              <w:rPrChange w:id="475" w:author="Craig Parker" w:date="2024-08-07T12:23:00Z">
                <w:rPr>
                  <w:rFonts w:ascii="Nunito" w:eastAsia="Nunito" w:hAnsi="Nunito" w:cs="Nunito"/>
                  <w:color w:val="333333"/>
                  <w:sz w:val="24"/>
                  <w:szCs w:val="24"/>
                </w:rPr>
              </w:rPrChange>
            </w:rPr>
          </w:pPr>
          <w:r w:rsidRPr="002E4822">
            <w:rPr>
              <w:rFonts w:ascii="Nunito" w:hAnsi="Nunito"/>
              <w:color w:val="000000" w:themeColor="text1"/>
              <w:sz w:val="20"/>
              <w:rPrChange w:id="476" w:author="Craig Parker" w:date="2024-08-07T12:23:00Z">
                <w:rPr/>
              </w:rPrChange>
            </w:rPr>
            <w:fldChar w:fldCharType="end"/>
          </w:r>
        </w:p>
      </w:sdtContent>
    </w:sdt>
    <w:bookmarkStart w:id="477" w:name="_heading=h.44hvxd69x9kk" w:displacedByCustomXml="prev"/>
    <w:bookmarkEnd w:id="477" w:displacedByCustomXml="prev"/>
    <w:bookmarkStart w:id="478" w:name="_heading=h.51czjoqwswkm" w:displacedByCustomXml="prev"/>
    <w:bookmarkEnd w:id="478" w:displacedByCustomXml="prev"/>
    <w:p w14:paraId="0000003B" w14:textId="77777777" w:rsidR="007813F4" w:rsidRPr="002E4822" w:rsidRDefault="009511AE" w:rsidP="52A8C99F">
      <w:pPr>
        <w:pStyle w:val="Heading1"/>
        <w:rPr>
          <w:ins w:id="479" w:author="Craig Parker" w:date="2024-08-06T12:33:00Z"/>
          <w:rFonts w:ascii="Nunito" w:hAnsi="Nunito"/>
          <w:color w:val="000000" w:themeColor="text1"/>
          <w:sz w:val="20"/>
          <w:szCs w:val="20"/>
          <w:rPrChange w:id="480" w:author="Craig Parker" w:date="2024-08-07T12:23:00Z">
            <w:rPr>
              <w:ins w:id="481" w:author="Craig Parker" w:date="2024-08-06T12:33:00Z"/>
              <w:rFonts w:ascii="Nunito" w:hAnsi="Nunito"/>
            </w:rPr>
          </w:rPrChange>
        </w:rPr>
      </w:pPr>
      <w:bookmarkStart w:id="482" w:name="_heading=h.usfkbatrsrym"/>
      <w:bookmarkEnd w:id="482"/>
      <w:r w:rsidRPr="002E4822">
        <w:rPr>
          <w:rFonts w:ascii="Nunito" w:hAnsi="Nunito"/>
          <w:color w:val="000000" w:themeColor="text1"/>
          <w:sz w:val="20"/>
          <w:szCs w:val="20"/>
          <w:rPrChange w:id="483" w:author="Craig Parker" w:date="2024-08-07T12:23:00Z">
            <w:rPr>
              <w:rFonts w:ascii="Nunito" w:hAnsi="Nunito"/>
            </w:rPr>
          </w:rPrChange>
        </w:rPr>
        <w:br w:type="page"/>
      </w:r>
    </w:p>
    <w:p w14:paraId="3BAF8B98" w14:textId="21069F75" w:rsidR="52A8C99F" w:rsidRPr="002E4822" w:rsidDel="00C02355" w:rsidRDefault="726DE6D0" w:rsidP="726DE6D0">
      <w:pPr>
        <w:rPr>
          <w:del w:id="484" w:author="Craig Parker" w:date="2024-08-14T17:21:00Z" w16du:dateUtc="2024-08-14T15:21:00Z"/>
          <w:rFonts w:ascii="Nunito" w:hAnsi="Nunito"/>
          <w:color w:val="000000" w:themeColor="text1"/>
          <w:sz w:val="20"/>
          <w:rPrChange w:id="485" w:author="Craig Parker" w:date="2024-08-07T12:23:00Z">
            <w:rPr>
              <w:del w:id="486" w:author="Craig Parker" w:date="2024-08-14T17:21:00Z" w16du:dateUtc="2024-08-14T15:21:00Z"/>
            </w:rPr>
          </w:rPrChange>
        </w:rPr>
      </w:pPr>
      <w:del w:id="487" w:author="Craig Parker" w:date="2024-08-14T17:21:00Z" w16du:dateUtc="2024-08-14T15:21:00Z">
        <w:r w:rsidRPr="00E5173C" w:rsidDel="00C02355">
          <w:rPr>
            <w:rFonts w:ascii="Nunito" w:hAnsi="Nunito"/>
            <w:color w:val="000000" w:themeColor="text1"/>
            <w:sz w:val="20"/>
            <w:highlight w:val="yellow"/>
            <w:rPrChange w:id="488" w:author="Matthew Chersich" w:date="2024-08-13T20:38:00Z">
              <w:rPr>
                <w:rFonts w:ascii="Nunito" w:hAnsi="Nunito"/>
                <w:color w:val="000000" w:themeColor="text1"/>
                <w:sz w:val="20"/>
              </w:rPr>
            </w:rPrChange>
          </w:rPr>
          <w:lastRenderedPageBreak/>
          <w:delText>To add</w:delText>
        </w:r>
      </w:del>
      <w:ins w:id="489" w:author="Matthew Chersich" w:date="2024-08-13T20:38:00Z">
        <w:del w:id="490" w:author="Craig Parker" w:date="2024-08-14T17:21:00Z" w16du:dateUtc="2024-08-14T15:21:00Z">
          <w:r w:rsidR="00E5173C" w:rsidDel="00C02355">
            <w:rPr>
              <w:rFonts w:ascii="Nunito" w:hAnsi="Nunito"/>
              <w:color w:val="000000" w:themeColor="text1"/>
              <w:sz w:val="20"/>
              <w:highlight w:val="yellow"/>
            </w:rPr>
            <w:delText xml:space="preserve"> somewhere</w:delText>
          </w:r>
        </w:del>
      </w:ins>
      <w:del w:id="491" w:author="Craig Parker" w:date="2024-08-14T17:21:00Z" w16du:dateUtc="2024-08-14T15:21:00Z">
        <w:r w:rsidRPr="00E5173C" w:rsidDel="00C02355">
          <w:rPr>
            <w:rFonts w:ascii="Nunito" w:hAnsi="Nunito"/>
            <w:color w:val="000000" w:themeColor="text1"/>
            <w:sz w:val="20"/>
            <w:highlight w:val="yellow"/>
            <w:rPrChange w:id="492" w:author="Matthew Chersich" w:date="2024-08-13T20:38:00Z">
              <w:rPr>
                <w:rFonts w:ascii="Nunito" w:hAnsi="Nunito"/>
                <w:color w:val="000000" w:themeColor="text1"/>
                <w:sz w:val="20"/>
              </w:rPr>
            </w:rPrChange>
          </w:rPr>
          <w:delText>: Recipient shall develop and maintain a data protection impact assessment regarding the Processing of Personal Data under this Agreement.  Data Provider shall cooperate with and assist Data Recipient in the development of the data protection impact assessment and/or with prior consultations with government authorities that may be required.</w:delText>
        </w:r>
      </w:del>
    </w:p>
    <w:p w14:paraId="070E28A7" w14:textId="5FC73CD8" w:rsidR="52A8C99F" w:rsidRPr="002E4822" w:rsidRDefault="52A8C99F">
      <w:pPr>
        <w:pStyle w:val="Heading2"/>
        <w:rPr>
          <w:ins w:id="493" w:author="Craig Parker" w:date="2024-08-06T12:33:00Z"/>
          <w:rFonts w:ascii="Nunito" w:eastAsia="Nunito" w:hAnsi="Nunito" w:cs="Nunito"/>
          <w:b w:val="0"/>
          <w:bCs w:val="0"/>
          <w:color w:val="000000" w:themeColor="text1"/>
          <w:rPrChange w:id="494" w:author="Craig Parker" w:date="2024-08-07T12:23:00Z">
            <w:rPr>
              <w:ins w:id="495" w:author="Craig Parker" w:date="2024-08-06T12:33:00Z"/>
              <w:b/>
              <w:bCs/>
            </w:rPr>
          </w:rPrChange>
        </w:rPr>
        <w:pPrChange w:id="496" w:author="Craig Parker" w:date="2024-08-06T12:34:00Z">
          <w:pPr/>
        </w:pPrChange>
      </w:pPr>
      <w:bookmarkStart w:id="497" w:name="_Toc174546607"/>
      <w:ins w:id="498" w:author="Craig Parker" w:date="2024-08-06T12:33:00Z">
        <w:r w:rsidRPr="002E4822">
          <w:rPr>
            <w:rFonts w:ascii="Nunito" w:eastAsia="Nunito" w:hAnsi="Nunito" w:cs="Nunito"/>
            <w:color w:val="000000" w:themeColor="text1"/>
            <w:rPrChange w:id="499" w:author="Craig Parker" w:date="2024-08-07T12:23:00Z">
              <w:rPr>
                <w:caps/>
              </w:rPr>
            </w:rPrChange>
          </w:rPr>
          <w:t>Acronyms</w:t>
        </w:r>
        <w:bookmarkEnd w:id="497"/>
      </w:ins>
    </w:p>
    <w:p w14:paraId="386D2DCA" w14:textId="483AE413" w:rsidR="00635B4F" w:rsidRPr="00635B4F" w:rsidRDefault="00635B4F" w:rsidP="00635B4F">
      <w:pPr>
        <w:rPr>
          <w:rFonts w:eastAsia="Arial" w:cs="Arial"/>
          <w:sz w:val="22"/>
          <w:szCs w:val="22"/>
        </w:rPr>
        <w:pPrChange w:id="500" w:author="Craig Parker" w:date="2024-08-14T16:59:00Z" w16du:dateUtc="2024-08-14T14:59:00Z">
          <w:pPr>
            <w:pStyle w:val="ListParagraph"/>
            <w:numPr>
              <w:numId w:val="47"/>
            </w:numPr>
            <w:spacing w:before="0" w:after="0"/>
            <w:ind w:left="720" w:hanging="360"/>
          </w:pPr>
        </w:pPrChange>
      </w:pPr>
      <w:ins w:id="501" w:author="Craig Parker" w:date="2024-08-14T16:59:00Z" w16du:dateUtc="2024-08-14T14:59:00Z">
        <w:r w:rsidRPr="00635B4F">
          <w:rPr>
            <w:rFonts w:eastAsia="Nunito"/>
          </w:rPr>
          <w:fldChar w:fldCharType="begin"/>
        </w:r>
        <w:r w:rsidRPr="00635B4F">
          <w:rPr>
            <w:rFonts w:eastAsia="Nunito"/>
          </w:rPr>
          <w:instrText xml:space="preserve"> LINK Excel.SheetBinaryMacroEnabled.12 "https://witsphr-my.sharepoint.com/personal/craig_parker_witsphr_org/Documents/PHR%20PC/Downloads/Acronyms_Table.csv" "Acronyms_Table!R1C1:R35C2" \a \f 4 \h </w:instrText>
        </w:r>
      </w:ins>
      <w:r>
        <w:rPr>
          <w:rFonts w:eastAsia="Nunito"/>
        </w:rPr>
        <w:instrText xml:space="preserve"> \* MERGEFORMAT </w:instrText>
      </w:r>
      <w:ins w:id="502" w:author="Craig Parker" w:date="2024-08-14T16:59:00Z" w16du:dateUtc="2024-08-14T14:59:00Z">
        <w:r w:rsidRPr="00635B4F">
          <w:rPr>
            <w:rFonts w:eastAsia="Nunito"/>
          </w:rPr>
          <w:fldChar w:fldCharType="separate"/>
        </w:r>
      </w:ins>
    </w:p>
    <w:tbl>
      <w:tblPr>
        <w:tblStyle w:val="PlainTable4"/>
        <w:tblW w:w="9918" w:type="dxa"/>
        <w:shd w:val="clear" w:color="auto" w:fill="FFFFFF" w:themeFill="background1"/>
        <w:tblLook w:val="04A0" w:firstRow="1" w:lastRow="0" w:firstColumn="1" w:lastColumn="0" w:noHBand="0" w:noVBand="1"/>
        <w:tblPrChange w:id="503" w:author="Craig Parker" w:date="2024-08-14T17:02:00Z" w16du:dateUtc="2024-08-14T15:02:00Z">
          <w:tblPr>
            <w:tblStyle w:val="PlainTable4"/>
            <w:tblW w:w="9918" w:type="dxa"/>
            <w:tblLook w:val="04A0" w:firstRow="1" w:lastRow="0" w:firstColumn="1" w:lastColumn="0" w:noHBand="0" w:noVBand="1"/>
          </w:tblPr>
        </w:tblPrChange>
      </w:tblPr>
      <w:tblGrid>
        <w:gridCol w:w="1362"/>
        <w:gridCol w:w="8556"/>
        <w:tblGridChange w:id="504">
          <w:tblGrid>
            <w:gridCol w:w="1362"/>
            <w:gridCol w:w="8556"/>
          </w:tblGrid>
        </w:tblGridChange>
      </w:tblGrid>
      <w:tr w:rsidR="00635B4F" w:rsidRPr="00635B4F" w14:paraId="5AA145E0" w14:textId="77777777" w:rsidTr="00635B4F">
        <w:trPr>
          <w:cnfStyle w:val="100000000000" w:firstRow="1" w:lastRow="0" w:firstColumn="0" w:lastColumn="0" w:oddVBand="0" w:evenVBand="0" w:oddHBand="0" w:evenHBand="0" w:firstRowFirstColumn="0" w:firstRowLastColumn="0" w:lastRowFirstColumn="0" w:lastRowLastColumn="0"/>
          <w:trHeight w:val="290"/>
          <w:ins w:id="505" w:author="Craig Parker" w:date="2024-08-14T16:59:00Z" w16du:dateUtc="2024-08-14T14:59:00Z"/>
          <w:trPrChange w:id="506"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507" w:author="Craig Parker" w:date="2024-08-14T17:02:00Z" w16du:dateUtc="2024-08-14T15:02:00Z">
              <w:tcPr>
                <w:tcW w:w="1362" w:type="dxa"/>
                <w:noWrap/>
                <w:hideMark/>
              </w:tcPr>
            </w:tcPrChange>
          </w:tcPr>
          <w:p w14:paraId="1AB2312B" w14:textId="2BC179DF" w:rsidR="00635B4F" w:rsidRPr="00635B4F" w:rsidRDefault="00635B4F" w:rsidP="00635B4F">
            <w:pPr>
              <w:overflowPunct/>
              <w:autoSpaceDE/>
              <w:autoSpaceDN/>
              <w:adjustRightInd/>
              <w:cnfStyle w:val="101000000000" w:firstRow="1" w:lastRow="0" w:firstColumn="1" w:lastColumn="0" w:oddVBand="0" w:evenVBand="0" w:oddHBand="0" w:evenHBand="0" w:firstRowFirstColumn="0" w:firstRowLastColumn="0" w:lastRowFirstColumn="0" w:lastRowLastColumn="0"/>
              <w:rPr>
                <w:ins w:id="508" w:author="Craig Parker" w:date="2024-08-14T16:59:00Z" w16du:dateUtc="2024-08-14T14:59:00Z"/>
                <w:rFonts w:ascii="Nunito" w:hAnsi="Nunito"/>
                <w:sz w:val="22"/>
                <w:szCs w:val="22"/>
                <w:lang w:val="en-ZA" w:eastAsia="en-ZA"/>
                <w:rPrChange w:id="509" w:author="Craig Parker" w:date="2024-08-14T17:03:00Z" w16du:dateUtc="2024-08-14T15:03:00Z">
                  <w:rPr>
                    <w:ins w:id="510" w:author="Craig Parker" w:date="2024-08-14T16:59:00Z" w16du:dateUtc="2024-08-14T14:59:00Z"/>
                    <w:rFonts w:ascii="Aptos Narrow" w:hAnsi="Aptos Narrow"/>
                    <w:color w:val="FFFFFF"/>
                    <w:sz w:val="22"/>
                    <w:szCs w:val="22"/>
                  </w:rPr>
                </w:rPrChange>
              </w:rPr>
              <w:pPrChange w:id="511" w:author="Craig Parker" w:date="2024-08-14T16:59:00Z" w16du:dateUtc="2024-08-14T14:59:00Z">
                <w:pPr>
                  <w:cnfStyle w:val="101000000000" w:firstRow="1" w:lastRow="0" w:firstColumn="1" w:lastColumn="0" w:oddVBand="0" w:evenVBand="0" w:oddHBand="0" w:evenHBand="0" w:firstRowFirstColumn="0" w:firstRowLastColumn="0" w:lastRowFirstColumn="0" w:lastRowLastColumn="0"/>
                </w:pPr>
              </w:pPrChange>
            </w:pPr>
            <w:ins w:id="512" w:author="Craig Parker" w:date="2024-08-14T16:59:00Z" w16du:dateUtc="2024-08-14T14:59:00Z">
              <w:r w:rsidRPr="00635B4F">
                <w:rPr>
                  <w:rFonts w:ascii="Nunito" w:hAnsi="Nunito"/>
                  <w:sz w:val="22"/>
                  <w:szCs w:val="22"/>
                  <w:lang w:val="en-ZA" w:eastAsia="en-ZA"/>
                  <w:rPrChange w:id="513" w:author="Craig Parker" w:date="2024-08-14T17:03:00Z" w16du:dateUtc="2024-08-14T15:03:00Z">
                    <w:rPr>
                      <w:rFonts w:ascii="Aptos Narrow" w:hAnsi="Aptos Narrow"/>
                      <w:b w:val="0"/>
                      <w:bCs w:val="0"/>
                      <w:color w:val="FFFFFF"/>
                      <w:sz w:val="22"/>
                      <w:szCs w:val="22"/>
                    </w:rPr>
                  </w:rPrChange>
                </w:rPr>
                <w:t>Acronym</w:t>
              </w:r>
            </w:ins>
          </w:p>
        </w:tc>
        <w:tc>
          <w:tcPr>
            <w:tcW w:w="8556" w:type="dxa"/>
            <w:shd w:val="clear" w:color="auto" w:fill="FFFFFF" w:themeFill="background1"/>
            <w:noWrap/>
            <w:hideMark/>
            <w:tcPrChange w:id="514" w:author="Craig Parker" w:date="2024-08-14T17:02:00Z" w16du:dateUtc="2024-08-14T15:02:00Z">
              <w:tcPr>
                <w:tcW w:w="8556" w:type="dxa"/>
                <w:noWrap/>
                <w:hideMark/>
              </w:tcPr>
            </w:tcPrChange>
          </w:tcPr>
          <w:p w14:paraId="4114EBA7" w14:textId="77777777" w:rsidR="00635B4F" w:rsidRPr="00635B4F" w:rsidRDefault="00635B4F" w:rsidP="00635B4F">
            <w:pPr>
              <w:overflowPunct/>
              <w:autoSpaceDE/>
              <w:autoSpaceDN/>
              <w:adjustRightInd/>
              <w:cnfStyle w:val="100000000000" w:firstRow="1" w:lastRow="0" w:firstColumn="0" w:lastColumn="0" w:oddVBand="0" w:evenVBand="0" w:oddHBand="0" w:evenHBand="0" w:firstRowFirstColumn="0" w:firstRowLastColumn="0" w:lastRowFirstColumn="0" w:lastRowLastColumn="0"/>
              <w:rPr>
                <w:ins w:id="515" w:author="Craig Parker" w:date="2024-08-14T16:59:00Z" w16du:dateUtc="2024-08-14T14:59:00Z"/>
                <w:rFonts w:ascii="Nunito" w:hAnsi="Nunito"/>
                <w:sz w:val="22"/>
                <w:szCs w:val="22"/>
                <w:lang w:val="en-ZA" w:eastAsia="en-ZA"/>
                <w:rPrChange w:id="516" w:author="Craig Parker" w:date="2024-08-14T17:03:00Z" w16du:dateUtc="2024-08-14T15:03:00Z">
                  <w:rPr>
                    <w:ins w:id="517" w:author="Craig Parker" w:date="2024-08-14T16:59:00Z" w16du:dateUtc="2024-08-14T14:59:00Z"/>
                    <w:b w:val="0"/>
                    <w:bCs w:val="0"/>
                  </w:rPr>
                </w:rPrChange>
              </w:rPr>
              <w:pPrChange w:id="518" w:author="Craig Parker" w:date="2024-08-14T16:59:00Z" w16du:dateUtc="2024-08-14T14:59:00Z">
                <w:pPr>
                  <w:cnfStyle w:val="100000000000" w:firstRow="1" w:lastRow="0" w:firstColumn="0" w:lastColumn="0" w:oddVBand="0" w:evenVBand="0" w:oddHBand="0" w:evenHBand="0" w:firstRowFirstColumn="0" w:firstRowLastColumn="0" w:lastRowFirstColumn="0" w:lastRowLastColumn="0"/>
                </w:pPr>
              </w:pPrChange>
            </w:pPr>
            <w:ins w:id="519" w:author="Craig Parker" w:date="2024-08-14T16:59:00Z" w16du:dateUtc="2024-08-14T14:59:00Z">
              <w:r w:rsidRPr="00635B4F">
                <w:rPr>
                  <w:rFonts w:ascii="Nunito" w:hAnsi="Nunito"/>
                  <w:sz w:val="22"/>
                  <w:szCs w:val="22"/>
                  <w:lang w:val="en-ZA" w:eastAsia="en-ZA"/>
                  <w:rPrChange w:id="520" w:author="Craig Parker" w:date="2024-08-14T17:03:00Z" w16du:dateUtc="2024-08-14T15:03:00Z">
                    <w:rPr>
                      <w:b w:val="0"/>
                      <w:bCs w:val="0"/>
                    </w:rPr>
                  </w:rPrChange>
                </w:rPr>
                <w:t>Description</w:t>
              </w:r>
            </w:ins>
          </w:p>
        </w:tc>
      </w:tr>
      <w:tr w:rsidR="00635B4F" w:rsidRPr="00635B4F" w14:paraId="1D6DAA87" w14:textId="77777777" w:rsidTr="00635B4F">
        <w:trPr>
          <w:cnfStyle w:val="000000100000" w:firstRow="0" w:lastRow="0" w:firstColumn="0" w:lastColumn="0" w:oddVBand="0" w:evenVBand="0" w:oddHBand="1" w:evenHBand="0" w:firstRowFirstColumn="0" w:firstRowLastColumn="0" w:lastRowFirstColumn="0" w:lastRowLastColumn="0"/>
          <w:trHeight w:val="290"/>
          <w:ins w:id="521" w:author="Craig Parker" w:date="2024-08-14T16:59:00Z" w16du:dateUtc="2024-08-14T14:59:00Z"/>
          <w:trPrChange w:id="522"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523" w:author="Craig Parker" w:date="2024-08-14T17:02:00Z" w16du:dateUtc="2024-08-14T15:02:00Z">
              <w:tcPr>
                <w:tcW w:w="1362" w:type="dxa"/>
                <w:noWrap/>
                <w:hideMark/>
              </w:tcPr>
            </w:tcPrChange>
          </w:tcPr>
          <w:p w14:paraId="780284E7"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524" w:author="Craig Parker" w:date="2024-08-14T16:59:00Z" w16du:dateUtc="2024-08-14T14:59:00Z"/>
                <w:rFonts w:ascii="Nunito" w:hAnsi="Nunito"/>
                <w:sz w:val="22"/>
                <w:szCs w:val="22"/>
                <w:lang w:val="en-ZA" w:eastAsia="en-ZA"/>
                <w:rPrChange w:id="525" w:author="Craig Parker" w:date="2024-08-14T17:03:00Z" w16du:dateUtc="2024-08-14T15:03:00Z">
                  <w:rPr>
                    <w:ins w:id="526" w:author="Craig Parker" w:date="2024-08-14T16:59:00Z" w16du:dateUtc="2024-08-14T14:59:00Z"/>
                  </w:rPr>
                </w:rPrChange>
              </w:rPr>
              <w:pPrChange w:id="527"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528" w:author="Craig Parker" w:date="2024-08-14T16:59:00Z" w16du:dateUtc="2024-08-14T14:59:00Z">
              <w:r w:rsidRPr="00635B4F">
                <w:rPr>
                  <w:rFonts w:ascii="Nunito" w:hAnsi="Nunito"/>
                  <w:sz w:val="22"/>
                  <w:szCs w:val="22"/>
                  <w:lang w:val="en-ZA" w:eastAsia="en-ZA"/>
                  <w:rPrChange w:id="529" w:author="Craig Parker" w:date="2024-08-14T17:03:00Z" w16du:dateUtc="2024-08-14T15:03:00Z">
                    <w:rPr/>
                  </w:rPrChange>
                </w:rPr>
                <w:t>AOT</w:t>
              </w:r>
            </w:ins>
          </w:p>
        </w:tc>
        <w:tc>
          <w:tcPr>
            <w:tcW w:w="8556" w:type="dxa"/>
            <w:shd w:val="clear" w:color="auto" w:fill="FFFFFF" w:themeFill="background1"/>
            <w:noWrap/>
            <w:hideMark/>
            <w:tcPrChange w:id="530" w:author="Craig Parker" w:date="2024-08-14T17:02:00Z" w16du:dateUtc="2024-08-14T15:02:00Z">
              <w:tcPr>
                <w:tcW w:w="8556" w:type="dxa"/>
                <w:noWrap/>
                <w:hideMark/>
              </w:tcPr>
            </w:tcPrChange>
          </w:tcPr>
          <w:p w14:paraId="13B18CA7"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531" w:author="Craig Parker" w:date="2024-08-14T16:59:00Z" w16du:dateUtc="2024-08-14T14:59:00Z"/>
                <w:rFonts w:ascii="Nunito" w:hAnsi="Nunito"/>
                <w:sz w:val="22"/>
                <w:szCs w:val="22"/>
                <w:lang w:val="en-ZA" w:eastAsia="en-ZA"/>
                <w:rPrChange w:id="532" w:author="Craig Parker" w:date="2024-08-14T17:03:00Z" w16du:dateUtc="2024-08-14T15:03:00Z">
                  <w:rPr>
                    <w:ins w:id="533" w:author="Craig Parker" w:date="2024-08-14T16:59:00Z" w16du:dateUtc="2024-08-14T14:59:00Z"/>
                  </w:rPr>
                </w:rPrChange>
              </w:rPr>
              <w:pPrChange w:id="534"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535" w:author="Craig Parker" w:date="2024-08-14T16:59:00Z" w16du:dateUtc="2024-08-14T14:59:00Z">
              <w:r w:rsidRPr="00635B4F">
                <w:rPr>
                  <w:rFonts w:ascii="Nunito" w:hAnsi="Nunito"/>
                  <w:sz w:val="22"/>
                  <w:szCs w:val="22"/>
                  <w:lang w:val="en-ZA" w:eastAsia="en-ZA"/>
                  <w:rPrChange w:id="536" w:author="Craig Parker" w:date="2024-08-14T17:03:00Z" w16du:dateUtc="2024-08-14T15:03:00Z">
                    <w:rPr/>
                  </w:rPrChange>
                </w:rPr>
                <w:t>Aerosol Optical Thickness</w:t>
              </w:r>
            </w:ins>
          </w:p>
        </w:tc>
      </w:tr>
      <w:tr w:rsidR="00635B4F" w:rsidRPr="00635B4F" w14:paraId="0432497B" w14:textId="77777777" w:rsidTr="00635B4F">
        <w:trPr>
          <w:trHeight w:val="290"/>
          <w:ins w:id="537" w:author="Craig Parker" w:date="2024-08-14T16:59:00Z" w16du:dateUtc="2024-08-14T14:59:00Z"/>
          <w:trPrChange w:id="538"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539" w:author="Craig Parker" w:date="2024-08-14T17:02:00Z" w16du:dateUtc="2024-08-14T15:02:00Z">
              <w:tcPr>
                <w:tcW w:w="1362" w:type="dxa"/>
                <w:noWrap/>
                <w:hideMark/>
              </w:tcPr>
            </w:tcPrChange>
          </w:tcPr>
          <w:p w14:paraId="1333B7F1" w14:textId="77777777" w:rsidR="00635B4F" w:rsidRPr="00635B4F" w:rsidRDefault="00635B4F" w:rsidP="00635B4F">
            <w:pPr>
              <w:overflowPunct/>
              <w:autoSpaceDE/>
              <w:autoSpaceDN/>
              <w:adjustRightInd/>
              <w:rPr>
                <w:ins w:id="540" w:author="Craig Parker" w:date="2024-08-14T16:59:00Z" w16du:dateUtc="2024-08-14T14:59:00Z"/>
                <w:rFonts w:ascii="Nunito" w:hAnsi="Nunito"/>
                <w:sz w:val="22"/>
                <w:szCs w:val="22"/>
                <w:lang w:val="en-ZA" w:eastAsia="en-ZA"/>
                <w:rPrChange w:id="541" w:author="Craig Parker" w:date="2024-08-14T17:03:00Z" w16du:dateUtc="2024-08-14T15:03:00Z">
                  <w:rPr>
                    <w:ins w:id="542" w:author="Craig Parker" w:date="2024-08-14T16:59:00Z" w16du:dateUtc="2024-08-14T14:59:00Z"/>
                  </w:rPr>
                </w:rPrChange>
              </w:rPr>
              <w:pPrChange w:id="543" w:author="Craig Parker" w:date="2024-08-14T16:59:00Z" w16du:dateUtc="2024-08-14T14:59:00Z">
                <w:pPr/>
              </w:pPrChange>
            </w:pPr>
            <w:proofErr w:type="spellStart"/>
            <w:ins w:id="544" w:author="Craig Parker" w:date="2024-08-14T16:59:00Z" w16du:dateUtc="2024-08-14T14:59:00Z">
              <w:r w:rsidRPr="00635B4F">
                <w:rPr>
                  <w:rFonts w:ascii="Nunito" w:hAnsi="Nunito"/>
                  <w:sz w:val="22"/>
                  <w:szCs w:val="22"/>
                  <w:lang w:val="en-ZA" w:eastAsia="en-ZA"/>
                  <w:rPrChange w:id="545" w:author="Craig Parker" w:date="2024-08-14T17:03:00Z" w16du:dateUtc="2024-08-14T15:03:00Z">
                    <w:rPr/>
                  </w:rPrChange>
                </w:rPr>
                <w:t>BMGFKi</w:t>
              </w:r>
              <w:proofErr w:type="spellEnd"/>
            </w:ins>
          </w:p>
        </w:tc>
        <w:tc>
          <w:tcPr>
            <w:tcW w:w="8556" w:type="dxa"/>
            <w:shd w:val="clear" w:color="auto" w:fill="FFFFFF" w:themeFill="background1"/>
            <w:noWrap/>
            <w:hideMark/>
            <w:tcPrChange w:id="546" w:author="Craig Parker" w:date="2024-08-14T17:02:00Z" w16du:dateUtc="2024-08-14T15:02:00Z">
              <w:tcPr>
                <w:tcW w:w="8556" w:type="dxa"/>
                <w:noWrap/>
                <w:hideMark/>
              </w:tcPr>
            </w:tcPrChange>
          </w:tcPr>
          <w:p w14:paraId="4224432F"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547" w:author="Craig Parker" w:date="2024-08-14T16:59:00Z" w16du:dateUtc="2024-08-14T14:59:00Z"/>
                <w:rFonts w:ascii="Nunito" w:hAnsi="Nunito"/>
                <w:sz w:val="22"/>
                <w:szCs w:val="22"/>
                <w:lang w:val="en-ZA" w:eastAsia="en-ZA"/>
                <w:rPrChange w:id="548" w:author="Craig Parker" w:date="2024-08-14T17:03:00Z" w16du:dateUtc="2024-08-14T15:03:00Z">
                  <w:rPr>
                    <w:ins w:id="549" w:author="Craig Parker" w:date="2024-08-14T16:59:00Z" w16du:dateUtc="2024-08-14T14:59:00Z"/>
                  </w:rPr>
                </w:rPrChange>
              </w:rPr>
              <w:pPrChange w:id="550"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551" w:author="Craig Parker" w:date="2024-08-14T16:59:00Z" w16du:dateUtc="2024-08-14T14:59:00Z">
              <w:r w:rsidRPr="00635B4F">
                <w:rPr>
                  <w:rFonts w:ascii="Nunito" w:hAnsi="Nunito"/>
                  <w:sz w:val="22"/>
                  <w:szCs w:val="22"/>
                  <w:lang w:val="en-ZA" w:eastAsia="en-ZA"/>
                  <w:rPrChange w:id="552" w:author="Craig Parker" w:date="2024-08-14T17:03:00Z" w16du:dateUtc="2024-08-14T15:03:00Z">
                    <w:rPr/>
                  </w:rPrChange>
                </w:rPr>
                <w:t>Bill and Melinda Gates Foundation Ki repository</w:t>
              </w:r>
            </w:ins>
          </w:p>
        </w:tc>
      </w:tr>
      <w:tr w:rsidR="00635B4F" w:rsidRPr="00635B4F" w14:paraId="58C9EBDF" w14:textId="77777777" w:rsidTr="00635B4F">
        <w:trPr>
          <w:cnfStyle w:val="000000100000" w:firstRow="0" w:lastRow="0" w:firstColumn="0" w:lastColumn="0" w:oddVBand="0" w:evenVBand="0" w:oddHBand="1" w:evenHBand="0" w:firstRowFirstColumn="0" w:firstRowLastColumn="0" w:lastRowFirstColumn="0" w:lastRowLastColumn="0"/>
          <w:trHeight w:val="290"/>
          <w:ins w:id="553" w:author="Craig Parker" w:date="2024-08-14T16:59:00Z" w16du:dateUtc="2024-08-14T14:59:00Z"/>
          <w:trPrChange w:id="554"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555" w:author="Craig Parker" w:date="2024-08-14T17:02:00Z" w16du:dateUtc="2024-08-14T15:02:00Z">
              <w:tcPr>
                <w:tcW w:w="1362" w:type="dxa"/>
                <w:noWrap/>
                <w:hideMark/>
              </w:tcPr>
            </w:tcPrChange>
          </w:tcPr>
          <w:p w14:paraId="18399A46"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556" w:author="Craig Parker" w:date="2024-08-14T16:59:00Z" w16du:dateUtc="2024-08-14T14:59:00Z"/>
                <w:rFonts w:ascii="Nunito" w:hAnsi="Nunito"/>
                <w:sz w:val="22"/>
                <w:szCs w:val="22"/>
                <w:lang w:val="en-ZA" w:eastAsia="en-ZA"/>
                <w:rPrChange w:id="557" w:author="Craig Parker" w:date="2024-08-14T17:03:00Z" w16du:dateUtc="2024-08-14T15:03:00Z">
                  <w:rPr>
                    <w:ins w:id="558" w:author="Craig Parker" w:date="2024-08-14T16:59:00Z" w16du:dateUtc="2024-08-14T14:59:00Z"/>
                  </w:rPr>
                </w:rPrChange>
              </w:rPr>
              <w:pPrChange w:id="559"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560" w:author="Craig Parker" w:date="2024-08-14T16:59:00Z" w16du:dateUtc="2024-08-14T14:59:00Z">
              <w:r w:rsidRPr="00635B4F">
                <w:rPr>
                  <w:rFonts w:ascii="Nunito" w:hAnsi="Nunito"/>
                  <w:sz w:val="22"/>
                  <w:szCs w:val="22"/>
                  <w:lang w:val="en-ZA" w:eastAsia="en-ZA"/>
                  <w:rPrChange w:id="561" w:author="Craig Parker" w:date="2024-08-14T17:03:00Z" w16du:dateUtc="2024-08-14T15:03:00Z">
                    <w:rPr/>
                  </w:rPrChange>
                </w:rPr>
                <w:t>CSAG</w:t>
              </w:r>
            </w:ins>
          </w:p>
        </w:tc>
        <w:tc>
          <w:tcPr>
            <w:tcW w:w="8556" w:type="dxa"/>
            <w:shd w:val="clear" w:color="auto" w:fill="FFFFFF" w:themeFill="background1"/>
            <w:noWrap/>
            <w:hideMark/>
            <w:tcPrChange w:id="562" w:author="Craig Parker" w:date="2024-08-14T17:02:00Z" w16du:dateUtc="2024-08-14T15:02:00Z">
              <w:tcPr>
                <w:tcW w:w="8556" w:type="dxa"/>
                <w:noWrap/>
                <w:hideMark/>
              </w:tcPr>
            </w:tcPrChange>
          </w:tcPr>
          <w:p w14:paraId="74E037CF"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563" w:author="Craig Parker" w:date="2024-08-14T16:59:00Z" w16du:dateUtc="2024-08-14T14:59:00Z"/>
                <w:rFonts w:ascii="Nunito" w:hAnsi="Nunito"/>
                <w:sz w:val="22"/>
                <w:szCs w:val="22"/>
                <w:lang w:val="en-ZA" w:eastAsia="en-ZA"/>
                <w:rPrChange w:id="564" w:author="Craig Parker" w:date="2024-08-14T17:03:00Z" w16du:dateUtc="2024-08-14T15:03:00Z">
                  <w:rPr>
                    <w:ins w:id="565" w:author="Craig Parker" w:date="2024-08-14T16:59:00Z" w16du:dateUtc="2024-08-14T14:59:00Z"/>
                  </w:rPr>
                </w:rPrChange>
              </w:rPr>
              <w:pPrChange w:id="566"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567" w:author="Craig Parker" w:date="2024-08-14T16:59:00Z" w16du:dateUtc="2024-08-14T14:59:00Z">
              <w:r w:rsidRPr="00635B4F">
                <w:rPr>
                  <w:rFonts w:ascii="Nunito" w:hAnsi="Nunito"/>
                  <w:sz w:val="22"/>
                  <w:szCs w:val="22"/>
                  <w:lang w:val="en-ZA" w:eastAsia="en-ZA"/>
                  <w:rPrChange w:id="568" w:author="Craig Parker" w:date="2024-08-14T17:03:00Z" w16du:dateUtc="2024-08-14T15:03:00Z">
                    <w:rPr/>
                  </w:rPrChange>
                </w:rPr>
                <w:t>Climate System Analysis Group</w:t>
              </w:r>
            </w:ins>
          </w:p>
        </w:tc>
      </w:tr>
      <w:tr w:rsidR="00635B4F" w:rsidRPr="00635B4F" w14:paraId="71ED47F1" w14:textId="77777777" w:rsidTr="00635B4F">
        <w:trPr>
          <w:trHeight w:val="290"/>
          <w:ins w:id="569" w:author="Craig Parker" w:date="2024-08-14T16:59:00Z" w16du:dateUtc="2024-08-14T14:59:00Z"/>
          <w:trPrChange w:id="570"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571" w:author="Craig Parker" w:date="2024-08-14T17:02:00Z" w16du:dateUtc="2024-08-14T15:02:00Z">
              <w:tcPr>
                <w:tcW w:w="1362" w:type="dxa"/>
                <w:noWrap/>
                <w:hideMark/>
              </w:tcPr>
            </w:tcPrChange>
          </w:tcPr>
          <w:p w14:paraId="556AA499" w14:textId="77777777" w:rsidR="00635B4F" w:rsidRPr="00635B4F" w:rsidRDefault="00635B4F" w:rsidP="00635B4F">
            <w:pPr>
              <w:overflowPunct/>
              <w:autoSpaceDE/>
              <w:autoSpaceDN/>
              <w:adjustRightInd/>
              <w:rPr>
                <w:ins w:id="572" w:author="Craig Parker" w:date="2024-08-14T16:59:00Z" w16du:dateUtc="2024-08-14T14:59:00Z"/>
                <w:rFonts w:ascii="Nunito" w:hAnsi="Nunito"/>
                <w:sz w:val="22"/>
                <w:szCs w:val="22"/>
                <w:lang w:val="en-ZA" w:eastAsia="en-ZA"/>
                <w:rPrChange w:id="573" w:author="Craig Parker" w:date="2024-08-14T17:03:00Z" w16du:dateUtc="2024-08-14T15:03:00Z">
                  <w:rPr>
                    <w:ins w:id="574" w:author="Craig Parker" w:date="2024-08-14T16:59:00Z" w16du:dateUtc="2024-08-14T14:59:00Z"/>
                  </w:rPr>
                </w:rPrChange>
              </w:rPr>
              <w:pPrChange w:id="575" w:author="Craig Parker" w:date="2024-08-14T16:59:00Z" w16du:dateUtc="2024-08-14T14:59:00Z">
                <w:pPr/>
              </w:pPrChange>
            </w:pPr>
            <w:ins w:id="576" w:author="Craig Parker" w:date="2024-08-14T16:59:00Z" w16du:dateUtc="2024-08-14T14:59:00Z">
              <w:r w:rsidRPr="00635B4F">
                <w:rPr>
                  <w:rFonts w:ascii="Nunito" w:hAnsi="Nunito"/>
                  <w:sz w:val="22"/>
                  <w:szCs w:val="22"/>
                  <w:lang w:val="en-ZA" w:eastAsia="en-ZA"/>
                  <w:rPrChange w:id="577" w:author="Craig Parker" w:date="2024-08-14T17:03:00Z" w16du:dateUtc="2024-08-14T15:03:00Z">
                    <w:rPr/>
                  </w:rPrChange>
                </w:rPr>
                <w:t>DAC</w:t>
              </w:r>
            </w:ins>
          </w:p>
        </w:tc>
        <w:tc>
          <w:tcPr>
            <w:tcW w:w="8556" w:type="dxa"/>
            <w:shd w:val="clear" w:color="auto" w:fill="FFFFFF" w:themeFill="background1"/>
            <w:noWrap/>
            <w:hideMark/>
            <w:tcPrChange w:id="578" w:author="Craig Parker" w:date="2024-08-14T17:02:00Z" w16du:dateUtc="2024-08-14T15:02:00Z">
              <w:tcPr>
                <w:tcW w:w="8556" w:type="dxa"/>
                <w:noWrap/>
                <w:hideMark/>
              </w:tcPr>
            </w:tcPrChange>
          </w:tcPr>
          <w:p w14:paraId="77397292"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579" w:author="Craig Parker" w:date="2024-08-14T16:59:00Z" w16du:dateUtc="2024-08-14T14:59:00Z"/>
                <w:rFonts w:ascii="Nunito" w:hAnsi="Nunito"/>
                <w:sz w:val="22"/>
                <w:szCs w:val="22"/>
                <w:lang w:val="en-ZA" w:eastAsia="en-ZA"/>
                <w:rPrChange w:id="580" w:author="Craig Parker" w:date="2024-08-14T17:03:00Z" w16du:dateUtc="2024-08-14T15:03:00Z">
                  <w:rPr>
                    <w:ins w:id="581" w:author="Craig Parker" w:date="2024-08-14T16:59:00Z" w16du:dateUtc="2024-08-14T14:59:00Z"/>
                  </w:rPr>
                </w:rPrChange>
              </w:rPr>
              <w:pPrChange w:id="582"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583" w:author="Craig Parker" w:date="2024-08-14T16:59:00Z" w16du:dateUtc="2024-08-14T14:59:00Z">
              <w:r w:rsidRPr="00635B4F">
                <w:rPr>
                  <w:rFonts w:ascii="Nunito" w:hAnsi="Nunito"/>
                  <w:sz w:val="22"/>
                  <w:szCs w:val="22"/>
                  <w:lang w:val="en-ZA" w:eastAsia="en-ZA"/>
                  <w:rPrChange w:id="584" w:author="Craig Parker" w:date="2024-08-14T17:03:00Z" w16du:dateUtc="2024-08-14T15:03:00Z">
                    <w:rPr/>
                  </w:rPrChange>
                </w:rPr>
                <w:t>Data Access Committee</w:t>
              </w:r>
            </w:ins>
          </w:p>
        </w:tc>
      </w:tr>
      <w:tr w:rsidR="00635B4F" w:rsidRPr="00635B4F" w14:paraId="3BDDA4A7" w14:textId="77777777" w:rsidTr="00635B4F">
        <w:trPr>
          <w:cnfStyle w:val="000000100000" w:firstRow="0" w:lastRow="0" w:firstColumn="0" w:lastColumn="0" w:oddVBand="0" w:evenVBand="0" w:oddHBand="1" w:evenHBand="0" w:firstRowFirstColumn="0" w:firstRowLastColumn="0" w:lastRowFirstColumn="0" w:lastRowLastColumn="0"/>
          <w:trHeight w:val="290"/>
          <w:ins w:id="585" w:author="Craig Parker" w:date="2024-08-14T16:59:00Z" w16du:dateUtc="2024-08-14T14:59:00Z"/>
          <w:trPrChange w:id="586"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587" w:author="Craig Parker" w:date="2024-08-14T17:02:00Z" w16du:dateUtc="2024-08-14T15:02:00Z">
              <w:tcPr>
                <w:tcW w:w="1362" w:type="dxa"/>
                <w:noWrap/>
                <w:hideMark/>
              </w:tcPr>
            </w:tcPrChange>
          </w:tcPr>
          <w:p w14:paraId="36EDE0F6"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588" w:author="Craig Parker" w:date="2024-08-14T16:59:00Z" w16du:dateUtc="2024-08-14T14:59:00Z"/>
                <w:rFonts w:ascii="Nunito" w:hAnsi="Nunito"/>
                <w:sz w:val="22"/>
                <w:szCs w:val="22"/>
                <w:lang w:val="en-ZA" w:eastAsia="en-ZA"/>
                <w:rPrChange w:id="589" w:author="Craig Parker" w:date="2024-08-14T17:03:00Z" w16du:dateUtc="2024-08-14T15:03:00Z">
                  <w:rPr>
                    <w:ins w:id="590" w:author="Craig Parker" w:date="2024-08-14T16:59:00Z" w16du:dateUtc="2024-08-14T14:59:00Z"/>
                  </w:rPr>
                </w:rPrChange>
              </w:rPr>
              <w:pPrChange w:id="591"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592" w:author="Craig Parker" w:date="2024-08-14T16:59:00Z" w16du:dateUtc="2024-08-14T14:59:00Z">
              <w:r w:rsidRPr="00635B4F">
                <w:rPr>
                  <w:rFonts w:ascii="Nunito" w:hAnsi="Nunito"/>
                  <w:sz w:val="22"/>
                  <w:szCs w:val="22"/>
                  <w:lang w:val="en-ZA" w:eastAsia="en-ZA"/>
                  <w:rPrChange w:id="593" w:author="Craig Parker" w:date="2024-08-14T17:03:00Z" w16du:dateUtc="2024-08-14T15:03:00Z">
                    <w:rPr/>
                  </w:rPrChange>
                </w:rPr>
                <w:t>DAP</w:t>
              </w:r>
            </w:ins>
          </w:p>
        </w:tc>
        <w:tc>
          <w:tcPr>
            <w:tcW w:w="8556" w:type="dxa"/>
            <w:shd w:val="clear" w:color="auto" w:fill="FFFFFF" w:themeFill="background1"/>
            <w:noWrap/>
            <w:hideMark/>
            <w:tcPrChange w:id="594" w:author="Craig Parker" w:date="2024-08-14T17:02:00Z" w16du:dateUtc="2024-08-14T15:02:00Z">
              <w:tcPr>
                <w:tcW w:w="8556" w:type="dxa"/>
                <w:noWrap/>
                <w:hideMark/>
              </w:tcPr>
            </w:tcPrChange>
          </w:tcPr>
          <w:p w14:paraId="5EDC134F"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595" w:author="Craig Parker" w:date="2024-08-14T16:59:00Z" w16du:dateUtc="2024-08-14T14:59:00Z"/>
                <w:rFonts w:ascii="Nunito" w:hAnsi="Nunito"/>
                <w:sz w:val="22"/>
                <w:szCs w:val="22"/>
                <w:lang w:val="en-ZA" w:eastAsia="en-ZA"/>
                <w:rPrChange w:id="596" w:author="Craig Parker" w:date="2024-08-14T17:03:00Z" w16du:dateUtc="2024-08-14T15:03:00Z">
                  <w:rPr>
                    <w:ins w:id="597" w:author="Craig Parker" w:date="2024-08-14T16:59:00Z" w16du:dateUtc="2024-08-14T14:59:00Z"/>
                  </w:rPr>
                </w:rPrChange>
              </w:rPr>
              <w:pPrChange w:id="598"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599" w:author="Craig Parker" w:date="2024-08-14T16:59:00Z" w16du:dateUtc="2024-08-14T14:59:00Z">
              <w:r w:rsidRPr="00635B4F">
                <w:rPr>
                  <w:rFonts w:ascii="Nunito" w:hAnsi="Nunito"/>
                  <w:sz w:val="22"/>
                  <w:szCs w:val="22"/>
                  <w:lang w:val="en-ZA" w:eastAsia="en-ZA"/>
                  <w:rPrChange w:id="600" w:author="Craig Parker" w:date="2024-08-14T17:03:00Z" w16du:dateUtc="2024-08-14T15:03:00Z">
                    <w:rPr/>
                  </w:rPrChange>
                </w:rPr>
                <w:t>Data Analysis Platform</w:t>
              </w:r>
            </w:ins>
          </w:p>
        </w:tc>
      </w:tr>
      <w:tr w:rsidR="00635B4F" w:rsidRPr="00635B4F" w14:paraId="3FCDD4C8" w14:textId="77777777" w:rsidTr="00635B4F">
        <w:trPr>
          <w:trHeight w:val="290"/>
          <w:ins w:id="601" w:author="Craig Parker" w:date="2024-08-14T16:59:00Z" w16du:dateUtc="2024-08-14T14:59:00Z"/>
          <w:trPrChange w:id="602"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603" w:author="Craig Parker" w:date="2024-08-14T17:02:00Z" w16du:dateUtc="2024-08-14T15:02:00Z">
              <w:tcPr>
                <w:tcW w:w="1362" w:type="dxa"/>
                <w:noWrap/>
                <w:hideMark/>
              </w:tcPr>
            </w:tcPrChange>
          </w:tcPr>
          <w:p w14:paraId="4102642C" w14:textId="77777777" w:rsidR="00635B4F" w:rsidRPr="00635B4F" w:rsidRDefault="00635B4F" w:rsidP="00635B4F">
            <w:pPr>
              <w:overflowPunct/>
              <w:autoSpaceDE/>
              <w:autoSpaceDN/>
              <w:adjustRightInd/>
              <w:rPr>
                <w:ins w:id="604" w:author="Craig Parker" w:date="2024-08-14T16:59:00Z" w16du:dateUtc="2024-08-14T14:59:00Z"/>
                <w:rFonts w:ascii="Nunito" w:hAnsi="Nunito"/>
                <w:sz w:val="22"/>
                <w:szCs w:val="22"/>
                <w:lang w:val="en-ZA" w:eastAsia="en-ZA"/>
                <w:rPrChange w:id="605" w:author="Craig Parker" w:date="2024-08-14T17:03:00Z" w16du:dateUtc="2024-08-14T15:03:00Z">
                  <w:rPr>
                    <w:ins w:id="606" w:author="Craig Parker" w:date="2024-08-14T16:59:00Z" w16du:dateUtc="2024-08-14T14:59:00Z"/>
                  </w:rPr>
                </w:rPrChange>
              </w:rPr>
              <w:pPrChange w:id="607" w:author="Craig Parker" w:date="2024-08-14T16:59:00Z" w16du:dateUtc="2024-08-14T14:59:00Z">
                <w:pPr/>
              </w:pPrChange>
            </w:pPr>
            <w:ins w:id="608" w:author="Craig Parker" w:date="2024-08-14T16:59:00Z" w16du:dateUtc="2024-08-14T14:59:00Z">
              <w:r w:rsidRPr="00635B4F">
                <w:rPr>
                  <w:rFonts w:ascii="Nunito" w:hAnsi="Nunito"/>
                  <w:sz w:val="22"/>
                  <w:szCs w:val="22"/>
                  <w:lang w:val="en-ZA" w:eastAsia="en-ZA"/>
                  <w:rPrChange w:id="609" w:author="Craig Parker" w:date="2024-08-14T17:03:00Z" w16du:dateUtc="2024-08-14T15:03:00Z">
                    <w:rPr/>
                  </w:rPrChange>
                </w:rPr>
                <w:t>DMAC</w:t>
              </w:r>
            </w:ins>
          </w:p>
        </w:tc>
        <w:tc>
          <w:tcPr>
            <w:tcW w:w="8556" w:type="dxa"/>
            <w:shd w:val="clear" w:color="auto" w:fill="FFFFFF" w:themeFill="background1"/>
            <w:noWrap/>
            <w:hideMark/>
            <w:tcPrChange w:id="610" w:author="Craig Parker" w:date="2024-08-14T17:02:00Z" w16du:dateUtc="2024-08-14T15:02:00Z">
              <w:tcPr>
                <w:tcW w:w="8556" w:type="dxa"/>
                <w:noWrap/>
                <w:hideMark/>
              </w:tcPr>
            </w:tcPrChange>
          </w:tcPr>
          <w:p w14:paraId="13C9CD18"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611" w:author="Craig Parker" w:date="2024-08-14T16:59:00Z" w16du:dateUtc="2024-08-14T14:59:00Z"/>
                <w:rFonts w:ascii="Nunito" w:hAnsi="Nunito"/>
                <w:sz w:val="22"/>
                <w:szCs w:val="22"/>
                <w:lang w:val="en-ZA" w:eastAsia="en-ZA"/>
                <w:rPrChange w:id="612" w:author="Craig Parker" w:date="2024-08-14T17:03:00Z" w16du:dateUtc="2024-08-14T15:03:00Z">
                  <w:rPr>
                    <w:ins w:id="613" w:author="Craig Parker" w:date="2024-08-14T16:59:00Z" w16du:dateUtc="2024-08-14T14:59:00Z"/>
                  </w:rPr>
                </w:rPrChange>
              </w:rPr>
              <w:pPrChange w:id="614"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615" w:author="Craig Parker" w:date="2024-08-14T16:59:00Z" w16du:dateUtc="2024-08-14T14:59:00Z">
              <w:r w:rsidRPr="00635B4F">
                <w:rPr>
                  <w:rFonts w:ascii="Nunito" w:hAnsi="Nunito"/>
                  <w:sz w:val="22"/>
                  <w:szCs w:val="22"/>
                  <w:lang w:val="en-ZA" w:eastAsia="en-ZA"/>
                  <w:rPrChange w:id="616" w:author="Craig Parker" w:date="2024-08-14T17:03:00Z" w16du:dateUtc="2024-08-14T15:03:00Z">
                    <w:rPr/>
                  </w:rPrChange>
                </w:rPr>
                <w:t xml:space="preserve">Data Management and Analysis Core of the HEÂ²AT </w:t>
              </w:r>
              <w:proofErr w:type="spellStart"/>
              <w:r w:rsidRPr="00635B4F">
                <w:rPr>
                  <w:rFonts w:ascii="Nunito" w:hAnsi="Nunito"/>
                  <w:sz w:val="22"/>
                  <w:szCs w:val="22"/>
                  <w:lang w:val="en-ZA" w:eastAsia="en-ZA"/>
                  <w:rPrChange w:id="617" w:author="Craig Parker" w:date="2024-08-14T17:03:00Z" w16du:dateUtc="2024-08-14T15:03:00Z">
                    <w:rPr/>
                  </w:rPrChange>
                </w:rPr>
                <w:t>Center</w:t>
              </w:r>
              <w:proofErr w:type="spellEnd"/>
            </w:ins>
          </w:p>
        </w:tc>
      </w:tr>
      <w:tr w:rsidR="00635B4F" w:rsidRPr="00635B4F" w14:paraId="65784FC0" w14:textId="77777777" w:rsidTr="00635B4F">
        <w:trPr>
          <w:cnfStyle w:val="000000100000" w:firstRow="0" w:lastRow="0" w:firstColumn="0" w:lastColumn="0" w:oddVBand="0" w:evenVBand="0" w:oddHBand="1" w:evenHBand="0" w:firstRowFirstColumn="0" w:firstRowLastColumn="0" w:lastRowFirstColumn="0" w:lastRowLastColumn="0"/>
          <w:trHeight w:val="290"/>
          <w:ins w:id="618" w:author="Craig Parker" w:date="2024-08-14T16:59:00Z" w16du:dateUtc="2024-08-14T14:59:00Z"/>
          <w:trPrChange w:id="619"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620" w:author="Craig Parker" w:date="2024-08-14T17:02:00Z" w16du:dateUtc="2024-08-14T15:02:00Z">
              <w:tcPr>
                <w:tcW w:w="1362" w:type="dxa"/>
                <w:noWrap/>
                <w:hideMark/>
              </w:tcPr>
            </w:tcPrChange>
          </w:tcPr>
          <w:p w14:paraId="5668C5EF"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621" w:author="Craig Parker" w:date="2024-08-14T16:59:00Z" w16du:dateUtc="2024-08-14T14:59:00Z"/>
                <w:rFonts w:ascii="Nunito" w:hAnsi="Nunito"/>
                <w:sz w:val="22"/>
                <w:szCs w:val="22"/>
                <w:lang w:val="en-ZA" w:eastAsia="en-ZA"/>
                <w:rPrChange w:id="622" w:author="Craig Parker" w:date="2024-08-14T17:03:00Z" w16du:dateUtc="2024-08-14T15:03:00Z">
                  <w:rPr>
                    <w:ins w:id="623" w:author="Craig Parker" w:date="2024-08-14T16:59:00Z" w16du:dateUtc="2024-08-14T14:59:00Z"/>
                  </w:rPr>
                </w:rPrChange>
              </w:rPr>
              <w:pPrChange w:id="624"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625" w:author="Craig Parker" w:date="2024-08-14T16:59:00Z" w16du:dateUtc="2024-08-14T14:59:00Z">
              <w:r w:rsidRPr="00635B4F">
                <w:rPr>
                  <w:rFonts w:ascii="Nunito" w:hAnsi="Nunito"/>
                  <w:sz w:val="22"/>
                  <w:szCs w:val="22"/>
                  <w:lang w:val="en-ZA" w:eastAsia="en-ZA"/>
                  <w:rPrChange w:id="626" w:author="Craig Parker" w:date="2024-08-14T17:03:00Z" w16du:dateUtc="2024-08-14T15:03:00Z">
                    <w:rPr/>
                  </w:rPrChange>
                </w:rPr>
                <w:t>DMP</w:t>
              </w:r>
            </w:ins>
          </w:p>
        </w:tc>
        <w:tc>
          <w:tcPr>
            <w:tcW w:w="8556" w:type="dxa"/>
            <w:shd w:val="clear" w:color="auto" w:fill="FFFFFF" w:themeFill="background1"/>
            <w:noWrap/>
            <w:hideMark/>
            <w:tcPrChange w:id="627" w:author="Craig Parker" w:date="2024-08-14T17:02:00Z" w16du:dateUtc="2024-08-14T15:02:00Z">
              <w:tcPr>
                <w:tcW w:w="8556" w:type="dxa"/>
                <w:noWrap/>
                <w:hideMark/>
              </w:tcPr>
            </w:tcPrChange>
          </w:tcPr>
          <w:p w14:paraId="0C7E5465"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628" w:author="Craig Parker" w:date="2024-08-14T16:59:00Z" w16du:dateUtc="2024-08-14T14:59:00Z"/>
                <w:rFonts w:ascii="Nunito" w:hAnsi="Nunito"/>
                <w:sz w:val="22"/>
                <w:szCs w:val="22"/>
                <w:lang w:val="en-ZA" w:eastAsia="en-ZA"/>
                <w:rPrChange w:id="629" w:author="Craig Parker" w:date="2024-08-14T17:03:00Z" w16du:dateUtc="2024-08-14T15:03:00Z">
                  <w:rPr>
                    <w:ins w:id="630" w:author="Craig Parker" w:date="2024-08-14T16:59:00Z" w16du:dateUtc="2024-08-14T14:59:00Z"/>
                  </w:rPr>
                </w:rPrChange>
              </w:rPr>
              <w:pPrChange w:id="631"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632" w:author="Craig Parker" w:date="2024-08-14T16:59:00Z" w16du:dateUtc="2024-08-14T14:59:00Z">
              <w:r w:rsidRPr="00635B4F">
                <w:rPr>
                  <w:rFonts w:ascii="Nunito" w:hAnsi="Nunito"/>
                  <w:sz w:val="22"/>
                  <w:szCs w:val="22"/>
                  <w:lang w:val="en-ZA" w:eastAsia="en-ZA"/>
                  <w:rPrChange w:id="633" w:author="Craig Parker" w:date="2024-08-14T17:03:00Z" w16du:dateUtc="2024-08-14T15:03:00Z">
                    <w:rPr/>
                  </w:rPrChange>
                </w:rPr>
                <w:t>Data Management Plan</w:t>
              </w:r>
            </w:ins>
          </w:p>
        </w:tc>
      </w:tr>
      <w:tr w:rsidR="00635B4F" w:rsidRPr="00635B4F" w14:paraId="62FA0A41" w14:textId="77777777" w:rsidTr="00635B4F">
        <w:trPr>
          <w:trHeight w:val="290"/>
          <w:ins w:id="634" w:author="Craig Parker" w:date="2024-08-14T16:59:00Z" w16du:dateUtc="2024-08-14T14:59:00Z"/>
          <w:trPrChange w:id="635"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636" w:author="Craig Parker" w:date="2024-08-14T17:02:00Z" w16du:dateUtc="2024-08-14T15:02:00Z">
              <w:tcPr>
                <w:tcW w:w="1362" w:type="dxa"/>
                <w:noWrap/>
                <w:hideMark/>
              </w:tcPr>
            </w:tcPrChange>
          </w:tcPr>
          <w:p w14:paraId="53986745" w14:textId="77777777" w:rsidR="00635B4F" w:rsidRPr="00635B4F" w:rsidRDefault="00635B4F" w:rsidP="00635B4F">
            <w:pPr>
              <w:overflowPunct/>
              <w:autoSpaceDE/>
              <w:autoSpaceDN/>
              <w:adjustRightInd/>
              <w:rPr>
                <w:ins w:id="637" w:author="Craig Parker" w:date="2024-08-14T16:59:00Z" w16du:dateUtc="2024-08-14T14:59:00Z"/>
                <w:rFonts w:ascii="Nunito" w:hAnsi="Nunito"/>
                <w:sz w:val="22"/>
                <w:szCs w:val="22"/>
                <w:lang w:val="en-ZA" w:eastAsia="en-ZA"/>
                <w:rPrChange w:id="638" w:author="Craig Parker" w:date="2024-08-14T17:03:00Z" w16du:dateUtc="2024-08-14T15:03:00Z">
                  <w:rPr>
                    <w:ins w:id="639" w:author="Craig Parker" w:date="2024-08-14T16:59:00Z" w16du:dateUtc="2024-08-14T14:59:00Z"/>
                  </w:rPr>
                </w:rPrChange>
              </w:rPr>
              <w:pPrChange w:id="640" w:author="Craig Parker" w:date="2024-08-14T16:59:00Z" w16du:dateUtc="2024-08-14T14:59:00Z">
                <w:pPr/>
              </w:pPrChange>
            </w:pPr>
            <w:ins w:id="641" w:author="Craig Parker" w:date="2024-08-14T16:59:00Z" w16du:dateUtc="2024-08-14T14:59:00Z">
              <w:r w:rsidRPr="00635B4F">
                <w:rPr>
                  <w:rFonts w:ascii="Nunito" w:hAnsi="Nunito"/>
                  <w:sz w:val="22"/>
                  <w:szCs w:val="22"/>
                  <w:lang w:val="en-ZA" w:eastAsia="en-ZA"/>
                  <w:rPrChange w:id="642" w:author="Craig Parker" w:date="2024-08-14T17:03:00Z" w16du:dateUtc="2024-08-14T15:03:00Z">
                    <w:rPr/>
                  </w:rPrChange>
                </w:rPr>
                <w:t>DS-I Africa</w:t>
              </w:r>
            </w:ins>
          </w:p>
        </w:tc>
        <w:tc>
          <w:tcPr>
            <w:tcW w:w="8556" w:type="dxa"/>
            <w:shd w:val="clear" w:color="auto" w:fill="FFFFFF" w:themeFill="background1"/>
            <w:noWrap/>
            <w:hideMark/>
            <w:tcPrChange w:id="643" w:author="Craig Parker" w:date="2024-08-14T17:02:00Z" w16du:dateUtc="2024-08-14T15:02:00Z">
              <w:tcPr>
                <w:tcW w:w="8556" w:type="dxa"/>
                <w:noWrap/>
                <w:hideMark/>
              </w:tcPr>
            </w:tcPrChange>
          </w:tcPr>
          <w:p w14:paraId="18BE98D6"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644" w:author="Craig Parker" w:date="2024-08-14T16:59:00Z" w16du:dateUtc="2024-08-14T14:59:00Z"/>
                <w:rFonts w:ascii="Nunito" w:hAnsi="Nunito"/>
                <w:sz w:val="22"/>
                <w:szCs w:val="22"/>
                <w:lang w:val="en-ZA" w:eastAsia="en-ZA"/>
                <w:rPrChange w:id="645" w:author="Craig Parker" w:date="2024-08-14T17:03:00Z" w16du:dateUtc="2024-08-14T15:03:00Z">
                  <w:rPr>
                    <w:ins w:id="646" w:author="Craig Parker" w:date="2024-08-14T16:59:00Z" w16du:dateUtc="2024-08-14T14:59:00Z"/>
                  </w:rPr>
                </w:rPrChange>
              </w:rPr>
              <w:pPrChange w:id="647"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648" w:author="Craig Parker" w:date="2024-08-14T16:59:00Z" w16du:dateUtc="2024-08-14T14:59:00Z">
              <w:r w:rsidRPr="00635B4F">
                <w:rPr>
                  <w:rFonts w:ascii="Nunito" w:hAnsi="Nunito"/>
                  <w:sz w:val="22"/>
                  <w:szCs w:val="22"/>
                  <w:lang w:val="en-ZA" w:eastAsia="en-ZA"/>
                  <w:rPrChange w:id="649" w:author="Craig Parker" w:date="2024-08-14T17:03:00Z" w16du:dateUtc="2024-08-14T15:03:00Z">
                    <w:rPr/>
                  </w:rPrChange>
                </w:rPr>
                <w:t>NIH Data Science Initiative Africa</w:t>
              </w:r>
            </w:ins>
          </w:p>
        </w:tc>
      </w:tr>
      <w:tr w:rsidR="00635B4F" w:rsidRPr="00635B4F" w14:paraId="25E970FA" w14:textId="77777777" w:rsidTr="00635B4F">
        <w:trPr>
          <w:cnfStyle w:val="000000100000" w:firstRow="0" w:lastRow="0" w:firstColumn="0" w:lastColumn="0" w:oddVBand="0" w:evenVBand="0" w:oddHBand="1" w:evenHBand="0" w:firstRowFirstColumn="0" w:firstRowLastColumn="0" w:lastRowFirstColumn="0" w:lastRowLastColumn="0"/>
          <w:trHeight w:val="290"/>
          <w:ins w:id="650" w:author="Craig Parker" w:date="2024-08-14T16:59:00Z" w16du:dateUtc="2024-08-14T14:59:00Z"/>
          <w:trPrChange w:id="651"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652" w:author="Craig Parker" w:date="2024-08-14T17:02:00Z" w16du:dateUtc="2024-08-14T15:02:00Z">
              <w:tcPr>
                <w:tcW w:w="1362" w:type="dxa"/>
                <w:noWrap/>
                <w:hideMark/>
              </w:tcPr>
            </w:tcPrChange>
          </w:tcPr>
          <w:p w14:paraId="2D684884"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653" w:author="Craig Parker" w:date="2024-08-14T16:59:00Z" w16du:dateUtc="2024-08-14T14:59:00Z"/>
                <w:rFonts w:ascii="Nunito" w:hAnsi="Nunito"/>
                <w:sz w:val="22"/>
                <w:szCs w:val="22"/>
                <w:lang w:val="en-ZA" w:eastAsia="en-ZA"/>
                <w:rPrChange w:id="654" w:author="Craig Parker" w:date="2024-08-14T17:03:00Z" w16du:dateUtc="2024-08-14T15:03:00Z">
                  <w:rPr>
                    <w:ins w:id="655" w:author="Craig Parker" w:date="2024-08-14T16:59:00Z" w16du:dateUtc="2024-08-14T14:59:00Z"/>
                  </w:rPr>
                </w:rPrChange>
              </w:rPr>
              <w:pPrChange w:id="656"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657" w:author="Craig Parker" w:date="2024-08-14T16:59:00Z" w16du:dateUtc="2024-08-14T14:59:00Z">
              <w:r w:rsidRPr="00635B4F">
                <w:rPr>
                  <w:rFonts w:ascii="Nunito" w:hAnsi="Nunito"/>
                  <w:sz w:val="22"/>
                  <w:szCs w:val="22"/>
                  <w:lang w:val="en-ZA" w:eastAsia="en-ZA"/>
                  <w:rPrChange w:id="658" w:author="Craig Parker" w:date="2024-08-14T17:03:00Z" w16du:dateUtc="2024-08-14T15:03:00Z">
                    <w:rPr/>
                  </w:rPrChange>
                </w:rPr>
                <w:t>DTA</w:t>
              </w:r>
            </w:ins>
          </w:p>
        </w:tc>
        <w:tc>
          <w:tcPr>
            <w:tcW w:w="8556" w:type="dxa"/>
            <w:shd w:val="clear" w:color="auto" w:fill="FFFFFF" w:themeFill="background1"/>
            <w:noWrap/>
            <w:hideMark/>
            <w:tcPrChange w:id="659" w:author="Craig Parker" w:date="2024-08-14T17:02:00Z" w16du:dateUtc="2024-08-14T15:02:00Z">
              <w:tcPr>
                <w:tcW w:w="8556" w:type="dxa"/>
                <w:noWrap/>
                <w:hideMark/>
              </w:tcPr>
            </w:tcPrChange>
          </w:tcPr>
          <w:p w14:paraId="14B2AED2"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660" w:author="Craig Parker" w:date="2024-08-14T16:59:00Z" w16du:dateUtc="2024-08-14T14:59:00Z"/>
                <w:rFonts w:ascii="Nunito" w:hAnsi="Nunito"/>
                <w:sz w:val="22"/>
                <w:szCs w:val="22"/>
                <w:lang w:val="en-ZA" w:eastAsia="en-ZA"/>
                <w:rPrChange w:id="661" w:author="Craig Parker" w:date="2024-08-14T17:03:00Z" w16du:dateUtc="2024-08-14T15:03:00Z">
                  <w:rPr>
                    <w:ins w:id="662" w:author="Craig Parker" w:date="2024-08-14T16:59:00Z" w16du:dateUtc="2024-08-14T14:59:00Z"/>
                  </w:rPr>
                </w:rPrChange>
              </w:rPr>
              <w:pPrChange w:id="663"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664" w:author="Craig Parker" w:date="2024-08-14T16:59:00Z" w16du:dateUtc="2024-08-14T14:59:00Z">
              <w:r w:rsidRPr="00635B4F">
                <w:rPr>
                  <w:rFonts w:ascii="Nunito" w:hAnsi="Nunito"/>
                  <w:sz w:val="22"/>
                  <w:szCs w:val="22"/>
                  <w:lang w:val="en-ZA" w:eastAsia="en-ZA"/>
                  <w:rPrChange w:id="665" w:author="Craig Parker" w:date="2024-08-14T17:03:00Z" w16du:dateUtc="2024-08-14T15:03:00Z">
                    <w:rPr/>
                  </w:rPrChange>
                </w:rPr>
                <w:t>Data Transfer Agreement</w:t>
              </w:r>
            </w:ins>
          </w:p>
        </w:tc>
      </w:tr>
      <w:tr w:rsidR="00635B4F" w:rsidRPr="00635B4F" w14:paraId="4A2CDD97" w14:textId="77777777" w:rsidTr="00635B4F">
        <w:trPr>
          <w:trHeight w:val="290"/>
          <w:ins w:id="666" w:author="Craig Parker" w:date="2024-08-14T16:59:00Z" w16du:dateUtc="2024-08-14T14:59:00Z"/>
          <w:trPrChange w:id="667"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668" w:author="Craig Parker" w:date="2024-08-14T17:02:00Z" w16du:dateUtc="2024-08-14T15:02:00Z">
              <w:tcPr>
                <w:tcW w:w="1362" w:type="dxa"/>
                <w:noWrap/>
                <w:hideMark/>
              </w:tcPr>
            </w:tcPrChange>
          </w:tcPr>
          <w:p w14:paraId="079FF3A0" w14:textId="77777777" w:rsidR="00635B4F" w:rsidRPr="00635B4F" w:rsidRDefault="00635B4F" w:rsidP="00635B4F">
            <w:pPr>
              <w:overflowPunct/>
              <w:autoSpaceDE/>
              <w:autoSpaceDN/>
              <w:adjustRightInd/>
              <w:rPr>
                <w:ins w:id="669" w:author="Craig Parker" w:date="2024-08-14T16:59:00Z" w16du:dateUtc="2024-08-14T14:59:00Z"/>
                <w:rFonts w:ascii="Nunito" w:hAnsi="Nunito"/>
                <w:sz w:val="22"/>
                <w:szCs w:val="22"/>
                <w:lang w:val="en-ZA" w:eastAsia="en-ZA"/>
                <w:rPrChange w:id="670" w:author="Craig Parker" w:date="2024-08-14T17:03:00Z" w16du:dateUtc="2024-08-14T15:03:00Z">
                  <w:rPr>
                    <w:ins w:id="671" w:author="Craig Parker" w:date="2024-08-14T16:59:00Z" w16du:dateUtc="2024-08-14T14:59:00Z"/>
                  </w:rPr>
                </w:rPrChange>
              </w:rPr>
              <w:pPrChange w:id="672" w:author="Craig Parker" w:date="2024-08-14T16:59:00Z" w16du:dateUtc="2024-08-14T14:59:00Z">
                <w:pPr/>
              </w:pPrChange>
            </w:pPr>
            <w:ins w:id="673" w:author="Craig Parker" w:date="2024-08-14T16:59:00Z" w16du:dateUtc="2024-08-14T14:59:00Z">
              <w:r w:rsidRPr="00635B4F">
                <w:rPr>
                  <w:rFonts w:ascii="Nunito" w:hAnsi="Nunito"/>
                  <w:sz w:val="22"/>
                  <w:szCs w:val="22"/>
                  <w:lang w:val="en-ZA" w:eastAsia="en-ZA"/>
                  <w:rPrChange w:id="674" w:author="Craig Parker" w:date="2024-08-14T17:03:00Z" w16du:dateUtc="2024-08-14T15:03:00Z">
                    <w:rPr/>
                  </w:rPrChange>
                </w:rPr>
                <w:t>DUOS</w:t>
              </w:r>
            </w:ins>
          </w:p>
        </w:tc>
        <w:tc>
          <w:tcPr>
            <w:tcW w:w="8556" w:type="dxa"/>
            <w:shd w:val="clear" w:color="auto" w:fill="FFFFFF" w:themeFill="background1"/>
            <w:noWrap/>
            <w:hideMark/>
            <w:tcPrChange w:id="675" w:author="Craig Parker" w:date="2024-08-14T17:02:00Z" w16du:dateUtc="2024-08-14T15:02:00Z">
              <w:tcPr>
                <w:tcW w:w="8556" w:type="dxa"/>
                <w:noWrap/>
                <w:hideMark/>
              </w:tcPr>
            </w:tcPrChange>
          </w:tcPr>
          <w:p w14:paraId="1E51FB92"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676" w:author="Craig Parker" w:date="2024-08-14T16:59:00Z" w16du:dateUtc="2024-08-14T14:59:00Z"/>
                <w:rFonts w:ascii="Nunito" w:hAnsi="Nunito"/>
                <w:sz w:val="22"/>
                <w:szCs w:val="22"/>
                <w:lang w:val="en-ZA" w:eastAsia="en-ZA"/>
                <w:rPrChange w:id="677" w:author="Craig Parker" w:date="2024-08-14T17:03:00Z" w16du:dateUtc="2024-08-14T15:03:00Z">
                  <w:rPr>
                    <w:ins w:id="678" w:author="Craig Parker" w:date="2024-08-14T16:59:00Z" w16du:dateUtc="2024-08-14T14:59:00Z"/>
                  </w:rPr>
                </w:rPrChange>
              </w:rPr>
              <w:pPrChange w:id="679"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680" w:author="Craig Parker" w:date="2024-08-14T16:59:00Z" w16du:dateUtc="2024-08-14T14:59:00Z">
              <w:r w:rsidRPr="00635B4F">
                <w:rPr>
                  <w:rFonts w:ascii="Nunito" w:hAnsi="Nunito"/>
                  <w:sz w:val="22"/>
                  <w:szCs w:val="22"/>
                  <w:lang w:val="en-ZA" w:eastAsia="en-ZA"/>
                  <w:rPrChange w:id="681" w:author="Craig Parker" w:date="2024-08-14T17:03:00Z" w16du:dateUtc="2024-08-14T15:03:00Z">
                    <w:rPr/>
                  </w:rPrChange>
                </w:rPr>
                <w:t>Data Use Oversight System</w:t>
              </w:r>
            </w:ins>
          </w:p>
        </w:tc>
      </w:tr>
      <w:tr w:rsidR="00635B4F" w:rsidRPr="00635B4F" w14:paraId="135533BE" w14:textId="77777777" w:rsidTr="00635B4F">
        <w:trPr>
          <w:cnfStyle w:val="000000100000" w:firstRow="0" w:lastRow="0" w:firstColumn="0" w:lastColumn="0" w:oddVBand="0" w:evenVBand="0" w:oddHBand="1" w:evenHBand="0" w:firstRowFirstColumn="0" w:firstRowLastColumn="0" w:lastRowFirstColumn="0" w:lastRowLastColumn="0"/>
          <w:trHeight w:val="290"/>
          <w:ins w:id="682" w:author="Craig Parker" w:date="2024-08-14T16:59:00Z" w16du:dateUtc="2024-08-14T14:59:00Z"/>
          <w:trPrChange w:id="683"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684" w:author="Craig Parker" w:date="2024-08-14T17:02:00Z" w16du:dateUtc="2024-08-14T15:02:00Z">
              <w:tcPr>
                <w:tcW w:w="1362" w:type="dxa"/>
                <w:noWrap/>
                <w:hideMark/>
              </w:tcPr>
            </w:tcPrChange>
          </w:tcPr>
          <w:p w14:paraId="363DC39F"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685" w:author="Craig Parker" w:date="2024-08-14T16:59:00Z" w16du:dateUtc="2024-08-14T14:59:00Z"/>
                <w:rFonts w:ascii="Nunito" w:hAnsi="Nunito"/>
                <w:sz w:val="22"/>
                <w:szCs w:val="22"/>
                <w:lang w:val="en-ZA" w:eastAsia="en-ZA"/>
                <w:rPrChange w:id="686" w:author="Craig Parker" w:date="2024-08-14T17:03:00Z" w16du:dateUtc="2024-08-14T15:03:00Z">
                  <w:rPr>
                    <w:ins w:id="687" w:author="Craig Parker" w:date="2024-08-14T16:59:00Z" w16du:dateUtc="2024-08-14T14:59:00Z"/>
                  </w:rPr>
                </w:rPrChange>
              </w:rPr>
              <w:pPrChange w:id="688"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689" w:author="Craig Parker" w:date="2024-08-14T16:59:00Z" w16du:dateUtc="2024-08-14T14:59:00Z">
              <w:r w:rsidRPr="00635B4F">
                <w:rPr>
                  <w:rFonts w:ascii="Nunito" w:hAnsi="Nunito"/>
                  <w:sz w:val="22"/>
                  <w:szCs w:val="22"/>
                  <w:lang w:val="en-ZA" w:eastAsia="en-ZA"/>
                  <w:rPrChange w:id="690" w:author="Craig Parker" w:date="2024-08-14T17:03:00Z" w16du:dateUtc="2024-08-14T15:03:00Z">
                    <w:rPr/>
                  </w:rPrChange>
                </w:rPr>
                <w:t>ELSI</w:t>
              </w:r>
            </w:ins>
          </w:p>
        </w:tc>
        <w:tc>
          <w:tcPr>
            <w:tcW w:w="8556" w:type="dxa"/>
            <w:shd w:val="clear" w:color="auto" w:fill="FFFFFF" w:themeFill="background1"/>
            <w:noWrap/>
            <w:hideMark/>
            <w:tcPrChange w:id="691" w:author="Craig Parker" w:date="2024-08-14T17:02:00Z" w16du:dateUtc="2024-08-14T15:02:00Z">
              <w:tcPr>
                <w:tcW w:w="8556" w:type="dxa"/>
                <w:noWrap/>
                <w:hideMark/>
              </w:tcPr>
            </w:tcPrChange>
          </w:tcPr>
          <w:p w14:paraId="7A867576"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692" w:author="Craig Parker" w:date="2024-08-14T16:59:00Z" w16du:dateUtc="2024-08-14T14:59:00Z"/>
                <w:rFonts w:ascii="Nunito" w:hAnsi="Nunito"/>
                <w:sz w:val="22"/>
                <w:szCs w:val="22"/>
                <w:lang w:val="en-ZA" w:eastAsia="en-ZA"/>
                <w:rPrChange w:id="693" w:author="Craig Parker" w:date="2024-08-14T17:03:00Z" w16du:dateUtc="2024-08-14T15:03:00Z">
                  <w:rPr>
                    <w:ins w:id="694" w:author="Craig Parker" w:date="2024-08-14T16:59:00Z" w16du:dateUtc="2024-08-14T14:59:00Z"/>
                  </w:rPr>
                </w:rPrChange>
              </w:rPr>
              <w:pPrChange w:id="695"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696" w:author="Craig Parker" w:date="2024-08-14T16:59:00Z" w16du:dateUtc="2024-08-14T14:59:00Z">
              <w:r w:rsidRPr="00635B4F">
                <w:rPr>
                  <w:rFonts w:ascii="Nunito" w:hAnsi="Nunito"/>
                  <w:sz w:val="22"/>
                  <w:szCs w:val="22"/>
                  <w:lang w:val="en-ZA" w:eastAsia="en-ZA"/>
                  <w:rPrChange w:id="697" w:author="Craig Parker" w:date="2024-08-14T17:03:00Z" w16du:dateUtc="2024-08-14T15:03:00Z">
                    <w:rPr/>
                  </w:rPrChange>
                </w:rPr>
                <w:t>Ethical Legal and Social Implications Projects of DS-I Africa</w:t>
              </w:r>
            </w:ins>
          </w:p>
        </w:tc>
      </w:tr>
      <w:tr w:rsidR="00635B4F" w:rsidRPr="00635B4F" w14:paraId="5CD695E3" w14:textId="77777777" w:rsidTr="00635B4F">
        <w:trPr>
          <w:trHeight w:val="290"/>
          <w:ins w:id="698" w:author="Craig Parker" w:date="2024-08-14T16:59:00Z" w16du:dateUtc="2024-08-14T14:59:00Z"/>
          <w:trPrChange w:id="699"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700" w:author="Craig Parker" w:date="2024-08-14T17:02:00Z" w16du:dateUtc="2024-08-14T15:02:00Z">
              <w:tcPr>
                <w:tcW w:w="1362" w:type="dxa"/>
                <w:noWrap/>
                <w:hideMark/>
              </w:tcPr>
            </w:tcPrChange>
          </w:tcPr>
          <w:p w14:paraId="46AECDE0" w14:textId="77777777" w:rsidR="00635B4F" w:rsidRPr="00635B4F" w:rsidRDefault="00635B4F" w:rsidP="00635B4F">
            <w:pPr>
              <w:overflowPunct/>
              <w:autoSpaceDE/>
              <w:autoSpaceDN/>
              <w:adjustRightInd/>
              <w:rPr>
                <w:ins w:id="701" w:author="Craig Parker" w:date="2024-08-14T16:59:00Z" w16du:dateUtc="2024-08-14T14:59:00Z"/>
                <w:rFonts w:ascii="Nunito" w:hAnsi="Nunito"/>
                <w:sz w:val="22"/>
                <w:szCs w:val="22"/>
                <w:lang w:val="en-ZA" w:eastAsia="en-ZA"/>
                <w:rPrChange w:id="702" w:author="Craig Parker" w:date="2024-08-14T17:03:00Z" w16du:dateUtc="2024-08-14T15:03:00Z">
                  <w:rPr>
                    <w:ins w:id="703" w:author="Craig Parker" w:date="2024-08-14T16:59:00Z" w16du:dateUtc="2024-08-14T14:59:00Z"/>
                  </w:rPr>
                </w:rPrChange>
              </w:rPr>
              <w:pPrChange w:id="704" w:author="Craig Parker" w:date="2024-08-14T16:59:00Z" w16du:dateUtc="2024-08-14T14:59:00Z">
                <w:pPr/>
              </w:pPrChange>
            </w:pPr>
            <w:ins w:id="705" w:author="Craig Parker" w:date="2024-08-14T16:59:00Z" w16du:dateUtc="2024-08-14T14:59:00Z">
              <w:r w:rsidRPr="00635B4F">
                <w:rPr>
                  <w:rFonts w:ascii="Nunito" w:hAnsi="Nunito"/>
                  <w:sz w:val="22"/>
                  <w:szCs w:val="22"/>
                  <w:lang w:val="en-ZA" w:eastAsia="en-ZA"/>
                  <w:rPrChange w:id="706" w:author="Craig Parker" w:date="2024-08-14T17:03:00Z" w16du:dateUtc="2024-08-14T15:03:00Z">
                    <w:rPr/>
                  </w:rPrChange>
                </w:rPr>
                <w:t>FAIR</w:t>
              </w:r>
            </w:ins>
          </w:p>
        </w:tc>
        <w:tc>
          <w:tcPr>
            <w:tcW w:w="8556" w:type="dxa"/>
            <w:shd w:val="clear" w:color="auto" w:fill="FFFFFF" w:themeFill="background1"/>
            <w:noWrap/>
            <w:hideMark/>
            <w:tcPrChange w:id="707" w:author="Craig Parker" w:date="2024-08-14T17:02:00Z" w16du:dateUtc="2024-08-14T15:02:00Z">
              <w:tcPr>
                <w:tcW w:w="8556" w:type="dxa"/>
                <w:noWrap/>
                <w:hideMark/>
              </w:tcPr>
            </w:tcPrChange>
          </w:tcPr>
          <w:p w14:paraId="3B1CD9A6"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08" w:author="Craig Parker" w:date="2024-08-14T16:59:00Z" w16du:dateUtc="2024-08-14T14:59:00Z"/>
                <w:rFonts w:ascii="Nunito" w:hAnsi="Nunito"/>
                <w:sz w:val="22"/>
                <w:szCs w:val="22"/>
                <w:lang w:val="en-ZA" w:eastAsia="en-ZA"/>
                <w:rPrChange w:id="709" w:author="Craig Parker" w:date="2024-08-14T17:03:00Z" w16du:dateUtc="2024-08-14T15:03:00Z">
                  <w:rPr>
                    <w:ins w:id="710" w:author="Craig Parker" w:date="2024-08-14T16:59:00Z" w16du:dateUtc="2024-08-14T14:59:00Z"/>
                  </w:rPr>
                </w:rPrChange>
              </w:rPr>
              <w:pPrChange w:id="711"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712" w:author="Craig Parker" w:date="2024-08-14T16:59:00Z" w16du:dateUtc="2024-08-14T14:59:00Z">
              <w:r w:rsidRPr="00635B4F">
                <w:rPr>
                  <w:rFonts w:ascii="Nunito" w:hAnsi="Nunito"/>
                  <w:sz w:val="22"/>
                  <w:szCs w:val="22"/>
                  <w:lang w:val="en-ZA" w:eastAsia="en-ZA"/>
                  <w:rPrChange w:id="713" w:author="Craig Parker" w:date="2024-08-14T17:03:00Z" w16du:dateUtc="2024-08-14T15:03:00Z">
                    <w:rPr/>
                  </w:rPrChange>
                </w:rPr>
                <w:t>Findable, Accessible, Interoperable, and Reusable</w:t>
              </w:r>
            </w:ins>
          </w:p>
        </w:tc>
      </w:tr>
      <w:tr w:rsidR="00635B4F" w:rsidRPr="00635B4F" w14:paraId="26862193" w14:textId="77777777" w:rsidTr="00635B4F">
        <w:trPr>
          <w:cnfStyle w:val="000000100000" w:firstRow="0" w:lastRow="0" w:firstColumn="0" w:lastColumn="0" w:oddVBand="0" w:evenVBand="0" w:oddHBand="1" w:evenHBand="0" w:firstRowFirstColumn="0" w:firstRowLastColumn="0" w:lastRowFirstColumn="0" w:lastRowLastColumn="0"/>
          <w:trHeight w:val="290"/>
          <w:ins w:id="714" w:author="Craig Parker" w:date="2024-08-14T16:59:00Z" w16du:dateUtc="2024-08-14T14:59:00Z"/>
          <w:trPrChange w:id="715"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716" w:author="Craig Parker" w:date="2024-08-14T17:02:00Z" w16du:dateUtc="2024-08-14T15:02:00Z">
              <w:tcPr>
                <w:tcW w:w="1362" w:type="dxa"/>
                <w:noWrap/>
                <w:hideMark/>
              </w:tcPr>
            </w:tcPrChange>
          </w:tcPr>
          <w:p w14:paraId="2F41047A"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717" w:author="Craig Parker" w:date="2024-08-14T16:59:00Z" w16du:dateUtc="2024-08-14T14:59:00Z"/>
                <w:rFonts w:ascii="Nunito" w:hAnsi="Nunito"/>
                <w:sz w:val="22"/>
                <w:szCs w:val="22"/>
                <w:lang w:val="en-ZA" w:eastAsia="en-ZA"/>
                <w:rPrChange w:id="718" w:author="Craig Parker" w:date="2024-08-14T17:03:00Z" w16du:dateUtc="2024-08-14T15:03:00Z">
                  <w:rPr>
                    <w:ins w:id="719" w:author="Craig Parker" w:date="2024-08-14T16:59:00Z" w16du:dateUtc="2024-08-14T14:59:00Z"/>
                  </w:rPr>
                </w:rPrChange>
              </w:rPr>
              <w:pPrChange w:id="720"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721" w:author="Craig Parker" w:date="2024-08-14T16:59:00Z" w16du:dateUtc="2024-08-14T14:59:00Z">
              <w:r w:rsidRPr="00635B4F">
                <w:rPr>
                  <w:rFonts w:ascii="Nunito" w:hAnsi="Nunito"/>
                  <w:sz w:val="22"/>
                  <w:szCs w:val="22"/>
                  <w:lang w:val="en-ZA" w:eastAsia="en-ZA"/>
                  <w:rPrChange w:id="722" w:author="Craig Parker" w:date="2024-08-14T17:03:00Z" w16du:dateUtc="2024-08-14T15:03:00Z">
                    <w:rPr/>
                  </w:rPrChange>
                </w:rPr>
                <w:t>FIPS</w:t>
              </w:r>
            </w:ins>
          </w:p>
        </w:tc>
        <w:tc>
          <w:tcPr>
            <w:tcW w:w="8556" w:type="dxa"/>
            <w:shd w:val="clear" w:color="auto" w:fill="FFFFFF" w:themeFill="background1"/>
            <w:noWrap/>
            <w:hideMark/>
            <w:tcPrChange w:id="723" w:author="Craig Parker" w:date="2024-08-14T17:02:00Z" w16du:dateUtc="2024-08-14T15:02:00Z">
              <w:tcPr>
                <w:tcW w:w="8556" w:type="dxa"/>
                <w:noWrap/>
                <w:hideMark/>
              </w:tcPr>
            </w:tcPrChange>
          </w:tcPr>
          <w:p w14:paraId="6C557C15"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724" w:author="Craig Parker" w:date="2024-08-14T16:59:00Z" w16du:dateUtc="2024-08-14T14:59:00Z"/>
                <w:rFonts w:ascii="Nunito" w:hAnsi="Nunito"/>
                <w:sz w:val="22"/>
                <w:szCs w:val="22"/>
                <w:lang w:val="en-ZA" w:eastAsia="en-ZA"/>
                <w:rPrChange w:id="725" w:author="Craig Parker" w:date="2024-08-14T17:03:00Z" w16du:dateUtc="2024-08-14T15:03:00Z">
                  <w:rPr>
                    <w:ins w:id="726" w:author="Craig Parker" w:date="2024-08-14T16:59:00Z" w16du:dateUtc="2024-08-14T14:59:00Z"/>
                  </w:rPr>
                </w:rPrChange>
              </w:rPr>
              <w:pPrChange w:id="727"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728" w:author="Craig Parker" w:date="2024-08-14T16:59:00Z" w16du:dateUtc="2024-08-14T14:59:00Z">
              <w:r w:rsidRPr="00635B4F">
                <w:rPr>
                  <w:rFonts w:ascii="Nunito" w:hAnsi="Nunito"/>
                  <w:sz w:val="22"/>
                  <w:szCs w:val="22"/>
                  <w:lang w:val="en-ZA" w:eastAsia="en-ZA"/>
                  <w:rPrChange w:id="729" w:author="Craig Parker" w:date="2024-08-14T17:03:00Z" w16du:dateUtc="2024-08-14T15:03:00Z">
                    <w:rPr/>
                  </w:rPrChange>
                </w:rPr>
                <w:t>Federal Information Processing Standards</w:t>
              </w:r>
            </w:ins>
          </w:p>
        </w:tc>
      </w:tr>
      <w:tr w:rsidR="00635B4F" w:rsidRPr="00635B4F" w14:paraId="0D26748C" w14:textId="77777777" w:rsidTr="00635B4F">
        <w:trPr>
          <w:trHeight w:val="290"/>
          <w:ins w:id="730" w:author="Craig Parker" w:date="2024-08-14T16:59:00Z" w16du:dateUtc="2024-08-14T14:59:00Z"/>
          <w:trPrChange w:id="731"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732" w:author="Craig Parker" w:date="2024-08-14T17:02:00Z" w16du:dateUtc="2024-08-14T15:02:00Z">
              <w:tcPr>
                <w:tcW w:w="1362" w:type="dxa"/>
                <w:noWrap/>
                <w:hideMark/>
              </w:tcPr>
            </w:tcPrChange>
          </w:tcPr>
          <w:p w14:paraId="02C2C645" w14:textId="77777777" w:rsidR="00635B4F" w:rsidRPr="00635B4F" w:rsidRDefault="00635B4F" w:rsidP="00635B4F">
            <w:pPr>
              <w:overflowPunct/>
              <w:autoSpaceDE/>
              <w:autoSpaceDN/>
              <w:adjustRightInd/>
              <w:rPr>
                <w:ins w:id="733" w:author="Craig Parker" w:date="2024-08-14T16:59:00Z" w16du:dateUtc="2024-08-14T14:59:00Z"/>
                <w:rFonts w:ascii="Nunito" w:hAnsi="Nunito"/>
                <w:sz w:val="22"/>
                <w:szCs w:val="22"/>
                <w:lang w:val="en-ZA" w:eastAsia="en-ZA"/>
                <w:rPrChange w:id="734" w:author="Craig Parker" w:date="2024-08-14T17:03:00Z" w16du:dateUtc="2024-08-14T15:03:00Z">
                  <w:rPr>
                    <w:ins w:id="735" w:author="Craig Parker" w:date="2024-08-14T16:59:00Z" w16du:dateUtc="2024-08-14T14:59:00Z"/>
                  </w:rPr>
                </w:rPrChange>
              </w:rPr>
              <w:pPrChange w:id="736" w:author="Craig Parker" w:date="2024-08-14T16:59:00Z" w16du:dateUtc="2024-08-14T14:59:00Z">
                <w:pPr/>
              </w:pPrChange>
            </w:pPr>
            <w:ins w:id="737" w:author="Craig Parker" w:date="2024-08-14T16:59:00Z" w16du:dateUtc="2024-08-14T14:59:00Z">
              <w:r w:rsidRPr="00635B4F">
                <w:rPr>
                  <w:rFonts w:ascii="Nunito" w:hAnsi="Nunito"/>
                  <w:sz w:val="22"/>
                  <w:szCs w:val="22"/>
                  <w:lang w:val="en-ZA" w:eastAsia="en-ZA"/>
                  <w:rPrChange w:id="738" w:author="Craig Parker" w:date="2024-08-14T17:03:00Z" w16du:dateUtc="2024-08-14T15:03:00Z">
                    <w:rPr/>
                  </w:rPrChange>
                </w:rPr>
                <w:t>GCRO</w:t>
              </w:r>
            </w:ins>
          </w:p>
        </w:tc>
        <w:tc>
          <w:tcPr>
            <w:tcW w:w="8556" w:type="dxa"/>
            <w:shd w:val="clear" w:color="auto" w:fill="FFFFFF" w:themeFill="background1"/>
            <w:noWrap/>
            <w:hideMark/>
            <w:tcPrChange w:id="739" w:author="Craig Parker" w:date="2024-08-14T17:02:00Z" w16du:dateUtc="2024-08-14T15:02:00Z">
              <w:tcPr>
                <w:tcW w:w="8556" w:type="dxa"/>
                <w:noWrap/>
                <w:hideMark/>
              </w:tcPr>
            </w:tcPrChange>
          </w:tcPr>
          <w:p w14:paraId="053CEB95"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40" w:author="Craig Parker" w:date="2024-08-14T16:59:00Z" w16du:dateUtc="2024-08-14T14:59:00Z"/>
                <w:rFonts w:ascii="Nunito" w:hAnsi="Nunito"/>
                <w:sz w:val="22"/>
                <w:szCs w:val="22"/>
                <w:lang w:val="en-ZA" w:eastAsia="en-ZA"/>
                <w:rPrChange w:id="741" w:author="Craig Parker" w:date="2024-08-14T17:03:00Z" w16du:dateUtc="2024-08-14T15:03:00Z">
                  <w:rPr>
                    <w:ins w:id="742" w:author="Craig Parker" w:date="2024-08-14T16:59:00Z" w16du:dateUtc="2024-08-14T14:59:00Z"/>
                  </w:rPr>
                </w:rPrChange>
              </w:rPr>
              <w:pPrChange w:id="743"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744" w:author="Craig Parker" w:date="2024-08-14T16:59:00Z" w16du:dateUtc="2024-08-14T14:59:00Z">
              <w:r w:rsidRPr="00635B4F">
                <w:rPr>
                  <w:rFonts w:ascii="Nunito" w:hAnsi="Nunito"/>
                  <w:sz w:val="22"/>
                  <w:szCs w:val="22"/>
                  <w:lang w:val="en-ZA" w:eastAsia="en-ZA"/>
                  <w:rPrChange w:id="745" w:author="Craig Parker" w:date="2024-08-14T17:03:00Z" w16du:dateUtc="2024-08-14T15:03:00Z">
                    <w:rPr/>
                  </w:rPrChange>
                </w:rPr>
                <w:t>Gauteng City-Region Observatory</w:t>
              </w:r>
            </w:ins>
          </w:p>
        </w:tc>
      </w:tr>
      <w:tr w:rsidR="00635B4F" w:rsidRPr="00635B4F" w14:paraId="03F1C98D" w14:textId="77777777" w:rsidTr="00635B4F">
        <w:trPr>
          <w:cnfStyle w:val="000000100000" w:firstRow="0" w:lastRow="0" w:firstColumn="0" w:lastColumn="0" w:oddVBand="0" w:evenVBand="0" w:oddHBand="1" w:evenHBand="0" w:firstRowFirstColumn="0" w:firstRowLastColumn="0" w:lastRowFirstColumn="0" w:lastRowLastColumn="0"/>
          <w:trHeight w:val="290"/>
          <w:ins w:id="746" w:author="Craig Parker" w:date="2024-08-14T16:59:00Z" w16du:dateUtc="2024-08-14T14:59:00Z"/>
          <w:trPrChange w:id="747"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748" w:author="Craig Parker" w:date="2024-08-14T17:02:00Z" w16du:dateUtc="2024-08-14T15:02:00Z">
              <w:tcPr>
                <w:tcW w:w="1362" w:type="dxa"/>
                <w:noWrap/>
                <w:hideMark/>
              </w:tcPr>
            </w:tcPrChange>
          </w:tcPr>
          <w:p w14:paraId="1751D8EC"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749" w:author="Craig Parker" w:date="2024-08-14T16:59:00Z" w16du:dateUtc="2024-08-14T14:59:00Z"/>
                <w:rFonts w:ascii="Nunito" w:hAnsi="Nunito"/>
                <w:sz w:val="22"/>
                <w:szCs w:val="22"/>
                <w:lang w:val="en-ZA" w:eastAsia="en-ZA"/>
                <w:rPrChange w:id="750" w:author="Craig Parker" w:date="2024-08-14T17:03:00Z" w16du:dateUtc="2024-08-14T15:03:00Z">
                  <w:rPr>
                    <w:ins w:id="751" w:author="Craig Parker" w:date="2024-08-14T16:59:00Z" w16du:dateUtc="2024-08-14T14:59:00Z"/>
                  </w:rPr>
                </w:rPrChange>
              </w:rPr>
              <w:pPrChange w:id="752"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753" w:author="Craig Parker" w:date="2024-08-14T16:59:00Z" w16du:dateUtc="2024-08-14T14:59:00Z">
              <w:r w:rsidRPr="00635B4F">
                <w:rPr>
                  <w:rFonts w:ascii="Nunito" w:hAnsi="Nunito"/>
                  <w:sz w:val="22"/>
                  <w:szCs w:val="22"/>
                  <w:lang w:val="en-ZA" w:eastAsia="en-ZA"/>
                  <w:rPrChange w:id="754" w:author="Craig Parker" w:date="2024-08-14T17:03:00Z" w16du:dateUtc="2024-08-14T15:03:00Z">
                    <w:rPr/>
                  </w:rPrChange>
                </w:rPr>
                <w:t>HPC</w:t>
              </w:r>
            </w:ins>
          </w:p>
        </w:tc>
        <w:tc>
          <w:tcPr>
            <w:tcW w:w="8556" w:type="dxa"/>
            <w:shd w:val="clear" w:color="auto" w:fill="FFFFFF" w:themeFill="background1"/>
            <w:noWrap/>
            <w:hideMark/>
            <w:tcPrChange w:id="755" w:author="Craig Parker" w:date="2024-08-14T17:02:00Z" w16du:dateUtc="2024-08-14T15:02:00Z">
              <w:tcPr>
                <w:tcW w:w="8556" w:type="dxa"/>
                <w:noWrap/>
                <w:hideMark/>
              </w:tcPr>
            </w:tcPrChange>
          </w:tcPr>
          <w:p w14:paraId="39FB978D"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756" w:author="Craig Parker" w:date="2024-08-14T16:59:00Z" w16du:dateUtc="2024-08-14T14:59:00Z"/>
                <w:rFonts w:ascii="Nunito" w:hAnsi="Nunito"/>
                <w:sz w:val="22"/>
                <w:szCs w:val="22"/>
                <w:lang w:val="en-ZA" w:eastAsia="en-ZA"/>
                <w:rPrChange w:id="757" w:author="Craig Parker" w:date="2024-08-14T17:03:00Z" w16du:dateUtc="2024-08-14T15:03:00Z">
                  <w:rPr>
                    <w:ins w:id="758" w:author="Craig Parker" w:date="2024-08-14T16:59:00Z" w16du:dateUtc="2024-08-14T14:59:00Z"/>
                  </w:rPr>
                </w:rPrChange>
              </w:rPr>
              <w:pPrChange w:id="759"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760" w:author="Craig Parker" w:date="2024-08-14T16:59:00Z" w16du:dateUtc="2024-08-14T14:59:00Z">
              <w:r w:rsidRPr="00635B4F">
                <w:rPr>
                  <w:rFonts w:ascii="Nunito" w:hAnsi="Nunito"/>
                  <w:sz w:val="22"/>
                  <w:szCs w:val="22"/>
                  <w:lang w:val="en-ZA" w:eastAsia="en-ZA"/>
                  <w:rPrChange w:id="761" w:author="Craig Parker" w:date="2024-08-14T17:03:00Z" w16du:dateUtc="2024-08-14T15:03:00Z">
                    <w:rPr/>
                  </w:rPrChange>
                </w:rPr>
                <w:t>High-Performance Computing</w:t>
              </w:r>
            </w:ins>
          </w:p>
        </w:tc>
      </w:tr>
      <w:tr w:rsidR="00635B4F" w:rsidRPr="00635B4F" w14:paraId="618A9833" w14:textId="77777777" w:rsidTr="00635B4F">
        <w:trPr>
          <w:trHeight w:val="290"/>
          <w:ins w:id="762" w:author="Craig Parker" w:date="2024-08-14T16:59:00Z" w16du:dateUtc="2024-08-14T14:59:00Z"/>
          <w:trPrChange w:id="763"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764" w:author="Craig Parker" w:date="2024-08-14T17:02:00Z" w16du:dateUtc="2024-08-14T15:02:00Z">
              <w:tcPr>
                <w:tcW w:w="1362" w:type="dxa"/>
                <w:noWrap/>
                <w:hideMark/>
              </w:tcPr>
            </w:tcPrChange>
          </w:tcPr>
          <w:p w14:paraId="6DCDEB14" w14:textId="77777777" w:rsidR="00635B4F" w:rsidRPr="00635B4F" w:rsidRDefault="00635B4F" w:rsidP="00635B4F">
            <w:pPr>
              <w:overflowPunct/>
              <w:autoSpaceDE/>
              <w:autoSpaceDN/>
              <w:adjustRightInd/>
              <w:rPr>
                <w:ins w:id="765" w:author="Craig Parker" w:date="2024-08-14T16:59:00Z" w16du:dateUtc="2024-08-14T14:59:00Z"/>
                <w:rFonts w:ascii="Nunito" w:hAnsi="Nunito"/>
                <w:sz w:val="22"/>
                <w:szCs w:val="22"/>
                <w:lang w:val="en-ZA" w:eastAsia="en-ZA"/>
                <w:rPrChange w:id="766" w:author="Craig Parker" w:date="2024-08-14T17:03:00Z" w16du:dateUtc="2024-08-14T15:03:00Z">
                  <w:rPr>
                    <w:ins w:id="767" w:author="Craig Parker" w:date="2024-08-14T16:59:00Z" w16du:dateUtc="2024-08-14T14:59:00Z"/>
                  </w:rPr>
                </w:rPrChange>
              </w:rPr>
              <w:pPrChange w:id="768" w:author="Craig Parker" w:date="2024-08-14T16:59:00Z" w16du:dateUtc="2024-08-14T14:59:00Z">
                <w:pPr/>
              </w:pPrChange>
            </w:pPr>
            <w:ins w:id="769" w:author="Craig Parker" w:date="2024-08-14T16:59:00Z" w16du:dateUtc="2024-08-14T14:59:00Z">
              <w:r w:rsidRPr="00635B4F">
                <w:rPr>
                  <w:rFonts w:ascii="Nunito" w:hAnsi="Nunito"/>
                  <w:sz w:val="22"/>
                  <w:szCs w:val="22"/>
                  <w:lang w:val="en-ZA" w:eastAsia="en-ZA"/>
                  <w:rPrChange w:id="770" w:author="Craig Parker" w:date="2024-08-14T17:03:00Z" w16du:dateUtc="2024-08-14T15:03:00Z">
                    <w:rPr/>
                  </w:rPrChange>
                </w:rPr>
                <w:t>HSS</w:t>
              </w:r>
            </w:ins>
          </w:p>
        </w:tc>
        <w:tc>
          <w:tcPr>
            <w:tcW w:w="8556" w:type="dxa"/>
            <w:shd w:val="clear" w:color="auto" w:fill="FFFFFF" w:themeFill="background1"/>
            <w:noWrap/>
            <w:hideMark/>
            <w:tcPrChange w:id="771" w:author="Craig Parker" w:date="2024-08-14T17:02:00Z" w16du:dateUtc="2024-08-14T15:02:00Z">
              <w:tcPr>
                <w:tcW w:w="8556" w:type="dxa"/>
                <w:noWrap/>
                <w:hideMark/>
              </w:tcPr>
            </w:tcPrChange>
          </w:tcPr>
          <w:p w14:paraId="0FC05BB3"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2" w:author="Craig Parker" w:date="2024-08-14T16:59:00Z" w16du:dateUtc="2024-08-14T14:59:00Z"/>
                <w:rFonts w:ascii="Nunito" w:hAnsi="Nunito"/>
                <w:sz w:val="22"/>
                <w:szCs w:val="22"/>
                <w:lang w:val="en-ZA" w:eastAsia="en-ZA"/>
                <w:rPrChange w:id="773" w:author="Craig Parker" w:date="2024-08-14T17:03:00Z" w16du:dateUtc="2024-08-14T15:03:00Z">
                  <w:rPr>
                    <w:ins w:id="774" w:author="Craig Parker" w:date="2024-08-14T16:59:00Z" w16du:dateUtc="2024-08-14T14:59:00Z"/>
                  </w:rPr>
                </w:rPrChange>
              </w:rPr>
              <w:pPrChange w:id="775"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776" w:author="Craig Parker" w:date="2024-08-14T16:59:00Z" w16du:dateUtc="2024-08-14T14:59:00Z">
              <w:r w:rsidRPr="00635B4F">
                <w:rPr>
                  <w:rFonts w:ascii="Nunito" w:hAnsi="Nunito"/>
                  <w:sz w:val="22"/>
                  <w:szCs w:val="22"/>
                  <w:lang w:val="en-ZA" w:eastAsia="en-ZA"/>
                  <w:rPrChange w:id="777" w:author="Craig Parker" w:date="2024-08-14T17:03:00Z" w16du:dateUtc="2024-08-14T15:03:00Z">
                    <w:rPr/>
                  </w:rPrChange>
                </w:rPr>
                <w:t>US Department of Human and Health Services</w:t>
              </w:r>
            </w:ins>
          </w:p>
        </w:tc>
      </w:tr>
      <w:tr w:rsidR="00635B4F" w:rsidRPr="00635B4F" w14:paraId="3EBD366B" w14:textId="77777777" w:rsidTr="00635B4F">
        <w:trPr>
          <w:cnfStyle w:val="000000100000" w:firstRow="0" w:lastRow="0" w:firstColumn="0" w:lastColumn="0" w:oddVBand="0" w:evenVBand="0" w:oddHBand="1" w:evenHBand="0" w:firstRowFirstColumn="0" w:firstRowLastColumn="0" w:lastRowFirstColumn="0" w:lastRowLastColumn="0"/>
          <w:trHeight w:val="290"/>
          <w:ins w:id="778" w:author="Craig Parker" w:date="2024-08-14T16:59:00Z" w16du:dateUtc="2024-08-14T14:59:00Z"/>
          <w:trPrChange w:id="779"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780" w:author="Craig Parker" w:date="2024-08-14T17:02:00Z" w16du:dateUtc="2024-08-14T15:02:00Z">
              <w:tcPr>
                <w:tcW w:w="1362" w:type="dxa"/>
                <w:noWrap/>
                <w:hideMark/>
              </w:tcPr>
            </w:tcPrChange>
          </w:tcPr>
          <w:p w14:paraId="1CFDC2E2"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781" w:author="Craig Parker" w:date="2024-08-14T16:59:00Z" w16du:dateUtc="2024-08-14T14:59:00Z"/>
                <w:rFonts w:ascii="Nunito" w:hAnsi="Nunito"/>
                <w:sz w:val="22"/>
                <w:szCs w:val="22"/>
                <w:lang w:val="en-ZA" w:eastAsia="en-ZA"/>
                <w:rPrChange w:id="782" w:author="Craig Parker" w:date="2024-08-14T17:03:00Z" w16du:dateUtc="2024-08-14T15:03:00Z">
                  <w:rPr>
                    <w:ins w:id="783" w:author="Craig Parker" w:date="2024-08-14T16:59:00Z" w16du:dateUtc="2024-08-14T14:59:00Z"/>
                  </w:rPr>
                </w:rPrChange>
              </w:rPr>
              <w:pPrChange w:id="784"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785" w:author="Craig Parker" w:date="2024-08-14T16:59:00Z" w16du:dateUtc="2024-08-14T14:59:00Z">
              <w:r w:rsidRPr="00635B4F">
                <w:rPr>
                  <w:rFonts w:ascii="Nunito" w:hAnsi="Nunito"/>
                  <w:sz w:val="22"/>
                  <w:szCs w:val="22"/>
                  <w:lang w:val="en-ZA" w:eastAsia="en-ZA"/>
                  <w:rPrChange w:id="786" w:author="Craig Parker" w:date="2024-08-14T17:03:00Z" w16du:dateUtc="2024-08-14T15:03:00Z">
                    <w:rPr/>
                  </w:rPrChange>
                </w:rPr>
                <w:t>LDAP</w:t>
              </w:r>
            </w:ins>
          </w:p>
        </w:tc>
        <w:tc>
          <w:tcPr>
            <w:tcW w:w="8556" w:type="dxa"/>
            <w:shd w:val="clear" w:color="auto" w:fill="FFFFFF" w:themeFill="background1"/>
            <w:noWrap/>
            <w:hideMark/>
            <w:tcPrChange w:id="787" w:author="Craig Parker" w:date="2024-08-14T17:02:00Z" w16du:dateUtc="2024-08-14T15:02:00Z">
              <w:tcPr>
                <w:tcW w:w="8556" w:type="dxa"/>
                <w:noWrap/>
                <w:hideMark/>
              </w:tcPr>
            </w:tcPrChange>
          </w:tcPr>
          <w:p w14:paraId="4E2A1039"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788" w:author="Craig Parker" w:date="2024-08-14T16:59:00Z" w16du:dateUtc="2024-08-14T14:59:00Z"/>
                <w:rFonts w:ascii="Nunito" w:hAnsi="Nunito"/>
                <w:sz w:val="22"/>
                <w:szCs w:val="22"/>
                <w:lang w:val="en-ZA" w:eastAsia="en-ZA"/>
                <w:rPrChange w:id="789" w:author="Craig Parker" w:date="2024-08-14T17:03:00Z" w16du:dateUtc="2024-08-14T15:03:00Z">
                  <w:rPr>
                    <w:ins w:id="790" w:author="Craig Parker" w:date="2024-08-14T16:59:00Z" w16du:dateUtc="2024-08-14T14:59:00Z"/>
                  </w:rPr>
                </w:rPrChange>
              </w:rPr>
              <w:pPrChange w:id="791"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792" w:author="Craig Parker" w:date="2024-08-14T16:59:00Z" w16du:dateUtc="2024-08-14T14:59:00Z">
              <w:r w:rsidRPr="00635B4F">
                <w:rPr>
                  <w:rFonts w:ascii="Nunito" w:hAnsi="Nunito"/>
                  <w:sz w:val="22"/>
                  <w:szCs w:val="22"/>
                  <w:lang w:val="en-ZA" w:eastAsia="en-ZA"/>
                  <w:rPrChange w:id="793" w:author="Craig Parker" w:date="2024-08-14T17:03:00Z" w16du:dateUtc="2024-08-14T15:03:00Z">
                    <w:rPr/>
                  </w:rPrChange>
                </w:rPr>
                <w:t>Lightweight Directory Access Protocol</w:t>
              </w:r>
            </w:ins>
          </w:p>
        </w:tc>
      </w:tr>
      <w:tr w:rsidR="00635B4F" w:rsidRPr="00635B4F" w14:paraId="12C4778E" w14:textId="77777777" w:rsidTr="00635B4F">
        <w:trPr>
          <w:trHeight w:val="290"/>
          <w:ins w:id="794" w:author="Craig Parker" w:date="2024-08-14T16:59:00Z" w16du:dateUtc="2024-08-14T14:59:00Z"/>
          <w:trPrChange w:id="795"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796" w:author="Craig Parker" w:date="2024-08-14T17:02:00Z" w16du:dateUtc="2024-08-14T15:02:00Z">
              <w:tcPr>
                <w:tcW w:w="1362" w:type="dxa"/>
                <w:noWrap/>
                <w:hideMark/>
              </w:tcPr>
            </w:tcPrChange>
          </w:tcPr>
          <w:p w14:paraId="7BDD8D4B" w14:textId="77777777" w:rsidR="00635B4F" w:rsidRPr="00635B4F" w:rsidRDefault="00635B4F" w:rsidP="00635B4F">
            <w:pPr>
              <w:overflowPunct/>
              <w:autoSpaceDE/>
              <w:autoSpaceDN/>
              <w:adjustRightInd/>
              <w:rPr>
                <w:ins w:id="797" w:author="Craig Parker" w:date="2024-08-14T16:59:00Z" w16du:dateUtc="2024-08-14T14:59:00Z"/>
                <w:rFonts w:ascii="Nunito" w:hAnsi="Nunito"/>
                <w:sz w:val="22"/>
                <w:szCs w:val="22"/>
                <w:lang w:val="en-ZA" w:eastAsia="en-ZA"/>
                <w:rPrChange w:id="798" w:author="Craig Parker" w:date="2024-08-14T17:03:00Z" w16du:dateUtc="2024-08-14T15:03:00Z">
                  <w:rPr>
                    <w:ins w:id="799" w:author="Craig Parker" w:date="2024-08-14T16:59:00Z" w16du:dateUtc="2024-08-14T14:59:00Z"/>
                  </w:rPr>
                </w:rPrChange>
              </w:rPr>
              <w:pPrChange w:id="800" w:author="Craig Parker" w:date="2024-08-14T16:59:00Z" w16du:dateUtc="2024-08-14T14:59:00Z">
                <w:pPr/>
              </w:pPrChange>
            </w:pPr>
            <w:ins w:id="801" w:author="Craig Parker" w:date="2024-08-14T16:59:00Z" w16du:dateUtc="2024-08-14T14:59:00Z">
              <w:r w:rsidRPr="00635B4F">
                <w:rPr>
                  <w:rFonts w:ascii="Nunito" w:hAnsi="Nunito"/>
                  <w:sz w:val="22"/>
                  <w:szCs w:val="22"/>
                  <w:lang w:val="en-ZA" w:eastAsia="en-ZA"/>
                  <w:rPrChange w:id="802" w:author="Craig Parker" w:date="2024-08-14T17:03:00Z" w16du:dateUtc="2024-08-14T15:03:00Z">
                    <w:rPr/>
                  </w:rPrChange>
                </w:rPr>
                <w:t>NDVI</w:t>
              </w:r>
            </w:ins>
          </w:p>
        </w:tc>
        <w:tc>
          <w:tcPr>
            <w:tcW w:w="8556" w:type="dxa"/>
            <w:shd w:val="clear" w:color="auto" w:fill="FFFFFF" w:themeFill="background1"/>
            <w:noWrap/>
            <w:hideMark/>
            <w:tcPrChange w:id="803" w:author="Craig Parker" w:date="2024-08-14T17:02:00Z" w16du:dateUtc="2024-08-14T15:02:00Z">
              <w:tcPr>
                <w:tcW w:w="8556" w:type="dxa"/>
                <w:noWrap/>
                <w:hideMark/>
              </w:tcPr>
            </w:tcPrChange>
          </w:tcPr>
          <w:p w14:paraId="7D82820F"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4" w:author="Craig Parker" w:date="2024-08-14T16:59:00Z" w16du:dateUtc="2024-08-14T14:59:00Z"/>
                <w:rFonts w:ascii="Nunito" w:hAnsi="Nunito"/>
                <w:sz w:val="22"/>
                <w:szCs w:val="22"/>
                <w:lang w:val="en-ZA" w:eastAsia="en-ZA"/>
                <w:rPrChange w:id="805" w:author="Craig Parker" w:date="2024-08-14T17:03:00Z" w16du:dateUtc="2024-08-14T15:03:00Z">
                  <w:rPr>
                    <w:ins w:id="806" w:author="Craig Parker" w:date="2024-08-14T16:59:00Z" w16du:dateUtc="2024-08-14T14:59:00Z"/>
                  </w:rPr>
                </w:rPrChange>
              </w:rPr>
              <w:pPrChange w:id="807"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808" w:author="Craig Parker" w:date="2024-08-14T16:59:00Z" w16du:dateUtc="2024-08-14T14:59:00Z">
              <w:r w:rsidRPr="00635B4F">
                <w:rPr>
                  <w:rFonts w:ascii="Nunito" w:hAnsi="Nunito"/>
                  <w:sz w:val="22"/>
                  <w:szCs w:val="22"/>
                  <w:lang w:val="en-ZA" w:eastAsia="en-ZA"/>
                  <w:rPrChange w:id="809" w:author="Craig Parker" w:date="2024-08-14T17:03:00Z" w16du:dateUtc="2024-08-14T15:03:00Z">
                    <w:rPr/>
                  </w:rPrChange>
                </w:rPr>
                <w:t>Normalized Difference Vegetation Index</w:t>
              </w:r>
            </w:ins>
          </w:p>
        </w:tc>
      </w:tr>
      <w:tr w:rsidR="00635B4F" w:rsidRPr="00635B4F" w14:paraId="5DA0B813" w14:textId="77777777" w:rsidTr="00635B4F">
        <w:trPr>
          <w:cnfStyle w:val="000000100000" w:firstRow="0" w:lastRow="0" w:firstColumn="0" w:lastColumn="0" w:oddVBand="0" w:evenVBand="0" w:oddHBand="1" w:evenHBand="0" w:firstRowFirstColumn="0" w:firstRowLastColumn="0" w:lastRowFirstColumn="0" w:lastRowLastColumn="0"/>
          <w:trHeight w:val="290"/>
          <w:ins w:id="810" w:author="Craig Parker" w:date="2024-08-14T16:59:00Z" w16du:dateUtc="2024-08-14T14:59:00Z"/>
          <w:trPrChange w:id="811"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812" w:author="Craig Parker" w:date="2024-08-14T17:02:00Z" w16du:dateUtc="2024-08-14T15:02:00Z">
              <w:tcPr>
                <w:tcW w:w="1362" w:type="dxa"/>
                <w:noWrap/>
                <w:hideMark/>
              </w:tcPr>
            </w:tcPrChange>
          </w:tcPr>
          <w:p w14:paraId="162B510A"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813" w:author="Craig Parker" w:date="2024-08-14T16:59:00Z" w16du:dateUtc="2024-08-14T14:59:00Z"/>
                <w:rFonts w:ascii="Nunito" w:hAnsi="Nunito"/>
                <w:sz w:val="22"/>
                <w:szCs w:val="22"/>
                <w:lang w:val="en-ZA" w:eastAsia="en-ZA"/>
                <w:rPrChange w:id="814" w:author="Craig Parker" w:date="2024-08-14T17:03:00Z" w16du:dateUtc="2024-08-14T15:03:00Z">
                  <w:rPr>
                    <w:ins w:id="815" w:author="Craig Parker" w:date="2024-08-14T16:59:00Z" w16du:dateUtc="2024-08-14T14:59:00Z"/>
                  </w:rPr>
                </w:rPrChange>
              </w:rPr>
              <w:pPrChange w:id="816"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817" w:author="Craig Parker" w:date="2024-08-14T16:59:00Z" w16du:dateUtc="2024-08-14T14:59:00Z">
              <w:r w:rsidRPr="00635B4F">
                <w:rPr>
                  <w:rFonts w:ascii="Nunito" w:hAnsi="Nunito"/>
                  <w:sz w:val="22"/>
                  <w:szCs w:val="22"/>
                  <w:lang w:val="en-ZA" w:eastAsia="en-ZA"/>
                  <w:rPrChange w:id="818" w:author="Craig Parker" w:date="2024-08-14T17:03:00Z" w16du:dateUtc="2024-08-14T15:03:00Z">
                    <w:rPr/>
                  </w:rPrChange>
                </w:rPr>
                <w:t>NIH</w:t>
              </w:r>
            </w:ins>
          </w:p>
        </w:tc>
        <w:tc>
          <w:tcPr>
            <w:tcW w:w="8556" w:type="dxa"/>
            <w:shd w:val="clear" w:color="auto" w:fill="FFFFFF" w:themeFill="background1"/>
            <w:noWrap/>
            <w:hideMark/>
            <w:tcPrChange w:id="819" w:author="Craig Parker" w:date="2024-08-14T17:02:00Z" w16du:dateUtc="2024-08-14T15:02:00Z">
              <w:tcPr>
                <w:tcW w:w="8556" w:type="dxa"/>
                <w:noWrap/>
                <w:hideMark/>
              </w:tcPr>
            </w:tcPrChange>
          </w:tcPr>
          <w:p w14:paraId="16D0A6EE"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820" w:author="Craig Parker" w:date="2024-08-14T16:59:00Z" w16du:dateUtc="2024-08-14T14:59:00Z"/>
                <w:rFonts w:ascii="Nunito" w:hAnsi="Nunito"/>
                <w:sz w:val="22"/>
                <w:szCs w:val="22"/>
                <w:lang w:val="en-ZA" w:eastAsia="en-ZA"/>
                <w:rPrChange w:id="821" w:author="Craig Parker" w:date="2024-08-14T17:03:00Z" w16du:dateUtc="2024-08-14T15:03:00Z">
                  <w:rPr>
                    <w:ins w:id="822" w:author="Craig Parker" w:date="2024-08-14T16:59:00Z" w16du:dateUtc="2024-08-14T14:59:00Z"/>
                  </w:rPr>
                </w:rPrChange>
              </w:rPr>
              <w:pPrChange w:id="823"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824" w:author="Craig Parker" w:date="2024-08-14T16:59:00Z" w16du:dateUtc="2024-08-14T14:59:00Z">
              <w:r w:rsidRPr="00635B4F">
                <w:rPr>
                  <w:rFonts w:ascii="Nunito" w:hAnsi="Nunito"/>
                  <w:sz w:val="22"/>
                  <w:szCs w:val="22"/>
                  <w:lang w:val="en-ZA" w:eastAsia="en-ZA"/>
                  <w:rPrChange w:id="825" w:author="Craig Parker" w:date="2024-08-14T17:03:00Z" w16du:dateUtc="2024-08-14T15:03:00Z">
                    <w:rPr/>
                  </w:rPrChange>
                </w:rPr>
                <w:t>US National Institute of Health</w:t>
              </w:r>
            </w:ins>
          </w:p>
        </w:tc>
      </w:tr>
      <w:tr w:rsidR="00635B4F" w:rsidRPr="00635B4F" w14:paraId="3DBED836" w14:textId="77777777" w:rsidTr="00635B4F">
        <w:trPr>
          <w:trHeight w:val="290"/>
          <w:ins w:id="826" w:author="Craig Parker" w:date="2024-08-14T16:59:00Z" w16du:dateUtc="2024-08-14T14:59:00Z"/>
          <w:trPrChange w:id="827"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828" w:author="Craig Parker" w:date="2024-08-14T17:02:00Z" w16du:dateUtc="2024-08-14T15:02:00Z">
              <w:tcPr>
                <w:tcW w:w="1362" w:type="dxa"/>
                <w:noWrap/>
                <w:hideMark/>
              </w:tcPr>
            </w:tcPrChange>
          </w:tcPr>
          <w:p w14:paraId="79C292E8" w14:textId="77777777" w:rsidR="00635B4F" w:rsidRPr="00635B4F" w:rsidRDefault="00635B4F" w:rsidP="00635B4F">
            <w:pPr>
              <w:overflowPunct/>
              <w:autoSpaceDE/>
              <w:autoSpaceDN/>
              <w:adjustRightInd/>
              <w:rPr>
                <w:ins w:id="829" w:author="Craig Parker" w:date="2024-08-14T16:59:00Z" w16du:dateUtc="2024-08-14T14:59:00Z"/>
                <w:rFonts w:ascii="Nunito" w:hAnsi="Nunito"/>
                <w:sz w:val="22"/>
                <w:szCs w:val="22"/>
                <w:lang w:val="en-ZA" w:eastAsia="en-ZA"/>
                <w:rPrChange w:id="830" w:author="Craig Parker" w:date="2024-08-14T17:03:00Z" w16du:dateUtc="2024-08-14T15:03:00Z">
                  <w:rPr>
                    <w:ins w:id="831" w:author="Craig Parker" w:date="2024-08-14T16:59:00Z" w16du:dateUtc="2024-08-14T14:59:00Z"/>
                  </w:rPr>
                </w:rPrChange>
              </w:rPr>
              <w:pPrChange w:id="832" w:author="Craig Parker" w:date="2024-08-14T16:59:00Z" w16du:dateUtc="2024-08-14T14:59:00Z">
                <w:pPr/>
              </w:pPrChange>
            </w:pPr>
            <w:ins w:id="833" w:author="Craig Parker" w:date="2024-08-14T16:59:00Z" w16du:dateUtc="2024-08-14T14:59:00Z">
              <w:r w:rsidRPr="00635B4F">
                <w:rPr>
                  <w:rFonts w:ascii="Nunito" w:hAnsi="Nunito"/>
                  <w:sz w:val="22"/>
                  <w:szCs w:val="22"/>
                  <w:lang w:val="en-ZA" w:eastAsia="en-ZA"/>
                  <w:rPrChange w:id="834" w:author="Craig Parker" w:date="2024-08-14T17:03:00Z" w16du:dateUtc="2024-08-14T15:03:00Z">
                    <w:rPr/>
                  </w:rPrChange>
                </w:rPr>
                <w:t>NIR</w:t>
              </w:r>
            </w:ins>
          </w:p>
        </w:tc>
        <w:tc>
          <w:tcPr>
            <w:tcW w:w="8556" w:type="dxa"/>
            <w:shd w:val="clear" w:color="auto" w:fill="FFFFFF" w:themeFill="background1"/>
            <w:noWrap/>
            <w:hideMark/>
            <w:tcPrChange w:id="835" w:author="Craig Parker" w:date="2024-08-14T17:02:00Z" w16du:dateUtc="2024-08-14T15:02:00Z">
              <w:tcPr>
                <w:tcW w:w="8556" w:type="dxa"/>
                <w:noWrap/>
                <w:hideMark/>
              </w:tcPr>
            </w:tcPrChange>
          </w:tcPr>
          <w:p w14:paraId="388ABE99"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36" w:author="Craig Parker" w:date="2024-08-14T16:59:00Z" w16du:dateUtc="2024-08-14T14:59:00Z"/>
                <w:rFonts w:ascii="Nunito" w:hAnsi="Nunito"/>
                <w:sz w:val="22"/>
                <w:szCs w:val="22"/>
                <w:lang w:val="en-ZA" w:eastAsia="en-ZA"/>
                <w:rPrChange w:id="837" w:author="Craig Parker" w:date="2024-08-14T17:03:00Z" w16du:dateUtc="2024-08-14T15:03:00Z">
                  <w:rPr>
                    <w:ins w:id="838" w:author="Craig Parker" w:date="2024-08-14T16:59:00Z" w16du:dateUtc="2024-08-14T14:59:00Z"/>
                  </w:rPr>
                </w:rPrChange>
              </w:rPr>
              <w:pPrChange w:id="839"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840" w:author="Craig Parker" w:date="2024-08-14T16:59:00Z" w16du:dateUtc="2024-08-14T14:59:00Z">
              <w:r w:rsidRPr="00635B4F">
                <w:rPr>
                  <w:rFonts w:ascii="Nunito" w:hAnsi="Nunito"/>
                  <w:sz w:val="22"/>
                  <w:szCs w:val="22"/>
                  <w:lang w:val="en-ZA" w:eastAsia="en-ZA"/>
                  <w:rPrChange w:id="841" w:author="Craig Parker" w:date="2024-08-14T17:03:00Z" w16du:dateUtc="2024-08-14T15:03:00Z">
                    <w:rPr/>
                  </w:rPrChange>
                </w:rPr>
                <w:t>Near-Infrared</w:t>
              </w:r>
            </w:ins>
          </w:p>
        </w:tc>
      </w:tr>
      <w:tr w:rsidR="00635B4F" w:rsidRPr="00635B4F" w14:paraId="5654BBE8" w14:textId="77777777" w:rsidTr="00635B4F">
        <w:trPr>
          <w:cnfStyle w:val="000000100000" w:firstRow="0" w:lastRow="0" w:firstColumn="0" w:lastColumn="0" w:oddVBand="0" w:evenVBand="0" w:oddHBand="1" w:evenHBand="0" w:firstRowFirstColumn="0" w:firstRowLastColumn="0" w:lastRowFirstColumn="0" w:lastRowLastColumn="0"/>
          <w:trHeight w:val="290"/>
          <w:ins w:id="842" w:author="Craig Parker" w:date="2024-08-14T16:59:00Z" w16du:dateUtc="2024-08-14T14:59:00Z"/>
          <w:trPrChange w:id="843"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844" w:author="Craig Parker" w:date="2024-08-14T17:02:00Z" w16du:dateUtc="2024-08-14T15:02:00Z">
              <w:tcPr>
                <w:tcW w:w="1362" w:type="dxa"/>
                <w:noWrap/>
                <w:hideMark/>
              </w:tcPr>
            </w:tcPrChange>
          </w:tcPr>
          <w:p w14:paraId="5D796748"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845" w:author="Craig Parker" w:date="2024-08-14T16:59:00Z" w16du:dateUtc="2024-08-14T14:59:00Z"/>
                <w:rFonts w:ascii="Nunito" w:hAnsi="Nunito"/>
                <w:sz w:val="22"/>
                <w:szCs w:val="22"/>
                <w:lang w:val="en-ZA" w:eastAsia="en-ZA"/>
                <w:rPrChange w:id="846" w:author="Craig Parker" w:date="2024-08-14T17:03:00Z" w16du:dateUtc="2024-08-14T15:03:00Z">
                  <w:rPr>
                    <w:ins w:id="847" w:author="Craig Parker" w:date="2024-08-14T16:59:00Z" w16du:dateUtc="2024-08-14T14:59:00Z"/>
                  </w:rPr>
                </w:rPrChange>
              </w:rPr>
              <w:pPrChange w:id="848"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849" w:author="Craig Parker" w:date="2024-08-14T16:59:00Z" w16du:dateUtc="2024-08-14T14:59:00Z">
              <w:r w:rsidRPr="00635B4F">
                <w:rPr>
                  <w:rFonts w:ascii="Nunito" w:hAnsi="Nunito"/>
                  <w:sz w:val="22"/>
                  <w:szCs w:val="22"/>
                  <w:lang w:val="en-ZA" w:eastAsia="en-ZA"/>
                  <w:rPrChange w:id="850" w:author="Craig Parker" w:date="2024-08-14T17:03:00Z" w16du:dateUtc="2024-08-14T15:03:00Z">
                    <w:rPr/>
                  </w:rPrChange>
                </w:rPr>
                <w:t>NIST</w:t>
              </w:r>
            </w:ins>
          </w:p>
        </w:tc>
        <w:tc>
          <w:tcPr>
            <w:tcW w:w="8556" w:type="dxa"/>
            <w:shd w:val="clear" w:color="auto" w:fill="FFFFFF" w:themeFill="background1"/>
            <w:noWrap/>
            <w:hideMark/>
            <w:tcPrChange w:id="851" w:author="Craig Parker" w:date="2024-08-14T17:02:00Z" w16du:dateUtc="2024-08-14T15:02:00Z">
              <w:tcPr>
                <w:tcW w:w="8556" w:type="dxa"/>
                <w:noWrap/>
                <w:hideMark/>
              </w:tcPr>
            </w:tcPrChange>
          </w:tcPr>
          <w:p w14:paraId="157C22EE"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852" w:author="Craig Parker" w:date="2024-08-14T16:59:00Z" w16du:dateUtc="2024-08-14T14:59:00Z"/>
                <w:rFonts w:ascii="Nunito" w:hAnsi="Nunito"/>
                <w:sz w:val="22"/>
                <w:szCs w:val="22"/>
                <w:lang w:val="en-ZA" w:eastAsia="en-ZA"/>
                <w:rPrChange w:id="853" w:author="Craig Parker" w:date="2024-08-14T17:03:00Z" w16du:dateUtc="2024-08-14T15:03:00Z">
                  <w:rPr>
                    <w:ins w:id="854" w:author="Craig Parker" w:date="2024-08-14T16:59:00Z" w16du:dateUtc="2024-08-14T14:59:00Z"/>
                  </w:rPr>
                </w:rPrChange>
              </w:rPr>
              <w:pPrChange w:id="855"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856" w:author="Craig Parker" w:date="2024-08-14T16:59:00Z" w16du:dateUtc="2024-08-14T14:59:00Z">
              <w:r w:rsidRPr="00635B4F">
                <w:rPr>
                  <w:rFonts w:ascii="Nunito" w:hAnsi="Nunito"/>
                  <w:sz w:val="22"/>
                  <w:szCs w:val="22"/>
                  <w:lang w:val="en-ZA" w:eastAsia="en-ZA"/>
                  <w:rPrChange w:id="857" w:author="Craig Parker" w:date="2024-08-14T17:03:00Z" w16du:dateUtc="2024-08-14T15:03:00Z">
                    <w:rPr/>
                  </w:rPrChange>
                </w:rPr>
                <w:t>National Institute of Standards and Technology</w:t>
              </w:r>
            </w:ins>
          </w:p>
        </w:tc>
      </w:tr>
      <w:tr w:rsidR="00635B4F" w:rsidRPr="00635B4F" w14:paraId="3F24EE09" w14:textId="77777777" w:rsidTr="00635B4F">
        <w:trPr>
          <w:trHeight w:val="290"/>
          <w:ins w:id="858" w:author="Craig Parker" w:date="2024-08-14T16:59:00Z" w16du:dateUtc="2024-08-14T14:59:00Z"/>
          <w:trPrChange w:id="859"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860" w:author="Craig Parker" w:date="2024-08-14T17:02:00Z" w16du:dateUtc="2024-08-14T15:02:00Z">
              <w:tcPr>
                <w:tcW w:w="1362" w:type="dxa"/>
                <w:noWrap/>
                <w:hideMark/>
              </w:tcPr>
            </w:tcPrChange>
          </w:tcPr>
          <w:p w14:paraId="0BB99D02" w14:textId="77777777" w:rsidR="00635B4F" w:rsidRPr="00635B4F" w:rsidRDefault="00635B4F" w:rsidP="00635B4F">
            <w:pPr>
              <w:overflowPunct/>
              <w:autoSpaceDE/>
              <w:autoSpaceDN/>
              <w:adjustRightInd/>
              <w:rPr>
                <w:ins w:id="861" w:author="Craig Parker" w:date="2024-08-14T16:59:00Z" w16du:dateUtc="2024-08-14T14:59:00Z"/>
                <w:rFonts w:ascii="Nunito" w:hAnsi="Nunito"/>
                <w:sz w:val="22"/>
                <w:szCs w:val="22"/>
                <w:lang w:val="en-ZA" w:eastAsia="en-ZA"/>
                <w:rPrChange w:id="862" w:author="Craig Parker" w:date="2024-08-14T17:03:00Z" w16du:dateUtc="2024-08-14T15:03:00Z">
                  <w:rPr>
                    <w:ins w:id="863" w:author="Craig Parker" w:date="2024-08-14T16:59:00Z" w16du:dateUtc="2024-08-14T14:59:00Z"/>
                  </w:rPr>
                </w:rPrChange>
              </w:rPr>
              <w:pPrChange w:id="864" w:author="Craig Parker" w:date="2024-08-14T16:59:00Z" w16du:dateUtc="2024-08-14T14:59:00Z">
                <w:pPr/>
              </w:pPrChange>
            </w:pPr>
            <w:ins w:id="865" w:author="Craig Parker" w:date="2024-08-14T16:59:00Z" w16du:dateUtc="2024-08-14T14:59:00Z">
              <w:r w:rsidRPr="00635B4F">
                <w:rPr>
                  <w:rFonts w:ascii="Nunito" w:hAnsi="Nunito"/>
                  <w:sz w:val="22"/>
                  <w:szCs w:val="22"/>
                  <w:lang w:val="en-ZA" w:eastAsia="en-ZA"/>
                  <w:rPrChange w:id="866" w:author="Craig Parker" w:date="2024-08-14T17:03:00Z" w16du:dateUtc="2024-08-14T15:03:00Z">
                    <w:rPr/>
                  </w:rPrChange>
                </w:rPr>
                <w:t>ODSP</w:t>
              </w:r>
            </w:ins>
          </w:p>
        </w:tc>
        <w:tc>
          <w:tcPr>
            <w:tcW w:w="8556" w:type="dxa"/>
            <w:shd w:val="clear" w:color="auto" w:fill="FFFFFF" w:themeFill="background1"/>
            <w:noWrap/>
            <w:hideMark/>
            <w:tcPrChange w:id="867" w:author="Craig Parker" w:date="2024-08-14T17:02:00Z" w16du:dateUtc="2024-08-14T15:02:00Z">
              <w:tcPr>
                <w:tcW w:w="8556" w:type="dxa"/>
                <w:noWrap/>
                <w:hideMark/>
              </w:tcPr>
            </w:tcPrChange>
          </w:tcPr>
          <w:p w14:paraId="6AC91484"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68" w:author="Craig Parker" w:date="2024-08-14T16:59:00Z" w16du:dateUtc="2024-08-14T14:59:00Z"/>
                <w:rFonts w:ascii="Nunito" w:hAnsi="Nunito"/>
                <w:sz w:val="22"/>
                <w:szCs w:val="22"/>
                <w:lang w:val="en-ZA" w:eastAsia="en-ZA"/>
                <w:rPrChange w:id="869" w:author="Craig Parker" w:date="2024-08-14T17:03:00Z" w16du:dateUtc="2024-08-14T15:03:00Z">
                  <w:rPr>
                    <w:ins w:id="870" w:author="Craig Parker" w:date="2024-08-14T16:59:00Z" w16du:dateUtc="2024-08-14T14:59:00Z"/>
                  </w:rPr>
                </w:rPrChange>
              </w:rPr>
              <w:pPrChange w:id="871"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872" w:author="Craig Parker" w:date="2024-08-14T16:59:00Z" w16du:dateUtc="2024-08-14T14:59:00Z">
              <w:r w:rsidRPr="00635B4F">
                <w:rPr>
                  <w:rFonts w:ascii="Nunito" w:hAnsi="Nunito"/>
                  <w:sz w:val="22"/>
                  <w:szCs w:val="22"/>
                  <w:lang w:val="en-ZA" w:eastAsia="en-ZA"/>
                  <w:rPrChange w:id="873" w:author="Craig Parker" w:date="2024-08-14T17:03:00Z" w16du:dateUtc="2024-08-14T15:03:00Z">
                    <w:rPr/>
                  </w:rPrChange>
                </w:rPr>
                <w:t>Open Data Science Platform</w:t>
              </w:r>
            </w:ins>
          </w:p>
        </w:tc>
      </w:tr>
      <w:tr w:rsidR="00635B4F" w:rsidRPr="00635B4F" w14:paraId="28CE30C3" w14:textId="77777777" w:rsidTr="00635B4F">
        <w:trPr>
          <w:cnfStyle w:val="000000100000" w:firstRow="0" w:lastRow="0" w:firstColumn="0" w:lastColumn="0" w:oddVBand="0" w:evenVBand="0" w:oddHBand="1" w:evenHBand="0" w:firstRowFirstColumn="0" w:firstRowLastColumn="0" w:lastRowFirstColumn="0" w:lastRowLastColumn="0"/>
          <w:trHeight w:val="290"/>
          <w:ins w:id="874" w:author="Craig Parker" w:date="2024-08-14T16:59:00Z" w16du:dateUtc="2024-08-14T14:59:00Z"/>
          <w:trPrChange w:id="875"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876" w:author="Craig Parker" w:date="2024-08-14T17:02:00Z" w16du:dateUtc="2024-08-14T15:02:00Z">
              <w:tcPr>
                <w:tcW w:w="1362" w:type="dxa"/>
                <w:noWrap/>
                <w:hideMark/>
              </w:tcPr>
            </w:tcPrChange>
          </w:tcPr>
          <w:p w14:paraId="06CCA045"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877" w:author="Craig Parker" w:date="2024-08-14T16:59:00Z" w16du:dateUtc="2024-08-14T14:59:00Z"/>
                <w:rFonts w:ascii="Nunito" w:hAnsi="Nunito"/>
                <w:sz w:val="22"/>
                <w:szCs w:val="22"/>
                <w:lang w:val="en-ZA" w:eastAsia="en-ZA"/>
                <w:rPrChange w:id="878" w:author="Craig Parker" w:date="2024-08-14T17:03:00Z" w16du:dateUtc="2024-08-14T15:03:00Z">
                  <w:rPr>
                    <w:ins w:id="879" w:author="Craig Parker" w:date="2024-08-14T16:59:00Z" w16du:dateUtc="2024-08-14T14:59:00Z"/>
                  </w:rPr>
                </w:rPrChange>
              </w:rPr>
              <w:pPrChange w:id="880"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881" w:author="Craig Parker" w:date="2024-08-14T16:59:00Z" w16du:dateUtc="2024-08-14T14:59:00Z">
              <w:r w:rsidRPr="00635B4F">
                <w:rPr>
                  <w:rFonts w:ascii="Nunito" w:hAnsi="Nunito"/>
                  <w:sz w:val="22"/>
                  <w:szCs w:val="22"/>
                  <w:lang w:val="en-ZA" w:eastAsia="en-ZA"/>
                  <w:rPrChange w:id="882" w:author="Craig Parker" w:date="2024-08-14T17:03:00Z" w16du:dateUtc="2024-08-14T15:03:00Z">
                    <w:rPr/>
                  </w:rPrChange>
                </w:rPr>
                <w:t>PI</w:t>
              </w:r>
            </w:ins>
          </w:p>
        </w:tc>
        <w:tc>
          <w:tcPr>
            <w:tcW w:w="8556" w:type="dxa"/>
            <w:shd w:val="clear" w:color="auto" w:fill="FFFFFF" w:themeFill="background1"/>
            <w:noWrap/>
            <w:hideMark/>
            <w:tcPrChange w:id="883" w:author="Craig Parker" w:date="2024-08-14T17:02:00Z" w16du:dateUtc="2024-08-14T15:02:00Z">
              <w:tcPr>
                <w:tcW w:w="8556" w:type="dxa"/>
                <w:noWrap/>
                <w:hideMark/>
              </w:tcPr>
            </w:tcPrChange>
          </w:tcPr>
          <w:p w14:paraId="732D381A"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884" w:author="Craig Parker" w:date="2024-08-14T16:59:00Z" w16du:dateUtc="2024-08-14T14:59:00Z"/>
                <w:rFonts w:ascii="Nunito" w:hAnsi="Nunito"/>
                <w:sz w:val="22"/>
                <w:szCs w:val="22"/>
                <w:lang w:val="en-ZA" w:eastAsia="en-ZA"/>
                <w:rPrChange w:id="885" w:author="Craig Parker" w:date="2024-08-14T17:03:00Z" w16du:dateUtc="2024-08-14T15:03:00Z">
                  <w:rPr>
                    <w:ins w:id="886" w:author="Craig Parker" w:date="2024-08-14T16:59:00Z" w16du:dateUtc="2024-08-14T14:59:00Z"/>
                  </w:rPr>
                </w:rPrChange>
              </w:rPr>
              <w:pPrChange w:id="887"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888" w:author="Craig Parker" w:date="2024-08-14T16:59:00Z" w16du:dateUtc="2024-08-14T14:59:00Z">
              <w:r w:rsidRPr="00635B4F">
                <w:rPr>
                  <w:rFonts w:ascii="Nunito" w:hAnsi="Nunito"/>
                  <w:sz w:val="22"/>
                  <w:szCs w:val="22"/>
                  <w:lang w:val="en-ZA" w:eastAsia="en-ZA"/>
                  <w:rPrChange w:id="889" w:author="Craig Parker" w:date="2024-08-14T17:03:00Z" w16du:dateUtc="2024-08-14T15:03:00Z">
                    <w:rPr/>
                  </w:rPrChange>
                </w:rPr>
                <w:t>Principal Investigator</w:t>
              </w:r>
            </w:ins>
          </w:p>
        </w:tc>
      </w:tr>
      <w:tr w:rsidR="00635B4F" w:rsidRPr="00635B4F" w14:paraId="1130A6DC" w14:textId="77777777" w:rsidTr="00635B4F">
        <w:trPr>
          <w:trHeight w:val="290"/>
          <w:ins w:id="890" w:author="Craig Parker" w:date="2024-08-14T16:59:00Z" w16du:dateUtc="2024-08-14T14:59:00Z"/>
          <w:trPrChange w:id="891"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892" w:author="Craig Parker" w:date="2024-08-14T17:02:00Z" w16du:dateUtc="2024-08-14T15:02:00Z">
              <w:tcPr>
                <w:tcW w:w="1362" w:type="dxa"/>
                <w:noWrap/>
                <w:hideMark/>
              </w:tcPr>
            </w:tcPrChange>
          </w:tcPr>
          <w:p w14:paraId="0931714D" w14:textId="77777777" w:rsidR="00635B4F" w:rsidRPr="00635B4F" w:rsidRDefault="00635B4F" w:rsidP="00635B4F">
            <w:pPr>
              <w:overflowPunct/>
              <w:autoSpaceDE/>
              <w:autoSpaceDN/>
              <w:adjustRightInd/>
              <w:rPr>
                <w:ins w:id="893" w:author="Craig Parker" w:date="2024-08-14T16:59:00Z" w16du:dateUtc="2024-08-14T14:59:00Z"/>
                <w:rFonts w:ascii="Nunito" w:hAnsi="Nunito"/>
                <w:sz w:val="22"/>
                <w:szCs w:val="22"/>
                <w:lang w:val="en-ZA" w:eastAsia="en-ZA"/>
                <w:rPrChange w:id="894" w:author="Craig Parker" w:date="2024-08-14T17:03:00Z" w16du:dateUtc="2024-08-14T15:03:00Z">
                  <w:rPr>
                    <w:ins w:id="895" w:author="Craig Parker" w:date="2024-08-14T16:59:00Z" w16du:dateUtc="2024-08-14T14:59:00Z"/>
                  </w:rPr>
                </w:rPrChange>
              </w:rPr>
              <w:pPrChange w:id="896" w:author="Craig Parker" w:date="2024-08-14T16:59:00Z" w16du:dateUtc="2024-08-14T14:59:00Z">
                <w:pPr/>
              </w:pPrChange>
            </w:pPr>
            <w:ins w:id="897" w:author="Craig Parker" w:date="2024-08-14T16:59:00Z" w16du:dateUtc="2024-08-14T14:59:00Z">
              <w:r w:rsidRPr="00635B4F">
                <w:rPr>
                  <w:rFonts w:ascii="Nunito" w:hAnsi="Nunito"/>
                  <w:sz w:val="22"/>
                  <w:szCs w:val="22"/>
                  <w:lang w:val="en-ZA" w:eastAsia="en-ZA"/>
                  <w:rPrChange w:id="898" w:author="Craig Parker" w:date="2024-08-14T17:03:00Z" w16du:dateUtc="2024-08-14T15:03:00Z">
                    <w:rPr/>
                  </w:rPrChange>
                </w:rPr>
                <w:t>QoS</w:t>
              </w:r>
            </w:ins>
          </w:p>
        </w:tc>
        <w:tc>
          <w:tcPr>
            <w:tcW w:w="8556" w:type="dxa"/>
            <w:shd w:val="clear" w:color="auto" w:fill="FFFFFF" w:themeFill="background1"/>
            <w:noWrap/>
            <w:hideMark/>
            <w:tcPrChange w:id="899" w:author="Craig Parker" w:date="2024-08-14T17:02:00Z" w16du:dateUtc="2024-08-14T15:02:00Z">
              <w:tcPr>
                <w:tcW w:w="8556" w:type="dxa"/>
                <w:noWrap/>
                <w:hideMark/>
              </w:tcPr>
            </w:tcPrChange>
          </w:tcPr>
          <w:p w14:paraId="48D43CE3"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900" w:author="Craig Parker" w:date="2024-08-14T16:59:00Z" w16du:dateUtc="2024-08-14T14:59:00Z"/>
                <w:rFonts w:ascii="Nunito" w:hAnsi="Nunito"/>
                <w:sz w:val="22"/>
                <w:szCs w:val="22"/>
                <w:lang w:val="en-ZA" w:eastAsia="en-ZA"/>
                <w:rPrChange w:id="901" w:author="Craig Parker" w:date="2024-08-14T17:03:00Z" w16du:dateUtc="2024-08-14T15:03:00Z">
                  <w:rPr>
                    <w:ins w:id="902" w:author="Craig Parker" w:date="2024-08-14T16:59:00Z" w16du:dateUtc="2024-08-14T14:59:00Z"/>
                  </w:rPr>
                </w:rPrChange>
              </w:rPr>
              <w:pPrChange w:id="903"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904" w:author="Craig Parker" w:date="2024-08-14T16:59:00Z" w16du:dateUtc="2024-08-14T14:59:00Z">
              <w:r w:rsidRPr="00635B4F">
                <w:rPr>
                  <w:rFonts w:ascii="Nunito" w:hAnsi="Nunito"/>
                  <w:sz w:val="22"/>
                  <w:szCs w:val="22"/>
                  <w:lang w:val="en-ZA" w:eastAsia="en-ZA"/>
                  <w:rPrChange w:id="905" w:author="Craig Parker" w:date="2024-08-14T17:03:00Z" w16du:dateUtc="2024-08-14T15:03:00Z">
                    <w:rPr/>
                  </w:rPrChange>
                </w:rPr>
                <w:t>Quality of Service</w:t>
              </w:r>
            </w:ins>
          </w:p>
        </w:tc>
      </w:tr>
      <w:tr w:rsidR="00635B4F" w:rsidRPr="00635B4F" w14:paraId="1FC115CC" w14:textId="77777777" w:rsidTr="00635B4F">
        <w:trPr>
          <w:cnfStyle w:val="000000100000" w:firstRow="0" w:lastRow="0" w:firstColumn="0" w:lastColumn="0" w:oddVBand="0" w:evenVBand="0" w:oddHBand="1" w:evenHBand="0" w:firstRowFirstColumn="0" w:firstRowLastColumn="0" w:lastRowFirstColumn="0" w:lastRowLastColumn="0"/>
          <w:trHeight w:val="290"/>
          <w:ins w:id="906" w:author="Craig Parker" w:date="2024-08-14T16:59:00Z" w16du:dateUtc="2024-08-14T14:59:00Z"/>
          <w:trPrChange w:id="907"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908" w:author="Craig Parker" w:date="2024-08-14T17:02:00Z" w16du:dateUtc="2024-08-14T15:02:00Z">
              <w:tcPr>
                <w:tcW w:w="1362" w:type="dxa"/>
                <w:noWrap/>
                <w:hideMark/>
              </w:tcPr>
            </w:tcPrChange>
          </w:tcPr>
          <w:p w14:paraId="127E09F6"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909" w:author="Craig Parker" w:date="2024-08-14T16:59:00Z" w16du:dateUtc="2024-08-14T14:59:00Z"/>
                <w:rFonts w:ascii="Nunito" w:hAnsi="Nunito"/>
                <w:sz w:val="22"/>
                <w:szCs w:val="22"/>
                <w:lang w:val="en-ZA" w:eastAsia="en-ZA"/>
                <w:rPrChange w:id="910" w:author="Craig Parker" w:date="2024-08-14T17:03:00Z" w16du:dateUtc="2024-08-14T15:03:00Z">
                  <w:rPr>
                    <w:ins w:id="911" w:author="Craig Parker" w:date="2024-08-14T16:59:00Z" w16du:dateUtc="2024-08-14T14:59:00Z"/>
                  </w:rPr>
                </w:rPrChange>
              </w:rPr>
              <w:pPrChange w:id="912"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913" w:author="Craig Parker" w:date="2024-08-14T16:59:00Z" w16du:dateUtc="2024-08-14T14:59:00Z">
              <w:r w:rsidRPr="00635B4F">
                <w:rPr>
                  <w:rFonts w:ascii="Nunito" w:hAnsi="Nunito"/>
                  <w:sz w:val="22"/>
                  <w:szCs w:val="22"/>
                  <w:lang w:val="en-ZA" w:eastAsia="en-ZA"/>
                  <w:rPrChange w:id="914" w:author="Craig Parker" w:date="2024-08-14T17:03:00Z" w16du:dateUtc="2024-08-14T15:03:00Z">
                    <w:rPr/>
                  </w:rPrChange>
                </w:rPr>
                <w:t>RP1</w:t>
              </w:r>
            </w:ins>
          </w:p>
        </w:tc>
        <w:tc>
          <w:tcPr>
            <w:tcW w:w="8556" w:type="dxa"/>
            <w:shd w:val="clear" w:color="auto" w:fill="FFFFFF" w:themeFill="background1"/>
            <w:noWrap/>
            <w:hideMark/>
            <w:tcPrChange w:id="915" w:author="Craig Parker" w:date="2024-08-14T17:02:00Z" w16du:dateUtc="2024-08-14T15:02:00Z">
              <w:tcPr>
                <w:tcW w:w="8556" w:type="dxa"/>
                <w:noWrap/>
                <w:hideMark/>
              </w:tcPr>
            </w:tcPrChange>
          </w:tcPr>
          <w:p w14:paraId="0850D326"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916" w:author="Craig Parker" w:date="2024-08-14T16:59:00Z" w16du:dateUtc="2024-08-14T14:59:00Z"/>
                <w:rFonts w:ascii="Nunito" w:hAnsi="Nunito"/>
                <w:sz w:val="22"/>
                <w:szCs w:val="22"/>
                <w:lang w:val="en-ZA" w:eastAsia="en-ZA"/>
                <w:rPrChange w:id="917" w:author="Craig Parker" w:date="2024-08-14T17:03:00Z" w16du:dateUtc="2024-08-14T15:03:00Z">
                  <w:rPr>
                    <w:ins w:id="918" w:author="Craig Parker" w:date="2024-08-14T16:59:00Z" w16du:dateUtc="2024-08-14T14:59:00Z"/>
                  </w:rPr>
                </w:rPrChange>
              </w:rPr>
              <w:pPrChange w:id="919"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920" w:author="Craig Parker" w:date="2024-08-14T16:59:00Z" w16du:dateUtc="2024-08-14T14:59:00Z">
              <w:r w:rsidRPr="00635B4F">
                <w:rPr>
                  <w:rFonts w:ascii="Nunito" w:hAnsi="Nunito"/>
                  <w:sz w:val="22"/>
                  <w:szCs w:val="22"/>
                  <w:lang w:val="en-ZA" w:eastAsia="en-ZA"/>
                  <w:rPrChange w:id="921" w:author="Craig Parker" w:date="2024-08-14T17:03:00Z" w16du:dateUtc="2024-08-14T15:03:00Z">
                    <w:rPr/>
                  </w:rPrChange>
                </w:rPr>
                <w:t xml:space="preserve">Research Project 1 of the HEÂ²AT </w:t>
              </w:r>
              <w:proofErr w:type="spellStart"/>
              <w:r w:rsidRPr="00635B4F">
                <w:rPr>
                  <w:rFonts w:ascii="Nunito" w:hAnsi="Nunito"/>
                  <w:sz w:val="22"/>
                  <w:szCs w:val="22"/>
                  <w:lang w:val="en-ZA" w:eastAsia="en-ZA"/>
                  <w:rPrChange w:id="922" w:author="Craig Parker" w:date="2024-08-14T17:03:00Z" w16du:dateUtc="2024-08-14T15:03:00Z">
                    <w:rPr/>
                  </w:rPrChange>
                </w:rPr>
                <w:t>Center</w:t>
              </w:r>
              <w:proofErr w:type="spellEnd"/>
            </w:ins>
          </w:p>
        </w:tc>
      </w:tr>
      <w:tr w:rsidR="00635B4F" w:rsidRPr="00635B4F" w14:paraId="68BE82C1" w14:textId="77777777" w:rsidTr="00635B4F">
        <w:trPr>
          <w:trHeight w:val="290"/>
          <w:ins w:id="923" w:author="Craig Parker" w:date="2024-08-14T16:59:00Z" w16du:dateUtc="2024-08-14T14:59:00Z"/>
          <w:trPrChange w:id="924"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925" w:author="Craig Parker" w:date="2024-08-14T17:02:00Z" w16du:dateUtc="2024-08-14T15:02:00Z">
              <w:tcPr>
                <w:tcW w:w="1362" w:type="dxa"/>
                <w:noWrap/>
                <w:hideMark/>
              </w:tcPr>
            </w:tcPrChange>
          </w:tcPr>
          <w:p w14:paraId="4D6E0767" w14:textId="77777777" w:rsidR="00635B4F" w:rsidRPr="00635B4F" w:rsidRDefault="00635B4F" w:rsidP="00635B4F">
            <w:pPr>
              <w:overflowPunct/>
              <w:autoSpaceDE/>
              <w:autoSpaceDN/>
              <w:adjustRightInd/>
              <w:rPr>
                <w:ins w:id="926" w:author="Craig Parker" w:date="2024-08-14T16:59:00Z" w16du:dateUtc="2024-08-14T14:59:00Z"/>
                <w:rFonts w:ascii="Nunito" w:hAnsi="Nunito"/>
                <w:sz w:val="22"/>
                <w:szCs w:val="22"/>
                <w:lang w:val="en-ZA" w:eastAsia="en-ZA"/>
                <w:rPrChange w:id="927" w:author="Craig Parker" w:date="2024-08-14T17:03:00Z" w16du:dateUtc="2024-08-14T15:03:00Z">
                  <w:rPr>
                    <w:ins w:id="928" w:author="Craig Parker" w:date="2024-08-14T16:59:00Z" w16du:dateUtc="2024-08-14T14:59:00Z"/>
                  </w:rPr>
                </w:rPrChange>
              </w:rPr>
              <w:pPrChange w:id="929" w:author="Craig Parker" w:date="2024-08-14T16:59:00Z" w16du:dateUtc="2024-08-14T14:59:00Z">
                <w:pPr/>
              </w:pPrChange>
            </w:pPr>
            <w:ins w:id="930" w:author="Craig Parker" w:date="2024-08-14T16:59:00Z" w16du:dateUtc="2024-08-14T14:59:00Z">
              <w:r w:rsidRPr="00635B4F">
                <w:rPr>
                  <w:rFonts w:ascii="Nunito" w:hAnsi="Nunito"/>
                  <w:sz w:val="22"/>
                  <w:szCs w:val="22"/>
                  <w:lang w:val="en-ZA" w:eastAsia="en-ZA"/>
                  <w:rPrChange w:id="931" w:author="Craig Parker" w:date="2024-08-14T17:03:00Z" w16du:dateUtc="2024-08-14T15:03:00Z">
                    <w:rPr/>
                  </w:rPrChange>
                </w:rPr>
                <w:t>RP2</w:t>
              </w:r>
            </w:ins>
          </w:p>
        </w:tc>
        <w:tc>
          <w:tcPr>
            <w:tcW w:w="8556" w:type="dxa"/>
            <w:shd w:val="clear" w:color="auto" w:fill="FFFFFF" w:themeFill="background1"/>
            <w:noWrap/>
            <w:hideMark/>
            <w:tcPrChange w:id="932" w:author="Craig Parker" w:date="2024-08-14T17:02:00Z" w16du:dateUtc="2024-08-14T15:02:00Z">
              <w:tcPr>
                <w:tcW w:w="8556" w:type="dxa"/>
                <w:noWrap/>
                <w:hideMark/>
              </w:tcPr>
            </w:tcPrChange>
          </w:tcPr>
          <w:p w14:paraId="111EE186"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933" w:author="Craig Parker" w:date="2024-08-14T16:59:00Z" w16du:dateUtc="2024-08-14T14:59:00Z"/>
                <w:rFonts w:ascii="Nunito" w:hAnsi="Nunito"/>
                <w:sz w:val="22"/>
                <w:szCs w:val="22"/>
                <w:lang w:val="en-ZA" w:eastAsia="en-ZA"/>
                <w:rPrChange w:id="934" w:author="Craig Parker" w:date="2024-08-14T17:03:00Z" w16du:dateUtc="2024-08-14T15:03:00Z">
                  <w:rPr>
                    <w:ins w:id="935" w:author="Craig Parker" w:date="2024-08-14T16:59:00Z" w16du:dateUtc="2024-08-14T14:59:00Z"/>
                  </w:rPr>
                </w:rPrChange>
              </w:rPr>
              <w:pPrChange w:id="936"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937" w:author="Craig Parker" w:date="2024-08-14T16:59:00Z" w16du:dateUtc="2024-08-14T14:59:00Z">
              <w:r w:rsidRPr="00635B4F">
                <w:rPr>
                  <w:rFonts w:ascii="Nunito" w:hAnsi="Nunito"/>
                  <w:sz w:val="22"/>
                  <w:szCs w:val="22"/>
                  <w:lang w:val="en-ZA" w:eastAsia="en-ZA"/>
                  <w:rPrChange w:id="938" w:author="Craig Parker" w:date="2024-08-14T17:03:00Z" w16du:dateUtc="2024-08-14T15:03:00Z">
                    <w:rPr/>
                  </w:rPrChange>
                </w:rPr>
                <w:t xml:space="preserve">Research Project 2 of the HEÂ²AT </w:t>
              </w:r>
              <w:proofErr w:type="spellStart"/>
              <w:r w:rsidRPr="00635B4F">
                <w:rPr>
                  <w:rFonts w:ascii="Nunito" w:hAnsi="Nunito"/>
                  <w:sz w:val="22"/>
                  <w:szCs w:val="22"/>
                  <w:lang w:val="en-ZA" w:eastAsia="en-ZA"/>
                  <w:rPrChange w:id="939" w:author="Craig Parker" w:date="2024-08-14T17:03:00Z" w16du:dateUtc="2024-08-14T15:03:00Z">
                    <w:rPr/>
                  </w:rPrChange>
                </w:rPr>
                <w:t>Center</w:t>
              </w:r>
              <w:proofErr w:type="spellEnd"/>
            </w:ins>
          </w:p>
        </w:tc>
      </w:tr>
      <w:tr w:rsidR="00635B4F" w:rsidRPr="00635B4F" w14:paraId="705B0EF7" w14:textId="77777777" w:rsidTr="00635B4F">
        <w:trPr>
          <w:cnfStyle w:val="000000100000" w:firstRow="0" w:lastRow="0" w:firstColumn="0" w:lastColumn="0" w:oddVBand="0" w:evenVBand="0" w:oddHBand="1" w:evenHBand="0" w:firstRowFirstColumn="0" w:firstRowLastColumn="0" w:lastRowFirstColumn="0" w:lastRowLastColumn="0"/>
          <w:trHeight w:val="290"/>
          <w:ins w:id="940" w:author="Craig Parker" w:date="2024-08-14T16:59:00Z" w16du:dateUtc="2024-08-14T14:59:00Z"/>
          <w:trPrChange w:id="941"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942" w:author="Craig Parker" w:date="2024-08-14T17:02:00Z" w16du:dateUtc="2024-08-14T15:02:00Z">
              <w:tcPr>
                <w:tcW w:w="1362" w:type="dxa"/>
                <w:noWrap/>
                <w:hideMark/>
              </w:tcPr>
            </w:tcPrChange>
          </w:tcPr>
          <w:p w14:paraId="6FAB2557"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943" w:author="Craig Parker" w:date="2024-08-14T16:59:00Z" w16du:dateUtc="2024-08-14T14:59:00Z"/>
                <w:rFonts w:ascii="Nunito" w:hAnsi="Nunito"/>
                <w:sz w:val="22"/>
                <w:szCs w:val="22"/>
                <w:lang w:val="en-ZA" w:eastAsia="en-ZA"/>
                <w:rPrChange w:id="944" w:author="Craig Parker" w:date="2024-08-14T17:03:00Z" w16du:dateUtc="2024-08-14T15:03:00Z">
                  <w:rPr>
                    <w:ins w:id="945" w:author="Craig Parker" w:date="2024-08-14T16:59:00Z" w16du:dateUtc="2024-08-14T14:59:00Z"/>
                  </w:rPr>
                </w:rPrChange>
              </w:rPr>
              <w:pPrChange w:id="946"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947" w:author="Craig Parker" w:date="2024-08-14T16:59:00Z" w16du:dateUtc="2024-08-14T14:59:00Z">
              <w:r w:rsidRPr="00635B4F">
                <w:rPr>
                  <w:rFonts w:ascii="Nunito" w:hAnsi="Nunito"/>
                  <w:sz w:val="22"/>
                  <w:szCs w:val="22"/>
                  <w:lang w:val="en-ZA" w:eastAsia="en-ZA"/>
                  <w:rPrChange w:id="948" w:author="Craig Parker" w:date="2024-08-14T17:03:00Z" w16du:dateUtc="2024-08-14T15:03:00Z">
                    <w:rPr/>
                  </w:rPrChange>
                </w:rPr>
                <w:t>Research Hubs</w:t>
              </w:r>
            </w:ins>
          </w:p>
        </w:tc>
        <w:tc>
          <w:tcPr>
            <w:tcW w:w="8556" w:type="dxa"/>
            <w:shd w:val="clear" w:color="auto" w:fill="FFFFFF" w:themeFill="background1"/>
            <w:noWrap/>
            <w:hideMark/>
            <w:tcPrChange w:id="949" w:author="Craig Parker" w:date="2024-08-14T17:02:00Z" w16du:dateUtc="2024-08-14T15:02:00Z">
              <w:tcPr>
                <w:tcW w:w="8556" w:type="dxa"/>
                <w:noWrap/>
                <w:hideMark/>
              </w:tcPr>
            </w:tcPrChange>
          </w:tcPr>
          <w:p w14:paraId="13C464C8"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950" w:author="Craig Parker" w:date="2024-08-14T16:59:00Z" w16du:dateUtc="2024-08-14T14:59:00Z"/>
                <w:rFonts w:ascii="Nunito" w:hAnsi="Nunito"/>
                <w:sz w:val="22"/>
                <w:szCs w:val="22"/>
                <w:lang w:val="en-ZA" w:eastAsia="en-ZA"/>
                <w:rPrChange w:id="951" w:author="Craig Parker" w:date="2024-08-14T17:03:00Z" w16du:dateUtc="2024-08-14T15:03:00Z">
                  <w:rPr>
                    <w:ins w:id="952" w:author="Craig Parker" w:date="2024-08-14T16:59:00Z" w16du:dateUtc="2024-08-14T14:59:00Z"/>
                  </w:rPr>
                </w:rPrChange>
              </w:rPr>
              <w:pPrChange w:id="953"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954" w:author="Craig Parker" w:date="2024-08-14T16:59:00Z" w16du:dateUtc="2024-08-14T14:59:00Z">
              <w:r w:rsidRPr="00635B4F">
                <w:rPr>
                  <w:rFonts w:ascii="Nunito" w:hAnsi="Nunito"/>
                  <w:sz w:val="22"/>
                  <w:szCs w:val="22"/>
                  <w:lang w:val="en-ZA" w:eastAsia="en-ZA"/>
                  <w:rPrChange w:id="955" w:author="Craig Parker" w:date="2024-08-14T17:03:00Z" w16du:dateUtc="2024-08-14T15:03:00Z">
                    <w:rPr/>
                  </w:rPrChange>
                </w:rPr>
                <w:t>One of the seven NIH DS-I Africa Research hubs</w:t>
              </w:r>
            </w:ins>
          </w:p>
        </w:tc>
      </w:tr>
      <w:tr w:rsidR="00635B4F" w:rsidRPr="00635B4F" w14:paraId="611AD47C" w14:textId="77777777" w:rsidTr="00635B4F">
        <w:trPr>
          <w:trHeight w:val="290"/>
          <w:ins w:id="956" w:author="Craig Parker" w:date="2024-08-14T16:59:00Z" w16du:dateUtc="2024-08-14T14:59:00Z"/>
          <w:trPrChange w:id="957"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958" w:author="Craig Parker" w:date="2024-08-14T17:02:00Z" w16du:dateUtc="2024-08-14T15:02:00Z">
              <w:tcPr>
                <w:tcW w:w="1362" w:type="dxa"/>
                <w:noWrap/>
                <w:hideMark/>
              </w:tcPr>
            </w:tcPrChange>
          </w:tcPr>
          <w:p w14:paraId="705A106A" w14:textId="77777777" w:rsidR="00635B4F" w:rsidRPr="00635B4F" w:rsidRDefault="00635B4F" w:rsidP="00635B4F">
            <w:pPr>
              <w:overflowPunct/>
              <w:autoSpaceDE/>
              <w:autoSpaceDN/>
              <w:adjustRightInd/>
              <w:rPr>
                <w:ins w:id="959" w:author="Craig Parker" w:date="2024-08-14T16:59:00Z" w16du:dateUtc="2024-08-14T14:59:00Z"/>
                <w:rFonts w:ascii="Nunito" w:hAnsi="Nunito"/>
                <w:sz w:val="22"/>
                <w:szCs w:val="22"/>
                <w:lang w:val="en-ZA" w:eastAsia="en-ZA"/>
                <w:rPrChange w:id="960" w:author="Craig Parker" w:date="2024-08-14T17:03:00Z" w16du:dateUtc="2024-08-14T15:03:00Z">
                  <w:rPr>
                    <w:ins w:id="961" w:author="Craig Parker" w:date="2024-08-14T16:59:00Z" w16du:dateUtc="2024-08-14T14:59:00Z"/>
                  </w:rPr>
                </w:rPrChange>
              </w:rPr>
              <w:pPrChange w:id="962" w:author="Craig Parker" w:date="2024-08-14T16:59:00Z" w16du:dateUtc="2024-08-14T14:59:00Z">
                <w:pPr/>
              </w:pPrChange>
            </w:pPr>
            <w:ins w:id="963" w:author="Craig Parker" w:date="2024-08-14T16:59:00Z" w16du:dateUtc="2024-08-14T14:59:00Z">
              <w:r w:rsidRPr="00635B4F">
                <w:rPr>
                  <w:rFonts w:ascii="Nunito" w:hAnsi="Nunito"/>
                  <w:sz w:val="22"/>
                  <w:szCs w:val="22"/>
                  <w:lang w:val="en-ZA" w:eastAsia="en-ZA"/>
                  <w:rPrChange w:id="964" w:author="Craig Parker" w:date="2024-08-14T17:03:00Z" w16du:dateUtc="2024-08-14T15:03:00Z">
                    <w:rPr/>
                  </w:rPrChange>
                </w:rPr>
                <w:t>SC</w:t>
              </w:r>
            </w:ins>
          </w:p>
        </w:tc>
        <w:tc>
          <w:tcPr>
            <w:tcW w:w="8556" w:type="dxa"/>
            <w:shd w:val="clear" w:color="auto" w:fill="FFFFFF" w:themeFill="background1"/>
            <w:noWrap/>
            <w:hideMark/>
            <w:tcPrChange w:id="965" w:author="Craig Parker" w:date="2024-08-14T17:02:00Z" w16du:dateUtc="2024-08-14T15:02:00Z">
              <w:tcPr>
                <w:tcW w:w="8556" w:type="dxa"/>
                <w:noWrap/>
                <w:hideMark/>
              </w:tcPr>
            </w:tcPrChange>
          </w:tcPr>
          <w:p w14:paraId="4A34A7EC"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966" w:author="Craig Parker" w:date="2024-08-14T16:59:00Z" w16du:dateUtc="2024-08-14T14:59:00Z"/>
                <w:rFonts w:ascii="Nunito" w:hAnsi="Nunito"/>
                <w:sz w:val="22"/>
                <w:szCs w:val="22"/>
                <w:lang w:val="en-ZA" w:eastAsia="en-ZA"/>
                <w:rPrChange w:id="967" w:author="Craig Parker" w:date="2024-08-14T17:03:00Z" w16du:dateUtc="2024-08-14T15:03:00Z">
                  <w:rPr>
                    <w:ins w:id="968" w:author="Craig Parker" w:date="2024-08-14T16:59:00Z" w16du:dateUtc="2024-08-14T14:59:00Z"/>
                  </w:rPr>
                </w:rPrChange>
              </w:rPr>
              <w:pPrChange w:id="969"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970" w:author="Craig Parker" w:date="2024-08-14T16:59:00Z" w16du:dateUtc="2024-08-14T14:59:00Z">
              <w:r w:rsidRPr="00635B4F">
                <w:rPr>
                  <w:rFonts w:ascii="Nunito" w:hAnsi="Nunito"/>
                  <w:sz w:val="22"/>
                  <w:szCs w:val="22"/>
                  <w:lang w:val="en-ZA" w:eastAsia="en-ZA"/>
                  <w:rPrChange w:id="971" w:author="Craig Parker" w:date="2024-08-14T17:03:00Z" w16du:dateUtc="2024-08-14T15:03:00Z">
                    <w:rPr/>
                  </w:rPrChange>
                </w:rPr>
                <w:t xml:space="preserve">HEÂ²AT </w:t>
              </w:r>
              <w:proofErr w:type="spellStart"/>
              <w:r w:rsidRPr="00635B4F">
                <w:rPr>
                  <w:rFonts w:ascii="Nunito" w:hAnsi="Nunito"/>
                  <w:sz w:val="22"/>
                  <w:szCs w:val="22"/>
                  <w:lang w:val="en-ZA" w:eastAsia="en-ZA"/>
                  <w:rPrChange w:id="972" w:author="Craig Parker" w:date="2024-08-14T17:03:00Z" w16du:dateUtc="2024-08-14T15:03:00Z">
                    <w:rPr/>
                  </w:rPrChange>
                </w:rPr>
                <w:t>Center</w:t>
              </w:r>
              <w:proofErr w:type="spellEnd"/>
              <w:r w:rsidRPr="00635B4F">
                <w:rPr>
                  <w:rFonts w:ascii="Nunito" w:hAnsi="Nunito"/>
                  <w:sz w:val="22"/>
                  <w:szCs w:val="22"/>
                  <w:lang w:val="en-ZA" w:eastAsia="en-ZA"/>
                  <w:rPrChange w:id="973" w:author="Craig Parker" w:date="2024-08-14T17:03:00Z" w16du:dateUtc="2024-08-14T15:03:00Z">
                    <w:rPr/>
                  </w:rPrChange>
                </w:rPr>
                <w:t xml:space="preserve"> Steering Committee</w:t>
              </w:r>
            </w:ins>
          </w:p>
        </w:tc>
      </w:tr>
      <w:tr w:rsidR="00635B4F" w:rsidRPr="00635B4F" w14:paraId="73D49A59" w14:textId="77777777" w:rsidTr="00635B4F">
        <w:trPr>
          <w:cnfStyle w:val="000000100000" w:firstRow="0" w:lastRow="0" w:firstColumn="0" w:lastColumn="0" w:oddVBand="0" w:evenVBand="0" w:oddHBand="1" w:evenHBand="0" w:firstRowFirstColumn="0" w:firstRowLastColumn="0" w:lastRowFirstColumn="0" w:lastRowLastColumn="0"/>
          <w:trHeight w:val="290"/>
          <w:ins w:id="974" w:author="Craig Parker" w:date="2024-08-14T16:59:00Z" w16du:dateUtc="2024-08-14T14:59:00Z"/>
          <w:trPrChange w:id="975"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976" w:author="Craig Parker" w:date="2024-08-14T17:02:00Z" w16du:dateUtc="2024-08-14T15:02:00Z">
              <w:tcPr>
                <w:tcW w:w="1362" w:type="dxa"/>
                <w:noWrap/>
                <w:hideMark/>
              </w:tcPr>
            </w:tcPrChange>
          </w:tcPr>
          <w:p w14:paraId="5D568B63"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977" w:author="Craig Parker" w:date="2024-08-14T16:59:00Z" w16du:dateUtc="2024-08-14T14:59:00Z"/>
                <w:rFonts w:ascii="Nunito" w:hAnsi="Nunito"/>
                <w:sz w:val="22"/>
                <w:szCs w:val="22"/>
                <w:lang w:val="en-ZA" w:eastAsia="en-ZA"/>
                <w:rPrChange w:id="978" w:author="Craig Parker" w:date="2024-08-14T17:03:00Z" w16du:dateUtc="2024-08-14T15:03:00Z">
                  <w:rPr>
                    <w:ins w:id="979" w:author="Craig Parker" w:date="2024-08-14T16:59:00Z" w16du:dateUtc="2024-08-14T14:59:00Z"/>
                  </w:rPr>
                </w:rPrChange>
              </w:rPr>
              <w:pPrChange w:id="980"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981" w:author="Craig Parker" w:date="2024-08-14T16:59:00Z" w16du:dateUtc="2024-08-14T14:59:00Z">
              <w:r w:rsidRPr="00635B4F">
                <w:rPr>
                  <w:rFonts w:ascii="Nunito" w:hAnsi="Nunito"/>
                  <w:sz w:val="22"/>
                  <w:szCs w:val="22"/>
                  <w:lang w:val="en-ZA" w:eastAsia="en-ZA"/>
                  <w:rPrChange w:id="982" w:author="Craig Parker" w:date="2024-08-14T17:03:00Z" w16du:dateUtc="2024-08-14T15:03:00Z">
                    <w:rPr/>
                  </w:rPrChange>
                </w:rPr>
                <w:t>SRTM</w:t>
              </w:r>
            </w:ins>
          </w:p>
        </w:tc>
        <w:tc>
          <w:tcPr>
            <w:tcW w:w="8556" w:type="dxa"/>
            <w:shd w:val="clear" w:color="auto" w:fill="FFFFFF" w:themeFill="background1"/>
            <w:noWrap/>
            <w:hideMark/>
            <w:tcPrChange w:id="983" w:author="Craig Parker" w:date="2024-08-14T17:02:00Z" w16du:dateUtc="2024-08-14T15:02:00Z">
              <w:tcPr>
                <w:tcW w:w="8556" w:type="dxa"/>
                <w:noWrap/>
                <w:hideMark/>
              </w:tcPr>
            </w:tcPrChange>
          </w:tcPr>
          <w:p w14:paraId="5C2E35D9"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984" w:author="Craig Parker" w:date="2024-08-14T16:59:00Z" w16du:dateUtc="2024-08-14T14:59:00Z"/>
                <w:rFonts w:ascii="Nunito" w:hAnsi="Nunito"/>
                <w:sz w:val="22"/>
                <w:szCs w:val="22"/>
                <w:lang w:val="en-ZA" w:eastAsia="en-ZA"/>
                <w:rPrChange w:id="985" w:author="Craig Parker" w:date="2024-08-14T17:03:00Z" w16du:dateUtc="2024-08-14T15:03:00Z">
                  <w:rPr>
                    <w:ins w:id="986" w:author="Craig Parker" w:date="2024-08-14T16:59:00Z" w16du:dateUtc="2024-08-14T14:59:00Z"/>
                  </w:rPr>
                </w:rPrChange>
              </w:rPr>
              <w:pPrChange w:id="987"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988" w:author="Craig Parker" w:date="2024-08-14T16:59:00Z" w16du:dateUtc="2024-08-14T14:59:00Z">
              <w:r w:rsidRPr="00635B4F">
                <w:rPr>
                  <w:rFonts w:ascii="Nunito" w:hAnsi="Nunito"/>
                  <w:sz w:val="22"/>
                  <w:szCs w:val="22"/>
                  <w:lang w:val="en-ZA" w:eastAsia="en-ZA"/>
                  <w:rPrChange w:id="989" w:author="Craig Parker" w:date="2024-08-14T17:03:00Z" w16du:dateUtc="2024-08-14T15:03:00Z">
                    <w:rPr/>
                  </w:rPrChange>
                </w:rPr>
                <w:t>Shuttle Radar Topography Mission</w:t>
              </w:r>
            </w:ins>
          </w:p>
        </w:tc>
      </w:tr>
      <w:tr w:rsidR="00635B4F" w:rsidRPr="00635B4F" w14:paraId="76AF5B6E" w14:textId="77777777" w:rsidTr="00635B4F">
        <w:trPr>
          <w:trHeight w:val="290"/>
          <w:ins w:id="990" w:author="Craig Parker" w:date="2024-08-14T16:59:00Z" w16du:dateUtc="2024-08-14T14:59:00Z"/>
          <w:trPrChange w:id="991"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992" w:author="Craig Parker" w:date="2024-08-14T17:02:00Z" w16du:dateUtc="2024-08-14T15:02:00Z">
              <w:tcPr>
                <w:tcW w:w="1362" w:type="dxa"/>
                <w:noWrap/>
                <w:hideMark/>
              </w:tcPr>
            </w:tcPrChange>
          </w:tcPr>
          <w:p w14:paraId="3E324457" w14:textId="77777777" w:rsidR="00635B4F" w:rsidRPr="00635B4F" w:rsidRDefault="00635B4F" w:rsidP="00635B4F">
            <w:pPr>
              <w:overflowPunct/>
              <w:autoSpaceDE/>
              <w:autoSpaceDN/>
              <w:adjustRightInd/>
              <w:rPr>
                <w:ins w:id="993" w:author="Craig Parker" w:date="2024-08-14T16:59:00Z" w16du:dateUtc="2024-08-14T14:59:00Z"/>
                <w:rFonts w:ascii="Nunito" w:hAnsi="Nunito"/>
                <w:sz w:val="22"/>
                <w:szCs w:val="22"/>
                <w:lang w:val="en-ZA" w:eastAsia="en-ZA"/>
                <w:rPrChange w:id="994" w:author="Craig Parker" w:date="2024-08-14T17:03:00Z" w16du:dateUtc="2024-08-14T15:03:00Z">
                  <w:rPr>
                    <w:ins w:id="995" w:author="Craig Parker" w:date="2024-08-14T16:59:00Z" w16du:dateUtc="2024-08-14T14:59:00Z"/>
                  </w:rPr>
                </w:rPrChange>
              </w:rPr>
              <w:pPrChange w:id="996" w:author="Craig Parker" w:date="2024-08-14T16:59:00Z" w16du:dateUtc="2024-08-14T14:59:00Z">
                <w:pPr/>
              </w:pPrChange>
            </w:pPr>
            <w:ins w:id="997" w:author="Craig Parker" w:date="2024-08-14T16:59:00Z" w16du:dateUtc="2024-08-14T14:59:00Z">
              <w:r w:rsidRPr="00635B4F">
                <w:rPr>
                  <w:rFonts w:ascii="Nunito" w:hAnsi="Nunito"/>
                  <w:sz w:val="22"/>
                  <w:szCs w:val="22"/>
                  <w:lang w:val="en-ZA" w:eastAsia="en-ZA"/>
                  <w:rPrChange w:id="998" w:author="Craig Parker" w:date="2024-08-14T17:03:00Z" w16du:dateUtc="2024-08-14T15:03:00Z">
                    <w:rPr/>
                  </w:rPrChange>
                </w:rPr>
                <w:t>TEC</w:t>
              </w:r>
            </w:ins>
          </w:p>
        </w:tc>
        <w:tc>
          <w:tcPr>
            <w:tcW w:w="8556" w:type="dxa"/>
            <w:shd w:val="clear" w:color="auto" w:fill="FFFFFF" w:themeFill="background1"/>
            <w:noWrap/>
            <w:hideMark/>
            <w:tcPrChange w:id="999" w:author="Craig Parker" w:date="2024-08-14T17:02:00Z" w16du:dateUtc="2024-08-14T15:02:00Z">
              <w:tcPr>
                <w:tcW w:w="8556" w:type="dxa"/>
                <w:noWrap/>
                <w:hideMark/>
              </w:tcPr>
            </w:tcPrChange>
          </w:tcPr>
          <w:p w14:paraId="297488C3"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000" w:author="Craig Parker" w:date="2024-08-14T16:59:00Z" w16du:dateUtc="2024-08-14T14:59:00Z"/>
                <w:rFonts w:ascii="Nunito" w:hAnsi="Nunito"/>
                <w:sz w:val="22"/>
                <w:szCs w:val="22"/>
                <w:lang w:val="en-ZA" w:eastAsia="en-ZA"/>
                <w:rPrChange w:id="1001" w:author="Craig Parker" w:date="2024-08-14T17:03:00Z" w16du:dateUtc="2024-08-14T15:03:00Z">
                  <w:rPr>
                    <w:ins w:id="1002" w:author="Craig Parker" w:date="2024-08-14T16:59:00Z" w16du:dateUtc="2024-08-14T14:59:00Z"/>
                  </w:rPr>
                </w:rPrChange>
              </w:rPr>
              <w:pPrChange w:id="1003"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1004" w:author="Craig Parker" w:date="2024-08-14T16:59:00Z" w16du:dateUtc="2024-08-14T14:59:00Z">
              <w:r w:rsidRPr="00635B4F">
                <w:rPr>
                  <w:rFonts w:ascii="Nunito" w:hAnsi="Nunito"/>
                  <w:sz w:val="22"/>
                  <w:szCs w:val="22"/>
                  <w:lang w:val="en-ZA" w:eastAsia="en-ZA"/>
                  <w:rPrChange w:id="1005" w:author="Craig Parker" w:date="2024-08-14T17:03:00Z" w16du:dateUtc="2024-08-14T15:03:00Z">
                    <w:rPr/>
                  </w:rPrChange>
                </w:rPr>
                <w:t xml:space="preserve">Training and Engagement Core of the HEÂ²AT </w:t>
              </w:r>
              <w:proofErr w:type="spellStart"/>
              <w:r w:rsidRPr="00635B4F">
                <w:rPr>
                  <w:rFonts w:ascii="Nunito" w:hAnsi="Nunito"/>
                  <w:sz w:val="22"/>
                  <w:szCs w:val="22"/>
                  <w:lang w:val="en-ZA" w:eastAsia="en-ZA"/>
                  <w:rPrChange w:id="1006" w:author="Craig Parker" w:date="2024-08-14T17:03:00Z" w16du:dateUtc="2024-08-14T15:03:00Z">
                    <w:rPr/>
                  </w:rPrChange>
                </w:rPr>
                <w:t>Center</w:t>
              </w:r>
              <w:proofErr w:type="spellEnd"/>
            </w:ins>
          </w:p>
        </w:tc>
      </w:tr>
      <w:tr w:rsidR="00635B4F" w:rsidRPr="00635B4F" w14:paraId="2590CC51" w14:textId="77777777" w:rsidTr="00635B4F">
        <w:trPr>
          <w:cnfStyle w:val="000000100000" w:firstRow="0" w:lastRow="0" w:firstColumn="0" w:lastColumn="0" w:oddVBand="0" w:evenVBand="0" w:oddHBand="1" w:evenHBand="0" w:firstRowFirstColumn="0" w:firstRowLastColumn="0" w:lastRowFirstColumn="0" w:lastRowLastColumn="0"/>
          <w:trHeight w:val="290"/>
          <w:ins w:id="1007" w:author="Craig Parker" w:date="2024-08-14T16:59:00Z" w16du:dateUtc="2024-08-14T14:59:00Z"/>
          <w:trPrChange w:id="1008"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1009" w:author="Craig Parker" w:date="2024-08-14T17:02:00Z" w16du:dateUtc="2024-08-14T15:02:00Z">
              <w:tcPr>
                <w:tcW w:w="1362" w:type="dxa"/>
                <w:noWrap/>
                <w:hideMark/>
              </w:tcPr>
            </w:tcPrChange>
          </w:tcPr>
          <w:p w14:paraId="40538CD0"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010" w:author="Craig Parker" w:date="2024-08-14T16:59:00Z" w16du:dateUtc="2024-08-14T14:59:00Z"/>
                <w:rFonts w:ascii="Nunito" w:hAnsi="Nunito"/>
                <w:sz w:val="22"/>
                <w:szCs w:val="22"/>
                <w:lang w:val="en-ZA" w:eastAsia="en-ZA"/>
                <w:rPrChange w:id="1011" w:author="Craig Parker" w:date="2024-08-14T17:03:00Z" w16du:dateUtc="2024-08-14T15:03:00Z">
                  <w:rPr>
                    <w:ins w:id="1012" w:author="Craig Parker" w:date="2024-08-14T16:59:00Z" w16du:dateUtc="2024-08-14T14:59:00Z"/>
                  </w:rPr>
                </w:rPrChange>
              </w:rPr>
              <w:pPrChange w:id="1013"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1014" w:author="Craig Parker" w:date="2024-08-14T16:59:00Z" w16du:dateUtc="2024-08-14T14:59:00Z">
              <w:r w:rsidRPr="00635B4F">
                <w:rPr>
                  <w:rFonts w:ascii="Nunito" w:hAnsi="Nunito"/>
                  <w:sz w:val="22"/>
                  <w:szCs w:val="22"/>
                  <w:lang w:val="en-ZA" w:eastAsia="en-ZA"/>
                  <w:rPrChange w:id="1015" w:author="Craig Parker" w:date="2024-08-14T17:03:00Z" w16du:dateUtc="2024-08-14T15:03:00Z">
                    <w:rPr/>
                  </w:rPrChange>
                </w:rPr>
                <w:t>TLS</w:t>
              </w:r>
            </w:ins>
          </w:p>
        </w:tc>
        <w:tc>
          <w:tcPr>
            <w:tcW w:w="8556" w:type="dxa"/>
            <w:shd w:val="clear" w:color="auto" w:fill="FFFFFF" w:themeFill="background1"/>
            <w:noWrap/>
            <w:hideMark/>
            <w:tcPrChange w:id="1016" w:author="Craig Parker" w:date="2024-08-14T17:02:00Z" w16du:dateUtc="2024-08-14T15:02:00Z">
              <w:tcPr>
                <w:tcW w:w="8556" w:type="dxa"/>
                <w:noWrap/>
                <w:hideMark/>
              </w:tcPr>
            </w:tcPrChange>
          </w:tcPr>
          <w:p w14:paraId="604DD928"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017" w:author="Craig Parker" w:date="2024-08-14T16:59:00Z" w16du:dateUtc="2024-08-14T14:59:00Z"/>
                <w:rFonts w:ascii="Nunito" w:hAnsi="Nunito"/>
                <w:sz w:val="22"/>
                <w:szCs w:val="22"/>
                <w:lang w:val="en-ZA" w:eastAsia="en-ZA"/>
                <w:rPrChange w:id="1018" w:author="Craig Parker" w:date="2024-08-14T17:03:00Z" w16du:dateUtc="2024-08-14T15:03:00Z">
                  <w:rPr>
                    <w:ins w:id="1019" w:author="Craig Parker" w:date="2024-08-14T16:59:00Z" w16du:dateUtc="2024-08-14T14:59:00Z"/>
                  </w:rPr>
                </w:rPrChange>
              </w:rPr>
              <w:pPrChange w:id="1020"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1021" w:author="Craig Parker" w:date="2024-08-14T16:59:00Z" w16du:dateUtc="2024-08-14T14:59:00Z">
              <w:r w:rsidRPr="00635B4F">
                <w:rPr>
                  <w:rFonts w:ascii="Nunito" w:hAnsi="Nunito"/>
                  <w:sz w:val="22"/>
                  <w:szCs w:val="22"/>
                  <w:lang w:val="en-ZA" w:eastAsia="en-ZA"/>
                  <w:rPrChange w:id="1022" w:author="Craig Parker" w:date="2024-08-14T17:03:00Z" w16du:dateUtc="2024-08-14T15:03:00Z">
                    <w:rPr/>
                  </w:rPrChange>
                </w:rPr>
                <w:t>Transport Layer Security</w:t>
              </w:r>
            </w:ins>
          </w:p>
        </w:tc>
      </w:tr>
      <w:tr w:rsidR="00635B4F" w:rsidRPr="00635B4F" w14:paraId="44DD3A33" w14:textId="77777777" w:rsidTr="00635B4F">
        <w:trPr>
          <w:trHeight w:val="290"/>
          <w:ins w:id="1023" w:author="Craig Parker" w:date="2024-08-14T16:59:00Z" w16du:dateUtc="2024-08-14T14:59:00Z"/>
          <w:trPrChange w:id="1024"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1025" w:author="Craig Parker" w:date="2024-08-14T17:02:00Z" w16du:dateUtc="2024-08-14T15:02:00Z">
              <w:tcPr>
                <w:tcW w:w="1362" w:type="dxa"/>
                <w:noWrap/>
                <w:hideMark/>
              </w:tcPr>
            </w:tcPrChange>
          </w:tcPr>
          <w:p w14:paraId="3EFB11C6" w14:textId="77777777" w:rsidR="00635B4F" w:rsidRPr="00635B4F" w:rsidRDefault="00635B4F" w:rsidP="00635B4F">
            <w:pPr>
              <w:overflowPunct/>
              <w:autoSpaceDE/>
              <w:autoSpaceDN/>
              <w:adjustRightInd/>
              <w:rPr>
                <w:ins w:id="1026" w:author="Craig Parker" w:date="2024-08-14T16:59:00Z" w16du:dateUtc="2024-08-14T14:59:00Z"/>
                <w:rFonts w:ascii="Nunito" w:hAnsi="Nunito"/>
                <w:sz w:val="22"/>
                <w:szCs w:val="22"/>
                <w:lang w:val="en-ZA" w:eastAsia="en-ZA"/>
                <w:rPrChange w:id="1027" w:author="Craig Parker" w:date="2024-08-14T17:03:00Z" w16du:dateUtc="2024-08-14T15:03:00Z">
                  <w:rPr>
                    <w:ins w:id="1028" w:author="Craig Parker" w:date="2024-08-14T16:59:00Z" w16du:dateUtc="2024-08-14T14:59:00Z"/>
                  </w:rPr>
                </w:rPrChange>
              </w:rPr>
              <w:pPrChange w:id="1029" w:author="Craig Parker" w:date="2024-08-14T16:59:00Z" w16du:dateUtc="2024-08-14T14:59:00Z">
                <w:pPr/>
              </w:pPrChange>
            </w:pPr>
            <w:ins w:id="1030" w:author="Craig Parker" w:date="2024-08-14T16:59:00Z" w16du:dateUtc="2024-08-14T14:59:00Z">
              <w:r w:rsidRPr="00635B4F">
                <w:rPr>
                  <w:rFonts w:ascii="Nunito" w:hAnsi="Nunito"/>
                  <w:sz w:val="22"/>
                  <w:szCs w:val="22"/>
                  <w:lang w:val="en-ZA" w:eastAsia="en-ZA"/>
                  <w:rPrChange w:id="1031" w:author="Craig Parker" w:date="2024-08-14T17:03:00Z" w16du:dateUtc="2024-08-14T15:03:00Z">
                    <w:rPr/>
                  </w:rPrChange>
                </w:rPr>
                <w:t>UCT</w:t>
              </w:r>
            </w:ins>
          </w:p>
        </w:tc>
        <w:tc>
          <w:tcPr>
            <w:tcW w:w="8556" w:type="dxa"/>
            <w:shd w:val="clear" w:color="auto" w:fill="FFFFFF" w:themeFill="background1"/>
            <w:noWrap/>
            <w:hideMark/>
            <w:tcPrChange w:id="1032" w:author="Craig Parker" w:date="2024-08-14T17:02:00Z" w16du:dateUtc="2024-08-14T15:02:00Z">
              <w:tcPr>
                <w:tcW w:w="8556" w:type="dxa"/>
                <w:noWrap/>
                <w:hideMark/>
              </w:tcPr>
            </w:tcPrChange>
          </w:tcPr>
          <w:p w14:paraId="40E5A44F"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033" w:author="Craig Parker" w:date="2024-08-14T16:59:00Z" w16du:dateUtc="2024-08-14T14:59:00Z"/>
                <w:rFonts w:ascii="Nunito" w:hAnsi="Nunito"/>
                <w:sz w:val="22"/>
                <w:szCs w:val="22"/>
                <w:lang w:val="en-ZA" w:eastAsia="en-ZA"/>
                <w:rPrChange w:id="1034" w:author="Craig Parker" w:date="2024-08-14T17:03:00Z" w16du:dateUtc="2024-08-14T15:03:00Z">
                  <w:rPr>
                    <w:ins w:id="1035" w:author="Craig Parker" w:date="2024-08-14T16:59:00Z" w16du:dateUtc="2024-08-14T14:59:00Z"/>
                  </w:rPr>
                </w:rPrChange>
              </w:rPr>
              <w:pPrChange w:id="1036"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1037" w:author="Craig Parker" w:date="2024-08-14T16:59:00Z" w16du:dateUtc="2024-08-14T14:59:00Z">
              <w:r w:rsidRPr="00635B4F">
                <w:rPr>
                  <w:rFonts w:ascii="Nunito" w:hAnsi="Nunito"/>
                  <w:sz w:val="22"/>
                  <w:szCs w:val="22"/>
                  <w:lang w:val="en-ZA" w:eastAsia="en-ZA"/>
                  <w:rPrChange w:id="1038" w:author="Craig Parker" w:date="2024-08-14T17:03:00Z" w16du:dateUtc="2024-08-14T15:03:00Z">
                    <w:rPr/>
                  </w:rPrChange>
                </w:rPr>
                <w:t>University of Cape Town</w:t>
              </w:r>
            </w:ins>
          </w:p>
        </w:tc>
      </w:tr>
      <w:tr w:rsidR="00635B4F" w:rsidRPr="00635B4F" w14:paraId="3AA62664" w14:textId="77777777" w:rsidTr="00635B4F">
        <w:trPr>
          <w:cnfStyle w:val="000000100000" w:firstRow="0" w:lastRow="0" w:firstColumn="0" w:lastColumn="0" w:oddVBand="0" w:evenVBand="0" w:oddHBand="1" w:evenHBand="0" w:firstRowFirstColumn="0" w:firstRowLastColumn="0" w:lastRowFirstColumn="0" w:lastRowLastColumn="0"/>
          <w:trHeight w:val="290"/>
          <w:ins w:id="1039" w:author="Craig Parker" w:date="2024-08-14T16:59:00Z" w16du:dateUtc="2024-08-14T14:59:00Z"/>
          <w:trPrChange w:id="1040"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1041" w:author="Craig Parker" w:date="2024-08-14T17:02:00Z" w16du:dateUtc="2024-08-14T15:02:00Z">
              <w:tcPr>
                <w:tcW w:w="1362" w:type="dxa"/>
                <w:noWrap/>
                <w:hideMark/>
              </w:tcPr>
            </w:tcPrChange>
          </w:tcPr>
          <w:p w14:paraId="760E85A6" w14:textId="77777777" w:rsidR="00635B4F" w:rsidRPr="00635B4F" w:rsidRDefault="00635B4F" w:rsidP="00635B4F">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042" w:author="Craig Parker" w:date="2024-08-14T16:59:00Z" w16du:dateUtc="2024-08-14T14:59:00Z"/>
                <w:rFonts w:ascii="Nunito" w:hAnsi="Nunito"/>
                <w:sz w:val="22"/>
                <w:szCs w:val="22"/>
                <w:lang w:val="en-ZA" w:eastAsia="en-ZA"/>
                <w:rPrChange w:id="1043" w:author="Craig Parker" w:date="2024-08-14T17:03:00Z" w16du:dateUtc="2024-08-14T15:03:00Z">
                  <w:rPr>
                    <w:ins w:id="1044" w:author="Craig Parker" w:date="2024-08-14T16:59:00Z" w16du:dateUtc="2024-08-14T14:59:00Z"/>
                  </w:rPr>
                </w:rPrChange>
              </w:rPr>
              <w:pPrChange w:id="1045" w:author="Craig Parker" w:date="2024-08-14T16:59:00Z" w16du:dateUtc="2024-08-14T14:59:00Z">
                <w:pPr>
                  <w:cnfStyle w:val="001000100000" w:firstRow="0" w:lastRow="0" w:firstColumn="1" w:lastColumn="0" w:oddVBand="0" w:evenVBand="0" w:oddHBand="1" w:evenHBand="0" w:firstRowFirstColumn="0" w:firstRowLastColumn="0" w:lastRowFirstColumn="0" w:lastRowLastColumn="0"/>
                </w:pPr>
              </w:pPrChange>
            </w:pPr>
            <w:ins w:id="1046" w:author="Craig Parker" w:date="2024-08-14T16:59:00Z" w16du:dateUtc="2024-08-14T14:59:00Z">
              <w:r w:rsidRPr="00635B4F">
                <w:rPr>
                  <w:rFonts w:ascii="Nunito" w:hAnsi="Nunito"/>
                  <w:sz w:val="22"/>
                  <w:szCs w:val="22"/>
                  <w:lang w:val="en-ZA" w:eastAsia="en-ZA"/>
                  <w:rPrChange w:id="1047" w:author="Craig Parker" w:date="2024-08-14T17:03:00Z" w16du:dateUtc="2024-08-14T15:03:00Z">
                    <w:rPr/>
                  </w:rPrChange>
                </w:rPr>
                <w:t>WWARN</w:t>
              </w:r>
            </w:ins>
          </w:p>
        </w:tc>
        <w:tc>
          <w:tcPr>
            <w:tcW w:w="8556" w:type="dxa"/>
            <w:shd w:val="clear" w:color="auto" w:fill="FFFFFF" w:themeFill="background1"/>
            <w:noWrap/>
            <w:hideMark/>
            <w:tcPrChange w:id="1048" w:author="Craig Parker" w:date="2024-08-14T17:02:00Z" w16du:dateUtc="2024-08-14T15:02:00Z">
              <w:tcPr>
                <w:tcW w:w="8556" w:type="dxa"/>
                <w:noWrap/>
                <w:hideMark/>
              </w:tcPr>
            </w:tcPrChange>
          </w:tcPr>
          <w:p w14:paraId="262A2A51" w14:textId="77777777" w:rsidR="00635B4F" w:rsidRPr="00635B4F" w:rsidRDefault="00635B4F" w:rsidP="00635B4F">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049" w:author="Craig Parker" w:date="2024-08-14T16:59:00Z" w16du:dateUtc="2024-08-14T14:59:00Z"/>
                <w:rFonts w:ascii="Nunito" w:hAnsi="Nunito"/>
                <w:sz w:val="22"/>
                <w:szCs w:val="22"/>
                <w:lang w:val="en-ZA" w:eastAsia="en-ZA"/>
                <w:rPrChange w:id="1050" w:author="Craig Parker" w:date="2024-08-14T17:03:00Z" w16du:dateUtc="2024-08-14T15:03:00Z">
                  <w:rPr>
                    <w:ins w:id="1051" w:author="Craig Parker" w:date="2024-08-14T16:59:00Z" w16du:dateUtc="2024-08-14T14:59:00Z"/>
                  </w:rPr>
                </w:rPrChange>
              </w:rPr>
              <w:pPrChange w:id="1052" w:author="Craig Parker" w:date="2024-08-14T16:59:00Z" w16du:dateUtc="2024-08-14T14:59:00Z">
                <w:pPr>
                  <w:cnfStyle w:val="000000100000" w:firstRow="0" w:lastRow="0" w:firstColumn="0" w:lastColumn="0" w:oddVBand="0" w:evenVBand="0" w:oddHBand="1" w:evenHBand="0" w:firstRowFirstColumn="0" w:firstRowLastColumn="0" w:lastRowFirstColumn="0" w:lastRowLastColumn="0"/>
                </w:pPr>
              </w:pPrChange>
            </w:pPr>
            <w:ins w:id="1053" w:author="Craig Parker" w:date="2024-08-14T16:59:00Z" w16du:dateUtc="2024-08-14T14:59:00Z">
              <w:r w:rsidRPr="00635B4F">
                <w:rPr>
                  <w:rFonts w:ascii="Nunito" w:hAnsi="Nunito"/>
                  <w:sz w:val="22"/>
                  <w:szCs w:val="22"/>
                  <w:lang w:val="en-ZA" w:eastAsia="en-ZA"/>
                  <w:rPrChange w:id="1054" w:author="Craig Parker" w:date="2024-08-14T17:03:00Z" w16du:dateUtc="2024-08-14T15:03:00Z">
                    <w:rPr/>
                  </w:rPrChange>
                </w:rPr>
                <w:t>Worldwide Antimalarial Resistance Network</w:t>
              </w:r>
            </w:ins>
          </w:p>
        </w:tc>
      </w:tr>
      <w:tr w:rsidR="00635B4F" w:rsidRPr="00635B4F" w14:paraId="6AED949C" w14:textId="77777777" w:rsidTr="00635B4F">
        <w:trPr>
          <w:trHeight w:val="290"/>
          <w:ins w:id="1055" w:author="Craig Parker" w:date="2024-08-14T16:59:00Z" w16du:dateUtc="2024-08-14T14:59:00Z"/>
          <w:trPrChange w:id="1056" w:author="Craig Parker" w:date="2024-08-14T17:02:00Z" w16du:dateUtc="2024-08-14T15:02:00Z">
            <w:trPr>
              <w:trHeight w:val="290"/>
            </w:trPr>
          </w:trPrChange>
        </w:trPr>
        <w:tc>
          <w:tcPr>
            <w:cnfStyle w:val="001000000000" w:firstRow="0" w:lastRow="0" w:firstColumn="1" w:lastColumn="0" w:oddVBand="0" w:evenVBand="0" w:oddHBand="0" w:evenHBand="0" w:firstRowFirstColumn="0" w:firstRowLastColumn="0" w:lastRowFirstColumn="0" w:lastRowLastColumn="0"/>
            <w:tcW w:w="1362" w:type="dxa"/>
            <w:shd w:val="clear" w:color="auto" w:fill="FFFFFF" w:themeFill="background1"/>
            <w:noWrap/>
            <w:hideMark/>
            <w:tcPrChange w:id="1057" w:author="Craig Parker" w:date="2024-08-14T17:02:00Z" w16du:dateUtc="2024-08-14T15:02:00Z">
              <w:tcPr>
                <w:tcW w:w="1362" w:type="dxa"/>
                <w:noWrap/>
                <w:hideMark/>
              </w:tcPr>
            </w:tcPrChange>
          </w:tcPr>
          <w:p w14:paraId="131B9050" w14:textId="77777777" w:rsidR="00635B4F" w:rsidRPr="00635B4F" w:rsidRDefault="00635B4F" w:rsidP="00635B4F">
            <w:pPr>
              <w:overflowPunct/>
              <w:autoSpaceDE/>
              <w:autoSpaceDN/>
              <w:adjustRightInd/>
              <w:rPr>
                <w:ins w:id="1058" w:author="Craig Parker" w:date="2024-08-14T16:59:00Z" w16du:dateUtc="2024-08-14T14:59:00Z"/>
                <w:rFonts w:ascii="Nunito" w:hAnsi="Nunito"/>
                <w:sz w:val="22"/>
                <w:szCs w:val="22"/>
                <w:lang w:val="en-ZA" w:eastAsia="en-ZA"/>
                <w:rPrChange w:id="1059" w:author="Craig Parker" w:date="2024-08-14T17:03:00Z" w16du:dateUtc="2024-08-14T15:03:00Z">
                  <w:rPr>
                    <w:ins w:id="1060" w:author="Craig Parker" w:date="2024-08-14T16:59:00Z" w16du:dateUtc="2024-08-14T14:59:00Z"/>
                  </w:rPr>
                </w:rPrChange>
              </w:rPr>
              <w:pPrChange w:id="1061" w:author="Craig Parker" w:date="2024-08-14T16:59:00Z" w16du:dateUtc="2024-08-14T14:59:00Z">
                <w:pPr/>
              </w:pPrChange>
            </w:pPr>
            <w:proofErr w:type="spellStart"/>
            <w:ins w:id="1062" w:author="Craig Parker" w:date="2024-08-14T16:59:00Z" w16du:dateUtc="2024-08-14T14:59:00Z">
              <w:r w:rsidRPr="00635B4F">
                <w:rPr>
                  <w:rFonts w:ascii="Nunito" w:hAnsi="Nunito"/>
                  <w:sz w:val="22"/>
                  <w:szCs w:val="22"/>
                  <w:lang w:val="en-ZA" w:eastAsia="en-ZA"/>
                  <w:rPrChange w:id="1063" w:author="Craig Parker" w:date="2024-08-14T17:03:00Z" w16du:dateUtc="2024-08-14T15:03:00Z">
                    <w:rPr/>
                  </w:rPrChange>
                </w:rPr>
                <w:t>sSA</w:t>
              </w:r>
              <w:proofErr w:type="spellEnd"/>
            </w:ins>
          </w:p>
        </w:tc>
        <w:tc>
          <w:tcPr>
            <w:tcW w:w="8556" w:type="dxa"/>
            <w:shd w:val="clear" w:color="auto" w:fill="FFFFFF" w:themeFill="background1"/>
            <w:noWrap/>
            <w:hideMark/>
            <w:tcPrChange w:id="1064" w:author="Craig Parker" w:date="2024-08-14T17:02:00Z" w16du:dateUtc="2024-08-14T15:02:00Z">
              <w:tcPr>
                <w:tcW w:w="8556" w:type="dxa"/>
                <w:noWrap/>
                <w:hideMark/>
              </w:tcPr>
            </w:tcPrChange>
          </w:tcPr>
          <w:p w14:paraId="237C1991" w14:textId="77777777" w:rsidR="00635B4F" w:rsidRPr="00635B4F" w:rsidRDefault="00635B4F" w:rsidP="00635B4F">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065" w:author="Craig Parker" w:date="2024-08-14T16:59:00Z" w16du:dateUtc="2024-08-14T14:59:00Z"/>
                <w:rFonts w:ascii="Nunito" w:hAnsi="Nunito"/>
                <w:sz w:val="22"/>
                <w:szCs w:val="22"/>
                <w:lang w:val="en-ZA" w:eastAsia="en-ZA"/>
                <w:rPrChange w:id="1066" w:author="Craig Parker" w:date="2024-08-14T17:03:00Z" w16du:dateUtc="2024-08-14T15:03:00Z">
                  <w:rPr>
                    <w:ins w:id="1067" w:author="Craig Parker" w:date="2024-08-14T16:59:00Z" w16du:dateUtc="2024-08-14T14:59:00Z"/>
                  </w:rPr>
                </w:rPrChange>
              </w:rPr>
              <w:pPrChange w:id="1068" w:author="Craig Parker" w:date="2024-08-14T16:59:00Z" w16du:dateUtc="2024-08-14T14:59:00Z">
                <w:pPr>
                  <w:cnfStyle w:val="000000000000" w:firstRow="0" w:lastRow="0" w:firstColumn="0" w:lastColumn="0" w:oddVBand="0" w:evenVBand="0" w:oddHBand="0" w:evenHBand="0" w:firstRowFirstColumn="0" w:firstRowLastColumn="0" w:lastRowFirstColumn="0" w:lastRowLastColumn="0"/>
                </w:pPr>
              </w:pPrChange>
            </w:pPr>
            <w:ins w:id="1069" w:author="Craig Parker" w:date="2024-08-14T16:59:00Z" w16du:dateUtc="2024-08-14T14:59:00Z">
              <w:r w:rsidRPr="00635B4F">
                <w:rPr>
                  <w:rFonts w:ascii="Nunito" w:hAnsi="Nunito"/>
                  <w:sz w:val="22"/>
                  <w:szCs w:val="22"/>
                  <w:lang w:val="en-ZA" w:eastAsia="en-ZA"/>
                  <w:rPrChange w:id="1070" w:author="Craig Parker" w:date="2024-08-14T17:03:00Z" w16du:dateUtc="2024-08-14T15:03:00Z">
                    <w:rPr/>
                  </w:rPrChange>
                </w:rPr>
                <w:t>sub-Saharan Africa</w:t>
              </w:r>
            </w:ins>
          </w:p>
        </w:tc>
      </w:tr>
    </w:tbl>
    <w:p w14:paraId="2758E8BF" w14:textId="67151B34" w:rsidR="52A8C99F" w:rsidRPr="002E4822" w:rsidDel="00635B4F" w:rsidRDefault="00635B4F" w:rsidP="00635B4F">
      <w:pPr>
        <w:pStyle w:val="ListParagraph"/>
        <w:numPr>
          <w:ilvl w:val="0"/>
          <w:numId w:val="47"/>
        </w:numPr>
        <w:spacing w:before="0" w:after="0"/>
        <w:rPr>
          <w:del w:id="1071" w:author="Craig Parker" w:date="2024-08-14T17:01:00Z" w16du:dateUtc="2024-08-14T15:01:00Z"/>
          <w:rFonts w:ascii="Nunito" w:eastAsia="Nunito" w:hAnsi="Nunito" w:cs="Nunito"/>
          <w:color w:val="000000" w:themeColor="text1"/>
          <w:sz w:val="20"/>
          <w:rPrChange w:id="1072" w:author="Craig Parker" w:date="2024-08-08T08:36:00Z">
            <w:rPr>
              <w:del w:id="1073" w:author="Craig Parker" w:date="2024-08-14T17:01:00Z" w16du:dateUtc="2024-08-14T15:01:00Z"/>
              <w:rFonts w:ascii="Nunito" w:eastAsia="Nunito" w:hAnsi="Nunito" w:cs="Nunito"/>
              <w:color w:val="000000" w:themeColor="text1"/>
            </w:rPr>
          </w:rPrChange>
        </w:rPr>
        <w:pPrChange w:id="1074" w:author="Craig Parker" w:date="2024-08-14T17:01:00Z" w16du:dateUtc="2024-08-14T15:01:00Z">
          <w:pPr>
            <w:pStyle w:val="ListParagraph"/>
            <w:numPr>
              <w:numId w:val="47"/>
            </w:numPr>
            <w:spacing w:before="0" w:after="0"/>
            <w:ind w:left="720" w:hanging="360"/>
          </w:pPr>
        </w:pPrChange>
      </w:pPr>
      <w:ins w:id="1075" w:author="Craig Parker" w:date="2024-08-14T16:59:00Z" w16du:dateUtc="2024-08-14T14:59:00Z">
        <w:r>
          <w:rPr>
            <w:rFonts w:ascii="Nunito" w:eastAsia="Nunito" w:hAnsi="Nunito" w:cs="Nunito"/>
            <w:b/>
            <w:bCs/>
            <w:color w:val="000000" w:themeColor="text1"/>
            <w:sz w:val="20"/>
          </w:rPr>
          <w:fldChar w:fldCharType="end"/>
        </w:r>
      </w:ins>
      <w:commentRangeStart w:id="1076"/>
      <w:commentRangeEnd w:id="1076"/>
      <w:del w:id="1077" w:author="Craig Parker" w:date="2024-08-14T17:01:00Z" w16du:dateUtc="2024-08-14T15:01:00Z">
        <w:r w:rsidR="00E5173C" w:rsidDel="00635B4F">
          <w:rPr>
            <w:rStyle w:val="CommentReference"/>
          </w:rPr>
          <w:commentReference w:id="1076"/>
        </w:r>
      </w:del>
    </w:p>
    <w:p w14:paraId="298AA230" w14:textId="0A79866B" w:rsidR="00AB0BF1" w:rsidRPr="002E4822" w:rsidDel="00635B4F" w:rsidRDefault="60C54407" w:rsidP="00635B4F">
      <w:pPr>
        <w:pStyle w:val="ListParagraph"/>
        <w:numPr>
          <w:ilvl w:val="0"/>
          <w:numId w:val="47"/>
        </w:numPr>
        <w:spacing w:before="0" w:after="0"/>
        <w:rPr>
          <w:del w:id="1078" w:author="Craig Parker" w:date="2024-08-14T17:01:00Z" w16du:dateUtc="2024-08-14T15:01:00Z"/>
          <w:rFonts w:ascii="Nunito" w:eastAsia="Nunito" w:hAnsi="Nunito" w:cs="Nunito"/>
          <w:b/>
          <w:bCs/>
          <w:color w:val="000000" w:themeColor="text1"/>
          <w:sz w:val="20"/>
          <w:rPrChange w:id="1079" w:author="Craig Parker" w:date="2024-08-08T08:36:00Z">
            <w:rPr>
              <w:del w:id="1080" w:author="Craig Parker" w:date="2024-08-14T17:01:00Z" w16du:dateUtc="2024-08-14T15:01:00Z"/>
              <w:rFonts w:ascii="Nunito" w:eastAsia="Nunito" w:hAnsi="Nunito" w:cs="Nunito"/>
              <w:b/>
              <w:bCs/>
              <w:color w:val="000000" w:themeColor="text1"/>
            </w:rPr>
          </w:rPrChange>
        </w:rPr>
        <w:pPrChange w:id="1081" w:author="Craig Parker" w:date="2024-08-14T17:01:00Z" w16du:dateUtc="2024-08-14T15:01:00Z">
          <w:pPr>
            <w:pStyle w:val="ListParagraph"/>
            <w:numPr>
              <w:numId w:val="47"/>
            </w:numPr>
            <w:spacing w:before="0" w:after="0"/>
            <w:ind w:left="720" w:hanging="360"/>
          </w:pPr>
        </w:pPrChange>
      </w:pPr>
      <w:del w:id="1082" w:author="Craig Parker" w:date="2024-08-14T17:01:00Z" w16du:dateUtc="2024-08-14T15:01:00Z">
        <w:r w:rsidRPr="002E4822" w:rsidDel="00635B4F">
          <w:rPr>
            <w:rFonts w:ascii="Nunito" w:eastAsia="Nunito" w:hAnsi="Nunito" w:cs="Nunito"/>
            <w:b/>
            <w:bCs/>
            <w:color w:val="000000" w:themeColor="text1"/>
            <w:sz w:val="20"/>
            <w:rPrChange w:id="1083" w:author="Craig Parker" w:date="2024-08-08T08:36:00Z">
              <w:rPr>
                <w:rFonts w:ascii="Nunito" w:eastAsia="Nunito" w:hAnsi="Nunito" w:cs="Nunito"/>
                <w:b/>
                <w:bCs/>
                <w:color w:val="000000" w:themeColor="text1"/>
              </w:rPr>
            </w:rPrChange>
          </w:rPr>
          <w:delText>SRTM - Shuttle Radar Topography Mission</w:delText>
        </w:r>
      </w:del>
    </w:p>
    <w:p w14:paraId="467CE1D4" w14:textId="23F2E832" w:rsidR="00AB0BF1" w:rsidRPr="002E4822" w:rsidDel="00635B4F" w:rsidRDefault="60C54407" w:rsidP="00635B4F">
      <w:pPr>
        <w:pStyle w:val="ListParagraph"/>
        <w:numPr>
          <w:ilvl w:val="0"/>
          <w:numId w:val="47"/>
        </w:numPr>
        <w:spacing w:before="0" w:after="0"/>
        <w:rPr>
          <w:del w:id="1084" w:author="Craig Parker" w:date="2024-08-14T17:01:00Z" w16du:dateUtc="2024-08-14T15:01:00Z"/>
          <w:rFonts w:ascii="Nunito" w:eastAsia="Nunito" w:hAnsi="Nunito" w:cs="Nunito"/>
          <w:b/>
          <w:bCs/>
          <w:color w:val="000000" w:themeColor="text1"/>
          <w:sz w:val="20"/>
          <w:rPrChange w:id="1085" w:author="Craig Parker" w:date="2024-08-08T08:36:00Z">
            <w:rPr>
              <w:del w:id="1086" w:author="Craig Parker" w:date="2024-08-14T17:01:00Z" w16du:dateUtc="2024-08-14T15:01:00Z"/>
              <w:rFonts w:ascii="Nunito" w:eastAsia="Nunito" w:hAnsi="Nunito" w:cs="Nunito"/>
              <w:b/>
              <w:bCs/>
              <w:color w:val="000000" w:themeColor="text1"/>
            </w:rPr>
          </w:rPrChange>
        </w:rPr>
        <w:pPrChange w:id="1087" w:author="Craig Parker" w:date="2024-08-14T17:01:00Z" w16du:dateUtc="2024-08-14T15:01:00Z">
          <w:pPr>
            <w:pStyle w:val="ListParagraph"/>
            <w:numPr>
              <w:numId w:val="47"/>
            </w:numPr>
            <w:spacing w:before="0" w:after="0"/>
            <w:ind w:left="720" w:hanging="360"/>
          </w:pPr>
        </w:pPrChange>
      </w:pPr>
      <w:del w:id="1088" w:author="Craig Parker" w:date="2024-08-14T17:01:00Z" w16du:dateUtc="2024-08-14T15:01:00Z">
        <w:r w:rsidRPr="002E4822" w:rsidDel="00635B4F">
          <w:rPr>
            <w:rFonts w:ascii="Nunito" w:eastAsia="Nunito" w:hAnsi="Nunito" w:cs="Nunito"/>
            <w:b/>
            <w:bCs/>
            <w:color w:val="000000" w:themeColor="text1"/>
            <w:sz w:val="20"/>
            <w:rPrChange w:id="1089" w:author="Craig Parker" w:date="2024-08-08T08:36:00Z">
              <w:rPr>
                <w:rFonts w:ascii="Nunito" w:eastAsia="Nunito" w:hAnsi="Nunito" w:cs="Nunito"/>
                <w:b/>
                <w:bCs/>
                <w:color w:val="000000" w:themeColor="text1"/>
              </w:rPr>
            </w:rPrChange>
          </w:rPr>
          <w:delText>NDVI - Normalized Difference Vegetation Index</w:delText>
        </w:r>
      </w:del>
    </w:p>
    <w:p w14:paraId="3FF06C6A" w14:textId="1A8A3A2E" w:rsidR="00AB0BF1" w:rsidRPr="002E4822" w:rsidDel="00635B4F" w:rsidRDefault="60C54407" w:rsidP="00635B4F">
      <w:pPr>
        <w:pStyle w:val="ListParagraph"/>
        <w:numPr>
          <w:ilvl w:val="0"/>
          <w:numId w:val="47"/>
        </w:numPr>
        <w:spacing w:before="0" w:after="0"/>
        <w:rPr>
          <w:del w:id="1090" w:author="Craig Parker" w:date="2024-08-14T17:01:00Z" w16du:dateUtc="2024-08-14T15:01:00Z"/>
          <w:rFonts w:ascii="Nunito" w:eastAsia="Nunito" w:hAnsi="Nunito" w:cs="Nunito"/>
          <w:b/>
          <w:bCs/>
          <w:color w:val="000000" w:themeColor="text1"/>
          <w:sz w:val="20"/>
          <w:rPrChange w:id="1091" w:author="Craig Parker" w:date="2024-08-08T08:36:00Z">
            <w:rPr>
              <w:del w:id="1092" w:author="Craig Parker" w:date="2024-08-14T17:01:00Z" w16du:dateUtc="2024-08-14T15:01:00Z"/>
              <w:rFonts w:ascii="Nunito" w:eastAsia="Nunito" w:hAnsi="Nunito" w:cs="Nunito"/>
              <w:b/>
              <w:bCs/>
              <w:color w:val="000000" w:themeColor="text1"/>
            </w:rPr>
          </w:rPrChange>
        </w:rPr>
        <w:pPrChange w:id="1093" w:author="Craig Parker" w:date="2024-08-14T17:01:00Z" w16du:dateUtc="2024-08-14T15:01:00Z">
          <w:pPr>
            <w:pStyle w:val="ListParagraph"/>
            <w:numPr>
              <w:numId w:val="47"/>
            </w:numPr>
            <w:spacing w:before="0" w:after="0"/>
            <w:ind w:left="720" w:hanging="360"/>
          </w:pPr>
        </w:pPrChange>
      </w:pPr>
      <w:del w:id="1094" w:author="Craig Parker" w:date="2024-08-14T17:01:00Z" w16du:dateUtc="2024-08-14T15:01:00Z">
        <w:r w:rsidRPr="002E4822" w:rsidDel="00635B4F">
          <w:rPr>
            <w:rFonts w:ascii="Nunito" w:eastAsia="Nunito" w:hAnsi="Nunito" w:cs="Nunito"/>
            <w:b/>
            <w:bCs/>
            <w:color w:val="000000" w:themeColor="text1"/>
            <w:sz w:val="20"/>
            <w:rPrChange w:id="1095" w:author="Craig Parker" w:date="2024-08-08T08:36:00Z">
              <w:rPr>
                <w:rFonts w:ascii="Nunito" w:eastAsia="Nunito" w:hAnsi="Nunito" w:cs="Nunito"/>
                <w:b/>
                <w:bCs/>
                <w:color w:val="000000" w:themeColor="text1"/>
              </w:rPr>
            </w:rPrChange>
          </w:rPr>
          <w:delText>NIR - Near-Infrared</w:delText>
        </w:r>
      </w:del>
    </w:p>
    <w:p w14:paraId="057BF5A7" w14:textId="085B3D1A" w:rsidR="00AB0BF1" w:rsidRPr="002E4822" w:rsidDel="00635B4F" w:rsidRDefault="60C54407" w:rsidP="00635B4F">
      <w:pPr>
        <w:pStyle w:val="ListParagraph"/>
        <w:numPr>
          <w:ilvl w:val="0"/>
          <w:numId w:val="47"/>
        </w:numPr>
        <w:spacing w:before="0" w:after="0"/>
        <w:rPr>
          <w:del w:id="1096" w:author="Craig Parker" w:date="2024-08-14T17:01:00Z" w16du:dateUtc="2024-08-14T15:01:00Z"/>
          <w:rFonts w:ascii="Nunito" w:eastAsia="Nunito" w:hAnsi="Nunito" w:cs="Nunito"/>
          <w:b/>
          <w:bCs/>
          <w:color w:val="000000" w:themeColor="text1"/>
          <w:sz w:val="20"/>
          <w:rPrChange w:id="1097" w:author="Craig Parker" w:date="2024-08-08T08:36:00Z">
            <w:rPr>
              <w:del w:id="1098" w:author="Craig Parker" w:date="2024-08-14T17:01:00Z" w16du:dateUtc="2024-08-14T15:01:00Z"/>
              <w:rFonts w:ascii="Nunito" w:eastAsia="Nunito" w:hAnsi="Nunito" w:cs="Nunito"/>
              <w:b/>
              <w:bCs/>
              <w:color w:val="000000" w:themeColor="text1"/>
            </w:rPr>
          </w:rPrChange>
        </w:rPr>
        <w:pPrChange w:id="1099" w:author="Craig Parker" w:date="2024-08-14T17:01:00Z" w16du:dateUtc="2024-08-14T15:01:00Z">
          <w:pPr>
            <w:pStyle w:val="ListParagraph"/>
            <w:numPr>
              <w:numId w:val="47"/>
            </w:numPr>
            <w:spacing w:before="0" w:after="0"/>
            <w:ind w:left="720" w:hanging="360"/>
          </w:pPr>
        </w:pPrChange>
      </w:pPr>
      <w:del w:id="1100" w:author="Craig Parker" w:date="2024-08-14T17:01:00Z" w16du:dateUtc="2024-08-14T15:01:00Z">
        <w:r w:rsidRPr="002E4822" w:rsidDel="00635B4F">
          <w:rPr>
            <w:rFonts w:ascii="Nunito" w:eastAsia="Nunito" w:hAnsi="Nunito" w:cs="Nunito"/>
            <w:b/>
            <w:bCs/>
            <w:color w:val="000000" w:themeColor="text1"/>
            <w:sz w:val="20"/>
            <w:rPrChange w:id="1101" w:author="Craig Parker" w:date="2024-08-08T08:36:00Z">
              <w:rPr>
                <w:rFonts w:ascii="Nunito" w:eastAsia="Nunito" w:hAnsi="Nunito" w:cs="Nunito"/>
                <w:b/>
                <w:bCs/>
                <w:color w:val="000000" w:themeColor="text1"/>
              </w:rPr>
            </w:rPrChange>
          </w:rPr>
          <w:delText>AOT - Aerosol Optical Thickness</w:delText>
        </w:r>
      </w:del>
    </w:p>
    <w:p w14:paraId="7F8BC4A8" w14:textId="57F44F91" w:rsidR="00AB0BF1" w:rsidRPr="002E4822" w:rsidDel="00635B4F" w:rsidRDefault="60C54407" w:rsidP="00635B4F">
      <w:pPr>
        <w:pStyle w:val="ListParagraph"/>
        <w:numPr>
          <w:ilvl w:val="0"/>
          <w:numId w:val="47"/>
        </w:numPr>
        <w:spacing w:before="0" w:after="0"/>
        <w:rPr>
          <w:del w:id="1102" w:author="Craig Parker" w:date="2024-08-14T17:01:00Z" w16du:dateUtc="2024-08-14T15:01:00Z"/>
          <w:rFonts w:ascii="Nunito" w:eastAsia="Nunito" w:hAnsi="Nunito" w:cs="Nunito"/>
          <w:b/>
          <w:bCs/>
          <w:color w:val="000000" w:themeColor="text1"/>
          <w:sz w:val="20"/>
          <w:rPrChange w:id="1103" w:author="Craig Parker" w:date="2024-08-08T08:36:00Z">
            <w:rPr>
              <w:del w:id="1104" w:author="Craig Parker" w:date="2024-08-14T17:01:00Z" w16du:dateUtc="2024-08-14T15:01:00Z"/>
              <w:rFonts w:ascii="Nunito" w:eastAsia="Nunito" w:hAnsi="Nunito" w:cs="Nunito"/>
              <w:b/>
              <w:bCs/>
              <w:color w:val="000000" w:themeColor="text1"/>
            </w:rPr>
          </w:rPrChange>
        </w:rPr>
        <w:pPrChange w:id="1105" w:author="Craig Parker" w:date="2024-08-14T17:01:00Z" w16du:dateUtc="2024-08-14T15:01:00Z">
          <w:pPr>
            <w:pStyle w:val="ListParagraph"/>
            <w:numPr>
              <w:numId w:val="47"/>
            </w:numPr>
            <w:spacing w:before="0" w:after="0"/>
            <w:ind w:left="720" w:hanging="360"/>
          </w:pPr>
        </w:pPrChange>
      </w:pPr>
      <w:del w:id="1106" w:author="Craig Parker" w:date="2024-08-14T17:01:00Z" w16du:dateUtc="2024-08-14T15:01:00Z">
        <w:r w:rsidRPr="002E4822" w:rsidDel="00635B4F">
          <w:rPr>
            <w:rFonts w:ascii="Nunito" w:eastAsia="Nunito" w:hAnsi="Nunito" w:cs="Nunito"/>
            <w:b/>
            <w:bCs/>
            <w:color w:val="000000" w:themeColor="text1"/>
            <w:sz w:val="20"/>
            <w:rPrChange w:id="1107" w:author="Craig Parker" w:date="2024-08-08T08:36:00Z">
              <w:rPr>
                <w:rFonts w:ascii="Nunito" w:eastAsia="Nunito" w:hAnsi="Nunito" w:cs="Nunito"/>
                <w:b/>
                <w:bCs/>
                <w:color w:val="000000" w:themeColor="text1"/>
              </w:rPr>
            </w:rPrChange>
          </w:rPr>
          <w:delText>GCRO - Gauteng City-Region Observatory</w:delText>
        </w:r>
      </w:del>
    </w:p>
    <w:p w14:paraId="30045BB1" w14:textId="76FE426C" w:rsidR="00AB0BF1" w:rsidRPr="002E4822" w:rsidDel="00635B4F" w:rsidRDefault="60C54407" w:rsidP="00635B4F">
      <w:pPr>
        <w:pStyle w:val="ListParagraph"/>
        <w:numPr>
          <w:ilvl w:val="0"/>
          <w:numId w:val="47"/>
        </w:numPr>
        <w:spacing w:before="0" w:after="0"/>
        <w:rPr>
          <w:del w:id="1108" w:author="Craig Parker" w:date="2024-08-14T17:01:00Z" w16du:dateUtc="2024-08-14T15:01:00Z"/>
          <w:rFonts w:ascii="Nunito" w:eastAsia="Nunito" w:hAnsi="Nunito" w:cs="Nunito"/>
          <w:b/>
          <w:bCs/>
          <w:color w:val="000000" w:themeColor="text1"/>
          <w:sz w:val="20"/>
          <w:rPrChange w:id="1109" w:author="Craig Parker" w:date="2024-08-08T08:36:00Z">
            <w:rPr>
              <w:del w:id="1110" w:author="Craig Parker" w:date="2024-08-14T17:01:00Z" w16du:dateUtc="2024-08-14T15:01:00Z"/>
              <w:rFonts w:ascii="Nunito" w:eastAsia="Nunito" w:hAnsi="Nunito" w:cs="Nunito"/>
              <w:b/>
              <w:bCs/>
              <w:color w:val="000000" w:themeColor="text1"/>
            </w:rPr>
          </w:rPrChange>
        </w:rPr>
        <w:pPrChange w:id="1111" w:author="Craig Parker" w:date="2024-08-14T17:01:00Z" w16du:dateUtc="2024-08-14T15:01:00Z">
          <w:pPr>
            <w:pStyle w:val="ListParagraph"/>
            <w:numPr>
              <w:numId w:val="47"/>
            </w:numPr>
            <w:spacing w:before="0" w:after="0"/>
            <w:ind w:left="720" w:hanging="360"/>
          </w:pPr>
        </w:pPrChange>
      </w:pPr>
      <w:del w:id="1112" w:author="Craig Parker" w:date="2024-08-14T17:01:00Z" w16du:dateUtc="2024-08-14T15:01:00Z">
        <w:r w:rsidRPr="002E4822" w:rsidDel="00635B4F">
          <w:rPr>
            <w:rFonts w:ascii="Nunito" w:eastAsia="Nunito" w:hAnsi="Nunito" w:cs="Nunito"/>
            <w:b/>
            <w:bCs/>
            <w:color w:val="000000" w:themeColor="text1"/>
            <w:sz w:val="20"/>
            <w:rPrChange w:id="1113" w:author="Craig Parker" w:date="2024-08-08T08:36:00Z">
              <w:rPr>
                <w:rFonts w:ascii="Nunito" w:eastAsia="Nunito" w:hAnsi="Nunito" w:cs="Nunito"/>
                <w:b/>
                <w:bCs/>
                <w:color w:val="000000" w:themeColor="text1"/>
              </w:rPr>
            </w:rPrChange>
          </w:rPr>
          <w:delText>QoS - Quality of Service</w:delText>
        </w:r>
      </w:del>
    </w:p>
    <w:p w14:paraId="323E561D" w14:textId="2CFC14C7" w:rsidR="00AB0BF1" w:rsidRPr="002E4822" w:rsidDel="00635B4F" w:rsidRDefault="60C54407" w:rsidP="00635B4F">
      <w:pPr>
        <w:pStyle w:val="ListParagraph"/>
        <w:numPr>
          <w:ilvl w:val="0"/>
          <w:numId w:val="47"/>
        </w:numPr>
        <w:spacing w:before="0" w:after="0"/>
        <w:rPr>
          <w:del w:id="1114" w:author="Craig Parker" w:date="2024-08-14T17:01:00Z" w16du:dateUtc="2024-08-14T15:01:00Z"/>
          <w:rFonts w:ascii="Nunito" w:eastAsia="Nunito" w:hAnsi="Nunito" w:cs="Nunito"/>
          <w:b/>
          <w:bCs/>
          <w:color w:val="000000" w:themeColor="text1"/>
          <w:sz w:val="20"/>
          <w:rPrChange w:id="1115" w:author="Craig Parker" w:date="2024-08-08T08:36:00Z">
            <w:rPr>
              <w:del w:id="1116" w:author="Craig Parker" w:date="2024-08-14T17:01:00Z" w16du:dateUtc="2024-08-14T15:01:00Z"/>
              <w:rFonts w:ascii="Nunito" w:eastAsia="Nunito" w:hAnsi="Nunito" w:cs="Nunito"/>
              <w:b/>
              <w:bCs/>
              <w:color w:val="000000" w:themeColor="text1"/>
            </w:rPr>
          </w:rPrChange>
        </w:rPr>
        <w:pPrChange w:id="1117" w:author="Craig Parker" w:date="2024-08-14T17:01:00Z" w16du:dateUtc="2024-08-14T15:01:00Z">
          <w:pPr>
            <w:pStyle w:val="ListParagraph"/>
            <w:numPr>
              <w:numId w:val="47"/>
            </w:numPr>
            <w:spacing w:before="0" w:after="0"/>
            <w:ind w:left="720" w:hanging="360"/>
          </w:pPr>
        </w:pPrChange>
      </w:pPr>
      <w:del w:id="1118" w:author="Craig Parker" w:date="2024-08-14T17:01:00Z" w16du:dateUtc="2024-08-14T15:01:00Z">
        <w:r w:rsidRPr="002E4822" w:rsidDel="00635B4F">
          <w:rPr>
            <w:rFonts w:ascii="Nunito" w:eastAsia="Nunito" w:hAnsi="Nunito" w:cs="Nunito"/>
            <w:b/>
            <w:bCs/>
            <w:color w:val="000000" w:themeColor="text1"/>
            <w:sz w:val="20"/>
            <w:rPrChange w:id="1119" w:author="Craig Parker" w:date="2024-08-08T08:36:00Z">
              <w:rPr>
                <w:rFonts w:ascii="Nunito" w:eastAsia="Nunito" w:hAnsi="Nunito" w:cs="Nunito"/>
                <w:b/>
                <w:bCs/>
                <w:color w:val="000000" w:themeColor="text1"/>
              </w:rPr>
            </w:rPrChange>
          </w:rPr>
          <w:delText>TLS - Transport Layer Security</w:delText>
        </w:r>
      </w:del>
    </w:p>
    <w:p w14:paraId="1C7A74F3" w14:textId="248B5F67" w:rsidR="00AB0BF1" w:rsidRPr="002E4822" w:rsidDel="00635B4F" w:rsidRDefault="60C54407" w:rsidP="00635B4F">
      <w:pPr>
        <w:pStyle w:val="ListParagraph"/>
        <w:numPr>
          <w:ilvl w:val="0"/>
          <w:numId w:val="47"/>
        </w:numPr>
        <w:spacing w:before="0" w:after="0"/>
        <w:rPr>
          <w:del w:id="1120" w:author="Craig Parker" w:date="2024-08-14T17:01:00Z" w16du:dateUtc="2024-08-14T15:01:00Z"/>
          <w:rFonts w:ascii="Nunito" w:eastAsia="Nunito" w:hAnsi="Nunito" w:cs="Nunito"/>
          <w:b/>
          <w:bCs/>
          <w:color w:val="000000" w:themeColor="text1"/>
          <w:sz w:val="20"/>
          <w:rPrChange w:id="1121" w:author="Craig Parker" w:date="2024-08-08T08:36:00Z">
            <w:rPr>
              <w:del w:id="1122" w:author="Craig Parker" w:date="2024-08-14T17:01:00Z" w16du:dateUtc="2024-08-14T15:01:00Z"/>
              <w:rFonts w:ascii="Nunito" w:eastAsia="Nunito" w:hAnsi="Nunito" w:cs="Nunito"/>
              <w:b/>
              <w:bCs/>
              <w:color w:val="000000" w:themeColor="text1"/>
            </w:rPr>
          </w:rPrChange>
        </w:rPr>
        <w:pPrChange w:id="1123" w:author="Craig Parker" w:date="2024-08-14T17:01:00Z" w16du:dateUtc="2024-08-14T15:01:00Z">
          <w:pPr>
            <w:pStyle w:val="ListParagraph"/>
            <w:numPr>
              <w:numId w:val="47"/>
            </w:numPr>
            <w:spacing w:before="0" w:after="0"/>
            <w:ind w:left="720" w:hanging="360"/>
          </w:pPr>
        </w:pPrChange>
      </w:pPr>
      <w:del w:id="1124" w:author="Craig Parker" w:date="2024-08-14T17:01:00Z" w16du:dateUtc="2024-08-14T15:01:00Z">
        <w:r w:rsidRPr="002E4822" w:rsidDel="00635B4F">
          <w:rPr>
            <w:rFonts w:ascii="Nunito" w:eastAsia="Nunito" w:hAnsi="Nunito" w:cs="Nunito"/>
            <w:b/>
            <w:bCs/>
            <w:color w:val="000000" w:themeColor="text1"/>
            <w:sz w:val="20"/>
            <w:rPrChange w:id="1125" w:author="Craig Parker" w:date="2024-08-08T08:36:00Z">
              <w:rPr>
                <w:rFonts w:ascii="Nunito" w:eastAsia="Nunito" w:hAnsi="Nunito" w:cs="Nunito"/>
                <w:b/>
                <w:bCs/>
                <w:color w:val="000000" w:themeColor="text1"/>
              </w:rPr>
            </w:rPrChange>
          </w:rPr>
          <w:delText>NIST - National Institute of Standards and Technology</w:delText>
        </w:r>
      </w:del>
    </w:p>
    <w:p w14:paraId="20E53CA9" w14:textId="1934F1AB" w:rsidR="00AB0BF1" w:rsidRPr="002E4822" w:rsidDel="00635B4F" w:rsidRDefault="60C54407" w:rsidP="00635B4F">
      <w:pPr>
        <w:pStyle w:val="ListParagraph"/>
        <w:numPr>
          <w:ilvl w:val="0"/>
          <w:numId w:val="47"/>
        </w:numPr>
        <w:spacing w:before="0" w:after="0"/>
        <w:rPr>
          <w:del w:id="1126" w:author="Craig Parker" w:date="2024-08-14T17:01:00Z" w16du:dateUtc="2024-08-14T15:01:00Z"/>
          <w:rFonts w:ascii="Nunito" w:eastAsia="Nunito" w:hAnsi="Nunito" w:cs="Nunito"/>
          <w:b/>
          <w:bCs/>
          <w:color w:val="000000" w:themeColor="text1"/>
          <w:sz w:val="20"/>
          <w:rPrChange w:id="1127" w:author="Craig Parker" w:date="2024-08-08T08:36:00Z">
            <w:rPr>
              <w:del w:id="1128" w:author="Craig Parker" w:date="2024-08-14T17:01:00Z" w16du:dateUtc="2024-08-14T15:01:00Z"/>
              <w:rFonts w:ascii="Nunito" w:eastAsia="Nunito" w:hAnsi="Nunito" w:cs="Nunito"/>
              <w:b/>
              <w:bCs/>
              <w:color w:val="000000" w:themeColor="text1"/>
            </w:rPr>
          </w:rPrChange>
        </w:rPr>
        <w:pPrChange w:id="1129" w:author="Craig Parker" w:date="2024-08-14T17:01:00Z" w16du:dateUtc="2024-08-14T15:01:00Z">
          <w:pPr>
            <w:pStyle w:val="ListParagraph"/>
            <w:numPr>
              <w:numId w:val="47"/>
            </w:numPr>
            <w:spacing w:before="0" w:after="0"/>
            <w:ind w:left="720" w:hanging="360"/>
          </w:pPr>
        </w:pPrChange>
      </w:pPr>
      <w:del w:id="1130" w:author="Craig Parker" w:date="2024-08-14T17:01:00Z" w16du:dateUtc="2024-08-14T15:01:00Z">
        <w:r w:rsidRPr="002E4822" w:rsidDel="00635B4F">
          <w:rPr>
            <w:rFonts w:ascii="Nunito" w:eastAsia="Nunito" w:hAnsi="Nunito" w:cs="Nunito"/>
            <w:b/>
            <w:bCs/>
            <w:color w:val="000000" w:themeColor="text1"/>
            <w:sz w:val="20"/>
            <w:rPrChange w:id="1131" w:author="Craig Parker" w:date="2024-08-08T08:36:00Z">
              <w:rPr>
                <w:rFonts w:ascii="Nunito" w:eastAsia="Nunito" w:hAnsi="Nunito" w:cs="Nunito"/>
                <w:b/>
                <w:bCs/>
                <w:color w:val="000000" w:themeColor="text1"/>
              </w:rPr>
            </w:rPrChange>
          </w:rPr>
          <w:delText>FIPS - Federal Information Processing Standards</w:delText>
        </w:r>
      </w:del>
    </w:p>
    <w:p w14:paraId="3B0A74C9" w14:textId="7545276A" w:rsidR="00D3339B" w:rsidRPr="002E4822" w:rsidDel="00635B4F" w:rsidRDefault="60C54407" w:rsidP="00635B4F">
      <w:pPr>
        <w:pStyle w:val="ListParagraph"/>
        <w:numPr>
          <w:ilvl w:val="0"/>
          <w:numId w:val="47"/>
        </w:numPr>
        <w:spacing w:before="0" w:after="0"/>
        <w:rPr>
          <w:del w:id="1132" w:author="Craig Parker" w:date="2024-08-14T17:01:00Z" w16du:dateUtc="2024-08-14T15:01:00Z"/>
          <w:rFonts w:ascii="Nunito" w:eastAsia="Nunito" w:hAnsi="Nunito" w:cs="Nunito"/>
          <w:b/>
          <w:bCs/>
          <w:color w:val="000000" w:themeColor="text1"/>
          <w:sz w:val="20"/>
          <w:rPrChange w:id="1133" w:author="Craig Parker" w:date="2024-08-08T08:36:00Z">
            <w:rPr>
              <w:del w:id="1134" w:author="Craig Parker" w:date="2024-08-14T17:01:00Z" w16du:dateUtc="2024-08-14T15:01:00Z"/>
              <w:rFonts w:ascii="Nunito" w:eastAsia="Nunito" w:hAnsi="Nunito" w:cs="Nunito"/>
              <w:b/>
              <w:bCs/>
              <w:color w:val="000000" w:themeColor="text1"/>
            </w:rPr>
          </w:rPrChange>
        </w:rPr>
        <w:pPrChange w:id="1135" w:author="Craig Parker" w:date="2024-08-14T17:01:00Z" w16du:dateUtc="2024-08-14T15:01:00Z">
          <w:pPr>
            <w:pStyle w:val="ListParagraph"/>
            <w:numPr>
              <w:numId w:val="47"/>
            </w:numPr>
            <w:spacing w:before="0" w:after="0"/>
            <w:ind w:left="720" w:hanging="360"/>
          </w:pPr>
        </w:pPrChange>
      </w:pPr>
      <w:del w:id="1136" w:author="Craig Parker" w:date="2024-08-14T17:01:00Z" w16du:dateUtc="2024-08-14T15:01:00Z">
        <w:r w:rsidRPr="002E4822" w:rsidDel="00635B4F">
          <w:rPr>
            <w:rFonts w:ascii="Nunito" w:eastAsia="Nunito" w:hAnsi="Nunito" w:cs="Nunito"/>
            <w:b/>
            <w:bCs/>
            <w:color w:val="000000" w:themeColor="text1"/>
            <w:sz w:val="20"/>
            <w:rPrChange w:id="1137" w:author="Craig Parker" w:date="2024-08-08T08:36:00Z">
              <w:rPr>
                <w:rFonts w:ascii="Nunito" w:eastAsia="Nunito" w:hAnsi="Nunito" w:cs="Nunito"/>
                <w:b/>
                <w:bCs/>
                <w:color w:val="000000" w:themeColor="text1"/>
              </w:rPr>
            </w:rPrChange>
          </w:rPr>
          <w:delText xml:space="preserve">HSS - US </w:delText>
        </w:r>
        <w:commentRangeStart w:id="1138"/>
        <w:r w:rsidRPr="002E4822" w:rsidDel="00635B4F">
          <w:rPr>
            <w:rFonts w:ascii="Nunito" w:eastAsia="Nunito" w:hAnsi="Nunito" w:cs="Nunito"/>
            <w:b/>
            <w:bCs/>
            <w:color w:val="000000" w:themeColor="text1"/>
            <w:sz w:val="20"/>
            <w:rPrChange w:id="1139" w:author="Craig Parker" w:date="2024-08-08T08:36:00Z">
              <w:rPr>
                <w:rFonts w:ascii="Nunito" w:eastAsia="Nunito" w:hAnsi="Nunito" w:cs="Nunito"/>
                <w:b/>
                <w:bCs/>
                <w:color w:val="000000" w:themeColor="text1"/>
              </w:rPr>
            </w:rPrChange>
          </w:rPr>
          <w:delText>Department</w:delText>
        </w:r>
        <w:commentRangeEnd w:id="1138"/>
        <w:r w:rsidR="00E5173C" w:rsidDel="00635B4F">
          <w:rPr>
            <w:rStyle w:val="CommentReference"/>
          </w:rPr>
          <w:commentReference w:id="1138"/>
        </w:r>
        <w:r w:rsidRPr="002E4822" w:rsidDel="00635B4F">
          <w:rPr>
            <w:rFonts w:ascii="Nunito" w:eastAsia="Nunito" w:hAnsi="Nunito" w:cs="Nunito"/>
            <w:b/>
            <w:bCs/>
            <w:color w:val="000000" w:themeColor="text1"/>
            <w:sz w:val="20"/>
            <w:rPrChange w:id="1140" w:author="Craig Parker" w:date="2024-08-08T08:36:00Z">
              <w:rPr>
                <w:rFonts w:ascii="Nunito" w:eastAsia="Nunito" w:hAnsi="Nunito" w:cs="Nunito"/>
                <w:b/>
                <w:bCs/>
                <w:color w:val="000000" w:themeColor="text1"/>
              </w:rPr>
            </w:rPrChange>
          </w:rPr>
          <w:delText xml:space="preserve"> of Human and Health Services</w:delText>
        </w:r>
      </w:del>
    </w:p>
    <w:p w14:paraId="602D74AD" w14:textId="785CF008" w:rsidR="00D3339B" w:rsidRPr="002E4822" w:rsidDel="00635B4F" w:rsidRDefault="60C54407" w:rsidP="00635B4F">
      <w:pPr>
        <w:pStyle w:val="ListParagraph"/>
        <w:numPr>
          <w:ilvl w:val="0"/>
          <w:numId w:val="47"/>
        </w:numPr>
        <w:spacing w:before="0" w:after="0"/>
        <w:rPr>
          <w:del w:id="1141" w:author="Craig Parker" w:date="2024-08-14T17:01:00Z" w16du:dateUtc="2024-08-14T15:01:00Z"/>
          <w:rFonts w:ascii="Nunito" w:eastAsia="Nunito" w:hAnsi="Nunito" w:cs="Nunito"/>
          <w:b/>
          <w:bCs/>
          <w:color w:val="000000" w:themeColor="text1"/>
          <w:sz w:val="20"/>
          <w:rPrChange w:id="1142" w:author="Craig Parker" w:date="2024-08-08T08:36:00Z">
            <w:rPr>
              <w:del w:id="1143" w:author="Craig Parker" w:date="2024-08-14T17:01:00Z" w16du:dateUtc="2024-08-14T15:01:00Z"/>
              <w:rFonts w:ascii="Nunito" w:eastAsia="Nunito" w:hAnsi="Nunito" w:cs="Nunito"/>
              <w:b/>
              <w:bCs/>
              <w:color w:val="000000" w:themeColor="text1"/>
            </w:rPr>
          </w:rPrChange>
        </w:rPr>
        <w:pPrChange w:id="1144" w:author="Craig Parker" w:date="2024-08-14T17:01:00Z" w16du:dateUtc="2024-08-14T15:01:00Z">
          <w:pPr>
            <w:pStyle w:val="ListParagraph"/>
            <w:numPr>
              <w:numId w:val="47"/>
            </w:numPr>
            <w:spacing w:before="0" w:after="0"/>
            <w:ind w:left="720" w:hanging="360"/>
          </w:pPr>
        </w:pPrChange>
      </w:pPr>
      <w:del w:id="1145" w:author="Craig Parker" w:date="2024-08-14T17:01:00Z" w16du:dateUtc="2024-08-14T15:01:00Z">
        <w:r w:rsidRPr="002E4822" w:rsidDel="00635B4F">
          <w:rPr>
            <w:rFonts w:ascii="Nunito" w:eastAsia="Nunito" w:hAnsi="Nunito" w:cs="Nunito"/>
            <w:b/>
            <w:bCs/>
            <w:color w:val="000000" w:themeColor="text1"/>
            <w:sz w:val="20"/>
            <w:lang w:val="en-ZA"/>
            <w:rPrChange w:id="1146" w:author="Craig Parker" w:date="2024-08-08T08:36:00Z">
              <w:rPr>
                <w:rFonts w:ascii="Nunito" w:eastAsia="Nunito" w:hAnsi="Nunito" w:cs="Nunito"/>
                <w:b/>
                <w:bCs/>
                <w:color w:val="000000" w:themeColor="text1"/>
                <w:lang w:val="en-ZA"/>
              </w:rPr>
            </w:rPrChange>
          </w:rPr>
          <w:delText>CSAG- Climate System Analysis Group</w:delText>
        </w:r>
      </w:del>
    </w:p>
    <w:p w14:paraId="6CCF4260" w14:textId="5B5C8BAC" w:rsidR="00D3339B" w:rsidRPr="002E4822" w:rsidDel="00635B4F" w:rsidRDefault="3DE9DB2F" w:rsidP="00635B4F">
      <w:pPr>
        <w:pStyle w:val="ListParagraph"/>
        <w:numPr>
          <w:ilvl w:val="0"/>
          <w:numId w:val="47"/>
        </w:numPr>
        <w:spacing w:before="0" w:after="0"/>
        <w:rPr>
          <w:del w:id="1147" w:author="Craig Parker" w:date="2024-08-14T17:01:00Z" w16du:dateUtc="2024-08-14T15:01:00Z"/>
          <w:rFonts w:ascii="Nunito" w:eastAsia="Nunito" w:hAnsi="Nunito" w:cs="Nunito"/>
          <w:b/>
          <w:bCs/>
          <w:color w:val="000000" w:themeColor="text1"/>
          <w:sz w:val="20"/>
          <w:rPrChange w:id="1148" w:author="Craig Parker" w:date="2024-08-08T08:36:00Z">
            <w:rPr>
              <w:del w:id="1149" w:author="Craig Parker" w:date="2024-08-14T17:01:00Z" w16du:dateUtc="2024-08-14T15:01:00Z"/>
              <w:rFonts w:ascii="Nunito" w:eastAsia="Nunito" w:hAnsi="Nunito" w:cs="Nunito"/>
              <w:b/>
              <w:bCs/>
              <w:color w:val="000000" w:themeColor="text1"/>
            </w:rPr>
          </w:rPrChange>
        </w:rPr>
        <w:pPrChange w:id="1150" w:author="Craig Parker" w:date="2024-08-14T17:01:00Z" w16du:dateUtc="2024-08-14T15:01:00Z">
          <w:pPr>
            <w:pStyle w:val="ListParagraph"/>
            <w:numPr>
              <w:numId w:val="47"/>
            </w:numPr>
            <w:spacing w:before="0" w:after="0"/>
            <w:ind w:left="720" w:hanging="360"/>
          </w:pPr>
        </w:pPrChange>
      </w:pPr>
      <w:del w:id="1151" w:author="Craig Parker" w:date="2024-08-14T17:01:00Z" w16du:dateUtc="2024-08-14T15:01:00Z">
        <w:r w:rsidRPr="3DE9DB2F" w:rsidDel="00635B4F">
          <w:rPr>
            <w:rFonts w:ascii="Nunito" w:eastAsia="Nunito" w:hAnsi="Nunito" w:cs="Nunito"/>
            <w:b/>
            <w:bCs/>
            <w:color w:val="000000" w:themeColor="text1"/>
            <w:sz w:val="20"/>
            <w:lang w:val="en-ZA"/>
            <w:rPrChange w:id="1152" w:author="Craig Parker" w:date="2024-08-08T08:36:00Z">
              <w:rPr>
                <w:rFonts w:ascii="Nunito" w:eastAsia="Nunito" w:hAnsi="Nunito" w:cs="Nunito"/>
                <w:b/>
                <w:bCs/>
                <w:color w:val="000000" w:themeColor="text1"/>
                <w:lang w:val="en-ZA"/>
              </w:rPr>
            </w:rPrChange>
          </w:rPr>
          <w:delText>UCT- University of Cape Town</w:delText>
        </w:r>
      </w:del>
    </w:p>
    <w:p w14:paraId="302FA958" w14:textId="24D19DAC" w:rsidR="00B02689" w:rsidRPr="000059DF" w:rsidDel="00614D36" w:rsidRDefault="60C54407" w:rsidP="00614D36">
      <w:pPr>
        <w:pStyle w:val="ListParagraph"/>
        <w:numPr>
          <w:ilvl w:val="0"/>
          <w:numId w:val="47"/>
        </w:numPr>
        <w:spacing w:before="0" w:after="0"/>
        <w:rPr>
          <w:ins w:id="1153" w:author="Matthew Chersich" w:date="2024-08-13T20:41:00Z"/>
          <w:del w:id="1154" w:author="Craig Parker" w:date="2024-08-14T17:18:00Z" w16du:dateUtc="2024-08-14T15:18:00Z"/>
          <w:rFonts w:ascii="Nunito" w:eastAsia="Nunito" w:hAnsi="Nunito" w:cs="Nunito"/>
          <w:color w:val="000000" w:themeColor="text1"/>
          <w:sz w:val="20"/>
        </w:rPr>
        <w:pPrChange w:id="1155" w:author="Craig Parker" w:date="2024-08-14T17:18:00Z" w16du:dateUtc="2024-08-14T15:18:00Z">
          <w:pPr>
            <w:pStyle w:val="ListParagraph"/>
            <w:numPr>
              <w:numId w:val="14"/>
            </w:numPr>
            <w:spacing w:before="0" w:after="0"/>
            <w:ind w:left="720" w:hanging="360"/>
          </w:pPr>
        </w:pPrChange>
      </w:pPr>
      <w:del w:id="1156" w:author="Craig Parker" w:date="2024-08-14T17:01:00Z" w16du:dateUtc="2024-08-14T15:01:00Z">
        <w:r w:rsidRPr="002E4822" w:rsidDel="00635B4F">
          <w:rPr>
            <w:rFonts w:ascii="Nunito" w:eastAsia="Nunito" w:hAnsi="Nunito" w:cs="Nunito"/>
            <w:b/>
            <w:bCs/>
            <w:color w:val="000000" w:themeColor="text1"/>
            <w:sz w:val="20"/>
            <w:lang w:val="en-ZA"/>
            <w:rPrChange w:id="1157" w:author="Craig Parker" w:date="2024-08-08T08:36:00Z">
              <w:rPr>
                <w:rFonts w:ascii="Nunito" w:eastAsia="Nunito" w:hAnsi="Nunito" w:cs="Nunito"/>
                <w:b/>
                <w:bCs/>
                <w:color w:val="000000" w:themeColor="text1"/>
                <w:lang w:val="en-ZA"/>
              </w:rPr>
            </w:rPrChange>
          </w:rPr>
          <w:delText>HPC- High-Performance Computing</w:delText>
        </w:r>
      </w:del>
      <w:bookmarkStart w:id="1158" w:name="_Toc174546608"/>
      <w:commentRangeStart w:id="1159"/>
      <w:commentRangeEnd w:id="1159"/>
      <w:del w:id="1160" w:author="Craig Parker" w:date="2024-08-14T17:18:00Z" w16du:dateUtc="2024-08-14T15:18:00Z">
        <w:r w:rsidR="00E5173C" w:rsidDel="00614D36">
          <w:rPr>
            <w:rStyle w:val="CommentReference"/>
          </w:rPr>
          <w:commentReference w:id="1159"/>
        </w:r>
        <w:bookmarkEnd w:id="1158"/>
        <w:r w:rsidRPr="002E4822" w:rsidDel="00614D36">
          <w:rPr>
            <w:rFonts w:ascii="Nunito" w:eastAsia="Nunito" w:hAnsi="Nunito" w:cs="Nunito"/>
            <w:color w:val="000000" w:themeColor="text1"/>
            <w:sz w:val="20"/>
            <w:rPrChange w:id="1161" w:author="Craig Parker" w:date="2024-08-08T08:36:00Z">
              <w:rPr>
                <w:rFonts w:ascii="Nunito" w:eastAsia="Nunito" w:hAnsi="Nunito" w:cs="Nunito"/>
                <w:color w:val="000000" w:themeColor="text1"/>
              </w:rPr>
            </w:rPrChange>
          </w:rPr>
          <w:delText>data science and research's ethical, legal, and social aspects</w:delText>
        </w:r>
      </w:del>
      <w:ins w:id="1162" w:author="Matthew Chersich" w:date="2024-08-13T20:41:00Z">
        <w:del w:id="1163" w:author="Craig Parker" w:date="2024-08-14T17:18:00Z" w16du:dateUtc="2024-08-14T15:18:00Z">
          <w:r w:rsidR="00B02689" w:rsidRPr="000059DF" w:rsidDel="00614D36">
            <w:rPr>
              <w:rFonts w:ascii="Nunito" w:eastAsia="Nunito" w:hAnsi="Nunito" w:cs="Nunito"/>
              <w:b/>
              <w:bCs/>
              <w:color w:val="000000" w:themeColor="text1"/>
              <w:sz w:val="20"/>
            </w:rPr>
            <w:delText>Research Hubs</w:delText>
          </w:r>
          <w:r w:rsidR="00B02689" w:rsidRPr="000059DF" w:rsidDel="00614D36">
            <w:rPr>
              <w:rFonts w:ascii="Nunito" w:eastAsia="Nunito" w:hAnsi="Nunito" w:cs="Nunito"/>
              <w:color w:val="000000" w:themeColor="text1"/>
              <w:sz w:val="20"/>
            </w:rPr>
            <w:delText xml:space="preserve">: </w:delText>
          </w:r>
          <w:r w:rsidR="00B02689" w:rsidDel="00614D36">
            <w:rPr>
              <w:rFonts w:ascii="Nunito" w:eastAsia="Nunito" w:hAnsi="Nunito" w:cs="Nunito"/>
              <w:color w:val="000000" w:themeColor="text1"/>
              <w:sz w:val="20"/>
            </w:rPr>
            <w:delText>S</w:delText>
          </w:r>
          <w:r w:rsidR="00B02689" w:rsidRPr="000059DF" w:rsidDel="00614D36">
            <w:rPr>
              <w:rFonts w:ascii="Nunito" w:eastAsia="Nunito" w:hAnsi="Nunito" w:cs="Nunito"/>
              <w:color w:val="000000" w:themeColor="text1"/>
              <w:sz w:val="20"/>
            </w:rPr>
            <w:delText xml:space="preserve">even NIH DS-I Africa </w:delText>
          </w:r>
          <w:r w:rsidR="00B02689" w:rsidDel="00614D36">
            <w:rPr>
              <w:rFonts w:ascii="Nunito" w:eastAsia="Nunito" w:hAnsi="Nunito" w:cs="Nunito"/>
              <w:color w:val="000000" w:themeColor="text1"/>
              <w:sz w:val="20"/>
            </w:rPr>
            <w:delText xml:space="preserve">U54 grants that are called </w:delText>
          </w:r>
          <w:r w:rsidR="00B02689" w:rsidRPr="000059DF" w:rsidDel="00614D36">
            <w:rPr>
              <w:rFonts w:ascii="Nunito" w:eastAsia="Nunito" w:hAnsi="Nunito" w:cs="Nunito"/>
              <w:color w:val="000000" w:themeColor="text1"/>
              <w:sz w:val="20"/>
            </w:rPr>
            <w:delText xml:space="preserve">Research </w:delText>
          </w:r>
          <w:r w:rsidR="00B02689" w:rsidDel="00614D36">
            <w:rPr>
              <w:rFonts w:ascii="Nunito" w:eastAsia="Nunito" w:hAnsi="Nunito" w:cs="Nunito"/>
              <w:color w:val="000000" w:themeColor="text1"/>
              <w:sz w:val="20"/>
            </w:rPr>
            <w:delText>H</w:delText>
          </w:r>
          <w:r w:rsidR="00B02689" w:rsidRPr="000059DF" w:rsidDel="00614D36">
            <w:rPr>
              <w:rFonts w:ascii="Nunito" w:eastAsia="Nunito" w:hAnsi="Nunito" w:cs="Nunito"/>
              <w:color w:val="000000" w:themeColor="text1"/>
              <w:sz w:val="20"/>
            </w:rPr>
            <w:delText xml:space="preserve">ubs </w:delText>
          </w:r>
          <w:r w:rsidR="00B02689" w:rsidDel="00614D36">
            <w:rPr>
              <w:rFonts w:ascii="Nunito" w:eastAsia="Nunito" w:hAnsi="Nunito" w:cs="Nunito"/>
              <w:color w:val="000000" w:themeColor="text1"/>
              <w:sz w:val="20"/>
            </w:rPr>
            <w:delText>and who</w:delText>
          </w:r>
          <w:r w:rsidR="00B02689" w:rsidRPr="000059DF" w:rsidDel="00614D36">
            <w:rPr>
              <w:rFonts w:ascii="Nunito" w:eastAsia="Nunito" w:hAnsi="Nunito" w:cs="Nunito"/>
              <w:color w:val="000000" w:themeColor="text1"/>
              <w:sz w:val="20"/>
            </w:rPr>
            <w:delText xml:space="preserve"> contribute to and utilize shared data resources.</w:delText>
          </w:r>
        </w:del>
      </w:ins>
    </w:p>
    <w:p w14:paraId="7929E750" w14:textId="1767D46B" w:rsidR="52A8C99F" w:rsidRPr="002E4822" w:rsidDel="00614D36" w:rsidRDefault="00C53C5B" w:rsidP="00614D36">
      <w:pPr>
        <w:pStyle w:val="ListParagraph"/>
        <w:numPr>
          <w:ilvl w:val="0"/>
          <w:numId w:val="47"/>
        </w:numPr>
        <w:spacing w:before="0" w:after="0"/>
        <w:rPr>
          <w:del w:id="1164" w:author="Craig Parker" w:date="2024-08-14T17:18:00Z" w16du:dateUtc="2024-08-14T15:18:00Z"/>
          <w:rFonts w:ascii="Nunito" w:eastAsia="Nunito" w:hAnsi="Nunito" w:cs="Nunito"/>
          <w:color w:val="000000" w:themeColor="text1"/>
          <w:sz w:val="20"/>
          <w:rPrChange w:id="1165" w:author="Craig Parker" w:date="2024-08-08T08:36:00Z">
            <w:rPr>
              <w:del w:id="1166" w:author="Craig Parker" w:date="2024-08-14T17:18:00Z" w16du:dateUtc="2024-08-14T15:18:00Z"/>
              <w:rFonts w:ascii="Nunito" w:eastAsia="Nunito" w:hAnsi="Nunito" w:cs="Nunito"/>
              <w:color w:val="000000" w:themeColor="text1"/>
            </w:rPr>
          </w:rPrChange>
        </w:rPr>
        <w:pPrChange w:id="1167" w:author="Craig Parker" w:date="2024-08-14T17:18:00Z" w16du:dateUtc="2024-08-14T15:18:00Z">
          <w:pPr>
            <w:pStyle w:val="ListParagraph"/>
            <w:numPr>
              <w:numId w:val="14"/>
            </w:numPr>
            <w:spacing w:before="0" w:after="0"/>
            <w:ind w:left="720" w:hanging="360"/>
          </w:pPr>
        </w:pPrChange>
      </w:pPr>
      <w:ins w:id="1168" w:author="Matthew Chersich" w:date="2024-08-13T21:20:00Z">
        <w:del w:id="1169" w:author="Craig Parker" w:date="2024-08-14T17:18:00Z" w16du:dateUtc="2024-08-14T15:18:00Z">
          <w:r w:rsidDel="00614D36">
            <w:rPr>
              <w:rFonts w:ascii="Nunito" w:eastAsia="Nunito" w:hAnsi="Nunito" w:cs="Nunito"/>
              <w:color w:val="000000" w:themeColor="text1"/>
              <w:sz w:val="20"/>
            </w:rPr>
            <w:delText>project</w:delText>
          </w:r>
        </w:del>
      </w:ins>
    </w:p>
    <w:p w14:paraId="0CEB4DCF" w14:textId="344BCC01" w:rsidR="52A8C99F" w:rsidRPr="002E4822" w:rsidDel="00614D36" w:rsidRDefault="60C54407" w:rsidP="00614D36">
      <w:pPr>
        <w:pStyle w:val="ListParagraph"/>
        <w:numPr>
          <w:ilvl w:val="0"/>
          <w:numId w:val="47"/>
        </w:numPr>
        <w:spacing w:before="0" w:after="0"/>
        <w:rPr>
          <w:del w:id="1170" w:author="Craig Parker" w:date="2024-08-14T17:18:00Z" w16du:dateUtc="2024-08-14T15:18:00Z"/>
          <w:rFonts w:ascii="Nunito" w:eastAsia="Nunito" w:hAnsi="Nunito" w:cs="Nunito"/>
          <w:color w:val="000000" w:themeColor="text1"/>
          <w:sz w:val="20"/>
          <w:rPrChange w:id="1171" w:author="Craig Parker" w:date="2024-08-08T08:36:00Z">
            <w:rPr>
              <w:del w:id="1172" w:author="Craig Parker" w:date="2024-08-14T17:18:00Z" w16du:dateUtc="2024-08-14T15:18:00Z"/>
              <w:rFonts w:ascii="Nunito" w:eastAsia="Nunito" w:hAnsi="Nunito" w:cs="Nunito"/>
              <w:color w:val="000000" w:themeColor="text1"/>
            </w:rPr>
          </w:rPrChange>
        </w:rPr>
        <w:pPrChange w:id="1173" w:author="Craig Parker" w:date="2024-08-14T17:18:00Z" w16du:dateUtc="2024-08-14T15:18:00Z">
          <w:pPr>
            <w:pStyle w:val="ListParagraph"/>
            <w:numPr>
              <w:numId w:val="14"/>
            </w:numPr>
            <w:spacing w:before="0" w:after="0"/>
            <w:ind w:left="720" w:hanging="360"/>
          </w:pPr>
        </w:pPrChange>
      </w:pPr>
      <w:del w:id="1174" w:author="Craig Parker" w:date="2024-08-14T17:18:00Z" w16du:dateUtc="2024-08-14T15:18:00Z">
        <w:r w:rsidRPr="002E4822" w:rsidDel="00614D36">
          <w:rPr>
            <w:rFonts w:ascii="Nunito" w:eastAsia="Nunito" w:hAnsi="Nunito" w:cs="Nunito"/>
            <w:b/>
            <w:bCs/>
            <w:color w:val="000000" w:themeColor="text1"/>
            <w:sz w:val="20"/>
            <w:rPrChange w:id="1175" w:author="Craig Parker" w:date="2024-08-08T08:36:00Z">
              <w:rPr>
                <w:rFonts w:ascii="Nunito" w:eastAsia="Nunito" w:hAnsi="Nunito" w:cs="Nunito"/>
                <w:b/>
                <w:bCs/>
                <w:color w:val="000000" w:themeColor="text1"/>
              </w:rPr>
            </w:rPrChange>
          </w:rPr>
          <w:delText>CSAG GitLab</w:delText>
        </w:r>
        <w:r w:rsidRPr="002E4822" w:rsidDel="00614D36">
          <w:rPr>
            <w:rFonts w:ascii="Nunito" w:eastAsia="Nunito" w:hAnsi="Nunito" w:cs="Nunito"/>
            <w:color w:val="000000" w:themeColor="text1"/>
            <w:sz w:val="20"/>
            <w:rPrChange w:id="1176" w:author="Craig Parker" w:date="2024-08-08T08:36:00Z">
              <w:rPr>
                <w:rFonts w:ascii="Nunito" w:eastAsia="Nunito" w:hAnsi="Nunito" w:cs="Nunito"/>
                <w:color w:val="000000" w:themeColor="text1"/>
              </w:rPr>
            </w:rPrChange>
          </w:rPr>
          <w:delText>: The version control and collaboration platform used by the Climate System Analysis Group (CSAG) at the University of Cape Town (UCT) for managing the HE²AT Center's data processes, documenting Data Reference Syntax (DRS), and storing data management code. It ensures transparent, version-controlled data handling accessible to authorized team members.</w:delText>
        </w:r>
      </w:del>
      <w:ins w:id="1177" w:author="Matthew Chersich" w:date="2024-08-13T21:09:00Z">
        <w:del w:id="1178" w:author="Craig Parker" w:date="2024-08-14T17:18:00Z" w16du:dateUtc="2024-08-14T15:18:00Z">
          <w:r w:rsidR="00977ACD" w:rsidDel="00614D36">
            <w:rPr>
              <w:rFonts w:ascii="Nunito" w:eastAsia="Nunito" w:hAnsi="Nunito" w:cs="Nunito"/>
              <w:color w:val="000000" w:themeColor="text1"/>
              <w:sz w:val="20"/>
            </w:rPr>
            <w:delText xml:space="preserve">and </w:delText>
          </w:r>
        </w:del>
      </w:ins>
      <w:del w:id="1179" w:author="Craig Parker" w:date="2024-08-14T17:18:00Z" w16du:dateUtc="2024-08-14T15:18:00Z">
        <w:r w:rsidRPr="002E4822" w:rsidDel="00614D36">
          <w:rPr>
            <w:rFonts w:ascii="Nunito" w:eastAsia="Nunito" w:hAnsi="Nunito" w:cs="Nunito"/>
            <w:color w:val="000000" w:themeColor="text1"/>
            <w:sz w:val="20"/>
            <w:rPrChange w:id="1180" w:author="Craig Parker" w:date="2024-08-08T08:36:00Z">
              <w:rPr>
                <w:rFonts w:ascii="Nunito" w:eastAsia="Nunito" w:hAnsi="Nunito" w:cs="Nunito"/>
                <w:color w:val="000000" w:themeColor="text1"/>
              </w:rPr>
            </w:rPrChange>
          </w:rPr>
          <w:delText>These data areharmonisation</w:delText>
        </w:r>
      </w:del>
      <w:ins w:id="1181" w:author="Matthew Chersich" w:date="2024-08-13T21:10:00Z">
        <w:del w:id="1182" w:author="Craig Parker" w:date="2024-08-14T17:18:00Z" w16du:dateUtc="2024-08-14T15:18:00Z">
          <w:r w:rsidR="00977ACD" w:rsidDel="00614D36">
            <w:rPr>
              <w:rFonts w:ascii="Nunito" w:eastAsia="Nunito" w:hAnsi="Nunito" w:cs="Nunito"/>
              <w:color w:val="000000" w:themeColor="text1"/>
              <w:sz w:val="20"/>
            </w:rPr>
            <w:delText>approved by the Data Access CommitteeData a</w:delText>
          </w:r>
        </w:del>
      </w:ins>
      <w:del w:id="1183" w:author="Craig Parker" w:date="2024-08-14T17:18:00Z" w16du:dateUtc="2024-08-14T15:18:00Z">
        <w:r w:rsidRPr="002E4822" w:rsidDel="00614D36">
          <w:rPr>
            <w:rFonts w:ascii="Nunito" w:eastAsia="Nunito" w:hAnsi="Nunito" w:cs="Nunito"/>
            <w:color w:val="000000" w:themeColor="text1"/>
            <w:sz w:val="20"/>
            <w:rPrChange w:id="1184" w:author="Craig Parker" w:date="2024-08-08T08:36:00Z">
              <w:rPr>
                <w:rFonts w:ascii="Nunito" w:eastAsia="Nunito" w:hAnsi="Nunito" w:cs="Nunito"/>
                <w:color w:val="000000" w:themeColor="text1"/>
              </w:rPr>
            </w:rPrChange>
          </w:rPr>
          <w:delText>analysingcan download datasets to their local computing environments directlyanalyse</w:delText>
        </w:r>
      </w:del>
    </w:p>
    <w:p w14:paraId="14DED47D" w14:textId="0101A987" w:rsidR="00AB0BF1" w:rsidRPr="002E4822" w:rsidDel="00614D36" w:rsidRDefault="60C54407" w:rsidP="00614D36">
      <w:pPr>
        <w:pStyle w:val="ListParagraph"/>
        <w:numPr>
          <w:ilvl w:val="0"/>
          <w:numId w:val="47"/>
        </w:numPr>
        <w:spacing w:before="0" w:after="0"/>
        <w:rPr>
          <w:del w:id="1185" w:author="Craig Parker" w:date="2024-08-14T17:18:00Z" w16du:dateUtc="2024-08-14T15:18:00Z"/>
          <w:rFonts w:ascii="Nunito" w:eastAsia="Nunito" w:hAnsi="Nunito" w:cs="Nunito"/>
          <w:b/>
          <w:bCs/>
          <w:color w:val="000000" w:themeColor="text1"/>
          <w:sz w:val="20"/>
          <w:rPrChange w:id="1186" w:author="Craig Parker" w:date="2024-08-08T08:36:00Z">
            <w:rPr>
              <w:del w:id="1187" w:author="Craig Parker" w:date="2024-08-14T17:18:00Z" w16du:dateUtc="2024-08-14T15:18:00Z"/>
              <w:rFonts w:ascii="Nunito" w:eastAsia="Nunito" w:hAnsi="Nunito" w:cs="Nunito"/>
              <w:b/>
              <w:bCs/>
              <w:color w:val="000000" w:themeColor="text1"/>
            </w:rPr>
          </w:rPrChange>
        </w:rPr>
        <w:pPrChange w:id="1188" w:author="Craig Parker" w:date="2024-08-14T17:18:00Z" w16du:dateUtc="2024-08-14T15:18:00Z">
          <w:pPr>
            <w:pStyle w:val="ListParagraph"/>
            <w:numPr>
              <w:numId w:val="14"/>
            </w:numPr>
            <w:spacing w:before="0" w:after="0"/>
            <w:ind w:left="720" w:hanging="360"/>
          </w:pPr>
        </w:pPrChange>
      </w:pPr>
      <w:del w:id="1189" w:author="Craig Parker" w:date="2024-08-14T17:18:00Z" w16du:dateUtc="2024-08-14T15:18:00Z">
        <w:r w:rsidRPr="002E4822" w:rsidDel="00614D36">
          <w:rPr>
            <w:rFonts w:ascii="Nunito" w:eastAsia="Nunito" w:hAnsi="Nunito" w:cs="Nunito"/>
            <w:b/>
            <w:bCs/>
            <w:color w:val="000000" w:themeColor="text1"/>
            <w:sz w:val="20"/>
            <w:rPrChange w:id="1190" w:author="Craig Parker" w:date="2024-08-08T08:36:00Z">
              <w:rPr>
                <w:rFonts w:ascii="Nunito" w:eastAsia="Nunito" w:hAnsi="Nunito" w:cs="Nunito"/>
                <w:b/>
                <w:bCs/>
                <w:color w:val="000000" w:themeColor="text1"/>
              </w:rPr>
            </w:rPrChange>
          </w:rPr>
          <w:delText xml:space="preserve">Shuttle Radar Topography Mission (SRTM): </w:delText>
        </w:r>
        <w:r w:rsidRPr="002E4822" w:rsidDel="00614D36">
          <w:rPr>
            <w:rFonts w:ascii="Nunito" w:eastAsia="Nunito" w:hAnsi="Nunito" w:cs="Nunito"/>
            <w:color w:val="000000" w:themeColor="text1"/>
            <w:sz w:val="20"/>
            <w:rPrChange w:id="1191" w:author="Craig Parker" w:date="2024-08-08T08:36:00Z">
              <w:rPr>
                <w:rFonts w:ascii="Nunito" w:eastAsia="Nunito" w:hAnsi="Nunito" w:cs="Nunito"/>
                <w:color w:val="000000" w:themeColor="text1"/>
              </w:rPr>
            </w:rPrChange>
          </w:rPr>
          <w:delText>A mission that obtained elevation data for most of the Earth using radar interferometry.</w:delText>
        </w:r>
      </w:del>
    </w:p>
    <w:p w14:paraId="438A89D0" w14:textId="5FEDB2DC" w:rsidR="00AB0BF1" w:rsidRPr="002E4822" w:rsidDel="00614D36" w:rsidRDefault="60C54407" w:rsidP="00614D36">
      <w:pPr>
        <w:pStyle w:val="ListParagraph"/>
        <w:numPr>
          <w:ilvl w:val="0"/>
          <w:numId w:val="47"/>
        </w:numPr>
        <w:spacing w:before="0" w:after="0"/>
        <w:rPr>
          <w:del w:id="1192" w:author="Craig Parker" w:date="2024-08-14T17:18:00Z" w16du:dateUtc="2024-08-14T15:18:00Z"/>
          <w:rFonts w:ascii="Nunito" w:eastAsia="Nunito" w:hAnsi="Nunito" w:cs="Nunito"/>
          <w:b/>
          <w:bCs/>
          <w:color w:val="000000" w:themeColor="text1"/>
          <w:sz w:val="20"/>
          <w:rPrChange w:id="1193" w:author="Craig Parker" w:date="2024-08-08T08:36:00Z">
            <w:rPr>
              <w:del w:id="1194" w:author="Craig Parker" w:date="2024-08-14T17:18:00Z" w16du:dateUtc="2024-08-14T15:18:00Z"/>
              <w:rFonts w:ascii="Nunito" w:eastAsia="Nunito" w:hAnsi="Nunito" w:cs="Nunito"/>
              <w:b/>
              <w:bCs/>
              <w:color w:val="000000" w:themeColor="text1"/>
            </w:rPr>
          </w:rPrChange>
        </w:rPr>
        <w:pPrChange w:id="1195" w:author="Craig Parker" w:date="2024-08-14T17:18:00Z" w16du:dateUtc="2024-08-14T15:18:00Z">
          <w:pPr>
            <w:pStyle w:val="ListParagraph"/>
            <w:numPr>
              <w:numId w:val="14"/>
            </w:numPr>
            <w:spacing w:before="0" w:after="0"/>
            <w:ind w:left="720" w:hanging="360"/>
          </w:pPr>
        </w:pPrChange>
      </w:pPr>
      <w:del w:id="1196" w:author="Craig Parker" w:date="2024-08-14T17:18:00Z" w16du:dateUtc="2024-08-14T15:18:00Z">
        <w:r w:rsidRPr="002E4822" w:rsidDel="00614D36">
          <w:rPr>
            <w:rFonts w:ascii="Nunito" w:eastAsia="Nunito" w:hAnsi="Nunito" w:cs="Nunito"/>
            <w:b/>
            <w:bCs/>
            <w:color w:val="000000" w:themeColor="text1"/>
            <w:sz w:val="20"/>
            <w:rPrChange w:id="1197" w:author="Craig Parker" w:date="2024-08-08T08:36:00Z">
              <w:rPr>
                <w:rFonts w:ascii="Nunito" w:eastAsia="Nunito" w:hAnsi="Nunito" w:cs="Nunito"/>
                <w:b/>
                <w:bCs/>
                <w:color w:val="000000" w:themeColor="text1"/>
              </w:rPr>
            </w:rPrChange>
          </w:rPr>
          <w:delText xml:space="preserve">Normalized Difference Vegetation Index (NDVI): </w:delText>
        </w:r>
        <w:r w:rsidRPr="002E4822" w:rsidDel="00614D36">
          <w:rPr>
            <w:rFonts w:ascii="Nunito" w:eastAsia="Nunito" w:hAnsi="Nunito" w:cs="Nunito"/>
            <w:color w:val="000000" w:themeColor="text1"/>
            <w:sz w:val="20"/>
            <w:rPrChange w:id="1198" w:author="Craig Parker" w:date="2024-08-08T08:36:00Z">
              <w:rPr>
                <w:rFonts w:ascii="Nunito" w:eastAsia="Nunito" w:hAnsi="Nunito" w:cs="Nunito"/>
                <w:color w:val="000000" w:themeColor="text1"/>
              </w:rPr>
            </w:rPrChange>
          </w:rPr>
          <w:delText>An index of plant "greenness" or photosynthetic activity.</w:delText>
        </w:r>
      </w:del>
    </w:p>
    <w:p w14:paraId="500899A1" w14:textId="0B0FFF1C" w:rsidR="00AB0BF1" w:rsidRPr="002E4822" w:rsidDel="00614D36" w:rsidRDefault="3DE9DB2F" w:rsidP="00614D36">
      <w:pPr>
        <w:pStyle w:val="ListParagraph"/>
        <w:numPr>
          <w:ilvl w:val="0"/>
          <w:numId w:val="47"/>
        </w:numPr>
        <w:spacing w:before="0" w:after="0"/>
        <w:rPr>
          <w:del w:id="1199" w:author="Craig Parker" w:date="2024-08-14T17:18:00Z" w16du:dateUtc="2024-08-14T15:18:00Z"/>
          <w:rFonts w:ascii="Nunito" w:eastAsia="Nunito" w:hAnsi="Nunito" w:cs="Nunito"/>
          <w:color w:val="000000" w:themeColor="text1"/>
          <w:szCs w:val="18"/>
          <w:highlight w:val="yellow"/>
        </w:rPr>
        <w:pPrChange w:id="1200" w:author="Craig Parker" w:date="2024-08-14T17:18:00Z" w16du:dateUtc="2024-08-14T15:18:00Z">
          <w:pPr>
            <w:pStyle w:val="ListParagraph"/>
            <w:numPr>
              <w:numId w:val="14"/>
            </w:numPr>
            <w:spacing w:before="0" w:after="0"/>
            <w:ind w:left="720" w:hanging="360"/>
          </w:pPr>
        </w:pPrChange>
      </w:pPr>
      <w:del w:id="1201" w:author="Craig Parker" w:date="2024-08-14T17:18:00Z" w16du:dateUtc="2024-08-14T15:18:00Z">
        <w:r w:rsidRPr="3DE9DB2F" w:rsidDel="00614D36">
          <w:rPr>
            <w:rFonts w:ascii="Nunito" w:eastAsia="Nunito" w:hAnsi="Nunito" w:cs="Nunito"/>
            <w:b/>
            <w:bCs/>
            <w:color w:val="000000" w:themeColor="text1"/>
            <w:sz w:val="20"/>
            <w:highlight w:val="yellow"/>
          </w:rPr>
          <w:delText xml:space="preserve">Harmonization: </w:delText>
        </w:r>
        <w:r w:rsidRPr="3DE9DB2F" w:rsidDel="00614D36">
          <w:rPr>
            <w:rFonts w:ascii="Nunito" w:eastAsia="Nunito" w:hAnsi="Nunito" w:cs="Nunito"/>
            <w:color w:val="000000" w:themeColor="text1"/>
            <w:sz w:val="20"/>
            <w:highlight w:val="yellow"/>
          </w:rPr>
          <w:delText>aligning various health datasets into a unified format</w:delText>
        </w:r>
      </w:del>
    </w:p>
    <w:p w14:paraId="68C11F7D" w14:textId="7E64D3DB" w:rsidR="00AB0BF1" w:rsidRPr="002E4822" w:rsidDel="00614D36" w:rsidRDefault="3DE9DB2F" w:rsidP="00614D36">
      <w:pPr>
        <w:pStyle w:val="ListParagraph"/>
        <w:numPr>
          <w:ilvl w:val="0"/>
          <w:numId w:val="47"/>
        </w:numPr>
        <w:spacing w:before="0" w:after="0"/>
        <w:rPr>
          <w:del w:id="1202" w:author="Craig Parker" w:date="2024-08-14T17:18:00Z" w16du:dateUtc="2024-08-14T15:18:00Z"/>
          <w:rFonts w:ascii="Nunito" w:eastAsia="Nunito" w:hAnsi="Nunito" w:cs="Nunito"/>
          <w:color w:val="000000" w:themeColor="text1"/>
          <w:szCs w:val="18"/>
          <w:highlight w:val="yellow"/>
        </w:rPr>
        <w:pPrChange w:id="1203" w:author="Craig Parker" w:date="2024-08-14T17:18:00Z" w16du:dateUtc="2024-08-14T15:18:00Z">
          <w:pPr>
            <w:pStyle w:val="ListParagraph"/>
            <w:numPr>
              <w:numId w:val="14"/>
            </w:numPr>
            <w:spacing w:before="0" w:after="0"/>
            <w:ind w:left="720" w:hanging="360"/>
          </w:pPr>
        </w:pPrChange>
      </w:pPr>
      <w:del w:id="1204" w:author="Craig Parker" w:date="2024-08-14T17:18:00Z" w16du:dateUtc="2024-08-14T15:18:00Z">
        <w:r w:rsidRPr="3DE9DB2F" w:rsidDel="00614D36">
          <w:rPr>
            <w:rFonts w:ascii="Nunito" w:eastAsia="Nunito" w:hAnsi="Nunito" w:cs="Nunito"/>
            <w:b/>
            <w:bCs/>
            <w:color w:val="000000" w:themeColor="text1"/>
            <w:sz w:val="20"/>
            <w:highlight w:val="yellow"/>
          </w:rPr>
          <w:delText xml:space="preserve">Integration: </w:delText>
        </w:r>
        <w:r w:rsidRPr="3DE9DB2F" w:rsidDel="00614D36">
          <w:rPr>
            <w:rFonts w:ascii="Nunito" w:eastAsia="Nunito" w:hAnsi="Nunito" w:cs="Nunito"/>
            <w:color w:val="000000" w:themeColor="text1"/>
            <w:sz w:val="20"/>
            <w:highlight w:val="yellow"/>
          </w:rPr>
          <w:delText>aligning and integrating health and other various datasets into a unified format</w:delText>
        </w:r>
      </w:del>
    </w:p>
    <w:p w14:paraId="34D5D890" w14:textId="1D9C6077" w:rsidR="00AB0BF1" w:rsidRPr="002E4822" w:rsidDel="00614D36" w:rsidRDefault="3DE9DB2F" w:rsidP="00614D36">
      <w:pPr>
        <w:pStyle w:val="ListParagraph"/>
        <w:numPr>
          <w:ilvl w:val="0"/>
          <w:numId w:val="47"/>
        </w:numPr>
        <w:spacing w:before="0" w:after="0"/>
        <w:rPr>
          <w:del w:id="1205" w:author="Craig Parker" w:date="2024-08-14T17:18:00Z" w16du:dateUtc="2024-08-14T15:18:00Z"/>
          <w:rFonts w:ascii="Nunito" w:eastAsia="Nunito" w:hAnsi="Nunito" w:cs="Nunito"/>
          <w:b/>
          <w:bCs/>
          <w:color w:val="000000" w:themeColor="text1"/>
          <w:sz w:val="20"/>
          <w:rPrChange w:id="1206" w:author="Craig Parker" w:date="2024-08-08T08:36:00Z">
            <w:rPr>
              <w:del w:id="1207" w:author="Craig Parker" w:date="2024-08-14T17:18:00Z" w16du:dateUtc="2024-08-14T15:18:00Z"/>
              <w:rFonts w:ascii="Nunito" w:eastAsia="Nunito" w:hAnsi="Nunito" w:cs="Nunito"/>
              <w:b/>
              <w:bCs/>
              <w:color w:val="000000" w:themeColor="text1"/>
            </w:rPr>
          </w:rPrChange>
        </w:rPr>
        <w:pPrChange w:id="1208" w:author="Craig Parker" w:date="2024-08-14T17:18:00Z" w16du:dateUtc="2024-08-14T15:18:00Z">
          <w:pPr>
            <w:pStyle w:val="ListParagraph"/>
            <w:numPr>
              <w:numId w:val="14"/>
            </w:numPr>
            <w:spacing w:before="0" w:after="0"/>
            <w:ind w:left="720" w:hanging="360"/>
          </w:pPr>
        </w:pPrChange>
      </w:pPr>
      <w:del w:id="1209" w:author="Craig Parker" w:date="2024-08-14T17:18:00Z" w16du:dateUtc="2024-08-14T15:18:00Z">
        <w:r w:rsidRPr="3DE9DB2F" w:rsidDel="00614D36">
          <w:rPr>
            <w:rFonts w:ascii="Nunito" w:eastAsia="Nunito" w:hAnsi="Nunito" w:cs="Nunito"/>
            <w:b/>
            <w:bCs/>
            <w:color w:val="000000" w:themeColor="text1"/>
            <w:sz w:val="20"/>
            <w:rPrChange w:id="1210" w:author="Craig Parker" w:date="2024-08-08T08:36:00Z">
              <w:rPr>
                <w:rFonts w:ascii="Nunito" w:eastAsia="Nunito" w:hAnsi="Nunito" w:cs="Nunito"/>
                <w:b/>
                <w:bCs/>
                <w:color w:val="000000" w:themeColor="text1"/>
              </w:rPr>
            </w:rPrChange>
          </w:rPr>
          <w:delText xml:space="preserve">Near-Infrared (NIR): </w:delText>
        </w:r>
        <w:r w:rsidRPr="3DE9DB2F" w:rsidDel="00614D36">
          <w:rPr>
            <w:rFonts w:ascii="Nunito" w:eastAsia="Nunito" w:hAnsi="Nunito" w:cs="Nunito"/>
            <w:color w:val="000000" w:themeColor="text1"/>
            <w:sz w:val="20"/>
            <w:rPrChange w:id="1211" w:author="Craig Parker" w:date="2024-08-08T08:36:00Z">
              <w:rPr>
                <w:rFonts w:ascii="Nunito" w:eastAsia="Nunito" w:hAnsi="Nunito" w:cs="Nunito"/>
                <w:color w:val="000000" w:themeColor="text1"/>
              </w:rPr>
            </w:rPrChange>
          </w:rPr>
          <w:delText>A region of the infrared spectrum of light used in remote sensing applications.</w:delText>
        </w:r>
      </w:del>
    </w:p>
    <w:p w14:paraId="0AE1EAA7" w14:textId="65B7CD29" w:rsidR="00AB0BF1" w:rsidRPr="002E4822" w:rsidDel="00614D36" w:rsidRDefault="60C54407" w:rsidP="00614D36">
      <w:pPr>
        <w:pStyle w:val="ListParagraph"/>
        <w:numPr>
          <w:ilvl w:val="0"/>
          <w:numId w:val="47"/>
        </w:numPr>
        <w:spacing w:before="0" w:after="0"/>
        <w:rPr>
          <w:del w:id="1212" w:author="Craig Parker" w:date="2024-08-14T17:18:00Z" w16du:dateUtc="2024-08-14T15:18:00Z"/>
          <w:rFonts w:ascii="Nunito" w:eastAsia="Nunito" w:hAnsi="Nunito" w:cs="Nunito"/>
          <w:b/>
          <w:bCs/>
          <w:color w:val="000000" w:themeColor="text1"/>
          <w:sz w:val="20"/>
          <w:rPrChange w:id="1213" w:author="Craig Parker" w:date="2024-08-08T08:36:00Z">
            <w:rPr>
              <w:del w:id="1214" w:author="Craig Parker" w:date="2024-08-14T17:18:00Z" w16du:dateUtc="2024-08-14T15:18:00Z"/>
              <w:rFonts w:ascii="Nunito" w:eastAsia="Nunito" w:hAnsi="Nunito" w:cs="Nunito"/>
              <w:b/>
              <w:bCs/>
              <w:color w:val="000000" w:themeColor="text1"/>
            </w:rPr>
          </w:rPrChange>
        </w:rPr>
        <w:pPrChange w:id="1215" w:author="Craig Parker" w:date="2024-08-14T17:18:00Z" w16du:dateUtc="2024-08-14T15:18:00Z">
          <w:pPr>
            <w:pStyle w:val="ListParagraph"/>
            <w:numPr>
              <w:numId w:val="14"/>
            </w:numPr>
            <w:spacing w:before="0" w:after="0"/>
            <w:ind w:left="720" w:hanging="360"/>
          </w:pPr>
        </w:pPrChange>
      </w:pPr>
      <w:del w:id="1216" w:author="Craig Parker" w:date="2024-08-14T17:18:00Z" w16du:dateUtc="2024-08-14T15:18:00Z">
        <w:r w:rsidRPr="002E4822" w:rsidDel="00614D36">
          <w:rPr>
            <w:rFonts w:ascii="Nunito" w:eastAsia="Nunito" w:hAnsi="Nunito" w:cs="Nunito"/>
            <w:b/>
            <w:bCs/>
            <w:color w:val="000000" w:themeColor="text1"/>
            <w:sz w:val="20"/>
            <w:rPrChange w:id="1217" w:author="Craig Parker" w:date="2024-08-08T08:36:00Z">
              <w:rPr>
                <w:rFonts w:ascii="Nunito" w:eastAsia="Nunito" w:hAnsi="Nunito" w:cs="Nunito"/>
                <w:b/>
                <w:bCs/>
                <w:color w:val="000000" w:themeColor="text1"/>
              </w:rPr>
            </w:rPrChange>
          </w:rPr>
          <w:delText xml:space="preserve">Aerosol Optical Thickness (AOT): </w:delText>
        </w:r>
        <w:r w:rsidRPr="002E4822" w:rsidDel="00614D36">
          <w:rPr>
            <w:rFonts w:ascii="Nunito" w:eastAsia="Nunito" w:hAnsi="Nunito" w:cs="Nunito"/>
            <w:color w:val="000000" w:themeColor="text1"/>
            <w:sz w:val="20"/>
            <w:rPrChange w:id="1218" w:author="Craig Parker" w:date="2024-08-08T08:36:00Z">
              <w:rPr>
                <w:rFonts w:ascii="Nunito" w:eastAsia="Nunito" w:hAnsi="Nunito" w:cs="Nunito"/>
                <w:color w:val="000000" w:themeColor="text1"/>
              </w:rPr>
            </w:rPrChange>
          </w:rPr>
          <w:delText>A measure of the extinction of solar light by atmospheric aerosols</w:delText>
        </w:r>
        <w:r w:rsidRPr="002E4822" w:rsidDel="00614D36">
          <w:rPr>
            <w:rFonts w:ascii="Nunito" w:eastAsia="Nunito" w:hAnsi="Nunito" w:cs="Nunito"/>
            <w:b/>
            <w:bCs/>
            <w:color w:val="000000" w:themeColor="text1"/>
            <w:sz w:val="20"/>
            <w:rPrChange w:id="1219" w:author="Craig Parker" w:date="2024-08-08T08:36:00Z">
              <w:rPr>
                <w:rFonts w:ascii="Nunito" w:eastAsia="Nunito" w:hAnsi="Nunito" w:cs="Nunito"/>
                <w:b/>
                <w:bCs/>
                <w:color w:val="000000" w:themeColor="text1"/>
              </w:rPr>
            </w:rPrChange>
          </w:rPr>
          <w:delText>.</w:delText>
        </w:r>
      </w:del>
    </w:p>
    <w:p w14:paraId="17F3B015" w14:textId="35C4B4FC" w:rsidR="00AB0BF1" w:rsidRPr="002E4822" w:rsidDel="00614D36" w:rsidRDefault="60C54407" w:rsidP="00614D36">
      <w:pPr>
        <w:pStyle w:val="ListParagraph"/>
        <w:numPr>
          <w:ilvl w:val="0"/>
          <w:numId w:val="47"/>
        </w:numPr>
        <w:spacing w:before="0" w:after="0"/>
        <w:rPr>
          <w:del w:id="1220" w:author="Craig Parker" w:date="2024-08-14T17:18:00Z" w16du:dateUtc="2024-08-14T15:18:00Z"/>
          <w:rFonts w:ascii="Nunito" w:eastAsia="Nunito" w:hAnsi="Nunito" w:cs="Nunito"/>
          <w:color w:val="000000" w:themeColor="text1"/>
          <w:sz w:val="20"/>
          <w:rPrChange w:id="1221" w:author="Craig Parker" w:date="2024-08-08T08:36:00Z">
            <w:rPr>
              <w:del w:id="1222" w:author="Craig Parker" w:date="2024-08-14T17:18:00Z" w16du:dateUtc="2024-08-14T15:18:00Z"/>
              <w:rFonts w:ascii="Nunito" w:eastAsia="Nunito" w:hAnsi="Nunito" w:cs="Nunito"/>
              <w:color w:val="000000" w:themeColor="text1"/>
            </w:rPr>
          </w:rPrChange>
        </w:rPr>
        <w:pPrChange w:id="1223" w:author="Craig Parker" w:date="2024-08-14T17:18:00Z" w16du:dateUtc="2024-08-14T15:18:00Z">
          <w:pPr>
            <w:pStyle w:val="ListParagraph"/>
            <w:numPr>
              <w:numId w:val="14"/>
            </w:numPr>
            <w:spacing w:before="0" w:after="0"/>
            <w:ind w:left="720" w:hanging="360"/>
          </w:pPr>
        </w:pPrChange>
      </w:pPr>
      <w:del w:id="1224" w:author="Craig Parker" w:date="2024-08-14T17:18:00Z" w16du:dateUtc="2024-08-14T15:18:00Z">
        <w:r w:rsidRPr="002E4822" w:rsidDel="00614D36">
          <w:rPr>
            <w:rFonts w:ascii="Nunito" w:eastAsia="Nunito" w:hAnsi="Nunito" w:cs="Nunito"/>
            <w:b/>
            <w:bCs/>
            <w:color w:val="000000" w:themeColor="text1"/>
            <w:sz w:val="20"/>
            <w:rPrChange w:id="1225" w:author="Craig Parker" w:date="2024-08-08T08:36:00Z">
              <w:rPr>
                <w:rFonts w:ascii="Nunito" w:eastAsia="Nunito" w:hAnsi="Nunito" w:cs="Nunito"/>
                <w:b/>
                <w:bCs/>
                <w:color w:val="000000" w:themeColor="text1"/>
              </w:rPr>
            </w:rPrChange>
          </w:rPr>
          <w:delText xml:space="preserve">Gauteng City-Region Observatory (GCRO): </w:delText>
        </w:r>
        <w:r w:rsidRPr="002E4822" w:rsidDel="00614D36">
          <w:rPr>
            <w:rFonts w:ascii="Nunito" w:eastAsia="Nunito" w:hAnsi="Nunito" w:cs="Nunito"/>
            <w:color w:val="000000" w:themeColor="text1"/>
            <w:sz w:val="20"/>
            <w:rPrChange w:id="1226" w:author="Craig Parker" w:date="2024-08-08T08:36:00Z">
              <w:rPr>
                <w:rFonts w:ascii="Nunito" w:eastAsia="Nunito" w:hAnsi="Nunito" w:cs="Nunito"/>
                <w:color w:val="000000" w:themeColor="text1"/>
              </w:rPr>
            </w:rPrChange>
          </w:rPr>
          <w:delText>A research institute producing data on the quality of life in the Gauteng City-Region.</w:delText>
        </w:r>
      </w:del>
    </w:p>
    <w:p w14:paraId="7AB6DDEE" w14:textId="21E33CFA" w:rsidR="00AB0BF1" w:rsidRPr="002E4822" w:rsidDel="00614D36" w:rsidRDefault="60C54407" w:rsidP="00614D36">
      <w:pPr>
        <w:pStyle w:val="ListParagraph"/>
        <w:numPr>
          <w:ilvl w:val="0"/>
          <w:numId w:val="47"/>
        </w:numPr>
        <w:spacing w:before="0" w:after="0"/>
        <w:rPr>
          <w:del w:id="1227" w:author="Craig Parker" w:date="2024-08-14T17:18:00Z" w16du:dateUtc="2024-08-14T15:18:00Z"/>
          <w:rFonts w:ascii="Nunito" w:eastAsia="Nunito" w:hAnsi="Nunito" w:cs="Nunito"/>
          <w:color w:val="000000" w:themeColor="text1"/>
          <w:sz w:val="20"/>
          <w:rPrChange w:id="1228" w:author="Craig Parker" w:date="2024-08-08T08:36:00Z">
            <w:rPr>
              <w:del w:id="1229" w:author="Craig Parker" w:date="2024-08-14T17:18:00Z" w16du:dateUtc="2024-08-14T15:18:00Z"/>
              <w:rFonts w:ascii="Nunito" w:eastAsia="Nunito" w:hAnsi="Nunito" w:cs="Nunito"/>
              <w:color w:val="000000" w:themeColor="text1"/>
            </w:rPr>
          </w:rPrChange>
        </w:rPr>
        <w:pPrChange w:id="1230" w:author="Craig Parker" w:date="2024-08-14T17:18:00Z" w16du:dateUtc="2024-08-14T15:18:00Z">
          <w:pPr>
            <w:pStyle w:val="ListParagraph"/>
            <w:numPr>
              <w:numId w:val="14"/>
            </w:numPr>
            <w:spacing w:before="0" w:after="0"/>
            <w:ind w:left="720" w:hanging="360"/>
          </w:pPr>
        </w:pPrChange>
      </w:pPr>
      <w:del w:id="1231" w:author="Craig Parker" w:date="2024-08-14T17:18:00Z" w16du:dateUtc="2024-08-14T15:18:00Z">
        <w:r w:rsidRPr="002E4822" w:rsidDel="00614D36">
          <w:rPr>
            <w:rFonts w:ascii="Nunito" w:eastAsia="Nunito" w:hAnsi="Nunito" w:cs="Nunito"/>
            <w:b/>
            <w:bCs/>
            <w:color w:val="000000" w:themeColor="text1"/>
            <w:sz w:val="20"/>
            <w:rPrChange w:id="1232" w:author="Craig Parker" w:date="2024-08-08T08:36:00Z">
              <w:rPr>
                <w:rFonts w:ascii="Nunito" w:eastAsia="Nunito" w:hAnsi="Nunito" w:cs="Nunito"/>
                <w:b/>
                <w:bCs/>
                <w:color w:val="000000" w:themeColor="text1"/>
              </w:rPr>
            </w:rPrChange>
          </w:rPr>
          <w:delText xml:space="preserve">Quality of Service (QoS): </w:delText>
        </w:r>
        <w:r w:rsidRPr="002E4822" w:rsidDel="00614D36">
          <w:rPr>
            <w:rFonts w:ascii="Nunito" w:eastAsia="Nunito" w:hAnsi="Nunito" w:cs="Nunito"/>
            <w:color w:val="000000" w:themeColor="text1"/>
            <w:sz w:val="20"/>
            <w:rPrChange w:id="1233" w:author="Craig Parker" w:date="2024-08-08T08:36:00Z">
              <w:rPr>
                <w:rFonts w:ascii="Nunito" w:eastAsia="Nunito" w:hAnsi="Nunito" w:cs="Nunito"/>
                <w:color w:val="000000" w:themeColor="text1"/>
              </w:rPr>
            </w:rPrChange>
          </w:rPr>
          <w:delText>A measure of the overall performance of a service such as a survey or data collection process.</w:delText>
        </w:r>
      </w:del>
    </w:p>
    <w:p w14:paraId="546CFE87" w14:textId="6670095F" w:rsidR="00AB0BF1" w:rsidRPr="002E4822" w:rsidDel="00614D36" w:rsidRDefault="60C54407" w:rsidP="00614D36">
      <w:pPr>
        <w:pStyle w:val="ListParagraph"/>
        <w:numPr>
          <w:ilvl w:val="0"/>
          <w:numId w:val="47"/>
        </w:numPr>
        <w:spacing w:before="0" w:after="0"/>
        <w:rPr>
          <w:del w:id="1234" w:author="Craig Parker" w:date="2024-08-14T17:18:00Z" w16du:dateUtc="2024-08-14T15:18:00Z"/>
          <w:rFonts w:ascii="Nunito" w:eastAsia="Nunito" w:hAnsi="Nunito" w:cs="Nunito"/>
          <w:color w:val="000000" w:themeColor="text1"/>
          <w:sz w:val="20"/>
          <w:rPrChange w:id="1235" w:author="Craig Parker" w:date="2024-08-08T08:36:00Z">
            <w:rPr>
              <w:del w:id="1236" w:author="Craig Parker" w:date="2024-08-14T17:18:00Z" w16du:dateUtc="2024-08-14T15:18:00Z"/>
              <w:rFonts w:ascii="Nunito" w:eastAsia="Nunito" w:hAnsi="Nunito" w:cs="Nunito"/>
              <w:color w:val="000000" w:themeColor="text1"/>
            </w:rPr>
          </w:rPrChange>
        </w:rPr>
        <w:pPrChange w:id="1237" w:author="Craig Parker" w:date="2024-08-14T17:18:00Z" w16du:dateUtc="2024-08-14T15:18:00Z">
          <w:pPr>
            <w:pStyle w:val="ListParagraph"/>
            <w:numPr>
              <w:numId w:val="14"/>
            </w:numPr>
            <w:spacing w:before="0" w:after="0"/>
            <w:ind w:left="720" w:hanging="360"/>
          </w:pPr>
        </w:pPrChange>
      </w:pPr>
      <w:del w:id="1238" w:author="Craig Parker" w:date="2024-08-14T17:18:00Z" w16du:dateUtc="2024-08-14T15:18:00Z">
        <w:r w:rsidRPr="002E4822" w:rsidDel="00614D36">
          <w:rPr>
            <w:rFonts w:ascii="Nunito" w:eastAsia="Nunito" w:hAnsi="Nunito" w:cs="Nunito"/>
            <w:b/>
            <w:bCs/>
            <w:color w:val="000000" w:themeColor="text1"/>
            <w:sz w:val="20"/>
            <w:rPrChange w:id="1239" w:author="Craig Parker" w:date="2024-08-08T08:36:00Z">
              <w:rPr>
                <w:rFonts w:ascii="Nunito" w:eastAsia="Nunito" w:hAnsi="Nunito" w:cs="Nunito"/>
                <w:b/>
                <w:bCs/>
                <w:color w:val="000000" w:themeColor="text1"/>
              </w:rPr>
            </w:rPrChange>
          </w:rPr>
          <w:delText xml:space="preserve">Transport Layer Security (TLS): </w:delText>
        </w:r>
        <w:r w:rsidRPr="002E4822" w:rsidDel="00614D36">
          <w:rPr>
            <w:rFonts w:ascii="Nunito" w:eastAsia="Nunito" w:hAnsi="Nunito" w:cs="Nunito"/>
            <w:color w:val="000000" w:themeColor="text1"/>
            <w:sz w:val="20"/>
            <w:rPrChange w:id="1240" w:author="Craig Parker" w:date="2024-08-08T08:36:00Z">
              <w:rPr>
                <w:rFonts w:ascii="Nunito" w:eastAsia="Nunito" w:hAnsi="Nunito" w:cs="Nunito"/>
                <w:color w:val="000000" w:themeColor="text1"/>
              </w:rPr>
            </w:rPrChange>
          </w:rPr>
          <w:delText>A cryptographic protocol designed to provide secure communication over a computer network.</w:delText>
        </w:r>
      </w:del>
    </w:p>
    <w:p w14:paraId="746D5FAD" w14:textId="3D0B5DA7" w:rsidR="00AB0BF1" w:rsidRPr="002E4822" w:rsidDel="00614D36" w:rsidRDefault="60C54407" w:rsidP="00614D36">
      <w:pPr>
        <w:pStyle w:val="ListParagraph"/>
        <w:numPr>
          <w:ilvl w:val="0"/>
          <w:numId w:val="47"/>
        </w:numPr>
        <w:spacing w:before="0" w:after="0"/>
        <w:rPr>
          <w:del w:id="1241" w:author="Craig Parker" w:date="2024-08-14T17:18:00Z" w16du:dateUtc="2024-08-14T15:18:00Z"/>
          <w:rFonts w:ascii="Nunito" w:eastAsia="Nunito" w:hAnsi="Nunito" w:cs="Nunito"/>
          <w:color w:val="000000" w:themeColor="text1"/>
          <w:sz w:val="20"/>
          <w:rPrChange w:id="1242" w:author="Craig Parker" w:date="2024-08-08T08:36:00Z">
            <w:rPr>
              <w:del w:id="1243" w:author="Craig Parker" w:date="2024-08-14T17:18:00Z" w16du:dateUtc="2024-08-14T15:18:00Z"/>
              <w:rFonts w:ascii="Nunito" w:eastAsia="Nunito" w:hAnsi="Nunito" w:cs="Nunito"/>
              <w:color w:val="000000" w:themeColor="text1"/>
            </w:rPr>
          </w:rPrChange>
        </w:rPr>
        <w:pPrChange w:id="1244" w:author="Craig Parker" w:date="2024-08-14T17:18:00Z" w16du:dateUtc="2024-08-14T15:18:00Z">
          <w:pPr>
            <w:pStyle w:val="ListParagraph"/>
            <w:numPr>
              <w:numId w:val="14"/>
            </w:numPr>
            <w:spacing w:before="0" w:after="0"/>
            <w:ind w:left="720" w:hanging="360"/>
          </w:pPr>
        </w:pPrChange>
      </w:pPr>
      <w:del w:id="1245" w:author="Craig Parker" w:date="2024-08-14T17:18:00Z" w16du:dateUtc="2024-08-14T15:18:00Z">
        <w:r w:rsidRPr="002E4822" w:rsidDel="00614D36">
          <w:rPr>
            <w:rFonts w:ascii="Nunito" w:eastAsia="Nunito" w:hAnsi="Nunito" w:cs="Nunito"/>
            <w:b/>
            <w:bCs/>
            <w:color w:val="000000" w:themeColor="text1"/>
            <w:sz w:val="20"/>
            <w:rPrChange w:id="1246" w:author="Craig Parker" w:date="2024-08-08T08:36:00Z">
              <w:rPr>
                <w:rFonts w:ascii="Nunito" w:eastAsia="Nunito" w:hAnsi="Nunito" w:cs="Nunito"/>
                <w:b/>
                <w:bCs/>
                <w:color w:val="000000" w:themeColor="text1"/>
              </w:rPr>
            </w:rPrChange>
          </w:rPr>
          <w:delText>National Institute of Standards and Technology (NIST</w:delText>
        </w:r>
        <w:r w:rsidRPr="002E4822" w:rsidDel="00614D36">
          <w:rPr>
            <w:rFonts w:ascii="Nunito" w:eastAsia="Nunito" w:hAnsi="Nunito" w:cs="Nunito"/>
            <w:color w:val="000000" w:themeColor="text1"/>
            <w:sz w:val="20"/>
            <w:rPrChange w:id="1247" w:author="Craig Parker" w:date="2024-08-08T08:36:00Z">
              <w:rPr>
                <w:rFonts w:ascii="Nunito" w:eastAsia="Nunito" w:hAnsi="Nunito" w:cs="Nunito"/>
                <w:color w:val="000000" w:themeColor="text1"/>
              </w:rPr>
            </w:rPrChange>
          </w:rPr>
          <w:delText>): A US federal agency that develops and promotes measurement standards.</w:delText>
        </w:r>
      </w:del>
    </w:p>
    <w:p w14:paraId="22FC5980" w14:textId="12CDD270" w:rsidR="00AB0BF1" w:rsidRPr="002E4822" w:rsidDel="00614D36" w:rsidRDefault="60C54407" w:rsidP="00614D36">
      <w:pPr>
        <w:pStyle w:val="ListParagraph"/>
        <w:numPr>
          <w:ilvl w:val="0"/>
          <w:numId w:val="47"/>
        </w:numPr>
        <w:spacing w:before="0" w:after="0"/>
        <w:rPr>
          <w:del w:id="1248" w:author="Craig Parker" w:date="2024-08-14T17:18:00Z" w16du:dateUtc="2024-08-14T15:18:00Z"/>
          <w:rFonts w:ascii="Nunito" w:eastAsia="Nunito" w:hAnsi="Nunito" w:cs="Nunito"/>
          <w:b/>
          <w:bCs/>
          <w:color w:val="000000" w:themeColor="text1"/>
          <w:sz w:val="20"/>
          <w:rPrChange w:id="1249" w:author="Craig Parker" w:date="2024-08-08T08:36:00Z">
            <w:rPr>
              <w:del w:id="1250" w:author="Craig Parker" w:date="2024-08-14T17:18:00Z" w16du:dateUtc="2024-08-14T15:18:00Z"/>
              <w:rFonts w:ascii="Nunito" w:eastAsia="Nunito" w:hAnsi="Nunito" w:cs="Nunito"/>
              <w:b/>
              <w:bCs/>
              <w:color w:val="000000" w:themeColor="text1"/>
            </w:rPr>
          </w:rPrChange>
        </w:rPr>
        <w:pPrChange w:id="1251" w:author="Craig Parker" w:date="2024-08-14T17:18:00Z" w16du:dateUtc="2024-08-14T15:18:00Z">
          <w:pPr>
            <w:pStyle w:val="ListParagraph"/>
            <w:numPr>
              <w:numId w:val="14"/>
            </w:numPr>
            <w:spacing w:before="0" w:after="0"/>
            <w:ind w:left="720" w:hanging="360"/>
          </w:pPr>
        </w:pPrChange>
      </w:pPr>
      <w:del w:id="1252" w:author="Craig Parker" w:date="2024-08-14T17:18:00Z" w16du:dateUtc="2024-08-14T15:18:00Z">
        <w:r w:rsidRPr="002E4822" w:rsidDel="00614D36">
          <w:rPr>
            <w:rFonts w:ascii="Nunito" w:eastAsia="Nunito" w:hAnsi="Nunito" w:cs="Nunito"/>
            <w:b/>
            <w:bCs/>
            <w:color w:val="000000" w:themeColor="text1"/>
            <w:sz w:val="20"/>
            <w:rPrChange w:id="1253" w:author="Craig Parker" w:date="2024-08-08T08:36:00Z">
              <w:rPr>
                <w:rFonts w:ascii="Nunito" w:eastAsia="Nunito" w:hAnsi="Nunito" w:cs="Nunito"/>
                <w:b/>
                <w:bCs/>
                <w:color w:val="000000" w:themeColor="text1"/>
              </w:rPr>
            </w:rPrChange>
          </w:rPr>
          <w:delText xml:space="preserve">Federal Information Processing Standards (FIPS): </w:delText>
        </w:r>
        <w:r w:rsidRPr="002E4822" w:rsidDel="00614D36">
          <w:rPr>
            <w:rFonts w:ascii="Nunito" w:eastAsia="Nunito" w:hAnsi="Nunito" w:cs="Nunito"/>
            <w:color w:val="000000" w:themeColor="text1"/>
            <w:sz w:val="20"/>
            <w:rPrChange w:id="1254" w:author="Craig Parker" w:date="2024-08-08T08:36:00Z">
              <w:rPr>
                <w:rFonts w:ascii="Nunito" w:eastAsia="Nunito" w:hAnsi="Nunito" w:cs="Nunito"/>
                <w:color w:val="000000" w:themeColor="text1"/>
              </w:rPr>
            </w:rPrChange>
          </w:rPr>
          <w:delText>Standards for federal computer systems that are developed by NIST.</w:delText>
        </w:r>
      </w:del>
    </w:p>
    <w:p w14:paraId="46023B79" w14:textId="76BD16CF" w:rsidR="00AB0BF1" w:rsidRPr="002E4822" w:rsidDel="00614D36" w:rsidRDefault="60C54407" w:rsidP="00614D36">
      <w:pPr>
        <w:pStyle w:val="ListParagraph"/>
        <w:numPr>
          <w:ilvl w:val="0"/>
          <w:numId w:val="47"/>
        </w:numPr>
        <w:spacing w:before="0" w:after="0"/>
        <w:rPr>
          <w:del w:id="1255" w:author="Craig Parker" w:date="2024-08-14T17:18:00Z" w16du:dateUtc="2024-08-14T15:18:00Z"/>
          <w:rFonts w:ascii="Nunito" w:eastAsia="Nunito" w:hAnsi="Nunito" w:cs="Nunito"/>
          <w:color w:val="000000" w:themeColor="text1"/>
          <w:sz w:val="20"/>
          <w:rPrChange w:id="1256" w:author="Craig Parker" w:date="2024-08-08T08:36:00Z">
            <w:rPr>
              <w:del w:id="1257" w:author="Craig Parker" w:date="2024-08-14T17:18:00Z" w16du:dateUtc="2024-08-14T15:18:00Z"/>
              <w:rFonts w:ascii="Nunito" w:eastAsia="Nunito" w:hAnsi="Nunito" w:cs="Nunito"/>
              <w:color w:val="000000" w:themeColor="text1"/>
            </w:rPr>
          </w:rPrChange>
        </w:rPr>
        <w:pPrChange w:id="1258" w:author="Craig Parker" w:date="2024-08-14T17:18:00Z" w16du:dateUtc="2024-08-14T15:18:00Z">
          <w:pPr>
            <w:pStyle w:val="ListParagraph"/>
            <w:numPr>
              <w:numId w:val="14"/>
            </w:numPr>
            <w:spacing w:before="0" w:after="0"/>
            <w:ind w:left="720" w:hanging="360"/>
          </w:pPr>
        </w:pPrChange>
      </w:pPr>
      <w:del w:id="1259" w:author="Craig Parker" w:date="2024-08-14T17:18:00Z" w16du:dateUtc="2024-08-14T15:18:00Z">
        <w:r w:rsidRPr="002E4822" w:rsidDel="00614D36">
          <w:rPr>
            <w:rFonts w:ascii="Nunito" w:eastAsia="Nunito" w:hAnsi="Nunito" w:cs="Nunito"/>
            <w:b/>
            <w:bCs/>
            <w:color w:val="000000" w:themeColor="text1"/>
            <w:sz w:val="20"/>
            <w:rPrChange w:id="1260" w:author="Craig Parker" w:date="2024-08-08T08:36:00Z">
              <w:rPr>
                <w:rFonts w:ascii="Nunito" w:eastAsia="Nunito" w:hAnsi="Nunito" w:cs="Nunito"/>
                <w:b/>
                <w:bCs/>
                <w:color w:val="000000" w:themeColor="text1"/>
              </w:rPr>
            </w:rPrChange>
          </w:rPr>
          <w:delText xml:space="preserve">US Department of Human and Health Services (HSS): </w:delText>
        </w:r>
        <w:r w:rsidRPr="002E4822" w:rsidDel="00614D36">
          <w:rPr>
            <w:rFonts w:ascii="Nunito" w:eastAsia="Nunito" w:hAnsi="Nunito" w:cs="Nunito"/>
            <w:color w:val="000000" w:themeColor="text1"/>
            <w:sz w:val="20"/>
            <w:rPrChange w:id="1261" w:author="Craig Parker" w:date="2024-08-08T08:36:00Z">
              <w:rPr>
                <w:rFonts w:ascii="Nunito" w:eastAsia="Nunito" w:hAnsi="Nunito" w:cs="Nunito"/>
                <w:color w:val="000000" w:themeColor="text1"/>
              </w:rPr>
            </w:rPrChange>
          </w:rPr>
          <w:delText>A department of the US government responsible for protecting the health of all Americans and providing essential human services.</w:delText>
        </w:r>
      </w:del>
    </w:p>
    <w:p w14:paraId="30F92492" w14:textId="77777777" w:rsidR="00AB0BF1" w:rsidRDefault="00AB0BF1" w:rsidP="00614D36">
      <w:pPr>
        <w:pStyle w:val="ListParagraph"/>
        <w:spacing w:before="0" w:after="0"/>
        <w:ind w:left="720"/>
        <w:rPr>
          <w:ins w:id="1262" w:author="Craig Parker" w:date="2024-08-14T17:18:00Z" w16du:dateUtc="2024-08-14T15:18:00Z"/>
          <w:rFonts w:ascii="Nunito" w:eastAsia="Nunito" w:hAnsi="Nunito" w:cs="Nunito"/>
          <w:color w:val="000000" w:themeColor="text1"/>
          <w:sz w:val="20"/>
        </w:rPr>
      </w:pPr>
    </w:p>
    <w:p w14:paraId="421066C8" w14:textId="77777777" w:rsidR="00614D36" w:rsidRPr="00614D36" w:rsidRDefault="00614D36" w:rsidP="00614D36">
      <w:pPr>
        <w:rPr>
          <w:ins w:id="1263" w:author="Craig Parker" w:date="2024-08-14T17:18:00Z" w16du:dateUtc="2024-08-14T15:18:00Z"/>
          <w:rFonts w:ascii="Nunito" w:eastAsia="Nunito" w:hAnsi="Nunito" w:cs="Nunito"/>
          <w:color w:val="000000" w:themeColor="text1"/>
          <w:sz w:val="20"/>
          <w:rPrChange w:id="1264" w:author="Craig Parker" w:date="2024-08-14T17:19:00Z" w16du:dateUtc="2024-08-14T15:19:00Z">
            <w:rPr>
              <w:ins w:id="1265" w:author="Craig Parker" w:date="2024-08-14T17:18:00Z" w16du:dateUtc="2024-08-14T15:18:00Z"/>
              <w:rFonts w:eastAsia="Nunito"/>
            </w:rPr>
          </w:rPrChange>
        </w:rPr>
        <w:pPrChange w:id="1266" w:author="Craig Parker" w:date="2024-08-14T17:19:00Z" w16du:dateUtc="2024-08-14T15:19:00Z">
          <w:pPr>
            <w:pStyle w:val="ListParagraph"/>
            <w:spacing w:before="0" w:after="0"/>
            <w:ind w:left="720"/>
          </w:pPr>
        </w:pPrChange>
      </w:pPr>
    </w:p>
    <w:p w14:paraId="682AE3C4" w14:textId="77777777" w:rsidR="00614D36" w:rsidRDefault="00614D36" w:rsidP="00614D36">
      <w:pPr>
        <w:pStyle w:val="ListParagraph"/>
        <w:spacing w:before="0" w:after="0"/>
        <w:ind w:left="720"/>
        <w:rPr>
          <w:ins w:id="1267" w:author="Craig Parker" w:date="2024-08-14T17:12:00Z" w16du:dateUtc="2024-08-14T15:12:00Z"/>
          <w:rFonts w:ascii="Nunito" w:eastAsia="Nunito" w:hAnsi="Nunito" w:cs="Nunito"/>
          <w:color w:val="000000" w:themeColor="text1"/>
          <w:sz w:val="20"/>
        </w:rPr>
      </w:pPr>
    </w:p>
    <w:tbl>
      <w:tblPr>
        <w:tblStyle w:val="PlainTable4"/>
        <w:tblW w:w="5000" w:type="pct"/>
        <w:shd w:val="clear" w:color="auto" w:fill="FFFFFF" w:themeFill="background1"/>
        <w:tblLayout w:type="fixed"/>
        <w:tblLook w:val="04A0" w:firstRow="1" w:lastRow="0" w:firstColumn="1" w:lastColumn="0" w:noHBand="0" w:noVBand="1"/>
        <w:tblPrChange w:id="1268" w:author="Craig Parker" w:date="2024-08-14T17:53:00Z" w16du:dateUtc="2024-08-14T15:53:00Z">
          <w:tblPr>
            <w:tblStyle w:val="PlainTable4"/>
            <w:tblW w:w="5000" w:type="pct"/>
            <w:tblLook w:val="04A0" w:firstRow="1" w:lastRow="0" w:firstColumn="1" w:lastColumn="0" w:noHBand="0" w:noVBand="1"/>
          </w:tblPr>
        </w:tblPrChange>
      </w:tblPr>
      <w:tblGrid>
        <w:gridCol w:w="2409"/>
        <w:gridCol w:w="6951"/>
        <w:tblGridChange w:id="1269">
          <w:tblGrid>
            <w:gridCol w:w="2409"/>
            <w:gridCol w:w="2735"/>
            <w:gridCol w:w="4216"/>
          </w:tblGrid>
        </w:tblGridChange>
      </w:tblGrid>
      <w:tr w:rsidR="00523FB0" w:rsidRPr="00614D36" w14:paraId="63623AD2" w14:textId="77777777" w:rsidTr="0027516D">
        <w:trPr>
          <w:cnfStyle w:val="100000000000" w:firstRow="1" w:lastRow="0" w:firstColumn="0" w:lastColumn="0" w:oddVBand="0" w:evenVBand="0" w:oddHBand="0" w:evenHBand="0" w:firstRowFirstColumn="0" w:firstRowLastColumn="0" w:lastRowFirstColumn="0" w:lastRowLastColumn="0"/>
          <w:trHeight w:val="290"/>
          <w:ins w:id="1270" w:author="Craig Parker" w:date="2024-08-14T17:12:00Z" w16du:dateUtc="2024-08-14T15:12:00Z"/>
          <w:trPrChange w:id="1271"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272" w:author="Craig Parker" w:date="2024-08-14T17:53:00Z" w16du:dateUtc="2024-08-14T15:53:00Z">
              <w:tcPr>
                <w:tcW w:w="1439" w:type="pct"/>
                <w:gridSpan w:val="2"/>
                <w:noWrap/>
                <w:hideMark/>
              </w:tcPr>
            </w:tcPrChange>
          </w:tcPr>
          <w:p w14:paraId="33480B81" w14:textId="77777777" w:rsidR="00523FB0" w:rsidRPr="00614D36" w:rsidRDefault="00523FB0" w:rsidP="00523FB0">
            <w:pPr>
              <w:overflowPunct/>
              <w:autoSpaceDE/>
              <w:autoSpaceDN/>
              <w:adjustRightInd/>
              <w:cnfStyle w:val="101000000000" w:firstRow="1" w:lastRow="0" w:firstColumn="1" w:lastColumn="0" w:oddVBand="0" w:evenVBand="0" w:oddHBand="0" w:evenHBand="0" w:firstRowFirstColumn="0" w:firstRowLastColumn="0" w:lastRowFirstColumn="0" w:lastRowLastColumn="0"/>
              <w:rPr>
                <w:ins w:id="1273" w:author="Craig Parker" w:date="2024-08-14T17:12:00Z" w16du:dateUtc="2024-08-14T15:12:00Z"/>
                <w:rFonts w:ascii="Nunito" w:hAnsi="Nunito"/>
                <w:color w:val="000000" w:themeColor="text1"/>
                <w:sz w:val="22"/>
                <w:szCs w:val="22"/>
                <w:lang w:val="en-ZA" w:eastAsia="en-ZA"/>
                <w:rPrChange w:id="1274" w:author="Craig Parker" w:date="2024-08-14T17:19:00Z" w16du:dateUtc="2024-08-14T15:19:00Z">
                  <w:rPr>
                    <w:ins w:id="1275" w:author="Craig Parker" w:date="2024-08-14T17:12:00Z" w16du:dateUtc="2024-08-14T15:12:00Z"/>
                    <w:rFonts w:ascii="Aptos Narrow" w:hAnsi="Aptos Narrow"/>
                    <w:color w:val="FFFFFF"/>
                    <w:sz w:val="22"/>
                    <w:szCs w:val="22"/>
                    <w:lang w:val="en-ZA" w:eastAsia="en-ZA"/>
                  </w:rPr>
                </w:rPrChange>
              </w:rPr>
            </w:pPr>
            <w:ins w:id="1276" w:author="Craig Parker" w:date="2024-08-14T17:12:00Z" w16du:dateUtc="2024-08-14T15:12:00Z">
              <w:r w:rsidRPr="00614D36">
                <w:rPr>
                  <w:rFonts w:ascii="Nunito" w:hAnsi="Nunito"/>
                  <w:color w:val="000000" w:themeColor="text1"/>
                  <w:sz w:val="22"/>
                  <w:szCs w:val="22"/>
                  <w:lang w:val="en-ZA" w:eastAsia="en-ZA"/>
                  <w:rPrChange w:id="1277" w:author="Craig Parker" w:date="2024-08-14T17:19:00Z" w16du:dateUtc="2024-08-14T15:19:00Z">
                    <w:rPr>
                      <w:rFonts w:ascii="Aptos Narrow" w:hAnsi="Aptos Narrow"/>
                      <w:color w:val="FFFFFF"/>
                      <w:sz w:val="22"/>
                      <w:szCs w:val="22"/>
                      <w:lang w:val="en-ZA" w:eastAsia="en-ZA"/>
                    </w:rPr>
                  </w:rPrChange>
                </w:rPr>
                <w:t>Term</w:t>
              </w:r>
            </w:ins>
          </w:p>
        </w:tc>
        <w:tc>
          <w:tcPr>
            <w:tcW w:w="3713" w:type="pct"/>
            <w:shd w:val="clear" w:color="auto" w:fill="FFFFFF" w:themeFill="background1"/>
            <w:hideMark/>
            <w:tcPrChange w:id="1278" w:author="Craig Parker" w:date="2024-08-14T17:53:00Z" w16du:dateUtc="2024-08-14T15:53:00Z">
              <w:tcPr>
                <w:tcW w:w="3561" w:type="pct"/>
                <w:hideMark/>
              </w:tcPr>
            </w:tcPrChange>
          </w:tcPr>
          <w:p w14:paraId="6DEE2083" w14:textId="77777777" w:rsidR="00523FB0" w:rsidRPr="00614D36" w:rsidRDefault="00523FB0" w:rsidP="00523FB0">
            <w:pPr>
              <w:overflowPunct/>
              <w:autoSpaceDE/>
              <w:autoSpaceDN/>
              <w:adjustRightInd/>
              <w:cnfStyle w:val="100000000000" w:firstRow="1" w:lastRow="0" w:firstColumn="0" w:lastColumn="0" w:oddVBand="0" w:evenVBand="0" w:oddHBand="0" w:evenHBand="0" w:firstRowFirstColumn="0" w:firstRowLastColumn="0" w:lastRowFirstColumn="0" w:lastRowLastColumn="0"/>
              <w:rPr>
                <w:ins w:id="1279" w:author="Craig Parker" w:date="2024-08-14T17:12:00Z" w16du:dateUtc="2024-08-14T15:12:00Z"/>
                <w:rFonts w:ascii="Nunito" w:hAnsi="Nunito"/>
                <w:color w:val="000000" w:themeColor="text1"/>
                <w:sz w:val="22"/>
                <w:szCs w:val="22"/>
                <w:lang w:val="en-ZA" w:eastAsia="en-ZA"/>
                <w:rPrChange w:id="1280" w:author="Craig Parker" w:date="2024-08-14T17:19:00Z" w16du:dateUtc="2024-08-14T15:19:00Z">
                  <w:rPr>
                    <w:ins w:id="1281" w:author="Craig Parker" w:date="2024-08-14T17:12:00Z" w16du:dateUtc="2024-08-14T15:12:00Z"/>
                    <w:rFonts w:ascii="Aptos Narrow" w:hAnsi="Aptos Narrow"/>
                    <w:color w:val="FFFFFF"/>
                    <w:sz w:val="22"/>
                    <w:szCs w:val="22"/>
                    <w:lang w:val="en-ZA" w:eastAsia="en-ZA"/>
                  </w:rPr>
                </w:rPrChange>
              </w:rPr>
            </w:pPr>
            <w:ins w:id="1282" w:author="Craig Parker" w:date="2024-08-14T17:12:00Z" w16du:dateUtc="2024-08-14T15:12:00Z">
              <w:r w:rsidRPr="00614D36">
                <w:rPr>
                  <w:rFonts w:ascii="Nunito" w:hAnsi="Nunito"/>
                  <w:color w:val="000000" w:themeColor="text1"/>
                  <w:sz w:val="22"/>
                  <w:szCs w:val="22"/>
                  <w:lang w:val="en-ZA" w:eastAsia="en-ZA"/>
                  <w:rPrChange w:id="1283" w:author="Craig Parker" w:date="2024-08-14T17:19:00Z" w16du:dateUtc="2024-08-14T15:19:00Z">
                    <w:rPr>
                      <w:rFonts w:ascii="Aptos Narrow" w:hAnsi="Aptos Narrow"/>
                      <w:color w:val="FFFFFF"/>
                      <w:sz w:val="22"/>
                      <w:szCs w:val="22"/>
                      <w:lang w:val="en-ZA" w:eastAsia="en-ZA"/>
                    </w:rPr>
                  </w:rPrChange>
                </w:rPr>
                <w:t>Definition</w:t>
              </w:r>
            </w:ins>
          </w:p>
        </w:tc>
      </w:tr>
      <w:tr w:rsidR="00523FB0" w:rsidRPr="00614D36" w14:paraId="72A3CD7C" w14:textId="77777777" w:rsidTr="0027516D">
        <w:trPr>
          <w:cnfStyle w:val="000000100000" w:firstRow="0" w:lastRow="0" w:firstColumn="0" w:lastColumn="0" w:oddVBand="0" w:evenVBand="0" w:oddHBand="1" w:evenHBand="0" w:firstRowFirstColumn="0" w:firstRowLastColumn="0" w:lastRowFirstColumn="0" w:lastRowLastColumn="0"/>
          <w:trHeight w:val="580"/>
          <w:ins w:id="1284" w:author="Craig Parker" w:date="2024-08-14T17:12:00Z" w16du:dateUtc="2024-08-14T15:12:00Z"/>
          <w:trPrChange w:id="1285"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286" w:author="Craig Parker" w:date="2024-08-14T17:53:00Z" w16du:dateUtc="2024-08-14T15:53:00Z">
              <w:tcPr>
                <w:tcW w:w="1439" w:type="pct"/>
                <w:gridSpan w:val="2"/>
                <w:noWrap/>
                <w:hideMark/>
              </w:tcPr>
            </w:tcPrChange>
          </w:tcPr>
          <w:p w14:paraId="4A778698"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287" w:author="Craig Parker" w:date="2024-08-14T17:12:00Z" w16du:dateUtc="2024-08-14T15:12:00Z"/>
                <w:rFonts w:ascii="Nunito" w:hAnsi="Nunito"/>
                <w:color w:val="000000"/>
                <w:sz w:val="22"/>
                <w:szCs w:val="22"/>
                <w:lang w:val="en-ZA" w:eastAsia="en-ZA"/>
                <w:rPrChange w:id="1288" w:author="Craig Parker" w:date="2024-08-14T17:18:00Z" w16du:dateUtc="2024-08-14T15:18:00Z">
                  <w:rPr>
                    <w:ins w:id="1289" w:author="Craig Parker" w:date="2024-08-14T17:12:00Z" w16du:dateUtc="2024-08-14T15:12:00Z"/>
                    <w:rFonts w:ascii="Aptos Narrow" w:hAnsi="Aptos Narrow"/>
                    <w:color w:val="000000"/>
                    <w:sz w:val="22"/>
                    <w:szCs w:val="22"/>
                    <w:lang w:val="en-ZA" w:eastAsia="en-ZA"/>
                  </w:rPr>
                </w:rPrChange>
              </w:rPr>
            </w:pPr>
            <w:ins w:id="1290" w:author="Craig Parker" w:date="2024-08-14T17:12:00Z" w16du:dateUtc="2024-08-14T15:12:00Z">
              <w:r w:rsidRPr="00614D36">
                <w:rPr>
                  <w:rFonts w:ascii="Nunito" w:hAnsi="Nunito"/>
                  <w:color w:val="000000"/>
                  <w:sz w:val="22"/>
                  <w:szCs w:val="22"/>
                  <w:lang w:val="en-ZA" w:eastAsia="en-ZA"/>
                  <w:rPrChange w:id="1291" w:author="Craig Parker" w:date="2024-08-14T17:18:00Z" w16du:dateUtc="2024-08-14T15:18:00Z">
                    <w:rPr>
                      <w:rFonts w:ascii="Aptos Narrow" w:hAnsi="Aptos Narrow"/>
                      <w:color w:val="000000"/>
                      <w:sz w:val="22"/>
                      <w:szCs w:val="22"/>
                      <w:lang w:val="en-ZA" w:eastAsia="en-ZA"/>
                    </w:rPr>
                  </w:rPrChange>
                </w:rPr>
                <w:t>Areal/Geospatial Socio-Economic Data</w:t>
              </w:r>
            </w:ins>
          </w:p>
        </w:tc>
        <w:tc>
          <w:tcPr>
            <w:tcW w:w="3713" w:type="pct"/>
            <w:shd w:val="clear" w:color="auto" w:fill="FFFFFF" w:themeFill="background1"/>
            <w:hideMark/>
            <w:tcPrChange w:id="1292" w:author="Craig Parker" w:date="2024-08-14T17:53:00Z" w16du:dateUtc="2024-08-14T15:53:00Z">
              <w:tcPr>
                <w:tcW w:w="3561" w:type="pct"/>
                <w:hideMark/>
              </w:tcPr>
            </w:tcPrChange>
          </w:tcPr>
          <w:p w14:paraId="66735C2B"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293" w:author="Craig Parker" w:date="2024-08-14T17:12:00Z" w16du:dateUtc="2024-08-14T15:12:00Z"/>
                <w:rFonts w:ascii="Nunito" w:hAnsi="Nunito"/>
                <w:color w:val="000000"/>
                <w:sz w:val="22"/>
                <w:szCs w:val="22"/>
                <w:lang w:val="en-ZA" w:eastAsia="en-ZA"/>
                <w:rPrChange w:id="1294" w:author="Craig Parker" w:date="2024-08-14T17:18:00Z" w16du:dateUtc="2024-08-14T15:18:00Z">
                  <w:rPr>
                    <w:ins w:id="1295" w:author="Craig Parker" w:date="2024-08-14T17:12:00Z" w16du:dateUtc="2024-08-14T15:12:00Z"/>
                    <w:rFonts w:ascii="Aptos Narrow" w:hAnsi="Aptos Narrow"/>
                    <w:color w:val="000000"/>
                    <w:sz w:val="22"/>
                    <w:szCs w:val="22"/>
                    <w:lang w:val="en-ZA" w:eastAsia="en-ZA"/>
                  </w:rPr>
                </w:rPrChange>
              </w:rPr>
            </w:pPr>
            <w:ins w:id="1296" w:author="Craig Parker" w:date="2024-08-14T17:12:00Z" w16du:dateUtc="2024-08-14T15:12:00Z">
              <w:r w:rsidRPr="00614D36">
                <w:rPr>
                  <w:rFonts w:ascii="Nunito" w:hAnsi="Nunito"/>
                  <w:color w:val="000000"/>
                  <w:sz w:val="22"/>
                  <w:szCs w:val="22"/>
                  <w:lang w:val="en-ZA" w:eastAsia="en-ZA"/>
                  <w:rPrChange w:id="1297" w:author="Craig Parker" w:date="2024-08-14T17:18:00Z" w16du:dateUtc="2024-08-14T15:18:00Z">
                    <w:rPr>
                      <w:rFonts w:ascii="Aptos Narrow" w:hAnsi="Aptos Narrow"/>
                      <w:color w:val="000000"/>
                      <w:sz w:val="22"/>
                      <w:szCs w:val="22"/>
                      <w:lang w:val="en-ZA" w:eastAsia="en-ZA"/>
                    </w:rPr>
                  </w:rPrChange>
                </w:rPr>
                <w:t>Represents socio-economic conditions such as household economic status, access to services, and dwelling type. Sourced from national census data and focused household and demographic surveys.</w:t>
              </w:r>
            </w:ins>
          </w:p>
        </w:tc>
      </w:tr>
      <w:tr w:rsidR="00523FB0" w:rsidRPr="00614D36" w14:paraId="029A1C86" w14:textId="77777777" w:rsidTr="0027516D">
        <w:tblPrEx>
          <w:tblPrExChange w:id="1298" w:author="Craig Parker" w:date="2024-08-14T17:53:00Z" w16du:dateUtc="2024-08-14T15:53:00Z">
            <w:tblPrEx>
              <w:tblLayout w:type="fixed"/>
            </w:tblPrEx>
          </w:tblPrExChange>
        </w:tblPrEx>
        <w:trPr>
          <w:trHeight w:val="580"/>
          <w:ins w:id="1299" w:author="Craig Parker" w:date="2024-08-14T17:12:00Z" w16du:dateUtc="2024-08-14T15:12:00Z"/>
          <w:trPrChange w:id="1300"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301" w:author="Craig Parker" w:date="2024-08-14T17:53:00Z" w16du:dateUtc="2024-08-14T15:53:00Z">
              <w:tcPr>
                <w:tcW w:w="1287" w:type="pct"/>
                <w:noWrap/>
                <w:hideMark/>
              </w:tcPr>
            </w:tcPrChange>
          </w:tcPr>
          <w:p w14:paraId="110F1585" w14:textId="77777777" w:rsidR="00523FB0" w:rsidRPr="00614D36" w:rsidRDefault="00523FB0" w:rsidP="00523FB0">
            <w:pPr>
              <w:overflowPunct/>
              <w:autoSpaceDE/>
              <w:autoSpaceDN/>
              <w:adjustRightInd/>
              <w:rPr>
                <w:ins w:id="1302" w:author="Craig Parker" w:date="2024-08-14T17:12:00Z" w16du:dateUtc="2024-08-14T15:12:00Z"/>
                <w:rFonts w:ascii="Nunito" w:hAnsi="Nunito"/>
                <w:color w:val="000000"/>
                <w:sz w:val="22"/>
                <w:szCs w:val="22"/>
                <w:lang w:val="en-ZA" w:eastAsia="en-ZA"/>
                <w:rPrChange w:id="1303" w:author="Craig Parker" w:date="2024-08-14T17:18:00Z" w16du:dateUtc="2024-08-14T15:18:00Z">
                  <w:rPr>
                    <w:ins w:id="1304" w:author="Craig Parker" w:date="2024-08-14T17:12:00Z" w16du:dateUtc="2024-08-14T15:12:00Z"/>
                    <w:rFonts w:ascii="Aptos Narrow" w:hAnsi="Aptos Narrow"/>
                    <w:color w:val="000000"/>
                    <w:sz w:val="22"/>
                    <w:szCs w:val="22"/>
                    <w:lang w:val="en-ZA" w:eastAsia="en-ZA"/>
                  </w:rPr>
                </w:rPrChange>
              </w:rPr>
            </w:pPr>
            <w:ins w:id="1305" w:author="Craig Parker" w:date="2024-08-14T17:12:00Z" w16du:dateUtc="2024-08-14T15:12:00Z">
              <w:r w:rsidRPr="00614D36">
                <w:rPr>
                  <w:rFonts w:ascii="Nunito" w:hAnsi="Nunito"/>
                  <w:color w:val="000000"/>
                  <w:sz w:val="22"/>
                  <w:szCs w:val="22"/>
                  <w:lang w:val="en-ZA" w:eastAsia="en-ZA"/>
                  <w:rPrChange w:id="1306" w:author="Craig Parker" w:date="2024-08-14T17:18:00Z" w16du:dateUtc="2024-08-14T15:18:00Z">
                    <w:rPr>
                      <w:rFonts w:ascii="Aptos Narrow" w:hAnsi="Aptos Narrow"/>
                      <w:color w:val="000000"/>
                      <w:sz w:val="22"/>
                      <w:szCs w:val="22"/>
                      <w:lang w:val="en-ZA" w:eastAsia="en-ZA"/>
                    </w:rPr>
                  </w:rPrChange>
                </w:rPr>
                <w:t>Bona Fide Researcher</w:t>
              </w:r>
            </w:ins>
          </w:p>
        </w:tc>
        <w:tc>
          <w:tcPr>
            <w:tcW w:w="3713" w:type="pct"/>
            <w:shd w:val="clear" w:color="auto" w:fill="FFFFFF" w:themeFill="background1"/>
            <w:hideMark/>
            <w:tcPrChange w:id="1307" w:author="Craig Parker" w:date="2024-08-14T17:53:00Z" w16du:dateUtc="2024-08-14T15:53:00Z">
              <w:tcPr>
                <w:tcW w:w="3713" w:type="pct"/>
                <w:gridSpan w:val="2"/>
                <w:hideMark/>
              </w:tcPr>
            </w:tcPrChange>
          </w:tcPr>
          <w:p w14:paraId="0AB95261"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308" w:author="Craig Parker" w:date="2024-08-14T17:12:00Z" w16du:dateUtc="2024-08-14T15:12:00Z"/>
                <w:rFonts w:ascii="Nunito" w:hAnsi="Nunito"/>
                <w:color w:val="000000"/>
                <w:sz w:val="22"/>
                <w:szCs w:val="22"/>
                <w:lang w:val="en-ZA" w:eastAsia="en-ZA"/>
                <w:rPrChange w:id="1309" w:author="Craig Parker" w:date="2024-08-14T17:18:00Z" w16du:dateUtc="2024-08-14T15:18:00Z">
                  <w:rPr>
                    <w:ins w:id="1310" w:author="Craig Parker" w:date="2024-08-14T17:12:00Z" w16du:dateUtc="2024-08-14T15:12:00Z"/>
                    <w:rFonts w:ascii="Aptos Narrow" w:hAnsi="Aptos Narrow"/>
                    <w:color w:val="000000"/>
                    <w:sz w:val="22"/>
                    <w:szCs w:val="22"/>
                    <w:lang w:val="en-ZA" w:eastAsia="en-ZA"/>
                  </w:rPr>
                </w:rPrChange>
              </w:rPr>
            </w:pPr>
            <w:ins w:id="1311" w:author="Craig Parker" w:date="2024-08-14T17:12:00Z" w16du:dateUtc="2024-08-14T15:12:00Z">
              <w:r w:rsidRPr="00614D36">
                <w:rPr>
                  <w:rFonts w:ascii="Nunito" w:hAnsi="Nunito"/>
                  <w:color w:val="000000"/>
                  <w:sz w:val="22"/>
                  <w:szCs w:val="22"/>
                  <w:lang w:val="en-ZA" w:eastAsia="en-ZA"/>
                  <w:rPrChange w:id="1312" w:author="Craig Parker" w:date="2024-08-14T17:18:00Z" w16du:dateUtc="2024-08-14T15:18:00Z">
                    <w:rPr>
                      <w:rFonts w:ascii="Aptos Narrow" w:hAnsi="Aptos Narrow"/>
                      <w:color w:val="000000"/>
                      <w:sz w:val="22"/>
                      <w:szCs w:val="22"/>
                      <w:lang w:val="en-ZA" w:eastAsia="en-ZA"/>
                    </w:rPr>
                  </w:rPrChange>
                </w:rPr>
                <w:t>An individual or entity engaged in legitimate scientific research with the objective of advancing knowledge in health data science, operating within the ethical, legal, and professional frameworks of academic and scientific research.</w:t>
              </w:r>
            </w:ins>
          </w:p>
        </w:tc>
      </w:tr>
      <w:tr w:rsidR="00523FB0" w:rsidRPr="00614D36" w14:paraId="15029743" w14:textId="77777777" w:rsidTr="0027516D">
        <w:trPr>
          <w:cnfStyle w:val="000000100000" w:firstRow="0" w:lastRow="0" w:firstColumn="0" w:lastColumn="0" w:oddVBand="0" w:evenVBand="0" w:oddHBand="1" w:evenHBand="0" w:firstRowFirstColumn="0" w:firstRowLastColumn="0" w:lastRowFirstColumn="0" w:lastRowLastColumn="0"/>
          <w:trHeight w:val="870"/>
          <w:ins w:id="1313" w:author="Craig Parker" w:date="2024-08-14T17:12:00Z" w16du:dateUtc="2024-08-14T15:12:00Z"/>
          <w:trPrChange w:id="1314" w:author="Craig Parker" w:date="2024-08-14T17:53:00Z" w16du:dateUtc="2024-08-14T15:53:00Z">
            <w:trPr>
              <w:trHeight w:val="87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315" w:author="Craig Parker" w:date="2024-08-14T17:53:00Z" w16du:dateUtc="2024-08-14T15:53:00Z">
              <w:tcPr>
                <w:tcW w:w="1439" w:type="pct"/>
                <w:gridSpan w:val="2"/>
                <w:noWrap/>
                <w:hideMark/>
              </w:tcPr>
            </w:tcPrChange>
          </w:tcPr>
          <w:p w14:paraId="6D44E684"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316" w:author="Craig Parker" w:date="2024-08-14T17:12:00Z" w16du:dateUtc="2024-08-14T15:12:00Z"/>
                <w:rFonts w:ascii="Nunito" w:hAnsi="Nunito"/>
                <w:color w:val="000000"/>
                <w:sz w:val="22"/>
                <w:szCs w:val="22"/>
                <w:lang w:val="en-ZA" w:eastAsia="en-ZA"/>
                <w:rPrChange w:id="1317" w:author="Craig Parker" w:date="2024-08-14T17:18:00Z" w16du:dateUtc="2024-08-14T15:18:00Z">
                  <w:rPr>
                    <w:ins w:id="1318" w:author="Craig Parker" w:date="2024-08-14T17:12:00Z" w16du:dateUtc="2024-08-14T15:12:00Z"/>
                    <w:rFonts w:ascii="Aptos Narrow" w:hAnsi="Aptos Narrow"/>
                    <w:color w:val="000000"/>
                    <w:sz w:val="22"/>
                    <w:szCs w:val="22"/>
                    <w:lang w:val="en-ZA" w:eastAsia="en-ZA"/>
                  </w:rPr>
                </w:rPrChange>
              </w:rPr>
            </w:pPr>
            <w:ins w:id="1319" w:author="Craig Parker" w:date="2024-08-14T17:12:00Z" w16du:dateUtc="2024-08-14T15:12:00Z">
              <w:r w:rsidRPr="00614D36">
                <w:rPr>
                  <w:rFonts w:ascii="Nunito" w:hAnsi="Nunito"/>
                  <w:color w:val="000000"/>
                  <w:sz w:val="22"/>
                  <w:szCs w:val="22"/>
                  <w:lang w:val="en-ZA" w:eastAsia="en-ZA"/>
                  <w:rPrChange w:id="1320" w:author="Craig Parker" w:date="2024-08-14T17:18:00Z" w16du:dateUtc="2024-08-14T15:18:00Z">
                    <w:rPr>
                      <w:rFonts w:ascii="Aptos Narrow" w:hAnsi="Aptos Narrow"/>
                      <w:color w:val="000000"/>
                      <w:sz w:val="22"/>
                      <w:szCs w:val="22"/>
                      <w:lang w:val="en-ZA" w:eastAsia="en-ZA"/>
                    </w:rPr>
                  </w:rPrChange>
                </w:rPr>
                <w:t>CSAG GitLab</w:t>
              </w:r>
            </w:ins>
          </w:p>
        </w:tc>
        <w:tc>
          <w:tcPr>
            <w:tcW w:w="3713" w:type="pct"/>
            <w:shd w:val="clear" w:color="auto" w:fill="FFFFFF" w:themeFill="background1"/>
            <w:hideMark/>
            <w:tcPrChange w:id="1321" w:author="Craig Parker" w:date="2024-08-14T17:53:00Z" w16du:dateUtc="2024-08-14T15:53:00Z">
              <w:tcPr>
                <w:tcW w:w="3561" w:type="pct"/>
                <w:hideMark/>
              </w:tcPr>
            </w:tcPrChange>
          </w:tcPr>
          <w:p w14:paraId="074C4BBF"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322" w:author="Craig Parker" w:date="2024-08-14T17:12:00Z" w16du:dateUtc="2024-08-14T15:12:00Z"/>
                <w:rFonts w:ascii="Nunito" w:hAnsi="Nunito"/>
                <w:color w:val="000000"/>
                <w:sz w:val="22"/>
                <w:szCs w:val="22"/>
                <w:lang w:val="en-ZA" w:eastAsia="en-ZA"/>
                <w:rPrChange w:id="1323" w:author="Craig Parker" w:date="2024-08-14T17:18:00Z" w16du:dateUtc="2024-08-14T15:18:00Z">
                  <w:rPr>
                    <w:ins w:id="1324" w:author="Craig Parker" w:date="2024-08-14T17:12:00Z" w16du:dateUtc="2024-08-14T15:12:00Z"/>
                    <w:rFonts w:ascii="Aptos Narrow" w:hAnsi="Aptos Narrow"/>
                    <w:color w:val="000000"/>
                    <w:sz w:val="22"/>
                    <w:szCs w:val="22"/>
                    <w:lang w:val="en-ZA" w:eastAsia="en-ZA"/>
                  </w:rPr>
                </w:rPrChange>
              </w:rPr>
            </w:pPr>
            <w:ins w:id="1325" w:author="Craig Parker" w:date="2024-08-14T17:12:00Z" w16du:dateUtc="2024-08-14T15:12:00Z">
              <w:r w:rsidRPr="00614D36">
                <w:rPr>
                  <w:rFonts w:ascii="Nunito" w:hAnsi="Nunito"/>
                  <w:color w:val="000000"/>
                  <w:sz w:val="22"/>
                  <w:szCs w:val="22"/>
                  <w:lang w:val="en-ZA" w:eastAsia="en-ZA"/>
                  <w:rPrChange w:id="1326" w:author="Craig Parker" w:date="2024-08-14T17:18:00Z" w16du:dateUtc="2024-08-14T15:18:00Z">
                    <w:rPr>
                      <w:rFonts w:ascii="Aptos Narrow" w:hAnsi="Aptos Narrow"/>
                      <w:color w:val="000000"/>
                      <w:sz w:val="22"/>
                      <w:szCs w:val="22"/>
                      <w:lang w:val="en-ZA" w:eastAsia="en-ZA"/>
                    </w:rPr>
                  </w:rPrChange>
                </w:rPr>
                <w:t xml:space="preserve">The version control and collaboration platform used by the Climate System Analysis Group (CSAG) at the University of Cape Town (UCT) for managing the HEÂ²AT </w:t>
              </w:r>
              <w:proofErr w:type="spellStart"/>
              <w:r w:rsidRPr="00614D36">
                <w:rPr>
                  <w:rFonts w:ascii="Nunito" w:hAnsi="Nunito"/>
                  <w:color w:val="000000"/>
                  <w:sz w:val="22"/>
                  <w:szCs w:val="22"/>
                  <w:lang w:val="en-ZA" w:eastAsia="en-ZA"/>
                  <w:rPrChange w:id="1327" w:author="Craig Parker" w:date="2024-08-14T17:18:00Z" w16du:dateUtc="2024-08-14T15:18:00Z">
                    <w:rPr>
                      <w:rFonts w:ascii="Aptos Narrow" w:hAnsi="Aptos Narrow"/>
                      <w:color w:val="000000"/>
                      <w:sz w:val="22"/>
                      <w:szCs w:val="22"/>
                      <w:lang w:val="en-ZA" w:eastAsia="en-ZA"/>
                    </w:rPr>
                  </w:rPrChange>
                </w:rPr>
                <w:t>Center's</w:t>
              </w:r>
              <w:proofErr w:type="spellEnd"/>
              <w:r w:rsidRPr="00614D36">
                <w:rPr>
                  <w:rFonts w:ascii="Nunito" w:hAnsi="Nunito"/>
                  <w:color w:val="000000"/>
                  <w:sz w:val="22"/>
                  <w:szCs w:val="22"/>
                  <w:lang w:val="en-ZA" w:eastAsia="en-ZA"/>
                  <w:rPrChange w:id="1328" w:author="Craig Parker" w:date="2024-08-14T17:18:00Z" w16du:dateUtc="2024-08-14T15:18:00Z">
                    <w:rPr>
                      <w:rFonts w:ascii="Aptos Narrow" w:hAnsi="Aptos Narrow"/>
                      <w:color w:val="000000"/>
                      <w:sz w:val="22"/>
                      <w:szCs w:val="22"/>
                      <w:lang w:val="en-ZA" w:eastAsia="en-ZA"/>
                    </w:rPr>
                  </w:rPrChange>
                </w:rPr>
                <w:t xml:space="preserve"> data processes, documenting Data Reference Syntax (DRS), and storing data management code. It ensures transparent, version-controlled data handling accessible to authorized team members.</w:t>
              </w:r>
            </w:ins>
          </w:p>
        </w:tc>
      </w:tr>
      <w:tr w:rsidR="00523FB0" w:rsidRPr="00614D36" w14:paraId="43CC4B84" w14:textId="77777777" w:rsidTr="0027516D">
        <w:tblPrEx>
          <w:tblPrExChange w:id="1329" w:author="Craig Parker" w:date="2024-08-14T17:53:00Z" w16du:dateUtc="2024-08-14T15:53:00Z">
            <w:tblPrEx>
              <w:tblLayout w:type="fixed"/>
            </w:tblPrEx>
          </w:tblPrExChange>
        </w:tblPrEx>
        <w:trPr>
          <w:trHeight w:val="580"/>
          <w:ins w:id="1330" w:author="Craig Parker" w:date="2024-08-14T17:12:00Z" w16du:dateUtc="2024-08-14T15:12:00Z"/>
          <w:trPrChange w:id="1331"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332" w:author="Craig Parker" w:date="2024-08-14T17:53:00Z" w16du:dateUtc="2024-08-14T15:53:00Z">
              <w:tcPr>
                <w:tcW w:w="1287" w:type="pct"/>
                <w:noWrap/>
                <w:hideMark/>
              </w:tcPr>
            </w:tcPrChange>
          </w:tcPr>
          <w:p w14:paraId="1F7193A6" w14:textId="77777777" w:rsidR="00523FB0" w:rsidRPr="00614D36" w:rsidRDefault="00523FB0" w:rsidP="00523FB0">
            <w:pPr>
              <w:overflowPunct/>
              <w:autoSpaceDE/>
              <w:autoSpaceDN/>
              <w:adjustRightInd/>
              <w:rPr>
                <w:ins w:id="1333" w:author="Craig Parker" w:date="2024-08-14T17:12:00Z" w16du:dateUtc="2024-08-14T15:12:00Z"/>
                <w:rFonts w:ascii="Nunito" w:hAnsi="Nunito"/>
                <w:color w:val="000000"/>
                <w:sz w:val="22"/>
                <w:szCs w:val="22"/>
                <w:lang w:val="en-ZA" w:eastAsia="en-ZA"/>
                <w:rPrChange w:id="1334" w:author="Craig Parker" w:date="2024-08-14T17:18:00Z" w16du:dateUtc="2024-08-14T15:18:00Z">
                  <w:rPr>
                    <w:ins w:id="1335" w:author="Craig Parker" w:date="2024-08-14T17:12:00Z" w16du:dateUtc="2024-08-14T15:12:00Z"/>
                    <w:rFonts w:ascii="Aptos Narrow" w:hAnsi="Aptos Narrow"/>
                    <w:color w:val="000000"/>
                    <w:sz w:val="22"/>
                    <w:szCs w:val="22"/>
                    <w:lang w:val="en-ZA" w:eastAsia="en-ZA"/>
                  </w:rPr>
                </w:rPrChange>
              </w:rPr>
            </w:pPr>
            <w:ins w:id="1336" w:author="Craig Parker" w:date="2024-08-14T17:12:00Z" w16du:dateUtc="2024-08-14T15:12:00Z">
              <w:r w:rsidRPr="00614D36">
                <w:rPr>
                  <w:rFonts w:ascii="Nunito" w:hAnsi="Nunito"/>
                  <w:color w:val="000000"/>
                  <w:sz w:val="22"/>
                  <w:szCs w:val="22"/>
                  <w:lang w:val="en-ZA" w:eastAsia="en-ZA"/>
                  <w:rPrChange w:id="1337" w:author="Craig Parker" w:date="2024-08-14T17:18:00Z" w16du:dateUtc="2024-08-14T15:18:00Z">
                    <w:rPr>
                      <w:rFonts w:ascii="Aptos Narrow" w:hAnsi="Aptos Narrow"/>
                      <w:color w:val="000000"/>
                      <w:sz w:val="22"/>
                      <w:szCs w:val="22"/>
                      <w:lang w:val="en-ZA" w:eastAsia="en-ZA"/>
                    </w:rPr>
                  </w:rPrChange>
                </w:rPr>
                <w:t>Climate/Weather Data</w:t>
              </w:r>
            </w:ins>
          </w:p>
        </w:tc>
        <w:tc>
          <w:tcPr>
            <w:tcW w:w="3713" w:type="pct"/>
            <w:shd w:val="clear" w:color="auto" w:fill="FFFFFF" w:themeFill="background1"/>
            <w:hideMark/>
            <w:tcPrChange w:id="1338" w:author="Craig Parker" w:date="2024-08-14T17:53:00Z" w16du:dateUtc="2024-08-14T15:53:00Z">
              <w:tcPr>
                <w:tcW w:w="3713" w:type="pct"/>
                <w:gridSpan w:val="2"/>
                <w:hideMark/>
              </w:tcPr>
            </w:tcPrChange>
          </w:tcPr>
          <w:p w14:paraId="633A0485"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339" w:author="Craig Parker" w:date="2024-08-14T17:12:00Z" w16du:dateUtc="2024-08-14T15:12:00Z"/>
                <w:rFonts w:ascii="Nunito" w:hAnsi="Nunito"/>
                <w:color w:val="000000"/>
                <w:sz w:val="22"/>
                <w:szCs w:val="22"/>
                <w:lang w:val="en-ZA" w:eastAsia="en-ZA"/>
                <w:rPrChange w:id="1340" w:author="Craig Parker" w:date="2024-08-14T17:18:00Z" w16du:dateUtc="2024-08-14T15:18:00Z">
                  <w:rPr>
                    <w:ins w:id="1341" w:author="Craig Parker" w:date="2024-08-14T17:12:00Z" w16du:dateUtc="2024-08-14T15:12:00Z"/>
                    <w:rFonts w:ascii="Aptos Narrow" w:hAnsi="Aptos Narrow"/>
                    <w:color w:val="000000"/>
                    <w:sz w:val="22"/>
                    <w:szCs w:val="22"/>
                    <w:lang w:val="en-ZA" w:eastAsia="en-ZA"/>
                  </w:rPr>
                </w:rPrChange>
              </w:rPr>
            </w:pPr>
            <w:ins w:id="1342" w:author="Craig Parker" w:date="2024-08-14T17:12:00Z" w16du:dateUtc="2024-08-14T15:12:00Z">
              <w:r w:rsidRPr="00614D36">
                <w:rPr>
                  <w:rFonts w:ascii="Nunito" w:hAnsi="Nunito"/>
                  <w:color w:val="000000"/>
                  <w:sz w:val="22"/>
                  <w:szCs w:val="22"/>
                  <w:lang w:val="en-ZA" w:eastAsia="en-ZA"/>
                  <w:rPrChange w:id="1343" w:author="Craig Parker" w:date="2024-08-14T17:18:00Z" w16du:dateUtc="2024-08-14T15:18:00Z">
                    <w:rPr>
                      <w:rFonts w:ascii="Aptos Narrow" w:hAnsi="Aptos Narrow"/>
                      <w:color w:val="000000"/>
                      <w:sz w:val="22"/>
                      <w:szCs w:val="22"/>
                      <w:lang w:val="en-ZA" w:eastAsia="en-ZA"/>
                    </w:rPr>
                  </w:rPrChange>
                </w:rPr>
                <w:t>Includes observational-based datasets such as weather station observations, satellite proxy observations, and gridded climate data produced from atmospheric re-analysis and climate simulations.</w:t>
              </w:r>
            </w:ins>
          </w:p>
        </w:tc>
      </w:tr>
      <w:tr w:rsidR="00523FB0" w:rsidRPr="00614D36" w14:paraId="513DE1F3" w14:textId="77777777" w:rsidTr="0027516D">
        <w:trPr>
          <w:cnfStyle w:val="000000100000" w:firstRow="0" w:lastRow="0" w:firstColumn="0" w:lastColumn="0" w:oddVBand="0" w:evenVBand="0" w:oddHBand="1" w:evenHBand="0" w:firstRowFirstColumn="0" w:firstRowLastColumn="0" w:lastRowFirstColumn="0" w:lastRowLastColumn="0"/>
          <w:trHeight w:val="580"/>
          <w:ins w:id="1344" w:author="Craig Parker" w:date="2024-08-14T17:12:00Z" w16du:dateUtc="2024-08-14T15:12:00Z"/>
          <w:trPrChange w:id="1345"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346" w:author="Craig Parker" w:date="2024-08-14T17:53:00Z" w16du:dateUtc="2024-08-14T15:53:00Z">
              <w:tcPr>
                <w:tcW w:w="1439" w:type="pct"/>
                <w:gridSpan w:val="2"/>
                <w:noWrap/>
                <w:hideMark/>
              </w:tcPr>
            </w:tcPrChange>
          </w:tcPr>
          <w:p w14:paraId="0F79E1B2"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347" w:author="Craig Parker" w:date="2024-08-14T17:12:00Z" w16du:dateUtc="2024-08-14T15:12:00Z"/>
                <w:rFonts w:ascii="Nunito" w:hAnsi="Nunito"/>
                <w:color w:val="000000"/>
                <w:sz w:val="22"/>
                <w:szCs w:val="22"/>
                <w:lang w:val="en-ZA" w:eastAsia="en-ZA"/>
                <w:rPrChange w:id="1348" w:author="Craig Parker" w:date="2024-08-14T17:18:00Z" w16du:dateUtc="2024-08-14T15:18:00Z">
                  <w:rPr>
                    <w:ins w:id="1349" w:author="Craig Parker" w:date="2024-08-14T17:12:00Z" w16du:dateUtc="2024-08-14T15:12:00Z"/>
                    <w:rFonts w:ascii="Aptos Narrow" w:hAnsi="Aptos Narrow"/>
                    <w:color w:val="000000"/>
                    <w:sz w:val="22"/>
                    <w:szCs w:val="22"/>
                    <w:lang w:val="en-ZA" w:eastAsia="en-ZA"/>
                  </w:rPr>
                </w:rPrChange>
              </w:rPr>
            </w:pPr>
            <w:ins w:id="1350" w:author="Craig Parker" w:date="2024-08-14T17:12:00Z" w16du:dateUtc="2024-08-14T15:12:00Z">
              <w:r w:rsidRPr="00614D36">
                <w:rPr>
                  <w:rFonts w:ascii="Nunito" w:hAnsi="Nunito"/>
                  <w:color w:val="000000"/>
                  <w:sz w:val="22"/>
                  <w:szCs w:val="22"/>
                  <w:lang w:val="en-ZA" w:eastAsia="en-ZA"/>
                  <w:rPrChange w:id="1351" w:author="Craig Parker" w:date="2024-08-14T17:18:00Z" w16du:dateUtc="2024-08-14T15:18:00Z">
                    <w:rPr>
                      <w:rFonts w:ascii="Aptos Narrow" w:hAnsi="Aptos Narrow"/>
                      <w:color w:val="000000"/>
                      <w:sz w:val="22"/>
                      <w:szCs w:val="22"/>
                      <w:lang w:val="en-ZA" w:eastAsia="en-ZA"/>
                    </w:rPr>
                  </w:rPrChange>
                </w:rPr>
                <w:t>Consortium Shared Data</w:t>
              </w:r>
            </w:ins>
          </w:p>
        </w:tc>
        <w:tc>
          <w:tcPr>
            <w:tcW w:w="3713" w:type="pct"/>
            <w:shd w:val="clear" w:color="auto" w:fill="FFFFFF" w:themeFill="background1"/>
            <w:hideMark/>
            <w:tcPrChange w:id="1352" w:author="Craig Parker" w:date="2024-08-14T17:53:00Z" w16du:dateUtc="2024-08-14T15:53:00Z">
              <w:tcPr>
                <w:tcW w:w="3561" w:type="pct"/>
                <w:hideMark/>
              </w:tcPr>
            </w:tcPrChange>
          </w:tcPr>
          <w:p w14:paraId="51D41BDE"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353" w:author="Craig Parker" w:date="2024-08-14T17:12:00Z" w16du:dateUtc="2024-08-14T15:12:00Z"/>
                <w:rFonts w:ascii="Nunito" w:hAnsi="Nunito"/>
                <w:color w:val="000000"/>
                <w:sz w:val="22"/>
                <w:szCs w:val="22"/>
                <w:lang w:val="en-ZA" w:eastAsia="en-ZA"/>
                <w:rPrChange w:id="1354" w:author="Craig Parker" w:date="2024-08-14T17:18:00Z" w16du:dateUtc="2024-08-14T15:18:00Z">
                  <w:rPr>
                    <w:ins w:id="1355" w:author="Craig Parker" w:date="2024-08-14T17:12:00Z" w16du:dateUtc="2024-08-14T15:12:00Z"/>
                    <w:rFonts w:ascii="Aptos Narrow" w:hAnsi="Aptos Narrow"/>
                    <w:color w:val="000000"/>
                    <w:sz w:val="22"/>
                    <w:szCs w:val="22"/>
                    <w:lang w:val="en-ZA" w:eastAsia="en-ZA"/>
                  </w:rPr>
                </w:rPrChange>
              </w:rPr>
            </w:pPr>
            <w:ins w:id="1356" w:author="Craig Parker" w:date="2024-08-14T17:12:00Z" w16du:dateUtc="2024-08-14T15:12:00Z">
              <w:r w:rsidRPr="00614D36">
                <w:rPr>
                  <w:rFonts w:ascii="Nunito" w:hAnsi="Nunito"/>
                  <w:color w:val="000000"/>
                  <w:sz w:val="22"/>
                  <w:szCs w:val="22"/>
                  <w:lang w:val="en-ZA" w:eastAsia="en-ZA"/>
                  <w:rPrChange w:id="1357" w:author="Craig Parker" w:date="2024-08-14T17:18:00Z" w16du:dateUtc="2024-08-14T15:18:00Z">
                    <w:rPr>
                      <w:rFonts w:ascii="Aptos Narrow" w:hAnsi="Aptos Narrow"/>
                      <w:color w:val="000000"/>
                      <w:sz w:val="22"/>
                      <w:szCs w:val="22"/>
                      <w:lang w:val="en-ZA" w:eastAsia="en-ZA"/>
                    </w:rPr>
                  </w:rPrChange>
                </w:rPr>
                <w:t xml:space="preserve">Data that has undergone initial harmonisation and is shared among HEÂ²AT </w:t>
              </w:r>
              <w:proofErr w:type="spellStart"/>
              <w:r w:rsidRPr="00614D36">
                <w:rPr>
                  <w:rFonts w:ascii="Nunito" w:hAnsi="Nunito"/>
                  <w:color w:val="000000"/>
                  <w:sz w:val="22"/>
                  <w:szCs w:val="22"/>
                  <w:lang w:val="en-ZA" w:eastAsia="en-ZA"/>
                  <w:rPrChange w:id="1358"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359" w:author="Craig Parker" w:date="2024-08-14T17:18:00Z" w16du:dateUtc="2024-08-14T15:18:00Z">
                    <w:rPr>
                      <w:rFonts w:ascii="Aptos Narrow" w:hAnsi="Aptos Narrow"/>
                      <w:color w:val="000000"/>
                      <w:sz w:val="22"/>
                      <w:szCs w:val="22"/>
                      <w:lang w:val="en-ZA" w:eastAsia="en-ZA"/>
                    </w:rPr>
                  </w:rPrChange>
                </w:rPr>
                <w:t xml:space="preserve"> partners. This data is retained indefinitely or for five years post-project or DTA termination.</w:t>
              </w:r>
            </w:ins>
          </w:p>
        </w:tc>
      </w:tr>
      <w:tr w:rsidR="00523FB0" w:rsidRPr="00614D36" w14:paraId="6C0B47D0" w14:textId="77777777" w:rsidTr="0027516D">
        <w:tblPrEx>
          <w:tblPrExChange w:id="1360" w:author="Craig Parker" w:date="2024-08-14T17:53:00Z" w16du:dateUtc="2024-08-14T15:53:00Z">
            <w:tblPrEx>
              <w:tblLayout w:type="fixed"/>
            </w:tblPrEx>
          </w:tblPrExChange>
        </w:tblPrEx>
        <w:trPr>
          <w:trHeight w:val="580"/>
          <w:ins w:id="1361" w:author="Craig Parker" w:date="2024-08-14T17:12:00Z" w16du:dateUtc="2024-08-14T15:12:00Z"/>
          <w:trPrChange w:id="1362"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363" w:author="Craig Parker" w:date="2024-08-14T17:53:00Z" w16du:dateUtc="2024-08-14T15:53:00Z">
              <w:tcPr>
                <w:tcW w:w="1287" w:type="pct"/>
                <w:noWrap/>
                <w:hideMark/>
              </w:tcPr>
            </w:tcPrChange>
          </w:tcPr>
          <w:p w14:paraId="4E11F9FF" w14:textId="77777777" w:rsidR="00523FB0" w:rsidRPr="00614D36" w:rsidRDefault="00523FB0" w:rsidP="00523FB0">
            <w:pPr>
              <w:overflowPunct/>
              <w:autoSpaceDE/>
              <w:autoSpaceDN/>
              <w:adjustRightInd/>
              <w:rPr>
                <w:ins w:id="1364" w:author="Craig Parker" w:date="2024-08-14T17:12:00Z" w16du:dateUtc="2024-08-14T15:12:00Z"/>
                <w:rFonts w:ascii="Nunito" w:hAnsi="Nunito"/>
                <w:color w:val="000000"/>
                <w:sz w:val="22"/>
                <w:szCs w:val="22"/>
                <w:lang w:val="en-ZA" w:eastAsia="en-ZA"/>
                <w:rPrChange w:id="1365" w:author="Craig Parker" w:date="2024-08-14T17:18:00Z" w16du:dateUtc="2024-08-14T15:18:00Z">
                  <w:rPr>
                    <w:ins w:id="1366" w:author="Craig Parker" w:date="2024-08-14T17:12:00Z" w16du:dateUtc="2024-08-14T15:12:00Z"/>
                    <w:rFonts w:ascii="Aptos Narrow" w:hAnsi="Aptos Narrow"/>
                    <w:color w:val="000000"/>
                    <w:sz w:val="22"/>
                    <w:szCs w:val="22"/>
                    <w:lang w:val="en-ZA" w:eastAsia="en-ZA"/>
                  </w:rPr>
                </w:rPrChange>
              </w:rPr>
            </w:pPr>
            <w:ins w:id="1367" w:author="Craig Parker" w:date="2024-08-14T17:12:00Z" w16du:dateUtc="2024-08-14T15:12:00Z">
              <w:r w:rsidRPr="00614D36">
                <w:rPr>
                  <w:rFonts w:ascii="Nunito" w:hAnsi="Nunito"/>
                  <w:color w:val="000000"/>
                  <w:sz w:val="22"/>
                  <w:szCs w:val="22"/>
                  <w:lang w:val="en-ZA" w:eastAsia="en-ZA"/>
                  <w:rPrChange w:id="1368" w:author="Craig Parker" w:date="2024-08-14T17:18:00Z" w16du:dateUtc="2024-08-14T15:18:00Z">
                    <w:rPr>
                      <w:rFonts w:ascii="Aptos Narrow" w:hAnsi="Aptos Narrow"/>
                      <w:color w:val="000000"/>
                      <w:sz w:val="22"/>
                      <w:szCs w:val="22"/>
                      <w:lang w:val="en-ZA" w:eastAsia="en-ZA"/>
                    </w:rPr>
                  </w:rPrChange>
                </w:rPr>
                <w:t>Controlled Access</w:t>
              </w:r>
            </w:ins>
          </w:p>
        </w:tc>
        <w:tc>
          <w:tcPr>
            <w:tcW w:w="3713" w:type="pct"/>
            <w:shd w:val="clear" w:color="auto" w:fill="FFFFFF" w:themeFill="background1"/>
            <w:hideMark/>
            <w:tcPrChange w:id="1369" w:author="Craig Parker" w:date="2024-08-14T17:53:00Z" w16du:dateUtc="2024-08-14T15:53:00Z">
              <w:tcPr>
                <w:tcW w:w="3713" w:type="pct"/>
                <w:gridSpan w:val="2"/>
                <w:hideMark/>
              </w:tcPr>
            </w:tcPrChange>
          </w:tcPr>
          <w:p w14:paraId="22B099DC"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370" w:author="Craig Parker" w:date="2024-08-14T17:12:00Z" w16du:dateUtc="2024-08-14T15:12:00Z"/>
                <w:rFonts w:ascii="Nunito" w:hAnsi="Nunito"/>
                <w:color w:val="000000"/>
                <w:sz w:val="22"/>
                <w:szCs w:val="22"/>
                <w:lang w:val="en-ZA" w:eastAsia="en-ZA"/>
                <w:rPrChange w:id="1371" w:author="Craig Parker" w:date="2024-08-14T17:18:00Z" w16du:dateUtc="2024-08-14T15:18:00Z">
                  <w:rPr>
                    <w:ins w:id="1372" w:author="Craig Parker" w:date="2024-08-14T17:12:00Z" w16du:dateUtc="2024-08-14T15:12:00Z"/>
                    <w:rFonts w:ascii="Aptos Narrow" w:hAnsi="Aptos Narrow"/>
                    <w:color w:val="000000"/>
                    <w:sz w:val="22"/>
                    <w:szCs w:val="22"/>
                    <w:lang w:val="en-ZA" w:eastAsia="en-ZA"/>
                  </w:rPr>
                </w:rPrChange>
              </w:rPr>
            </w:pPr>
            <w:ins w:id="1373" w:author="Craig Parker" w:date="2024-08-14T17:12:00Z" w16du:dateUtc="2024-08-14T15:12:00Z">
              <w:r w:rsidRPr="00614D36">
                <w:rPr>
                  <w:rFonts w:ascii="Nunito" w:hAnsi="Nunito"/>
                  <w:color w:val="000000"/>
                  <w:sz w:val="22"/>
                  <w:szCs w:val="22"/>
                  <w:lang w:val="en-ZA" w:eastAsia="en-ZA"/>
                  <w:rPrChange w:id="1374" w:author="Craig Parker" w:date="2024-08-14T17:18:00Z" w16du:dateUtc="2024-08-14T15:18:00Z">
                    <w:rPr>
                      <w:rFonts w:ascii="Aptos Narrow" w:hAnsi="Aptos Narrow"/>
                      <w:color w:val="000000"/>
                      <w:sz w:val="22"/>
                      <w:szCs w:val="22"/>
                      <w:lang w:val="en-ZA" w:eastAsia="en-ZA"/>
                    </w:rPr>
                  </w:rPrChange>
                </w:rPr>
                <w:t>A mechanism by which potentially personally identifiable research data is distributed to bona fide researchers upon submission of a data access request and supporting documentation.</w:t>
              </w:r>
            </w:ins>
          </w:p>
        </w:tc>
      </w:tr>
      <w:tr w:rsidR="00523FB0" w:rsidRPr="00614D36" w14:paraId="5F4D1189" w14:textId="77777777" w:rsidTr="0027516D">
        <w:trPr>
          <w:cnfStyle w:val="000000100000" w:firstRow="0" w:lastRow="0" w:firstColumn="0" w:lastColumn="0" w:oddVBand="0" w:evenVBand="0" w:oddHBand="1" w:evenHBand="0" w:firstRowFirstColumn="0" w:firstRowLastColumn="0" w:lastRowFirstColumn="0" w:lastRowLastColumn="0"/>
          <w:trHeight w:val="290"/>
          <w:ins w:id="1375" w:author="Craig Parker" w:date="2024-08-14T17:12:00Z" w16du:dateUtc="2024-08-14T15:12:00Z"/>
          <w:trPrChange w:id="1376"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377" w:author="Craig Parker" w:date="2024-08-14T17:53:00Z" w16du:dateUtc="2024-08-14T15:53:00Z">
              <w:tcPr>
                <w:tcW w:w="1439" w:type="pct"/>
                <w:gridSpan w:val="2"/>
                <w:noWrap/>
                <w:hideMark/>
              </w:tcPr>
            </w:tcPrChange>
          </w:tcPr>
          <w:p w14:paraId="07CEEDED"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378" w:author="Craig Parker" w:date="2024-08-14T17:12:00Z" w16du:dateUtc="2024-08-14T15:12:00Z"/>
                <w:rFonts w:ascii="Nunito" w:hAnsi="Nunito"/>
                <w:color w:val="000000"/>
                <w:sz w:val="22"/>
                <w:szCs w:val="22"/>
                <w:lang w:val="en-ZA" w:eastAsia="en-ZA"/>
                <w:rPrChange w:id="1379" w:author="Craig Parker" w:date="2024-08-14T17:18:00Z" w16du:dateUtc="2024-08-14T15:18:00Z">
                  <w:rPr>
                    <w:ins w:id="1380" w:author="Craig Parker" w:date="2024-08-14T17:12:00Z" w16du:dateUtc="2024-08-14T15:12:00Z"/>
                    <w:rFonts w:ascii="Aptos Narrow" w:hAnsi="Aptos Narrow"/>
                    <w:color w:val="000000"/>
                    <w:sz w:val="22"/>
                    <w:szCs w:val="22"/>
                    <w:lang w:val="en-ZA" w:eastAsia="en-ZA"/>
                  </w:rPr>
                </w:rPrChange>
              </w:rPr>
            </w:pPr>
            <w:ins w:id="1381" w:author="Craig Parker" w:date="2024-08-14T17:12:00Z" w16du:dateUtc="2024-08-14T15:12:00Z">
              <w:r w:rsidRPr="00614D36">
                <w:rPr>
                  <w:rFonts w:ascii="Nunito" w:hAnsi="Nunito"/>
                  <w:color w:val="000000"/>
                  <w:sz w:val="22"/>
                  <w:szCs w:val="22"/>
                  <w:lang w:val="en-ZA" w:eastAsia="en-ZA"/>
                  <w:rPrChange w:id="1382" w:author="Craig Parker" w:date="2024-08-14T17:18:00Z" w16du:dateUtc="2024-08-14T15:18:00Z">
                    <w:rPr>
                      <w:rFonts w:ascii="Aptos Narrow" w:hAnsi="Aptos Narrow"/>
                      <w:color w:val="000000"/>
                      <w:sz w:val="22"/>
                      <w:szCs w:val="22"/>
                      <w:lang w:val="en-ZA" w:eastAsia="en-ZA"/>
                    </w:rPr>
                  </w:rPrChange>
                </w:rPr>
                <w:t>Data Access Committee (DAC)</w:t>
              </w:r>
            </w:ins>
          </w:p>
        </w:tc>
        <w:tc>
          <w:tcPr>
            <w:tcW w:w="3713" w:type="pct"/>
            <w:shd w:val="clear" w:color="auto" w:fill="FFFFFF" w:themeFill="background1"/>
            <w:hideMark/>
            <w:tcPrChange w:id="1383" w:author="Craig Parker" w:date="2024-08-14T17:53:00Z" w16du:dateUtc="2024-08-14T15:53:00Z">
              <w:tcPr>
                <w:tcW w:w="3561" w:type="pct"/>
                <w:hideMark/>
              </w:tcPr>
            </w:tcPrChange>
          </w:tcPr>
          <w:p w14:paraId="288A5E36"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384" w:author="Craig Parker" w:date="2024-08-14T17:12:00Z" w16du:dateUtc="2024-08-14T15:12:00Z"/>
                <w:rFonts w:ascii="Nunito" w:hAnsi="Nunito"/>
                <w:color w:val="000000"/>
                <w:sz w:val="22"/>
                <w:szCs w:val="22"/>
                <w:lang w:val="en-ZA" w:eastAsia="en-ZA"/>
                <w:rPrChange w:id="1385" w:author="Craig Parker" w:date="2024-08-14T17:18:00Z" w16du:dateUtc="2024-08-14T15:18:00Z">
                  <w:rPr>
                    <w:ins w:id="1386" w:author="Craig Parker" w:date="2024-08-14T17:12:00Z" w16du:dateUtc="2024-08-14T15:12:00Z"/>
                    <w:rFonts w:ascii="Aptos Narrow" w:hAnsi="Aptos Narrow"/>
                    <w:color w:val="000000"/>
                    <w:sz w:val="22"/>
                    <w:szCs w:val="22"/>
                    <w:lang w:val="en-ZA" w:eastAsia="en-ZA"/>
                  </w:rPr>
                </w:rPrChange>
              </w:rPr>
            </w:pPr>
            <w:ins w:id="1387" w:author="Craig Parker" w:date="2024-08-14T17:12:00Z" w16du:dateUtc="2024-08-14T15:12:00Z">
              <w:r w:rsidRPr="00614D36">
                <w:rPr>
                  <w:rFonts w:ascii="Nunito" w:hAnsi="Nunito"/>
                  <w:color w:val="000000"/>
                  <w:sz w:val="22"/>
                  <w:szCs w:val="22"/>
                  <w:lang w:val="en-ZA" w:eastAsia="en-ZA"/>
                  <w:rPrChange w:id="1388" w:author="Craig Parker" w:date="2024-08-14T17:18:00Z" w16du:dateUtc="2024-08-14T15:18:00Z">
                    <w:rPr>
                      <w:rFonts w:ascii="Aptos Narrow" w:hAnsi="Aptos Narrow"/>
                      <w:color w:val="000000"/>
                      <w:sz w:val="22"/>
                      <w:szCs w:val="22"/>
                      <w:lang w:val="en-ZA" w:eastAsia="en-ZA"/>
                    </w:rPr>
                  </w:rPrChange>
                </w:rPr>
                <w:t>A committee responsible for reviewing and approving data access requests, and ensuring adherence to ethical, legal, and scientific standards.</w:t>
              </w:r>
            </w:ins>
          </w:p>
        </w:tc>
      </w:tr>
      <w:tr w:rsidR="00523FB0" w:rsidRPr="00614D36" w14:paraId="39E458DE" w14:textId="77777777" w:rsidTr="0027516D">
        <w:tblPrEx>
          <w:tblPrExChange w:id="1389" w:author="Craig Parker" w:date="2024-08-14T17:53:00Z" w16du:dateUtc="2024-08-14T15:53:00Z">
            <w:tblPrEx>
              <w:tblLayout w:type="fixed"/>
            </w:tblPrEx>
          </w:tblPrExChange>
        </w:tblPrEx>
        <w:trPr>
          <w:trHeight w:val="290"/>
          <w:ins w:id="1390" w:author="Craig Parker" w:date="2024-08-14T17:12:00Z" w16du:dateUtc="2024-08-14T15:12:00Z"/>
          <w:trPrChange w:id="1391"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392" w:author="Craig Parker" w:date="2024-08-14T17:53:00Z" w16du:dateUtc="2024-08-14T15:53:00Z">
              <w:tcPr>
                <w:tcW w:w="1287" w:type="pct"/>
                <w:noWrap/>
                <w:hideMark/>
              </w:tcPr>
            </w:tcPrChange>
          </w:tcPr>
          <w:p w14:paraId="2AA69F65" w14:textId="77777777" w:rsidR="00523FB0" w:rsidRPr="00614D36" w:rsidRDefault="00523FB0" w:rsidP="00523FB0">
            <w:pPr>
              <w:overflowPunct/>
              <w:autoSpaceDE/>
              <w:autoSpaceDN/>
              <w:adjustRightInd/>
              <w:rPr>
                <w:ins w:id="1393" w:author="Craig Parker" w:date="2024-08-14T17:12:00Z" w16du:dateUtc="2024-08-14T15:12:00Z"/>
                <w:rFonts w:ascii="Nunito" w:hAnsi="Nunito"/>
                <w:color w:val="000000"/>
                <w:sz w:val="22"/>
                <w:szCs w:val="22"/>
                <w:lang w:val="en-ZA" w:eastAsia="en-ZA"/>
                <w:rPrChange w:id="1394" w:author="Craig Parker" w:date="2024-08-14T17:18:00Z" w16du:dateUtc="2024-08-14T15:18:00Z">
                  <w:rPr>
                    <w:ins w:id="1395" w:author="Craig Parker" w:date="2024-08-14T17:12:00Z" w16du:dateUtc="2024-08-14T15:12:00Z"/>
                    <w:rFonts w:ascii="Aptos Narrow" w:hAnsi="Aptos Narrow"/>
                    <w:color w:val="000000"/>
                    <w:sz w:val="22"/>
                    <w:szCs w:val="22"/>
                    <w:lang w:val="en-ZA" w:eastAsia="en-ZA"/>
                  </w:rPr>
                </w:rPrChange>
              </w:rPr>
            </w:pPr>
            <w:ins w:id="1396" w:author="Craig Parker" w:date="2024-08-14T17:12:00Z" w16du:dateUtc="2024-08-14T15:12:00Z">
              <w:r w:rsidRPr="00614D36">
                <w:rPr>
                  <w:rFonts w:ascii="Nunito" w:hAnsi="Nunito"/>
                  <w:color w:val="000000"/>
                  <w:sz w:val="22"/>
                  <w:szCs w:val="22"/>
                  <w:lang w:val="en-ZA" w:eastAsia="en-ZA"/>
                  <w:rPrChange w:id="1397" w:author="Craig Parker" w:date="2024-08-14T17:18:00Z" w16du:dateUtc="2024-08-14T15:18:00Z">
                    <w:rPr>
                      <w:rFonts w:ascii="Aptos Narrow" w:hAnsi="Aptos Narrow"/>
                      <w:color w:val="000000"/>
                      <w:sz w:val="22"/>
                      <w:szCs w:val="22"/>
                      <w:lang w:val="en-ZA" w:eastAsia="en-ZA"/>
                    </w:rPr>
                  </w:rPrChange>
                </w:rPr>
                <w:t>Data Analysis Platform (DAP)</w:t>
              </w:r>
            </w:ins>
          </w:p>
        </w:tc>
        <w:tc>
          <w:tcPr>
            <w:tcW w:w="3713" w:type="pct"/>
            <w:shd w:val="clear" w:color="auto" w:fill="FFFFFF" w:themeFill="background1"/>
            <w:hideMark/>
            <w:tcPrChange w:id="1398" w:author="Craig Parker" w:date="2024-08-14T17:53:00Z" w16du:dateUtc="2024-08-14T15:53:00Z">
              <w:tcPr>
                <w:tcW w:w="3713" w:type="pct"/>
                <w:gridSpan w:val="2"/>
                <w:hideMark/>
              </w:tcPr>
            </w:tcPrChange>
          </w:tcPr>
          <w:p w14:paraId="553DAB60"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399" w:author="Craig Parker" w:date="2024-08-14T17:12:00Z" w16du:dateUtc="2024-08-14T15:12:00Z"/>
                <w:rFonts w:ascii="Nunito" w:hAnsi="Nunito"/>
                <w:color w:val="000000"/>
                <w:sz w:val="22"/>
                <w:szCs w:val="22"/>
                <w:lang w:val="en-ZA" w:eastAsia="en-ZA"/>
                <w:rPrChange w:id="1400" w:author="Craig Parker" w:date="2024-08-14T17:18:00Z" w16du:dateUtc="2024-08-14T15:18:00Z">
                  <w:rPr>
                    <w:ins w:id="1401" w:author="Craig Parker" w:date="2024-08-14T17:12:00Z" w16du:dateUtc="2024-08-14T15:12:00Z"/>
                    <w:rFonts w:ascii="Aptos Narrow" w:hAnsi="Aptos Narrow"/>
                    <w:color w:val="000000"/>
                    <w:sz w:val="22"/>
                    <w:szCs w:val="22"/>
                    <w:lang w:val="en-ZA" w:eastAsia="en-ZA"/>
                  </w:rPr>
                </w:rPrChange>
              </w:rPr>
            </w:pPr>
            <w:ins w:id="1402" w:author="Craig Parker" w:date="2024-08-14T17:12:00Z" w16du:dateUtc="2024-08-14T15:12:00Z">
              <w:r w:rsidRPr="00614D36">
                <w:rPr>
                  <w:rFonts w:ascii="Nunito" w:hAnsi="Nunito"/>
                  <w:color w:val="000000"/>
                  <w:sz w:val="22"/>
                  <w:szCs w:val="22"/>
                  <w:lang w:val="en-ZA" w:eastAsia="en-ZA"/>
                  <w:rPrChange w:id="1403" w:author="Craig Parker" w:date="2024-08-14T17:18:00Z" w16du:dateUtc="2024-08-14T15:18:00Z">
                    <w:rPr>
                      <w:rFonts w:ascii="Aptos Narrow" w:hAnsi="Aptos Narrow"/>
                      <w:color w:val="000000"/>
                      <w:sz w:val="22"/>
                      <w:szCs w:val="22"/>
                      <w:lang w:val="en-ZA" w:eastAsia="en-ZA"/>
                    </w:rPr>
                  </w:rPrChange>
                </w:rPr>
                <w:t xml:space="preserve">The platform used for conducting data analysis, typically including tools like </w:t>
              </w:r>
              <w:proofErr w:type="spellStart"/>
              <w:r w:rsidRPr="00614D36">
                <w:rPr>
                  <w:rFonts w:ascii="Nunito" w:hAnsi="Nunito"/>
                  <w:color w:val="000000"/>
                  <w:sz w:val="22"/>
                  <w:szCs w:val="22"/>
                  <w:lang w:val="en-ZA" w:eastAsia="en-ZA"/>
                  <w:rPrChange w:id="1404" w:author="Craig Parker" w:date="2024-08-14T17:18:00Z" w16du:dateUtc="2024-08-14T15:18:00Z">
                    <w:rPr>
                      <w:rFonts w:ascii="Aptos Narrow" w:hAnsi="Aptos Narrow"/>
                      <w:color w:val="000000"/>
                      <w:sz w:val="22"/>
                      <w:szCs w:val="22"/>
                      <w:lang w:val="en-ZA" w:eastAsia="en-ZA"/>
                    </w:rPr>
                  </w:rPrChange>
                </w:rPr>
                <w:t>JupyterHub</w:t>
              </w:r>
              <w:proofErr w:type="spellEnd"/>
              <w:r w:rsidRPr="00614D36">
                <w:rPr>
                  <w:rFonts w:ascii="Nunito" w:hAnsi="Nunito"/>
                  <w:color w:val="000000"/>
                  <w:sz w:val="22"/>
                  <w:szCs w:val="22"/>
                  <w:lang w:val="en-ZA" w:eastAsia="en-ZA"/>
                  <w:rPrChange w:id="1405" w:author="Craig Parker" w:date="2024-08-14T17:18:00Z" w16du:dateUtc="2024-08-14T15:18:00Z">
                    <w:rPr>
                      <w:rFonts w:ascii="Aptos Narrow" w:hAnsi="Aptos Narrow"/>
                      <w:color w:val="000000"/>
                      <w:sz w:val="22"/>
                      <w:szCs w:val="22"/>
                      <w:lang w:val="en-ZA" w:eastAsia="en-ZA"/>
                    </w:rPr>
                  </w:rPrChange>
                </w:rPr>
                <w:t>.</w:t>
              </w:r>
            </w:ins>
          </w:p>
        </w:tc>
      </w:tr>
      <w:tr w:rsidR="00523FB0" w:rsidRPr="00614D36" w14:paraId="0DCB1679" w14:textId="77777777" w:rsidTr="0027516D">
        <w:trPr>
          <w:cnfStyle w:val="000000100000" w:firstRow="0" w:lastRow="0" w:firstColumn="0" w:lastColumn="0" w:oddVBand="0" w:evenVBand="0" w:oddHBand="1" w:evenHBand="0" w:firstRowFirstColumn="0" w:firstRowLastColumn="0" w:lastRowFirstColumn="0" w:lastRowLastColumn="0"/>
          <w:trHeight w:val="290"/>
          <w:ins w:id="1406" w:author="Craig Parker" w:date="2024-08-14T17:12:00Z" w16du:dateUtc="2024-08-14T15:12:00Z"/>
          <w:trPrChange w:id="1407"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408" w:author="Craig Parker" w:date="2024-08-14T17:53:00Z" w16du:dateUtc="2024-08-14T15:53:00Z">
              <w:tcPr>
                <w:tcW w:w="1439" w:type="pct"/>
                <w:gridSpan w:val="2"/>
                <w:noWrap/>
                <w:hideMark/>
              </w:tcPr>
            </w:tcPrChange>
          </w:tcPr>
          <w:p w14:paraId="08321212"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409" w:author="Craig Parker" w:date="2024-08-14T17:12:00Z" w16du:dateUtc="2024-08-14T15:12:00Z"/>
                <w:rFonts w:ascii="Nunito" w:hAnsi="Nunito"/>
                <w:color w:val="000000"/>
                <w:sz w:val="22"/>
                <w:szCs w:val="22"/>
                <w:lang w:val="en-ZA" w:eastAsia="en-ZA"/>
                <w:rPrChange w:id="1410" w:author="Craig Parker" w:date="2024-08-14T17:18:00Z" w16du:dateUtc="2024-08-14T15:18:00Z">
                  <w:rPr>
                    <w:ins w:id="1411" w:author="Craig Parker" w:date="2024-08-14T17:12:00Z" w16du:dateUtc="2024-08-14T15:12:00Z"/>
                    <w:rFonts w:ascii="Aptos Narrow" w:hAnsi="Aptos Narrow"/>
                    <w:color w:val="000000"/>
                    <w:sz w:val="22"/>
                    <w:szCs w:val="22"/>
                    <w:lang w:val="en-ZA" w:eastAsia="en-ZA"/>
                  </w:rPr>
                </w:rPrChange>
              </w:rPr>
            </w:pPr>
            <w:ins w:id="1412" w:author="Craig Parker" w:date="2024-08-14T17:12:00Z" w16du:dateUtc="2024-08-14T15:12:00Z">
              <w:r w:rsidRPr="00614D36">
                <w:rPr>
                  <w:rFonts w:ascii="Nunito" w:hAnsi="Nunito"/>
                  <w:color w:val="000000"/>
                  <w:sz w:val="22"/>
                  <w:szCs w:val="22"/>
                  <w:lang w:val="en-ZA" w:eastAsia="en-ZA"/>
                  <w:rPrChange w:id="1413" w:author="Craig Parker" w:date="2024-08-14T17:18:00Z" w16du:dateUtc="2024-08-14T15:18:00Z">
                    <w:rPr>
                      <w:rFonts w:ascii="Aptos Narrow" w:hAnsi="Aptos Narrow"/>
                      <w:color w:val="000000"/>
                      <w:sz w:val="22"/>
                      <w:szCs w:val="22"/>
                      <w:lang w:val="en-ZA" w:eastAsia="en-ZA"/>
                    </w:rPr>
                  </w:rPrChange>
                </w:rPr>
                <w:t>Data Downloads</w:t>
              </w:r>
            </w:ins>
          </w:p>
        </w:tc>
        <w:tc>
          <w:tcPr>
            <w:tcW w:w="3713" w:type="pct"/>
            <w:shd w:val="clear" w:color="auto" w:fill="FFFFFF" w:themeFill="background1"/>
            <w:hideMark/>
            <w:tcPrChange w:id="1414" w:author="Craig Parker" w:date="2024-08-14T17:53:00Z" w16du:dateUtc="2024-08-14T15:53:00Z">
              <w:tcPr>
                <w:tcW w:w="3561" w:type="pct"/>
                <w:hideMark/>
              </w:tcPr>
            </w:tcPrChange>
          </w:tcPr>
          <w:p w14:paraId="03EBF2B7"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415" w:author="Craig Parker" w:date="2024-08-14T17:12:00Z" w16du:dateUtc="2024-08-14T15:12:00Z"/>
                <w:rFonts w:ascii="Nunito" w:hAnsi="Nunito"/>
                <w:color w:val="000000"/>
                <w:sz w:val="22"/>
                <w:szCs w:val="22"/>
                <w:lang w:val="en-ZA" w:eastAsia="en-ZA"/>
                <w:rPrChange w:id="1416" w:author="Craig Parker" w:date="2024-08-14T17:18:00Z" w16du:dateUtc="2024-08-14T15:18:00Z">
                  <w:rPr>
                    <w:ins w:id="1417" w:author="Craig Parker" w:date="2024-08-14T17:12:00Z" w16du:dateUtc="2024-08-14T15:12:00Z"/>
                    <w:rFonts w:ascii="Aptos Narrow" w:hAnsi="Aptos Narrow"/>
                    <w:color w:val="000000"/>
                    <w:sz w:val="22"/>
                    <w:szCs w:val="22"/>
                    <w:lang w:val="en-ZA" w:eastAsia="en-ZA"/>
                  </w:rPr>
                </w:rPrChange>
              </w:rPr>
            </w:pPr>
            <w:ins w:id="1418" w:author="Craig Parker" w:date="2024-08-14T17:12:00Z" w16du:dateUtc="2024-08-14T15:12:00Z">
              <w:r w:rsidRPr="00614D36">
                <w:rPr>
                  <w:rFonts w:ascii="Nunito" w:hAnsi="Nunito"/>
                  <w:color w:val="000000"/>
                  <w:sz w:val="22"/>
                  <w:szCs w:val="22"/>
                  <w:lang w:val="en-ZA" w:eastAsia="en-ZA"/>
                  <w:rPrChange w:id="1419" w:author="Craig Parker" w:date="2024-08-14T17:18:00Z" w16du:dateUtc="2024-08-14T15:18:00Z">
                    <w:rPr>
                      <w:rFonts w:ascii="Aptos Narrow" w:hAnsi="Aptos Narrow"/>
                      <w:color w:val="000000"/>
                      <w:sz w:val="22"/>
                      <w:szCs w:val="22"/>
                      <w:lang w:val="en-ZA" w:eastAsia="en-ZA"/>
                    </w:rPr>
                  </w:rPrChange>
                </w:rPr>
                <w:t>A modality of data sharing where researchers can download datasets to their local computing environments directly.</w:t>
              </w:r>
            </w:ins>
          </w:p>
        </w:tc>
      </w:tr>
      <w:tr w:rsidR="00523FB0" w:rsidRPr="00614D36" w14:paraId="12A32740" w14:textId="77777777" w:rsidTr="0027516D">
        <w:tblPrEx>
          <w:tblPrExChange w:id="1420" w:author="Craig Parker" w:date="2024-08-14T17:53:00Z" w16du:dateUtc="2024-08-14T15:53:00Z">
            <w:tblPrEx>
              <w:tblLayout w:type="fixed"/>
            </w:tblPrEx>
          </w:tblPrExChange>
        </w:tblPrEx>
        <w:trPr>
          <w:trHeight w:val="290"/>
          <w:ins w:id="1421" w:author="Craig Parker" w:date="2024-08-14T17:12:00Z" w16du:dateUtc="2024-08-14T15:12:00Z"/>
          <w:trPrChange w:id="1422"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423" w:author="Craig Parker" w:date="2024-08-14T17:53:00Z" w16du:dateUtc="2024-08-14T15:53:00Z">
              <w:tcPr>
                <w:tcW w:w="1287" w:type="pct"/>
                <w:noWrap/>
                <w:hideMark/>
              </w:tcPr>
            </w:tcPrChange>
          </w:tcPr>
          <w:p w14:paraId="4329D814" w14:textId="77777777" w:rsidR="00523FB0" w:rsidRPr="00614D36" w:rsidRDefault="00523FB0" w:rsidP="00523FB0">
            <w:pPr>
              <w:overflowPunct/>
              <w:autoSpaceDE/>
              <w:autoSpaceDN/>
              <w:adjustRightInd/>
              <w:rPr>
                <w:ins w:id="1424" w:author="Craig Parker" w:date="2024-08-14T17:12:00Z" w16du:dateUtc="2024-08-14T15:12:00Z"/>
                <w:rFonts w:ascii="Nunito" w:hAnsi="Nunito"/>
                <w:color w:val="000000"/>
                <w:sz w:val="22"/>
                <w:szCs w:val="22"/>
                <w:lang w:val="en-ZA" w:eastAsia="en-ZA"/>
                <w:rPrChange w:id="1425" w:author="Craig Parker" w:date="2024-08-14T17:18:00Z" w16du:dateUtc="2024-08-14T15:18:00Z">
                  <w:rPr>
                    <w:ins w:id="1426" w:author="Craig Parker" w:date="2024-08-14T17:12:00Z" w16du:dateUtc="2024-08-14T15:12:00Z"/>
                    <w:rFonts w:ascii="Aptos Narrow" w:hAnsi="Aptos Narrow"/>
                    <w:color w:val="000000"/>
                    <w:sz w:val="22"/>
                    <w:szCs w:val="22"/>
                    <w:lang w:val="en-ZA" w:eastAsia="en-ZA"/>
                  </w:rPr>
                </w:rPrChange>
              </w:rPr>
            </w:pPr>
            <w:ins w:id="1427" w:author="Craig Parker" w:date="2024-08-14T17:12:00Z" w16du:dateUtc="2024-08-14T15:12:00Z">
              <w:r w:rsidRPr="00614D36">
                <w:rPr>
                  <w:rFonts w:ascii="Nunito" w:hAnsi="Nunito"/>
                  <w:color w:val="000000"/>
                  <w:sz w:val="22"/>
                  <w:szCs w:val="22"/>
                  <w:lang w:val="en-ZA" w:eastAsia="en-ZA"/>
                  <w:rPrChange w:id="1428" w:author="Craig Parker" w:date="2024-08-14T17:18:00Z" w16du:dateUtc="2024-08-14T15:18:00Z">
                    <w:rPr>
                      <w:rFonts w:ascii="Aptos Narrow" w:hAnsi="Aptos Narrow"/>
                      <w:color w:val="000000"/>
                      <w:sz w:val="22"/>
                      <w:szCs w:val="22"/>
                      <w:lang w:val="en-ZA" w:eastAsia="en-ZA"/>
                    </w:rPr>
                  </w:rPrChange>
                </w:rPr>
                <w:t>Data Management Plan (DMP)</w:t>
              </w:r>
            </w:ins>
          </w:p>
        </w:tc>
        <w:tc>
          <w:tcPr>
            <w:tcW w:w="3713" w:type="pct"/>
            <w:shd w:val="clear" w:color="auto" w:fill="FFFFFF" w:themeFill="background1"/>
            <w:hideMark/>
            <w:tcPrChange w:id="1429" w:author="Craig Parker" w:date="2024-08-14T17:53:00Z" w16du:dateUtc="2024-08-14T15:53:00Z">
              <w:tcPr>
                <w:tcW w:w="3713" w:type="pct"/>
                <w:gridSpan w:val="2"/>
                <w:hideMark/>
              </w:tcPr>
            </w:tcPrChange>
          </w:tcPr>
          <w:p w14:paraId="375352FB"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430" w:author="Craig Parker" w:date="2024-08-14T17:12:00Z" w16du:dateUtc="2024-08-14T15:12:00Z"/>
                <w:rFonts w:ascii="Nunito" w:hAnsi="Nunito"/>
                <w:color w:val="000000"/>
                <w:sz w:val="22"/>
                <w:szCs w:val="22"/>
                <w:lang w:val="en-ZA" w:eastAsia="en-ZA"/>
                <w:rPrChange w:id="1431" w:author="Craig Parker" w:date="2024-08-14T17:18:00Z" w16du:dateUtc="2024-08-14T15:18:00Z">
                  <w:rPr>
                    <w:ins w:id="1432" w:author="Craig Parker" w:date="2024-08-14T17:12:00Z" w16du:dateUtc="2024-08-14T15:12:00Z"/>
                    <w:rFonts w:ascii="Aptos Narrow" w:hAnsi="Aptos Narrow"/>
                    <w:color w:val="000000"/>
                    <w:sz w:val="22"/>
                    <w:szCs w:val="22"/>
                    <w:lang w:val="en-ZA" w:eastAsia="en-ZA"/>
                  </w:rPr>
                </w:rPrChange>
              </w:rPr>
            </w:pPr>
            <w:ins w:id="1433" w:author="Craig Parker" w:date="2024-08-14T17:12:00Z" w16du:dateUtc="2024-08-14T15:12:00Z">
              <w:r w:rsidRPr="00614D36">
                <w:rPr>
                  <w:rFonts w:ascii="Nunito" w:hAnsi="Nunito"/>
                  <w:color w:val="000000"/>
                  <w:sz w:val="22"/>
                  <w:szCs w:val="22"/>
                  <w:lang w:val="en-ZA" w:eastAsia="en-ZA"/>
                  <w:rPrChange w:id="1434" w:author="Craig Parker" w:date="2024-08-14T17:18:00Z" w16du:dateUtc="2024-08-14T15:18:00Z">
                    <w:rPr>
                      <w:rFonts w:ascii="Aptos Narrow" w:hAnsi="Aptos Narrow"/>
                      <w:color w:val="000000"/>
                      <w:sz w:val="22"/>
                      <w:szCs w:val="22"/>
                      <w:lang w:val="en-ZA" w:eastAsia="en-ZA"/>
                    </w:rPr>
                  </w:rPrChange>
                </w:rPr>
                <w:t>A document outlining the procedures and standards for data acquisition, transfer, processing, storage, and access within the project.</w:t>
              </w:r>
            </w:ins>
          </w:p>
        </w:tc>
      </w:tr>
      <w:tr w:rsidR="00523FB0" w:rsidRPr="00614D36" w14:paraId="2F906AF8" w14:textId="77777777" w:rsidTr="0027516D">
        <w:trPr>
          <w:cnfStyle w:val="000000100000" w:firstRow="0" w:lastRow="0" w:firstColumn="0" w:lastColumn="0" w:oddVBand="0" w:evenVBand="0" w:oddHBand="1" w:evenHBand="0" w:firstRowFirstColumn="0" w:firstRowLastColumn="0" w:lastRowFirstColumn="0" w:lastRowLastColumn="0"/>
          <w:trHeight w:val="290"/>
          <w:ins w:id="1435" w:author="Craig Parker" w:date="2024-08-14T17:12:00Z" w16du:dateUtc="2024-08-14T15:12:00Z"/>
          <w:trPrChange w:id="1436"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437" w:author="Craig Parker" w:date="2024-08-14T17:53:00Z" w16du:dateUtc="2024-08-14T15:53:00Z">
              <w:tcPr>
                <w:tcW w:w="1439" w:type="pct"/>
                <w:gridSpan w:val="2"/>
                <w:noWrap/>
                <w:hideMark/>
              </w:tcPr>
            </w:tcPrChange>
          </w:tcPr>
          <w:p w14:paraId="18258158"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438" w:author="Craig Parker" w:date="2024-08-14T17:12:00Z" w16du:dateUtc="2024-08-14T15:12:00Z"/>
                <w:rFonts w:ascii="Nunito" w:hAnsi="Nunito"/>
                <w:color w:val="000000"/>
                <w:sz w:val="22"/>
                <w:szCs w:val="22"/>
                <w:lang w:val="en-ZA" w:eastAsia="en-ZA"/>
                <w:rPrChange w:id="1439" w:author="Craig Parker" w:date="2024-08-14T17:18:00Z" w16du:dateUtc="2024-08-14T15:18:00Z">
                  <w:rPr>
                    <w:ins w:id="1440" w:author="Craig Parker" w:date="2024-08-14T17:12:00Z" w16du:dateUtc="2024-08-14T15:12:00Z"/>
                    <w:rFonts w:ascii="Aptos Narrow" w:hAnsi="Aptos Narrow"/>
                    <w:color w:val="000000"/>
                    <w:sz w:val="22"/>
                    <w:szCs w:val="22"/>
                    <w:lang w:val="en-ZA" w:eastAsia="en-ZA"/>
                  </w:rPr>
                </w:rPrChange>
              </w:rPr>
            </w:pPr>
            <w:ins w:id="1441" w:author="Craig Parker" w:date="2024-08-14T17:12:00Z" w16du:dateUtc="2024-08-14T15:12:00Z">
              <w:r w:rsidRPr="00614D36">
                <w:rPr>
                  <w:rFonts w:ascii="Nunito" w:hAnsi="Nunito"/>
                  <w:color w:val="000000"/>
                  <w:sz w:val="22"/>
                  <w:szCs w:val="22"/>
                  <w:lang w:val="en-ZA" w:eastAsia="en-ZA"/>
                  <w:rPrChange w:id="1442" w:author="Craig Parker" w:date="2024-08-14T17:18:00Z" w16du:dateUtc="2024-08-14T15:18:00Z">
                    <w:rPr>
                      <w:rFonts w:ascii="Aptos Narrow" w:hAnsi="Aptos Narrow"/>
                      <w:color w:val="000000"/>
                      <w:sz w:val="22"/>
                      <w:szCs w:val="22"/>
                      <w:lang w:val="en-ZA" w:eastAsia="en-ZA"/>
                    </w:rPr>
                  </w:rPrChange>
                </w:rPr>
                <w:t>Data Management and Analysis Core (DMAC)</w:t>
              </w:r>
            </w:ins>
          </w:p>
        </w:tc>
        <w:tc>
          <w:tcPr>
            <w:tcW w:w="3713" w:type="pct"/>
            <w:shd w:val="clear" w:color="auto" w:fill="FFFFFF" w:themeFill="background1"/>
            <w:hideMark/>
            <w:tcPrChange w:id="1443" w:author="Craig Parker" w:date="2024-08-14T17:53:00Z" w16du:dateUtc="2024-08-14T15:53:00Z">
              <w:tcPr>
                <w:tcW w:w="3561" w:type="pct"/>
                <w:hideMark/>
              </w:tcPr>
            </w:tcPrChange>
          </w:tcPr>
          <w:p w14:paraId="71DFBE32"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444" w:author="Craig Parker" w:date="2024-08-14T17:12:00Z" w16du:dateUtc="2024-08-14T15:12:00Z"/>
                <w:rFonts w:ascii="Nunito" w:hAnsi="Nunito"/>
                <w:color w:val="000000"/>
                <w:sz w:val="22"/>
                <w:szCs w:val="22"/>
                <w:lang w:val="en-ZA" w:eastAsia="en-ZA"/>
                <w:rPrChange w:id="1445" w:author="Craig Parker" w:date="2024-08-14T17:18:00Z" w16du:dateUtc="2024-08-14T15:18:00Z">
                  <w:rPr>
                    <w:ins w:id="1446" w:author="Craig Parker" w:date="2024-08-14T17:12:00Z" w16du:dateUtc="2024-08-14T15:12:00Z"/>
                    <w:rFonts w:ascii="Aptos Narrow" w:hAnsi="Aptos Narrow"/>
                    <w:color w:val="000000"/>
                    <w:sz w:val="22"/>
                    <w:szCs w:val="22"/>
                    <w:lang w:val="en-ZA" w:eastAsia="en-ZA"/>
                  </w:rPr>
                </w:rPrChange>
              </w:rPr>
            </w:pPr>
            <w:ins w:id="1447" w:author="Craig Parker" w:date="2024-08-14T17:12:00Z" w16du:dateUtc="2024-08-14T15:12:00Z">
              <w:r w:rsidRPr="00614D36">
                <w:rPr>
                  <w:rFonts w:ascii="Nunito" w:hAnsi="Nunito"/>
                  <w:color w:val="000000"/>
                  <w:sz w:val="22"/>
                  <w:szCs w:val="22"/>
                  <w:lang w:val="en-ZA" w:eastAsia="en-ZA"/>
                  <w:rPrChange w:id="1448" w:author="Craig Parker" w:date="2024-08-14T17:18:00Z" w16du:dateUtc="2024-08-14T15:18:00Z">
                    <w:rPr>
                      <w:rFonts w:ascii="Aptos Narrow" w:hAnsi="Aptos Narrow"/>
                      <w:color w:val="000000"/>
                      <w:sz w:val="22"/>
                      <w:szCs w:val="22"/>
                      <w:lang w:val="en-ZA" w:eastAsia="en-ZA"/>
                    </w:rPr>
                  </w:rPrChange>
                </w:rPr>
                <w:t xml:space="preserve">The core component of the HEÂ²AT </w:t>
              </w:r>
              <w:proofErr w:type="spellStart"/>
              <w:r w:rsidRPr="00614D36">
                <w:rPr>
                  <w:rFonts w:ascii="Nunito" w:hAnsi="Nunito"/>
                  <w:color w:val="000000"/>
                  <w:sz w:val="22"/>
                  <w:szCs w:val="22"/>
                  <w:lang w:val="en-ZA" w:eastAsia="en-ZA"/>
                  <w:rPrChange w:id="1449"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450" w:author="Craig Parker" w:date="2024-08-14T17:18:00Z" w16du:dateUtc="2024-08-14T15:18:00Z">
                    <w:rPr>
                      <w:rFonts w:ascii="Aptos Narrow" w:hAnsi="Aptos Narrow"/>
                      <w:color w:val="000000"/>
                      <w:sz w:val="22"/>
                      <w:szCs w:val="22"/>
                      <w:lang w:val="en-ZA" w:eastAsia="en-ZA"/>
                    </w:rPr>
                  </w:rPrChange>
                </w:rPr>
                <w:t xml:space="preserve"> responsible for overseeing data management and analysis activities.</w:t>
              </w:r>
            </w:ins>
          </w:p>
        </w:tc>
      </w:tr>
      <w:tr w:rsidR="00523FB0" w:rsidRPr="00614D36" w14:paraId="4ED50CB3" w14:textId="77777777" w:rsidTr="0027516D">
        <w:tblPrEx>
          <w:tblPrExChange w:id="1451" w:author="Craig Parker" w:date="2024-08-14T17:53:00Z" w16du:dateUtc="2024-08-14T15:53:00Z">
            <w:tblPrEx>
              <w:tblLayout w:type="fixed"/>
            </w:tblPrEx>
          </w:tblPrExChange>
        </w:tblPrEx>
        <w:trPr>
          <w:trHeight w:val="580"/>
          <w:ins w:id="1452" w:author="Craig Parker" w:date="2024-08-14T17:12:00Z" w16du:dateUtc="2024-08-14T15:12:00Z"/>
          <w:trPrChange w:id="1453"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454" w:author="Craig Parker" w:date="2024-08-14T17:53:00Z" w16du:dateUtc="2024-08-14T15:53:00Z">
              <w:tcPr>
                <w:tcW w:w="1287" w:type="pct"/>
                <w:noWrap/>
                <w:hideMark/>
              </w:tcPr>
            </w:tcPrChange>
          </w:tcPr>
          <w:p w14:paraId="526467A9" w14:textId="77777777" w:rsidR="00523FB0" w:rsidRPr="00614D36" w:rsidRDefault="00523FB0" w:rsidP="00523FB0">
            <w:pPr>
              <w:overflowPunct/>
              <w:autoSpaceDE/>
              <w:autoSpaceDN/>
              <w:adjustRightInd/>
              <w:rPr>
                <w:ins w:id="1455" w:author="Craig Parker" w:date="2024-08-14T17:12:00Z" w16du:dateUtc="2024-08-14T15:12:00Z"/>
                <w:rFonts w:ascii="Nunito" w:hAnsi="Nunito"/>
                <w:color w:val="000000"/>
                <w:sz w:val="22"/>
                <w:szCs w:val="22"/>
                <w:lang w:val="en-ZA" w:eastAsia="en-ZA"/>
                <w:rPrChange w:id="1456" w:author="Craig Parker" w:date="2024-08-14T17:18:00Z" w16du:dateUtc="2024-08-14T15:18:00Z">
                  <w:rPr>
                    <w:ins w:id="1457" w:author="Craig Parker" w:date="2024-08-14T17:12:00Z" w16du:dateUtc="2024-08-14T15:12:00Z"/>
                    <w:rFonts w:ascii="Aptos Narrow" w:hAnsi="Aptos Narrow"/>
                    <w:color w:val="000000"/>
                    <w:sz w:val="22"/>
                    <w:szCs w:val="22"/>
                    <w:lang w:val="en-ZA" w:eastAsia="en-ZA"/>
                  </w:rPr>
                </w:rPrChange>
              </w:rPr>
            </w:pPr>
            <w:ins w:id="1458" w:author="Craig Parker" w:date="2024-08-14T17:12:00Z" w16du:dateUtc="2024-08-14T15:12:00Z">
              <w:r w:rsidRPr="00614D36">
                <w:rPr>
                  <w:rFonts w:ascii="Nunito" w:hAnsi="Nunito"/>
                  <w:color w:val="000000"/>
                  <w:sz w:val="22"/>
                  <w:szCs w:val="22"/>
                  <w:lang w:val="en-ZA" w:eastAsia="en-ZA"/>
                  <w:rPrChange w:id="1459" w:author="Craig Parker" w:date="2024-08-14T17:18:00Z" w16du:dateUtc="2024-08-14T15:18:00Z">
                    <w:rPr>
                      <w:rFonts w:ascii="Aptos Narrow" w:hAnsi="Aptos Narrow"/>
                      <w:color w:val="000000"/>
                      <w:sz w:val="22"/>
                      <w:szCs w:val="22"/>
                      <w:lang w:val="en-ZA" w:eastAsia="en-ZA"/>
                    </w:rPr>
                  </w:rPrChange>
                </w:rPr>
                <w:lastRenderedPageBreak/>
                <w:t>Data Protection Legislation</w:t>
              </w:r>
            </w:ins>
          </w:p>
        </w:tc>
        <w:tc>
          <w:tcPr>
            <w:tcW w:w="3713" w:type="pct"/>
            <w:shd w:val="clear" w:color="auto" w:fill="FFFFFF" w:themeFill="background1"/>
            <w:hideMark/>
            <w:tcPrChange w:id="1460" w:author="Craig Parker" w:date="2024-08-14T17:53:00Z" w16du:dateUtc="2024-08-14T15:53:00Z">
              <w:tcPr>
                <w:tcW w:w="3713" w:type="pct"/>
                <w:gridSpan w:val="2"/>
                <w:hideMark/>
              </w:tcPr>
            </w:tcPrChange>
          </w:tcPr>
          <w:p w14:paraId="70E9A7BE"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461" w:author="Craig Parker" w:date="2024-08-14T17:12:00Z" w16du:dateUtc="2024-08-14T15:12:00Z"/>
                <w:rFonts w:ascii="Nunito" w:hAnsi="Nunito"/>
                <w:color w:val="000000"/>
                <w:sz w:val="22"/>
                <w:szCs w:val="22"/>
                <w:lang w:val="en-ZA" w:eastAsia="en-ZA"/>
                <w:rPrChange w:id="1462" w:author="Craig Parker" w:date="2024-08-14T17:18:00Z" w16du:dateUtc="2024-08-14T15:18:00Z">
                  <w:rPr>
                    <w:ins w:id="1463" w:author="Craig Parker" w:date="2024-08-14T17:12:00Z" w16du:dateUtc="2024-08-14T15:12:00Z"/>
                    <w:rFonts w:ascii="Aptos Narrow" w:hAnsi="Aptos Narrow"/>
                    <w:color w:val="000000"/>
                    <w:sz w:val="22"/>
                    <w:szCs w:val="22"/>
                    <w:lang w:val="en-ZA" w:eastAsia="en-ZA"/>
                  </w:rPr>
                </w:rPrChange>
              </w:rPr>
            </w:pPr>
            <w:ins w:id="1464" w:author="Craig Parker" w:date="2024-08-14T17:12:00Z" w16du:dateUtc="2024-08-14T15:12:00Z">
              <w:r w:rsidRPr="00614D36">
                <w:rPr>
                  <w:rFonts w:ascii="Nunito" w:hAnsi="Nunito"/>
                  <w:color w:val="000000"/>
                  <w:sz w:val="22"/>
                  <w:szCs w:val="22"/>
                  <w:lang w:val="en-ZA" w:eastAsia="en-ZA"/>
                  <w:rPrChange w:id="1465" w:author="Craig Parker" w:date="2024-08-14T17:18:00Z" w16du:dateUtc="2024-08-14T15:18:00Z">
                    <w:rPr>
                      <w:rFonts w:ascii="Aptos Narrow" w:hAnsi="Aptos Narrow"/>
                      <w:color w:val="000000"/>
                      <w:sz w:val="22"/>
                      <w:szCs w:val="22"/>
                      <w:lang w:val="en-ZA" w:eastAsia="en-ZA"/>
                    </w:rPr>
                  </w:rPrChange>
                </w:rPr>
                <w:t>Any data protection or data privacy laws as may be applicable including but not limited to POPIA, the Electronic Communications and Transactions Act 26 of 2005, the Consumer Protection Act 68 of 2008, and the General Data Protection Regulation (GDPR).</w:t>
              </w:r>
            </w:ins>
          </w:p>
        </w:tc>
      </w:tr>
      <w:tr w:rsidR="00523FB0" w:rsidRPr="00614D36" w14:paraId="5B1E4AF4" w14:textId="77777777" w:rsidTr="0027516D">
        <w:trPr>
          <w:cnfStyle w:val="000000100000" w:firstRow="0" w:lastRow="0" w:firstColumn="0" w:lastColumn="0" w:oddVBand="0" w:evenVBand="0" w:oddHBand="1" w:evenHBand="0" w:firstRowFirstColumn="0" w:firstRowLastColumn="0" w:lastRowFirstColumn="0" w:lastRowLastColumn="0"/>
          <w:trHeight w:val="290"/>
          <w:ins w:id="1466" w:author="Craig Parker" w:date="2024-08-14T17:12:00Z" w16du:dateUtc="2024-08-14T15:12:00Z"/>
          <w:trPrChange w:id="1467"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468" w:author="Craig Parker" w:date="2024-08-14T17:53:00Z" w16du:dateUtc="2024-08-14T15:53:00Z">
              <w:tcPr>
                <w:tcW w:w="1439" w:type="pct"/>
                <w:gridSpan w:val="2"/>
                <w:noWrap/>
                <w:hideMark/>
              </w:tcPr>
            </w:tcPrChange>
          </w:tcPr>
          <w:p w14:paraId="5E54FF6D"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469" w:author="Craig Parker" w:date="2024-08-14T17:12:00Z" w16du:dateUtc="2024-08-14T15:12:00Z"/>
                <w:rFonts w:ascii="Nunito" w:hAnsi="Nunito"/>
                <w:color w:val="000000"/>
                <w:sz w:val="22"/>
                <w:szCs w:val="22"/>
                <w:lang w:val="en-ZA" w:eastAsia="en-ZA"/>
                <w:rPrChange w:id="1470" w:author="Craig Parker" w:date="2024-08-14T17:18:00Z" w16du:dateUtc="2024-08-14T15:18:00Z">
                  <w:rPr>
                    <w:ins w:id="1471" w:author="Craig Parker" w:date="2024-08-14T17:12:00Z" w16du:dateUtc="2024-08-14T15:12:00Z"/>
                    <w:rFonts w:ascii="Aptos Narrow" w:hAnsi="Aptos Narrow"/>
                    <w:color w:val="000000"/>
                    <w:sz w:val="22"/>
                    <w:szCs w:val="22"/>
                    <w:lang w:val="en-ZA" w:eastAsia="en-ZA"/>
                  </w:rPr>
                </w:rPrChange>
              </w:rPr>
            </w:pPr>
            <w:ins w:id="1472" w:author="Craig Parker" w:date="2024-08-14T17:12:00Z" w16du:dateUtc="2024-08-14T15:12:00Z">
              <w:r w:rsidRPr="00614D36">
                <w:rPr>
                  <w:rFonts w:ascii="Nunito" w:hAnsi="Nunito"/>
                  <w:color w:val="000000"/>
                  <w:sz w:val="22"/>
                  <w:szCs w:val="22"/>
                  <w:lang w:val="en-ZA" w:eastAsia="en-ZA"/>
                  <w:rPrChange w:id="1473" w:author="Craig Parker" w:date="2024-08-14T17:18:00Z" w16du:dateUtc="2024-08-14T15:18:00Z">
                    <w:rPr>
                      <w:rFonts w:ascii="Aptos Narrow" w:hAnsi="Aptos Narrow"/>
                      <w:color w:val="000000"/>
                      <w:sz w:val="22"/>
                      <w:szCs w:val="22"/>
                      <w:lang w:val="en-ZA" w:eastAsia="en-ZA"/>
                    </w:rPr>
                  </w:rPrChange>
                </w:rPr>
                <w:t>Data Provider</w:t>
              </w:r>
            </w:ins>
          </w:p>
        </w:tc>
        <w:tc>
          <w:tcPr>
            <w:tcW w:w="3713" w:type="pct"/>
            <w:shd w:val="clear" w:color="auto" w:fill="FFFFFF" w:themeFill="background1"/>
            <w:hideMark/>
            <w:tcPrChange w:id="1474" w:author="Craig Parker" w:date="2024-08-14T17:53:00Z" w16du:dateUtc="2024-08-14T15:53:00Z">
              <w:tcPr>
                <w:tcW w:w="3561" w:type="pct"/>
                <w:hideMark/>
              </w:tcPr>
            </w:tcPrChange>
          </w:tcPr>
          <w:p w14:paraId="7DD7CE9D"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475" w:author="Craig Parker" w:date="2024-08-14T17:12:00Z" w16du:dateUtc="2024-08-14T15:12:00Z"/>
                <w:rFonts w:ascii="Nunito" w:hAnsi="Nunito"/>
                <w:color w:val="000000"/>
                <w:sz w:val="22"/>
                <w:szCs w:val="22"/>
                <w:lang w:val="en-ZA" w:eastAsia="en-ZA"/>
                <w:rPrChange w:id="1476" w:author="Craig Parker" w:date="2024-08-14T17:18:00Z" w16du:dateUtc="2024-08-14T15:18:00Z">
                  <w:rPr>
                    <w:ins w:id="1477" w:author="Craig Parker" w:date="2024-08-14T17:12:00Z" w16du:dateUtc="2024-08-14T15:12:00Z"/>
                    <w:rFonts w:ascii="Aptos Narrow" w:hAnsi="Aptos Narrow"/>
                    <w:color w:val="000000"/>
                    <w:sz w:val="22"/>
                    <w:szCs w:val="22"/>
                    <w:lang w:val="en-ZA" w:eastAsia="en-ZA"/>
                  </w:rPr>
                </w:rPrChange>
              </w:rPr>
            </w:pPr>
            <w:ins w:id="1478" w:author="Craig Parker" w:date="2024-08-14T17:12:00Z" w16du:dateUtc="2024-08-14T15:12:00Z">
              <w:r w:rsidRPr="00614D36">
                <w:rPr>
                  <w:rFonts w:ascii="Nunito" w:hAnsi="Nunito"/>
                  <w:color w:val="000000"/>
                  <w:sz w:val="22"/>
                  <w:szCs w:val="22"/>
                  <w:lang w:val="en-ZA" w:eastAsia="en-ZA"/>
                  <w:rPrChange w:id="1479" w:author="Craig Parker" w:date="2024-08-14T17:18:00Z" w16du:dateUtc="2024-08-14T15:18:00Z">
                    <w:rPr>
                      <w:rFonts w:ascii="Aptos Narrow" w:hAnsi="Aptos Narrow"/>
                      <w:color w:val="000000"/>
                      <w:sz w:val="22"/>
                      <w:szCs w:val="22"/>
                      <w:lang w:val="en-ZA" w:eastAsia="en-ZA"/>
                    </w:rPr>
                  </w:rPrChange>
                </w:rPr>
                <w:t>The legal entity responsible for authorizing access to a dataset.</w:t>
              </w:r>
            </w:ins>
          </w:p>
        </w:tc>
      </w:tr>
      <w:tr w:rsidR="00523FB0" w:rsidRPr="00614D36" w14:paraId="556DAE35" w14:textId="77777777" w:rsidTr="0027516D">
        <w:tblPrEx>
          <w:tblPrExChange w:id="1480" w:author="Craig Parker" w:date="2024-08-14T17:53:00Z" w16du:dateUtc="2024-08-14T15:53:00Z">
            <w:tblPrEx>
              <w:tblLayout w:type="fixed"/>
            </w:tblPrEx>
          </w:tblPrExChange>
        </w:tblPrEx>
        <w:trPr>
          <w:trHeight w:val="290"/>
          <w:ins w:id="1481" w:author="Craig Parker" w:date="2024-08-14T17:12:00Z" w16du:dateUtc="2024-08-14T15:12:00Z"/>
          <w:trPrChange w:id="1482"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483" w:author="Craig Parker" w:date="2024-08-14T17:53:00Z" w16du:dateUtc="2024-08-14T15:53:00Z">
              <w:tcPr>
                <w:tcW w:w="1287" w:type="pct"/>
                <w:noWrap/>
                <w:hideMark/>
              </w:tcPr>
            </w:tcPrChange>
          </w:tcPr>
          <w:p w14:paraId="342E5E77" w14:textId="77777777" w:rsidR="00523FB0" w:rsidRPr="00614D36" w:rsidRDefault="00523FB0" w:rsidP="00523FB0">
            <w:pPr>
              <w:overflowPunct/>
              <w:autoSpaceDE/>
              <w:autoSpaceDN/>
              <w:adjustRightInd/>
              <w:rPr>
                <w:ins w:id="1484" w:author="Craig Parker" w:date="2024-08-14T17:12:00Z" w16du:dateUtc="2024-08-14T15:12:00Z"/>
                <w:rFonts w:ascii="Nunito" w:hAnsi="Nunito"/>
                <w:color w:val="000000"/>
                <w:sz w:val="22"/>
                <w:szCs w:val="22"/>
                <w:lang w:val="en-ZA" w:eastAsia="en-ZA"/>
                <w:rPrChange w:id="1485" w:author="Craig Parker" w:date="2024-08-14T17:18:00Z" w16du:dateUtc="2024-08-14T15:18:00Z">
                  <w:rPr>
                    <w:ins w:id="1486" w:author="Craig Parker" w:date="2024-08-14T17:12:00Z" w16du:dateUtc="2024-08-14T15:12:00Z"/>
                    <w:rFonts w:ascii="Aptos Narrow" w:hAnsi="Aptos Narrow"/>
                    <w:color w:val="000000"/>
                    <w:sz w:val="22"/>
                    <w:szCs w:val="22"/>
                    <w:lang w:val="en-ZA" w:eastAsia="en-ZA"/>
                  </w:rPr>
                </w:rPrChange>
              </w:rPr>
            </w:pPr>
            <w:ins w:id="1487" w:author="Craig Parker" w:date="2024-08-14T17:12:00Z" w16du:dateUtc="2024-08-14T15:12:00Z">
              <w:r w:rsidRPr="00614D36">
                <w:rPr>
                  <w:rFonts w:ascii="Nunito" w:hAnsi="Nunito"/>
                  <w:color w:val="000000"/>
                  <w:sz w:val="22"/>
                  <w:szCs w:val="22"/>
                  <w:lang w:val="en-ZA" w:eastAsia="en-ZA"/>
                  <w:rPrChange w:id="1488" w:author="Craig Parker" w:date="2024-08-14T17:18:00Z" w16du:dateUtc="2024-08-14T15:18:00Z">
                    <w:rPr>
                      <w:rFonts w:ascii="Aptos Narrow" w:hAnsi="Aptos Narrow"/>
                      <w:color w:val="000000"/>
                      <w:sz w:val="22"/>
                      <w:szCs w:val="22"/>
                      <w:lang w:val="en-ZA" w:eastAsia="en-ZA"/>
                    </w:rPr>
                  </w:rPrChange>
                </w:rPr>
                <w:t>Data Subject</w:t>
              </w:r>
            </w:ins>
          </w:p>
        </w:tc>
        <w:tc>
          <w:tcPr>
            <w:tcW w:w="3713" w:type="pct"/>
            <w:shd w:val="clear" w:color="auto" w:fill="FFFFFF" w:themeFill="background1"/>
            <w:hideMark/>
            <w:tcPrChange w:id="1489" w:author="Craig Parker" w:date="2024-08-14T17:53:00Z" w16du:dateUtc="2024-08-14T15:53:00Z">
              <w:tcPr>
                <w:tcW w:w="3713" w:type="pct"/>
                <w:gridSpan w:val="2"/>
                <w:hideMark/>
              </w:tcPr>
            </w:tcPrChange>
          </w:tcPr>
          <w:p w14:paraId="71EABD51"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490" w:author="Craig Parker" w:date="2024-08-14T17:12:00Z" w16du:dateUtc="2024-08-14T15:12:00Z"/>
                <w:rFonts w:ascii="Nunito" w:hAnsi="Nunito"/>
                <w:color w:val="000000"/>
                <w:sz w:val="22"/>
                <w:szCs w:val="22"/>
                <w:lang w:val="en-ZA" w:eastAsia="en-ZA"/>
                <w:rPrChange w:id="1491" w:author="Craig Parker" w:date="2024-08-14T17:18:00Z" w16du:dateUtc="2024-08-14T15:18:00Z">
                  <w:rPr>
                    <w:ins w:id="1492" w:author="Craig Parker" w:date="2024-08-14T17:12:00Z" w16du:dateUtc="2024-08-14T15:12:00Z"/>
                    <w:rFonts w:ascii="Aptos Narrow" w:hAnsi="Aptos Narrow"/>
                    <w:color w:val="000000"/>
                    <w:sz w:val="22"/>
                    <w:szCs w:val="22"/>
                    <w:lang w:val="en-ZA" w:eastAsia="en-ZA"/>
                  </w:rPr>
                </w:rPrChange>
              </w:rPr>
            </w:pPr>
            <w:ins w:id="1493" w:author="Craig Parker" w:date="2024-08-14T17:12:00Z" w16du:dateUtc="2024-08-14T15:12:00Z">
              <w:r w:rsidRPr="00614D36">
                <w:rPr>
                  <w:rFonts w:ascii="Nunito" w:hAnsi="Nunito"/>
                  <w:color w:val="000000"/>
                  <w:sz w:val="22"/>
                  <w:szCs w:val="22"/>
                  <w:lang w:val="en-ZA" w:eastAsia="en-ZA"/>
                  <w:rPrChange w:id="1494" w:author="Craig Parker" w:date="2024-08-14T17:18:00Z" w16du:dateUtc="2024-08-14T15:18:00Z">
                    <w:rPr>
                      <w:rFonts w:ascii="Aptos Narrow" w:hAnsi="Aptos Narrow"/>
                      <w:color w:val="000000"/>
                      <w:sz w:val="22"/>
                      <w:szCs w:val="22"/>
                      <w:lang w:val="en-ZA" w:eastAsia="en-ZA"/>
                    </w:rPr>
                  </w:rPrChange>
                </w:rPr>
                <w:t>The individuals whose personal information is captured in health datasets.</w:t>
              </w:r>
            </w:ins>
          </w:p>
        </w:tc>
      </w:tr>
      <w:tr w:rsidR="00523FB0" w:rsidRPr="00614D36" w14:paraId="31223A50" w14:textId="77777777" w:rsidTr="0027516D">
        <w:trPr>
          <w:cnfStyle w:val="000000100000" w:firstRow="0" w:lastRow="0" w:firstColumn="0" w:lastColumn="0" w:oddVBand="0" w:evenVBand="0" w:oddHBand="1" w:evenHBand="0" w:firstRowFirstColumn="0" w:firstRowLastColumn="0" w:lastRowFirstColumn="0" w:lastRowLastColumn="0"/>
          <w:trHeight w:val="580"/>
          <w:ins w:id="1495" w:author="Craig Parker" w:date="2024-08-14T17:12:00Z" w16du:dateUtc="2024-08-14T15:12:00Z"/>
          <w:trPrChange w:id="1496"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497" w:author="Craig Parker" w:date="2024-08-14T17:53:00Z" w16du:dateUtc="2024-08-14T15:53:00Z">
              <w:tcPr>
                <w:tcW w:w="1439" w:type="pct"/>
                <w:gridSpan w:val="2"/>
                <w:noWrap/>
                <w:hideMark/>
              </w:tcPr>
            </w:tcPrChange>
          </w:tcPr>
          <w:p w14:paraId="6BC102BD"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498" w:author="Craig Parker" w:date="2024-08-14T17:12:00Z" w16du:dateUtc="2024-08-14T15:12:00Z"/>
                <w:rFonts w:ascii="Nunito" w:hAnsi="Nunito"/>
                <w:color w:val="000000"/>
                <w:sz w:val="22"/>
                <w:szCs w:val="22"/>
                <w:lang w:val="en-ZA" w:eastAsia="en-ZA"/>
                <w:rPrChange w:id="1499" w:author="Craig Parker" w:date="2024-08-14T17:18:00Z" w16du:dateUtc="2024-08-14T15:18:00Z">
                  <w:rPr>
                    <w:ins w:id="1500" w:author="Craig Parker" w:date="2024-08-14T17:12:00Z" w16du:dateUtc="2024-08-14T15:12:00Z"/>
                    <w:rFonts w:ascii="Aptos Narrow" w:hAnsi="Aptos Narrow"/>
                    <w:color w:val="000000"/>
                    <w:sz w:val="22"/>
                    <w:szCs w:val="22"/>
                    <w:lang w:val="en-ZA" w:eastAsia="en-ZA"/>
                  </w:rPr>
                </w:rPrChange>
              </w:rPr>
            </w:pPr>
            <w:ins w:id="1501" w:author="Craig Parker" w:date="2024-08-14T17:12:00Z" w16du:dateUtc="2024-08-14T15:12:00Z">
              <w:r w:rsidRPr="00614D36">
                <w:rPr>
                  <w:rFonts w:ascii="Nunito" w:hAnsi="Nunito"/>
                  <w:color w:val="000000"/>
                  <w:sz w:val="22"/>
                  <w:szCs w:val="22"/>
                  <w:lang w:val="en-ZA" w:eastAsia="en-ZA"/>
                  <w:rPrChange w:id="1502" w:author="Craig Parker" w:date="2024-08-14T17:18:00Z" w16du:dateUtc="2024-08-14T15:18:00Z">
                    <w:rPr>
                      <w:rFonts w:ascii="Aptos Narrow" w:hAnsi="Aptos Narrow"/>
                      <w:color w:val="000000"/>
                      <w:sz w:val="22"/>
                      <w:szCs w:val="22"/>
                      <w:lang w:val="en-ZA" w:eastAsia="en-ZA"/>
                    </w:rPr>
                  </w:rPrChange>
                </w:rPr>
                <w:t>Data Transfer Agreement (DTA)</w:t>
              </w:r>
            </w:ins>
          </w:p>
        </w:tc>
        <w:tc>
          <w:tcPr>
            <w:tcW w:w="3713" w:type="pct"/>
            <w:shd w:val="clear" w:color="auto" w:fill="FFFFFF" w:themeFill="background1"/>
            <w:hideMark/>
            <w:tcPrChange w:id="1503" w:author="Craig Parker" w:date="2024-08-14T17:53:00Z" w16du:dateUtc="2024-08-14T15:53:00Z">
              <w:tcPr>
                <w:tcW w:w="3561" w:type="pct"/>
                <w:hideMark/>
              </w:tcPr>
            </w:tcPrChange>
          </w:tcPr>
          <w:p w14:paraId="6693048B"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504" w:author="Craig Parker" w:date="2024-08-14T17:12:00Z" w16du:dateUtc="2024-08-14T15:12:00Z"/>
                <w:rFonts w:ascii="Nunito" w:hAnsi="Nunito"/>
                <w:color w:val="000000"/>
                <w:sz w:val="22"/>
                <w:szCs w:val="22"/>
                <w:lang w:val="en-ZA" w:eastAsia="en-ZA"/>
                <w:rPrChange w:id="1505" w:author="Craig Parker" w:date="2024-08-14T17:18:00Z" w16du:dateUtc="2024-08-14T15:18:00Z">
                  <w:rPr>
                    <w:ins w:id="1506" w:author="Craig Parker" w:date="2024-08-14T17:12:00Z" w16du:dateUtc="2024-08-14T15:12:00Z"/>
                    <w:rFonts w:ascii="Aptos Narrow" w:hAnsi="Aptos Narrow"/>
                    <w:color w:val="000000"/>
                    <w:sz w:val="22"/>
                    <w:szCs w:val="22"/>
                    <w:lang w:val="en-ZA" w:eastAsia="en-ZA"/>
                  </w:rPr>
                </w:rPrChange>
              </w:rPr>
            </w:pPr>
            <w:ins w:id="1507" w:author="Craig Parker" w:date="2024-08-14T17:12:00Z" w16du:dateUtc="2024-08-14T15:12:00Z">
              <w:r w:rsidRPr="00614D36">
                <w:rPr>
                  <w:rFonts w:ascii="Nunito" w:hAnsi="Nunito"/>
                  <w:color w:val="000000"/>
                  <w:sz w:val="22"/>
                  <w:szCs w:val="22"/>
                  <w:lang w:val="en-ZA" w:eastAsia="en-ZA"/>
                  <w:rPrChange w:id="1508" w:author="Craig Parker" w:date="2024-08-14T17:18:00Z" w16du:dateUtc="2024-08-14T15:18:00Z">
                    <w:rPr>
                      <w:rFonts w:ascii="Aptos Narrow" w:hAnsi="Aptos Narrow"/>
                      <w:color w:val="000000"/>
                      <w:sz w:val="22"/>
                      <w:szCs w:val="22"/>
                      <w:lang w:val="en-ZA" w:eastAsia="en-ZA"/>
                    </w:rPr>
                  </w:rPrChange>
                </w:rPr>
                <w:t>A legal document outlining the terms and conditions under which data is shared between the provider and the recipient, addressing confidentiality, data use limitations, and compliance with relevant laws and guidelines.</w:t>
              </w:r>
            </w:ins>
          </w:p>
        </w:tc>
      </w:tr>
      <w:tr w:rsidR="00523FB0" w:rsidRPr="00614D36" w14:paraId="6AF1582A" w14:textId="77777777" w:rsidTr="0027516D">
        <w:tblPrEx>
          <w:tblPrExChange w:id="1509" w:author="Craig Parker" w:date="2024-08-14T17:53:00Z" w16du:dateUtc="2024-08-14T15:53:00Z">
            <w:tblPrEx>
              <w:tblLayout w:type="fixed"/>
            </w:tblPrEx>
          </w:tblPrExChange>
        </w:tblPrEx>
        <w:trPr>
          <w:trHeight w:val="290"/>
          <w:ins w:id="1510" w:author="Craig Parker" w:date="2024-08-14T17:12:00Z" w16du:dateUtc="2024-08-14T15:12:00Z"/>
          <w:trPrChange w:id="1511"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512" w:author="Craig Parker" w:date="2024-08-14T17:53:00Z" w16du:dateUtc="2024-08-14T15:53:00Z">
              <w:tcPr>
                <w:tcW w:w="1287" w:type="pct"/>
                <w:noWrap/>
                <w:hideMark/>
              </w:tcPr>
            </w:tcPrChange>
          </w:tcPr>
          <w:p w14:paraId="0923E589" w14:textId="77777777" w:rsidR="00523FB0" w:rsidRPr="00614D36" w:rsidRDefault="00523FB0" w:rsidP="00523FB0">
            <w:pPr>
              <w:overflowPunct/>
              <w:autoSpaceDE/>
              <w:autoSpaceDN/>
              <w:adjustRightInd/>
              <w:rPr>
                <w:ins w:id="1513" w:author="Craig Parker" w:date="2024-08-14T17:12:00Z" w16du:dateUtc="2024-08-14T15:12:00Z"/>
                <w:rFonts w:ascii="Nunito" w:hAnsi="Nunito"/>
                <w:color w:val="000000"/>
                <w:sz w:val="22"/>
                <w:szCs w:val="22"/>
                <w:lang w:val="en-ZA" w:eastAsia="en-ZA"/>
                <w:rPrChange w:id="1514" w:author="Craig Parker" w:date="2024-08-14T17:18:00Z" w16du:dateUtc="2024-08-14T15:18:00Z">
                  <w:rPr>
                    <w:ins w:id="1515" w:author="Craig Parker" w:date="2024-08-14T17:12:00Z" w16du:dateUtc="2024-08-14T15:12:00Z"/>
                    <w:rFonts w:ascii="Aptos Narrow" w:hAnsi="Aptos Narrow"/>
                    <w:color w:val="000000"/>
                    <w:sz w:val="22"/>
                    <w:szCs w:val="22"/>
                    <w:lang w:val="en-ZA" w:eastAsia="en-ZA"/>
                  </w:rPr>
                </w:rPrChange>
              </w:rPr>
            </w:pPr>
            <w:ins w:id="1516" w:author="Craig Parker" w:date="2024-08-14T17:12:00Z" w16du:dateUtc="2024-08-14T15:12:00Z">
              <w:r w:rsidRPr="00614D36">
                <w:rPr>
                  <w:rFonts w:ascii="Nunito" w:hAnsi="Nunito"/>
                  <w:color w:val="000000"/>
                  <w:sz w:val="22"/>
                  <w:szCs w:val="22"/>
                  <w:lang w:val="en-ZA" w:eastAsia="en-ZA"/>
                  <w:rPrChange w:id="1517" w:author="Craig Parker" w:date="2024-08-14T17:18:00Z" w16du:dateUtc="2024-08-14T15:18:00Z">
                    <w:rPr>
                      <w:rFonts w:ascii="Aptos Narrow" w:hAnsi="Aptos Narrow"/>
                      <w:color w:val="000000"/>
                      <w:sz w:val="22"/>
                      <w:szCs w:val="22"/>
                      <w:lang w:val="en-ZA" w:eastAsia="en-ZA"/>
                    </w:rPr>
                  </w:rPrChange>
                </w:rPr>
                <w:t>Data Visiting</w:t>
              </w:r>
            </w:ins>
          </w:p>
        </w:tc>
        <w:tc>
          <w:tcPr>
            <w:tcW w:w="3713" w:type="pct"/>
            <w:shd w:val="clear" w:color="auto" w:fill="FFFFFF" w:themeFill="background1"/>
            <w:hideMark/>
            <w:tcPrChange w:id="1518" w:author="Craig Parker" w:date="2024-08-14T17:53:00Z" w16du:dateUtc="2024-08-14T15:53:00Z">
              <w:tcPr>
                <w:tcW w:w="3713" w:type="pct"/>
                <w:gridSpan w:val="2"/>
                <w:hideMark/>
              </w:tcPr>
            </w:tcPrChange>
          </w:tcPr>
          <w:p w14:paraId="41295D69"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519" w:author="Craig Parker" w:date="2024-08-14T17:12:00Z" w16du:dateUtc="2024-08-14T15:12:00Z"/>
                <w:rFonts w:ascii="Nunito" w:hAnsi="Nunito"/>
                <w:color w:val="000000"/>
                <w:sz w:val="22"/>
                <w:szCs w:val="22"/>
                <w:lang w:val="en-ZA" w:eastAsia="en-ZA"/>
                <w:rPrChange w:id="1520" w:author="Craig Parker" w:date="2024-08-14T17:18:00Z" w16du:dateUtc="2024-08-14T15:18:00Z">
                  <w:rPr>
                    <w:ins w:id="1521" w:author="Craig Parker" w:date="2024-08-14T17:12:00Z" w16du:dateUtc="2024-08-14T15:12:00Z"/>
                    <w:rFonts w:ascii="Aptos Narrow" w:hAnsi="Aptos Narrow"/>
                    <w:color w:val="000000"/>
                    <w:sz w:val="22"/>
                    <w:szCs w:val="22"/>
                    <w:lang w:val="en-ZA" w:eastAsia="en-ZA"/>
                  </w:rPr>
                </w:rPrChange>
              </w:rPr>
            </w:pPr>
            <w:ins w:id="1522" w:author="Craig Parker" w:date="2024-08-14T17:12:00Z" w16du:dateUtc="2024-08-14T15:12:00Z">
              <w:r w:rsidRPr="00614D36">
                <w:rPr>
                  <w:rFonts w:ascii="Nunito" w:hAnsi="Nunito"/>
                  <w:color w:val="000000"/>
                  <w:sz w:val="22"/>
                  <w:szCs w:val="22"/>
                  <w:lang w:val="en-ZA" w:eastAsia="en-ZA"/>
                  <w:rPrChange w:id="1523" w:author="Craig Parker" w:date="2024-08-14T17:18:00Z" w16du:dateUtc="2024-08-14T15:18:00Z">
                    <w:rPr>
                      <w:rFonts w:ascii="Aptos Narrow" w:hAnsi="Aptos Narrow"/>
                      <w:color w:val="000000"/>
                      <w:sz w:val="22"/>
                      <w:szCs w:val="22"/>
                      <w:lang w:val="en-ZA" w:eastAsia="en-ZA"/>
                    </w:rPr>
                  </w:rPrChange>
                </w:rPr>
                <w:t>A modality of data sharing where data users access and analyse the data within the computing environment of the data provider.</w:t>
              </w:r>
            </w:ins>
          </w:p>
        </w:tc>
      </w:tr>
      <w:tr w:rsidR="00523FB0" w:rsidRPr="00614D36" w14:paraId="6CAF53F0" w14:textId="77777777" w:rsidTr="0027516D">
        <w:trPr>
          <w:cnfStyle w:val="000000100000" w:firstRow="0" w:lastRow="0" w:firstColumn="0" w:lastColumn="0" w:oddVBand="0" w:evenVBand="0" w:oddHBand="1" w:evenHBand="0" w:firstRowFirstColumn="0" w:firstRowLastColumn="0" w:lastRowFirstColumn="0" w:lastRowLastColumn="0"/>
          <w:trHeight w:val="290"/>
          <w:ins w:id="1524" w:author="Craig Parker" w:date="2024-08-14T17:12:00Z" w16du:dateUtc="2024-08-14T15:12:00Z"/>
          <w:trPrChange w:id="1525"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526" w:author="Craig Parker" w:date="2024-08-14T17:53:00Z" w16du:dateUtc="2024-08-14T15:53:00Z">
              <w:tcPr>
                <w:tcW w:w="1439" w:type="pct"/>
                <w:gridSpan w:val="2"/>
                <w:noWrap/>
                <w:hideMark/>
              </w:tcPr>
            </w:tcPrChange>
          </w:tcPr>
          <w:p w14:paraId="47D026FD"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527" w:author="Craig Parker" w:date="2024-08-14T17:12:00Z" w16du:dateUtc="2024-08-14T15:12:00Z"/>
                <w:rFonts w:ascii="Nunito" w:hAnsi="Nunito"/>
                <w:color w:val="000000"/>
                <w:sz w:val="22"/>
                <w:szCs w:val="22"/>
                <w:lang w:val="en-ZA" w:eastAsia="en-ZA"/>
                <w:rPrChange w:id="1528" w:author="Craig Parker" w:date="2024-08-14T17:18:00Z" w16du:dateUtc="2024-08-14T15:18:00Z">
                  <w:rPr>
                    <w:ins w:id="1529" w:author="Craig Parker" w:date="2024-08-14T17:12:00Z" w16du:dateUtc="2024-08-14T15:12:00Z"/>
                    <w:rFonts w:ascii="Aptos Narrow" w:hAnsi="Aptos Narrow"/>
                    <w:color w:val="000000"/>
                    <w:sz w:val="22"/>
                    <w:szCs w:val="22"/>
                    <w:lang w:val="en-ZA" w:eastAsia="en-ZA"/>
                  </w:rPr>
                </w:rPrChange>
              </w:rPr>
            </w:pPr>
            <w:ins w:id="1530" w:author="Craig Parker" w:date="2024-08-14T17:12:00Z" w16du:dateUtc="2024-08-14T15:12:00Z">
              <w:r w:rsidRPr="00614D36">
                <w:rPr>
                  <w:rFonts w:ascii="Nunito" w:hAnsi="Nunito"/>
                  <w:color w:val="000000"/>
                  <w:sz w:val="22"/>
                  <w:szCs w:val="22"/>
                  <w:lang w:val="en-ZA" w:eastAsia="en-ZA"/>
                  <w:rPrChange w:id="1531" w:author="Craig Parker" w:date="2024-08-14T17:18:00Z" w16du:dateUtc="2024-08-14T15:18:00Z">
                    <w:rPr>
                      <w:rFonts w:ascii="Aptos Narrow" w:hAnsi="Aptos Narrow"/>
                      <w:color w:val="000000"/>
                      <w:sz w:val="22"/>
                      <w:szCs w:val="22"/>
                      <w:lang w:val="en-ZA" w:eastAsia="en-ZA"/>
                    </w:rPr>
                  </w:rPrChange>
                </w:rPr>
                <w:t>Ethical Legal and Social Implications (ELSI)</w:t>
              </w:r>
            </w:ins>
          </w:p>
        </w:tc>
        <w:tc>
          <w:tcPr>
            <w:tcW w:w="3713" w:type="pct"/>
            <w:shd w:val="clear" w:color="auto" w:fill="FFFFFF" w:themeFill="background1"/>
            <w:hideMark/>
            <w:tcPrChange w:id="1532" w:author="Craig Parker" w:date="2024-08-14T17:53:00Z" w16du:dateUtc="2024-08-14T15:53:00Z">
              <w:tcPr>
                <w:tcW w:w="3561" w:type="pct"/>
                <w:hideMark/>
              </w:tcPr>
            </w:tcPrChange>
          </w:tcPr>
          <w:p w14:paraId="177488C3"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533" w:author="Craig Parker" w:date="2024-08-14T17:12:00Z" w16du:dateUtc="2024-08-14T15:12:00Z"/>
                <w:rFonts w:ascii="Nunito" w:hAnsi="Nunito"/>
                <w:color w:val="000000"/>
                <w:sz w:val="22"/>
                <w:szCs w:val="22"/>
                <w:lang w:val="en-ZA" w:eastAsia="en-ZA"/>
                <w:rPrChange w:id="1534" w:author="Craig Parker" w:date="2024-08-14T17:18:00Z" w16du:dateUtc="2024-08-14T15:18:00Z">
                  <w:rPr>
                    <w:ins w:id="1535" w:author="Craig Parker" w:date="2024-08-14T17:12:00Z" w16du:dateUtc="2024-08-14T15:12:00Z"/>
                    <w:rFonts w:ascii="Aptos Narrow" w:hAnsi="Aptos Narrow"/>
                    <w:color w:val="000000"/>
                    <w:sz w:val="22"/>
                    <w:szCs w:val="22"/>
                    <w:lang w:val="en-ZA" w:eastAsia="en-ZA"/>
                  </w:rPr>
                </w:rPrChange>
              </w:rPr>
            </w:pPr>
            <w:ins w:id="1536" w:author="Craig Parker" w:date="2024-08-14T17:12:00Z" w16du:dateUtc="2024-08-14T15:12:00Z">
              <w:r w:rsidRPr="00614D36">
                <w:rPr>
                  <w:rFonts w:ascii="Nunito" w:hAnsi="Nunito"/>
                  <w:color w:val="000000"/>
                  <w:sz w:val="22"/>
                  <w:szCs w:val="22"/>
                  <w:lang w:val="en-ZA" w:eastAsia="en-ZA"/>
                  <w:rPrChange w:id="1537" w:author="Craig Parker" w:date="2024-08-14T17:18:00Z" w16du:dateUtc="2024-08-14T15:18:00Z">
                    <w:rPr>
                      <w:rFonts w:ascii="Aptos Narrow" w:hAnsi="Aptos Narrow"/>
                      <w:color w:val="000000"/>
                      <w:sz w:val="22"/>
                      <w:szCs w:val="22"/>
                      <w:lang w:val="en-ZA" w:eastAsia="en-ZA"/>
                    </w:rPr>
                  </w:rPrChange>
                </w:rPr>
                <w:t>Projects within DS-I Africa that focus on data science and research's ethical, legal, and social aspects.</w:t>
              </w:r>
            </w:ins>
          </w:p>
        </w:tc>
      </w:tr>
      <w:tr w:rsidR="00523FB0" w:rsidRPr="00614D36" w14:paraId="29C1780A" w14:textId="77777777" w:rsidTr="0027516D">
        <w:tblPrEx>
          <w:tblPrExChange w:id="1538" w:author="Craig Parker" w:date="2024-08-14T17:53:00Z" w16du:dateUtc="2024-08-14T15:53:00Z">
            <w:tblPrEx>
              <w:tblLayout w:type="fixed"/>
            </w:tblPrEx>
          </w:tblPrExChange>
        </w:tblPrEx>
        <w:trPr>
          <w:trHeight w:val="290"/>
          <w:ins w:id="1539" w:author="Craig Parker" w:date="2024-08-14T17:12:00Z" w16du:dateUtc="2024-08-14T15:12:00Z"/>
          <w:trPrChange w:id="1540"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541" w:author="Craig Parker" w:date="2024-08-14T17:53:00Z" w16du:dateUtc="2024-08-14T15:53:00Z">
              <w:tcPr>
                <w:tcW w:w="1287" w:type="pct"/>
                <w:noWrap/>
                <w:hideMark/>
              </w:tcPr>
            </w:tcPrChange>
          </w:tcPr>
          <w:p w14:paraId="1D3419BF" w14:textId="77777777" w:rsidR="00523FB0" w:rsidRPr="00614D36" w:rsidRDefault="00523FB0" w:rsidP="00523FB0">
            <w:pPr>
              <w:overflowPunct/>
              <w:autoSpaceDE/>
              <w:autoSpaceDN/>
              <w:adjustRightInd/>
              <w:rPr>
                <w:ins w:id="1542" w:author="Craig Parker" w:date="2024-08-14T17:12:00Z" w16du:dateUtc="2024-08-14T15:12:00Z"/>
                <w:rFonts w:ascii="Nunito" w:hAnsi="Nunito"/>
                <w:color w:val="000000"/>
                <w:sz w:val="22"/>
                <w:szCs w:val="22"/>
                <w:lang w:val="en-ZA" w:eastAsia="en-ZA"/>
                <w:rPrChange w:id="1543" w:author="Craig Parker" w:date="2024-08-14T17:18:00Z" w16du:dateUtc="2024-08-14T15:18:00Z">
                  <w:rPr>
                    <w:ins w:id="1544" w:author="Craig Parker" w:date="2024-08-14T17:12:00Z" w16du:dateUtc="2024-08-14T15:12:00Z"/>
                    <w:rFonts w:ascii="Aptos Narrow" w:hAnsi="Aptos Narrow"/>
                    <w:color w:val="000000"/>
                    <w:sz w:val="22"/>
                    <w:szCs w:val="22"/>
                    <w:lang w:val="en-ZA" w:eastAsia="en-ZA"/>
                  </w:rPr>
                </w:rPrChange>
              </w:rPr>
            </w:pPr>
            <w:ins w:id="1545" w:author="Craig Parker" w:date="2024-08-14T17:12:00Z" w16du:dateUtc="2024-08-14T15:12:00Z">
              <w:r w:rsidRPr="00614D36">
                <w:rPr>
                  <w:rFonts w:ascii="Nunito" w:hAnsi="Nunito"/>
                  <w:color w:val="000000"/>
                  <w:sz w:val="22"/>
                  <w:szCs w:val="22"/>
                  <w:lang w:val="en-ZA" w:eastAsia="en-ZA"/>
                  <w:rPrChange w:id="1546" w:author="Craig Parker" w:date="2024-08-14T17:18:00Z" w16du:dateUtc="2024-08-14T15:18:00Z">
                    <w:rPr>
                      <w:rFonts w:ascii="Aptos Narrow" w:hAnsi="Aptos Narrow"/>
                      <w:color w:val="000000"/>
                      <w:sz w:val="22"/>
                      <w:szCs w:val="22"/>
                      <w:lang w:val="en-ZA" w:eastAsia="en-ZA"/>
                    </w:rPr>
                  </w:rPrChange>
                </w:rPr>
                <w:t>Federal Information Processing Standards (FIPS)</w:t>
              </w:r>
            </w:ins>
          </w:p>
        </w:tc>
        <w:tc>
          <w:tcPr>
            <w:tcW w:w="3713" w:type="pct"/>
            <w:shd w:val="clear" w:color="auto" w:fill="FFFFFF" w:themeFill="background1"/>
            <w:hideMark/>
            <w:tcPrChange w:id="1547" w:author="Craig Parker" w:date="2024-08-14T17:53:00Z" w16du:dateUtc="2024-08-14T15:53:00Z">
              <w:tcPr>
                <w:tcW w:w="3713" w:type="pct"/>
                <w:gridSpan w:val="2"/>
                <w:hideMark/>
              </w:tcPr>
            </w:tcPrChange>
          </w:tcPr>
          <w:p w14:paraId="72CC7C17" w14:textId="43A49C21"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548" w:author="Craig Parker" w:date="2024-08-14T17:12:00Z" w16du:dateUtc="2024-08-14T15:12:00Z"/>
                <w:rFonts w:ascii="Nunito" w:hAnsi="Nunito"/>
                <w:color w:val="000000"/>
                <w:sz w:val="22"/>
                <w:szCs w:val="22"/>
                <w:lang w:val="en-ZA" w:eastAsia="en-ZA"/>
                <w:rPrChange w:id="1549" w:author="Craig Parker" w:date="2024-08-14T17:18:00Z" w16du:dateUtc="2024-08-14T15:18:00Z">
                  <w:rPr>
                    <w:ins w:id="1550" w:author="Craig Parker" w:date="2024-08-14T17:12:00Z" w16du:dateUtc="2024-08-14T15:12:00Z"/>
                    <w:rFonts w:ascii="Aptos Narrow" w:hAnsi="Aptos Narrow"/>
                    <w:color w:val="000000"/>
                    <w:sz w:val="22"/>
                    <w:szCs w:val="22"/>
                    <w:lang w:val="en-ZA" w:eastAsia="en-ZA"/>
                  </w:rPr>
                </w:rPrChange>
              </w:rPr>
            </w:pPr>
            <w:ins w:id="1551" w:author="Craig Parker" w:date="2024-08-14T17:12:00Z" w16du:dateUtc="2024-08-14T15:12:00Z">
              <w:r w:rsidRPr="00614D36">
                <w:rPr>
                  <w:rFonts w:ascii="Nunito" w:hAnsi="Nunito"/>
                  <w:color w:val="000000"/>
                  <w:sz w:val="22"/>
                  <w:szCs w:val="22"/>
                  <w:lang w:val="en-ZA" w:eastAsia="en-ZA"/>
                  <w:rPrChange w:id="1552" w:author="Craig Parker" w:date="2024-08-14T17:18:00Z" w16du:dateUtc="2024-08-14T15:18:00Z">
                    <w:rPr>
                      <w:rFonts w:ascii="Aptos Narrow" w:hAnsi="Aptos Narrow"/>
                      <w:color w:val="000000"/>
                      <w:sz w:val="22"/>
                      <w:szCs w:val="22"/>
                      <w:lang w:val="en-ZA" w:eastAsia="en-ZA"/>
                    </w:rPr>
                  </w:rPrChange>
                </w:rPr>
                <w:t xml:space="preserve">Standards for federal computer systems that </w:t>
              </w:r>
            </w:ins>
            <w:ins w:id="1553" w:author="Craig Parker" w:date="2024-08-14T17:15:00Z" w16du:dateUtc="2024-08-14T15:15:00Z">
              <w:r w:rsidRPr="00614D36">
                <w:rPr>
                  <w:rFonts w:ascii="Nunito" w:hAnsi="Nunito"/>
                  <w:color w:val="000000"/>
                  <w:sz w:val="22"/>
                  <w:szCs w:val="22"/>
                  <w:lang w:val="en-ZA" w:eastAsia="en-ZA"/>
                  <w:rPrChange w:id="1554" w:author="Craig Parker" w:date="2024-08-14T17:18:00Z" w16du:dateUtc="2024-08-14T15:18:00Z">
                    <w:rPr>
                      <w:rFonts w:ascii="Aptos Narrow" w:hAnsi="Aptos Narrow"/>
                      <w:color w:val="000000"/>
                      <w:sz w:val="22"/>
                      <w:szCs w:val="22"/>
                      <w:lang w:val="en-ZA" w:eastAsia="en-ZA"/>
                    </w:rPr>
                  </w:rPrChange>
                </w:rPr>
                <w:t>NIST develops</w:t>
              </w:r>
            </w:ins>
            <w:ins w:id="1555" w:author="Craig Parker" w:date="2024-08-14T17:12:00Z" w16du:dateUtc="2024-08-14T15:12:00Z">
              <w:r w:rsidRPr="00614D36">
                <w:rPr>
                  <w:rFonts w:ascii="Nunito" w:hAnsi="Nunito"/>
                  <w:color w:val="000000"/>
                  <w:sz w:val="22"/>
                  <w:szCs w:val="22"/>
                  <w:lang w:val="en-ZA" w:eastAsia="en-ZA"/>
                  <w:rPrChange w:id="1556" w:author="Craig Parker" w:date="2024-08-14T17:18:00Z" w16du:dateUtc="2024-08-14T15:18:00Z">
                    <w:rPr>
                      <w:rFonts w:ascii="Aptos Narrow" w:hAnsi="Aptos Narrow"/>
                      <w:color w:val="000000"/>
                      <w:sz w:val="22"/>
                      <w:szCs w:val="22"/>
                      <w:lang w:val="en-ZA" w:eastAsia="en-ZA"/>
                    </w:rPr>
                  </w:rPrChange>
                </w:rPr>
                <w:t>.</w:t>
              </w:r>
            </w:ins>
          </w:p>
        </w:tc>
      </w:tr>
      <w:tr w:rsidR="00523FB0" w:rsidRPr="00614D36" w14:paraId="36C22AE7" w14:textId="77777777" w:rsidTr="0027516D">
        <w:trPr>
          <w:cnfStyle w:val="000000100000" w:firstRow="0" w:lastRow="0" w:firstColumn="0" w:lastColumn="0" w:oddVBand="0" w:evenVBand="0" w:oddHBand="1" w:evenHBand="0" w:firstRowFirstColumn="0" w:firstRowLastColumn="0" w:lastRowFirstColumn="0" w:lastRowLastColumn="0"/>
          <w:trHeight w:val="290"/>
          <w:ins w:id="1557" w:author="Craig Parker" w:date="2024-08-14T17:12:00Z" w16du:dateUtc="2024-08-14T15:12:00Z"/>
          <w:trPrChange w:id="1558"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559" w:author="Craig Parker" w:date="2024-08-14T17:53:00Z" w16du:dateUtc="2024-08-14T15:53:00Z">
              <w:tcPr>
                <w:tcW w:w="1439" w:type="pct"/>
                <w:gridSpan w:val="2"/>
                <w:noWrap/>
                <w:hideMark/>
              </w:tcPr>
            </w:tcPrChange>
          </w:tcPr>
          <w:p w14:paraId="7E26F0DE" w14:textId="5A1EC616"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560" w:author="Craig Parker" w:date="2024-08-14T17:12:00Z" w16du:dateUtc="2024-08-14T15:12:00Z"/>
                <w:rFonts w:ascii="Nunito" w:hAnsi="Nunito"/>
                <w:color w:val="000000"/>
                <w:sz w:val="22"/>
                <w:szCs w:val="22"/>
                <w:lang w:val="en-ZA" w:eastAsia="en-ZA"/>
                <w:rPrChange w:id="1561" w:author="Craig Parker" w:date="2024-08-14T17:18:00Z" w16du:dateUtc="2024-08-14T15:18:00Z">
                  <w:rPr>
                    <w:ins w:id="1562" w:author="Craig Parker" w:date="2024-08-14T17:12:00Z" w16du:dateUtc="2024-08-14T15:12:00Z"/>
                    <w:rFonts w:ascii="Aptos Narrow" w:hAnsi="Aptos Narrow"/>
                    <w:color w:val="000000"/>
                    <w:sz w:val="22"/>
                    <w:szCs w:val="22"/>
                    <w:lang w:val="en-ZA" w:eastAsia="en-ZA"/>
                  </w:rPr>
                </w:rPrChange>
              </w:rPr>
            </w:pPr>
            <w:ins w:id="1563" w:author="Craig Parker" w:date="2024-08-14T17:16:00Z">
              <w:r w:rsidRPr="00614D36">
                <w:rPr>
                  <w:rFonts w:ascii="Nunito" w:hAnsi="Nunito"/>
                  <w:color w:val="000000"/>
                  <w:sz w:val="22"/>
                  <w:szCs w:val="22"/>
                  <w:lang w:eastAsia="en-ZA"/>
                  <w:rPrChange w:id="1564" w:author="Craig Parker" w:date="2024-08-14T17:18:00Z" w16du:dateUtc="2024-08-14T15:18:00Z">
                    <w:rPr>
                      <w:rFonts w:ascii="Aptos Narrow" w:hAnsi="Aptos Narrow"/>
                      <w:color w:val="000000"/>
                      <w:sz w:val="22"/>
                      <w:szCs w:val="22"/>
                      <w:lang w:eastAsia="en-ZA"/>
                    </w:rPr>
                  </w:rPrChange>
                </w:rPr>
                <w:t>Findable, Accessible, Interoperable, and Reusable (FAIR)</w:t>
              </w:r>
            </w:ins>
          </w:p>
        </w:tc>
        <w:tc>
          <w:tcPr>
            <w:tcW w:w="3713" w:type="pct"/>
            <w:shd w:val="clear" w:color="auto" w:fill="FFFFFF" w:themeFill="background1"/>
            <w:hideMark/>
            <w:tcPrChange w:id="1565" w:author="Craig Parker" w:date="2024-08-14T17:53:00Z" w16du:dateUtc="2024-08-14T15:53:00Z">
              <w:tcPr>
                <w:tcW w:w="3561" w:type="pct"/>
                <w:hideMark/>
              </w:tcPr>
            </w:tcPrChange>
          </w:tcPr>
          <w:p w14:paraId="36F381AA" w14:textId="04E175C0"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566" w:author="Craig Parker" w:date="2024-08-14T17:12:00Z" w16du:dateUtc="2024-08-14T15:12:00Z"/>
                <w:rFonts w:ascii="Nunito" w:hAnsi="Nunito"/>
                <w:color w:val="000000"/>
                <w:sz w:val="22"/>
                <w:szCs w:val="22"/>
                <w:lang w:val="en-ZA" w:eastAsia="en-ZA"/>
                <w:rPrChange w:id="1567" w:author="Craig Parker" w:date="2024-08-14T17:18:00Z" w16du:dateUtc="2024-08-14T15:18:00Z">
                  <w:rPr>
                    <w:ins w:id="1568" w:author="Craig Parker" w:date="2024-08-14T17:12:00Z" w16du:dateUtc="2024-08-14T15:12:00Z"/>
                    <w:rFonts w:ascii="Aptos Narrow" w:hAnsi="Aptos Narrow"/>
                    <w:color w:val="000000"/>
                    <w:sz w:val="22"/>
                    <w:szCs w:val="22"/>
                    <w:lang w:val="en-ZA" w:eastAsia="en-ZA"/>
                  </w:rPr>
                </w:rPrChange>
              </w:rPr>
            </w:pPr>
            <w:ins w:id="1569" w:author="Craig Parker" w:date="2024-08-14T17:12:00Z" w16du:dateUtc="2024-08-14T15:12:00Z">
              <w:r w:rsidRPr="00614D36">
                <w:rPr>
                  <w:rFonts w:ascii="Nunito" w:hAnsi="Nunito"/>
                  <w:color w:val="000000"/>
                  <w:sz w:val="22"/>
                  <w:szCs w:val="22"/>
                  <w:lang w:val="en-ZA" w:eastAsia="en-ZA"/>
                  <w:rPrChange w:id="1570" w:author="Craig Parker" w:date="2024-08-14T17:18:00Z" w16du:dateUtc="2024-08-14T15:18:00Z">
                    <w:rPr>
                      <w:rFonts w:ascii="Aptos Narrow" w:hAnsi="Aptos Narrow"/>
                      <w:color w:val="000000"/>
                      <w:sz w:val="22"/>
                      <w:szCs w:val="22"/>
                      <w:lang w:val="en-ZA" w:eastAsia="en-ZA"/>
                    </w:rPr>
                  </w:rPrChange>
                </w:rPr>
                <w:t xml:space="preserve"> </w:t>
              </w:r>
            </w:ins>
            <w:ins w:id="1571" w:author="Craig Parker" w:date="2024-08-14T17:16:00Z">
              <w:r w:rsidRPr="00614D36">
                <w:rPr>
                  <w:rFonts w:ascii="Nunito" w:hAnsi="Nunito"/>
                  <w:color w:val="000000"/>
                  <w:sz w:val="22"/>
                  <w:szCs w:val="22"/>
                  <w:lang w:eastAsia="en-ZA"/>
                  <w:rPrChange w:id="1572" w:author="Craig Parker" w:date="2024-08-14T17:18:00Z" w16du:dateUtc="2024-08-14T15:18:00Z">
                    <w:rPr>
                      <w:rFonts w:ascii="Aptos Narrow" w:hAnsi="Aptos Narrow"/>
                      <w:color w:val="000000"/>
                      <w:sz w:val="22"/>
                      <w:szCs w:val="22"/>
                      <w:lang w:eastAsia="en-ZA"/>
                    </w:rPr>
                  </w:rPrChange>
                </w:rPr>
                <w:t>Principles that aim to improve the discovery, accessibility, interoperability, and reuse of data.</w:t>
              </w:r>
            </w:ins>
          </w:p>
        </w:tc>
      </w:tr>
      <w:tr w:rsidR="00523FB0" w:rsidRPr="00614D36" w14:paraId="5D62E72D" w14:textId="77777777" w:rsidTr="0027516D">
        <w:tblPrEx>
          <w:tblPrExChange w:id="1573" w:author="Craig Parker" w:date="2024-08-14T17:53:00Z" w16du:dateUtc="2024-08-14T15:53:00Z">
            <w:tblPrEx>
              <w:tblLayout w:type="fixed"/>
            </w:tblPrEx>
          </w:tblPrExChange>
        </w:tblPrEx>
        <w:trPr>
          <w:trHeight w:val="290"/>
          <w:ins w:id="1574" w:author="Craig Parker" w:date="2024-08-14T17:12:00Z" w16du:dateUtc="2024-08-14T15:12:00Z"/>
          <w:trPrChange w:id="1575"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576" w:author="Craig Parker" w:date="2024-08-14T17:53:00Z" w16du:dateUtc="2024-08-14T15:53:00Z">
              <w:tcPr>
                <w:tcW w:w="1287" w:type="pct"/>
                <w:noWrap/>
                <w:hideMark/>
              </w:tcPr>
            </w:tcPrChange>
          </w:tcPr>
          <w:p w14:paraId="51F4B915" w14:textId="77777777" w:rsidR="00523FB0" w:rsidRPr="00614D36" w:rsidRDefault="00523FB0" w:rsidP="00523FB0">
            <w:pPr>
              <w:overflowPunct/>
              <w:autoSpaceDE/>
              <w:autoSpaceDN/>
              <w:adjustRightInd/>
              <w:rPr>
                <w:ins w:id="1577" w:author="Craig Parker" w:date="2024-08-14T17:12:00Z" w16du:dateUtc="2024-08-14T15:12:00Z"/>
                <w:rFonts w:ascii="Nunito" w:hAnsi="Nunito"/>
                <w:color w:val="000000"/>
                <w:sz w:val="22"/>
                <w:szCs w:val="22"/>
                <w:lang w:val="en-ZA" w:eastAsia="en-ZA"/>
                <w:rPrChange w:id="1578" w:author="Craig Parker" w:date="2024-08-14T17:18:00Z" w16du:dateUtc="2024-08-14T15:18:00Z">
                  <w:rPr>
                    <w:ins w:id="1579" w:author="Craig Parker" w:date="2024-08-14T17:12:00Z" w16du:dateUtc="2024-08-14T15:12:00Z"/>
                    <w:rFonts w:ascii="Aptos Narrow" w:hAnsi="Aptos Narrow"/>
                    <w:color w:val="000000"/>
                    <w:sz w:val="22"/>
                    <w:szCs w:val="22"/>
                    <w:lang w:val="en-ZA" w:eastAsia="en-ZA"/>
                  </w:rPr>
                </w:rPrChange>
              </w:rPr>
            </w:pPr>
            <w:ins w:id="1580" w:author="Craig Parker" w:date="2024-08-14T17:12:00Z" w16du:dateUtc="2024-08-14T15:12:00Z">
              <w:r w:rsidRPr="00614D36">
                <w:rPr>
                  <w:rFonts w:ascii="Nunito" w:hAnsi="Nunito"/>
                  <w:color w:val="000000"/>
                  <w:sz w:val="22"/>
                  <w:szCs w:val="22"/>
                  <w:lang w:val="en-ZA" w:eastAsia="en-ZA"/>
                  <w:rPrChange w:id="1581" w:author="Craig Parker" w:date="2024-08-14T17:18:00Z" w16du:dateUtc="2024-08-14T15:18:00Z">
                    <w:rPr>
                      <w:rFonts w:ascii="Aptos Narrow" w:hAnsi="Aptos Narrow"/>
                      <w:color w:val="000000"/>
                      <w:sz w:val="22"/>
                      <w:szCs w:val="22"/>
                      <w:lang w:val="en-ZA" w:eastAsia="en-ZA"/>
                    </w:rPr>
                  </w:rPrChange>
                </w:rPr>
                <w:t>Gauteng City-Region Observatory (GCRO)</w:t>
              </w:r>
            </w:ins>
          </w:p>
        </w:tc>
        <w:tc>
          <w:tcPr>
            <w:tcW w:w="3713" w:type="pct"/>
            <w:shd w:val="clear" w:color="auto" w:fill="FFFFFF" w:themeFill="background1"/>
            <w:hideMark/>
            <w:tcPrChange w:id="1582" w:author="Craig Parker" w:date="2024-08-14T17:53:00Z" w16du:dateUtc="2024-08-14T15:53:00Z">
              <w:tcPr>
                <w:tcW w:w="3713" w:type="pct"/>
                <w:gridSpan w:val="2"/>
                <w:hideMark/>
              </w:tcPr>
            </w:tcPrChange>
          </w:tcPr>
          <w:p w14:paraId="346D3A50"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583" w:author="Craig Parker" w:date="2024-08-14T17:12:00Z" w16du:dateUtc="2024-08-14T15:12:00Z"/>
                <w:rFonts w:ascii="Nunito" w:hAnsi="Nunito"/>
                <w:color w:val="000000"/>
                <w:sz w:val="22"/>
                <w:szCs w:val="22"/>
                <w:lang w:val="en-ZA" w:eastAsia="en-ZA"/>
                <w:rPrChange w:id="1584" w:author="Craig Parker" w:date="2024-08-14T17:18:00Z" w16du:dateUtc="2024-08-14T15:18:00Z">
                  <w:rPr>
                    <w:ins w:id="1585" w:author="Craig Parker" w:date="2024-08-14T17:12:00Z" w16du:dateUtc="2024-08-14T15:12:00Z"/>
                    <w:rFonts w:ascii="Aptos Narrow" w:hAnsi="Aptos Narrow"/>
                    <w:color w:val="000000"/>
                    <w:sz w:val="22"/>
                    <w:szCs w:val="22"/>
                    <w:lang w:val="en-ZA" w:eastAsia="en-ZA"/>
                  </w:rPr>
                </w:rPrChange>
              </w:rPr>
            </w:pPr>
            <w:ins w:id="1586" w:author="Craig Parker" w:date="2024-08-14T17:12:00Z" w16du:dateUtc="2024-08-14T15:12:00Z">
              <w:r w:rsidRPr="00614D36">
                <w:rPr>
                  <w:rFonts w:ascii="Nunito" w:hAnsi="Nunito"/>
                  <w:color w:val="000000"/>
                  <w:sz w:val="22"/>
                  <w:szCs w:val="22"/>
                  <w:lang w:val="en-ZA" w:eastAsia="en-ZA"/>
                  <w:rPrChange w:id="1587" w:author="Craig Parker" w:date="2024-08-14T17:18:00Z" w16du:dateUtc="2024-08-14T15:18:00Z">
                    <w:rPr>
                      <w:rFonts w:ascii="Aptos Narrow" w:hAnsi="Aptos Narrow"/>
                      <w:color w:val="000000"/>
                      <w:sz w:val="22"/>
                      <w:szCs w:val="22"/>
                      <w:lang w:val="en-ZA" w:eastAsia="en-ZA"/>
                    </w:rPr>
                  </w:rPrChange>
                </w:rPr>
                <w:t>A research institute producing data on the quality of life in the Gauteng City-Region.</w:t>
              </w:r>
            </w:ins>
          </w:p>
        </w:tc>
      </w:tr>
      <w:tr w:rsidR="00523FB0" w:rsidRPr="00614D36" w14:paraId="6D9A0B72" w14:textId="77777777" w:rsidTr="0027516D">
        <w:trPr>
          <w:cnfStyle w:val="000000100000" w:firstRow="0" w:lastRow="0" w:firstColumn="0" w:lastColumn="0" w:oddVBand="0" w:evenVBand="0" w:oddHBand="1" w:evenHBand="0" w:firstRowFirstColumn="0" w:firstRowLastColumn="0" w:lastRowFirstColumn="0" w:lastRowLastColumn="0"/>
          <w:trHeight w:val="290"/>
          <w:ins w:id="1588" w:author="Craig Parker" w:date="2024-08-14T17:12:00Z" w16du:dateUtc="2024-08-14T15:12:00Z"/>
          <w:trPrChange w:id="1589"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590" w:author="Craig Parker" w:date="2024-08-14T17:53:00Z" w16du:dateUtc="2024-08-14T15:53:00Z">
              <w:tcPr>
                <w:tcW w:w="1439" w:type="pct"/>
                <w:gridSpan w:val="2"/>
                <w:noWrap/>
                <w:hideMark/>
              </w:tcPr>
            </w:tcPrChange>
          </w:tcPr>
          <w:p w14:paraId="364B9A91"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591" w:author="Craig Parker" w:date="2024-08-14T17:12:00Z" w16du:dateUtc="2024-08-14T15:12:00Z"/>
                <w:rFonts w:ascii="Nunito" w:hAnsi="Nunito"/>
                <w:color w:val="000000"/>
                <w:sz w:val="22"/>
                <w:szCs w:val="22"/>
                <w:lang w:val="en-ZA" w:eastAsia="en-ZA"/>
                <w:rPrChange w:id="1592" w:author="Craig Parker" w:date="2024-08-14T17:18:00Z" w16du:dateUtc="2024-08-14T15:18:00Z">
                  <w:rPr>
                    <w:ins w:id="1593" w:author="Craig Parker" w:date="2024-08-14T17:12:00Z" w16du:dateUtc="2024-08-14T15:12:00Z"/>
                    <w:rFonts w:ascii="Aptos Narrow" w:hAnsi="Aptos Narrow"/>
                    <w:color w:val="000000"/>
                    <w:sz w:val="22"/>
                    <w:szCs w:val="22"/>
                    <w:lang w:val="en-ZA" w:eastAsia="en-ZA"/>
                  </w:rPr>
                </w:rPrChange>
              </w:rPr>
            </w:pPr>
            <w:ins w:id="1594" w:author="Craig Parker" w:date="2024-08-14T17:12:00Z" w16du:dateUtc="2024-08-14T15:12:00Z">
              <w:r w:rsidRPr="00614D36">
                <w:rPr>
                  <w:rFonts w:ascii="Nunito" w:hAnsi="Nunito"/>
                  <w:color w:val="000000"/>
                  <w:sz w:val="22"/>
                  <w:szCs w:val="22"/>
                  <w:lang w:val="en-ZA" w:eastAsia="en-ZA"/>
                  <w:rPrChange w:id="1595" w:author="Craig Parker" w:date="2024-08-14T17:18:00Z" w16du:dateUtc="2024-08-14T15:18:00Z">
                    <w:rPr>
                      <w:rFonts w:ascii="Aptos Narrow" w:hAnsi="Aptos Narrow"/>
                      <w:color w:val="000000"/>
                      <w:sz w:val="22"/>
                      <w:szCs w:val="22"/>
                      <w:lang w:val="en-ZA" w:eastAsia="en-ZA"/>
                    </w:rPr>
                  </w:rPrChange>
                </w:rPr>
                <w:t xml:space="preserve">HE2AT </w:t>
              </w:r>
              <w:proofErr w:type="spellStart"/>
              <w:r w:rsidRPr="00614D36">
                <w:rPr>
                  <w:rFonts w:ascii="Nunito" w:hAnsi="Nunito"/>
                  <w:color w:val="000000"/>
                  <w:sz w:val="22"/>
                  <w:szCs w:val="22"/>
                  <w:lang w:val="en-ZA" w:eastAsia="en-ZA"/>
                  <w:rPrChange w:id="1596"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597" w:author="Craig Parker" w:date="2024-08-14T17:18:00Z" w16du:dateUtc="2024-08-14T15:18:00Z">
                    <w:rPr>
                      <w:rFonts w:ascii="Aptos Narrow" w:hAnsi="Aptos Narrow"/>
                      <w:color w:val="000000"/>
                      <w:sz w:val="22"/>
                      <w:szCs w:val="22"/>
                      <w:lang w:val="en-ZA" w:eastAsia="en-ZA"/>
                    </w:rPr>
                  </w:rPrChange>
                </w:rPr>
                <w:t xml:space="preserve"> Consortium</w:t>
              </w:r>
            </w:ins>
          </w:p>
        </w:tc>
        <w:tc>
          <w:tcPr>
            <w:tcW w:w="3713" w:type="pct"/>
            <w:shd w:val="clear" w:color="auto" w:fill="FFFFFF" w:themeFill="background1"/>
            <w:hideMark/>
            <w:tcPrChange w:id="1598" w:author="Craig Parker" w:date="2024-08-14T17:53:00Z" w16du:dateUtc="2024-08-14T15:53:00Z">
              <w:tcPr>
                <w:tcW w:w="3561" w:type="pct"/>
                <w:hideMark/>
              </w:tcPr>
            </w:tcPrChange>
          </w:tcPr>
          <w:p w14:paraId="0D7571C3"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599" w:author="Craig Parker" w:date="2024-08-14T17:12:00Z" w16du:dateUtc="2024-08-14T15:12:00Z"/>
                <w:rFonts w:ascii="Nunito" w:hAnsi="Nunito"/>
                <w:color w:val="000000"/>
                <w:sz w:val="22"/>
                <w:szCs w:val="22"/>
                <w:lang w:val="en-ZA" w:eastAsia="en-ZA"/>
                <w:rPrChange w:id="1600" w:author="Craig Parker" w:date="2024-08-14T17:18:00Z" w16du:dateUtc="2024-08-14T15:18:00Z">
                  <w:rPr>
                    <w:ins w:id="1601" w:author="Craig Parker" w:date="2024-08-14T17:12:00Z" w16du:dateUtc="2024-08-14T15:12:00Z"/>
                    <w:rFonts w:ascii="Aptos Narrow" w:hAnsi="Aptos Narrow"/>
                    <w:color w:val="000000"/>
                    <w:sz w:val="22"/>
                    <w:szCs w:val="22"/>
                    <w:lang w:val="en-ZA" w:eastAsia="en-ZA"/>
                  </w:rPr>
                </w:rPrChange>
              </w:rPr>
            </w:pPr>
            <w:ins w:id="1602" w:author="Craig Parker" w:date="2024-08-14T17:12:00Z" w16du:dateUtc="2024-08-14T15:12:00Z">
              <w:r w:rsidRPr="00614D36">
                <w:rPr>
                  <w:rFonts w:ascii="Nunito" w:hAnsi="Nunito"/>
                  <w:color w:val="000000"/>
                  <w:sz w:val="22"/>
                  <w:szCs w:val="22"/>
                  <w:lang w:val="en-ZA" w:eastAsia="en-ZA"/>
                  <w:rPrChange w:id="1603" w:author="Craig Parker" w:date="2024-08-14T17:18:00Z" w16du:dateUtc="2024-08-14T15:18:00Z">
                    <w:rPr>
                      <w:rFonts w:ascii="Aptos Narrow" w:hAnsi="Aptos Narrow"/>
                      <w:color w:val="000000"/>
                      <w:sz w:val="22"/>
                      <w:szCs w:val="22"/>
                      <w:lang w:val="en-ZA" w:eastAsia="en-ZA"/>
                    </w:rPr>
                  </w:rPrChange>
                </w:rPr>
                <w:t>The consortium members jointly working on the HE2AT Project.</w:t>
              </w:r>
            </w:ins>
          </w:p>
        </w:tc>
      </w:tr>
      <w:tr w:rsidR="00523FB0" w:rsidRPr="00614D36" w14:paraId="2CDD3341" w14:textId="77777777" w:rsidTr="0027516D">
        <w:tblPrEx>
          <w:tblPrExChange w:id="1604" w:author="Craig Parker" w:date="2024-08-14T17:53:00Z" w16du:dateUtc="2024-08-14T15:53:00Z">
            <w:tblPrEx>
              <w:tblLayout w:type="fixed"/>
            </w:tblPrEx>
          </w:tblPrExChange>
        </w:tblPrEx>
        <w:trPr>
          <w:trHeight w:val="290"/>
          <w:ins w:id="1605" w:author="Craig Parker" w:date="2024-08-14T17:12:00Z" w16du:dateUtc="2024-08-14T15:12:00Z"/>
          <w:trPrChange w:id="1606"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607" w:author="Craig Parker" w:date="2024-08-14T17:53:00Z" w16du:dateUtc="2024-08-14T15:53:00Z">
              <w:tcPr>
                <w:tcW w:w="1287" w:type="pct"/>
                <w:noWrap/>
                <w:hideMark/>
              </w:tcPr>
            </w:tcPrChange>
          </w:tcPr>
          <w:p w14:paraId="49B60ACD" w14:textId="77777777" w:rsidR="00523FB0" w:rsidRPr="00614D36" w:rsidRDefault="00523FB0" w:rsidP="00523FB0">
            <w:pPr>
              <w:overflowPunct/>
              <w:autoSpaceDE/>
              <w:autoSpaceDN/>
              <w:adjustRightInd/>
              <w:rPr>
                <w:ins w:id="1608" w:author="Craig Parker" w:date="2024-08-14T17:12:00Z" w16du:dateUtc="2024-08-14T15:12:00Z"/>
                <w:rFonts w:ascii="Nunito" w:hAnsi="Nunito"/>
                <w:color w:val="000000"/>
                <w:sz w:val="22"/>
                <w:szCs w:val="22"/>
                <w:lang w:val="en-ZA" w:eastAsia="en-ZA"/>
                <w:rPrChange w:id="1609" w:author="Craig Parker" w:date="2024-08-14T17:18:00Z" w16du:dateUtc="2024-08-14T15:18:00Z">
                  <w:rPr>
                    <w:ins w:id="1610" w:author="Craig Parker" w:date="2024-08-14T17:12:00Z" w16du:dateUtc="2024-08-14T15:12:00Z"/>
                    <w:rFonts w:ascii="Aptos Narrow" w:hAnsi="Aptos Narrow"/>
                    <w:color w:val="000000"/>
                    <w:sz w:val="22"/>
                    <w:szCs w:val="22"/>
                    <w:lang w:val="en-ZA" w:eastAsia="en-ZA"/>
                  </w:rPr>
                </w:rPrChange>
              </w:rPr>
            </w:pPr>
            <w:ins w:id="1611" w:author="Craig Parker" w:date="2024-08-14T17:12:00Z" w16du:dateUtc="2024-08-14T15:12:00Z">
              <w:r w:rsidRPr="00614D36">
                <w:rPr>
                  <w:rFonts w:ascii="Nunito" w:hAnsi="Nunito"/>
                  <w:color w:val="000000"/>
                  <w:sz w:val="22"/>
                  <w:szCs w:val="22"/>
                  <w:lang w:val="en-ZA" w:eastAsia="en-ZA"/>
                  <w:rPrChange w:id="1612" w:author="Craig Parker" w:date="2024-08-14T17:18:00Z" w16du:dateUtc="2024-08-14T15:18:00Z">
                    <w:rPr>
                      <w:rFonts w:ascii="Aptos Narrow" w:hAnsi="Aptos Narrow"/>
                      <w:color w:val="000000"/>
                      <w:sz w:val="22"/>
                      <w:szCs w:val="22"/>
                      <w:lang w:val="en-ZA" w:eastAsia="en-ZA"/>
                    </w:rPr>
                  </w:rPrChange>
                </w:rPr>
                <w:t xml:space="preserve">HE2AT </w:t>
              </w:r>
              <w:proofErr w:type="spellStart"/>
              <w:r w:rsidRPr="00614D36">
                <w:rPr>
                  <w:rFonts w:ascii="Nunito" w:hAnsi="Nunito"/>
                  <w:color w:val="000000"/>
                  <w:sz w:val="22"/>
                  <w:szCs w:val="22"/>
                  <w:lang w:val="en-ZA" w:eastAsia="en-ZA"/>
                  <w:rPrChange w:id="1613"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614" w:author="Craig Parker" w:date="2024-08-14T17:18:00Z" w16du:dateUtc="2024-08-14T15:18:00Z">
                    <w:rPr>
                      <w:rFonts w:ascii="Aptos Narrow" w:hAnsi="Aptos Narrow"/>
                      <w:color w:val="000000"/>
                      <w:sz w:val="22"/>
                      <w:szCs w:val="22"/>
                      <w:lang w:val="en-ZA" w:eastAsia="en-ZA"/>
                    </w:rPr>
                  </w:rPrChange>
                </w:rPr>
                <w:t xml:space="preserve"> Data Management Plan</w:t>
              </w:r>
            </w:ins>
          </w:p>
        </w:tc>
        <w:tc>
          <w:tcPr>
            <w:tcW w:w="3713" w:type="pct"/>
            <w:shd w:val="clear" w:color="auto" w:fill="FFFFFF" w:themeFill="background1"/>
            <w:hideMark/>
            <w:tcPrChange w:id="1615" w:author="Craig Parker" w:date="2024-08-14T17:53:00Z" w16du:dateUtc="2024-08-14T15:53:00Z">
              <w:tcPr>
                <w:tcW w:w="3713" w:type="pct"/>
                <w:gridSpan w:val="2"/>
                <w:hideMark/>
              </w:tcPr>
            </w:tcPrChange>
          </w:tcPr>
          <w:p w14:paraId="67C93403"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616" w:author="Craig Parker" w:date="2024-08-14T17:12:00Z" w16du:dateUtc="2024-08-14T15:12:00Z"/>
                <w:rFonts w:ascii="Nunito" w:hAnsi="Nunito"/>
                <w:color w:val="000000"/>
                <w:sz w:val="22"/>
                <w:szCs w:val="22"/>
                <w:lang w:val="en-ZA" w:eastAsia="en-ZA"/>
                <w:rPrChange w:id="1617" w:author="Craig Parker" w:date="2024-08-14T17:18:00Z" w16du:dateUtc="2024-08-14T15:18:00Z">
                  <w:rPr>
                    <w:ins w:id="1618" w:author="Craig Parker" w:date="2024-08-14T17:12:00Z" w16du:dateUtc="2024-08-14T15:12:00Z"/>
                    <w:rFonts w:ascii="Aptos Narrow" w:hAnsi="Aptos Narrow"/>
                    <w:color w:val="000000"/>
                    <w:sz w:val="22"/>
                    <w:szCs w:val="22"/>
                    <w:lang w:val="en-ZA" w:eastAsia="en-ZA"/>
                  </w:rPr>
                </w:rPrChange>
              </w:rPr>
            </w:pPr>
            <w:ins w:id="1619" w:author="Craig Parker" w:date="2024-08-14T17:12:00Z" w16du:dateUtc="2024-08-14T15:12:00Z">
              <w:r w:rsidRPr="00614D36">
                <w:rPr>
                  <w:rFonts w:ascii="Nunito" w:hAnsi="Nunito"/>
                  <w:color w:val="000000"/>
                  <w:sz w:val="22"/>
                  <w:szCs w:val="22"/>
                  <w:lang w:val="en-ZA" w:eastAsia="en-ZA"/>
                  <w:rPrChange w:id="1620" w:author="Craig Parker" w:date="2024-08-14T17:18:00Z" w16du:dateUtc="2024-08-14T15:18:00Z">
                    <w:rPr>
                      <w:rFonts w:ascii="Aptos Narrow" w:hAnsi="Aptos Narrow"/>
                      <w:color w:val="000000"/>
                      <w:sz w:val="22"/>
                      <w:szCs w:val="22"/>
                      <w:lang w:val="en-ZA" w:eastAsia="en-ZA"/>
                    </w:rPr>
                  </w:rPrChange>
                </w:rPr>
                <w:t>The data management plan applicable to the RP1 Study as may be amended and updated from time to time.</w:t>
              </w:r>
            </w:ins>
          </w:p>
        </w:tc>
      </w:tr>
      <w:tr w:rsidR="00523FB0" w:rsidRPr="00614D36" w14:paraId="6720D688" w14:textId="77777777" w:rsidTr="0027516D">
        <w:trPr>
          <w:cnfStyle w:val="000000100000" w:firstRow="0" w:lastRow="0" w:firstColumn="0" w:lastColumn="0" w:oddVBand="0" w:evenVBand="0" w:oddHBand="1" w:evenHBand="0" w:firstRowFirstColumn="0" w:firstRowLastColumn="0" w:lastRowFirstColumn="0" w:lastRowLastColumn="0"/>
          <w:trHeight w:val="290"/>
          <w:ins w:id="1621" w:author="Craig Parker" w:date="2024-08-14T17:12:00Z" w16du:dateUtc="2024-08-14T15:12:00Z"/>
          <w:trPrChange w:id="1622"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623" w:author="Craig Parker" w:date="2024-08-14T17:53:00Z" w16du:dateUtc="2024-08-14T15:53:00Z">
              <w:tcPr>
                <w:tcW w:w="1439" w:type="pct"/>
                <w:gridSpan w:val="2"/>
                <w:noWrap/>
                <w:hideMark/>
              </w:tcPr>
            </w:tcPrChange>
          </w:tcPr>
          <w:p w14:paraId="3D040820"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624" w:author="Craig Parker" w:date="2024-08-14T17:12:00Z" w16du:dateUtc="2024-08-14T15:12:00Z"/>
                <w:rFonts w:ascii="Nunito" w:hAnsi="Nunito"/>
                <w:color w:val="000000"/>
                <w:sz w:val="22"/>
                <w:szCs w:val="22"/>
                <w:lang w:val="en-ZA" w:eastAsia="en-ZA"/>
                <w:rPrChange w:id="1625" w:author="Craig Parker" w:date="2024-08-14T17:18:00Z" w16du:dateUtc="2024-08-14T15:18:00Z">
                  <w:rPr>
                    <w:ins w:id="1626" w:author="Craig Parker" w:date="2024-08-14T17:12:00Z" w16du:dateUtc="2024-08-14T15:12:00Z"/>
                    <w:rFonts w:ascii="Aptos Narrow" w:hAnsi="Aptos Narrow"/>
                    <w:color w:val="000000"/>
                    <w:sz w:val="22"/>
                    <w:szCs w:val="22"/>
                    <w:lang w:val="en-ZA" w:eastAsia="en-ZA"/>
                  </w:rPr>
                </w:rPrChange>
              </w:rPr>
            </w:pPr>
            <w:ins w:id="1627" w:author="Craig Parker" w:date="2024-08-14T17:12:00Z" w16du:dateUtc="2024-08-14T15:12:00Z">
              <w:r w:rsidRPr="00614D36">
                <w:rPr>
                  <w:rFonts w:ascii="Nunito" w:hAnsi="Nunito"/>
                  <w:color w:val="000000"/>
                  <w:sz w:val="22"/>
                  <w:szCs w:val="22"/>
                  <w:lang w:val="en-ZA" w:eastAsia="en-ZA"/>
                  <w:rPrChange w:id="1628" w:author="Craig Parker" w:date="2024-08-14T17:18:00Z" w16du:dateUtc="2024-08-14T15:18:00Z">
                    <w:rPr>
                      <w:rFonts w:ascii="Aptos Narrow" w:hAnsi="Aptos Narrow"/>
                      <w:color w:val="000000"/>
                      <w:sz w:val="22"/>
                      <w:szCs w:val="22"/>
                      <w:lang w:val="en-ZA" w:eastAsia="en-ZA"/>
                    </w:rPr>
                  </w:rPrChange>
                </w:rPr>
                <w:t xml:space="preserve">HEÂ²AT </w:t>
              </w:r>
              <w:proofErr w:type="spellStart"/>
              <w:r w:rsidRPr="00614D36">
                <w:rPr>
                  <w:rFonts w:ascii="Nunito" w:hAnsi="Nunito"/>
                  <w:color w:val="000000"/>
                  <w:sz w:val="22"/>
                  <w:szCs w:val="22"/>
                  <w:lang w:val="en-ZA" w:eastAsia="en-ZA"/>
                  <w:rPrChange w:id="1629" w:author="Craig Parker" w:date="2024-08-14T17:18:00Z" w16du:dateUtc="2024-08-14T15:18:00Z">
                    <w:rPr>
                      <w:rFonts w:ascii="Aptos Narrow" w:hAnsi="Aptos Narrow"/>
                      <w:color w:val="000000"/>
                      <w:sz w:val="22"/>
                      <w:szCs w:val="22"/>
                      <w:lang w:val="en-ZA" w:eastAsia="en-ZA"/>
                    </w:rPr>
                  </w:rPrChange>
                </w:rPr>
                <w:t>Center</w:t>
              </w:r>
              <w:proofErr w:type="spellEnd"/>
            </w:ins>
          </w:p>
        </w:tc>
        <w:tc>
          <w:tcPr>
            <w:tcW w:w="3713" w:type="pct"/>
            <w:shd w:val="clear" w:color="auto" w:fill="FFFFFF" w:themeFill="background1"/>
            <w:hideMark/>
            <w:tcPrChange w:id="1630" w:author="Craig Parker" w:date="2024-08-14T17:53:00Z" w16du:dateUtc="2024-08-14T15:53:00Z">
              <w:tcPr>
                <w:tcW w:w="3561" w:type="pct"/>
                <w:hideMark/>
              </w:tcPr>
            </w:tcPrChange>
          </w:tcPr>
          <w:p w14:paraId="5EB8805A"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631" w:author="Craig Parker" w:date="2024-08-14T17:12:00Z" w16du:dateUtc="2024-08-14T15:12:00Z"/>
                <w:rFonts w:ascii="Nunito" w:hAnsi="Nunito"/>
                <w:color w:val="000000"/>
                <w:sz w:val="22"/>
                <w:szCs w:val="22"/>
                <w:lang w:val="en-ZA" w:eastAsia="en-ZA"/>
                <w:rPrChange w:id="1632" w:author="Craig Parker" w:date="2024-08-14T17:18:00Z" w16du:dateUtc="2024-08-14T15:18:00Z">
                  <w:rPr>
                    <w:ins w:id="1633" w:author="Craig Parker" w:date="2024-08-14T17:12:00Z" w16du:dateUtc="2024-08-14T15:12:00Z"/>
                    <w:rFonts w:ascii="Aptos Narrow" w:hAnsi="Aptos Narrow"/>
                    <w:color w:val="000000"/>
                    <w:sz w:val="22"/>
                    <w:szCs w:val="22"/>
                    <w:lang w:val="en-ZA" w:eastAsia="en-ZA"/>
                  </w:rPr>
                </w:rPrChange>
              </w:rPr>
            </w:pPr>
            <w:ins w:id="1634" w:author="Craig Parker" w:date="2024-08-14T17:12:00Z" w16du:dateUtc="2024-08-14T15:12:00Z">
              <w:r w:rsidRPr="00614D36">
                <w:rPr>
                  <w:rFonts w:ascii="Nunito" w:hAnsi="Nunito"/>
                  <w:color w:val="000000"/>
                  <w:sz w:val="22"/>
                  <w:szCs w:val="22"/>
                  <w:lang w:val="en-ZA" w:eastAsia="en-ZA"/>
                  <w:rPrChange w:id="1635" w:author="Craig Parker" w:date="2024-08-14T17:18:00Z" w16du:dateUtc="2024-08-14T15:18:00Z">
                    <w:rPr>
                      <w:rFonts w:ascii="Aptos Narrow" w:hAnsi="Aptos Narrow"/>
                      <w:color w:val="000000"/>
                      <w:sz w:val="22"/>
                      <w:szCs w:val="22"/>
                      <w:lang w:val="en-ZA" w:eastAsia="en-ZA"/>
                    </w:rPr>
                  </w:rPrChange>
                </w:rPr>
                <w:t xml:space="preserve">The Heat and Health in Africa Transdisciplinary </w:t>
              </w:r>
              <w:proofErr w:type="spellStart"/>
              <w:r w:rsidRPr="00614D36">
                <w:rPr>
                  <w:rFonts w:ascii="Nunito" w:hAnsi="Nunito"/>
                  <w:color w:val="000000"/>
                  <w:sz w:val="22"/>
                  <w:szCs w:val="22"/>
                  <w:lang w:val="en-ZA" w:eastAsia="en-ZA"/>
                  <w:rPrChange w:id="1636"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637" w:author="Craig Parker" w:date="2024-08-14T17:18:00Z" w16du:dateUtc="2024-08-14T15:18:00Z">
                    <w:rPr>
                      <w:rFonts w:ascii="Aptos Narrow" w:hAnsi="Aptos Narrow"/>
                      <w:color w:val="000000"/>
                      <w:sz w:val="22"/>
                      <w:szCs w:val="22"/>
                      <w:lang w:val="en-ZA" w:eastAsia="en-ZA"/>
                    </w:rPr>
                  </w:rPrChange>
                </w:rPr>
                <w:t>, focused on heat-health research, capacity building, and engagement.</w:t>
              </w:r>
            </w:ins>
          </w:p>
        </w:tc>
      </w:tr>
      <w:tr w:rsidR="00523FB0" w:rsidRPr="00614D36" w14:paraId="4057745A" w14:textId="77777777" w:rsidTr="0027516D">
        <w:tblPrEx>
          <w:tblPrExChange w:id="1638" w:author="Craig Parker" w:date="2024-08-14T17:53:00Z" w16du:dateUtc="2024-08-14T15:53:00Z">
            <w:tblPrEx>
              <w:tblLayout w:type="fixed"/>
            </w:tblPrEx>
          </w:tblPrExChange>
        </w:tblPrEx>
        <w:trPr>
          <w:trHeight w:val="290"/>
          <w:ins w:id="1639" w:author="Craig Parker" w:date="2024-08-14T17:12:00Z" w16du:dateUtc="2024-08-14T15:12:00Z"/>
          <w:trPrChange w:id="1640"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641" w:author="Craig Parker" w:date="2024-08-14T17:53:00Z" w16du:dateUtc="2024-08-14T15:53:00Z">
              <w:tcPr>
                <w:tcW w:w="1287" w:type="pct"/>
                <w:noWrap/>
                <w:hideMark/>
              </w:tcPr>
            </w:tcPrChange>
          </w:tcPr>
          <w:p w14:paraId="71D31770" w14:textId="77777777" w:rsidR="00523FB0" w:rsidRPr="00614D36" w:rsidRDefault="00523FB0" w:rsidP="00523FB0">
            <w:pPr>
              <w:overflowPunct/>
              <w:autoSpaceDE/>
              <w:autoSpaceDN/>
              <w:adjustRightInd/>
              <w:rPr>
                <w:ins w:id="1642" w:author="Craig Parker" w:date="2024-08-14T17:12:00Z" w16du:dateUtc="2024-08-14T15:12:00Z"/>
                <w:rFonts w:ascii="Nunito" w:hAnsi="Nunito"/>
                <w:color w:val="000000"/>
                <w:sz w:val="22"/>
                <w:szCs w:val="22"/>
                <w:lang w:val="en-ZA" w:eastAsia="en-ZA"/>
                <w:rPrChange w:id="1643" w:author="Craig Parker" w:date="2024-08-14T17:18:00Z" w16du:dateUtc="2024-08-14T15:18:00Z">
                  <w:rPr>
                    <w:ins w:id="1644" w:author="Craig Parker" w:date="2024-08-14T17:12:00Z" w16du:dateUtc="2024-08-14T15:12:00Z"/>
                    <w:rFonts w:ascii="Aptos Narrow" w:hAnsi="Aptos Narrow"/>
                    <w:color w:val="000000"/>
                    <w:sz w:val="22"/>
                    <w:szCs w:val="22"/>
                    <w:lang w:val="en-ZA" w:eastAsia="en-ZA"/>
                  </w:rPr>
                </w:rPrChange>
              </w:rPr>
            </w:pPr>
            <w:ins w:id="1645" w:author="Craig Parker" w:date="2024-08-14T17:12:00Z" w16du:dateUtc="2024-08-14T15:12:00Z">
              <w:r w:rsidRPr="00614D36">
                <w:rPr>
                  <w:rFonts w:ascii="Nunito" w:hAnsi="Nunito"/>
                  <w:color w:val="000000"/>
                  <w:sz w:val="22"/>
                  <w:szCs w:val="22"/>
                  <w:lang w:val="en-ZA" w:eastAsia="en-ZA"/>
                  <w:rPrChange w:id="1646" w:author="Craig Parker" w:date="2024-08-14T17:18:00Z" w16du:dateUtc="2024-08-14T15:18:00Z">
                    <w:rPr>
                      <w:rFonts w:ascii="Aptos Narrow" w:hAnsi="Aptos Narrow"/>
                      <w:color w:val="000000"/>
                      <w:sz w:val="22"/>
                      <w:szCs w:val="22"/>
                      <w:lang w:val="en-ZA" w:eastAsia="en-ZA"/>
                    </w:rPr>
                  </w:rPrChange>
                </w:rPr>
                <w:t xml:space="preserve">HEÂ²AT </w:t>
              </w:r>
              <w:proofErr w:type="spellStart"/>
              <w:r w:rsidRPr="00614D36">
                <w:rPr>
                  <w:rFonts w:ascii="Nunito" w:hAnsi="Nunito"/>
                  <w:color w:val="000000"/>
                  <w:sz w:val="22"/>
                  <w:szCs w:val="22"/>
                  <w:lang w:val="en-ZA" w:eastAsia="en-ZA"/>
                  <w:rPrChange w:id="1647"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648" w:author="Craig Parker" w:date="2024-08-14T17:18:00Z" w16du:dateUtc="2024-08-14T15:18:00Z">
                    <w:rPr>
                      <w:rFonts w:ascii="Aptos Narrow" w:hAnsi="Aptos Narrow"/>
                      <w:color w:val="000000"/>
                      <w:sz w:val="22"/>
                      <w:szCs w:val="22"/>
                      <w:lang w:val="en-ZA" w:eastAsia="en-ZA"/>
                    </w:rPr>
                  </w:rPrChange>
                </w:rPr>
                <w:t xml:space="preserve"> Steering Committee (SC)</w:t>
              </w:r>
            </w:ins>
          </w:p>
        </w:tc>
        <w:tc>
          <w:tcPr>
            <w:tcW w:w="3713" w:type="pct"/>
            <w:shd w:val="clear" w:color="auto" w:fill="FFFFFF" w:themeFill="background1"/>
            <w:hideMark/>
            <w:tcPrChange w:id="1649" w:author="Craig Parker" w:date="2024-08-14T17:53:00Z" w16du:dateUtc="2024-08-14T15:53:00Z">
              <w:tcPr>
                <w:tcW w:w="3713" w:type="pct"/>
                <w:gridSpan w:val="2"/>
                <w:hideMark/>
              </w:tcPr>
            </w:tcPrChange>
          </w:tcPr>
          <w:p w14:paraId="4A372371"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650" w:author="Craig Parker" w:date="2024-08-14T17:12:00Z" w16du:dateUtc="2024-08-14T15:12:00Z"/>
                <w:rFonts w:ascii="Nunito" w:hAnsi="Nunito"/>
                <w:color w:val="000000"/>
                <w:sz w:val="22"/>
                <w:szCs w:val="22"/>
                <w:lang w:val="en-ZA" w:eastAsia="en-ZA"/>
                <w:rPrChange w:id="1651" w:author="Craig Parker" w:date="2024-08-14T17:18:00Z" w16du:dateUtc="2024-08-14T15:18:00Z">
                  <w:rPr>
                    <w:ins w:id="1652" w:author="Craig Parker" w:date="2024-08-14T17:12:00Z" w16du:dateUtc="2024-08-14T15:12:00Z"/>
                    <w:rFonts w:ascii="Aptos Narrow" w:hAnsi="Aptos Narrow"/>
                    <w:color w:val="000000"/>
                    <w:sz w:val="22"/>
                    <w:szCs w:val="22"/>
                    <w:lang w:val="en-ZA" w:eastAsia="en-ZA"/>
                  </w:rPr>
                </w:rPrChange>
              </w:rPr>
            </w:pPr>
            <w:ins w:id="1653" w:author="Craig Parker" w:date="2024-08-14T17:12:00Z" w16du:dateUtc="2024-08-14T15:12:00Z">
              <w:r w:rsidRPr="00614D36">
                <w:rPr>
                  <w:rFonts w:ascii="Nunito" w:hAnsi="Nunito"/>
                  <w:color w:val="000000"/>
                  <w:sz w:val="22"/>
                  <w:szCs w:val="22"/>
                  <w:lang w:val="en-ZA" w:eastAsia="en-ZA"/>
                  <w:rPrChange w:id="1654" w:author="Craig Parker" w:date="2024-08-14T17:18:00Z" w16du:dateUtc="2024-08-14T15:18:00Z">
                    <w:rPr>
                      <w:rFonts w:ascii="Aptos Narrow" w:hAnsi="Aptos Narrow"/>
                      <w:color w:val="000000"/>
                      <w:sz w:val="22"/>
                      <w:szCs w:val="22"/>
                      <w:lang w:val="en-ZA" w:eastAsia="en-ZA"/>
                    </w:rPr>
                  </w:rPrChange>
                </w:rPr>
                <w:t xml:space="preserve">The committee responsible for guiding the strategic direction and oversight of the HEÂ²AT </w:t>
              </w:r>
              <w:proofErr w:type="spellStart"/>
              <w:r w:rsidRPr="00614D36">
                <w:rPr>
                  <w:rFonts w:ascii="Nunito" w:hAnsi="Nunito"/>
                  <w:color w:val="000000"/>
                  <w:sz w:val="22"/>
                  <w:szCs w:val="22"/>
                  <w:lang w:val="en-ZA" w:eastAsia="en-ZA"/>
                  <w:rPrChange w:id="1655"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656" w:author="Craig Parker" w:date="2024-08-14T17:18:00Z" w16du:dateUtc="2024-08-14T15:18:00Z">
                    <w:rPr>
                      <w:rFonts w:ascii="Aptos Narrow" w:hAnsi="Aptos Narrow"/>
                      <w:color w:val="000000"/>
                      <w:sz w:val="22"/>
                      <w:szCs w:val="22"/>
                      <w:lang w:val="en-ZA" w:eastAsia="en-ZA"/>
                    </w:rPr>
                  </w:rPrChange>
                </w:rPr>
                <w:t>.</w:t>
              </w:r>
            </w:ins>
          </w:p>
        </w:tc>
      </w:tr>
      <w:tr w:rsidR="00523FB0" w:rsidRPr="00614D36" w14:paraId="10D09BE8" w14:textId="77777777" w:rsidTr="0027516D">
        <w:trPr>
          <w:cnfStyle w:val="000000100000" w:firstRow="0" w:lastRow="0" w:firstColumn="0" w:lastColumn="0" w:oddVBand="0" w:evenVBand="0" w:oddHBand="1" w:evenHBand="0" w:firstRowFirstColumn="0" w:firstRowLastColumn="0" w:lastRowFirstColumn="0" w:lastRowLastColumn="0"/>
          <w:trHeight w:val="290"/>
          <w:ins w:id="1657" w:author="Craig Parker" w:date="2024-08-14T17:12:00Z" w16du:dateUtc="2024-08-14T15:12:00Z"/>
          <w:trPrChange w:id="1658"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659" w:author="Craig Parker" w:date="2024-08-14T17:53:00Z" w16du:dateUtc="2024-08-14T15:53:00Z">
              <w:tcPr>
                <w:tcW w:w="1439" w:type="pct"/>
                <w:gridSpan w:val="2"/>
                <w:noWrap/>
                <w:hideMark/>
              </w:tcPr>
            </w:tcPrChange>
          </w:tcPr>
          <w:p w14:paraId="7617736A"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660" w:author="Craig Parker" w:date="2024-08-14T17:12:00Z" w16du:dateUtc="2024-08-14T15:12:00Z"/>
                <w:rFonts w:ascii="Nunito" w:hAnsi="Nunito"/>
                <w:color w:val="000000"/>
                <w:sz w:val="22"/>
                <w:szCs w:val="22"/>
                <w:lang w:val="en-ZA" w:eastAsia="en-ZA"/>
                <w:rPrChange w:id="1661" w:author="Craig Parker" w:date="2024-08-14T17:18:00Z" w16du:dateUtc="2024-08-14T15:18:00Z">
                  <w:rPr>
                    <w:ins w:id="1662" w:author="Craig Parker" w:date="2024-08-14T17:12:00Z" w16du:dateUtc="2024-08-14T15:12:00Z"/>
                    <w:rFonts w:ascii="Aptos Narrow" w:hAnsi="Aptos Narrow"/>
                    <w:color w:val="000000"/>
                    <w:sz w:val="22"/>
                    <w:szCs w:val="22"/>
                    <w:lang w:val="en-ZA" w:eastAsia="en-ZA"/>
                  </w:rPr>
                </w:rPrChange>
              </w:rPr>
            </w:pPr>
            <w:ins w:id="1663" w:author="Craig Parker" w:date="2024-08-14T17:12:00Z" w16du:dateUtc="2024-08-14T15:12:00Z">
              <w:r w:rsidRPr="00614D36">
                <w:rPr>
                  <w:rFonts w:ascii="Nunito" w:hAnsi="Nunito"/>
                  <w:color w:val="000000"/>
                  <w:sz w:val="22"/>
                  <w:szCs w:val="22"/>
                  <w:lang w:val="en-ZA" w:eastAsia="en-ZA"/>
                  <w:rPrChange w:id="1664" w:author="Craig Parker" w:date="2024-08-14T17:18:00Z" w16du:dateUtc="2024-08-14T15:18:00Z">
                    <w:rPr>
                      <w:rFonts w:ascii="Aptos Narrow" w:hAnsi="Aptos Narrow"/>
                      <w:color w:val="000000"/>
                      <w:sz w:val="22"/>
                      <w:szCs w:val="22"/>
                      <w:lang w:val="en-ZA" w:eastAsia="en-ZA"/>
                    </w:rPr>
                  </w:rPrChange>
                </w:rPr>
                <w:t>Harmonization</w:t>
              </w:r>
            </w:ins>
          </w:p>
        </w:tc>
        <w:tc>
          <w:tcPr>
            <w:tcW w:w="3713" w:type="pct"/>
            <w:shd w:val="clear" w:color="auto" w:fill="FFFFFF" w:themeFill="background1"/>
            <w:hideMark/>
            <w:tcPrChange w:id="1665" w:author="Craig Parker" w:date="2024-08-14T17:53:00Z" w16du:dateUtc="2024-08-14T15:53:00Z">
              <w:tcPr>
                <w:tcW w:w="3561" w:type="pct"/>
                <w:hideMark/>
              </w:tcPr>
            </w:tcPrChange>
          </w:tcPr>
          <w:p w14:paraId="7CB397B9"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666" w:author="Craig Parker" w:date="2024-08-14T17:12:00Z" w16du:dateUtc="2024-08-14T15:12:00Z"/>
                <w:rFonts w:ascii="Nunito" w:hAnsi="Nunito"/>
                <w:color w:val="000000"/>
                <w:sz w:val="22"/>
                <w:szCs w:val="22"/>
                <w:lang w:val="en-ZA" w:eastAsia="en-ZA"/>
                <w:rPrChange w:id="1667" w:author="Craig Parker" w:date="2024-08-14T17:18:00Z" w16du:dateUtc="2024-08-14T15:18:00Z">
                  <w:rPr>
                    <w:ins w:id="1668" w:author="Craig Parker" w:date="2024-08-14T17:12:00Z" w16du:dateUtc="2024-08-14T15:12:00Z"/>
                    <w:rFonts w:ascii="Aptos Narrow" w:hAnsi="Aptos Narrow"/>
                    <w:color w:val="000000"/>
                    <w:sz w:val="22"/>
                    <w:szCs w:val="22"/>
                    <w:lang w:val="en-ZA" w:eastAsia="en-ZA"/>
                  </w:rPr>
                </w:rPrChange>
              </w:rPr>
            </w:pPr>
            <w:ins w:id="1669" w:author="Craig Parker" w:date="2024-08-14T17:12:00Z" w16du:dateUtc="2024-08-14T15:12:00Z">
              <w:r w:rsidRPr="00614D36">
                <w:rPr>
                  <w:rFonts w:ascii="Nunito" w:hAnsi="Nunito"/>
                  <w:color w:val="000000"/>
                  <w:sz w:val="22"/>
                  <w:szCs w:val="22"/>
                  <w:lang w:val="en-ZA" w:eastAsia="en-ZA"/>
                  <w:rPrChange w:id="1670" w:author="Craig Parker" w:date="2024-08-14T17:18:00Z" w16du:dateUtc="2024-08-14T15:18:00Z">
                    <w:rPr>
                      <w:rFonts w:ascii="Aptos Narrow" w:hAnsi="Aptos Narrow"/>
                      <w:color w:val="000000"/>
                      <w:sz w:val="22"/>
                      <w:szCs w:val="22"/>
                      <w:lang w:val="en-ZA" w:eastAsia="en-ZA"/>
                    </w:rPr>
                  </w:rPrChange>
                </w:rPr>
                <w:t>Aligning various health datasets into a unified format.</w:t>
              </w:r>
            </w:ins>
          </w:p>
        </w:tc>
      </w:tr>
      <w:tr w:rsidR="00523FB0" w:rsidRPr="00614D36" w14:paraId="14D2E7D2" w14:textId="77777777" w:rsidTr="0027516D">
        <w:tblPrEx>
          <w:tblPrExChange w:id="1671" w:author="Craig Parker" w:date="2024-08-14T17:53:00Z" w16du:dateUtc="2024-08-14T15:53:00Z">
            <w:tblPrEx>
              <w:tblLayout w:type="fixed"/>
            </w:tblPrEx>
          </w:tblPrExChange>
        </w:tblPrEx>
        <w:trPr>
          <w:trHeight w:val="580"/>
          <w:ins w:id="1672" w:author="Craig Parker" w:date="2024-08-14T17:12:00Z" w16du:dateUtc="2024-08-14T15:12:00Z"/>
          <w:trPrChange w:id="1673"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674" w:author="Craig Parker" w:date="2024-08-14T17:53:00Z" w16du:dateUtc="2024-08-14T15:53:00Z">
              <w:tcPr>
                <w:tcW w:w="1287" w:type="pct"/>
                <w:noWrap/>
                <w:hideMark/>
              </w:tcPr>
            </w:tcPrChange>
          </w:tcPr>
          <w:p w14:paraId="2DF9C4F6" w14:textId="77777777" w:rsidR="00523FB0" w:rsidRPr="00614D36" w:rsidRDefault="00523FB0" w:rsidP="00523FB0">
            <w:pPr>
              <w:overflowPunct/>
              <w:autoSpaceDE/>
              <w:autoSpaceDN/>
              <w:adjustRightInd/>
              <w:rPr>
                <w:ins w:id="1675" w:author="Craig Parker" w:date="2024-08-14T17:12:00Z" w16du:dateUtc="2024-08-14T15:12:00Z"/>
                <w:rFonts w:ascii="Nunito" w:hAnsi="Nunito"/>
                <w:color w:val="000000"/>
                <w:sz w:val="22"/>
                <w:szCs w:val="22"/>
                <w:lang w:val="en-ZA" w:eastAsia="en-ZA"/>
                <w:rPrChange w:id="1676" w:author="Craig Parker" w:date="2024-08-14T17:18:00Z" w16du:dateUtc="2024-08-14T15:18:00Z">
                  <w:rPr>
                    <w:ins w:id="1677" w:author="Craig Parker" w:date="2024-08-14T17:12:00Z" w16du:dateUtc="2024-08-14T15:12:00Z"/>
                    <w:rFonts w:ascii="Aptos Narrow" w:hAnsi="Aptos Narrow"/>
                    <w:color w:val="000000"/>
                    <w:sz w:val="22"/>
                    <w:szCs w:val="22"/>
                    <w:lang w:val="en-ZA" w:eastAsia="en-ZA"/>
                  </w:rPr>
                </w:rPrChange>
              </w:rPr>
            </w:pPr>
            <w:ins w:id="1678" w:author="Craig Parker" w:date="2024-08-14T17:12:00Z" w16du:dateUtc="2024-08-14T15:12:00Z">
              <w:r w:rsidRPr="00614D36">
                <w:rPr>
                  <w:rFonts w:ascii="Nunito" w:hAnsi="Nunito"/>
                  <w:color w:val="000000"/>
                  <w:sz w:val="22"/>
                  <w:szCs w:val="22"/>
                  <w:lang w:val="en-ZA" w:eastAsia="en-ZA"/>
                  <w:rPrChange w:id="1679" w:author="Craig Parker" w:date="2024-08-14T17:18:00Z" w16du:dateUtc="2024-08-14T15:18:00Z">
                    <w:rPr>
                      <w:rFonts w:ascii="Aptos Narrow" w:hAnsi="Aptos Narrow"/>
                      <w:color w:val="000000"/>
                      <w:sz w:val="22"/>
                      <w:szCs w:val="22"/>
                      <w:lang w:val="en-ZA" w:eastAsia="en-ZA"/>
                    </w:rPr>
                  </w:rPrChange>
                </w:rPr>
                <w:t>Health-Related Data</w:t>
              </w:r>
            </w:ins>
          </w:p>
        </w:tc>
        <w:tc>
          <w:tcPr>
            <w:tcW w:w="3713" w:type="pct"/>
            <w:shd w:val="clear" w:color="auto" w:fill="FFFFFF" w:themeFill="background1"/>
            <w:hideMark/>
            <w:tcPrChange w:id="1680" w:author="Craig Parker" w:date="2024-08-14T17:53:00Z" w16du:dateUtc="2024-08-14T15:53:00Z">
              <w:tcPr>
                <w:tcW w:w="3713" w:type="pct"/>
                <w:gridSpan w:val="2"/>
                <w:hideMark/>
              </w:tcPr>
            </w:tcPrChange>
          </w:tcPr>
          <w:p w14:paraId="6205D540"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681" w:author="Craig Parker" w:date="2024-08-14T17:12:00Z" w16du:dateUtc="2024-08-14T15:12:00Z"/>
                <w:rFonts w:ascii="Nunito" w:hAnsi="Nunito"/>
                <w:color w:val="000000"/>
                <w:sz w:val="22"/>
                <w:szCs w:val="22"/>
                <w:lang w:val="en-ZA" w:eastAsia="en-ZA"/>
                <w:rPrChange w:id="1682" w:author="Craig Parker" w:date="2024-08-14T17:18:00Z" w16du:dateUtc="2024-08-14T15:18:00Z">
                  <w:rPr>
                    <w:ins w:id="1683" w:author="Craig Parker" w:date="2024-08-14T17:12:00Z" w16du:dateUtc="2024-08-14T15:12:00Z"/>
                    <w:rFonts w:ascii="Aptos Narrow" w:hAnsi="Aptos Narrow"/>
                    <w:color w:val="000000"/>
                    <w:sz w:val="22"/>
                    <w:szCs w:val="22"/>
                    <w:lang w:val="en-ZA" w:eastAsia="en-ZA"/>
                  </w:rPr>
                </w:rPrChange>
              </w:rPr>
            </w:pPr>
            <w:ins w:id="1684" w:author="Craig Parker" w:date="2024-08-14T17:12:00Z" w16du:dateUtc="2024-08-14T15:12:00Z">
              <w:r w:rsidRPr="00614D36">
                <w:rPr>
                  <w:rFonts w:ascii="Nunito" w:hAnsi="Nunito"/>
                  <w:color w:val="000000"/>
                  <w:sz w:val="22"/>
                  <w:szCs w:val="22"/>
                  <w:lang w:val="en-ZA" w:eastAsia="en-ZA"/>
                  <w:rPrChange w:id="1685" w:author="Craig Parker" w:date="2024-08-14T17:18:00Z" w16du:dateUtc="2024-08-14T15:18:00Z">
                    <w:rPr>
                      <w:rFonts w:ascii="Aptos Narrow" w:hAnsi="Aptos Narrow"/>
                      <w:color w:val="000000"/>
                      <w:sz w:val="22"/>
                      <w:szCs w:val="22"/>
                      <w:lang w:val="en-ZA" w:eastAsia="en-ZA"/>
                    </w:rPr>
                  </w:rPrChange>
                </w:rPr>
                <w:t>Includes data collected from previous clinical cohort and trial studies, generally considered personal data due to its association with individual medical records and health events.</w:t>
              </w:r>
            </w:ins>
          </w:p>
        </w:tc>
      </w:tr>
      <w:tr w:rsidR="00523FB0" w:rsidRPr="00614D36" w14:paraId="6BD528ED" w14:textId="77777777" w:rsidTr="0027516D">
        <w:trPr>
          <w:cnfStyle w:val="000000100000" w:firstRow="0" w:lastRow="0" w:firstColumn="0" w:lastColumn="0" w:oddVBand="0" w:evenVBand="0" w:oddHBand="1" w:evenHBand="0" w:firstRowFirstColumn="0" w:firstRowLastColumn="0" w:lastRowFirstColumn="0" w:lastRowLastColumn="0"/>
          <w:trHeight w:val="290"/>
          <w:ins w:id="1686" w:author="Craig Parker" w:date="2024-08-14T17:12:00Z" w16du:dateUtc="2024-08-14T15:12:00Z"/>
          <w:trPrChange w:id="1687"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688" w:author="Craig Parker" w:date="2024-08-14T17:53:00Z" w16du:dateUtc="2024-08-14T15:53:00Z">
              <w:tcPr>
                <w:tcW w:w="1439" w:type="pct"/>
                <w:gridSpan w:val="2"/>
                <w:noWrap/>
                <w:hideMark/>
              </w:tcPr>
            </w:tcPrChange>
          </w:tcPr>
          <w:p w14:paraId="7A142885"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689" w:author="Craig Parker" w:date="2024-08-14T17:12:00Z" w16du:dateUtc="2024-08-14T15:12:00Z"/>
                <w:rFonts w:ascii="Nunito" w:hAnsi="Nunito"/>
                <w:color w:val="000000"/>
                <w:sz w:val="22"/>
                <w:szCs w:val="22"/>
                <w:lang w:val="en-ZA" w:eastAsia="en-ZA"/>
                <w:rPrChange w:id="1690" w:author="Craig Parker" w:date="2024-08-14T17:18:00Z" w16du:dateUtc="2024-08-14T15:18:00Z">
                  <w:rPr>
                    <w:ins w:id="1691" w:author="Craig Parker" w:date="2024-08-14T17:12:00Z" w16du:dateUtc="2024-08-14T15:12:00Z"/>
                    <w:rFonts w:ascii="Aptos Narrow" w:hAnsi="Aptos Narrow"/>
                    <w:color w:val="000000"/>
                    <w:sz w:val="22"/>
                    <w:szCs w:val="22"/>
                    <w:lang w:val="en-ZA" w:eastAsia="en-ZA"/>
                  </w:rPr>
                </w:rPrChange>
              </w:rPr>
            </w:pPr>
            <w:ins w:id="1692" w:author="Craig Parker" w:date="2024-08-14T17:12:00Z" w16du:dateUtc="2024-08-14T15:12:00Z">
              <w:r w:rsidRPr="00614D36">
                <w:rPr>
                  <w:rFonts w:ascii="Nunito" w:hAnsi="Nunito"/>
                  <w:color w:val="000000"/>
                  <w:sz w:val="22"/>
                  <w:szCs w:val="22"/>
                  <w:lang w:val="en-ZA" w:eastAsia="en-ZA"/>
                  <w:rPrChange w:id="1693" w:author="Craig Parker" w:date="2024-08-14T17:18:00Z" w16du:dateUtc="2024-08-14T15:18:00Z">
                    <w:rPr>
                      <w:rFonts w:ascii="Aptos Narrow" w:hAnsi="Aptos Narrow"/>
                      <w:color w:val="000000"/>
                      <w:sz w:val="22"/>
                      <w:szCs w:val="22"/>
                      <w:lang w:val="en-ZA" w:eastAsia="en-ZA"/>
                    </w:rPr>
                  </w:rPrChange>
                </w:rPr>
                <w:t>Integration</w:t>
              </w:r>
            </w:ins>
          </w:p>
        </w:tc>
        <w:tc>
          <w:tcPr>
            <w:tcW w:w="3713" w:type="pct"/>
            <w:shd w:val="clear" w:color="auto" w:fill="FFFFFF" w:themeFill="background1"/>
            <w:hideMark/>
            <w:tcPrChange w:id="1694" w:author="Craig Parker" w:date="2024-08-14T17:53:00Z" w16du:dateUtc="2024-08-14T15:53:00Z">
              <w:tcPr>
                <w:tcW w:w="3561" w:type="pct"/>
                <w:hideMark/>
              </w:tcPr>
            </w:tcPrChange>
          </w:tcPr>
          <w:p w14:paraId="72637039"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695" w:author="Craig Parker" w:date="2024-08-14T17:12:00Z" w16du:dateUtc="2024-08-14T15:12:00Z"/>
                <w:rFonts w:ascii="Nunito" w:hAnsi="Nunito"/>
                <w:color w:val="000000"/>
                <w:sz w:val="22"/>
                <w:szCs w:val="22"/>
                <w:lang w:val="en-ZA" w:eastAsia="en-ZA"/>
                <w:rPrChange w:id="1696" w:author="Craig Parker" w:date="2024-08-14T17:18:00Z" w16du:dateUtc="2024-08-14T15:18:00Z">
                  <w:rPr>
                    <w:ins w:id="1697" w:author="Craig Parker" w:date="2024-08-14T17:12:00Z" w16du:dateUtc="2024-08-14T15:12:00Z"/>
                    <w:rFonts w:ascii="Aptos Narrow" w:hAnsi="Aptos Narrow"/>
                    <w:color w:val="000000"/>
                    <w:sz w:val="22"/>
                    <w:szCs w:val="22"/>
                    <w:lang w:val="en-ZA" w:eastAsia="en-ZA"/>
                  </w:rPr>
                </w:rPrChange>
              </w:rPr>
            </w:pPr>
            <w:ins w:id="1698" w:author="Craig Parker" w:date="2024-08-14T17:12:00Z" w16du:dateUtc="2024-08-14T15:12:00Z">
              <w:r w:rsidRPr="00614D36">
                <w:rPr>
                  <w:rFonts w:ascii="Nunito" w:hAnsi="Nunito"/>
                  <w:color w:val="000000"/>
                  <w:sz w:val="22"/>
                  <w:szCs w:val="22"/>
                  <w:lang w:val="en-ZA" w:eastAsia="en-ZA"/>
                  <w:rPrChange w:id="1699" w:author="Craig Parker" w:date="2024-08-14T17:18:00Z" w16du:dateUtc="2024-08-14T15:18:00Z">
                    <w:rPr>
                      <w:rFonts w:ascii="Aptos Narrow" w:hAnsi="Aptos Narrow"/>
                      <w:color w:val="000000"/>
                      <w:sz w:val="22"/>
                      <w:szCs w:val="22"/>
                      <w:lang w:val="en-ZA" w:eastAsia="en-ZA"/>
                    </w:rPr>
                  </w:rPrChange>
                </w:rPr>
                <w:t>Aligning and integrating health and other various datasets into a unified format.</w:t>
              </w:r>
            </w:ins>
          </w:p>
        </w:tc>
      </w:tr>
      <w:tr w:rsidR="00523FB0" w:rsidRPr="00614D36" w14:paraId="58268352" w14:textId="77777777" w:rsidTr="0027516D">
        <w:tblPrEx>
          <w:tblPrExChange w:id="1700" w:author="Craig Parker" w:date="2024-08-14T17:53:00Z" w16du:dateUtc="2024-08-14T15:53:00Z">
            <w:tblPrEx>
              <w:tblLayout w:type="fixed"/>
            </w:tblPrEx>
          </w:tblPrExChange>
        </w:tblPrEx>
        <w:trPr>
          <w:trHeight w:val="290"/>
          <w:ins w:id="1701" w:author="Craig Parker" w:date="2024-08-14T17:12:00Z" w16du:dateUtc="2024-08-14T15:12:00Z"/>
          <w:trPrChange w:id="1702"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703" w:author="Craig Parker" w:date="2024-08-14T17:53:00Z" w16du:dateUtc="2024-08-14T15:53:00Z">
              <w:tcPr>
                <w:tcW w:w="1287" w:type="pct"/>
                <w:noWrap/>
                <w:hideMark/>
              </w:tcPr>
            </w:tcPrChange>
          </w:tcPr>
          <w:p w14:paraId="6B8FED6D" w14:textId="77777777" w:rsidR="00523FB0" w:rsidRPr="00614D36" w:rsidRDefault="00523FB0" w:rsidP="00523FB0">
            <w:pPr>
              <w:overflowPunct/>
              <w:autoSpaceDE/>
              <w:autoSpaceDN/>
              <w:adjustRightInd/>
              <w:rPr>
                <w:ins w:id="1704" w:author="Craig Parker" w:date="2024-08-14T17:12:00Z" w16du:dateUtc="2024-08-14T15:12:00Z"/>
                <w:rFonts w:ascii="Nunito" w:hAnsi="Nunito"/>
                <w:color w:val="000000"/>
                <w:sz w:val="22"/>
                <w:szCs w:val="22"/>
                <w:lang w:val="en-ZA" w:eastAsia="en-ZA"/>
                <w:rPrChange w:id="1705" w:author="Craig Parker" w:date="2024-08-14T17:18:00Z" w16du:dateUtc="2024-08-14T15:18:00Z">
                  <w:rPr>
                    <w:ins w:id="1706" w:author="Craig Parker" w:date="2024-08-14T17:12:00Z" w16du:dateUtc="2024-08-14T15:12:00Z"/>
                    <w:rFonts w:ascii="Aptos Narrow" w:hAnsi="Aptos Narrow"/>
                    <w:color w:val="000000"/>
                    <w:sz w:val="22"/>
                    <w:szCs w:val="22"/>
                    <w:lang w:val="en-ZA" w:eastAsia="en-ZA"/>
                  </w:rPr>
                </w:rPrChange>
              </w:rPr>
            </w:pPr>
            <w:ins w:id="1707" w:author="Craig Parker" w:date="2024-08-14T17:12:00Z" w16du:dateUtc="2024-08-14T15:12:00Z">
              <w:r w:rsidRPr="00614D36">
                <w:rPr>
                  <w:rFonts w:ascii="Nunito" w:hAnsi="Nunito"/>
                  <w:color w:val="000000"/>
                  <w:sz w:val="22"/>
                  <w:szCs w:val="22"/>
                  <w:lang w:val="en-ZA" w:eastAsia="en-ZA"/>
                  <w:rPrChange w:id="1708" w:author="Craig Parker" w:date="2024-08-14T17:18:00Z" w16du:dateUtc="2024-08-14T15:18:00Z">
                    <w:rPr>
                      <w:rFonts w:ascii="Aptos Narrow" w:hAnsi="Aptos Narrow"/>
                      <w:color w:val="000000"/>
                      <w:sz w:val="22"/>
                      <w:szCs w:val="22"/>
                      <w:lang w:val="en-ZA" w:eastAsia="en-ZA"/>
                    </w:rPr>
                  </w:rPrChange>
                </w:rPr>
                <w:lastRenderedPageBreak/>
                <w:t>NIH Data Science Initiative (DS-I) Africa</w:t>
              </w:r>
            </w:ins>
          </w:p>
        </w:tc>
        <w:tc>
          <w:tcPr>
            <w:tcW w:w="3713" w:type="pct"/>
            <w:shd w:val="clear" w:color="auto" w:fill="FFFFFF" w:themeFill="background1"/>
            <w:hideMark/>
            <w:tcPrChange w:id="1709" w:author="Craig Parker" w:date="2024-08-14T17:53:00Z" w16du:dateUtc="2024-08-14T15:53:00Z">
              <w:tcPr>
                <w:tcW w:w="3713" w:type="pct"/>
                <w:gridSpan w:val="2"/>
                <w:hideMark/>
              </w:tcPr>
            </w:tcPrChange>
          </w:tcPr>
          <w:p w14:paraId="0B946D01"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710" w:author="Craig Parker" w:date="2024-08-14T17:12:00Z" w16du:dateUtc="2024-08-14T15:12:00Z"/>
                <w:rFonts w:ascii="Nunito" w:hAnsi="Nunito"/>
                <w:color w:val="000000"/>
                <w:sz w:val="22"/>
                <w:szCs w:val="22"/>
                <w:lang w:val="en-ZA" w:eastAsia="en-ZA"/>
                <w:rPrChange w:id="1711" w:author="Craig Parker" w:date="2024-08-14T17:18:00Z" w16du:dateUtc="2024-08-14T15:18:00Z">
                  <w:rPr>
                    <w:ins w:id="1712" w:author="Craig Parker" w:date="2024-08-14T17:12:00Z" w16du:dateUtc="2024-08-14T15:12:00Z"/>
                    <w:rFonts w:ascii="Aptos Narrow" w:hAnsi="Aptos Narrow"/>
                    <w:color w:val="000000"/>
                    <w:sz w:val="22"/>
                    <w:szCs w:val="22"/>
                    <w:lang w:val="en-ZA" w:eastAsia="en-ZA"/>
                  </w:rPr>
                </w:rPrChange>
              </w:rPr>
            </w:pPr>
            <w:ins w:id="1713" w:author="Craig Parker" w:date="2024-08-14T17:12:00Z" w16du:dateUtc="2024-08-14T15:12:00Z">
              <w:r w:rsidRPr="00614D36">
                <w:rPr>
                  <w:rFonts w:ascii="Nunito" w:hAnsi="Nunito"/>
                  <w:color w:val="000000"/>
                  <w:sz w:val="22"/>
                  <w:szCs w:val="22"/>
                  <w:lang w:val="en-ZA" w:eastAsia="en-ZA"/>
                  <w:rPrChange w:id="1714" w:author="Craig Parker" w:date="2024-08-14T17:18:00Z" w16du:dateUtc="2024-08-14T15:18:00Z">
                    <w:rPr>
                      <w:rFonts w:ascii="Aptos Narrow" w:hAnsi="Aptos Narrow"/>
                      <w:color w:val="000000"/>
                      <w:sz w:val="22"/>
                      <w:szCs w:val="22"/>
                      <w:lang w:val="en-ZA" w:eastAsia="en-ZA"/>
                    </w:rPr>
                  </w:rPrChange>
                </w:rPr>
                <w:t>An NIH initiative aimed at enhancing data science capacity and collaboration across Africa.</w:t>
              </w:r>
            </w:ins>
          </w:p>
        </w:tc>
      </w:tr>
      <w:tr w:rsidR="00523FB0" w:rsidRPr="00614D36" w14:paraId="296F5E69" w14:textId="77777777" w:rsidTr="0027516D">
        <w:trPr>
          <w:cnfStyle w:val="000000100000" w:firstRow="0" w:lastRow="0" w:firstColumn="0" w:lastColumn="0" w:oddVBand="0" w:evenVBand="0" w:oddHBand="1" w:evenHBand="0" w:firstRowFirstColumn="0" w:firstRowLastColumn="0" w:lastRowFirstColumn="0" w:lastRowLastColumn="0"/>
          <w:trHeight w:val="290"/>
          <w:ins w:id="1715" w:author="Craig Parker" w:date="2024-08-14T17:12:00Z" w16du:dateUtc="2024-08-14T15:12:00Z"/>
          <w:trPrChange w:id="1716"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717" w:author="Craig Parker" w:date="2024-08-14T17:53:00Z" w16du:dateUtc="2024-08-14T15:53:00Z">
              <w:tcPr>
                <w:tcW w:w="1439" w:type="pct"/>
                <w:gridSpan w:val="2"/>
                <w:noWrap/>
                <w:hideMark/>
              </w:tcPr>
            </w:tcPrChange>
          </w:tcPr>
          <w:p w14:paraId="5888D753"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718" w:author="Craig Parker" w:date="2024-08-14T17:12:00Z" w16du:dateUtc="2024-08-14T15:12:00Z"/>
                <w:rFonts w:ascii="Nunito" w:hAnsi="Nunito"/>
                <w:color w:val="000000"/>
                <w:sz w:val="22"/>
                <w:szCs w:val="22"/>
                <w:lang w:val="en-ZA" w:eastAsia="en-ZA"/>
                <w:rPrChange w:id="1719" w:author="Craig Parker" w:date="2024-08-14T17:18:00Z" w16du:dateUtc="2024-08-14T15:18:00Z">
                  <w:rPr>
                    <w:ins w:id="1720" w:author="Craig Parker" w:date="2024-08-14T17:12:00Z" w16du:dateUtc="2024-08-14T15:12:00Z"/>
                    <w:rFonts w:ascii="Aptos Narrow" w:hAnsi="Aptos Narrow"/>
                    <w:color w:val="000000"/>
                    <w:sz w:val="22"/>
                    <w:szCs w:val="22"/>
                    <w:lang w:val="en-ZA" w:eastAsia="en-ZA"/>
                  </w:rPr>
                </w:rPrChange>
              </w:rPr>
            </w:pPr>
            <w:ins w:id="1721" w:author="Craig Parker" w:date="2024-08-14T17:12:00Z" w16du:dateUtc="2024-08-14T15:12:00Z">
              <w:r w:rsidRPr="00614D36">
                <w:rPr>
                  <w:rFonts w:ascii="Nunito" w:hAnsi="Nunito"/>
                  <w:color w:val="000000"/>
                  <w:sz w:val="22"/>
                  <w:szCs w:val="22"/>
                  <w:lang w:val="en-ZA" w:eastAsia="en-ZA"/>
                  <w:rPrChange w:id="1722" w:author="Craig Parker" w:date="2024-08-14T17:18:00Z" w16du:dateUtc="2024-08-14T15:18:00Z">
                    <w:rPr>
                      <w:rFonts w:ascii="Aptos Narrow" w:hAnsi="Aptos Narrow"/>
                      <w:color w:val="000000"/>
                      <w:sz w:val="22"/>
                      <w:szCs w:val="22"/>
                      <w:lang w:val="en-ZA" w:eastAsia="en-ZA"/>
                    </w:rPr>
                  </w:rPrChange>
                </w:rPr>
                <w:t>National Institute of Standards and Technology (NIST)</w:t>
              </w:r>
            </w:ins>
          </w:p>
        </w:tc>
        <w:tc>
          <w:tcPr>
            <w:tcW w:w="3713" w:type="pct"/>
            <w:shd w:val="clear" w:color="auto" w:fill="FFFFFF" w:themeFill="background1"/>
            <w:hideMark/>
            <w:tcPrChange w:id="1723" w:author="Craig Parker" w:date="2024-08-14T17:53:00Z" w16du:dateUtc="2024-08-14T15:53:00Z">
              <w:tcPr>
                <w:tcW w:w="3561" w:type="pct"/>
                <w:hideMark/>
              </w:tcPr>
            </w:tcPrChange>
          </w:tcPr>
          <w:p w14:paraId="14B972A2"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724" w:author="Craig Parker" w:date="2024-08-14T17:12:00Z" w16du:dateUtc="2024-08-14T15:12:00Z"/>
                <w:rFonts w:ascii="Nunito" w:hAnsi="Nunito"/>
                <w:color w:val="000000"/>
                <w:sz w:val="22"/>
                <w:szCs w:val="22"/>
                <w:lang w:val="en-ZA" w:eastAsia="en-ZA"/>
                <w:rPrChange w:id="1725" w:author="Craig Parker" w:date="2024-08-14T17:18:00Z" w16du:dateUtc="2024-08-14T15:18:00Z">
                  <w:rPr>
                    <w:ins w:id="1726" w:author="Craig Parker" w:date="2024-08-14T17:12:00Z" w16du:dateUtc="2024-08-14T15:12:00Z"/>
                    <w:rFonts w:ascii="Aptos Narrow" w:hAnsi="Aptos Narrow"/>
                    <w:color w:val="000000"/>
                    <w:sz w:val="22"/>
                    <w:szCs w:val="22"/>
                    <w:lang w:val="en-ZA" w:eastAsia="en-ZA"/>
                  </w:rPr>
                </w:rPrChange>
              </w:rPr>
            </w:pPr>
            <w:ins w:id="1727" w:author="Craig Parker" w:date="2024-08-14T17:12:00Z" w16du:dateUtc="2024-08-14T15:12:00Z">
              <w:r w:rsidRPr="00614D36">
                <w:rPr>
                  <w:rFonts w:ascii="Nunito" w:hAnsi="Nunito"/>
                  <w:color w:val="000000"/>
                  <w:sz w:val="22"/>
                  <w:szCs w:val="22"/>
                  <w:lang w:val="en-ZA" w:eastAsia="en-ZA"/>
                  <w:rPrChange w:id="1728" w:author="Craig Parker" w:date="2024-08-14T17:18:00Z" w16du:dateUtc="2024-08-14T15:18:00Z">
                    <w:rPr>
                      <w:rFonts w:ascii="Aptos Narrow" w:hAnsi="Aptos Narrow"/>
                      <w:color w:val="000000"/>
                      <w:sz w:val="22"/>
                      <w:szCs w:val="22"/>
                      <w:lang w:val="en-ZA" w:eastAsia="en-ZA"/>
                    </w:rPr>
                  </w:rPrChange>
                </w:rPr>
                <w:t>A US federal agency that develops and promotes measurement standards.</w:t>
              </w:r>
            </w:ins>
          </w:p>
        </w:tc>
      </w:tr>
      <w:tr w:rsidR="00523FB0" w:rsidRPr="00614D36" w14:paraId="486B1139" w14:textId="77777777" w:rsidTr="0027516D">
        <w:tblPrEx>
          <w:tblPrExChange w:id="1729" w:author="Craig Parker" w:date="2024-08-14T17:53:00Z" w16du:dateUtc="2024-08-14T15:53:00Z">
            <w:tblPrEx>
              <w:tblLayout w:type="fixed"/>
            </w:tblPrEx>
          </w:tblPrExChange>
        </w:tblPrEx>
        <w:trPr>
          <w:trHeight w:val="290"/>
          <w:ins w:id="1730" w:author="Craig Parker" w:date="2024-08-14T17:12:00Z" w16du:dateUtc="2024-08-14T15:12:00Z"/>
          <w:trPrChange w:id="1731"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732" w:author="Craig Parker" w:date="2024-08-14T17:53:00Z" w16du:dateUtc="2024-08-14T15:53:00Z">
              <w:tcPr>
                <w:tcW w:w="1287" w:type="pct"/>
                <w:noWrap/>
                <w:hideMark/>
              </w:tcPr>
            </w:tcPrChange>
          </w:tcPr>
          <w:p w14:paraId="3085A668" w14:textId="77777777" w:rsidR="00523FB0" w:rsidRPr="00614D36" w:rsidRDefault="00523FB0" w:rsidP="00523FB0">
            <w:pPr>
              <w:overflowPunct/>
              <w:autoSpaceDE/>
              <w:autoSpaceDN/>
              <w:adjustRightInd/>
              <w:rPr>
                <w:ins w:id="1733" w:author="Craig Parker" w:date="2024-08-14T17:12:00Z" w16du:dateUtc="2024-08-14T15:12:00Z"/>
                <w:rFonts w:ascii="Nunito" w:hAnsi="Nunito"/>
                <w:color w:val="000000"/>
                <w:sz w:val="22"/>
                <w:szCs w:val="22"/>
                <w:lang w:val="en-ZA" w:eastAsia="en-ZA"/>
                <w:rPrChange w:id="1734" w:author="Craig Parker" w:date="2024-08-14T17:18:00Z" w16du:dateUtc="2024-08-14T15:18:00Z">
                  <w:rPr>
                    <w:ins w:id="1735" w:author="Craig Parker" w:date="2024-08-14T17:12:00Z" w16du:dateUtc="2024-08-14T15:12:00Z"/>
                    <w:rFonts w:ascii="Aptos Narrow" w:hAnsi="Aptos Narrow"/>
                    <w:color w:val="000000"/>
                    <w:sz w:val="22"/>
                    <w:szCs w:val="22"/>
                    <w:lang w:val="en-ZA" w:eastAsia="en-ZA"/>
                  </w:rPr>
                </w:rPrChange>
              </w:rPr>
            </w:pPr>
            <w:ins w:id="1736" w:author="Craig Parker" w:date="2024-08-14T17:12:00Z" w16du:dateUtc="2024-08-14T15:12:00Z">
              <w:r w:rsidRPr="00614D36">
                <w:rPr>
                  <w:rFonts w:ascii="Nunito" w:hAnsi="Nunito"/>
                  <w:color w:val="000000"/>
                  <w:sz w:val="22"/>
                  <w:szCs w:val="22"/>
                  <w:lang w:val="en-ZA" w:eastAsia="en-ZA"/>
                  <w:rPrChange w:id="1737" w:author="Craig Parker" w:date="2024-08-14T17:18:00Z" w16du:dateUtc="2024-08-14T15:18:00Z">
                    <w:rPr>
                      <w:rFonts w:ascii="Aptos Narrow" w:hAnsi="Aptos Narrow"/>
                      <w:color w:val="000000"/>
                      <w:sz w:val="22"/>
                      <w:szCs w:val="22"/>
                      <w:lang w:val="en-ZA" w:eastAsia="en-ZA"/>
                    </w:rPr>
                  </w:rPrChange>
                </w:rPr>
                <w:t>Near-Infrared (NIR)</w:t>
              </w:r>
            </w:ins>
          </w:p>
        </w:tc>
        <w:tc>
          <w:tcPr>
            <w:tcW w:w="3713" w:type="pct"/>
            <w:shd w:val="clear" w:color="auto" w:fill="FFFFFF" w:themeFill="background1"/>
            <w:hideMark/>
            <w:tcPrChange w:id="1738" w:author="Craig Parker" w:date="2024-08-14T17:53:00Z" w16du:dateUtc="2024-08-14T15:53:00Z">
              <w:tcPr>
                <w:tcW w:w="3713" w:type="pct"/>
                <w:gridSpan w:val="2"/>
                <w:hideMark/>
              </w:tcPr>
            </w:tcPrChange>
          </w:tcPr>
          <w:p w14:paraId="124DA978"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739" w:author="Craig Parker" w:date="2024-08-14T17:12:00Z" w16du:dateUtc="2024-08-14T15:12:00Z"/>
                <w:rFonts w:ascii="Nunito" w:hAnsi="Nunito"/>
                <w:color w:val="000000"/>
                <w:sz w:val="22"/>
                <w:szCs w:val="22"/>
                <w:lang w:val="en-ZA" w:eastAsia="en-ZA"/>
                <w:rPrChange w:id="1740" w:author="Craig Parker" w:date="2024-08-14T17:18:00Z" w16du:dateUtc="2024-08-14T15:18:00Z">
                  <w:rPr>
                    <w:ins w:id="1741" w:author="Craig Parker" w:date="2024-08-14T17:12:00Z" w16du:dateUtc="2024-08-14T15:12:00Z"/>
                    <w:rFonts w:ascii="Aptos Narrow" w:hAnsi="Aptos Narrow"/>
                    <w:color w:val="000000"/>
                    <w:sz w:val="22"/>
                    <w:szCs w:val="22"/>
                    <w:lang w:val="en-ZA" w:eastAsia="en-ZA"/>
                  </w:rPr>
                </w:rPrChange>
              </w:rPr>
            </w:pPr>
            <w:ins w:id="1742" w:author="Craig Parker" w:date="2024-08-14T17:12:00Z" w16du:dateUtc="2024-08-14T15:12:00Z">
              <w:r w:rsidRPr="00614D36">
                <w:rPr>
                  <w:rFonts w:ascii="Nunito" w:hAnsi="Nunito"/>
                  <w:color w:val="000000"/>
                  <w:sz w:val="22"/>
                  <w:szCs w:val="22"/>
                  <w:lang w:val="en-ZA" w:eastAsia="en-ZA"/>
                  <w:rPrChange w:id="1743" w:author="Craig Parker" w:date="2024-08-14T17:18:00Z" w16du:dateUtc="2024-08-14T15:18:00Z">
                    <w:rPr>
                      <w:rFonts w:ascii="Aptos Narrow" w:hAnsi="Aptos Narrow"/>
                      <w:color w:val="000000"/>
                      <w:sz w:val="22"/>
                      <w:szCs w:val="22"/>
                      <w:lang w:val="en-ZA" w:eastAsia="en-ZA"/>
                    </w:rPr>
                  </w:rPrChange>
                </w:rPr>
                <w:t>A region of the infrared spectrum of light used in remote sensing applications.</w:t>
              </w:r>
            </w:ins>
          </w:p>
        </w:tc>
      </w:tr>
      <w:tr w:rsidR="00523FB0" w:rsidRPr="00614D36" w14:paraId="4D74C83F" w14:textId="77777777" w:rsidTr="0027516D">
        <w:trPr>
          <w:cnfStyle w:val="000000100000" w:firstRow="0" w:lastRow="0" w:firstColumn="0" w:lastColumn="0" w:oddVBand="0" w:evenVBand="0" w:oddHBand="1" w:evenHBand="0" w:firstRowFirstColumn="0" w:firstRowLastColumn="0" w:lastRowFirstColumn="0" w:lastRowLastColumn="0"/>
          <w:trHeight w:val="290"/>
          <w:ins w:id="1744" w:author="Craig Parker" w:date="2024-08-14T17:12:00Z" w16du:dateUtc="2024-08-14T15:12:00Z"/>
          <w:trPrChange w:id="1745"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746" w:author="Craig Parker" w:date="2024-08-14T17:53:00Z" w16du:dateUtc="2024-08-14T15:53:00Z">
              <w:tcPr>
                <w:tcW w:w="1439" w:type="pct"/>
                <w:gridSpan w:val="2"/>
                <w:noWrap/>
                <w:hideMark/>
              </w:tcPr>
            </w:tcPrChange>
          </w:tcPr>
          <w:p w14:paraId="4E808D20"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747" w:author="Craig Parker" w:date="2024-08-14T17:12:00Z" w16du:dateUtc="2024-08-14T15:12:00Z"/>
                <w:rFonts w:ascii="Nunito" w:hAnsi="Nunito"/>
                <w:color w:val="000000"/>
                <w:sz w:val="22"/>
                <w:szCs w:val="22"/>
                <w:lang w:val="en-ZA" w:eastAsia="en-ZA"/>
                <w:rPrChange w:id="1748" w:author="Craig Parker" w:date="2024-08-14T17:18:00Z" w16du:dateUtc="2024-08-14T15:18:00Z">
                  <w:rPr>
                    <w:ins w:id="1749" w:author="Craig Parker" w:date="2024-08-14T17:12:00Z" w16du:dateUtc="2024-08-14T15:12:00Z"/>
                    <w:rFonts w:ascii="Aptos Narrow" w:hAnsi="Aptos Narrow"/>
                    <w:color w:val="000000"/>
                    <w:sz w:val="22"/>
                    <w:szCs w:val="22"/>
                    <w:lang w:val="en-ZA" w:eastAsia="en-ZA"/>
                  </w:rPr>
                </w:rPrChange>
              </w:rPr>
            </w:pPr>
            <w:ins w:id="1750" w:author="Craig Parker" w:date="2024-08-14T17:12:00Z" w16du:dateUtc="2024-08-14T15:12:00Z">
              <w:r w:rsidRPr="00614D36">
                <w:rPr>
                  <w:rFonts w:ascii="Nunito" w:hAnsi="Nunito"/>
                  <w:color w:val="000000"/>
                  <w:sz w:val="22"/>
                  <w:szCs w:val="22"/>
                  <w:lang w:val="en-ZA" w:eastAsia="en-ZA"/>
                  <w:rPrChange w:id="1751" w:author="Craig Parker" w:date="2024-08-14T17:18:00Z" w16du:dateUtc="2024-08-14T15:18:00Z">
                    <w:rPr>
                      <w:rFonts w:ascii="Aptos Narrow" w:hAnsi="Aptos Narrow"/>
                      <w:color w:val="000000"/>
                      <w:sz w:val="22"/>
                      <w:szCs w:val="22"/>
                      <w:lang w:val="en-ZA" w:eastAsia="en-ZA"/>
                    </w:rPr>
                  </w:rPrChange>
                </w:rPr>
                <w:t>Normalized Difference Vegetation Index (NDVI)</w:t>
              </w:r>
            </w:ins>
          </w:p>
        </w:tc>
        <w:tc>
          <w:tcPr>
            <w:tcW w:w="3713" w:type="pct"/>
            <w:shd w:val="clear" w:color="auto" w:fill="FFFFFF" w:themeFill="background1"/>
            <w:hideMark/>
            <w:tcPrChange w:id="1752" w:author="Craig Parker" w:date="2024-08-14T17:53:00Z" w16du:dateUtc="2024-08-14T15:53:00Z">
              <w:tcPr>
                <w:tcW w:w="3561" w:type="pct"/>
                <w:hideMark/>
              </w:tcPr>
            </w:tcPrChange>
          </w:tcPr>
          <w:p w14:paraId="34B2E12A"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753" w:author="Craig Parker" w:date="2024-08-14T17:12:00Z" w16du:dateUtc="2024-08-14T15:12:00Z"/>
                <w:rFonts w:ascii="Nunito" w:hAnsi="Nunito"/>
                <w:color w:val="000000"/>
                <w:sz w:val="22"/>
                <w:szCs w:val="22"/>
                <w:lang w:val="en-ZA" w:eastAsia="en-ZA"/>
                <w:rPrChange w:id="1754" w:author="Craig Parker" w:date="2024-08-14T17:18:00Z" w16du:dateUtc="2024-08-14T15:18:00Z">
                  <w:rPr>
                    <w:ins w:id="1755" w:author="Craig Parker" w:date="2024-08-14T17:12:00Z" w16du:dateUtc="2024-08-14T15:12:00Z"/>
                    <w:rFonts w:ascii="Aptos Narrow" w:hAnsi="Aptos Narrow"/>
                    <w:color w:val="000000"/>
                    <w:sz w:val="22"/>
                    <w:szCs w:val="22"/>
                    <w:lang w:val="en-ZA" w:eastAsia="en-ZA"/>
                  </w:rPr>
                </w:rPrChange>
              </w:rPr>
            </w:pPr>
            <w:ins w:id="1756" w:author="Craig Parker" w:date="2024-08-14T17:12:00Z" w16du:dateUtc="2024-08-14T15:12:00Z">
              <w:r w:rsidRPr="00614D36">
                <w:rPr>
                  <w:rFonts w:ascii="Nunito" w:hAnsi="Nunito"/>
                  <w:color w:val="000000"/>
                  <w:sz w:val="22"/>
                  <w:szCs w:val="22"/>
                  <w:lang w:val="en-ZA" w:eastAsia="en-ZA"/>
                  <w:rPrChange w:id="1757" w:author="Craig Parker" w:date="2024-08-14T17:18:00Z" w16du:dateUtc="2024-08-14T15:18:00Z">
                    <w:rPr>
                      <w:rFonts w:ascii="Aptos Narrow" w:hAnsi="Aptos Narrow"/>
                      <w:color w:val="000000"/>
                      <w:sz w:val="22"/>
                      <w:szCs w:val="22"/>
                      <w:lang w:val="en-ZA" w:eastAsia="en-ZA"/>
                    </w:rPr>
                  </w:rPrChange>
                </w:rPr>
                <w:t>An index of plant 'greenness' or photosynthetic activity.</w:t>
              </w:r>
            </w:ins>
          </w:p>
        </w:tc>
      </w:tr>
      <w:tr w:rsidR="00523FB0" w:rsidRPr="00614D36" w14:paraId="3EDC1822" w14:textId="77777777" w:rsidTr="0027516D">
        <w:tblPrEx>
          <w:tblPrExChange w:id="1758" w:author="Craig Parker" w:date="2024-08-14T17:53:00Z" w16du:dateUtc="2024-08-14T15:53:00Z">
            <w:tblPrEx>
              <w:tblLayout w:type="fixed"/>
            </w:tblPrEx>
          </w:tblPrExChange>
        </w:tblPrEx>
        <w:trPr>
          <w:trHeight w:val="290"/>
          <w:ins w:id="1759" w:author="Craig Parker" w:date="2024-08-14T17:12:00Z" w16du:dateUtc="2024-08-14T15:12:00Z"/>
          <w:trPrChange w:id="1760"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761" w:author="Craig Parker" w:date="2024-08-14T17:53:00Z" w16du:dateUtc="2024-08-14T15:53:00Z">
              <w:tcPr>
                <w:tcW w:w="1287" w:type="pct"/>
                <w:noWrap/>
                <w:hideMark/>
              </w:tcPr>
            </w:tcPrChange>
          </w:tcPr>
          <w:p w14:paraId="1432F760" w14:textId="77777777" w:rsidR="00523FB0" w:rsidRPr="00614D36" w:rsidRDefault="00523FB0" w:rsidP="00523FB0">
            <w:pPr>
              <w:overflowPunct/>
              <w:autoSpaceDE/>
              <w:autoSpaceDN/>
              <w:adjustRightInd/>
              <w:rPr>
                <w:ins w:id="1762" w:author="Craig Parker" w:date="2024-08-14T17:12:00Z" w16du:dateUtc="2024-08-14T15:12:00Z"/>
                <w:rFonts w:ascii="Nunito" w:hAnsi="Nunito"/>
                <w:color w:val="000000"/>
                <w:sz w:val="22"/>
                <w:szCs w:val="22"/>
                <w:lang w:val="en-ZA" w:eastAsia="en-ZA"/>
                <w:rPrChange w:id="1763" w:author="Craig Parker" w:date="2024-08-14T17:18:00Z" w16du:dateUtc="2024-08-14T15:18:00Z">
                  <w:rPr>
                    <w:ins w:id="1764" w:author="Craig Parker" w:date="2024-08-14T17:12:00Z" w16du:dateUtc="2024-08-14T15:12:00Z"/>
                    <w:rFonts w:ascii="Aptos Narrow" w:hAnsi="Aptos Narrow"/>
                    <w:color w:val="000000"/>
                    <w:sz w:val="22"/>
                    <w:szCs w:val="22"/>
                    <w:lang w:val="en-ZA" w:eastAsia="en-ZA"/>
                  </w:rPr>
                </w:rPrChange>
              </w:rPr>
            </w:pPr>
            <w:ins w:id="1765" w:author="Craig Parker" w:date="2024-08-14T17:12:00Z" w16du:dateUtc="2024-08-14T15:12:00Z">
              <w:r w:rsidRPr="00614D36">
                <w:rPr>
                  <w:rFonts w:ascii="Nunito" w:hAnsi="Nunito"/>
                  <w:color w:val="000000"/>
                  <w:sz w:val="22"/>
                  <w:szCs w:val="22"/>
                  <w:lang w:val="en-ZA" w:eastAsia="en-ZA"/>
                  <w:rPrChange w:id="1766" w:author="Craig Parker" w:date="2024-08-14T17:18:00Z" w16du:dateUtc="2024-08-14T15:18:00Z">
                    <w:rPr>
                      <w:rFonts w:ascii="Aptos Narrow" w:hAnsi="Aptos Narrow"/>
                      <w:color w:val="000000"/>
                      <w:sz w:val="22"/>
                      <w:szCs w:val="22"/>
                      <w:lang w:val="en-ZA" w:eastAsia="en-ZA"/>
                    </w:rPr>
                  </w:rPrChange>
                </w:rPr>
                <w:t>Open Access</w:t>
              </w:r>
            </w:ins>
          </w:p>
        </w:tc>
        <w:tc>
          <w:tcPr>
            <w:tcW w:w="3713" w:type="pct"/>
            <w:shd w:val="clear" w:color="auto" w:fill="FFFFFF" w:themeFill="background1"/>
            <w:hideMark/>
            <w:tcPrChange w:id="1767" w:author="Craig Parker" w:date="2024-08-14T17:53:00Z" w16du:dateUtc="2024-08-14T15:53:00Z">
              <w:tcPr>
                <w:tcW w:w="3713" w:type="pct"/>
                <w:gridSpan w:val="2"/>
                <w:hideMark/>
              </w:tcPr>
            </w:tcPrChange>
          </w:tcPr>
          <w:p w14:paraId="0248D33A"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768" w:author="Craig Parker" w:date="2024-08-14T17:12:00Z" w16du:dateUtc="2024-08-14T15:12:00Z"/>
                <w:rFonts w:ascii="Nunito" w:hAnsi="Nunito"/>
                <w:color w:val="000000"/>
                <w:sz w:val="22"/>
                <w:szCs w:val="22"/>
                <w:lang w:val="en-ZA" w:eastAsia="en-ZA"/>
                <w:rPrChange w:id="1769" w:author="Craig Parker" w:date="2024-08-14T17:18:00Z" w16du:dateUtc="2024-08-14T15:18:00Z">
                  <w:rPr>
                    <w:ins w:id="1770" w:author="Craig Parker" w:date="2024-08-14T17:12:00Z" w16du:dateUtc="2024-08-14T15:12:00Z"/>
                    <w:rFonts w:ascii="Aptos Narrow" w:hAnsi="Aptos Narrow"/>
                    <w:color w:val="000000"/>
                    <w:sz w:val="22"/>
                    <w:szCs w:val="22"/>
                    <w:lang w:val="en-ZA" w:eastAsia="en-ZA"/>
                  </w:rPr>
                </w:rPrChange>
              </w:rPr>
            </w:pPr>
            <w:ins w:id="1771" w:author="Craig Parker" w:date="2024-08-14T17:12:00Z" w16du:dateUtc="2024-08-14T15:12:00Z">
              <w:r w:rsidRPr="00614D36">
                <w:rPr>
                  <w:rFonts w:ascii="Nunito" w:hAnsi="Nunito"/>
                  <w:color w:val="000000"/>
                  <w:sz w:val="22"/>
                  <w:szCs w:val="22"/>
                  <w:lang w:val="en-ZA" w:eastAsia="en-ZA"/>
                  <w:rPrChange w:id="1772" w:author="Craig Parker" w:date="2024-08-14T17:18:00Z" w16du:dateUtc="2024-08-14T15:18:00Z">
                    <w:rPr>
                      <w:rFonts w:ascii="Aptos Narrow" w:hAnsi="Aptos Narrow"/>
                      <w:color w:val="000000"/>
                      <w:sz w:val="22"/>
                      <w:szCs w:val="22"/>
                      <w:lang w:val="en-ZA" w:eastAsia="en-ZA"/>
                    </w:rPr>
                  </w:rPrChange>
                </w:rPr>
                <w:t>Research data freely available in community-focused data repositories without major restrictions.</w:t>
              </w:r>
            </w:ins>
          </w:p>
        </w:tc>
      </w:tr>
      <w:tr w:rsidR="00523FB0" w:rsidRPr="00614D36" w14:paraId="3B69EFB2" w14:textId="77777777" w:rsidTr="0027516D">
        <w:trPr>
          <w:cnfStyle w:val="000000100000" w:firstRow="0" w:lastRow="0" w:firstColumn="0" w:lastColumn="0" w:oddVBand="0" w:evenVBand="0" w:oddHBand="1" w:evenHBand="0" w:firstRowFirstColumn="0" w:firstRowLastColumn="0" w:lastRowFirstColumn="0" w:lastRowLastColumn="0"/>
          <w:trHeight w:val="290"/>
          <w:ins w:id="1773" w:author="Craig Parker" w:date="2024-08-14T17:12:00Z" w16du:dateUtc="2024-08-14T15:12:00Z"/>
          <w:trPrChange w:id="1774"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775" w:author="Craig Parker" w:date="2024-08-14T17:53:00Z" w16du:dateUtc="2024-08-14T15:53:00Z">
              <w:tcPr>
                <w:tcW w:w="1439" w:type="pct"/>
                <w:gridSpan w:val="2"/>
                <w:noWrap/>
                <w:hideMark/>
              </w:tcPr>
            </w:tcPrChange>
          </w:tcPr>
          <w:p w14:paraId="1C96B5CF"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776" w:author="Craig Parker" w:date="2024-08-14T17:12:00Z" w16du:dateUtc="2024-08-14T15:12:00Z"/>
                <w:rFonts w:ascii="Nunito" w:hAnsi="Nunito"/>
                <w:color w:val="000000"/>
                <w:sz w:val="22"/>
                <w:szCs w:val="22"/>
                <w:lang w:val="en-ZA" w:eastAsia="en-ZA"/>
                <w:rPrChange w:id="1777" w:author="Craig Parker" w:date="2024-08-14T17:18:00Z" w16du:dateUtc="2024-08-14T15:18:00Z">
                  <w:rPr>
                    <w:ins w:id="1778" w:author="Craig Parker" w:date="2024-08-14T17:12:00Z" w16du:dateUtc="2024-08-14T15:12:00Z"/>
                    <w:rFonts w:ascii="Aptos Narrow" w:hAnsi="Aptos Narrow"/>
                    <w:color w:val="000000"/>
                    <w:sz w:val="22"/>
                    <w:szCs w:val="22"/>
                    <w:lang w:val="en-ZA" w:eastAsia="en-ZA"/>
                  </w:rPr>
                </w:rPrChange>
              </w:rPr>
            </w:pPr>
            <w:ins w:id="1779" w:author="Craig Parker" w:date="2024-08-14T17:12:00Z" w16du:dateUtc="2024-08-14T15:12:00Z">
              <w:r w:rsidRPr="00614D36">
                <w:rPr>
                  <w:rFonts w:ascii="Nunito" w:hAnsi="Nunito"/>
                  <w:color w:val="000000"/>
                  <w:sz w:val="22"/>
                  <w:szCs w:val="22"/>
                  <w:lang w:val="en-ZA" w:eastAsia="en-ZA"/>
                  <w:rPrChange w:id="1780" w:author="Craig Parker" w:date="2024-08-14T17:18:00Z" w16du:dateUtc="2024-08-14T15:18:00Z">
                    <w:rPr>
                      <w:rFonts w:ascii="Aptos Narrow" w:hAnsi="Aptos Narrow"/>
                      <w:color w:val="000000"/>
                      <w:sz w:val="22"/>
                      <w:szCs w:val="22"/>
                      <w:lang w:val="en-ZA" w:eastAsia="en-ZA"/>
                    </w:rPr>
                  </w:rPrChange>
                </w:rPr>
                <w:t>Open Data Science Platform (ODSP)</w:t>
              </w:r>
            </w:ins>
          </w:p>
        </w:tc>
        <w:tc>
          <w:tcPr>
            <w:tcW w:w="3713" w:type="pct"/>
            <w:shd w:val="clear" w:color="auto" w:fill="FFFFFF" w:themeFill="background1"/>
            <w:hideMark/>
            <w:tcPrChange w:id="1781" w:author="Craig Parker" w:date="2024-08-14T17:53:00Z" w16du:dateUtc="2024-08-14T15:53:00Z">
              <w:tcPr>
                <w:tcW w:w="3561" w:type="pct"/>
                <w:hideMark/>
              </w:tcPr>
            </w:tcPrChange>
          </w:tcPr>
          <w:p w14:paraId="5CC98E6E"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782" w:author="Craig Parker" w:date="2024-08-14T17:12:00Z" w16du:dateUtc="2024-08-14T15:12:00Z"/>
                <w:rFonts w:ascii="Nunito" w:hAnsi="Nunito"/>
                <w:color w:val="000000"/>
                <w:sz w:val="22"/>
                <w:szCs w:val="22"/>
                <w:lang w:val="en-ZA" w:eastAsia="en-ZA"/>
                <w:rPrChange w:id="1783" w:author="Craig Parker" w:date="2024-08-14T17:18:00Z" w16du:dateUtc="2024-08-14T15:18:00Z">
                  <w:rPr>
                    <w:ins w:id="1784" w:author="Craig Parker" w:date="2024-08-14T17:12:00Z" w16du:dateUtc="2024-08-14T15:12:00Z"/>
                    <w:rFonts w:ascii="Aptos Narrow" w:hAnsi="Aptos Narrow"/>
                    <w:color w:val="000000"/>
                    <w:sz w:val="22"/>
                    <w:szCs w:val="22"/>
                    <w:lang w:val="en-ZA" w:eastAsia="en-ZA"/>
                  </w:rPr>
                </w:rPrChange>
              </w:rPr>
            </w:pPr>
            <w:ins w:id="1785" w:author="Craig Parker" w:date="2024-08-14T17:12:00Z" w16du:dateUtc="2024-08-14T15:12:00Z">
              <w:r w:rsidRPr="00614D36">
                <w:rPr>
                  <w:rFonts w:ascii="Nunito" w:hAnsi="Nunito"/>
                  <w:color w:val="000000"/>
                  <w:sz w:val="22"/>
                  <w:szCs w:val="22"/>
                  <w:lang w:val="en-ZA" w:eastAsia="en-ZA"/>
                  <w:rPrChange w:id="1786" w:author="Craig Parker" w:date="2024-08-14T17:18:00Z" w16du:dateUtc="2024-08-14T15:18:00Z">
                    <w:rPr>
                      <w:rFonts w:ascii="Aptos Narrow" w:hAnsi="Aptos Narrow"/>
                      <w:color w:val="000000"/>
                      <w:sz w:val="22"/>
                      <w:szCs w:val="22"/>
                      <w:lang w:val="en-ZA" w:eastAsia="en-ZA"/>
                    </w:rPr>
                  </w:rPrChange>
                </w:rPr>
                <w:t>A platform facilitating the storage, retrieval, and processing of data for health research.</w:t>
              </w:r>
            </w:ins>
          </w:p>
        </w:tc>
      </w:tr>
      <w:tr w:rsidR="00523FB0" w:rsidRPr="00614D36" w14:paraId="60EE4925" w14:textId="77777777" w:rsidTr="0027516D">
        <w:tblPrEx>
          <w:tblPrExChange w:id="1787" w:author="Craig Parker" w:date="2024-08-14T17:53:00Z" w16du:dateUtc="2024-08-14T15:53:00Z">
            <w:tblPrEx>
              <w:tblLayout w:type="fixed"/>
            </w:tblPrEx>
          </w:tblPrExChange>
        </w:tblPrEx>
        <w:trPr>
          <w:trHeight w:val="580"/>
          <w:ins w:id="1788" w:author="Craig Parker" w:date="2024-08-14T17:12:00Z" w16du:dateUtc="2024-08-14T15:12:00Z"/>
          <w:trPrChange w:id="1789"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790" w:author="Craig Parker" w:date="2024-08-14T17:53:00Z" w16du:dateUtc="2024-08-14T15:53:00Z">
              <w:tcPr>
                <w:tcW w:w="1287" w:type="pct"/>
                <w:noWrap/>
                <w:hideMark/>
              </w:tcPr>
            </w:tcPrChange>
          </w:tcPr>
          <w:p w14:paraId="6A1D626B" w14:textId="77777777" w:rsidR="00523FB0" w:rsidRPr="00614D36" w:rsidRDefault="00523FB0" w:rsidP="00523FB0">
            <w:pPr>
              <w:overflowPunct/>
              <w:autoSpaceDE/>
              <w:autoSpaceDN/>
              <w:adjustRightInd/>
              <w:rPr>
                <w:ins w:id="1791" w:author="Craig Parker" w:date="2024-08-14T17:12:00Z" w16du:dateUtc="2024-08-14T15:12:00Z"/>
                <w:rFonts w:ascii="Nunito" w:hAnsi="Nunito"/>
                <w:color w:val="000000"/>
                <w:sz w:val="22"/>
                <w:szCs w:val="22"/>
                <w:lang w:val="en-ZA" w:eastAsia="en-ZA"/>
                <w:rPrChange w:id="1792" w:author="Craig Parker" w:date="2024-08-14T17:18:00Z" w16du:dateUtc="2024-08-14T15:18:00Z">
                  <w:rPr>
                    <w:ins w:id="1793" w:author="Craig Parker" w:date="2024-08-14T17:12:00Z" w16du:dateUtc="2024-08-14T15:12:00Z"/>
                    <w:rFonts w:ascii="Aptos Narrow" w:hAnsi="Aptos Narrow"/>
                    <w:color w:val="000000"/>
                    <w:sz w:val="22"/>
                    <w:szCs w:val="22"/>
                    <w:lang w:val="en-ZA" w:eastAsia="en-ZA"/>
                  </w:rPr>
                </w:rPrChange>
              </w:rPr>
            </w:pPr>
            <w:ins w:id="1794" w:author="Craig Parker" w:date="2024-08-14T17:12:00Z" w16du:dateUtc="2024-08-14T15:12:00Z">
              <w:r w:rsidRPr="00614D36">
                <w:rPr>
                  <w:rFonts w:ascii="Nunito" w:hAnsi="Nunito"/>
                  <w:color w:val="000000"/>
                  <w:sz w:val="22"/>
                  <w:szCs w:val="22"/>
                  <w:lang w:val="en-ZA" w:eastAsia="en-ZA"/>
                  <w:rPrChange w:id="1795" w:author="Craig Parker" w:date="2024-08-14T17:18:00Z" w16du:dateUtc="2024-08-14T15:18:00Z">
                    <w:rPr>
                      <w:rFonts w:ascii="Aptos Narrow" w:hAnsi="Aptos Narrow"/>
                      <w:color w:val="000000"/>
                      <w:sz w:val="22"/>
                      <w:szCs w:val="22"/>
                      <w:lang w:val="en-ZA" w:eastAsia="en-ZA"/>
                    </w:rPr>
                  </w:rPrChange>
                </w:rPr>
                <w:t>Operator</w:t>
              </w:r>
            </w:ins>
          </w:p>
        </w:tc>
        <w:tc>
          <w:tcPr>
            <w:tcW w:w="3713" w:type="pct"/>
            <w:shd w:val="clear" w:color="auto" w:fill="FFFFFF" w:themeFill="background1"/>
            <w:hideMark/>
            <w:tcPrChange w:id="1796" w:author="Craig Parker" w:date="2024-08-14T17:53:00Z" w16du:dateUtc="2024-08-14T15:53:00Z">
              <w:tcPr>
                <w:tcW w:w="3713" w:type="pct"/>
                <w:gridSpan w:val="2"/>
                <w:hideMark/>
              </w:tcPr>
            </w:tcPrChange>
          </w:tcPr>
          <w:p w14:paraId="04558C26"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797" w:author="Craig Parker" w:date="2024-08-14T17:12:00Z" w16du:dateUtc="2024-08-14T15:12:00Z"/>
                <w:rFonts w:ascii="Nunito" w:hAnsi="Nunito"/>
                <w:color w:val="000000"/>
                <w:sz w:val="22"/>
                <w:szCs w:val="22"/>
                <w:lang w:val="en-ZA" w:eastAsia="en-ZA"/>
                <w:rPrChange w:id="1798" w:author="Craig Parker" w:date="2024-08-14T17:18:00Z" w16du:dateUtc="2024-08-14T15:18:00Z">
                  <w:rPr>
                    <w:ins w:id="1799" w:author="Craig Parker" w:date="2024-08-14T17:12:00Z" w16du:dateUtc="2024-08-14T15:12:00Z"/>
                    <w:rFonts w:ascii="Aptos Narrow" w:hAnsi="Aptos Narrow"/>
                    <w:color w:val="000000"/>
                    <w:sz w:val="22"/>
                    <w:szCs w:val="22"/>
                    <w:lang w:val="en-ZA" w:eastAsia="en-ZA"/>
                  </w:rPr>
                </w:rPrChange>
              </w:rPr>
            </w:pPr>
            <w:ins w:id="1800" w:author="Craig Parker" w:date="2024-08-14T17:12:00Z" w16du:dateUtc="2024-08-14T15:12:00Z">
              <w:r w:rsidRPr="00614D36">
                <w:rPr>
                  <w:rFonts w:ascii="Nunito" w:hAnsi="Nunito"/>
                  <w:color w:val="000000"/>
                  <w:sz w:val="22"/>
                  <w:szCs w:val="22"/>
                  <w:lang w:val="en-ZA" w:eastAsia="en-ZA"/>
                  <w:rPrChange w:id="1801" w:author="Craig Parker" w:date="2024-08-14T17:18:00Z" w16du:dateUtc="2024-08-14T15:18:00Z">
                    <w:rPr>
                      <w:rFonts w:ascii="Aptos Narrow" w:hAnsi="Aptos Narrow"/>
                      <w:color w:val="000000"/>
                      <w:sz w:val="22"/>
                      <w:szCs w:val="22"/>
                      <w:lang w:val="en-ZA" w:eastAsia="en-ZA"/>
                    </w:rPr>
                  </w:rPrChange>
                </w:rPr>
                <w:t>A person who processes Personal Data for a Responsible Party in terms of a contract or mandate without coming under the direct authority of that party.</w:t>
              </w:r>
            </w:ins>
          </w:p>
        </w:tc>
      </w:tr>
      <w:tr w:rsidR="00523FB0" w:rsidRPr="00614D36" w14:paraId="6679A74B" w14:textId="77777777" w:rsidTr="0027516D">
        <w:trPr>
          <w:cnfStyle w:val="000000100000" w:firstRow="0" w:lastRow="0" w:firstColumn="0" w:lastColumn="0" w:oddVBand="0" w:evenVBand="0" w:oddHBand="1" w:evenHBand="0" w:firstRowFirstColumn="0" w:firstRowLastColumn="0" w:lastRowFirstColumn="0" w:lastRowLastColumn="0"/>
          <w:trHeight w:val="580"/>
          <w:ins w:id="1802" w:author="Craig Parker" w:date="2024-08-14T17:12:00Z" w16du:dateUtc="2024-08-14T15:12:00Z"/>
          <w:trPrChange w:id="1803"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804" w:author="Craig Parker" w:date="2024-08-14T17:53:00Z" w16du:dateUtc="2024-08-14T15:53:00Z">
              <w:tcPr>
                <w:tcW w:w="1439" w:type="pct"/>
                <w:gridSpan w:val="2"/>
                <w:noWrap/>
                <w:hideMark/>
              </w:tcPr>
            </w:tcPrChange>
          </w:tcPr>
          <w:p w14:paraId="30790B40"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805" w:author="Craig Parker" w:date="2024-08-14T17:12:00Z" w16du:dateUtc="2024-08-14T15:12:00Z"/>
                <w:rFonts w:ascii="Nunito" w:hAnsi="Nunito"/>
                <w:color w:val="000000"/>
                <w:sz w:val="22"/>
                <w:szCs w:val="22"/>
                <w:lang w:val="en-ZA" w:eastAsia="en-ZA"/>
                <w:rPrChange w:id="1806" w:author="Craig Parker" w:date="2024-08-14T17:18:00Z" w16du:dateUtc="2024-08-14T15:18:00Z">
                  <w:rPr>
                    <w:ins w:id="1807" w:author="Craig Parker" w:date="2024-08-14T17:12:00Z" w16du:dateUtc="2024-08-14T15:12:00Z"/>
                    <w:rFonts w:ascii="Aptos Narrow" w:hAnsi="Aptos Narrow"/>
                    <w:color w:val="000000"/>
                    <w:sz w:val="22"/>
                    <w:szCs w:val="22"/>
                    <w:lang w:val="en-ZA" w:eastAsia="en-ZA"/>
                  </w:rPr>
                </w:rPrChange>
              </w:rPr>
            </w:pPr>
            <w:ins w:id="1808" w:author="Craig Parker" w:date="2024-08-14T17:12:00Z" w16du:dateUtc="2024-08-14T15:12:00Z">
              <w:r w:rsidRPr="00614D36">
                <w:rPr>
                  <w:rFonts w:ascii="Nunito" w:hAnsi="Nunito"/>
                  <w:color w:val="000000"/>
                  <w:sz w:val="22"/>
                  <w:szCs w:val="22"/>
                  <w:lang w:val="en-ZA" w:eastAsia="en-ZA"/>
                  <w:rPrChange w:id="1809" w:author="Craig Parker" w:date="2024-08-14T17:18:00Z" w16du:dateUtc="2024-08-14T15:18:00Z">
                    <w:rPr>
                      <w:rFonts w:ascii="Aptos Narrow" w:hAnsi="Aptos Narrow"/>
                      <w:color w:val="000000"/>
                      <w:sz w:val="22"/>
                      <w:szCs w:val="22"/>
                      <w:lang w:val="en-ZA" w:eastAsia="en-ZA"/>
                    </w:rPr>
                  </w:rPrChange>
                </w:rPr>
                <w:t>Original Study Data</w:t>
              </w:r>
            </w:ins>
          </w:p>
        </w:tc>
        <w:tc>
          <w:tcPr>
            <w:tcW w:w="3713" w:type="pct"/>
            <w:shd w:val="clear" w:color="auto" w:fill="FFFFFF" w:themeFill="background1"/>
            <w:hideMark/>
            <w:tcPrChange w:id="1810" w:author="Craig Parker" w:date="2024-08-14T17:53:00Z" w16du:dateUtc="2024-08-14T15:53:00Z">
              <w:tcPr>
                <w:tcW w:w="3561" w:type="pct"/>
                <w:hideMark/>
              </w:tcPr>
            </w:tcPrChange>
          </w:tcPr>
          <w:p w14:paraId="2EB164ED"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811" w:author="Craig Parker" w:date="2024-08-14T17:12:00Z" w16du:dateUtc="2024-08-14T15:12:00Z"/>
                <w:rFonts w:ascii="Nunito" w:hAnsi="Nunito"/>
                <w:color w:val="000000"/>
                <w:sz w:val="22"/>
                <w:szCs w:val="22"/>
                <w:lang w:val="en-ZA" w:eastAsia="en-ZA"/>
                <w:rPrChange w:id="1812" w:author="Craig Parker" w:date="2024-08-14T17:18:00Z" w16du:dateUtc="2024-08-14T15:18:00Z">
                  <w:rPr>
                    <w:ins w:id="1813" w:author="Craig Parker" w:date="2024-08-14T17:12:00Z" w16du:dateUtc="2024-08-14T15:12:00Z"/>
                    <w:rFonts w:ascii="Aptos Narrow" w:hAnsi="Aptos Narrow"/>
                    <w:color w:val="000000"/>
                    <w:sz w:val="22"/>
                    <w:szCs w:val="22"/>
                    <w:lang w:val="en-ZA" w:eastAsia="en-ZA"/>
                  </w:rPr>
                </w:rPrChange>
              </w:rPr>
            </w:pPr>
            <w:ins w:id="1814" w:author="Craig Parker" w:date="2024-08-14T17:12:00Z" w16du:dateUtc="2024-08-14T15:12:00Z">
              <w:r w:rsidRPr="00614D36">
                <w:rPr>
                  <w:rFonts w:ascii="Nunito" w:hAnsi="Nunito"/>
                  <w:color w:val="000000"/>
                  <w:sz w:val="22"/>
                  <w:szCs w:val="22"/>
                  <w:lang w:val="en-ZA" w:eastAsia="en-ZA"/>
                  <w:rPrChange w:id="1815" w:author="Craig Parker" w:date="2024-08-14T17:18:00Z" w16du:dateUtc="2024-08-14T15:18:00Z">
                    <w:rPr>
                      <w:rFonts w:ascii="Aptos Narrow" w:hAnsi="Aptos Narrow"/>
                      <w:color w:val="000000"/>
                      <w:sz w:val="22"/>
                      <w:szCs w:val="22"/>
                      <w:lang w:val="en-ZA" w:eastAsia="en-ZA"/>
                    </w:rPr>
                  </w:rPrChange>
                </w:rPr>
                <w:t>Raw, unprocessed data collected directly from various cohort studies and clinical trials. These data are owned by the data providers who conducted or commissioned the studies and is retained for five years following the termination of the project or the Data Transfer Agreement (DTA).</w:t>
              </w:r>
            </w:ins>
          </w:p>
        </w:tc>
      </w:tr>
      <w:tr w:rsidR="00523FB0" w:rsidRPr="00614D36" w14:paraId="7E0CB87E" w14:textId="77777777" w:rsidTr="0027516D">
        <w:tblPrEx>
          <w:tblPrExChange w:id="1816" w:author="Craig Parker" w:date="2024-08-14T17:53:00Z" w16du:dateUtc="2024-08-14T15:53:00Z">
            <w:tblPrEx>
              <w:tblLayout w:type="fixed"/>
            </w:tblPrEx>
          </w:tblPrExChange>
        </w:tblPrEx>
        <w:trPr>
          <w:trHeight w:val="290"/>
          <w:ins w:id="1817" w:author="Craig Parker" w:date="2024-08-14T17:12:00Z" w16du:dateUtc="2024-08-14T15:12:00Z"/>
          <w:trPrChange w:id="1818"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819" w:author="Craig Parker" w:date="2024-08-14T17:53:00Z" w16du:dateUtc="2024-08-14T15:53:00Z">
              <w:tcPr>
                <w:tcW w:w="1287" w:type="pct"/>
                <w:noWrap/>
                <w:hideMark/>
              </w:tcPr>
            </w:tcPrChange>
          </w:tcPr>
          <w:p w14:paraId="6413E839" w14:textId="77777777" w:rsidR="00523FB0" w:rsidRPr="00614D36" w:rsidRDefault="00523FB0" w:rsidP="00523FB0">
            <w:pPr>
              <w:overflowPunct/>
              <w:autoSpaceDE/>
              <w:autoSpaceDN/>
              <w:adjustRightInd/>
              <w:rPr>
                <w:ins w:id="1820" w:author="Craig Parker" w:date="2024-08-14T17:12:00Z" w16du:dateUtc="2024-08-14T15:12:00Z"/>
                <w:rFonts w:ascii="Nunito" w:hAnsi="Nunito"/>
                <w:color w:val="000000"/>
                <w:sz w:val="22"/>
                <w:szCs w:val="22"/>
                <w:lang w:val="en-ZA" w:eastAsia="en-ZA"/>
                <w:rPrChange w:id="1821" w:author="Craig Parker" w:date="2024-08-14T17:18:00Z" w16du:dateUtc="2024-08-14T15:18:00Z">
                  <w:rPr>
                    <w:ins w:id="1822" w:author="Craig Parker" w:date="2024-08-14T17:12:00Z" w16du:dateUtc="2024-08-14T15:12:00Z"/>
                    <w:rFonts w:ascii="Aptos Narrow" w:hAnsi="Aptos Narrow"/>
                    <w:color w:val="000000"/>
                    <w:sz w:val="22"/>
                    <w:szCs w:val="22"/>
                    <w:lang w:val="en-ZA" w:eastAsia="en-ZA"/>
                  </w:rPr>
                </w:rPrChange>
              </w:rPr>
            </w:pPr>
            <w:ins w:id="1823" w:author="Craig Parker" w:date="2024-08-14T17:12:00Z" w16du:dateUtc="2024-08-14T15:12:00Z">
              <w:r w:rsidRPr="00614D36">
                <w:rPr>
                  <w:rFonts w:ascii="Nunito" w:hAnsi="Nunito"/>
                  <w:color w:val="000000"/>
                  <w:sz w:val="22"/>
                  <w:szCs w:val="22"/>
                  <w:lang w:val="en-ZA" w:eastAsia="en-ZA"/>
                  <w:rPrChange w:id="1824" w:author="Craig Parker" w:date="2024-08-14T17:18:00Z" w16du:dateUtc="2024-08-14T15:18:00Z">
                    <w:rPr>
                      <w:rFonts w:ascii="Aptos Narrow" w:hAnsi="Aptos Narrow"/>
                      <w:color w:val="000000"/>
                      <w:sz w:val="22"/>
                      <w:szCs w:val="22"/>
                      <w:lang w:val="en-ZA" w:eastAsia="en-ZA"/>
                    </w:rPr>
                  </w:rPrChange>
                </w:rPr>
                <w:t>Personal Data</w:t>
              </w:r>
            </w:ins>
          </w:p>
        </w:tc>
        <w:tc>
          <w:tcPr>
            <w:tcW w:w="3713" w:type="pct"/>
            <w:shd w:val="clear" w:color="auto" w:fill="FFFFFF" w:themeFill="background1"/>
            <w:hideMark/>
            <w:tcPrChange w:id="1825" w:author="Craig Parker" w:date="2024-08-14T17:53:00Z" w16du:dateUtc="2024-08-14T15:53:00Z">
              <w:tcPr>
                <w:tcW w:w="3713" w:type="pct"/>
                <w:gridSpan w:val="2"/>
                <w:hideMark/>
              </w:tcPr>
            </w:tcPrChange>
          </w:tcPr>
          <w:p w14:paraId="6AC0B5D6"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826" w:author="Craig Parker" w:date="2024-08-14T17:12:00Z" w16du:dateUtc="2024-08-14T15:12:00Z"/>
                <w:rFonts w:ascii="Nunito" w:hAnsi="Nunito"/>
                <w:color w:val="000000"/>
                <w:sz w:val="22"/>
                <w:szCs w:val="22"/>
                <w:lang w:val="en-ZA" w:eastAsia="en-ZA"/>
                <w:rPrChange w:id="1827" w:author="Craig Parker" w:date="2024-08-14T17:18:00Z" w16du:dateUtc="2024-08-14T15:18:00Z">
                  <w:rPr>
                    <w:ins w:id="1828" w:author="Craig Parker" w:date="2024-08-14T17:12:00Z" w16du:dateUtc="2024-08-14T15:12:00Z"/>
                    <w:rFonts w:ascii="Aptos Narrow" w:hAnsi="Aptos Narrow"/>
                    <w:color w:val="000000"/>
                    <w:sz w:val="22"/>
                    <w:szCs w:val="22"/>
                    <w:lang w:val="en-ZA" w:eastAsia="en-ZA"/>
                  </w:rPr>
                </w:rPrChange>
              </w:rPr>
            </w:pPr>
            <w:ins w:id="1829" w:author="Craig Parker" w:date="2024-08-14T17:12:00Z" w16du:dateUtc="2024-08-14T15:12:00Z">
              <w:r w:rsidRPr="00614D36">
                <w:rPr>
                  <w:rFonts w:ascii="Nunito" w:hAnsi="Nunito"/>
                  <w:color w:val="000000"/>
                  <w:sz w:val="22"/>
                  <w:szCs w:val="22"/>
                  <w:lang w:val="en-ZA" w:eastAsia="en-ZA"/>
                  <w:rPrChange w:id="1830" w:author="Craig Parker" w:date="2024-08-14T17:18:00Z" w16du:dateUtc="2024-08-14T15:18:00Z">
                    <w:rPr>
                      <w:rFonts w:ascii="Aptos Narrow" w:hAnsi="Aptos Narrow"/>
                      <w:color w:val="000000"/>
                      <w:sz w:val="22"/>
                      <w:szCs w:val="22"/>
                      <w:lang w:val="en-ZA" w:eastAsia="en-ZA"/>
                    </w:rPr>
                  </w:rPrChange>
                </w:rPr>
                <w:t>Any information relating to an identifiable living natural person and where it is applicable an identifiable existing juristic person.</w:t>
              </w:r>
            </w:ins>
          </w:p>
        </w:tc>
      </w:tr>
      <w:tr w:rsidR="00523FB0" w:rsidRPr="00614D36" w14:paraId="7A78B29E" w14:textId="77777777" w:rsidTr="0027516D">
        <w:trPr>
          <w:cnfStyle w:val="000000100000" w:firstRow="0" w:lastRow="0" w:firstColumn="0" w:lastColumn="0" w:oddVBand="0" w:evenVBand="0" w:oddHBand="1" w:evenHBand="0" w:firstRowFirstColumn="0" w:firstRowLastColumn="0" w:lastRowFirstColumn="0" w:lastRowLastColumn="0"/>
          <w:trHeight w:val="580"/>
          <w:ins w:id="1831" w:author="Craig Parker" w:date="2024-08-14T17:12:00Z" w16du:dateUtc="2024-08-14T15:12:00Z"/>
          <w:trPrChange w:id="1832"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833" w:author="Craig Parker" w:date="2024-08-14T17:53:00Z" w16du:dateUtc="2024-08-14T15:53:00Z">
              <w:tcPr>
                <w:tcW w:w="1439" w:type="pct"/>
                <w:gridSpan w:val="2"/>
                <w:noWrap/>
                <w:hideMark/>
              </w:tcPr>
            </w:tcPrChange>
          </w:tcPr>
          <w:p w14:paraId="490EAD3D"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834" w:author="Craig Parker" w:date="2024-08-14T17:12:00Z" w16du:dateUtc="2024-08-14T15:12:00Z"/>
                <w:rFonts w:ascii="Nunito" w:hAnsi="Nunito"/>
                <w:color w:val="000000"/>
                <w:sz w:val="22"/>
                <w:szCs w:val="22"/>
                <w:lang w:val="en-ZA" w:eastAsia="en-ZA"/>
                <w:rPrChange w:id="1835" w:author="Craig Parker" w:date="2024-08-14T17:18:00Z" w16du:dateUtc="2024-08-14T15:18:00Z">
                  <w:rPr>
                    <w:ins w:id="1836" w:author="Craig Parker" w:date="2024-08-14T17:12:00Z" w16du:dateUtc="2024-08-14T15:12:00Z"/>
                    <w:rFonts w:ascii="Aptos Narrow" w:hAnsi="Aptos Narrow"/>
                    <w:color w:val="000000"/>
                    <w:sz w:val="22"/>
                    <w:szCs w:val="22"/>
                    <w:lang w:val="en-ZA" w:eastAsia="en-ZA"/>
                  </w:rPr>
                </w:rPrChange>
              </w:rPr>
            </w:pPr>
            <w:ins w:id="1837" w:author="Craig Parker" w:date="2024-08-14T17:12:00Z" w16du:dateUtc="2024-08-14T15:12:00Z">
              <w:r w:rsidRPr="00614D36">
                <w:rPr>
                  <w:rFonts w:ascii="Nunito" w:hAnsi="Nunito"/>
                  <w:color w:val="000000"/>
                  <w:sz w:val="22"/>
                  <w:szCs w:val="22"/>
                  <w:lang w:val="en-ZA" w:eastAsia="en-ZA"/>
                  <w:rPrChange w:id="1838" w:author="Craig Parker" w:date="2024-08-14T17:18:00Z" w16du:dateUtc="2024-08-14T15:18:00Z">
                    <w:rPr>
                      <w:rFonts w:ascii="Aptos Narrow" w:hAnsi="Aptos Narrow"/>
                      <w:color w:val="000000"/>
                      <w:sz w:val="22"/>
                      <w:szCs w:val="22"/>
                      <w:lang w:val="en-ZA" w:eastAsia="en-ZA"/>
                    </w:rPr>
                  </w:rPrChange>
                </w:rPr>
                <w:t>Personally identifiable data</w:t>
              </w:r>
            </w:ins>
          </w:p>
        </w:tc>
        <w:tc>
          <w:tcPr>
            <w:tcW w:w="3713" w:type="pct"/>
            <w:shd w:val="clear" w:color="auto" w:fill="FFFFFF" w:themeFill="background1"/>
            <w:hideMark/>
            <w:tcPrChange w:id="1839" w:author="Craig Parker" w:date="2024-08-14T17:53:00Z" w16du:dateUtc="2024-08-14T15:53:00Z">
              <w:tcPr>
                <w:tcW w:w="3561" w:type="pct"/>
                <w:hideMark/>
              </w:tcPr>
            </w:tcPrChange>
          </w:tcPr>
          <w:p w14:paraId="5318D38D"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840" w:author="Craig Parker" w:date="2024-08-14T17:12:00Z" w16du:dateUtc="2024-08-14T15:12:00Z"/>
                <w:rFonts w:ascii="Nunito" w:hAnsi="Nunito"/>
                <w:color w:val="000000"/>
                <w:sz w:val="22"/>
                <w:szCs w:val="22"/>
                <w:lang w:val="en-ZA" w:eastAsia="en-ZA"/>
                <w:rPrChange w:id="1841" w:author="Craig Parker" w:date="2024-08-14T17:18:00Z" w16du:dateUtc="2024-08-14T15:18:00Z">
                  <w:rPr>
                    <w:ins w:id="1842" w:author="Craig Parker" w:date="2024-08-14T17:12:00Z" w16du:dateUtc="2024-08-14T15:12:00Z"/>
                    <w:rFonts w:ascii="Aptos Narrow" w:hAnsi="Aptos Narrow"/>
                    <w:color w:val="000000"/>
                    <w:sz w:val="22"/>
                    <w:szCs w:val="22"/>
                    <w:lang w:val="en-ZA" w:eastAsia="en-ZA"/>
                  </w:rPr>
                </w:rPrChange>
              </w:rPr>
            </w:pPr>
            <w:ins w:id="1843" w:author="Craig Parker" w:date="2024-08-14T17:12:00Z" w16du:dateUtc="2024-08-14T15:12:00Z">
              <w:r w:rsidRPr="00614D36">
                <w:rPr>
                  <w:rFonts w:ascii="Nunito" w:hAnsi="Nunito"/>
                  <w:color w:val="000000"/>
                  <w:sz w:val="22"/>
                  <w:szCs w:val="22"/>
                  <w:lang w:val="en-ZA" w:eastAsia="en-ZA"/>
                  <w:rPrChange w:id="1844" w:author="Craig Parker" w:date="2024-08-14T17:18:00Z" w16du:dateUtc="2024-08-14T15:18:00Z">
                    <w:rPr>
                      <w:rFonts w:ascii="Aptos Narrow" w:hAnsi="Aptos Narrow"/>
                      <w:color w:val="000000"/>
                      <w:sz w:val="22"/>
                      <w:szCs w:val="22"/>
                      <w:lang w:val="en-ZA" w:eastAsia="en-ZA"/>
                    </w:rPr>
                  </w:rPrChange>
                </w:rPr>
                <w:t>Data variables that enable the identification of an individual either directly through names, ID numbers, etc., or indirectly through combining other variables such as locations (GPS, street address), age, gender, and medical information.</w:t>
              </w:r>
            </w:ins>
          </w:p>
        </w:tc>
      </w:tr>
      <w:tr w:rsidR="00523FB0" w:rsidRPr="00614D36" w14:paraId="25390299" w14:textId="77777777" w:rsidTr="0027516D">
        <w:tblPrEx>
          <w:tblPrExChange w:id="1845" w:author="Craig Parker" w:date="2024-08-14T17:53:00Z" w16du:dateUtc="2024-08-14T15:53:00Z">
            <w:tblPrEx>
              <w:tblLayout w:type="fixed"/>
            </w:tblPrEx>
          </w:tblPrExChange>
        </w:tblPrEx>
        <w:trPr>
          <w:trHeight w:val="290"/>
          <w:ins w:id="1846" w:author="Craig Parker" w:date="2024-08-14T17:12:00Z" w16du:dateUtc="2024-08-14T15:12:00Z"/>
          <w:trPrChange w:id="1847"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848" w:author="Craig Parker" w:date="2024-08-14T17:53:00Z" w16du:dateUtc="2024-08-14T15:53:00Z">
              <w:tcPr>
                <w:tcW w:w="1287" w:type="pct"/>
                <w:noWrap/>
                <w:hideMark/>
              </w:tcPr>
            </w:tcPrChange>
          </w:tcPr>
          <w:p w14:paraId="036954E8" w14:textId="77777777" w:rsidR="00523FB0" w:rsidRPr="00614D36" w:rsidRDefault="00523FB0" w:rsidP="00523FB0">
            <w:pPr>
              <w:overflowPunct/>
              <w:autoSpaceDE/>
              <w:autoSpaceDN/>
              <w:adjustRightInd/>
              <w:rPr>
                <w:ins w:id="1849" w:author="Craig Parker" w:date="2024-08-14T17:12:00Z" w16du:dateUtc="2024-08-14T15:12:00Z"/>
                <w:rFonts w:ascii="Nunito" w:hAnsi="Nunito"/>
                <w:color w:val="000000"/>
                <w:sz w:val="22"/>
                <w:szCs w:val="22"/>
                <w:lang w:val="en-ZA" w:eastAsia="en-ZA"/>
                <w:rPrChange w:id="1850" w:author="Craig Parker" w:date="2024-08-14T17:18:00Z" w16du:dateUtc="2024-08-14T15:18:00Z">
                  <w:rPr>
                    <w:ins w:id="1851" w:author="Craig Parker" w:date="2024-08-14T17:12:00Z" w16du:dateUtc="2024-08-14T15:12:00Z"/>
                    <w:rFonts w:ascii="Aptos Narrow" w:hAnsi="Aptos Narrow"/>
                    <w:color w:val="000000"/>
                    <w:sz w:val="22"/>
                    <w:szCs w:val="22"/>
                    <w:lang w:val="en-ZA" w:eastAsia="en-ZA"/>
                  </w:rPr>
                </w:rPrChange>
              </w:rPr>
            </w:pPr>
            <w:ins w:id="1852" w:author="Craig Parker" w:date="2024-08-14T17:12:00Z" w16du:dateUtc="2024-08-14T15:12:00Z">
              <w:r w:rsidRPr="00614D36">
                <w:rPr>
                  <w:rFonts w:ascii="Nunito" w:hAnsi="Nunito"/>
                  <w:color w:val="000000"/>
                  <w:sz w:val="22"/>
                  <w:szCs w:val="22"/>
                  <w:lang w:val="en-ZA" w:eastAsia="en-ZA"/>
                  <w:rPrChange w:id="1853" w:author="Craig Parker" w:date="2024-08-14T17:18:00Z" w16du:dateUtc="2024-08-14T15:18:00Z">
                    <w:rPr>
                      <w:rFonts w:ascii="Aptos Narrow" w:hAnsi="Aptos Narrow"/>
                      <w:color w:val="000000"/>
                      <w:sz w:val="22"/>
                      <w:szCs w:val="22"/>
                      <w:lang w:val="en-ZA" w:eastAsia="en-ZA"/>
                    </w:rPr>
                  </w:rPrChange>
                </w:rPr>
                <w:t>Principal Investigator (PI)</w:t>
              </w:r>
            </w:ins>
          </w:p>
        </w:tc>
        <w:tc>
          <w:tcPr>
            <w:tcW w:w="3713" w:type="pct"/>
            <w:shd w:val="clear" w:color="auto" w:fill="FFFFFF" w:themeFill="background1"/>
            <w:hideMark/>
            <w:tcPrChange w:id="1854" w:author="Craig Parker" w:date="2024-08-14T17:53:00Z" w16du:dateUtc="2024-08-14T15:53:00Z">
              <w:tcPr>
                <w:tcW w:w="3713" w:type="pct"/>
                <w:gridSpan w:val="2"/>
                <w:hideMark/>
              </w:tcPr>
            </w:tcPrChange>
          </w:tcPr>
          <w:p w14:paraId="7AEB0558"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855" w:author="Craig Parker" w:date="2024-08-14T17:12:00Z" w16du:dateUtc="2024-08-14T15:12:00Z"/>
                <w:rFonts w:ascii="Nunito" w:hAnsi="Nunito"/>
                <w:color w:val="000000"/>
                <w:sz w:val="22"/>
                <w:szCs w:val="22"/>
                <w:lang w:val="en-ZA" w:eastAsia="en-ZA"/>
                <w:rPrChange w:id="1856" w:author="Craig Parker" w:date="2024-08-14T17:18:00Z" w16du:dateUtc="2024-08-14T15:18:00Z">
                  <w:rPr>
                    <w:ins w:id="1857" w:author="Craig Parker" w:date="2024-08-14T17:12:00Z" w16du:dateUtc="2024-08-14T15:12:00Z"/>
                    <w:rFonts w:ascii="Aptos Narrow" w:hAnsi="Aptos Narrow"/>
                    <w:color w:val="000000"/>
                    <w:sz w:val="22"/>
                    <w:szCs w:val="22"/>
                    <w:lang w:val="en-ZA" w:eastAsia="en-ZA"/>
                  </w:rPr>
                </w:rPrChange>
              </w:rPr>
            </w:pPr>
            <w:ins w:id="1858" w:author="Craig Parker" w:date="2024-08-14T17:12:00Z" w16du:dateUtc="2024-08-14T15:12:00Z">
              <w:r w:rsidRPr="00614D36">
                <w:rPr>
                  <w:rFonts w:ascii="Nunito" w:hAnsi="Nunito"/>
                  <w:color w:val="000000"/>
                  <w:sz w:val="22"/>
                  <w:szCs w:val="22"/>
                  <w:lang w:val="en-ZA" w:eastAsia="en-ZA"/>
                  <w:rPrChange w:id="1859" w:author="Craig Parker" w:date="2024-08-14T17:18:00Z" w16du:dateUtc="2024-08-14T15:18:00Z">
                    <w:rPr>
                      <w:rFonts w:ascii="Aptos Narrow" w:hAnsi="Aptos Narrow"/>
                      <w:color w:val="000000"/>
                      <w:sz w:val="22"/>
                      <w:szCs w:val="22"/>
                      <w:lang w:val="en-ZA" w:eastAsia="en-ZA"/>
                    </w:rPr>
                  </w:rPrChange>
                </w:rPr>
                <w:t>The lead researcher responsible for the conduct of a research project.</w:t>
              </w:r>
            </w:ins>
          </w:p>
        </w:tc>
      </w:tr>
      <w:tr w:rsidR="00523FB0" w:rsidRPr="00614D36" w14:paraId="3BAF6918" w14:textId="77777777" w:rsidTr="0027516D">
        <w:trPr>
          <w:cnfStyle w:val="000000100000" w:firstRow="0" w:lastRow="0" w:firstColumn="0" w:lastColumn="0" w:oddVBand="0" w:evenVBand="0" w:oddHBand="1" w:evenHBand="0" w:firstRowFirstColumn="0" w:firstRowLastColumn="0" w:lastRowFirstColumn="0" w:lastRowLastColumn="0"/>
          <w:trHeight w:val="870"/>
          <w:ins w:id="1860" w:author="Craig Parker" w:date="2024-08-14T17:12:00Z" w16du:dateUtc="2024-08-14T15:12:00Z"/>
          <w:trPrChange w:id="1861" w:author="Craig Parker" w:date="2024-08-14T17:53:00Z" w16du:dateUtc="2024-08-14T15:53:00Z">
            <w:trPr>
              <w:trHeight w:val="87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862" w:author="Craig Parker" w:date="2024-08-14T17:53:00Z" w16du:dateUtc="2024-08-14T15:53:00Z">
              <w:tcPr>
                <w:tcW w:w="1439" w:type="pct"/>
                <w:gridSpan w:val="2"/>
                <w:noWrap/>
                <w:hideMark/>
              </w:tcPr>
            </w:tcPrChange>
          </w:tcPr>
          <w:p w14:paraId="1725645A"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863" w:author="Craig Parker" w:date="2024-08-14T17:12:00Z" w16du:dateUtc="2024-08-14T15:12:00Z"/>
                <w:rFonts w:ascii="Nunito" w:hAnsi="Nunito"/>
                <w:color w:val="000000"/>
                <w:sz w:val="22"/>
                <w:szCs w:val="22"/>
                <w:lang w:val="en-ZA" w:eastAsia="en-ZA"/>
                <w:rPrChange w:id="1864" w:author="Craig Parker" w:date="2024-08-14T17:18:00Z" w16du:dateUtc="2024-08-14T15:18:00Z">
                  <w:rPr>
                    <w:ins w:id="1865" w:author="Craig Parker" w:date="2024-08-14T17:12:00Z" w16du:dateUtc="2024-08-14T15:12:00Z"/>
                    <w:rFonts w:ascii="Aptos Narrow" w:hAnsi="Aptos Narrow"/>
                    <w:color w:val="000000"/>
                    <w:sz w:val="22"/>
                    <w:szCs w:val="22"/>
                    <w:lang w:val="en-ZA" w:eastAsia="en-ZA"/>
                  </w:rPr>
                </w:rPrChange>
              </w:rPr>
            </w:pPr>
            <w:ins w:id="1866" w:author="Craig Parker" w:date="2024-08-14T17:12:00Z" w16du:dateUtc="2024-08-14T15:12:00Z">
              <w:r w:rsidRPr="00614D36">
                <w:rPr>
                  <w:rFonts w:ascii="Nunito" w:hAnsi="Nunito"/>
                  <w:color w:val="000000"/>
                  <w:sz w:val="22"/>
                  <w:szCs w:val="22"/>
                  <w:lang w:val="en-ZA" w:eastAsia="en-ZA"/>
                  <w:rPrChange w:id="1867" w:author="Craig Parker" w:date="2024-08-14T17:18:00Z" w16du:dateUtc="2024-08-14T15:18:00Z">
                    <w:rPr>
                      <w:rFonts w:ascii="Aptos Narrow" w:hAnsi="Aptos Narrow"/>
                      <w:color w:val="000000"/>
                      <w:sz w:val="22"/>
                      <w:szCs w:val="22"/>
                      <w:lang w:val="en-ZA" w:eastAsia="en-ZA"/>
                    </w:rPr>
                  </w:rPrChange>
                </w:rPr>
                <w:t>Processing</w:t>
              </w:r>
            </w:ins>
          </w:p>
        </w:tc>
        <w:tc>
          <w:tcPr>
            <w:tcW w:w="3713" w:type="pct"/>
            <w:shd w:val="clear" w:color="auto" w:fill="FFFFFF" w:themeFill="background1"/>
            <w:hideMark/>
            <w:tcPrChange w:id="1868" w:author="Craig Parker" w:date="2024-08-14T17:53:00Z" w16du:dateUtc="2024-08-14T15:53:00Z">
              <w:tcPr>
                <w:tcW w:w="3561" w:type="pct"/>
                <w:hideMark/>
              </w:tcPr>
            </w:tcPrChange>
          </w:tcPr>
          <w:p w14:paraId="10879016"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869" w:author="Craig Parker" w:date="2024-08-14T17:12:00Z" w16du:dateUtc="2024-08-14T15:12:00Z"/>
                <w:rFonts w:ascii="Nunito" w:hAnsi="Nunito"/>
                <w:color w:val="000000"/>
                <w:sz w:val="22"/>
                <w:szCs w:val="22"/>
                <w:lang w:val="en-ZA" w:eastAsia="en-ZA"/>
                <w:rPrChange w:id="1870" w:author="Craig Parker" w:date="2024-08-14T17:18:00Z" w16du:dateUtc="2024-08-14T15:18:00Z">
                  <w:rPr>
                    <w:ins w:id="1871" w:author="Craig Parker" w:date="2024-08-14T17:12:00Z" w16du:dateUtc="2024-08-14T15:12:00Z"/>
                    <w:rFonts w:ascii="Aptos Narrow" w:hAnsi="Aptos Narrow"/>
                    <w:color w:val="000000"/>
                    <w:sz w:val="22"/>
                    <w:szCs w:val="22"/>
                    <w:lang w:val="en-ZA" w:eastAsia="en-ZA"/>
                  </w:rPr>
                </w:rPrChange>
              </w:rPr>
            </w:pPr>
            <w:ins w:id="1872" w:author="Craig Parker" w:date="2024-08-14T17:12:00Z" w16du:dateUtc="2024-08-14T15:12:00Z">
              <w:r w:rsidRPr="00614D36">
                <w:rPr>
                  <w:rFonts w:ascii="Nunito" w:hAnsi="Nunito"/>
                  <w:color w:val="000000"/>
                  <w:sz w:val="22"/>
                  <w:szCs w:val="22"/>
                  <w:lang w:val="en-ZA" w:eastAsia="en-ZA"/>
                  <w:rPrChange w:id="1873" w:author="Craig Parker" w:date="2024-08-14T17:18:00Z" w16du:dateUtc="2024-08-14T15:18:00Z">
                    <w:rPr>
                      <w:rFonts w:ascii="Aptos Narrow" w:hAnsi="Aptos Narrow"/>
                      <w:color w:val="000000"/>
                      <w:sz w:val="22"/>
                      <w:szCs w:val="22"/>
                      <w:lang w:val="en-ZA" w:eastAsia="en-ZA"/>
                    </w:rPr>
                  </w:rPrChange>
                </w:rPr>
                <w:t xml:space="preserve">Any operation or set of operations which is performed upon Personal Data </w:t>
              </w:r>
              <w:proofErr w:type="gramStart"/>
              <w:r w:rsidRPr="00614D36">
                <w:rPr>
                  <w:rFonts w:ascii="Nunito" w:hAnsi="Nunito"/>
                  <w:color w:val="000000"/>
                  <w:sz w:val="22"/>
                  <w:szCs w:val="22"/>
                  <w:lang w:val="en-ZA" w:eastAsia="en-ZA"/>
                  <w:rPrChange w:id="1874" w:author="Craig Parker" w:date="2024-08-14T17:18:00Z" w16du:dateUtc="2024-08-14T15:18:00Z">
                    <w:rPr>
                      <w:rFonts w:ascii="Aptos Narrow" w:hAnsi="Aptos Narrow"/>
                      <w:color w:val="000000"/>
                      <w:sz w:val="22"/>
                      <w:szCs w:val="22"/>
                      <w:lang w:val="en-ZA" w:eastAsia="en-ZA"/>
                    </w:rPr>
                  </w:rPrChange>
                </w:rPr>
                <w:t>whether or not</w:t>
              </w:r>
              <w:proofErr w:type="gramEnd"/>
              <w:r w:rsidRPr="00614D36">
                <w:rPr>
                  <w:rFonts w:ascii="Nunito" w:hAnsi="Nunito"/>
                  <w:color w:val="000000"/>
                  <w:sz w:val="22"/>
                  <w:szCs w:val="22"/>
                  <w:lang w:val="en-ZA" w:eastAsia="en-ZA"/>
                  <w:rPrChange w:id="1875" w:author="Craig Parker" w:date="2024-08-14T17:18:00Z" w16du:dateUtc="2024-08-14T15:18:00Z">
                    <w:rPr>
                      <w:rFonts w:ascii="Aptos Narrow" w:hAnsi="Aptos Narrow"/>
                      <w:color w:val="000000"/>
                      <w:sz w:val="22"/>
                      <w:szCs w:val="22"/>
                      <w:lang w:val="en-ZA" w:eastAsia="en-ZA"/>
                    </w:rPr>
                  </w:rPrChange>
                </w:rPr>
                <w:t xml:space="preserve"> by automatic means such as collection, recording, organization, storage, adaptation or alteration, retrieval, consultation, use, disclosure by transmission, dissemination or otherwise making available, alignment or combination, blocking, erasure or destruction.</w:t>
              </w:r>
            </w:ins>
          </w:p>
        </w:tc>
      </w:tr>
      <w:tr w:rsidR="00523FB0" w:rsidRPr="00614D36" w14:paraId="7E8AAE49" w14:textId="77777777" w:rsidTr="0027516D">
        <w:tblPrEx>
          <w:tblPrExChange w:id="1876" w:author="Craig Parker" w:date="2024-08-14T17:53:00Z" w16du:dateUtc="2024-08-14T15:53:00Z">
            <w:tblPrEx>
              <w:tblLayout w:type="fixed"/>
            </w:tblPrEx>
          </w:tblPrExChange>
        </w:tblPrEx>
        <w:trPr>
          <w:trHeight w:val="290"/>
          <w:ins w:id="1877" w:author="Craig Parker" w:date="2024-08-14T17:12:00Z" w16du:dateUtc="2024-08-14T15:12:00Z"/>
          <w:trPrChange w:id="1878"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879" w:author="Craig Parker" w:date="2024-08-14T17:53:00Z" w16du:dateUtc="2024-08-14T15:53:00Z">
              <w:tcPr>
                <w:tcW w:w="1287" w:type="pct"/>
                <w:noWrap/>
                <w:hideMark/>
              </w:tcPr>
            </w:tcPrChange>
          </w:tcPr>
          <w:p w14:paraId="535F9409" w14:textId="77777777" w:rsidR="00523FB0" w:rsidRPr="00614D36" w:rsidRDefault="00523FB0" w:rsidP="00523FB0">
            <w:pPr>
              <w:overflowPunct/>
              <w:autoSpaceDE/>
              <w:autoSpaceDN/>
              <w:adjustRightInd/>
              <w:rPr>
                <w:ins w:id="1880" w:author="Craig Parker" w:date="2024-08-14T17:12:00Z" w16du:dateUtc="2024-08-14T15:12:00Z"/>
                <w:rFonts w:ascii="Nunito" w:hAnsi="Nunito"/>
                <w:color w:val="000000"/>
                <w:sz w:val="22"/>
                <w:szCs w:val="22"/>
                <w:lang w:val="en-ZA" w:eastAsia="en-ZA"/>
                <w:rPrChange w:id="1881" w:author="Craig Parker" w:date="2024-08-14T17:18:00Z" w16du:dateUtc="2024-08-14T15:18:00Z">
                  <w:rPr>
                    <w:ins w:id="1882" w:author="Craig Parker" w:date="2024-08-14T17:12:00Z" w16du:dateUtc="2024-08-14T15:12:00Z"/>
                    <w:rFonts w:ascii="Aptos Narrow" w:hAnsi="Aptos Narrow"/>
                    <w:color w:val="000000"/>
                    <w:sz w:val="22"/>
                    <w:szCs w:val="22"/>
                    <w:lang w:val="en-ZA" w:eastAsia="en-ZA"/>
                  </w:rPr>
                </w:rPrChange>
              </w:rPr>
            </w:pPr>
            <w:ins w:id="1883" w:author="Craig Parker" w:date="2024-08-14T17:12:00Z" w16du:dateUtc="2024-08-14T15:12:00Z">
              <w:r w:rsidRPr="00614D36">
                <w:rPr>
                  <w:rFonts w:ascii="Nunito" w:hAnsi="Nunito"/>
                  <w:color w:val="000000"/>
                  <w:sz w:val="22"/>
                  <w:szCs w:val="22"/>
                  <w:lang w:val="en-ZA" w:eastAsia="en-ZA"/>
                  <w:rPrChange w:id="1884" w:author="Craig Parker" w:date="2024-08-14T17:18:00Z" w16du:dateUtc="2024-08-14T15:18:00Z">
                    <w:rPr>
                      <w:rFonts w:ascii="Aptos Narrow" w:hAnsi="Aptos Narrow"/>
                      <w:color w:val="000000"/>
                      <w:sz w:val="22"/>
                      <w:szCs w:val="22"/>
                      <w:lang w:val="en-ZA" w:eastAsia="en-ZA"/>
                    </w:rPr>
                  </w:rPrChange>
                </w:rPr>
                <w:t>Quality of Service (QoS)</w:t>
              </w:r>
            </w:ins>
          </w:p>
        </w:tc>
        <w:tc>
          <w:tcPr>
            <w:tcW w:w="3713" w:type="pct"/>
            <w:shd w:val="clear" w:color="auto" w:fill="FFFFFF" w:themeFill="background1"/>
            <w:hideMark/>
            <w:tcPrChange w:id="1885" w:author="Craig Parker" w:date="2024-08-14T17:53:00Z" w16du:dateUtc="2024-08-14T15:53:00Z">
              <w:tcPr>
                <w:tcW w:w="3713" w:type="pct"/>
                <w:gridSpan w:val="2"/>
                <w:hideMark/>
              </w:tcPr>
            </w:tcPrChange>
          </w:tcPr>
          <w:p w14:paraId="14BF00B4"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886" w:author="Craig Parker" w:date="2024-08-14T17:12:00Z" w16du:dateUtc="2024-08-14T15:12:00Z"/>
                <w:rFonts w:ascii="Nunito" w:hAnsi="Nunito"/>
                <w:color w:val="000000"/>
                <w:sz w:val="22"/>
                <w:szCs w:val="22"/>
                <w:lang w:val="en-ZA" w:eastAsia="en-ZA"/>
                <w:rPrChange w:id="1887" w:author="Craig Parker" w:date="2024-08-14T17:18:00Z" w16du:dateUtc="2024-08-14T15:18:00Z">
                  <w:rPr>
                    <w:ins w:id="1888" w:author="Craig Parker" w:date="2024-08-14T17:12:00Z" w16du:dateUtc="2024-08-14T15:12:00Z"/>
                    <w:rFonts w:ascii="Aptos Narrow" w:hAnsi="Aptos Narrow"/>
                    <w:color w:val="000000"/>
                    <w:sz w:val="22"/>
                    <w:szCs w:val="22"/>
                    <w:lang w:val="en-ZA" w:eastAsia="en-ZA"/>
                  </w:rPr>
                </w:rPrChange>
              </w:rPr>
            </w:pPr>
            <w:ins w:id="1889" w:author="Craig Parker" w:date="2024-08-14T17:12:00Z" w16du:dateUtc="2024-08-14T15:12:00Z">
              <w:r w:rsidRPr="00614D36">
                <w:rPr>
                  <w:rFonts w:ascii="Nunito" w:hAnsi="Nunito"/>
                  <w:color w:val="000000"/>
                  <w:sz w:val="22"/>
                  <w:szCs w:val="22"/>
                  <w:lang w:val="en-ZA" w:eastAsia="en-ZA"/>
                  <w:rPrChange w:id="1890" w:author="Craig Parker" w:date="2024-08-14T17:18:00Z" w16du:dateUtc="2024-08-14T15:18:00Z">
                    <w:rPr>
                      <w:rFonts w:ascii="Aptos Narrow" w:hAnsi="Aptos Narrow"/>
                      <w:color w:val="000000"/>
                      <w:sz w:val="22"/>
                      <w:szCs w:val="22"/>
                      <w:lang w:val="en-ZA" w:eastAsia="en-ZA"/>
                    </w:rPr>
                  </w:rPrChange>
                </w:rPr>
                <w:t>A measure of the overall performance of a service such as a survey or data collection process.</w:t>
              </w:r>
            </w:ins>
          </w:p>
        </w:tc>
      </w:tr>
      <w:tr w:rsidR="00523FB0" w:rsidRPr="00614D36" w14:paraId="4796DFA9" w14:textId="77777777" w:rsidTr="0027516D">
        <w:trPr>
          <w:cnfStyle w:val="000000100000" w:firstRow="0" w:lastRow="0" w:firstColumn="0" w:lastColumn="0" w:oddVBand="0" w:evenVBand="0" w:oddHBand="1" w:evenHBand="0" w:firstRowFirstColumn="0" w:firstRowLastColumn="0" w:lastRowFirstColumn="0" w:lastRowLastColumn="0"/>
          <w:trHeight w:val="290"/>
          <w:ins w:id="1891" w:author="Craig Parker" w:date="2024-08-14T17:12:00Z" w16du:dateUtc="2024-08-14T15:12:00Z"/>
          <w:trPrChange w:id="1892"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893" w:author="Craig Parker" w:date="2024-08-14T17:53:00Z" w16du:dateUtc="2024-08-14T15:53:00Z">
              <w:tcPr>
                <w:tcW w:w="1439" w:type="pct"/>
                <w:gridSpan w:val="2"/>
                <w:noWrap/>
                <w:hideMark/>
              </w:tcPr>
            </w:tcPrChange>
          </w:tcPr>
          <w:p w14:paraId="294D2FDD"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894" w:author="Craig Parker" w:date="2024-08-14T17:12:00Z" w16du:dateUtc="2024-08-14T15:12:00Z"/>
                <w:rFonts w:ascii="Nunito" w:hAnsi="Nunito"/>
                <w:color w:val="000000"/>
                <w:sz w:val="22"/>
                <w:szCs w:val="22"/>
                <w:lang w:val="en-ZA" w:eastAsia="en-ZA"/>
                <w:rPrChange w:id="1895" w:author="Craig Parker" w:date="2024-08-14T17:18:00Z" w16du:dateUtc="2024-08-14T15:18:00Z">
                  <w:rPr>
                    <w:ins w:id="1896" w:author="Craig Parker" w:date="2024-08-14T17:12:00Z" w16du:dateUtc="2024-08-14T15:12:00Z"/>
                    <w:rFonts w:ascii="Aptos Narrow" w:hAnsi="Aptos Narrow"/>
                    <w:color w:val="000000"/>
                    <w:sz w:val="22"/>
                    <w:szCs w:val="22"/>
                    <w:lang w:val="en-ZA" w:eastAsia="en-ZA"/>
                  </w:rPr>
                </w:rPrChange>
              </w:rPr>
            </w:pPr>
            <w:ins w:id="1897" w:author="Craig Parker" w:date="2024-08-14T17:12:00Z" w16du:dateUtc="2024-08-14T15:12:00Z">
              <w:r w:rsidRPr="00614D36">
                <w:rPr>
                  <w:rFonts w:ascii="Nunito" w:hAnsi="Nunito"/>
                  <w:color w:val="000000"/>
                  <w:sz w:val="22"/>
                  <w:szCs w:val="22"/>
                  <w:lang w:val="en-ZA" w:eastAsia="en-ZA"/>
                  <w:rPrChange w:id="1898" w:author="Craig Parker" w:date="2024-08-14T17:18:00Z" w16du:dateUtc="2024-08-14T15:18:00Z">
                    <w:rPr>
                      <w:rFonts w:ascii="Aptos Narrow" w:hAnsi="Aptos Narrow"/>
                      <w:color w:val="000000"/>
                      <w:sz w:val="22"/>
                      <w:szCs w:val="22"/>
                      <w:lang w:val="en-ZA" w:eastAsia="en-ZA"/>
                    </w:rPr>
                  </w:rPrChange>
                </w:rPr>
                <w:lastRenderedPageBreak/>
                <w:t>RP1 De-identified Data</w:t>
              </w:r>
            </w:ins>
          </w:p>
        </w:tc>
        <w:tc>
          <w:tcPr>
            <w:tcW w:w="3713" w:type="pct"/>
            <w:shd w:val="clear" w:color="auto" w:fill="FFFFFF" w:themeFill="background1"/>
            <w:hideMark/>
            <w:tcPrChange w:id="1899" w:author="Craig Parker" w:date="2024-08-14T17:53:00Z" w16du:dateUtc="2024-08-14T15:53:00Z">
              <w:tcPr>
                <w:tcW w:w="3561" w:type="pct"/>
                <w:hideMark/>
              </w:tcPr>
            </w:tcPrChange>
          </w:tcPr>
          <w:p w14:paraId="1132092E"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900" w:author="Craig Parker" w:date="2024-08-14T17:12:00Z" w16du:dateUtc="2024-08-14T15:12:00Z"/>
                <w:rFonts w:ascii="Nunito" w:hAnsi="Nunito"/>
                <w:color w:val="000000"/>
                <w:sz w:val="22"/>
                <w:szCs w:val="22"/>
                <w:lang w:val="en-ZA" w:eastAsia="en-ZA"/>
                <w:rPrChange w:id="1901" w:author="Craig Parker" w:date="2024-08-14T17:18:00Z" w16du:dateUtc="2024-08-14T15:18:00Z">
                  <w:rPr>
                    <w:ins w:id="1902" w:author="Craig Parker" w:date="2024-08-14T17:12:00Z" w16du:dateUtc="2024-08-14T15:12:00Z"/>
                    <w:rFonts w:ascii="Aptos Narrow" w:hAnsi="Aptos Narrow"/>
                    <w:color w:val="000000"/>
                    <w:sz w:val="22"/>
                    <w:szCs w:val="22"/>
                    <w:lang w:val="en-ZA" w:eastAsia="en-ZA"/>
                  </w:rPr>
                </w:rPrChange>
              </w:rPr>
            </w:pPr>
            <w:ins w:id="1903" w:author="Craig Parker" w:date="2024-08-14T17:12:00Z" w16du:dateUtc="2024-08-14T15:12:00Z">
              <w:r w:rsidRPr="00614D36">
                <w:rPr>
                  <w:rFonts w:ascii="Nunito" w:hAnsi="Nunito"/>
                  <w:color w:val="000000"/>
                  <w:sz w:val="22"/>
                  <w:szCs w:val="22"/>
                  <w:lang w:val="en-ZA" w:eastAsia="en-ZA"/>
                  <w:rPrChange w:id="1904" w:author="Craig Parker" w:date="2024-08-14T17:18:00Z" w16du:dateUtc="2024-08-14T15:18:00Z">
                    <w:rPr>
                      <w:rFonts w:ascii="Aptos Narrow" w:hAnsi="Aptos Narrow"/>
                      <w:color w:val="000000"/>
                      <w:sz w:val="22"/>
                      <w:szCs w:val="22"/>
                      <w:lang w:val="en-ZA" w:eastAsia="en-ZA"/>
                    </w:rPr>
                  </w:rPrChange>
                </w:rPr>
                <w:t>Data with the following information deleted</w:t>
              </w:r>
            </w:ins>
          </w:p>
        </w:tc>
      </w:tr>
      <w:tr w:rsidR="00523FB0" w:rsidRPr="00614D36" w14:paraId="1453643C" w14:textId="77777777" w:rsidTr="0027516D">
        <w:tblPrEx>
          <w:tblPrExChange w:id="1905" w:author="Craig Parker" w:date="2024-08-14T17:53:00Z" w16du:dateUtc="2024-08-14T15:53:00Z">
            <w:tblPrEx>
              <w:tblLayout w:type="fixed"/>
            </w:tblPrEx>
          </w:tblPrExChange>
        </w:tblPrEx>
        <w:trPr>
          <w:trHeight w:val="580"/>
          <w:ins w:id="1906" w:author="Craig Parker" w:date="2024-08-14T17:12:00Z" w16du:dateUtc="2024-08-14T15:12:00Z"/>
          <w:trPrChange w:id="1907"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908" w:author="Craig Parker" w:date="2024-08-14T17:53:00Z" w16du:dateUtc="2024-08-14T15:53:00Z">
              <w:tcPr>
                <w:tcW w:w="1287" w:type="pct"/>
                <w:noWrap/>
                <w:hideMark/>
              </w:tcPr>
            </w:tcPrChange>
          </w:tcPr>
          <w:p w14:paraId="020F27D8" w14:textId="77777777" w:rsidR="00523FB0" w:rsidRPr="00614D36" w:rsidRDefault="00523FB0" w:rsidP="00523FB0">
            <w:pPr>
              <w:overflowPunct/>
              <w:autoSpaceDE/>
              <w:autoSpaceDN/>
              <w:adjustRightInd/>
              <w:rPr>
                <w:ins w:id="1909" w:author="Craig Parker" w:date="2024-08-14T17:12:00Z" w16du:dateUtc="2024-08-14T15:12:00Z"/>
                <w:rFonts w:ascii="Nunito" w:hAnsi="Nunito"/>
                <w:color w:val="000000"/>
                <w:sz w:val="22"/>
                <w:szCs w:val="22"/>
                <w:lang w:val="en-ZA" w:eastAsia="en-ZA"/>
                <w:rPrChange w:id="1910" w:author="Craig Parker" w:date="2024-08-14T17:18:00Z" w16du:dateUtc="2024-08-14T15:18:00Z">
                  <w:rPr>
                    <w:ins w:id="1911" w:author="Craig Parker" w:date="2024-08-14T17:12:00Z" w16du:dateUtc="2024-08-14T15:12:00Z"/>
                    <w:rFonts w:ascii="Aptos Narrow" w:hAnsi="Aptos Narrow"/>
                    <w:color w:val="000000"/>
                    <w:sz w:val="22"/>
                    <w:szCs w:val="22"/>
                    <w:lang w:val="en-ZA" w:eastAsia="en-ZA"/>
                  </w:rPr>
                </w:rPrChange>
              </w:rPr>
            </w:pPr>
            <w:ins w:id="1912" w:author="Craig Parker" w:date="2024-08-14T17:12:00Z" w16du:dateUtc="2024-08-14T15:12:00Z">
              <w:r w:rsidRPr="00614D36">
                <w:rPr>
                  <w:rFonts w:ascii="Nunito" w:hAnsi="Nunito"/>
                  <w:color w:val="000000"/>
                  <w:sz w:val="22"/>
                  <w:szCs w:val="22"/>
                  <w:lang w:val="en-ZA" w:eastAsia="en-ZA"/>
                  <w:rPrChange w:id="1913" w:author="Craig Parker" w:date="2024-08-14T17:18:00Z" w16du:dateUtc="2024-08-14T15:18:00Z">
                    <w:rPr>
                      <w:rFonts w:ascii="Aptos Narrow" w:hAnsi="Aptos Narrow"/>
                      <w:color w:val="000000"/>
                      <w:sz w:val="22"/>
                      <w:szCs w:val="22"/>
                      <w:lang w:val="en-ZA" w:eastAsia="en-ZA"/>
                    </w:rPr>
                  </w:rPrChange>
                </w:rPr>
                <w:t>Re-analysis</w:t>
              </w:r>
            </w:ins>
          </w:p>
        </w:tc>
        <w:tc>
          <w:tcPr>
            <w:tcW w:w="3713" w:type="pct"/>
            <w:shd w:val="clear" w:color="auto" w:fill="FFFFFF" w:themeFill="background1"/>
            <w:hideMark/>
            <w:tcPrChange w:id="1914" w:author="Craig Parker" w:date="2024-08-14T17:53:00Z" w16du:dateUtc="2024-08-14T15:53:00Z">
              <w:tcPr>
                <w:tcW w:w="3713" w:type="pct"/>
                <w:gridSpan w:val="2"/>
                <w:hideMark/>
              </w:tcPr>
            </w:tcPrChange>
          </w:tcPr>
          <w:p w14:paraId="1A784DF5"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915" w:author="Craig Parker" w:date="2024-08-14T17:12:00Z" w16du:dateUtc="2024-08-14T15:12:00Z"/>
                <w:rFonts w:ascii="Nunito" w:hAnsi="Nunito"/>
                <w:color w:val="000000"/>
                <w:sz w:val="22"/>
                <w:szCs w:val="22"/>
                <w:lang w:val="en-ZA" w:eastAsia="en-ZA"/>
                <w:rPrChange w:id="1916" w:author="Craig Parker" w:date="2024-08-14T17:18:00Z" w16du:dateUtc="2024-08-14T15:18:00Z">
                  <w:rPr>
                    <w:ins w:id="1917" w:author="Craig Parker" w:date="2024-08-14T17:12:00Z" w16du:dateUtc="2024-08-14T15:12:00Z"/>
                    <w:rFonts w:ascii="Aptos Narrow" w:hAnsi="Aptos Narrow"/>
                    <w:color w:val="000000"/>
                    <w:sz w:val="22"/>
                    <w:szCs w:val="22"/>
                    <w:lang w:val="en-ZA" w:eastAsia="en-ZA"/>
                  </w:rPr>
                </w:rPrChange>
              </w:rPr>
            </w:pPr>
            <w:ins w:id="1918" w:author="Craig Parker" w:date="2024-08-14T17:12:00Z" w16du:dateUtc="2024-08-14T15:12:00Z">
              <w:r w:rsidRPr="00614D36">
                <w:rPr>
                  <w:rFonts w:ascii="Nunito" w:hAnsi="Nunito"/>
                  <w:color w:val="000000"/>
                  <w:sz w:val="22"/>
                  <w:szCs w:val="22"/>
                  <w:lang w:val="en-ZA" w:eastAsia="en-ZA"/>
                  <w:rPrChange w:id="1919" w:author="Craig Parker" w:date="2024-08-14T17:18:00Z" w16du:dateUtc="2024-08-14T15:18:00Z">
                    <w:rPr>
                      <w:rFonts w:ascii="Aptos Narrow" w:hAnsi="Aptos Narrow"/>
                      <w:color w:val="000000"/>
                      <w:sz w:val="22"/>
                      <w:szCs w:val="22"/>
                      <w:lang w:val="en-ZA" w:eastAsia="en-ZA"/>
                    </w:rPr>
                  </w:rPrChange>
                </w:rPr>
                <w:t>A dynamical model simulation of historical climate evolution continuously nudged by observations to provide an approximate historical representation of the climate system.</w:t>
              </w:r>
            </w:ins>
          </w:p>
        </w:tc>
      </w:tr>
      <w:tr w:rsidR="00523FB0" w:rsidRPr="00614D36" w14:paraId="03536378" w14:textId="77777777" w:rsidTr="0027516D">
        <w:trPr>
          <w:cnfStyle w:val="000000100000" w:firstRow="0" w:lastRow="0" w:firstColumn="0" w:lastColumn="0" w:oddVBand="0" w:evenVBand="0" w:oddHBand="1" w:evenHBand="0" w:firstRowFirstColumn="0" w:firstRowLastColumn="0" w:lastRowFirstColumn="0" w:lastRowLastColumn="0"/>
          <w:trHeight w:val="580"/>
          <w:ins w:id="1920" w:author="Craig Parker" w:date="2024-08-14T17:12:00Z" w16du:dateUtc="2024-08-14T15:12:00Z"/>
          <w:trPrChange w:id="1921"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922" w:author="Craig Parker" w:date="2024-08-14T17:53:00Z" w16du:dateUtc="2024-08-14T15:53:00Z">
              <w:tcPr>
                <w:tcW w:w="1439" w:type="pct"/>
                <w:gridSpan w:val="2"/>
                <w:noWrap/>
                <w:hideMark/>
              </w:tcPr>
            </w:tcPrChange>
          </w:tcPr>
          <w:p w14:paraId="5E390D10"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923" w:author="Craig Parker" w:date="2024-08-14T17:12:00Z" w16du:dateUtc="2024-08-14T15:12:00Z"/>
                <w:rFonts w:ascii="Nunito" w:hAnsi="Nunito"/>
                <w:color w:val="000000"/>
                <w:sz w:val="22"/>
                <w:szCs w:val="22"/>
                <w:lang w:val="en-ZA" w:eastAsia="en-ZA"/>
                <w:rPrChange w:id="1924" w:author="Craig Parker" w:date="2024-08-14T17:18:00Z" w16du:dateUtc="2024-08-14T15:18:00Z">
                  <w:rPr>
                    <w:ins w:id="1925" w:author="Craig Parker" w:date="2024-08-14T17:12:00Z" w16du:dateUtc="2024-08-14T15:12:00Z"/>
                    <w:rFonts w:ascii="Aptos Narrow" w:hAnsi="Aptos Narrow"/>
                    <w:color w:val="000000"/>
                    <w:sz w:val="22"/>
                    <w:szCs w:val="22"/>
                    <w:lang w:val="en-ZA" w:eastAsia="en-ZA"/>
                  </w:rPr>
                </w:rPrChange>
              </w:rPr>
            </w:pPr>
            <w:ins w:id="1926" w:author="Craig Parker" w:date="2024-08-14T17:12:00Z" w16du:dateUtc="2024-08-14T15:12:00Z">
              <w:r w:rsidRPr="00614D36">
                <w:rPr>
                  <w:rFonts w:ascii="Nunito" w:hAnsi="Nunito"/>
                  <w:color w:val="000000"/>
                  <w:sz w:val="22"/>
                  <w:szCs w:val="22"/>
                  <w:lang w:val="en-ZA" w:eastAsia="en-ZA"/>
                  <w:rPrChange w:id="1927" w:author="Craig Parker" w:date="2024-08-14T17:18:00Z" w16du:dateUtc="2024-08-14T15:18:00Z">
                    <w:rPr>
                      <w:rFonts w:ascii="Aptos Narrow" w:hAnsi="Aptos Narrow"/>
                      <w:color w:val="000000"/>
                      <w:sz w:val="22"/>
                      <w:szCs w:val="22"/>
                      <w:lang w:val="en-ZA" w:eastAsia="en-ZA"/>
                    </w:rPr>
                  </w:rPrChange>
                </w:rPr>
                <w:t>Remote Sensing Data</w:t>
              </w:r>
            </w:ins>
          </w:p>
        </w:tc>
        <w:tc>
          <w:tcPr>
            <w:tcW w:w="3713" w:type="pct"/>
            <w:shd w:val="clear" w:color="auto" w:fill="FFFFFF" w:themeFill="background1"/>
            <w:hideMark/>
            <w:tcPrChange w:id="1928" w:author="Craig Parker" w:date="2024-08-14T17:53:00Z" w16du:dateUtc="2024-08-14T15:53:00Z">
              <w:tcPr>
                <w:tcW w:w="3561" w:type="pct"/>
                <w:hideMark/>
              </w:tcPr>
            </w:tcPrChange>
          </w:tcPr>
          <w:p w14:paraId="4DB712A7"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929" w:author="Craig Parker" w:date="2024-08-14T17:12:00Z" w16du:dateUtc="2024-08-14T15:12:00Z"/>
                <w:rFonts w:ascii="Nunito" w:hAnsi="Nunito"/>
                <w:color w:val="000000"/>
                <w:sz w:val="22"/>
                <w:szCs w:val="22"/>
                <w:lang w:val="en-ZA" w:eastAsia="en-ZA"/>
                <w:rPrChange w:id="1930" w:author="Craig Parker" w:date="2024-08-14T17:18:00Z" w16du:dateUtc="2024-08-14T15:18:00Z">
                  <w:rPr>
                    <w:ins w:id="1931" w:author="Craig Parker" w:date="2024-08-14T17:12:00Z" w16du:dateUtc="2024-08-14T15:12:00Z"/>
                    <w:rFonts w:ascii="Aptos Narrow" w:hAnsi="Aptos Narrow"/>
                    <w:color w:val="000000"/>
                    <w:sz w:val="22"/>
                    <w:szCs w:val="22"/>
                    <w:lang w:val="en-ZA" w:eastAsia="en-ZA"/>
                  </w:rPr>
                </w:rPrChange>
              </w:rPr>
            </w:pPr>
            <w:ins w:id="1932" w:author="Craig Parker" w:date="2024-08-14T17:12:00Z" w16du:dateUtc="2024-08-14T15:12:00Z">
              <w:r w:rsidRPr="00614D36">
                <w:rPr>
                  <w:rFonts w:ascii="Nunito" w:hAnsi="Nunito"/>
                  <w:color w:val="000000"/>
                  <w:sz w:val="22"/>
                  <w:szCs w:val="22"/>
                  <w:lang w:val="en-ZA" w:eastAsia="en-ZA"/>
                  <w:rPrChange w:id="1933" w:author="Craig Parker" w:date="2024-08-14T17:18:00Z" w16du:dateUtc="2024-08-14T15:18:00Z">
                    <w:rPr>
                      <w:rFonts w:ascii="Aptos Narrow" w:hAnsi="Aptos Narrow"/>
                      <w:color w:val="000000"/>
                      <w:sz w:val="22"/>
                      <w:szCs w:val="22"/>
                      <w:lang w:val="en-ZA" w:eastAsia="en-ZA"/>
                    </w:rPr>
                  </w:rPrChange>
                </w:rPr>
                <w:t>Data derived from satellite sensors, including optical imagery and indicators of physical measures like land surface temperature, soil moisture estimates, and vegetation condition.</w:t>
              </w:r>
            </w:ins>
          </w:p>
        </w:tc>
      </w:tr>
      <w:tr w:rsidR="00523FB0" w:rsidRPr="00614D36" w14:paraId="3D248415" w14:textId="77777777" w:rsidTr="0027516D">
        <w:tblPrEx>
          <w:tblPrExChange w:id="1934" w:author="Craig Parker" w:date="2024-08-14T17:53:00Z" w16du:dateUtc="2024-08-14T15:53:00Z">
            <w:tblPrEx>
              <w:tblLayout w:type="fixed"/>
            </w:tblPrEx>
          </w:tblPrExChange>
        </w:tblPrEx>
        <w:trPr>
          <w:trHeight w:val="290"/>
          <w:ins w:id="1935" w:author="Craig Parker" w:date="2024-08-14T17:12:00Z" w16du:dateUtc="2024-08-14T15:12:00Z"/>
          <w:trPrChange w:id="1936"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937" w:author="Craig Parker" w:date="2024-08-14T17:53:00Z" w16du:dateUtc="2024-08-14T15:53:00Z">
              <w:tcPr>
                <w:tcW w:w="1287" w:type="pct"/>
                <w:noWrap/>
                <w:hideMark/>
              </w:tcPr>
            </w:tcPrChange>
          </w:tcPr>
          <w:p w14:paraId="311B9B0E" w14:textId="77777777" w:rsidR="00523FB0" w:rsidRPr="00614D36" w:rsidRDefault="00523FB0" w:rsidP="00523FB0">
            <w:pPr>
              <w:overflowPunct/>
              <w:autoSpaceDE/>
              <w:autoSpaceDN/>
              <w:adjustRightInd/>
              <w:rPr>
                <w:ins w:id="1938" w:author="Craig Parker" w:date="2024-08-14T17:12:00Z" w16du:dateUtc="2024-08-14T15:12:00Z"/>
                <w:rFonts w:ascii="Nunito" w:hAnsi="Nunito"/>
                <w:color w:val="000000"/>
                <w:sz w:val="22"/>
                <w:szCs w:val="22"/>
                <w:lang w:val="en-ZA" w:eastAsia="en-ZA"/>
                <w:rPrChange w:id="1939" w:author="Craig Parker" w:date="2024-08-14T17:18:00Z" w16du:dateUtc="2024-08-14T15:18:00Z">
                  <w:rPr>
                    <w:ins w:id="1940" w:author="Craig Parker" w:date="2024-08-14T17:12:00Z" w16du:dateUtc="2024-08-14T15:12:00Z"/>
                    <w:rFonts w:ascii="Aptos Narrow" w:hAnsi="Aptos Narrow"/>
                    <w:color w:val="000000"/>
                    <w:sz w:val="22"/>
                    <w:szCs w:val="22"/>
                    <w:lang w:val="en-ZA" w:eastAsia="en-ZA"/>
                  </w:rPr>
                </w:rPrChange>
              </w:rPr>
            </w:pPr>
            <w:ins w:id="1941" w:author="Craig Parker" w:date="2024-08-14T17:12:00Z" w16du:dateUtc="2024-08-14T15:12:00Z">
              <w:r w:rsidRPr="00614D36">
                <w:rPr>
                  <w:rFonts w:ascii="Nunito" w:hAnsi="Nunito"/>
                  <w:color w:val="000000"/>
                  <w:sz w:val="22"/>
                  <w:szCs w:val="22"/>
                  <w:lang w:val="en-ZA" w:eastAsia="en-ZA"/>
                  <w:rPrChange w:id="1942" w:author="Craig Parker" w:date="2024-08-14T17:18:00Z" w16du:dateUtc="2024-08-14T15:18:00Z">
                    <w:rPr>
                      <w:rFonts w:ascii="Aptos Narrow" w:hAnsi="Aptos Narrow"/>
                      <w:color w:val="000000"/>
                      <w:sz w:val="22"/>
                      <w:szCs w:val="22"/>
                      <w:lang w:val="en-ZA" w:eastAsia="en-ZA"/>
                    </w:rPr>
                  </w:rPrChange>
                </w:rPr>
                <w:t>Research Hubs</w:t>
              </w:r>
            </w:ins>
          </w:p>
        </w:tc>
        <w:tc>
          <w:tcPr>
            <w:tcW w:w="3713" w:type="pct"/>
            <w:shd w:val="clear" w:color="auto" w:fill="FFFFFF" w:themeFill="background1"/>
            <w:hideMark/>
            <w:tcPrChange w:id="1943" w:author="Craig Parker" w:date="2024-08-14T17:53:00Z" w16du:dateUtc="2024-08-14T15:53:00Z">
              <w:tcPr>
                <w:tcW w:w="3713" w:type="pct"/>
                <w:gridSpan w:val="2"/>
                <w:hideMark/>
              </w:tcPr>
            </w:tcPrChange>
          </w:tcPr>
          <w:p w14:paraId="0B18453A"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944" w:author="Craig Parker" w:date="2024-08-14T17:12:00Z" w16du:dateUtc="2024-08-14T15:12:00Z"/>
                <w:rFonts w:ascii="Nunito" w:hAnsi="Nunito"/>
                <w:color w:val="000000"/>
                <w:sz w:val="22"/>
                <w:szCs w:val="22"/>
                <w:lang w:val="en-ZA" w:eastAsia="en-ZA"/>
                <w:rPrChange w:id="1945" w:author="Craig Parker" w:date="2024-08-14T17:18:00Z" w16du:dateUtc="2024-08-14T15:18:00Z">
                  <w:rPr>
                    <w:ins w:id="1946" w:author="Craig Parker" w:date="2024-08-14T17:12:00Z" w16du:dateUtc="2024-08-14T15:12:00Z"/>
                    <w:rFonts w:ascii="Aptos Narrow" w:hAnsi="Aptos Narrow"/>
                    <w:color w:val="000000"/>
                    <w:sz w:val="22"/>
                    <w:szCs w:val="22"/>
                    <w:lang w:val="en-ZA" w:eastAsia="en-ZA"/>
                  </w:rPr>
                </w:rPrChange>
              </w:rPr>
            </w:pPr>
            <w:ins w:id="1947" w:author="Craig Parker" w:date="2024-08-14T17:12:00Z" w16du:dateUtc="2024-08-14T15:12:00Z">
              <w:r w:rsidRPr="00614D36">
                <w:rPr>
                  <w:rFonts w:ascii="Nunito" w:hAnsi="Nunito"/>
                  <w:color w:val="000000"/>
                  <w:sz w:val="22"/>
                  <w:szCs w:val="22"/>
                  <w:lang w:val="en-ZA" w:eastAsia="en-ZA"/>
                  <w:rPrChange w:id="1948" w:author="Craig Parker" w:date="2024-08-14T17:18:00Z" w16du:dateUtc="2024-08-14T15:18:00Z">
                    <w:rPr>
                      <w:rFonts w:ascii="Aptos Narrow" w:hAnsi="Aptos Narrow"/>
                      <w:color w:val="000000"/>
                      <w:sz w:val="22"/>
                      <w:szCs w:val="22"/>
                      <w:lang w:val="en-ZA" w:eastAsia="en-ZA"/>
                    </w:rPr>
                  </w:rPrChange>
                </w:rPr>
                <w:t>Seven NIH DS-I Africa U54 grants that are called Research Hubs and who contribute to and utilize shared data resources.</w:t>
              </w:r>
            </w:ins>
          </w:p>
        </w:tc>
      </w:tr>
      <w:tr w:rsidR="00523FB0" w:rsidRPr="00614D36" w14:paraId="75F1AEAB" w14:textId="77777777" w:rsidTr="0027516D">
        <w:trPr>
          <w:cnfStyle w:val="000000100000" w:firstRow="0" w:lastRow="0" w:firstColumn="0" w:lastColumn="0" w:oddVBand="0" w:evenVBand="0" w:oddHBand="1" w:evenHBand="0" w:firstRowFirstColumn="0" w:firstRowLastColumn="0" w:lastRowFirstColumn="0" w:lastRowLastColumn="0"/>
          <w:trHeight w:val="290"/>
          <w:ins w:id="1949" w:author="Craig Parker" w:date="2024-08-14T17:12:00Z" w16du:dateUtc="2024-08-14T15:12:00Z"/>
          <w:trPrChange w:id="1950"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951" w:author="Craig Parker" w:date="2024-08-14T17:53:00Z" w16du:dateUtc="2024-08-14T15:53:00Z">
              <w:tcPr>
                <w:tcW w:w="1439" w:type="pct"/>
                <w:gridSpan w:val="2"/>
                <w:noWrap/>
                <w:hideMark/>
              </w:tcPr>
            </w:tcPrChange>
          </w:tcPr>
          <w:p w14:paraId="3CEBF471"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952" w:author="Craig Parker" w:date="2024-08-14T17:12:00Z" w16du:dateUtc="2024-08-14T15:12:00Z"/>
                <w:rFonts w:ascii="Nunito" w:hAnsi="Nunito"/>
                <w:color w:val="000000"/>
                <w:sz w:val="22"/>
                <w:szCs w:val="22"/>
                <w:lang w:val="en-ZA" w:eastAsia="en-ZA"/>
                <w:rPrChange w:id="1953" w:author="Craig Parker" w:date="2024-08-14T17:18:00Z" w16du:dateUtc="2024-08-14T15:18:00Z">
                  <w:rPr>
                    <w:ins w:id="1954" w:author="Craig Parker" w:date="2024-08-14T17:12:00Z" w16du:dateUtc="2024-08-14T15:12:00Z"/>
                    <w:rFonts w:ascii="Aptos Narrow" w:hAnsi="Aptos Narrow"/>
                    <w:color w:val="000000"/>
                    <w:sz w:val="22"/>
                    <w:szCs w:val="22"/>
                    <w:lang w:val="en-ZA" w:eastAsia="en-ZA"/>
                  </w:rPr>
                </w:rPrChange>
              </w:rPr>
            </w:pPr>
            <w:ins w:id="1955" w:author="Craig Parker" w:date="2024-08-14T17:12:00Z" w16du:dateUtc="2024-08-14T15:12:00Z">
              <w:r w:rsidRPr="00614D36">
                <w:rPr>
                  <w:rFonts w:ascii="Nunito" w:hAnsi="Nunito"/>
                  <w:color w:val="000000"/>
                  <w:sz w:val="22"/>
                  <w:szCs w:val="22"/>
                  <w:lang w:val="en-ZA" w:eastAsia="en-ZA"/>
                  <w:rPrChange w:id="1956" w:author="Craig Parker" w:date="2024-08-14T17:18:00Z" w16du:dateUtc="2024-08-14T15:18:00Z">
                    <w:rPr>
                      <w:rFonts w:ascii="Aptos Narrow" w:hAnsi="Aptos Narrow"/>
                      <w:color w:val="000000"/>
                      <w:sz w:val="22"/>
                      <w:szCs w:val="22"/>
                      <w:lang w:val="en-ZA" w:eastAsia="en-ZA"/>
                    </w:rPr>
                  </w:rPrChange>
                </w:rPr>
                <w:t>Research Project 1 (RP1)</w:t>
              </w:r>
            </w:ins>
          </w:p>
        </w:tc>
        <w:tc>
          <w:tcPr>
            <w:tcW w:w="3713" w:type="pct"/>
            <w:shd w:val="clear" w:color="auto" w:fill="FFFFFF" w:themeFill="background1"/>
            <w:hideMark/>
            <w:tcPrChange w:id="1957" w:author="Craig Parker" w:date="2024-08-14T17:53:00Z" w16du:dateUtc="2024-08-14T15:53:00Z">
              <w:tcPr>
                <w:tcW w:w="3561" w:type="pct"/>
                <w:hideMark/>
              </w:tcPr>
            </w:tcPrChange>
          </w:tcPr>
          <w:p w14:paraId="430D7296"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958" w:author="Craig Parker" w:date="2024-08-14T17:12:00Z" w16du:dateUtc="2024-08-14T15:12:00Z"/>
                <w:rFonts w:ascii="Nunito" w:hAnsi="Nunito"/>
                <w:color w:val="000000"/>
                <w:sz w:val="22"/>
                <w:szCs w:val="22"/>
                <w:lang w:val="en-ZA" w:eastAsia="en-ZA"/>
                <w:rPrChange w:id="1959" w:author="Craig Parker" w:date="2024-08-14T17:18:00Z" w16du:dateUtc="2024-08-14T15:18:00Z">
                  <w:rPr>
                    <w:ins w:id="1960" w:author="Craig Parker" w:date="2024-08-14T17:12:00Z" w16du:dateUtc="2024-08-14T15:12:00Z"/>
                    <w:rFonts w:ascii="Aptos Narrow" w:hAnsi="Aptos Narrow"/>
                    <w:color w:val="000000"/>
                    <w:sz w:val="22"/>
                    <w:szCs w:val="22"/>
                    <w:lang w:val="en-ZA" w:eastAsia="en-ZA"/>
                  </w:rPr>
                </w:rPrChange>
              </w:rPr>
            </w:pPr>
            <w:ins w:id="1961" w:author="Craig Parker" w:date="2024-08-14T17:12:00Z" w16du:dateUtc="2024-08-14T15:12:00Z">
              <w:r w:rsidRPr="00614D36">
                <w:rPr>
                  <w:rFonts w:ascii="Nunito" w:hAnsi="Nunito"/>
                  <w:color w:val="000000"/>
                  <w:sz w:val="22"/>
                  <w:szCs w:val="22"/>
                  <w:lang w:val="en-ZA" w:eastAsia="en-ZA"/>
                  <w:rPrChange w:id="1962" w:author="Craig Parker" w:date="2024-08-14T17:18:00Z" w16du:dateUtc="2024-08-14T15:18:00Z">
                    <w:rPr>
                      <w:rFonts w:ascii="Aptos Narrow" w:hAnsi="Aptos Narrow"/>
                      <w:color w:val="000000"/>
                      <w:sz w:val="22"/>
                      <w:szCs w:val="22"/>
                      <w:lang w:val="en-ZA" w:eastAsia="en-ZA"/>
                    </w:rPr>
                  </w:rPrChange>
                </w:rPr>
                <w:t xml:space="preserve">The first major research project of the HEÂ²AT </w:t>
              </w:r>
              <w:proofErr w:type="spellStart"/>
              <w:r w:rsidRPr="00614D36">
                <w:rPr>
                  <w:rFonts w:ascii="Nunito" w:hAnsi="Nunito"/>
                  <w:color w:val="000000"/>
                  <w:sz w:val="22"/>
                  <w:szCs w:val="22"/>
                  <w:lang w:val="en-ZA" w:eastAsia="en-ZA"/>
                  <w:rPrChange w:id="1963"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964" w:author="Craig Parker" w:date="2024-08-14T17:18:00Z" w16du:dateUtc="2024-08-14T15:18:00Z">
                    <w:rPr>
                      <w:rFonts w:ascii="Aptos Narrow" w:hAnsi="Aptos Narrow"/>
                      <w:color w:val="000000"/>
                      <w:sz w:val="22"/>
                      <w:szCs w:val="22"/>
                      <w:lang w:val="en-ZA" w:eastAsia="en-ZA"/>
                    </w:rPr>
                  </w:rPrChange>
                </w:rPr>
                <w:t>, focusing on individual participant data meta-analysis of heat-health impacts.</w:t>
              </w:r>
            </w:ins>
          </w:p>
        </w:tc>
      </w:tr>
      <w:tr w:rsidR="00523FB0" w:rsidRPr="00614D36" w14:paraId="2B5CC0C1" w14:textId="77777777" w:rsidTr="0027516D">
        <w:tblPrEx>
          <w:tblPrExChange w:id="1965" w:author="Craig Parker" w:date="2024-08-14T17:53:00Z" w16du:dateUtc="2024-08-14T15:53:00Z">
            <w:tblPrEx>
              <w:tblLayout w:type="fixed"/>
            </w:tblPrEx>
          </w:tblPrExChange>
        </w:tblPrEx>
        <w:trPr>
          <w:trHeight w:val="290"/>
          <w:ins w:id="1966" w:author="Craig Parker" w:date="2024-08-14T17:12:00Z" w16du:dateUtc="2024-08-14T15:12:00Z"/>
          <w:trPrChange w:id="1967"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968" w:author="Craig Parker" w:date="2024-08-14T17:53:00Z" w16du:dateUtc="2024-08-14T15:53:00Z">
              <w:tcPr>
                <w:tcW w:w="1287" w:type="pct"/>
                <w:noWrap/>
                <w:hideMark/>
              </w:tcPr>
            </w:tcPrChange>
          </w:tcPr>
          <w:p w14:paraId="53C6CF94" w14:textId="77777777" w:rsidR="00523FB0" w:rsidRPr="00614D36" w:rsidRDefault="00523FB0" w:rsidP="00523FB0">
            <w:pPr>
              <w:overflowPunct/>
              <w:autoSpaceDE/>
              <w:autoSpaceDN/>
              <w:adjustRightInd/>
              <w:rPr>
                <w:ins w:id="1969" w:author="Craig Parker" w:date="2024-08-14T17:12:00Z" w16du:dateUtc="2024-08-14T15:12:00Z"/>
                <w:rFonts w:ascii="Nunito" w:hAnsi="Nunito"/>
                <w:color w:val="000000"/>
                <w:sz w:val="22"/>
                <w:szCs w:val="22"/>
                <w:lang w:val="en-ZA" w:eastAsia="en-ZA"/>
                <w:rPrChange w:id="1970" w:author="Craig Parker" w:date="2024-08-14T17:18:00Z" w16du:dateUtc="2024-08-14T15:18:00Z">
                  <w:rPr>
                    <w:ins w:id="1971" w:author="Craig Parker" w:date="2024-08-14T17:12:00Z" w16du:dateUtc="2024-08-14T15:12:00Z"/>
                    <w:rFonts w:ascii="Aptos Narrow" w:hAnsi="Aptos Narrow"/>
                    <w:color w:val="000000"/>
                    <w:sz w:val="22"/>
                    <w:szCs w:val="22"/>
                    <w:lang w:val="en-ZA" w:eastAsia="en-ZA"/>
                  </w:rPr>
                </w:rPrChange>
              </w:rPr>
            </w:pPr>
            <w:ins w:id="1972" w:author="Craig Parker" w:date="2024-08-14T17:12:00Z" w16du:dateUtc="2024-08-14T15:12:00Z">
              <w:r w:rsidRPr="00614D36">
                <w:rPr>
                  <w:rFonts w:ascii="Nunito" w:hAnsi="Nunito"/>
                  <w:color w:val="000000"/>
                  <w:sz w:val="22"/>
                  <w:szCs w:val="22"/>
                  <w:lang w:val="en-ZA" w:eastAsia="en-ZA"/>
                  <w:rPrChange w:id="1973" w:author="Craig Parker" w:date="2024-08-14T17:18:00Z" w16du:dateUtc="2024-08-14T15:18:00Z">
                    <w:rPr>
                      <w:rFonts w:ascii="Aptos Narrow" w:hAnsi="Aptos Narrow"/>
                      <w:color w:val="000000"/>
                      <w:sz w:val="22"/>
                      <w:szCs w:val="22"/>
                      <w:lang w:val="en-ZA" w:eastAsia="en-ZA"/>
                    </w:rPr>
                  </w:rPrChange>
                </w:rPr>
                <w:t>Research Project 2 (RP2)</w:t>
              </w:r>
            </w:ins>
          </w:p>
        </w:tc>
        <w:tc>
          <w:tcPr>
            <w:tcW w:w="3713" w:type="pct"/>
            <w:shd w:val="clear" w:color="auto" w:fill="FFFFFF" w:themeFill="background1"/>
            <w:hideMark/>
            <w:tcPrChange w:id="1974" w:author="Craig Parker" w:date="2024-08-14T17:53:00Z" w16du:dateUtc="2024-08-14T15:53:00Z">
              <w:tcPr>
                <w:tcW w:w="3713" w:type="pct"/>
                <w:gridSpan w:val="2"/>
                <w:hideMark/>
              </w:tcPr>
            </w:tcPrChange>
          </w:tcPr>
          <w:p w14:paraId="0D164B8B"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1975" w:author="Craig Parker" w:date="2024-08-14T17:12:00Z" w16du:dateUtc="2024-08-14T15:12:00Z"/>
                <w:rFonts w:ascii="Nunito" w:hAnsi="Nunito"/>
                <w:color w:val="000000"/>
                <w:sz w:val="22"/>
                <w:szCs w:val="22"/>
                <w:lang w:val="en-ZA" w:eastAsia="en-ZA"/>
                <w:rPrChange w:id="1976" w:author="Craig Parker" w:date="2024-08-14T17:18:00Z" w16du:dateUtc="2024-08-14T15:18:00Z">
                  <w:rPr>
                    <w:ins w:id="1977" w:author="Craig Parker" w:date="2024-08-14T17:12:00Z" w16du:dateUtc="2024-08-14T15:12:00Z"/>
                    <w:rFonts w:ascii="Aptos Narrow" w:hAnsi="Aptos Narrow"/>
                    <w:color w:val="000000"/>
                    <w:sz w:val="22"/>
                    <w:szCs w:val="22"/>
                    <w:lang w:val="en-ZA" w:eastAsia="en-ZA"/>
                  </w:rPr>
                </w:rPrChange>
              </w:rPr>
            </w:pPr>
            <w:ins w:id="1978" w:author="Craig Parker" w:date="2024-08-14T17:12:00Z" w16du:dateUtc="2024-08-14T15:12:00Z">
              <w:r w:rsidRPr="00614D36">
                <w:rPr>
                  <w:rFonts w:ascii="Nunito" w:hAnsi="Nunito"/>
                  <w:color w:val="000000"/>
                  <w:sz w:val="22"/>
                  <w:szCs w:val="22"/>
                  <w:lang w:val="en-ZA" w:eastAsia="en-ZA"/>
                  <w:rPrChange w:id="1979" w:author="Craig Parker" w:date="2024-08-14T17:18:00Z" w16du:dateUtc="2024-08-14T15:18:00Z">
                    <w:rPr>
                      <w:rFonts w:ascii="Aptos Narrow" w:hAnsi="Aptos Narrow"/>
                      <w:color w:val="000000"/>
                      <w:sz w:val="22"/>
                      <w:szCs w:val="22"/>
                      <w:lang w:val="en-ZA" w:eastAsia="en-ZA"/>
                    </w:rPr>
                  </w:rPrChange>
                </w:rPr>
                <w:t xml:space="preserve">The second major research project of the HEÂ²AT </w:t>
              </w:r>
              <w:proofErr w:type="spellStart"/>
              <w:r w:rsidRPr="00614D36">
                <w:rPr>
                  <w:rFonts w:ascii="Nunito" w:hAnsi="Nunito"/>
                  <w:color w:val="000000"/>
                  <w:sz w:val="22"/>
                  <w:szCs w:val="22"/>
                  <w:lang w:val="en-ZA" w:eastAsia="en-ZA"/>
                  <w:rPrChange w:id="1980"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1981" w:author="Craig Parker" w:date="2024-08-14T17:18:00Z" w16du:dateUtc="2024-08-14T15:18:00Z">
                    <w:rPr>
                      <w:rFonts w:ascii="Aptos Narrow" w:hAnsi="Aptos Narrow"/>
                      <w:color w:val="000000"/>
                      <w:sz w:val="22"/>
                      <w:szCs w:val="22"/>
                      <w:lang w:val="en-ZA" w:eastAsia="en-ZA"/>
                    </w:rPr>
                  </w:rPrChange>
                </w:rPr>
                <w:t>, focusing on urban heat vulnerability and early warning systems.</w:t>
              </w:r>
            </w:ins>
          </w:p>
        </w:tc>
      </w:tr>
      <w:tr w:rsidR="00523FB0" w:rsidRPr="00614D36" w14:paraId="43ECA5A2" w14:textId="77777777" w:rsidTr="0027516D">
        <w:trPr>
          <w:cnfStyle w:val="000000100000" w:firstRow="0" w:lastRow="0" w:firstColumn="0" w:lastColumn="0" w:oddVBand="0" w:evenVBand="0" w:oddHBand="1" w:evenHBand="0" w:firstRowFirstColumn="0" w:firstRowLastColumn="0" w:lastRowFirstColumn="0" w:lastRowLastColumn="0"/>
          <w:trHeight w:val="580"/>
          <w:ins w:id="1982" w:author="Craig Parker" w:date="2024-08-14T17:12:00Z" w16du:dateUtc="2024-08-14T15:12:00Z"/>
          <w:trPrChange w:id="1983"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984" w:author="Craig Parker" w:date="2024-08-14T17:53:00Z" w16du:dateUtc="2024-08-14T15:53:00Z">
              <w:tcPr>
                <w:tcW w:w="1439" w:type="pct"/>
                <w:gridSpan w:val="2"/>
                <w:noWrap/>
                <w:hideMark/>
              </w:tcPr>
            </w:tcPrChange>
          </w:tcPr>
          <w:p w14:paraId="205B7ADD"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1985" w:author="Craig Parker" w:date="2024-08-14T17:12:00Z" w16du:dateUtc="2024-08-14T15:12:00Z"/>
                <w:rFonts w:ascii="Nunito" w:hAnsi="Nunito"/>
                <w:color w:val="000000"/>
                <w:sz w:val="22"/>
                <w:szCs w:val="22"/>
                <w:lang w:val="en-ZA" w:eastAsia="en-ZA"/>
                <w:rPrChange w:id="1986" w:author="Craig Parker" w:date="2024-08-14T17:18:00Z" w16du:dateUtc="2024-08-14T15:18:00Z">
                  <w:rPr>
                    <w:ins w:id="1987" w:author="Craig Parker" w:date="2024-08-14T17:12:00Z" w16du:dateUtc="2024-08-14T15:12:00Z"/>
                    <w:rFonts w:ascii="Aptos Narrow" w:hAnsi="Aptos Narrow"/>
                    <w:color w:val="000000"/>
                    <w:sz w:val="22"/>
                    <w:szCs w:val="22"/>
                    <w:lang w:val="en-ZA" w:eastAsia="en-ZA"/>
                  </w:rPr>
                </w:rPrChange>
              </w:rPr>
            </w:pPr>
            <w:ins w:id="1988" w:author="Craig Parker" w:date="2024-08-14T17:12:00Z" w16du:dateUtc="2024-08-14T15:12:00Z">
              <w:r w:rsidRPr="00614D36">
                <w:rPr>
                  <w:rFonts w:ascii="Nunito" w:hAnsi="Nunito"/>
                  <w:color w:val="000000"/>
                  <w:sz w:val="22"/>
                  <w:szCs w:val="22"/>
                  <w:lang w:val="en-ZA" w:eastAsia="en-ZA"/>
                  <w:rPrChange w:id="1989" w:author="Craig Parker" w:date="2024-08-14T17:18:00Z" w16du:dateUtc="2024-08-14T15:18:00Z">
                    <w:rPr>
                      <w:rFonts w:ascii="Aptos Narrow" w:hAnsi="Aptos Narrow"/>
                      <w:color w:val="000000"/>
                      <w:sz w:val="22"/>
                      <w:szCs w:val="22"/>
                      <w:lang w:val="en-ZA" w:eastAsia="en-ZA"/>
                    </w:rPr>
                  </w:rPrChange>
                </w:rPr>
                <w:t>Responsible Party</w:t>
              </w:r>
            </w:ins>
          </w:p>
        </w:tc>
        <w:tc>
          <w:tcPr>
            <w:tcW w:w="3713" w:type="pct"/>
            <w:shd w:val="clear" w:color="auto" w:fill="FFFFFF" w:themeFill="background1"/>
            <w:hideMark/>
            <w:tcPrChange w:id="1990" w:author="Craig Parker" w:date="2024-08-14T17:53:00Z" w16du:dateUtc="2024-08-14T15:53:00Z">
              <w:tcPr>
                <w:tcW w:w="3561" w:type="pct"/>
                <w:hideMark/>
              </w:tcPr>
            </w:tcPrChange>
          </w:tcPr>
          <w:p w14:paraId="70854673"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1991" w:author="Craig Parker" w:date="2024-08-14T17:12:00Z" w16du:dateUtc="2024-08-14T15:12:00Z"/>
                <w:rFonts w:ascii="Nunito" w:hAnsi="Nunito"/>
                <w:color w:val="000000"/>
                <w:sz w:val="22"/>
                <w:szCs w:val="22"/>
                <w:lang w:val="en-ZA" w:eastAsia="en-ZA"/>
                <w:rPrChange w:id="1992" w:author="Craig Parker" w:date="2024-08-14T17:18:00Z" w16du:dateUtc="2024-08-14T15:18:00Z">
                  <w:rPr>
                    <w:ins w:id="1993" w:author="Craig Parker" w:date="2024-08-14T17:12:00Z" w16du:dateUtc="2024-08-14T15:12:00Z"/>
                    <w:rFonts w:ascii="Aptos Narrow" w:hAnsi="Aptos Narrow"/>
                    <w:color w:val="000000"/>
                    <w:sz w:val="22"/>
                    <w:szCs w:val="22"/>
                    <w:lang w:val="en-ZA" w:eastAsia="en-ZA"/>
                  </w:rPr>
                </w:rPrChange>
              </w:rPr>
            </w:pPr>
            <w:ins w:id="1994" w:author="Craig Parker" w:date="2024-08-14T17:12:00Z" w16du:dateUtc="2024-08-14T15:12:00Z">
              <w:r w:rsidRPr="00614D36">
                <w:rPr>
                  <w:rFonts w:ascii="Nunito" w:hAnsi="Nunito"/>
                  <w:color w:val="000000"/>
                  <w:sz w:val="22"/>
                  <w:szCs w:val="22"/>
                  <w:lang w:val="en-ZA" w:eastAsia="en-ZA"/>
                  <w:rPrChange w:id="1995" w:author="Craig Parker" w:date="2024-08-14T17:18:00Z" w16du:dateUtc="2024-08-14T15:18:00Z">
                    <w:rPr>
                      <w:rFonts w:ascii="Aptos Narrow" w:hAnsi="Aptos Narrow"/>
                      <w:color w:val="000000"/>
                      <w:sz w:val="22"/>
                      <w:szCs w:val="22"/>
                      <w:lang w:val="en-ZA" w:eastAsia="en-ZA"/>
                    </w:rPr>
                  </w:rPrChange>
                </w:rPr>
                <w:t>A public or private body or any other person which alone or in conjunction with others determines the purpose of and means for Processing Personal Data.</w:t>
              </w:r>
            </w:ins>
          </w:p>
        </w:tc>
      </w:tr>
      <w:tr w:rsidR="00523FB0" w:rsidRPr="00614D36" w14:paraId="1B75E3A3" w14:textId="77777777" w:rsidTr="0027516D">
        <w:tblPrEx>
          <w:tblPrExChange w:id="1996" w:author="Craig Parker" w:date="2024-08-14T17:53:00Z" w16du:dateUtc="2024-08-14T15:53:00Z">
            <w:tblPrEx>
              <w:tblLayout w:type="fixed"/>
            </w:tblPrEx>
          </w:tblPrExChange>
        </w:tblPrEx>
        <w:trPr>
          <w:trHeight w:val="290"/>
          <w:ins w:id="1997" w:author="Craig Parker" w:date="2024-08-14T17:12:00Z" w16du:dateUtc="2024-08-14T15:12:00Z"/>
          <w:trPrChange w:id="1998"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1999" w:author="Craig Parker" w:date="2024-08-14T17:53:00Z" w16du:dateUtc="2024-08-14T15:53:00Z">
              <w:tcPr>
                <w:tcW w:w="1287" w:type="pct"/>
                <w:noWrap/>
                <w:hideMark/>
              </w:tcPr>
            </w:tcPrChange>
          </w:tcPr>
          <w:p w14:paraId="689B1B6E" w14:textId="77777777" w:rsidR="00523FB0" w:rsidRPr="00614D36" w:rsidRDefault="00523FB0" w:rsidP="00523FB0">
            <w:pPr>
              <w:overflowPunct/>
              <w:autoSpaceDE/>
              <w:autoSpaceDN/>
              <w:adjustRightInd/>
              <w:rPr>
                <w:ins w:id="2000" w:author="Craig Parker" w:date="2024-08-14T17:12:00Z" w16du:dateUtc="2024-08-14T15:12:00Z"/>
                <w:rFonts w:ascii="Nunito" w:hAnsi="Nunito"/>
                <w:color w:val="000000"/>
                <w:sz w:val="22"/>
                <w:szCs w:val="22"/>
                <w:lang w:val="en-ZA" w:eastAsia="en-ZA"/>
                <w:rPrChange w:id="2001" w:author="Craig Parker" w:date="2024-08-14T17:18:00Z" w16du:dateUtc="2024-08-14T15:18:00Z">
                  <w:rPr>
                    <w:ins w:id="2002" w:author="Craig Parker" w:date="2024-08-14T17:12:00Z" w16du:dateUtc="2024-08-14T15:12:00Z"/>
                    <w:rFonts w:ascii="Aptos Narrow" w:hAnsi="Aptos Narrow"/>
                    <w:color w:val="000000"/>
                    <w:sz w:val="22"/>
                    <w:szCs w:val="22"/>
                    <w:lang w:val="en-ZA" w:eastAsia="en-ZA"/>
                  </w:rPr>
                </w:rPrChange>
              </w:rPr>
            </w:pPr>
            <w:ins w:id="2003" w:author="Craig Parker" w:date="2024-08-14T17:12:00Z" w16du:dateUtc="2024-08-14T15:12:00Z">
              <w:r w:rsidRPr="00614D36">
                <w:rPr>
                  <w:rFonts w:ascii="Nunito" w:hAnsi="Nunito"/>
                  <w:color w:val="000000"/>
                  <w:sz w:val="22"/>
                  <w:szCs w:val="22"/>
                  <w:lang w:val="en-ZA" w:eastAsia="en-ZA"/>
                  <w:rPrChange w:id="2004" w:author="Craig Parker" w:date="2024-08-14T17:18:00Z" w16du:dateUtc="2024-08-14T15:18:00Z">
                    <w:rPr>
                      <w:rFonts w:ascii="Aptos Narrow" w:hAnsi="Aptos Narrow"/>
                      <w:color w:val="000000"/>
                      <w:sz w:val="22"/>
                      <w:szCs w:val="22"/>
                      <w:lang w:val="en-ZA" w:eastAsia="en-ZA"/>
                    </w:rPr>
                  </w:rPrChange>
                </w:rPr>
                <w:t>Sensitive data</w:t>
              </w:r>
            </w:ins>
          </w:p>
        </w:tc>
        <w:tc>
          <w:tcPr>
            <w:tcW w:w="3713" w:type="pct"/>
            <w:shd w:val="clear" w:color="auto" w:fill="FFFFFF" w:themeFill="background1"/>
            <w:hideMark/>
            <w:tcPrChange w:id="2005" w:author="Craig Parker" w:date="2024-08-14T17:53:00Z" w16du:dateUtc="2024-08-14T15:53:00Z">
              <w:tcPr>
                <w:tcW w:w="3713" w:type="pct"/>
                <w:gridSpan w:val="2"/>
                <w:hideMark/>
              </w:tcPr>
            </w:tcPrChange>
          </w:tcPr>
          <w:p w14:paraId="2178342A"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2006" w:author="Craig Parker" w:date="2024-08-14T17:12:00Z" w16du:dateUtc="2024-08-14T15:12:00Z"/>
                <w:rFonts w:ascii="Nunito" w:hAnsi="Nunito"/>
                <w:color w:val="000000"/>
                <w:sz w:val="22"/>
                <w:szCs w:val="22"/>
                <w:lang w:val="en-ZA" w:eastAsia="en-ZA"/>
                <w:rPrChange w:id="2007" w:author="Craig Parker" w:date="2024-08-14T17:18:00Z" w16du:dateUtc="2024-08-14T15:18:00Z">
                  <w:rPr>
                    <w:ins w:id="2008" w:author="Craig Parker" w:date="2024-08-14T17:12:00Z" w16du:dateUtc="2024-08-14T15:12:00Z"/>
                    <w:rFonts w:ascii="Aptos Narrow" w:hAnsi="Aptos Narrow"/>
                    <w:color w:val="000000"/>
                    <w:sz w:val="22"/>
                    <w:szCs w:val="22"/>
                    <w:lang w:val="en-ZA" w:eastAsia="en-ZA"/>
                  </w:rPr>
                </w:rPrChange>
              </w:rPr>
            </w:pPr>
            <w:ins w:id="2009" w:author="Craig Parker" w:date="2024-08-14T17:12:00Z" w16du:dateUtc="2024-08-14T15:12:00Z">
              <w:r w:rsidRPr="00614D36">
                <w:rPr>
                  <w:rFonts w:ascii="Nunito" w:hAnsi="Nunito"/>
                  <w:color w:val="000000"/>
                  <w:sz w:val="22"/>
                  <w:szCs w:val="22"/>
                  <w:lang w:val="en-ZA" w:eastAsia="en-ZA"/>
                  <w:rPrChange w:id="2010" w:author="Craig Parker" w:date="2024-08-14T17:18:00Z" w16du:dateUtc="2024-08-14T15:18:00Z">
                    <w:rPr>
                      <w:rFonts w:ascii="Aptos Narrow" w:hAnsi="Aptos Narrow"/>
                      <w:color w:val="000000"/>
                      <w:sz w:val="22"/>
                      <w:szCs w:val="22"/>
                      <w:lang w:val="en-ZA" w:eastAsia="en-ZA"/>
                    </w:rPr>
                  </w:rPrChange>
                </w:rPr>
                <w:t>Data that pertains to an individual's personal information, health, finances, occupation, etc.</w:t>
              </w:r>
            </w:ins>
          </w:p>
        </w:tc>
      </w:tr>
      <w:tr w:rsidR="00523FB0" w:rsidRPr="00614D36" w14:paraId="51254BB4" w14:textId="77777777" w:rsidTr="0027516D">
        <w:trPr>
          <w:cnfStyle w:val="000000100000" w:firstRow="0" w:lastRow="0" w:firstColumn="0" w:lastColumn="0" w:oddVBand="0" w:evenVBand="0" w:oddHBand="1" w:evenHBand="0" w:firstRowFirstColumn="0" w:firstRowLastColumn="0" w:lastRowFirstColumn="0" w:lastRowLastColumn="0"/>
          <w:trHeight w:val="290"/>
          <w:ins w:id="2011" w:author="Craig Parker" w:date="2024-08-14T17:12:00Z" w16du:dateUtc="2024-08-14T15:12:00Z"/>
          <w:trPrChange w:id="2012"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2013" w:author="Craig Parker" w:date="2024-08-14T17:53:00Z" w16du:dateUtc="2024-08-14T15:53:00Z">
              <w:tcPr>
                <w:tcW w:w="1439" w:type="pct"/>
                <w:gridSpan w:val="2"/>
                <w:noWrap/>
                <w:hideMark/>
              </w:tcPr>
            </w:tcPrChange>
          </w:tcPr>
          <w:p w14:paraId="14AA966B"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2014" w:author="Craig Parker" w:date="2024-08-14T17:12:00Z" w16du:dateUtc="2024-08-14T15:12:00Z"/>
                <w:rFonts w:ascii="Nunito" w:hAnsi="Nunito"/>
                <w:color w:val="000000"/>
                <w:sz w:val="22"/>
                <w:szCs w:val="22"/>
                <w:lang w:val="en-ZA" w:eastAsia="en-ZA"/>
                <w:rPrChange w:id="2015" w:author="Craig Parker" w:date="2024-08-14T17:18:00Z" w16du:dateUtc="2024-08-14T15:18:00Z">
                  <w:rPr>
                    <w:ins w:id="2016" w:author="Craig Parker" w:date="2024-08-14T17:12:00Z" w16du:dateUtc="2024-08-14T15:12:00Z"/>
                    <w:rFonts w:ascii="Aptos Narrow" w:hAnsi="Aptos Narrow"/>
                    <w:color w:val="000000"/>
                    <w:sz w:val="22"/>
                    <w:szCs w:val="22"/>
                    <w:lang w:val="en-ZA" w:eastAsia="en-ZA"/>
                  </w:rPr>
                </w:rPrChange>
              </w:rPr>
            </w:pPr>
            <w:ins w:id="2017" w:author="Craig Parker" w:date="2024-08-14T17:12:00Z" w16du:dateUtc="2024-08-14T15:12:00Z">
              <w:r w:rsidRPr="00614D36">
                <w:rPr>
                  <w:rFonts w:ascii="Nunito" w:hAnsi="Nunito"/>
                  <w:color w:val="000000"/>
                  <w:sz w:val="22"/>
                  <w:szCs w:val="22"/>
                  <w:lang w:val="en-ZA" w:eastAsia="en-ZA"/>
                  <w:rPrChange w:id="2018" w:author="Craig Parker" w:date="2024-08-14T17:18:00Z" w16du:dateUtc="2024-08-14T15:18:00Z">
                    <w:rPr>
                      <w:rFonts w:ascii="Aptos Narrow" w:hAnsi="Aptos Narrow"/>
                      <w:color w:val="000000"/>
                      <w:sz w:val="22"/>
                      <w:szCs w:val="22"/>
                      <w:lang w:val="en-ZA" w:eastAsia="en-ZA"/>
                    </w:rPr>
                  </w:rPrChange>
                </w:rPr>
                <w:t>Shuttle Radar Topography Mission (SRTM)</w:t>
              </w:r>
            </w:ins>
          </w:p>
        </w:tc>
        <w:tc>
          <w:tcPr>
            <w:tcW w:w="3713" w:type="pct"/>
            <w:shd w:val="clear" w:color="auto" w:fill="FFFFFF" w:themeFill="background1"/>
            <w:hideMark/>
            <w:tcPrChange w:id="2019" w:author="Craig Parker" w:date="2024-08-14T17:53:00Z" w16du:dateUtc="2024-08-14T15:53:00Z">
              <w:tcPr>
                <w:tcW w:w="3561" w:type="pct"/>
                <w:hideMark/>
              </w:tcPr>
            </w:tcPrChange>
          </w:tcPr>
          <w:p w14:paraId="6F59552B"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2020" w:author="Craig Parker" w:date="2024-08-14T17:12:00Z" w16du:dateUtc="2024-08-14T15:12:00Z"/>
                <w:rFonts w:ascii="Nunito" w:hAnsi="Nunito"/>
                <w:color w:val="000000"/>
                <w:sz w:val="22"/>
                <w:szCs w:val="22"/>
                <w:lang w:val="en-ZA" w:eastAsia="en-ZA"/>
                <w:rPrChange w:id="2021" w:author="Craig Parker" w:date="2024-08-14T17:18:00Z" w16du:dateUtc="2024-08-14T15:18:00Z">
                  <w:rPr>
                    <w:ins w:id="2022" w:author="Craig Parker" w:date="2024-08-14T17:12:00Z" w16du:dateUtc="2024-08-14T15:12:00Z"/>
                    <w:rFonts w:ascii="Aptos Narrow" w:hAnsi="Aptos Narrow"/>
                    <w:color w:val="000000"/>
                    <w:sz w:val="22"/>
                    <w:szCs w:val="22"/>
                    <w:lang w:val="en-ZA" w:eastAsia="en-ZA"/>
                  </w:rPr>
                </w:rPrChange>
              </w:rPr>
            </w:pPr>
            <w:ins w:id="2023" w:author="Craig Parker" w:date="2024-08-14T17:12:00Z" w16du:dateUtc="2024-08-14T15:12:00Z">
              <w:r w:rsidRPr="00614D36">
                <w:rPr>
                  <w:rFonts w:ascii="Nunito" w:hAnsi="Nunito"/>
                  <w:color w:val="000000"/>
                  <w:sz w:val="22"/>
                  <w:szCs w:val="22"/>
                  <w:lang w:val="en-ZA" w:eastAsia="en-ZA"/>
                  <w:rPrChange w:id="2024" w:author="Craig Parker" w:date="2024-08-14T17:18:00Z" w16du:dateUtc="2024-08-14T15:18:00Z">
                    <w:rPr>
                      <w:rFonts w:ascii="Aptos Narrow" w:hAnsi="Aptos Narrow"/>
                      <w:color w:val="000000"/>
                      <w:sz w:val="22"/>
                      <w:szCs w:val="22"/>
                      <w:lang w:val="en-ZA" w:eastAsia="en-ZA"/>
                    </w:rPr>
                  </w:rPrChange>
                </w:rPr>
                <w:t>A mission that obtained elevation data for most of the Earth using radar interferometry.</w:t>
              </w:r>
            </w:ins>
          </w:p>
        </w:tc>
      </w:tr>
      <w:tr w:rsidR="00523FB0" w:rsidRPr="00614D36" w14:paraId="0333EE76" w14:textId="77777777" w:rsidTr="0027516D">
        <w:tblPrEx>
          <w:tblPrExChange w:id="2025" w:author="Craig Parker" w:date="2024-08-14T17:53:00Z" w16du:dateUtc="2024-08-14T15:53:00Z">
            <w:tblPrEx>
              <w:tblLayout w:type="fixed"/>
            </w:tblPrEx>
          </w:tblPrExChange>
        </w:tblPrEx>
        <w:trPr>
          <w:trHeight w:val="580"/>
          <w:ins w:id="2026" w:author="Craig Parker" w:date="2024-08-14T17:12:00Z" w16du:dateUtc="2024-08-14T15:12:00Z"/>
          <w:trPrChange w:id="2027" w:author="Craig Parker" w:date="2024-08-14T17:53:00Z" w16du:dateUtc="2024-08-14T15:53:00Z">
            <w:trPr>
              <w:trHeight w:val="58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2028" w:author="Craig Parker" w:date="2024-08-14T17:53:00Z" w16du:dateUtc="2024-08-14T15:53:00Z">
              <w:tcPr>
                <w:tcW w:w="1287" w:type="pct"/>
                <w:noWrap/>
                <w:hideMark/>
              </w:tcPr>
            </w:tcPrChange>
          </w:tcPr>
          <w:p w14:paraId="1ED6269D" w14:textId="77777777" w:rsidR="00523FB0" w:rsidRPr="00614D36" w:rsidRDefault="00523FB0" w:rsidP="00523FB0">
            <w:pPr>
              <w:overflowPunct/>
              <w:autoSpaceDE/>
              <w:autoSpaceDN/>
              <w:adjustRightInd/>
              <w:rPr>
                <w:ins w:id="2029" w:author="Craig Parker" w:date="2024-08-14T17:12:00Z" w16du:dateUtc="2024-08-14T15:12:00Z"/>
                <w:rFonts w:ascii="Nunito" w:hAnsi="Nunito"/>
                <w:color w:val="000000"/>
                <w:sz w:val="22"/>
                <w:szCs w:val="22"/>
                <w:lang w:val="en-ZA" w:eastAsia="en-ZA"/>
                <w:rPrChange w:id="2030" w:author="Craig Parker" w:date="2024-08-14T17:18:00Z" w16du:dateUtc="2024-08-14T15:18:00Z">
                  <w:rPr>
                    <w:ins w:id="2031" w:author="Craig Parker" w:date="2024-08-14T17:12:00Z" w16du:dateUtc="2024-08-14T15:12:00Z"/>
                    <w:rFonts w:ascii="Aptos Narrow" w:hAnsi="Aptos Narrow"/>
                    <w:color w:val="000000"/>
                    <w:sz w:val="22"/>
                    <w:szCs w:val="22"/>
                    <w:lang w:val="en-ZA" w:eastAsia="en-ZA"/>
                  </w:rPr>
                </w:rPrChange>
              </w:rPr>
            </w:pPr>
            <w:ins w:id="2032" w:author="Craig Parker" w:date="2024-08-14T17:12:00Z" w16du:dateUtc="2024-08-14T15:12:00Z">
              <w:r w:rsidRPr="00614D36">
                <w:rPr>
                  <w:rFonts w:ascii="Nunito" w:hAnsi="Nunito"/>
                  <w:color w:val="000000"/>
                  <w:sz w:val="22"/>
                  <w:szCs w:val="22"/>
                  <w:lang w:val="en-ZA" w:eastAsia="en-ZA"/>
                  <w:rPrChange w:id="2033" w:author="Craig Parker" w:date="2024-08-14T17:18:00Z" w16du:dateUtc="2024-08-14T15:18:00Z">
                    <w:rPr>
                      <w:rFonts w:ascii="Aptos Narrow" w:hAnsi="Aptos Narrow"/>
                      <w:color w:val="000000"/>
                      <w:sz w:val="22"/>
                      <w:szCs w:val="22"/>
                      <w:lang w:val="en-ZA" w:eastAsia="en-ZA"/>
                    </w:rPr>
                  </w:rPrChange>
                </w:rPr>
                <w:t>Social Media Data</w:t>
              </w:r>
            </w:ins>
          </w:p>
        </w:tc>
        <w:tc>
          <w:tcPr>
            <w:tcW w:w="3713" w:type="pct"/>
            <w:shd w:val="clear" w:color="auto" w:fill="FFFFFF" w:themeFill="background1"/>
            <w:hideMark/>
            <w:tcPrChange w:id="2034" w:author="Craig Parker" w:date="2024-08-14T17:53:00Z" w16du:dateUtc="2024-08-14T15:53:00Z">
              <w:tcPr>
                <w:tcW w:w="3713" w:type="pct"/>
                <w:gridSpan w:val="2"/>
                <w:hideMark/>
              </w:tcPr>
            </w:tcPrChange>
          </w:tcPr>
          <w:p w14:paraId="18940FEE"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2035" w:author="Craig Parker" w:date="2024-08-14T17:12:00Z" w16du:dateUtc="2024-08-14T15:12:00Z"/>
                <w:rFonts w:ascii="Nunito" w:hAnsi="Nunito"/>
                <w:color w:val="000000"/>
                <w:sz w:val="22"/>
                <w:szCs w:val="22"/>
                <w:lang w:val="en-ZA" w:eastAsia="en-ZA"/>
                <w:rPrChange w:id="2036" w:author="Craig Parker" w:date="2024-08-14T17:18:00Z" w16du:dateUtc="2024-08-14T15:18:00Z">
                  <w:rPr>
                    <w:ins w:id="2037" w:author="Craig Parker" w:date="2024-08-14T17:12:00Z" w16du:dateUtc="2024-08-14T15:12:00Z"/>
                    <w:rFonts w:ascii="Aptos Narrow" w:hAnsi="Aptos Narrow"/>
                    <w:color w:val="000000"/>
                    <w:sz w:val="22"/>
                    <w:szCs w:val="22"/>
                    <w:lang w:val="en-ZA" w:eastAsia="en-ZA"/>
                  </w:rPr>
                </w:rPrChange>
              </w:rPr>
            </w:pPr>
            <w:ins w:id="2038" w:author="Craig Parker" w:date="2024-08-14T17:12:00Z" w16du:dateUtc="2024-08-14T15:12:00Z">
              <w:r w:rsidRPr="00614D36">
                <w:rPr>
                  <w:rFonts w:ascii="Nunito" w:hAnsi="Nunito"/>
                  <w:color w:val="000000"/>
                  <w:sz w:val="22"/>
                  <w:szCs w:val="22"/>
                  <w:lang w:val="en-ZA" w:eastAsia="en-ZA"/>
                  <w:rPrChange w:id="2039" w:author="Craig Parker" w:date="2024-08-14T17:18:00Z" w16du:dateUtc="2024-08-14T15:18:00Z">
                    <w:rPr>
                      <w:rFonts w:ascii="Aptos Narrow" w:hAnsi="Aptos Narrow"/>
                      <w:color w:val="000000"/>
                      <w:sz w:val="22"/>
                      <w:szCs w:val="22"/>
                      <w:lang w:val="en-ZA" w:eastAsia="en-ZA"/>
                    </w:rPr>
                  </w:rPrChange>
                </w:rPr>
                <w:t>Data representing activity on social media platforms, initially Twitter, and includes data like Google Search trends and Facebook mobility data. Used for analysing public perceptions.</w:t>
              </w:r>
            </w:ins>
          </w:p>
        </w:tc>
      </w:tr>
      <w:tr w:rsidR="00523FB0" w:rsidRPr="00614D36" w14:paraId="6AAF572E" w14:textId="77777777" w:rsidTr="0027516D">
        <w:trPr>
          <w:cnfStyle w:val="000000100000" w:firstRow="0" w:lastRow="0" w:firstColumn="0" w:lastColumn="0" w:oddVBand="0" w:evenVBand="0" w:oddHBand="1" w:evenHBand="0" w:firstRowFirstColumn="0" w:firstRowLastColumn="0" w:lastRowFirstColumn="0" w:lastRowLastColumn="0"/>
          <w:trHeight w:val="290"/>
          <w:ins w:id="2040" w:author="Craig Parker" w:date="2024-08-14T17:12:00Z" w16du:dateUtc="2024-08-14T15:12:00Z"/>
          <w:trPrChange w:id="2041"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2042" w:author="Craig Parker" w:date="2024-08-14T17:53:00Z" w16du:dateUtc="2024-08-14T15:53:00Z">
              <w:tcPr>
                <w:tcW w:w="1439" w:type="pct"/>
                <w:gridSpan w:val="2"/>
                <w:noWrap/>
                <w:hideMark/>
              </w:tcPr>
            </w:tcPrChange>
          </w:tcPr>
          <w:p w14:paraId="7A4FE5E7"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2043" w:author="Craig Parker" w:date="2024-08-14T17:12:00Z" w16du:dateUtc="2024-08-14T15:12:00Z"/>
                <w:rFonts w:ascii="Nunito" w:hAnsi="Nunito"/>
                <w:color w:val="000000"/>
                <w:sz w:val="22"/>
                <w:szCs w:val="22"/>
                <w:lang w:val="en-ZA" w:eastAsia="en-ZA"/>
                <w:rPrChange w:id="2044" w:author="Craig Parker" w:date="2024-08-14T17:18:00Z" w16du:dateUtc="2024-08-14T15:18:00Z">
                  <w:rPr>
                    <w:ins w:id="2045" w:author="Craig Parker" w:date="2024-08-14T17:12:00Z" w16du:dateUtc="2024-08-14T15:12:00Z"/>
                    <w:rFonts w:ascii="Aptos Narrow" w:hAnsi="Aptos Narrow"/>
                    <w:color w:val="000000"/>
                    <w:sz w:val="22"/>
                    <w:szCs w:val="22"/>
                    <w:lang w:val="en-ZA" w:eastAsia="en-ZA"/>
                  </w:rPr>
                </w:rPrChange>
              </w:rPr>
            </w:pPr>
            <w:ins w:id="2046" w:author="Craig Parker" w:date="2024-08-14T17:12:00Z" w16du:dateUtc="2024-08-14T15:12:00Z">
              <w:r w:rsidRPr="00614D36">
                <w:rPr>
                  <w:rFonts w:ascii="Nunito" w:hAnsi="Nunito"/>
                  <w:color w:val="000000"/>
                  <w:sz w:val="22"/>
                  <w:szCs w:val="22"/>
                  <w:lang w:val="en-ZA" w:eastAsia="en-ZA"/>
                  <w:rPrChange w:id="2047" w:author="Craig Parker" w:date="2024-08-14T17:18:00Z" w16du:dateUtc="2024-08-14T15:18:00Z">
                    <w:rPr>
                      <w:rFonts w:ascii="Aptos Narrow" w:hAnsi="Aptos Narrow"/>
                      <w:color w:val="000000"/>
                      <w:sz w:val="22"/>
                      <w:szCs w:val="22"/>
                      <w:lang w:val="en-ZA" w:eastAsia="en-ZA"/>
                    </w:rPr>
                  </w:rPrChange>
                </w:rPr>
                <w:t>Training and Engagement Core (TEC)</w:t>
              </w:r>
            </w:ins>
          </w:p>
        </w:tc>
        <w:tc>
          <w:tcPr>
            <w:tcW w:w="3713" w:type="pct"/>
            <w:shd w:val="clear" w:color="auto" w:fill="FFFFFF" w:themeFill="background1"/>
            <w:hideMark/>
            <w:tcPrChange w:id="2048" w:author="Craig Parker" w:date="2024-08-14T17:53:00Z" w16du:dateUtc="2024-08-14T15:53:00Z">
              <w:tcPr>
                <w:tcW w:w="3561" w:type="pct"/>
                <w:hideMark/>
              </w:tcPr>
            </w:tcPrChange>
          </w:tcPr>
          <w:p w14:paraId="6633C23C"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2049" w:author="Craig Parker" w:date="2024-08-14T17:12:00Z" w16du:dateUtc="2024-08-14T15:12:00Z"/>
                <w:rFonts w:ascii="Nunito" w:hAnsi="Nunito"/>
                <w:color w:val="000000"/>
                <w:sz w:val="22"/>
                <w:szCs w:val="22"/>
                <w:lang w:val="en-ZA" w:eastAsia="en-ZA"/>
                <w:rPrChange w:id="2050" w:author="Craig Parker" w:date="2024-08-14T17:18:00Z" w16du:dateUtc="2024-08-14T15:18:00Z">
                  <w:rPr>
                    <w:ins w:id="2051" w:author="Craig Parker" w:date="2024-08-14T17:12:00Z" w16du:dateUtc="2024-08-14T15:12:00Z"/>
                    <w:rFonts w:ascii="Aptos Narrow" w:hAnsi="Aptos Narrow"/>
                    <w:color w:val="000000"/>
                    <w:sz w:val="22"/>
                    <w:szCs w:val="22"/>
                    <w:lang w:val="en-ZA" w:eastAsia="en-ZA"/>
                  </w:rPr>
                </w:rPrChange>
              </w:rPr>
            </w:pPr>
            <w:ins w:id="2052" w:author="Craig Parker" w:date="2024-08-14T17:12:00Z" w16du:dateUtc="2024-08-14T15:12:00Z">
              <w:r w:rsidRPr="00614D36">
                <w:rPr>
                  <w:rFonts w:ascii="Nunito" w:hAnsi="Nunito"/>
                  <w:color w:val="000000"/>
                  <w:sz w:val="22"/>
                  <w:szCs w:val="22"/>
                  <w:lang w:val="en-ZA" w:eastAsia="en-ZA"/>
                  <w:rPrChange w:id="2053" w:author="Craig Parker" w:date="2024-08-14T17:18:00Z" w16du:dateUtc="2024-08-14T15:18:00Z">
                    <w:rPr>
                      <w:rFonts w:ascii="Aptos Narrow" w:hAnsi="Aptos Narrow"/>
                      <w:color w:val="000000"/>
                      <w:sz w:val="22"/>
                      <w:szCs w:val="22"/>
                      <w:lang w:val="en-ZA" w:eastAsia="en-ZA"/>
                    </w:rPr>
                  </w:rPrChange>
                </w:rPr>
                <w:t xml:space="preserve">The core component of the HEÂ²AT </w:t>
              </w:r>
              <w:proofErr w:type="spellStart"/>
              <w:r w:rsidRPr="00614D36">
                <w:rPr>
                  <w:rFonts w:ascii="Nunito" w:hAnsi="Nunito"/>
                  <w:color w:val="000000"/>
                  <w:sz w:val="22"/>
                  <w:szCs w:val="22"/>
                  <w:lang w:val="en-ZA" w:eastAsia="en-ZA"/>
                  <w:rPrChange w:id="2054" w:author="Craig Parker" w:date="2024-08-14T17:18:00Z" w16du:dateUtc="2024-08-14T15:18:00Z">
                    <w:rPr>
                      <w:rFonts w:ascii="Aptos Narrow" w:hAnsi="Aptos Narrow"/>
                      <w:color w:val="000000"/>
                      <w:sz w:val="22"/>
                      <w:szCs w:val="22"/>
                      <w:lang w:val="en-ZA" w:eastAsia="en-ZA"/>
                    </w:rPr>
                  </w:rPrChange>
                </w:rPr>
                <w:t>Center</w:t>
              </w:r>
              <w:proofErr w:type="spellEnd"/>
              <w:r w:rsidRPr="00614D36">
                <w:rPr>
                  <w:rFonts w:ascii="Nunito" w:hAnsi="Nunito"/>
                  <w:color w:val="000000"/>
                  <w:sz w:val="22"/>
                  <w:szCs w:val="22"/>
                  <w:lang w:val="en-ZA" w:eastAsia="en-ZA"/>
                  <w:rPrChange w:id="2055" w:author="Craig Parker" w:date="2024-08-14T17:18:00Z" w16du:dateUtc="2024-08-14T15:18:00Z">
                    <w:rPr>
                      <w:rFonts w:ascii="Aptos Narrow" w:hAnsi="Aptos Narrow"/>
                      <w:color w:val="000000"/>
                      <w:sz w:val="22"/>
                      <w:szCs w:val="22"/>
                      <w:lang w:val="en-ZA" w:eastAsia="en-ZA"/>
                    </w:rPr>
                  </w:rPrChange>
                </w:rPr>
                <w:t xml:space="preserve"> responsible for training and capacity-building activities.</w:t>
              </w:r>
            </w:ins>
          </w:p>
        </w:tc>
      </w:tr>
      <w:tr w:rsidR="00523FB0" w:rsidRPr="00614D36" w14:paraId="44C95ACA" w14:textId="77777777" w:rsidTr="0027516D">
        <w:tblPrEx>
          <w:tblPrExChange w:id="2056" w:author="Craig Parker" w:date="2024-08-14T17:53:00Z" w16du:dateUtc="2024-08-14T15:53:00Z">
            <w:tblPrEx>
              <w:tblLayout w:type="fixed"/>
            </w:tblPrEx>
          </w:tblPrExChange>
        </w:tblPrEx>
        <w:trPr>
          <w:trHeight w:val="290"/>
          <w:ins w:id="2057" w:author="Craig Parker" w:date="2024-08-14T17:12:00Z" w16du:dateUtc="2024-08-14T15:12:00Z"/>
          <w:trPrChange w:id="2058"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2059" w:author="Craig Parker" w:date="2024-08-14T17:53:00Z" w16du:dateUtc="2024-08-14T15:53:00Z">
              <w:tcPr>
                <w:tcW w:w="1287" w:type="pct"/>
                <w:noWrap/>
                <w:hideMark/>
              </w:tcPr>
            </w:tcPrChange>
          </w:tcPr>
          <w:p w14:paraId="63B06251" w14:textId="77777777" w:rsidR="00523FB0" w:rsidRPr="00614D36" w:rsidRDefault="00523FB0" w:rsidP="00523FB0">
            <w:pPr>
              <w:overflowPunct/>
              <w:autoSpaceDE/>
              <w:autoSpaceDN/>
              <w:adjustRightInd/>
              <w:rPr>
                <w:ins w:id="2060" w:author="Craig Parker" w:date="2024-08-14T17:12:00Z" w16du:dateUtc="2024-08-14T15:12:00Z"/>
                <w:rFonts w:ascii="Nunito" w:hAnsi="Nunito"/>
                <w:color w:val="000000"/>
                <w:sz w:val="22"/>
                <w:szCs w:val="22"/>
                <w:lang w:val="en-ZA" w:eastAsia="en-ZA"/>
                <w:rPrChange w:id="2061" w:author="Craig Parker" w:date="2024-08-14T17:18:00Z" w16du:dateUtc="2024-08-14T15:18:00Z">
                  <w:rPr>
                    <w:ins w:id="2062" w:author="Craig Parker" w:date="2024-08-14T17:12:00Z" w16du:dateUtc="2024-08-14T15:12:00Z"/>
                    <w:rFonts w:ascii="Aptos Narrow" w:hAnsi="Aptos Narrow"/>
                    <w:color w:val="000000"/>
                    <w:sz w:val="22"/>
                    <w:szCs w:val="22"/>
                    <w:lang w:val="en-ZA" w:eastAsia="en-ZA"/>
                  </w:rPr>
                </w:rPrChange>
              </w:rPr>
            </w:pPr>
            <w:ins w:id="2063" w:author="Craig Parker" w:date="2024-08-14T17:12:00Z" w16du:dateUtc="2024-08-14T15:12:00Z">
              <w:r w:rsidRPr="00614D36">
                <w:rPr>
                  <w:rFonts w:ascii="Nunito" w:hAnsi="Nunito"/>
                  <w:color w:val="000000"/>
                  <w:sz w:val="22"/>
                  <w:szCs w:val="22"/>
                  <w:lang w:val="en-ZA" w:eastAsia="en-ZA"/>
                  <w:rPrChange w:id="2064" w:author="Craig Parker" w:date="2024-08-14T17:18:00Z" w16du:dateUtc="2024-08-14T15:18:00Z">
                    <w:rPr>
                      <w:rFonts w:ascii="Aptos Narrow" w:hAnsi="Aptos Narrow"/>
                      <w:color w:val="000000"/>
                      <w:sz w:val="22"/>
                      <w:szCs w:val="22"/>
                      <w:lang w:val="en-ZA" w:eastAsia="en-ZA"/>
                    </w:rPr>
                  </w:rPrChange>
                </w:rPr>
                <w:t>Transport Layer Security (TLS)</w:t>
              </w:r>
            </w:ins>
          </w:p>
        </w:tc>
        <w:tc>
          <w:tcPr>
            <w:tcW w:w="3713" w:type="pct"/>
            <w:shd w:val="clear" w:color="auto" w:fill="FFFFFF" w:themeFill="background1"/>
            <w:hideMark/>
            <w:tcPrChange w:id="2065" w:author="Craig Parker" w:date="2024-08-14T17:53:00Z" w16du:dateUtc="2024-08-14T15:53:00Z">
              <w:tcPr>
                <w:tcW w:w="3713" w:type="pct"/>
                <w:gridSpan w:val="2"/>
                <w:hideMark/>
              </w:tcPr>
            </w:tcPrChange>
          </w:tcPr>
          <w:p w14:paraId="00B898C4"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2066" w:author="Craig Parker" w:date="2024-08-14T17:12:00Z" w16du:dateUtc="2024-08-14T15:12:00Z"/>
                <w:rFonts w:ascii="Nunito" w:hAnsi="Nunito"/>
                <w:color w:val="000000"/>
                <w:sz w:val="22"/>
                <w:szCs w:val="22"/>
                <w:lang w:val="en-ZA" w:eastAsia="en-ZA"/>
                <w:rPrChange w:id="2067" w:author="Craig Parker" w:date="2024-08-14T17:18:00Z" w16du:dateUtc="2024-08-14T15:18:00Z">
                  <w:rPr>
                    <w:ins w:id="2068" w:author="Craig Parker" w:date="2024-08-14T17:12:00Z" w16du:dateUtc="2024-08-14T15:12:00Z"/>
                    <w:rFonts w:ascii="Aptos Narrow" w:hAnsi="Aptos Narrow"/>
                    <w:color w:val="000000"/>
                    <w:sz w:val="22"/>
                    <w:szCs w:val="22"/>
                    <w:lang w:val="en-ZA" w:eastAsia="en-ZA"/>
                  </w:rPr>
                </w:rPrChange>
              </w:rPr>
            </w:pPr>
            <w:ins w:id="2069" w:author="Craig Parker" w:date="2024-08-14T17:12:00Z" w16du:dateUtc="2024-08-14T15:12:00Z">
              <w:r w:rsidRPr="00614D36">
                <w:rPr>
                  <w:rFonts w:ascii="Nunito" w:hAnsi="Nunito"/>
                  <w:color w:val="000000"/>
                  <w:sz w:val="22"/>
                  <w:szCs w:val="22"/>
                  <w:lang w:val="en-ZA" w:eastAsia="en-ZA"/>
                  <w:rPrChange w:id="2070" w:author="Craig Parker" w:date="2024-08-14T17:18:00Z" w16du:dateUtc="2024-08-14T15:18:00Z">
                    <w:rPr>
                      <w:rFonts w:ascii="Aptos Narrow" w:hAnsi="Aptos Narrow"/>
                      <w:color w:val="000000"/>
                      <w:sz w:val="22"/>
                      <w:szCs w:val="22"/>
                      <w:lang w:val="en-ZA" w:eastAsia="en-ZA"/>
                    </w:rPr>
                  </w:rPrChange>
                </w:rPr>
                <w:t>A cryptographic protocol designed to provide secure communication over a computer network.</w:t>
              </w:r>
            </w:ins>
          </w:p>
        </w:tc>
      </w:tr>
      <w:tr w:rsidR="00523FB0" w:rsidRPr="00614D36" w14:paraId="6CACC8E1" w14:textId="77777777" w:rsidTr="0027516D">
        <w:trPr>
          <w:cnfStyle w:val="000000100000" w:firstRow="0" w:lastRow="0" w:firstColumn="0" w:lastColumn="0" w:oddVBand="0" w:evenVBand="0" w:oddHBand="1" w:evenHBand="0" w:firstRowFirstColumn="0" w:firstRowLastColumn="0" w:lastRowFirstColumn="0" w:lastRowLastColumn="0"/>
          <w:trHeight w:val="290"/>
          <w:ins w:id="2071" w:author="Craig Parker" w:date="2024-08-14T17:12:00Z" w16du:dateUtc="2024-08-14T15:12:00Z"/>
          <w:trPrChange w:id="2072"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2073" w:author="Craig Parker" w:date="2024-08-14T17:53:00Z" w16du:dateUtc="2024-08-14T15:53:00Z">
              <w:tcPr>
                <w:tcW w:w="1439" w:type="pct"/>
                <w:gridSpan w:val="2"/>
                <w:noWrap/>
                <w:hideMark/>
              </w:tcPr>
            </w:tcPrChange>
          </w:tcPr>
          <w:p w14:paraId="7BACCB13"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2074" w:author="Craig Parker" w:date="2024-08-14T17:12:00Z" w16du:dateUtc="2024-08-14T15:12:00Z"/>
                <w:rFonts w:ascii="Nunito" w:hAnsi="Nunito"/>
                <w:color w:val="000000"/>
                <w:sz w:val="22"/>
                <w:szCs w:val="22"/>
                <w:lang w:val="en-ZA" w:eastAsia="en-ZA"/>
                <w:rPrChange w:id="2075" w:author="Craig Parker" w:date="2024-08-14T17:18:00Z" w16du:dateUtc="2024-08-14T15:18:00Z">
                  <w:rPr>
                    <w:ins w:id="2076" w:author="Craig Parker" w:date="2024-08-14T17:12:00Z" w16du:dateUtc="2024-08-14T15:12:00Z"/>
                    <w:rFonts w:ascii="Aptos Narrow" w:hAnsi="Aptos Narrow"/>
                    <w:color w:val="000000"/>
                    <w:sz w:val="22"/>
                    <w:szCs w:val="22"/>
                    <w:lang w:val="en-ZA" w:eastAsia="en-ZA"/>
                  </w:rPr>
                </w:rPrChange>
              </w:rPr>
            </w:pPr>
            <w:ins w:id="2077" w:author="Craig Parker" w:date="2024-08-14T17:12:00Z" w16du:dateUtc="2024-08-14T15:12:00Z">
              <w:r w:rsidRPr="00614D36">
                <w:rPr>
                  <w:rFonts w:ascii="Nunito" w:hAnsi="Nunito"/>
                  <w:color w:val="000000"/>
                  <w:sz w:val="22"/>
                  <w:szCs w:val="22"/>
                  <w:lang w:val="en-ZA" w:eastAsia="en-ZA"/>
                  <w:rPrChange w:id="2078" w:author="Craig Parker" w:date="2024-08-14T17:18:00Z" w16du:dateUtc="2024-08-14T15:18:00Z">
                    <w:rPr>
                      <w:rFonts w:ascii="Aptos Narrow" w:hAnsi="Aptos Narrow"/>
                      <w:color w:val="000000"/>
                      <w:sz w:val="22"/>
                      <w:szCs w:val="22"/>
                      <w:lang w:val="en-ZA" w:eastAsia="en-ZA"/>
                    </w:rPr>
                  </w:rPrChange>
                </w:rPr>
                <w:t>US National Institute of Health (NIH)</w:t>
              </w:r>
            </w:ins>
          </w:p>
        </w:tc>
        <w:tc>
          <w:tcPr>
            <w:tcW w:w="3713" w:type="pct"/>
            <w:shd w:val="clear" w:color="auto" w:fill="FFFFFF" w:themeFill="background1"/>
            <w:hideMark/>
            <w:tcPrChange w:id="2079" w:author="Craig Parker" w:date="2024-08-14T17:53:00Z" w16du:dateUtc="2024-08-14T15:53:00Z">
              <w:tcPr>
                <w:tcW w:w="3561" w:type="pct"/>
                <w:hideMark/>
              </w:tcPr>
            </w:tcPrChange>
          </w:tcPr>
          <w:p w14:paraId="2EF79F73"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2080" w:author="Craig Parker" w:date="2024-08-14T17:12:00Z" w16du:dateUtc="2024-08-14T15:12:00Z"/>
                <w:rFonts w:ascii="Nunito" w:hAnsi="Nunito"/>
                <w:color w:val="000000"/>
                <w:sz w:val="22"/>
                <w:szCs w:val="22"/>
                <w:lang w:val="en-ZA" w:eastAsia="en-ZA"/>
                <w:rPrChange w:id="2081" w:author="Craig Parker" w:date="2024-08-14T17:18:00Z" w16du:dateUtc="2024-08-14T15:18:00Z">
                  <w:rPr>
                    <w:ins w:id="2082" w:author="Craig Parker" w:date="2024-08-14T17:12:00Z" w16du:dateUtc="2024-08-14T15:12:00Z"/>
                    <w:rFonts w:ascii="Aptos Narrow" w:hAnsi="Aptos Narrow"/>
                    <w:color w:val="000000"/>
                    <w:sz w:val="22"/>
                    <w:szCs w:val="22"/>
                    <w:lang w:val="en-ZA" w:eastAsia="en-ZA"/>
                  </w:rPr>
                </w:rPrChange>
              </w:rPr>
            </w:pPr>
            <w:ins w:id="2083" w:author="Craig Parker" w:date="2024-08-14T17:12:00Z" w16du:dateUtc="2024-08-14T15:12:00Z">
              <w:r w:rsidRPr="00614D36">
                <w:rPr>
                  <w:rFonts w:ascii="Nunito" w:hAnsi="Nunito"/>
                  <w:color w:val="000000"/>
                  <w:sz w:val="22"/>
                  <w:szCs w:val="22"/>
                  <w:lang w:val="en-ZA" w:eastAsia="en-ZA"/>
                  <w:rPrChange w:id="2084" w:author="Craig Parker" w:date="2024-08-14T17:18:00Z" w16du:dateUtc="2024-08-14T15:18:00Z">
                    <w:rPr>
                      <w:rFonts w:ascii="Aptos Narrow" w:hAnsi="Aptos Narrow"/>
                      <w:color w:val="000000"/>
                      <w:sz w:val="22"/>
                      <w:szCs w:val="22"/>
                      <w:lang w:val="en-ZA" w:eastAsia="en-ZA"/>
                    </w:rPr>
                  </w:rPrChange>
                </w:rPr>
                <w:t>The primary agency of the United States government responsible for biomedical and public health research.</w:t>
              </w:r>
            </w:ins>
          </w:p>
        </w:tc>
      </w:tr>
      <w:tr w:rsidR="00523FB0" w:rsidRPr="00614D36" w14:paraId="3C691C1B" w14:textId="77777777" w:rsidTr="0027516D">
        <w:tblPrEx>
          <w:tblPrExChange w:id="2085" w:author="Craig Parker" w:date="2024-08-14T17:53:00Z" w16du:dateUtc="2024-08-14T15:53:00Z">
            <w:tblPrEx>
              <w:tblLayout w:type="fixed"/>
            </w:tblPrEx>
          </w:tblPrExChange>
        </w:tblPrEx>
        <w:trPr>
          <w:trHeight w:val="290"/>
          <w:ins w:id="2086" w:author="Craig Parker" w:date="2024-08-14T17:12:00Z" w16du:dateUtc="2024-08-14T15:12:00Z"/>
          <w:trPrChange w:id="2087"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2088" w:author="Craig Parker" w:date="2024-08-14T17:53:00Z" w16du:dateUtc="2024-08-14T15:53:00Z">
              <w:tcPr>
                <w:tcW w:w="1287" w:type="pct"/>
                <w:noWrap/>
                <w:hideMark/>
              </w:tcPr>
            </w:tcPrChange>
          </w:tcPr>
          <w:p w14:paraId="3BA3523B" w14:textId="77777777" w:rsidR="00523FB0" w:rsidRPr="00614D36" w:rsidRDefault="00523FB0" w:rsidP="00523FB0">
            <w:pPr>
              <w:overflowPunct/>
              <w:autoSpaceDE/>
              <w:autoSpaceDN/>
              <w:adjustRightInd/>
              <w:rPr>
                <w:ins w:id="2089" w:author="Craig Parker" w:date="2024-08-14T17:12:00Z" w16du:dateUtc="2024-08-14T15:12:00Z"/>
                <w:rFonts w:ascii="Nunito" w:hAnsi="Nunito"/>
                <w:color w:val="000000"/>
                <w:sz w:val="22"/>
                <w:szCs w:val="22"/>
                <w:lang w:val="en-ZA" w:eastAsia="en-ZA"/>
                <w:rPrChange w:id="2090" w:author="Craig Parker" w:date="2024-08-14T17:18:00Z" w16du:dateUtc="2024-08-14T15:18:00Z">
                  <w:rPr>
                    <w:ins w:id="2091" w:author="Craig Parker" w:date="2024-08-14T17:12:00Z" w16du:dateUtc="2024-08-14T15:12:00Z"/>
                    <w:rFonts w:ascii="Aptos Narrow" w:hAnsi="Aptos Narrow"/>
                    <w:color w:val="000000"/>
                    <w:sz w:val="22"/>
                    <w:szCs w:val="22"/>
                    <w:lang w:val="en-ZA" w:eastAsia="en-ZA"/>
                  </w:rPr>
                </w:rPrChange>
              </w:rPr>
            </w:pPr>
            <w:ins w:id="2092" w:author="Craig Parker" w:date="2024-08-14T17:12:00Z" w16du:dateUtc="2024-08-14T15:12:00Z">
              <w:r w:rsidRPr="00614D36">
                <w:rPr>
                  <w:rFonts w:ascii="Nunito" w:hAnsi="Nunito"/>
                  <w:color w:val="000000"/>
                  <w:sz w:val="22"/>
                  <w:szCs w:val="22"/>
                  <w:lang w:val="en-ZA" w:eastAsia="en-ZA"/>
                  <w:rPrChange w:id="2093" w:author="Craig Parker" w:date="2024-08-14T17:18:00Z" w16du:dateUtc="2024-08-14T15:18:00Z">
                    <w:rPr>
                      <w:rFonts w:ascii="Aptos Narrow" w:hAnsi="Aptos Narrow"/>
                      <w:color w:val="000000"/>
                      <w:sz w:val="22"/>
                      <w:szCs w:val="22"/>
                      <w:lang w:val="en-ZA" w:eastAsia="en-ZA"/>
                    </w:rPr>
                  </w:rPrChange>
                </w:rPr>
                <w:t>Worldwide Antimalarial Resistance Network (WWARN)</w:t>
              </w:r>
            </w:ins>
          </w:p>
        </w:tc>
        <w:tc>
          <w:tcPr>
            <w:tcW w:w="3713" w:type="pct"/>
            <w:shd w:val="clear" w:color="auto" w:fill="FFFFFF" w:themeFill="background1"/>
            <w:hideMark/>
            <w:tcPrChange w:id="2094" w:author="Craig Parker" w:date="2024-08-14T17:53:00Z" w16du:dateUtc="2024-08-14T15:53:00Z">
              <w:tcPr>
                <w:tcW w:w="3713" w:type="pct"/>
                <w:gridSpan w:val="2"/>
                <w:hideMark/>
              </w:tcPr>
            </w:tcPrChange>
          </w:tcPr>
          <w:p w14:paraId="039669E5" w14:textId="77777777" w:rsidR="00523FB0" w:rsidRPr="00614D36" w:rsidRDefault="00523FB0" w:rsidP="00523FB0">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2095" w:author="Craig Parker" w:date="2024-08-14T17:12:00Z" w16du:dateUtc="2024-08-14T15:12:00Z"/>
                <w:rFonts w:ascii="Nunito" w:hAnsi="Nunito"/>
                <w:color w:val="000000"/>
                <w:sz w:val="22"/>
                <w:szCs w:val="22"/>
                <w:lang w:val="en-ZA" w:eastAsia="en-ZA"/>
                <w:rPrChange w:id="2096" w:author="Craig Parker" w:date="2024-08-14T17:18:00Z" w16du:dateUtc="2024-08-14T15:18:00Z">
                  <w:rPr>
                    <w:ins w:id="2097" w:author="Craig Parker" w:date="2024-08-14T17:12:00Z" w16du:dateUtc="2024-08-14T15:12:00Z"/>
                    <w:rFonts w:ascii="Aptos Narrow" w:hAnsi="Aptos Narrow"/>
                    <w:color w:val="000000"/>
                    <w:sz w:val="22"/>
                    <w:szCs w:val="22"/>
                    <w:lang w:val="en-ZA" w:eastAsia="en-ZA"/>
                  </w:rPr>
                </w:rPrChange>
              </w:rPr>
            </w:pPr>
            <w:ins w:id="2098" w:author="Craig Parker" w:date="2024-08-14T17:12:00Z" w16du:dateUtc="2024-08-14T15:12:00Z">
              <w:r w:rsidRPr="00614D36">
                <w:rPr>
                  <w:rFonts w:ascii="Nunito" w:hAnsi="Nunito"/>
                  <w:color w:val="000000"/>
                  <w:sz w:val="22"/>
                  <w:szCs w:val="22"/>
                  <w:lang w:val="en-ZA" w:eastAsia="en-ZA"/>
                  <w:rPrChange w:id="2099" w:author="Craig Parker" w:date="2024-08-14T17:18:00Z" w16du:dateUtc="2024-08-14T15:18:00Z">
                    <w:rPr>
                      <w:rFonts w:ascii="Aptos Narrow" w:hAnsi="Aptos Narrow"/>
                      <w:color w:val="000000"/>
                      <w:sz w:val="22"/>
                      <w:szCs w:val="22"/>
                      <w:lang w:val="en-ZA" w:eastAsia="en-ZA"/>
                    </w:rPr>
                  </w:rPrChange>
                </w:rPr>
                <w:t>A network focused on monitoring and understanding antimalarial drug resistance.</w:t>
              </w:r>
            </w:ins>
          </w:p>
        </w:tc>
      </w:tr>
      <w:tr w:rsidR="00523FB0" w:rsidRPr="00614D36" w14:paraId="33C4EF3E" w14:textId="77777777" w:rsidTr="0027516D">
        <w:trPr>
          <w:cnfStyle w:val="000000100000" w:firstRow="0" w:lastRow="0" w:firstColumn="0" w:lastColumn="0" w:oddVBand="0" w:evenVBand="0" w:oddHBand="1" w:evenHBand="0" w:firstRowFirstColumn="0" w:firstRowLastColumn="0" w:lastRowFirstColumn="0" w:lastRowLastColumn="0"/>
          <w:trHeight w:val="290"/>
          <w:ins w:id="2100" w:author="Craig Parker" w:date="2024-08-14T17:12:00Z" w16du:dateUtc="2024-08-14T15:12:00Z"/>
          <w:trPrChange w:id="2101" w:author="Craig Parker" w:date="2024-08-14T17:53:00Z" w16du:dateUtc="2024-08-14T15:53:00Z">
            <w:trPr>
              <w:trHeight w:val="290"/>
            </w:trPr>
          </w:trPrChange>
        </w:trPr>
        <w:tc>
          <w:tcPr>
            <w:cnfStyle w:val="001000000000" w:firstRow="0" w:lastRow="0" w:firstColumn="1" w:lastColumn="0" w:oddVBand="0" w:evenVBand="0" w:oddHBand="0" w:evenHBand="0" w:firstRowFirstColumn="0" w:firstRowLastColumn="0" w:lastRowFirstColumn="0" w:lastRowLastColumn="0"/>
            <w:tcW w:w="1287" w:type="pct"/>
            <w:shd w:val="clear" w:color="auto" w:fill="FFFFFF" w:themeFill="background1"/>
            <w:noWrap/>
            <w:hideMark/>
            <w:tcPrChange w:id="2102" w:author="Craig Parker" w:date="2024-08-14T17:53:00Z" w16du:dateUtc="2024-08-14T15:53:00Z">
              <w:tcPr>
                <w:tcW w:w="1439" w:type="pct"/>
                <w:gridSpan w:val="2"/>
                <w:noWrap/>
                <w:hideMark/>
              </w:tcPr>
            </w:tcPrChange>
          </w:tcPr>
          <w:p w14:paraId="27680E34" w14:textId="77777777" w:rsidR="00523FB0" w:rsidRPr="00614D36" w:rsidRDefault="00523FB0" w:rsidP="00523FB0">
            <w:pPr>
              <w:overflowPunct/>
              <w:autoSpaceDE/>
              <w:autoSpaceDN/>
              <w:adjustRightInd/>
              <w:cnfStyle w:val="001000100000" w:firstRow="0" w:lastRow="0" w:firstColumn="1" w:lastColumn="0" w:oddVBand="0" w:evenVBand="0" w:oddHBand="1" w:evenHBand="0" w:firstRowFirstColumn="0" w:firstRowLastColumn="0" w:lastRowFirstColumn="0" w:lastRowLastColumn="0"/>
              <w:rPr>
                <w:ins w:id="2103" w:author="Craig Parker" w:date="2024-08-14T17:12:00Z" w16du:dateUtc="2024-08-14T15:12:00Z"/>
                <w:rFonts w:ascii="Nunito" w:hAnsi="Nunito"/>
                <w:color w:val="000000"/>
                <w:sz w:val="22"/>
                <w:szCs w:val="22"/>
                <w:lang w:val="en-ZA" w:eastAsia="en-ZA"/>
                <w:rPrChange w:id="2104" w:author="Craig Parker" w:date="2024-08-14T17:18:00Z" w16du:dateUtc="2024-08-14T15:18:00Z">
                  <w:rPr>
                    <w:ins w:id="2105" w:author="Craig Parker" w:date="2024-08-14T17:12:00Z" w16du:dateUtc="2024-08-14T15:12:00Z"/>
                    <w:rFonts w:ascii="Aptos Narrow" w:hAnsi="Aptos Narrow"/>
                    <w:color w:val="000000"/>
                    <w:sz w:val="22"/>
                    <w:szCs w:val="22"/>
                    <w:lang w:val="en-ZA" w:eastAsia="en-ZA"/>
                  </w:rPr>
                </w:rPrChange>
              </w:rPr>
            </w:pPr>
            <w:ins w:id="2106" w:author="Craig Parker" w:date="2024-08-14T17:12:00Z" w16du:dateUtc="2024-08-14T15:12:00Z">
              <w:r w:rsidRPr="00614D36">
                <w:rPr>
                  <w:rFonts w:ascii="Nunito" w:hAnsi="Nunito"/>
                  <w:color w:val="000000"/>
                  <w:sz w:val="22"/>
                  <w:szCs w:val="22"/>
                  <w:lang w:val="en-ZA" w:eastAsia="en-ZA"/>
                  <w:rPrChange w:id="2107" w:author="Craig Parker" w:date="2024-08-14T17:18:00Z" w16du:dateUtc="2024-08-14T15:18:00Z">
                    <w:rPr>
                      <w:rFonts w:ascii="Aptos Narrow" w:hAnsi="Aptos Narrow"/>
                      <w:color w:val="000000"/>
                      <w:sz w:val="22"/>
                      <w:szCs w:val="22"/>
                      <w:lang w:val="en-ZA" w:eastAsia="en-ZA"/>
                    </w:rPr>
                  </w:rPrChange>
                </w:rPr>
                <w:t>sub-Saharan Africa (</w:t>
              </w:r>
              <w:proofErr w:type="spellStart"/>
              <w:r w:rsidRPr="00614D36">
                <w:rPr>
                  <w:rFonts w:ascii="Nunito" w:hAnsi="Nunito"/>
                  <w:color w:val="000000"/>
                  <w:sz w:val="22"/>
                  <w:szCs w:val="22"/>
                  <w:lang w:val="en-ZA" w:eastAsia="en-ZA"/>
                  <w:rPrChange w:id="2108" w:author="Craig Parker" w:date="2024-08-14T17:18:00Z" w16du:dateUtc="2024-08-14T15:18:00Z">
                    <w:rPr>
                      <w:rFonts w:ascii="Aptos Narrow" w:hAnsi="Aptos Narrow"/>
                      <w:color w:val="000000"/>
                      <w:sz w:val="22"/>
                      <w:szCs w:val="22"/>
                      <w:lang w:val="en-ZA" w:eastAsia="en-ZA"/>
                    </w:rPr>
                  </w:rPrChange>
                </w:rPr>
                <w:t>sSA</w:t>
              </w:r>
              <w:proofErr w:type="spellEnd"/>
              <w:r w:rsidRPr="00614D36">
                <w:rPr>
                  <w:rFonts w:ascii="Nunito" w:hAnsi="Nunito"/>
                  <w:color w:val="000000"/>
                  <w:sz w:val="22"/>
                  <w:szCs w:val="22"/>
                  <w:lang w:val="en-ZA" w:eastAsia="en-ZA"/>
                  <w:rPrChange w:id="2109" w:author="Craig Parker" w:date="2024-08-14T17:18:00Z" w16du:dateUtc="2024-08-14T15:18:00Z">
                    <w:rPr>
                      <w:rFonts w:ascii="Aptos Narrow" w:hAnsi="Aptos Narrow"/>
                      <w:color w:val="000000"/>
                      <w:sz w:val="22"/>
                      <w:szCs w:val="22"/>
                      <w:lang w:val="en-ZA" w:eastAsia="en-ZA"/>
                    </w:rPr>
                  </w:rPrChange>
                </w:rPr>
                <w:t>)</w:t>
              </w:r>
            </w:ins>
          </w:p>
        </w:tc>
        <w:tc>
          <w:tcPr>
            <w:tcW w:w="3713" w:type="pct"/>
            <w:shd w:val="clear" w:color="auto" w:fill="FFFFFF" w:themeFill="background1"/>
            <w:hideMark/>
            <w:tcPrChange w:id="2110" w:author="Craig Parker" w:date="2024-08-14T17:53:00Z" w16du:dateUtc="2024-08-14T15:53:00Z">
              <w:tcPr>
                <w:tcW w:w="3561" w:type="pct"/>
                <w:hideMark/>
              </w:tcPr>
            </w:tcPrChange>
          </w:tcPr>
          <w:p w14:paraId="5DF5A4ED" w14:textId="77777777" w:rsidR="00523FB0" w:rsidRPr="00614D36" w:rsidRDefault="00523FB0" w:rsidP="00523FB0">
            <w:pPr>
              <w:overflowPunct/>
              <w:autoSpaceDE/>
              <w:autoSpaceDN/>
              <w:adjustRightInd/>
              <w:cnfStyle w:val="000000100000" w:firstRow="0" w:lastRow="0" w:firstColumn="0" w:lastColumn="0" w:oddVBand="0" w:evenVBand="0" w:oddHBand="1" w:evenHBand="0" w:firstRowFirstColumn="0" w:firstRowLastColumn="0" w:lastRowFirstColumn="0" w:lastRowLastColumn="0"/>
              <w:rPr>
                <w:ins w:id="2111" w:author="Craig Parker" w:date="2024-08-14T17:12:00Z" w16du:dateUtc="2024-08-14T15:12:00Z"/>
                <w:rFonts w:ascii="Nunito" w:hAnsi="Nunito"/>
                <w:color w:val="000000"/>
                <w:sz w:val="22"/>
                <w:szCs w:val="22"/>
                <w:lang w:val="en-ZA" w:eastAsia="en-ZA"/>
                <w:rPrChange w:id="2112" w:author="Craig Parker" w:date="2024-08-14T17:18:00Z" w16du:dateUtc="2024-08-14T15:18:00Z">
                  <w:rPr>
                    <w:ins w:id="2113" w:author="Craig Parker" w:date="2024-08-14T17:12:00Z" w16du:dateUtc="2024-08-14T15:12:00Z"/>
                    <w:rFonts w:ascii="Aptos Narrow" w:hAnsi="Aptos Narrow"/>
                    <w:color w:val="000000"/>
                    <w:sz w:val="22"/>
                    <w:szCs w:val="22"/>
                    <w:lang w:val="en-ZA" w:eastAsia="en-ZA"/>
                  </w:rPr>
                </w:rPrChange>
              </w:rPr>
            </w:pPr>
            <w:ins w:id="2114" w:author="Craig Parker" w:date="2024-08-14T17:12:00Z" w16du:dateUtc="2024-08-14T15:12:00Z">
              <w:r w:rsidRPr="00614D36">
                <w:rPr>
                  <w:rFonts w:ascii="Nunito" w:hAnsi="Nunito"/>
                  <w:color w:val="000000"/>
                  <w:sz w:val="22"/>
                  <w:szCs w:val="22"/>
                  <w:lang w:val="en-ZA" w:eastAsia="en-ZA"/>
                  <w:rPrChange w:id="2115" w:author="Craig Parker" w:date="2024-08-14T17:18:00Z" w16du:dateUtc="2024-08-14T15:18:00Z">
                    <w:rPr>
                      <w:rFonts w:ascii="Aptos Narrow" w:hAnsi="Aptos Narrow"/>
                      <w:color w:val="000000"/>
                      <w:sz w:val="22"/>
                      <w:szCs w:val="22"/>
                      <w:lang w:val="en-ZA" w:eastAsia="en-ZA"/>
                    </w:rPr>
                  </w:rPrChange>
                </w:rPr>
                <w:t>A geographical region of Africa located south of the Sahara Desert.</w:t>
              </w:r>
            </w:ins>
          </w:p>
        </w:tc>
      </w:tr>
    </w:tbl>
    <w:p w14:paraId="102E52C8" w14:textId="4161AA86" w:rsidR="52A8C99F" w:rsidRPr="00F849DD" w:rsidDel="0027516D" w:rsidRDefault="00C37C61" w:rsidP="00F849DD">
      <w:pPr>
        <w:pStyle w:val="Heading1"/>
        <w:rPr>
          <w:moveFrom w:id="2116" w:author="Craig Parker" w:date="2024-08-14T20:56:00Z" w16du:dateUtc="2024-08-14T18:56:00Z"/>
          <w:rPrChange w:id="2117" w:author="Craig Parker" w:date="2024-08-14T17:55:00Z" w16du:dateUtc="2024-08-14T15:55:00Z">
            <w:rPr>
              <w:moveFrom w:id="2118" w:author="Craig Parker" w:date="2024-08-14T20:56:00Z" w16du:dateUtc="2024-08-14T18:56:00Z"/>
              <w:rFonts w:ascii="Nunito" w:hAnsi="Nunito"/>
            </w:rPr>
          </w:rPrChange>
        </w:rPr>
        <w:pPrChange w:id="2119" w:author="Craig Parker" w:date="2024-08-14T17:55:00Z" w16du:dateUtc="2024-08-14T15:55:00Z">
          <w:pPr>
            <w:pStyle w:val="Heading3"/>
          </w:pPr>
        </w:pPrChange>
      </w:pPr>
      <w:bookmarkStart w:id="2120" w:name="_Toc174546609"/>
      <w:moveToRangeStart w:id="2121" w:author="Craig Parker" w:date="2024-08-14T20:56:00Z" w:name="move174561433"/>
      <w:moveTo w:id="2122" w:author="Craig Parker" w:date="2024-08-14T20:56:00Z" w16du:dateUtc="2024-08-14T18:56:00Z">
        <w:r>
          <w:lastRenderedPageBreak/>
          <w:t>Stakeholders</w:t>
        </w:r>
      </w:moveTo>
      <w:moveFromRangeStart w:id="2123" w:author="Craig Parker" w:date="2024-08-14T20:56:00Z" w:name="move174561433"/>
      <w:moveToRangeEnd w:id="2121"/>
      <w:moveFrom w:id="2124" w:author="Craig Parker" w:date="2024-08-14T20:56:00Z" w16du:dateUtc="2024-08-14T18:56:00Z">
        <w:r w:rsidR="60C54407" w:rsidRPr="00F849DD" w:rsidDel="00626B08">
          <w:rPr>
            <w:rPrChange w:id="2125" w:author="Craig Parker" w:date="2024-08-14T17:55:00Z" w16du:dateUtc="2024-08-14T15:55:00Z">
              <w:rPr>
                <w:rFonts w:ascii="Nunito" w:hAnsi="Nunito"/>
              </w:rPr>
            </w:rPrChange>
          </w:rPr>
          <w:t>Stakeholders</w:t>
        </w:r>
        <w:bookmarkEnd w:id="2120"/>
      </w:moveFrom>
    </w:p>
    <w:moveFromRangeEnd w:id="2123"/>
    <w:p w14:paraId="6B1C19B4" w14:textId="77777777" w:rsidR="00386610" w:rsidRPr="002E4822" w:rsidRDefault="00386610" w:rsidP="00F849DD">
      <w:pPr>
        <w:pStyle w:val="Heading1"/>
        <w:pPrChange w:id="2126" w:author="Craig Parker" w:date="2024-08-14T17:55:00Z" w16du:dateUtc="2024-08-14T15:55:00Z">
          <w:pPr/>
        </w:pPrChange>
      </w:pPr>
    </w:p>
    <w:p w14:paraId="13EEED48" w14:textId="42E077FF" w:rsidR="0027516D" w:rsidRPr="0027516D" w:rsidRDefault="0027516D" w:rsidP="0027516D">
      <w:pPr>
        <w:pStyle w:val="ListParagraph"/>
        <w:numPr>
          <w:ilvl w:val="0"/>
          <w:numId w:val="83"/>
        </w:numPr>
        <w:spacing w:line="240" w:lineRule="auto"/>
        <w:rPr>
          <w:ins w:id="2127" w:author="Craig Parker" w:date="2024-08-14T17:45:00Z" w16du:dateUtc="2024-08-14T15:45:00Z"/>
          <w:rFonts w:ascii="Nunito" w:eastAsia="Nunito" w:hAnsi="Nunito" w:cs="Nunito"/>
          <w:color w:val="000000" w:themeColor="text1"/>
          <w:sz w:val="20"/>
          <w:rPrChange w:id="2128" w:author="Craig Parker" w:date="2024-08-14T17:47:00Z" w16du:dateUtc="2024-08-14T15:47:00Z">
            <w:rPr>
              <w:ins w:id="2129" w:author="Craig Parker" w:date="2024-08-14T17:45:00Z" w16du:dateUtc="2024-08-14T15:45:00Z"/>
              <w:lang w:val="en-ZA" w:eastAsia="en-ZA"/>
            </w:rPr>
          </w:rPrChange>
        </w:rPr>
        <w:pPrChange w:id="2130" w:author="Craig Parker" w:date="2024-08-14T17:49:00Z" w16du:dateUtc="2024-08-14T15:49:00Z">
          <w:pPr>
            <w:overflowPunct/>
            <w:autoSpaceDE/>
            <w:autoSpaceDN/>
            <w:adjustRightInd/>
            <w:spacing w:line="240" w:lineRule="auto"/>
          </w:pPr>
        </w:pPrChange>
      </w:pPr>
      <w:ins w:id="2131" w:author="Craig Parker" w:date="2024-08-14T17:45:00Z" w16du:dateUtc="2024-08-14T15:45:00Z">
        <w:r w:rsidRPr="0027516D">
          <w:rPr>
            <w:rFonts w:ascii="Nunito" w:eastAsia="Nunito" w:hAnsi="Nunito" w:cs="Nunito"/>
            <w:b/>
            <w:bCs/>
            <w:color w:val="000000" w:themeColor="text1"/>
            <w:sz w:val="20"/>
            <w:rPrChange w:id="2132" w:author="Craig Parker" w:date="2024-08-14T17:50:00Z" w16du:dateUtc="2024-08-14T15:50:00Z">
              <w:rPr>
                <w:b/>
                <w:bCs/>
                <w:lang w:val="en-ZA" w:eastAsia="en-ZA"/>
              </w:rPr>
            </w:rPrChange>
          </w:rPr>
          <w:t>CSAG/UCT Data Management Team:</w:t>
        </w:r>
        <w:r w:rsidRPr="0027516D">
          <w:rPr>
            <w:rFonts w:ascii="Nunito" w:eastAsia="Nunito" w:hAnsi="Nunito" w:cs="Nunito"/>
            <w:color w:val="000000" w:themeColor="text1"/>
            <w:sz w:val="20"/>
            <w:rPrChange w:id="2133" w:author="Craig Parker" w:date="2024-08-14T17:47:00Z" w16du:dateUtc="2024-08-14T15:47:00Z">
              <w:rPr>
                <w:lang w:val="en-ZA" w:eastAsia="en-ZA"/>
              </w:rPr>
            </w:rPrChange>
          </w:rPr>
          <w:t xml:space="preserve"> The Climate System Analysis Group (CSAG) at the University of Cape Town (UCT) </w:t>
        </w:r>
      </w:ins>
      <w:ins w:id="2134" w:author="Craig Parker" w:date="2024-08-14T17:46:00Z" w16du:dateUtc="2024-08-14T15:46:00Z">
        <w:r w:rsidRPr="0027516D">
          <w:rPr>
            <w:rFonts w:ascii="Nunito" w:eastAsia="Nunito" w:hAnsi="Nunito" w:cs="Nunito"/>
            <w:color w:val="000000" w:themeColor="text1"/>
            <w:sz w:val="20"/>
            <w:rPrChange w:id="2135" w:author="Craig Parker" w:date="2024-08-14T17:47:00Z" w16du:dateUtc="2024-08-14T15:47:00Z">
              <w:rPr>
                <w:rFonts w:ascii="Nunito" w:hAnsi="Nunito"/>
                <w:lang w:val="en-ZA" w:eastAsia="en-ZA"/>
              </w:rPr>
            </w:rPrChange>
          </w:rPr>
          <w:t xml:space="preserve">is </w:t>
        </w:r>
      </w:ins>
      <w:ins w:id="2136" w:author="Craig Parker" w:date="2024-08-14T17:45:00Z" w16du:dateUtc="2024-08-14T15:45:00Z">
        <w:r w:rsidRPr="0027516D">
          <w:rPr>
            <w:rFonts w:ascii="Nunito" w:eastAsia="Nunito" w:hAnsi="Nunito" w:cs="Nunito"/>
            <w:color w:val="000000" w:themeColor="text1"/>
            <w:sz w:val="20"/>
            <w:rPrChange w:id="2137" w:author="Craig Parker" w:date="2024-08-14T17:47:00Z" w16du:dateUtc="2024-08-14T15:47:00Z">
              <w:rPr>
                <w:lang w:val="en-ZA" w:eastAsia="en-ZA"/>
              </w:rPr>
            </w:rPrChange>
          </w:rPr>
          <w:t xml:space="preserve">responsible for managing data storage, harmonization, and integration processes within the HE²AT </w:t>
        </w:r>
        <w:proofErr w:type="spellStart"/>
        <w:r w:rsidRPr="0027516D">
          <w:rPr>
            <w:rFonts w:ascii="Nunito" w:eastAsia="Nunito" w:hAnsi="Nunito" w:cs="Nunito"/>
            <w:color w:val="000000" w:themeColor="text1"/>
            <w:sz w:val="20"/>
            <w:rPrChange w:id="2138" w:author="Craig Parker" w:date="2024-08-14T17:47:00Z" w16du:dateUtc="2024-08-14T15:47:00Z">
              <w:rPr>
                <w:lang w:val="en-ZA" w:eastAsia="en-ZA"/>
              </w:rPr>
            </w:rPrChange>
          </w:rPr>
          <w:t>Center</w:t>
        </w:r>
        <w:proofErr w:type="spellEnd"/>
        <w:r w:rsidRPr="0027516D">
          <w:rPr>
            <w:rFonts w:ascii="Nunito" w:eastAsia="Nunito" w:hAnsi="Nunito" w:cs="Nunito"/>
            <w:color w:val="000000" w:themeColor="text1"/>
            <w:sz w:val="20"/>
            <w:rPrChange w:id="2139" w:author="Craig Parker" w:date="2024-08-14T17:47:00Z" w16du:dateUtc="2024-08-14T15:47:00Z">
              <w:rPr>
                <w:lang w:val="en-ZA" w:eastAsia="en-ZA"/>
              </w:rPr>
            </w:rPrChange>
          </w:rPr>
          <w:t>.</w:t>
        </w:r>
      </w:ins>
    </w:p>
    <w:p w14:paraId="42C0AB7C" w14:textId="77777777" w:rsidR="0027516D" w:rsidRPr="0027516D" w:rsidRDefault="0027516D" w:rsidP="0027516D">
      <w:pPr>
        <w:pStyle w:val="ListParagraph"/>
        <w:numPr>
          <w:ilvl w:val="0"/>
          <w:numId w:val="83"/>
        </w:numPr>
        <w:spacing w:line="240" w:lineRule="auto"/>
        <w:rPr>
          <w:ins w:id="2140" w:author="Craig Parker" w:date="2024-08-14T17:46:00Z" w16du:dateUtc="2024-08-14T15:46:00Z"/>
          <w:rFonts w:ascii="Nunito" w:eastAsia="Nunito" w:hAnsi="Nunito" w:cs="Nunito"/>
          <w:color w:val="000000" w:themeColor="text1"/>
          <w:sz w:val="20"/>
          <w:rPrChange w:id="2141" w:author="Craig Parker" w:date="2024-08-14T17:47:00Z" w16du:dateUtc="2024-08-14T15:47:00Z">
            <w:rPr>
              <w:ins w:id="2142" w:author="Craig Parker" w:date="2024-08-14T17:46:00Z" w16du:dateUtc="2024-08-14T15:46:00Z"/>
              <w:rFonts w:ascii="Nunito" w:hAnsi="Nunito"/>
              <w:lang w:val="en-ZA" w:eastAsia="en-ZA"/>
            </w:rPr>
          </w:rPrChange>
        </w:rPr>
        <w:pPrChange w:id="2143" w:author="Craig Parker" w:date="2024-08-14T17:49:00Z" w16du:dateUtc="2024-08-14T15:49:00Z">
          <w:pPr>
            <w:pStyle w:val="ListParagraph"/>
            <w:numPr>
              <w:numId w:val="81"/>
            </w:numPr>
            <w:ind w:left="720" w:hanging="360"/>
          </w:pPr>
        </w:pPrChange>
      </w:pPr>
      <w:ins w:id="2144" w:author="Craig Parker" w:date="2024-08-14T17:45:00Z" w16du:dateUtc="2024-08-14T15:45:00Z">
        <w:r w:rsidRPr="0027516D">
          <w:rPr>
            <w:rFonts w:ascii="Nunito" w:eastAsia="Nunito" w:hAnsi="Nunito" w:cs="Nunito"/>
            <w:b/>
            <w:bCs/>
            <w:color w:val="000000" w:themeColor="text1"/>
            <w:sz w:val="20"/>
            <w:rPrChange w:id="2145" w:author="Craig Parker" w:date="2024-08-14T17:50:00Z" w16du:dateUtc="2024-08-14T15:50:00Z">
              <w:rPr>
                <w:b/>
                <w:bCs/>
                <w:lang w:val="en-ZA" w:eastAsia="en-ZA"/>
              </w:rPr>
            </w:rPrChange>
          </w:rPr>
          <w:t>Climate Data Providers</w:t>
        </w:r>
        <w:r w:rsidRPr="0027516D">
          <w:rPr>
            <w:rFonts w:ascii="Nunito" w:eastAsia="Nunito" w:hAnsi="Nunito" w:cs="Nunito"/>
            <w:color w:val="000000" w:themeColor="text1"/>
            <w:sz w:val="20"/>
            <w:rPrChange w:id="2146" w:author="Craig Parker" w:date="2024-08-14T17:47:00Z" w16du:dateUtc="2024-08-14T15:47:00Z">
              <w:rPr>
                <w:b/>
                <w:bCs/>
                <w:lang w:val="en-ZA" w:eastAsia="en-ZA"/>
              </w:rPr>
            </w:rPrChange>
          </w:rPr>
          <w:t>:</w:t>
        </w:r>
        <w:r w:rsidRPr="0027516D">
          <w:rPr>
            <w:rFonts w:ascii="Nunito" w:eastAsia="Nunito" w:hAnsi="Nunito" w:cs="Nunito"/>
            <w:color w:val="000000" w:themeColor="text1"/>
            <w:sz w:val="20"/>
            <w:rPrChange w:id="2147" w:author="Craig Parker" w:date="2024-08-14T17:47:00Z" w16du:dateUtc="2024-08-14T15:47:00Z">
              <w:rPr>
                <w:lang w:val="en-ZA" w:eastAsia="en-ZA"/>
              </w:rPr>
            </w:rPrChange>
          </w:rPr>
          <w:t xml:space="preserve"> Organizations or agencies that supply data related to climate and weather, such as weather station observations, satellite data, and gridded climate data. Examples include national meteorological services and international climate data repositories like Copernicus Climate Data Store (CDS).</w:t>
        </w:r>
      </w:ins>
    </w:p>
    <w:p w14:paraId="51338F56" w14:textId="2EE5D8F3" w:rsidR="0027516D" w:rsidRPr="0027516D" w:rsidRDefault="0027516D" w:rsidP="0027516D">
      <w:pPr>
        <w:pStyle w:val="ListParagraph"/>
        <w:numPr>
          <w:ilvl w:val="0"/>
          <w:numId w:val="83"/>
        </w:numPr>
        <w:spacing w:line="240" w:lineRule="auto"/>
        <w:rPr>
          <w:ins w:id="2148" w:author="Craig Parker" w:date="2024-08-14T17:45:00Z" w16du:dateUtc="2024-08-14T15:45:00Z"/>
          <w:rFonts w:ascii="Nunito" w:eastAsia="Nunito" w:hAnsi="Nunito" w:cs="Nunito"/>
          <w:color w:val="000000" w:themeColor="text1"/>
          <w:sz w:val="20"/>
          <w:rPrChange w:id="2149" w:author="Craig Parker" w:date="2024-08-14T17:47:00Z" w16du:dateUtc="2024-08-14T15:47:00Z">
            <w:rPr>
              <w:ins w:id="2150" w:author="Craig Parker" w:date="2024-08-14T17:45:00Z" w16du:dateUtc="2024-08-14T15:45:00Z"/>
              <w:lang w:val="en-ZA" w:eastAsia="en-ZA"/>
            </w:rPr>
          </w:rPrChange>
        </w:rPr>
        <w:pPrChange w:id="2151" w:author="Craig Parker" w:date="2024-08-14T17:49:00Z" w16du:dateUtc="2024-08-14T15:49:00Z">
          <w:pPr>
            <w:overflowPunct/>
            <w:autoSpaceDE/>
            <w:autoSpaceDN/>
            <w:adjustRightInd/>
            <w:spacing w:line="240" w:lineRule="auto"/>
          </w:pPr>
        </w:pPrChange>
      </w:pPr>
      <w:ins w:id="2152" w:author="Craig Parker" w:date="2024-08-14T17:45:00Z" w16du:dateUtc="2024-08-14T15:45:00Z">
        <w:r w:rsidRPr="0027516D">
          <w:rPr>
            <w:rFonts w:ascii="Nunito" w:eastAsia="Nunito" w:hAnsi="Nunito" w:cs="Nunito"/>
            <w:b/>
            <w:bCs/>
            <w:color w:val="000000" w:themeColor="text1"/>
            <w:sz w:val="20"/>
            <w:rPrChange w:id="2153" w:author="Craig Parker" w:date="2024-08-14T17:50:00Z" w16du:dateUtc="2024-08-14T15:50:00Z">
              <w:rPr>
                <w:b/>
                <w:bCs/>
                <w:lang w:val="en-ZA" w:eastAsia="en-ZA"/>
              </w:rPr>
            </w:rPrChange>
          </w:rPr>
          <w:t>Compliance Officers:</w:t>
        </w:r>
        <w:r w:rsidRPr="0027516D">
          <w:rPr>
            <w:rFonts w:ascii="Nunito" w:eastAsia="Nunito" w:hAnsi="Nunito" w:cs="Nunito"/>
            <w:color w:val="000000" w:themeColor="text1"/>
            <w:sz w:val="20"/>
            <w:rPrChange w:id="2154" w:author="Craig Parker" w:date="2024-08-14T17:47:00Z" w16du:dateUtc="2024-08-14T15:47:00Z">
              <w:rPr>
                <w:lang w:val="en-ZA" w:eastAsia="en-ZA"/>
              </w:rPr>
            </w:rPrChange>
          </w:rPr>
          <w:t xml:space="preserve"> Individuals responsible for monitoring and enforcing compliance with data security and privacy regulations, ensuring that all data management activities adhere to relevant laws and guidelines.</w:t>
        </w:r>
      </w:ins>
    </w:p>
    <w:p w14:paraId="420EC0F1" w14:textId="06DA8AF2" w:rsidR="0027516D" w:rsidRPr="0027516D" w:rsidRDefault="0027516D" w:rsidP="0027516D">
      <w:pPr>
        <w:pStyle w:val="ListParagraph"/>
        <w:numPr>
          <w:ilvl w:val="0"/>
          <w:numId w:val="83"/>
        </w:numPr>
        <w:spacing w:line="240" w:lineRule="auto"/>
        <w:rPr>
          <w:ins w:id="2155" w:author="Craig Parker" w:date="2024-08-14T17:45:00Z" w16du:dateUtc="2024-08-14T15:45:00Z"/>
          <w:rFonts w:ascii="Nunito" w:eastAsia="Nunito" w:hAnsi="Nunito" w:cs="Nunito"/>
          <w:color w:val="000000" w:themeColor="text1"/>
          <w:sz w:val="20"/>
          <w:rPrChange w:id="2156" w:author="Craig Parker" w:date="2024-08-14T17:47:00Z" w16du:dateUtc="2024-08-14T15:47:00Z">
            <w:rPr>
              <w:ins w:id="2157" w:author="Craig Parker" w:date="2024-08-14T17:45:00Z" w16du:dateUtc="2024-08-14T15:45:00Z"/>
              <w:lang w:val="en-ZA" w:eastAsia="en-ZA"/>
            </w:rPr>
          </w:rPrChange>
        </w:rPr>
        <w:pPrChange w:id="2158" w:author="Craig Parker" w:date="2024-08-14T17:49:00Z" w16du:dateUtc="2024-08-14T15:49:00Z">
          <w:pPr>
            <w:overflowPunct/>
            <w:autoSpaceDE/>
            <w:autoSpaceDN/>
            <w:adjustRightInd/>
            <w:spacing w:line="240" w:lineRule="auto"/>
          </w:pPr>
        </w:pPrChange>
      </w:pPr>
      <w:ins w:id="2159" w:author="Craig Parker" w:date="2024-08-14T17:45:00Z" w16du:dateUtc="2024-08-14T15:45:00Z">
        <w:r w:rsidRPr="0027516D">
          <w:rPr>
            <w:rFonts w:ascii="Nunito" w:eastAsia="Nunito" w:hAnsi="Nunito" w:cs="Nunito"/>
            <w:b/>
            <w:bCs/>
            <w:color w:val="000000" w:themeColor="text1"/>
            <w:sz w:val="20"/>
            <w:rPrChange w:id="2160" w:author="Craig Parker" w:date="2024-08-14T17:50:00Z" w16du:dateUtc="2024-08-14T15:50:00Z">
              <w:rPr>
                <w:b/>
                <w:bCs/>
                <w:lang w:val="en-ZA" w:eastAsia="en-ZA"/>
              </w:rPr>
            </w:rPrChange>
          </w:rPr>
          <w:t>Core HE²AT Team:</w:t>
        </w:r>
        <w:r w:rsidRPr="0027516D">
          <w:rPr>
            <w:rFonts w:ascii="Nunito" w:eastAsia="Nunito" w:hAnsi="Nunito" w:cs="Nunito"/>
            <w:color w:val="000000" w:themeColor="text1"/>
            <w:sz w:val="20"/>
            <w:rPrChange w:id="2161" w:author="Craig Parker" w:date="2024-08-14T17:47:00Z" w16du:dateUtc="2024-08-14T15:47:00Z">
              <w:rPr>
                <w:lang w:val="en-ZA" w:eastAsia="en-ZA"/>
              </w:rPr>
            </w:rPrChange>
          </w:rPr>
          <w:t xml:space="preserve"> A group of named key personnel responsible for the initial processing and de-identification of the Original Source Data.</w:t>
        </w:r>
      </w:ins>
    </w:p>
    <w:p w14:paraId="4B0CAA34" w14:textId="0F3B64BF" w:rsidR="0027516D" w:rsidRPr="0027516D" w:rsidRDefault="0027516D" w:rsidP="0027516D">
      <w:pPr>
        <w:pStyle w:val="ListParagraph"/>
        <w:numPr>
          <w:ilvl w:val="0"/>
          <w:numId w:val="83"/>
        </w:numPr>
        <w:spacing w:line="240" w:lineRule="auto"/>
        <w:rPr>
          <w:ins w:id="2162" w:author="Craig Parker" w:date="2024-08-14T17:45:00Z" w16du:dateUtc="2024-08-14T15:45:00Z"/>
          <w:rFonts w:ascii="Nunito" w:eastAsia="Nunito" w:hAnsi="Nunito" w:cs="Nunito"/>
          <w:color w:val="000000" w:themeColor="text1"/>
          <w:sz w:val="20"/>
          <w:rPrChange w:id="2163" w:author="Craig Parker" w:date="2024-08-14T17:47:00Z" w16du:dateUtc="2024-08-14T15:47:00Z">
            <w:rPr>
              <w:ins w:id="2164" w:author="Craig Parker" w:date="2024-08-14T17:45:00Z" w16du:dateUtc="2024-08-14T15:45:00Z"/>
              <w:lang w:val="en-ZA" w:eastAsia="en-ZA"/>
            </w:rPr>
          </w:rPrChange>
        </w:rPr>
        <w:pPrChange w:id="2165" w:author="Craig Parker" w:date="2024-08-14T17:49:00Z" w16du:dateUtc="2024-08-14T15:49:00Z">
          <w:pPr>
            <w:overflowPunct/>
            <w:autoSpaceDE/>
            <w:autoSpaceDN/>
            <w:adjustRightInd/>
            <w:spacing w:line="240" w:lineRule="auto"/>
          </w:pPr>
        </w:pPrChange>
      </w:pPr>
      <w:ins w:id="2166" w:author="Craig Parker" w:date="2024-08-14T17:45:00Z" w16du:dateUtc="2024-08-14T15:45:00Z">
        <w:r w:rsidRPr="0027516D">
          <w:rPr>
            <w:rFonts w:ascii="Nunito" w:eastAsia="Nunito" w:hAnsi="Nunito" w:cs="Nunito"/>
            <w:b/>
            <w:bCs/>
            <w:color w:val="000000" w:themeColor="text1"/>
            <w:sz w:val="20"/>
            <w:rPrChange w:id="2167" w:author="Craig Parker" w:date="2024-08-14T17:51:00Z" w16du:dateUtc="2024-08-14T15:51:00Z">
              <w:rPr>
                <w:b/>
                <w:bCs/>
                <w:lang w:val="en-ZA" w:eastAsia="en-ZA"/>
              </w:rPr>
            </w:rPrChange>
          </w:rPr>
          <w:t>Data Access Committee (DAC):</w:t>
        </w:r>
        <w:r w:rsidRPr="0027516D">
          <w:rPr>
            <w:rFonts w:ascii="Nunito" w:eastAsia="Nunito" w:hAnsi="Nunito" w:cs="Nunito"/>
            <w:color w:val="000000" w:themeColor="text1"/>
            <w:sz w:val="20"/>
            <w:rPrChange w:id="2168" w:author="Craig Parker" w:date="2024-08-14T17:47:00Z" w16du:dateUtc="2024-08-14T15:47:00Z">
              <w:rPr>
                <w:lang w:val="en-ZA" w:eastAsia="en-ZA"/>
              </w:rPr>
            </w:rPrChange>
          </w:rPr>
          <w:t xml:space="preserve"> A committee that evaluates and approves requests for data access, ensuring that data sharing complies with ethical, legal, and scientific standards.</w:t>
        </w:r>
      </w:ins>
    </w:p>
    <w:p w14:paraId="3FEA5FC3" w14:textId="72DF7B71" w:rsidR="0027516D" w:rsidRPr="0027516D" w:rsidRDefault="0027516D" w:rsidP="0027516D">
      <w:pPr>
        <w:pStyle w:val="ListParagraph"/>
        <w:numPr>
          <w:ilvl w:val="0"/>
          <w:numId w:val="83"/>
        </w:numPr>
        <w:spacing w:line="240" w:lineRule="auto"/>
        <w:rPr>
          <w:ins w:id="2169" w:author="Craig Parker" w:date="2024-08-14T17:45:00Z" w16du:dateUtc="2024-08-14T15:45:00Z"/>
          <w:rFonts w:ascii="Nunito" w:eastAsia="Nunito" w:hAnsi="Nunito" w:cs="Nunito"/>
          <w:color w:val="000000" w:themeColor="text1"/>
          <w:sz w:val="20"/>
          <w:rPrChange w:id="2170" w:author="Craig Parker" w:date="2024-08-14T17:47:00Z" w16du:dateUtc="2024-08-14T15:47:00Z">
            <w:rPr>
              <w:ins w:id="2171" w:author="Craig Parker" w:date="2024-08-14T17:45:00Z" w16du:dateUtc="2024-08-14T15:45:00Z"/>
              <w:lang w:val="en-ZA" w:eastAsia="en-ZA"/>
            </w:rPr>
          </w:rPrChange>
        </w:rPr>
        <w:pPrChange w:id="2172" w:author="Craig Parker" w:date="2024-08-14T17:49:00Z" w16du:dateUtc="2024-08-14T15:49:00Z">
          <w:pPr>
            <w:overflowPunct/>
            <w:autoSpaceDE/>
            <w:autoSpaceDN/>
            <w:adjustRightInd/>
            <w:spacing w:line="240" w:lineRule="auto"/>
          </w:pPr>
        </w:pPrChange>
      </w:pPr>
      <w:ins w:id="2173" w:author="Craig Parker" w:date="2024-08-14T17:45:00Z" w16du:dateUtc="2024-08-14T15:45:00Z">
        <w:r w:rsidRPr="0027516D">
          <w:rPr>
            <w:rFonts w:ascii="Nunito" w:eastAsia="Nunito" w:hAnsi="Nunito" w:cs="Nunito"/>
            <w:b/>
            <w:bCs/>
            <w:color w:val="000000" w:themeColor="text1"/>
            <w:sz w:val="20"/>
            <w:rPrChange w:id="2174" w:author="Craig Parker" w:date="2024-08-14T17:51:00Z" w16du:dateUtc="2024-08-14T15:51:00Z">
              <w:rPr>
                <w:b/>
                <w:bCs/>
                <w:lang w:val="en-ZA" w:eastAsia="en-ZA"/>
              </w:rPr>
            </w:rPrChange>
          </w:rPr>
          <w:t>Data Providers:</w:t>
        </w:r>
        <w:r w:rsidRPr="0027516D">
          <w:rPr>
            <w:rFonts w:ascii="Nunito" w:eastAsia="Nunito" w:hAnsi="Nunito" w:cs="Nunito"/>
            <w:color w:val="000000" w:themeColor="text1"/>
            <w:sz w:val="20"/>
            <w:rPrChange w:id="2175" w:author="Craig Parker" w:date="2024-08-14T17:47:00Z" w16du:dateUtc="2024-08-14T15:47:00Z">
              <w:rPr>
                <w:lang w:val="en-ZA" w:eastAsia="en-ZA"/>
              </w:rPr>
            </w:rPrChange>
          </w:rPr>
          <w:t xml:space="preserve"> Legal entities or organizations responsible for authorizing access to their datasets and ensuring that data sharing complies with legal and ethical standards.</w:t>
        </w:r>
      </w:ins>
    </w:p>
    <w:p w14:paraId="1D6891A3" w14:textId="29979D05" w:rsidR="0027516D" w:rsidRPr="0027516D" w:rsidRDefault="0027516D" w:rsidP="0027516D">
      <w:pPr>
        <w:pStyle w:val="ListParagraph"/>
        <w:numPr>
          <w:ilvl w:val="0"/>
          <w:numId w:val="83"/>
        </w:numPr>
        <w:spacing w:line="240" w:lineRule="auto"/>
        <w:rPr>
          <w:ins w:id="2176" w:author="Craig Parker" w:date="2024-08-14T17:45:00Z" w16du:dateUtc="2024-08-14T15:45:00Z"/>
          <w:rFonts w:ascii="Nunito" w:eastAsia="Nunito" w:hAnsi="Nunito" w:cs="Nunito"/>
          <w:color w:val="000000" w:themeColor="text1"/>
          <w:sz w:val="20"/>
          <w:rPrChange w:id="2177" w:author="Craig Parker" w:date="2024-08-14T17:47:00Z" w16du:dateUtc="2024-08-14T15:47:00Z">
            <w:rPr>
              <w:ins w:id="2178" w:author="Craig Parker" w:date="2024-08-14T17:45:00Z" w16du:dateUtc="2024-08-14T15:45:00Z"/>
              <w:lang w:val="en-ZA" w:eastAsia="en-ZA"/>
            </w:rPr>
          </w:rPrChange>
        </w:rPr>
        <w:pPrChange w:id="2179" w:author="Craig Parker" w:date="2024-08-14T17:49:00Z" w16du:dateUtc="2024-08-14T15:49:00Z">
          <w:pPr>
            <w:overflowPunct/>
            <w:autoSpaceDE/>
            <w:autoSpaceDN/>
            <w:adjustRightInd/>
            <w:spacing w:line="240" w:lineRule="auto"/>
          </w:pPr>
        </w:pPrChange>
      </w:pPr>
      <w:ins w:id="2180" w:author="Craig Parker" w:date="2024-08-14T17:45:00Z" w16du:dateUtc="2024-08-14T15:45:00Z">
        <w:r w:rsidRPr="0027516D">
          <w:rPr>
            <w:rFonts w:ascii="Nunito" w:eastAsia="Nunito" w:hAnsi="Nunito" w:cs="Nunito"/>
            <w:b/>
            <w:bCs/>
            <w:color w:val="000000" w:themeColor="text1"/>
            <w:sz w:val="20"/>
            <w:rPrChange w:id="2181" w:author="Craig Parker" w:date="2024-08-14T17:51:00Z" w16du:dateUtc="2024-08-14T15:51:00Z">
              <w:rPr>
                <w:b/>
                <w:bCs/>
                <w:lang w:val="en-ZA" w:eastAsia="en-ZA"/>
              </w:rPr>
            </w:rPrChange>
          </w:rPr>
          <w:t>DSI Partners:</w:t>
        </w:r>
        <w:r w:rsidRPr="0027516D">
          <w:rPr>
            <w:rFonts w:ascii="Nunito" w:eastAsia="Nunito" w:hAnsi="Nunito" w:cs="Nunito"/>
            <w:color w:val="000000" w:themeColor="text1"/>
            <w:sz w:val="20"/>
            <w:rPrChange w:id="2182" w:author="Craig Parker" w:date="2024-08-14T17:47:00Z" w16du:dateUtc="2024-08-14T15:47:00Z">
              <w:rPr>
                <w:lang w:val="en-ZA" w:eastAsia="en-ZA"/>
              </w:rPr>
            </w:rPrChange>
          </w:rPr>
          <w:t xml:space="preserve"> Partners within the NIH Data Science Initiative (DS-I) Africa who contribute to and utilize the shared data resources, collaborating on data management practices to ensure alignment with the broader DS-I Africa objectives.</w:t>
        </w:r>
      </w:ins>
    </w:p>
    <w:p w14:paraId="4FA7CCDE" w14:textId="51065F08" w:rsidR="0027516D" w:rsidRPr="0027516D" w:rsidRDefault="0027516D" w:rsidP="0027516D">
      <w:pPr>
        <w:pStyle w:val="ListParagraph"/>
        <w:numPr>
          <w:ilvl w:val="0"/>
          <w:numId w:val="83"/>
        </w:numPr>
        <w:spacing w:line="240" w:lineRule="auto"/>
        <w:rPr>
          <w:ins w:id="2183" w:author="Craig Parker" w:date="2024-08-14T17:45:00Z" w16du:dateUtc="2024-08-14T15:45:00Z"/>
          <w:rFonts w:ascii="Nunito" w:eastAsia="Nunito" w:hAnsi="Nunito" w:cs="Nunito"/>
          <w:color w:val="000000" w:themeColor="text1"/>
          <w:sz w:val="20"/>
          <w:rPrChange w:id="2184" w:author="Craig Parker" w:date="2024-08-14T17:47:00Z" w16du:dateUtc="2024-08-14T15:47:00Z">
            <w:rPr>
              <w:ins w:id="2185" w:author="Craig Parker" w:date="2024-08-14T17:45:00Z" w16du:dateUtc="2024-08-14T15:45:00Z"/>
              <w:lang w:val="en-ZA" w:eastAsia="en-ZA"/>
            </w:rPr>
          </w:rPrChange>
        </w:rPr>
        <w:pPrChange w:id="2186" w:author="Craig Parker" w:date="2024-08-14T17:49:00Z" w16du:dateUtc="2024-08-14T15:49:00Z">
          <w:pPr>
            <w:overflowPunct/>
            <w:autoSpaceDE/>
            <w:autoSpaceDN/>
            <w:adjustRightInd/>
            <w:spacing w:line="240" w:lineRule="auto"/>
          </w:pPr>
        </w:pPrChange>
      </w:pPr>
      <w:ins w:id="2187" w:author="Craig Parker" w:date="2024-08-14T17:45:00Z" w16du:dateUtc="2024-08-14T15:45:00Z">
        <w:r w:rsidRPr="0027516D">
          <w:rPr>
            <w:rFonts w:ascii="Nunito" w:eastAsia="Nunito" w:hAnsi="Nunito" w:cs="Nunito"/>
            <w:b/>
            <w:bCs/>
            <w:color w:val="000000" w:themeColor="text1"/>
            <w:sz w:val="20"/>
            <w:rPrChange w:id="2188" w:author="Craig Parker" w:date="2024-08-14T17:51:00Z" w16du:dateUtc="2024-08-14T15:51:00Z">
              <w:rPr>
                <w:b/>
                <w:bCs/>
                <w:lang w:val="en-ZA" w:eastAsia="en-ZA"/>
              </w:rPr>
            </w:rPrChange>
          </w:rPr>
          <w:t>Ethics Committees</w:t>
        </w:r>
        <w:r w:rsidRPr="0027516D">
          <w:rPr>
            <w:rFonts w:ascii="Nunito" w:eastAsia="Nunito" w:hAnsi="Nunito" w:cs="Nunito"/>
            <w:color w:val="000000" w:themeColor="text1"/>
            <w:sz w:val="20"/>
            <w:rPrChange w:id="2189" w:author="Craig Parker" w:date="2024-08-14T17:47:00Z" w16du:dateUtc="2024-08-14T15:47:00Z">
              <w:rPr>
                <w:b/>
                <w:bCs/>
                <w:lang w:val="en-ZA" w:eastAsia="en-ZA"/>
              </w:rPr>
            </w:rPrChange>
          </w:rPr>
          <w:t>:</w:t>
        </w:r>
        <w:r w:rsidRPr="0027516D">
          <w:rPr>
            <w:rFonts w:ascii="Nunito" w:eastAsia="Nunito" w:hAnsi="Nunito" w:cs="Nunito"/>
            <w:color w:val="000000" w:themeColor="text1"/>
            <w:sz w:val="20"/>
            <w:rPrChange w:id="2190" w:author="Craig Parker" w:date="2024-08-14T17:47:00Z" w16du:dateUtc="2024-08-14T15:47:00Z">
              <w:rPr>
                <w:lang w:val="en-ZA" w:eastAsia="en-ZA"/>
              </w:rPr>
            </w:rPrChange>
          </w:rPr>
          <w:t xml:space="preserve"> Institutional bodies that review and approve the ethical aspects of research projects, ensuring that studies comply with ethical standards and protect participants' rights and welfare.</w:t>
        </w:r>
      </w:ins>
    </w:p>
    <w:p w14:paraId="736B3264" w14:textId="7F9198BC" w:rsidR="0027516D" w:rsidRPr="0027516D" w:rsidRDefault="0027516D" w:rsidP="0027516D">
      <w:pPr>
        <w:pStyle w:val="ListParagraph"/>
        <w:numPr>
          <w:ilvl w:val="0"/>
          <w:numId w:val="83"/>
        </w:numPr>
        <w:spacing w:line="240" w:lineRule="auto"/>
        <w:rPr>
          <w:ins w:id="2191" w:author="Craig Parker" w:date="2024-08-14T17:45:00Z" w16du:dateUtc="2024-08-14T15:45:00Z"/>
          <w:rFonts w:ascii="Nunito" w:eastAsia="Nunito" w:hAnsi="Nunito" w:cs="Nunito"/>
          <w:color w:val="000000" w:themeColor="text1"/>
          <w:sz w:val="20"/>
          <w:rPrChange w:id="2192" w:author="Craig Parker" w:date="2024-08-14T17:47:00Z" w16du:dateUtc="2024-08-14T15:47:00Z">
            <w:rPr>
              <w:ins w:id="2193" w:author="Craig Parker" w:date="2024-08-14T17:45:00Z" w16du:dateUtc="2024-08-14T15:45:00Z"/>
              <w:lang w:val="en-ZA" w:eastAsia="en-ZA"/>
            </w:rPr>
          </w:rPrChange>
        </w:rPr>
        <w:pPrChange w:id="2194" w:author="Craig Parker" w:date="2024-08-14T17:49:00Z" w16du:dateUtc="2024-08-14T15:49:00Z">
          <w:pPr>
            <w:overflowPunct/>
            <w:autoSpaceDE/>
            <w:autoSpaceDN/>
            <w:adjustRightInd/>
            <w:spacing w:line="240" w:lineRule="auto"/>
          </w:pPr>
        </w:pPrChange>
      </w:pPr>
      <w:ins w:id="2195" w:author="Craig Parker" w:date="2024-08-14T17:45:00Z" w16du:dateUtc="2024-08-14T15:45:00Z">
        <w:r w:rsidRPr="0027516D">
          <w:rPr>
            <w:rFonts w:ascii="Nunito" w:eastAsia="Nunito" w:hAnsi="Nunito" w:cs="Nunito"/>
            <w:b/>
            <w:bCs/>
            <w:color w:val="000000" w:themeColor="text1"/>
            <w:sz w:val="20"/>
            <w:rPrChange w:id="2196" w:author="Craig Parker" w:date="2024-08-14T17:51:00Z" w16du:dateUtc="2024-08-14T15:51:00Z">
              <w:rPr>
                <w:b/>
                <w:bCs/>
                <w:lang w:val="en-ZA" w:eastAsia="en-ZA"/>
              </w:rPr>
            </w:rPrChange>
          </w:rPr>
          <w:t>Harmonization Team Members</w:t>
        </w:r>
        <w:r w:rsidRPr="0027516D">
          <w:rPr>
            <w:rFonts w:ascii="Nunito" w:eastAsia="Nunito" w:hAnsi="Nunito" w:cs="Nunito"/>
            <w:color w:val="000000" w:themeColor="text1"/>
            <w:sz w:val="20"/>
            <w:rPrChange w:id="2197" w:author="Craig Parker" w:date="2024-08-14T17:47:00Z" w16du:dateUtc="2024-08-14T15:47:00Z">
              <w:rPr>
                <w:b/>
                <w:bCs/>
                <w:lang w:val="en-ZA" w:eastAsia="en-ZA"/>
              </w:rPr>
            </w:rPrChange>
          </w:rPr>
          <w:t>:</w:t>
        </w:r>
        <w:r w:rsidRPr="0027516D">
          <w:rPr>
            <w:rFonts w:ascii="Nunito" w:eastAsia="Nunito" w:hAnsi="Nunito" w:cs="Nunito"/>
            <w:color w:val="000000" w:themeColor="text1"/>
            <w:sz w:val="20"/>
            <w:rPrChange w:id="2198" w:author="Craig Parker" w:date="2024-08-14T17:47:00Z" w16du:dateUtc="2024-08-14T15:47:00Z">
              <w:rPr>
                <w:lang w:val="en-ZA" w:eastAsia="en-ZA"/>
              </w:rPr>
            </w:rPrChange>
          </w:rPr>
          <w:t xml:space="preserve"> Researchers and data scientists who work on aligning and integrating various datasets into a unified format, ensuring consistency and usability for analysis.</w:t>
        </w:r>
      </w:ins>
    </w:p>
    <w:p w14:paraId="72792D0C" w14:textId="492565E6" w:rsidR="0027516D" w:rsidRPr="0027516D" w:rsidRDefault="0027516D" w:rsidP="0027516D">
      <w:pPr>
        <w:pStyle w:val="ListParagraph"/>
        <w:numPr>
          <w:ilvl w:val="0"/>
          <w:numId w:val="83"/>
        </w:numPr>
        <w:spacing w:line="240" w:lineRule="auto"/>
        <w:rPr>
          <w:ins w:id="2199" w:author="Craig Parker" w:date="2024-08-14T17:45:00Z" w16du:dateUtc="2024-08-14T15:45:00Z"/>
          <w:rFonts w:ascii="Nunito" w:eastAsia="Nunito" w:hAnsi="Nunito" w:cs="Nunito"/>
          <w:color w:val="000000" w:themeColor="text1"/>
          <w:sz w:val="20"/>
          <w:rPrChange w:id="2200" w:author="Craig Parker" w:date="2024-08-14T17:47:00Z" w16du:dateUtc="2024-08-14T15:47:00Z">
            <w:rPr>
              <w:ins w:id="2201" w:author="Craig Parker" w:date="2024-08-14T17:45:00Z" w16du:dateUtc="2024-08-14T15:45:00Z"/>
              <w:lang w:val="en-ZA" w:eastAsia="en-ZA"/>
            </w:rPr>
          </w:rPrChange>
        </w:rPr>
        <w:pPrChange w:id="2202" w:author="Craig Parker" w:date="2024-08-14T17:49:00Z" w16du:dateUtc="2024-08-14T15:49:00Z">
          <w:pPr>
            <w:overflowPunct/>
            <w:autoSpaceDE/>
            <w:autoSpaceDN/>
            <w:adjustRightInd/>
            <w:spacing w:line="240" w:lineRule="auto"/>
          </w:pPr>
        </w:pPrChange>
      </w:pPr>
      <w:ins w:id="2203" w:author="Craig Parker" w:date="2024-08-14T17:45:00Z" w16du:dateUtc="2024-08-14T15:45:00Z">
        <w:r w:rsidRPr="0027516D">
          <w:rPr>
            <w:rFonts w:ascii="Nunito" w:eastAsia="Nunito" w:hAnsi="Nunito" w:cs="Nunito"/>
            <w:b/>
            <w:bCs/>
            <w:color w:val="000000" w:themeColor="text1"/>
            <w:sz w:val="20"/>
            <w:rPrChange w:id="2204" w:author="Craig Parker" w:date="2024-08-14T17:51:00Z" w16du:dateUtc="2024-08-14T15:51:00Z">
              <w:rPr>
                <w:b/>
                <w:bCs/>
                <w:lang w:val="en-ZA" w:eastAsia="en-ZA"/>
              </w:rPr>
            </w:rPrChange>
          </w:rPr>
          <w:t>Health Data Providers</w:t>
        </w:r>
        <w:r w:rsidRPr="0027516D">
          <w:rPr>
            <w:rFonts w:ascii="Nunito" w:eastAsia="Nunito" w:hAnsi="Nunito" w:cs="Nunito"/>
            <w:color w:val="000000" w:themeColor="text1"/>
            <w:sz w:val="20"/>
            <w:rPrChange w:id="2205" w:author="Craig Parker" w:date="2024-08-14T17:47:00Z" w16du:dateUtc="2024-08-14T15:47:00Z">
              <w:rPr>
                <w:b/>
                <w:bCs/>
                <w:lang w:val="en-ZA" w:eastAsia="en-ZA"/>
              </w:rPr>
            </w:rPrChange>
          </w:rPr>
          <w:t>:</w:t>
        </w:r>
        <w:r w:rsidRPr="0027516D">
          <w:rPr>
            <w:rFonts w:ascii="Nunito" w:eastAsia="Nunito" w:hAnsi="Nunito" w:cs="Nunito"/>
            <w:color w:val="000000" w:themeColor="text1"/>
            <w:sz w:val="20"/>
            <w:rPrChange w:id="2206" w:author="Craig Parker" w:date="2024-08-14T17:47:00Z" w16du:dateUtc="2024-08-14T15:47:00Z">
              <w:rPr>
                <w:lang w:val="en-ZA" w:eastAsia="en-ZA"/>
              </w:rPr>
            </w:rPrChange>
          </w:rPr>
          <w:t xml:space="preserve"> Entities responsible for collecting and providing biomedical data, including clinical trial coordinators, cohort study administrators, hospitals, and research institutions involved in health-related studies.</w:t>
        </w:r>
      </w:ins>
    </w:p>
    <w:p w14:paraId="2DC215FA" w14:textId="2EF68DFA" w:rsidR="0027516D" w:rsidRPr="0027516D" w:rsidRDefault="0027516D" w:rsidP="0027516D">
      <w:pPr>
        <w:pStyle w:val="ListParagraph"/>
        <w:numPr>
          <w:ilvl w:val="0"/>
          <w:numId w:val="83"/>
        </w:numPr>
        <w:spacing w:line="240" w:lineRule="auto"/>
        <w:rPr>
          <w:ins w:id="2207" w:author="Craig Parker" w:date="2024-08-14T17:45:00Z" w16du:dateUtc="2024-08-14T15:45:00Z"/>
          <w:rFonts w:ascii="Nunito" w:eastAsia="Nunito" w:hAnsi="Nunito" w:cs="Nunito"/>
          <w:color w:val="000000" w:themeColor="text1"/>
          <w:sz w:val="20"/>
          <w:rPrChange w:id="2208" w:author="Craig Parker" w:date="2024-08-14T17:47:00Z" w16du:dateUtc="2024-08-14T15:47:00Z">
            <w:rPr>
              <w:ins w:id="2209" w:author="Craig Parker" w:date="2024-08-14T17:45:00Z" w16du:dateUtc="2024-08-14T15:45:00Z"/>
              <w:lang w:val="en-ZA" w:eastAsia="en-ZA"/>
            </w:rPr>
          </w:rPrChange>
        </w:rPr>
        <w:pPrChange w:id="2210" w:author="Craig Parker" w:date="2024-08-14T17:49:00Z" w16du:dateUtc="2024-08-14T15:49:00Z">
          <w:pPr>
            <w:overflowPunct/>
            <w:autoSpaceDE/>
            <w:autoSpaceDN/>
            <w:adjustRightInd/>
            <w:spacing w:line="240" w:lineRule="auto"/>
          </w:pPr>
        </w:pPrChange>
      </w:pPr>
      <w:ins w:id="2211" w:author="Craig Parker" w:date="2024-08-14T17:45:00Z" w16du:dateUtc="2024-08-14T15:45:00Z">
        <w:r w:rsidRPr="0027516D">
          <w:rPr>
            <w:rFonts w:ascii="Nunito" w:eastAsia="Nunito" w:hAnsi="Nunito" w:cs="Nunito"/>
            <w:b/>
            <w:bCs/>
            <w:color w:val="000000" w:themeColor="text1"/>
            <w:sz w:val="20"/>
            <w:rPrChange w:id="2212" w:author="Craig Parker" w:date="2024-08-14T17:51:00Z" w16du:dateUtc="2024-08-14T15:51:00Z">
              <w:rPr>
                <w:b/>
                <w:bCs/>
                <w:lang w:val="en-ZA" w:eastAsia="en-ZA"/>
              </w:rPr>
            </w:rPrChange>
          </w:rPr>
          <w:t>Health Experts:</w:t>
        </w:r>
        <w:r w:rsidRPr="0027516D">
          <w:rPr>
            <w:rFonts w:ascii="Nunito" w:eastAsia="Nunito" w:hAnsi="Nunito" w:cs="Nunito"/>
            <w:color w:val="000000" w:themeColor="text1"/>
            <w:sz w:val="20"/>
            <w:rPrChange w:id="2213" w:author="Craig Parker" w:date="2024-08-14T17:47:00Z" w16du:dateUtc="2024-08-14T15:47:00Z">
              <w:rPr>
                <w:lang w:val="en-ZA" w:eastAsia="en-ZA"/>
              </w:rPr>
            </w:rPrChange>
          </w:rPr>
          <w:t xml:space="preserve"> Specialists in health-related fields who validate the harmonization of biomedical data and ensure the accuracy and reliability of the integrated datasets.</w:t>
        </w:r>
      </w:ins>
    </w:p>
    <w:p w14:paraId="09D1F1F6" w14:textId="6408356A" w:rsidR="0027516D" w:rsidRPr="0027516D" w:rsidRDefault="0027516D" w:rsidP="0027516D">
      <w:pPr>
        <w:pStyle w:val="ListParagraph"/>
        <w:numPr>
          <w:ilvl w:val="0"/>
          <w:numId w:val="83"/>
        </w:numPr>
        <w:spacing w:line="240" w:lineRule="auto"/>
        <w:rPr>
          <w:ins w:id="2214" w:author="Craig Parker" w:date="2024-08-14T17:45:00Z" w16du:dateUtc="2024-08-14T15:45:00Z"/>
          <w:rFonts w:ascii="Nunito" w:eastAsia="Nunito" w:hAnsi="Nunito" w:cs="Nunito"/>
          <w:color w:val="000000" w:themeColor="text1"/>
          <w:sz w:val="20"/>
          <w:rPrChange w:id="2215" w:author="Craig Parker" w:date="2024-08-14T17:47:00Z" w16du:dateUtc="2024-08-14T15:47:00Z">
            <w:rPr>
              <w:ins w:id="2216" w:author="Craig Parker" w:date="2024-08-14T17:45:00Z" w16du:dateUtc="2024-08-14T15:45:00Z"/>
              <w:lang w:val="en-ZA" w:eastAsia="en-ZA"/>
            </w:rPr>
          </w:rPrChange>
        </w:rPr>
        <w:pPrChange w:id="2217" w:author="Craig Parker" w:date="2024-08-14T17:49:00Z" w16du:dateUtc="2024-08-14T15:49:00Z">
          <w:pPr>
            <w:overflowPunct/>
            <w:autoSpaceDE/>
            <w:autoSpaceDN/>
            <w:adjustRightInd/>
            <w:spacing w:line="240" w:lineRule="auto"/>
          </w:pPr>
        </w:pPrChange>
      </w:pPr>
      <w:ins w:id="2218" w:author="Craig Parker" w:date="2024-08-14T17:45:00Z" w16du:dateUtc="2024-08-14T15:45:00Z">
        <w:r w:rsidRPr="0027516D">
          <w:rPr>
            <w:rFonts w:ascii="Nunito" w:eastAsia="Nunito" w:hAnsi="Nunito" w:cs="Nunito"/>
            <w:b/>
            <w:bCs/>
            <w:color w:val="000000" w:themeColor="text1"/>
            <w:sz w:val="20"/>
            <w:rPrChange w:id="2219" w:author="Craig Parker" w:date="2024-08-14T17:51:00Z" w16du:dateUtc="2024-08-14T15:51:00Z">
              <w:rPr>
                <w:b/>
                <w:bCs/>
                <w:lang w:val="en-ZA" w:eastAsia="en-ZA"/>
              </w:rPr>
            </w:rPrChange>
          </w:rPr>
          <w:lastRenderedPageBreak/>
          <w:t>IBM Data Analysis Platforms Team:</w:t>
        </w:r>
        <w:r w:rsidRPr="0027516D">
          <w:rPr>
            <w:rFonts w:ascii="Nunito" w:eastAsia="Nunito" w:hAnsi="Nunito" w:cs="Nunito"/>
            <w:color w:val="000000" w:themeColor="text1"/>
            <w:sz w:val="20"/>
            <w:rPrChange w:id="2220" w:author="Craig Parker" w:date="2024-08-14T17:47:00Z" w16du:dateUtc="2024-08-14T15:47:00Z">
              <w:rPr>
                <w:lang w:val="en-ZA" w:eastAsia="en-ZA"/>
              </w:rPr>
            </w:rPrChange>
          </w:rPr>
          <w:t xml:space="preserve"> The team responsible for managing IBM's suite of data analysis tools and platforms, such as IBM Watson Studio, which support advanced analytics and machine learning within the HE²AT </w:t>
        </w:r>
        <w:proofErr w:type="spellStart"/>
        <w:r w:rsidRPr="0027516D">
          <w:rPr>
            <w:rFonts w:ascii="Nunito" w:eastAsia="Nunito" w:hAnsi="Nunito" w:cs="Nunito"/>
            <w:color w:val="000000" w:themeColor="text1"/>
            <w:sz w:val="20"/>
            <w:rPrChange w:id="2221" w:author="Craig Parker" w:date="2024-08-14T17:47:00Z" w16du:dateUtc="2024-08-14T15:47:00Z">
              <w:rPr>
                <w:lang w:val="en-ZA" w:eastAsia="en-ZA"/>
              </w:rPr>
            </w:rPrChange>
          </w:rPr>
          <w:t>Center</w:t>
        </w:r>
        <w:proofErr w:type="spellEnd"/>
        <w:r w:rsidRPr="0027516D">
          <w:rPr>
            <w:rFonts w:ascii="Nunito" w:eastAsia="Nunito" w:hAnsi="Nunito" w:cs="Nunito"/>
            <w:color w:val="000000" w:themeColor="text1"/>
            <w:sz w:val="20"/>
            <w:rPrChange w:id="2222" w:author="Craig Parker" w:date="2024-08-14T17:47:00Z" w16du:dateUtc="2024-08-14T15:47:00Z">
              <w:rPr>
                <w:lang w:val="en-ZA" w:eastAsia="en-ZA"/>
              </w:rPr>
            </w:rPrChange>
          </w:rPr>
          <w:t>.</w:t>
        </w:r>
      </w:ins>
    </w:p>
    <w:p w14:paraId="563C318C" w14:textId="2B1B7DF3" w:rsidR="0027516D" w:rsidRPr="0027516D" w:rsidRDefault="0027516D" w:rsidP="0027516D">
      <w:pPr>
        <w:pStyle w:val="ListParagraph"/>
        <w:numPr>
          <w:ilvl w:val="0"/>
          <w:numId w:val="83"/>
        </w:numPr>
        <w:spacing w:line="240" w:lineRule="auto"/>
        <w:rPr>
          <w:ins w:id="2223" w:author="Craig Parker" w:date="2024-08-14T17:45:00Z" w16du:dateUtc="2024-08-14T15:45:00Z"/>
          <w:rFonts w:ascii="Nunito" w:eastAsia="Nunito" w:hAnsi="Nunito" w:cs="Nunito"/>
          <w:color w:val="000000" w:themeColor="text1"/>
          <w:sz w:val="20"/>
          <w:rPrChange w:id="2224" w:author="Craig Parker" w:date="2024-08-14T17:47:00Z" w16du:dateUtc="2024-08-14T15:47:00Z">
            <w:rPr>
              <w:ins w:id="2225" w:author="Craig Parker" w:date="2024-08-14T17:45:00Z" w16du:dateUtc="2024-08-14T15:45:00Z"/>
              <w:lang w:val="en-ZA" w:eastAsia="en-ZA"/>
            </w:rPr>
          </w:rPrChange>
        </w:rPr>
        <w:pPrChange w:id="2226" w:author="Craig Parker" w:date="2024-08-14T17:49:00Z" w16du:dateUtc="2024-08-14T15:49:00Z">
          <w:pPr>
            <w:overflowPunct/>
            <w:autoSpaceDE/>
            <w:autoSpaceDN/>
            <w:adjustRightInd/>
            <w:spacing w:line="240" w:lineRule="auto"/>
          </w:pPr>
        </w:pPrChange>
      </w:pPr>
      <w:ins w:id="2227" w:author="Craig Parker" w:date="2024-08-14T17:45:00Z" w16du:dateUtc="2024-08-14T15:45:00Z">
        <w:r w:rsidRPr="0027516D">
          <w:rPr>
            <w:rFonts w:ascii="Nunito" w:eastAsia="Nunito" w:hAnsi="Nunito" w:cs="Nunito"/>
            <w:b/>
            <w:bCs/>
            <w:color w:val="000000" w:themeColor="text1"/>
            <w:sz w:val="20"/>
            <w:rPrChange w:id="2228" w:author="Craig Parker" w:date="2024-08-14T17:51:00Z" w16du:dateUtc="2024-08-14T15:51:00Z">
              <w:rPr>
                <w:b/>
                <w:bCs/>
                <w:lang w:val="en-ZA" w:eastAsia="en-ZA"/>
              </w:rPr>
            </w:rPrChange>
          </w:rPr>
          <w:t>OpenAI:</w:t>
        </w:r>
        <w:r w:rsidRPr="0027516D">
          <w:rPr>
            <w:rFonts w:ascii="Nunito" w:eastAsia="Nunito" w:hAnsi="Nunito" w:cs="Nunito"/>
            <w:color w:val="000000" w:themeColor="text1"/>
            <w:sz w:val="20"/>
            <w:rPrChange w:id="2229" w:author="Craig Parker" w:date="2024-08-14T17:47:00Z" w16du:dateUtc="2024-08-14T15:47:00Z">
              <w:rPr>
                <w:lang w:val="en-ZA" w:eastAsia="en-ZA"/>
              </w:rPr>
            </w:rPrChange>
          </w:rPr>
          <w:t xml:space="preserve"> An artificial intelligence research organization that provides large language models (LLMs) to assist with variable mapping suggestions, data transformation recommendations, and other AI-driven insights.</w:t>
        </w:r>
      </w:ins>
    </w:p>
    <w:p w14:paraId="5E45B720" w14:textId="5F7291A0" w:rsidR="0027516D" w:rsidRPr="0027516D" w:rsidRDefault="0027516D" w:rsidP="0027516D">
      <w:pPr>
        <w:pStyle w:val="ListParagraph"/>
        <w:numPr>
          <w:ilvl w:val="0"/>
          <w:numId w:val="83"/>
        </w:numPr>
        <w:spacing w:line="240" w:lineRule="auto"/>
        <w:rPr>
          <w:ins w:id="2230" w:author="Craig Parker" w:date="2024-08-14T17:45:00Z" w16du:dateUtc="2024-08-14T15:45:00Z"/>
          <w:rFonts w:ascii="Nunito" w:eastAsia="Nunito" w:hAnsi="Nunito" w:cs="Nunito"/>
          <w:color w:val="000000" w:themeColor="text1"/>
          <w:sz w:val="20"/>
          <w:rPrChange w:id="2231" w:author="Craig Parker" w:date="2024-08-14T17:47:00Z" w16du:dateUtc="2024-08-14T15:47:00Z">
            <w:rPr>
              <w:ins w:id="2232" w:author="Craig Parker" w:date="2024-08-14T17:45:00Z" w16du:dateUtc="2024-08-14T15:45:00Z"/>
              <w:lang w:val="en-ZA" w:eastAsia="en-ZA"/>
            </w:rPr>
          </w:rPrChange>
        </w:rPr>
        <w:pPrChange w:id="2233" w:author="Craig Parker" w:date="2024-08-14T17:49:00Z" w16du:dateUtc="2024-08-14T15:49:00Z">
          <w:pPr>
            <w:overflowPunct/>
            <w:autoSpaceDE/>
            <w:autoSpaceDN/>
            <w:adjustRightInd/>
            <w:spacing w:line="240" w:lineRule="auto"/>
          </w:pPr>
        </w:pPrChange>
      </w:pPr>
      <w:ins w:id="2234" w:author="Craig Parker" w:date="2024-08-14T17:45:00Z" w16du:dateUtc="2024-08-14T15:45:00Z">
        <w:r w:rsidRPr="0027516D">
          <w:rPr>
            <w:rFonts w:ascii="Nunito" w:eastAsia="Nunito" w:hAnsi="Nunito" w:cs="Nunito"/>
            <w:b/>
            <w:bCs/>
            <w:color w:val="000000" w:themeColor="text1"/>
            <w:sz w:val="20"/>
            <w:rPrChange w:id="2235" w:author="Craig Parker" w:date="2024-08-14T17:51:00Z" w16du:dateUtc="2024-08-14T15:51:00Z">
              <w:rPr>
                <w:b/>
                <w:bCs/>
                <w:lang w:val="en-ZA" w:eastAsia="en-ZA"/>
              </w:rPr>
            </w:rPrChange>
          </w:rPr>
          <w:t>Partner Researchers:</w:t>
        </w:r>
        <w:r w:rsidRPr="0027516D">
          <w:rPr>
            <w:rFonts w:ascii="Nunito" w:eastAsia="Nunito" w:hAnsi="Nunito" w:cs="Nunito"/>
            <w:color w:val="000000" w:themeColor="text1"/>
            <w:sz w:val="20"/>
            <w:rPrChange w:id="2236" w:author="Craig Parker" w:date="2024-08-14T17:47:00Z" w16du:dateUtc="2024-08-14T15:47:00Z">
              <w:rPr>
                <w:lang w:val="en-ZA" w:eastAsia="en-ZA"/>
              </w:rPr>
            </w:rPrChange>
          </w:rPr>
          <w:t xml:space="preserve"> External researchers and scientists collaborating with the HE²AT </w:t>
        </w:r>
        <w:proofErr w:type="spellStart"/>
        <w:r w:rsidRPr="0027516D">
          <w:rPr>
            <w:rFonts w:ascii="Nunito" w:eastAsia="Nunito" w:hAnsi="Nunito" w:cs="Nunito"/>
            <w:color w:val="000000" w:themeColor="text1"/>
            <w:sz w:val="20"/>
            <w:rPrChange w:id="2237" w:author="Craig Parker" w:date="2024-08-14T17:47:00Z" w16du:dateUtc="2024-08-14T15:47:00Z">
              <w:rPr>
                <w:lang w:val="en-ZA" w:eastAsia="en-ZA"/>
              </w:rPr>
            </w:rPrChange>
          </w:rPr>
          <w:t>Center</w:t>
        </w:r>
        <w:proofErr w:type="spellEnd"/>
        <w:r w:rsidRPr="0027516D">
          <w:rPr>
            <w:rFonts w:ascii="Nunito" w:eastAsia="Nunito" w:hAnsi="Nunito" w:cs="Nunito"/>
            <w:color w:val="000000" w:themeColor="text1"/>
            <w:sz w:val="20"/>
            <w:rPrChange w:id="2238" w:author="Craig Parker" w:date="2024-08-14T17:47:00Z" w16du:dateUtc="2024-08-14T15:47:00Z">
              <w:rPr>
                <w:lang w:val="en-ZA" w:eastAsia="en-ZA"/>
              </w:rPr>
            </w:rPrChange>
          </w:rPr>
          <w:t xml:space="preserve"> and utilizing the integrated datasets for various research projects and analyses.</w:t>
        </w:r>
      </w:ins>
    </w:p>
    <w:p w14:paraId="3AA6EFB6" w14:textId="77777777" w:rsidR="0027516D" w:rsidRPr="0027516D" w:rsidRDefault="0027516D" w:rsidP="0027516D">
      <w:pPr>
        <w:pStyle w:val="ListParagraph"/>
        <w:numPr>
          <w:ilvl w:val="0"/>
          <w:numId w:val="83"/>
        </w:numPr>
        <w:spacing w:line="240" w:lineRule="auto"/>
        <w:rPr>
          <w:ins w:id="2239" w:author="Craig Parker" w:date="2024-08-14T17:46:00Z" w16du:dateUtc="2024-08-14T15:46:00Z"/>
          <w:rFonts w:ascii="Nunito" w:eastAsia="Nunito" w:hAnsi="Nunito" w:cs="Nunito"/>
          <w:color w:val="000000" w:themeColor="text1"/>
          <w:sz w:val="20"/>
          <w:rPrChange w:id="2240" w:author="Craig Parker" w:date="2024-08-14T17:47:00Z" w16du:dateUtc="2024-08-14T15:47:00Z">
            <w:rPr>
              <w:ins w:id="2241" w:author="Craig Parker" w:date="2024-08-14T17:46:00Z" w16du:dateUtc="2024-08-14T15:46:00Z"/>
              <w:rFonts w:ascii="Nunito" w:hAnsi="Nunito"/>
              <w:lang w:val="en-ZA" w:eastAsia="en-ZA"/>
            </w:rPr>
          </w:rPrChange>
        </w:rPr>
        <w:pPrChange w:id="2242" w:author="Craig Parker" w:date="2024-08-14T17:49:00Z" w16du:dateUtc="2024-08-14T15:49:00Z">
          <w:pPr>
            <w:pStyle w:val="ListParagraph"/>
            <w:numPr>
              <w:numId w:val="81"/>
            </w:numPr>
            <w:ind w:left="720" w:hanging="360"/>
          </w:pPr>
        </w:pPrChange>
      </w:pPr>
      <w:ins w:id="2243" w:author="Craig Parker" w:date="2024-08-14T17:45:00Z" w16du:dateUtc="2024-08-14T15:45:00Z">
        <w:r w:rsidRPr="0027516D">
          <w:rPr>
            <w:rFonts w:ascii="Nunito" w:eastAsia="Nunito" w:hAnsi="Nunito" w:cs="Nunito"/>
            <w:b/>
            <w:bCs/>
            <w:color w:val="000000" w:themeColor="text1"/>
            <w:sz w:val="20"/>
            <w:rPrChange w:id="2244" w:author="Craig Parker" w:date="2024-08-14T17:51:00Z" w16du:dateUtc="2024-08-14T15:51:00Z">
              <w:rPr>
                <w:b/>
                <w:bCs/>
                <w:lang w:val="en-ZA" w:eastAsia="en-ZA"/>
              </w:rPr>
            </w:rPrChange>
          </w:rPr>
          <w:t>Post-Funding Data Management Team:</w:t>
        </w:r>
        <w:r w:rsidRPr="0027516D">
          <w:rPr>
            <w:rFonts w:ascii="Nunito" w:eastAsia="Nunito" w:hAnsi="Nunito" w:cs="Nunito"/>
            <w:color w:val="000000" w:themeColor="text1"/>
            <w:sz w:val="20"/>
            <w:rPrChange w:id="2245" w:author="Craig Parker" w:date="2024-08-14T17:47:00Z" w16du:dateUtc="2024-08-14T15:47:00Z">
              <w:rPr>
                <w:lang w:val="en-ZA" w:eastAsia="en-ZA"/>
              </w:rPr>
            </w:rPrChange>
          </w:rPr>
          <w:t xml:space="preserve"> The team responsible for managing data after the funding period ends, ensuring the continued maintenance and availability of inferential data and transferring data to appropriate repositories as needed.</w:t>
        </w:r>
      </w:ins>
    </w:p>
    <w:p w14:paraId="1918F626" w14:textId="7A9B80BE" w:rsidR="0027516D" w:rsidRPr="0027516D" w:rsidRDefault="0027516D" w:rsidP="0027516D">
      <w:pPr>
        <w:pStyle w:val="ListParagraph"/>
        <w:numPr>
          <w:ilvl w:val="0"/>
          <w:numId w:val="83"/>
        </w:numPr>
        <w:spacing w:line="240" w:lineRule="auto"/>
        <w:rPr>
          <w:ins w:id="2246" w:author="Craig Parker" w:date="2024-08-14T17:45:00Z" w16du:dateUtc="2024-08-14T15:45:00Z"/>
          <w:rFonts w:ascii="Nunito" w:eastAsia="Nunito" w:hAnsi="Nunito" w:cs="Nunito"/>
          <w:color w:val="000000" w:themeColor="text1"/>
          <w:sz w:val="20"/>
          <w:rPrChange w:id="2247" w:author="Craig Parker" w:date="2024-08-14T17:47:00Z" w16du:dateUtc="2024-08-14T15:47:00Z">
            <w:rPr>
              <w:ins w:id="2248" w:author="Craig Parker" w:date="2024-08-14T17:45:00Z" w16du:dateUtc="2024-08-14T15:45:00Z"/>
              <w:lang w:val="en-ZA" w:eastAsia="en-ZA"/>
            </w:rPr>
          </w:rPrChange>
        </w:rPr>
        <w:pPrChange w:id="2249" w:author="Craig Parker" w:date="2024-08-14T17:49:00Z" w16du:dateUtc="2024-08-14T15:49:00Z">
          <w:pPr>
            <w:overflowPunct/>
            <w:autoSpaceDE/>
            <w:autoSpaceDN/>
            <w:adjustRightInd/>
            <w:spacing w:line="240" w:lineRule="auto"/>
          </w:pPr>
        </w:pPrChange>
      </w:pPr>
      <w:ins w:id="2250" w:author="Craig Parker" w:date="2024-08-14T17:45:00Z" w16du:dateUtc="2024-08-14T15:45:00Z">
        <w:r w:rsidRPr="0027516D">
          <w:rPr>
            <w:rFonts w:ascii="Nunito" w:eastAsia="Nunito" w:hAnsi="Nunito" w:cs="Nunito"/>
            <w:b/>
            <w:bCs/>
            <w:color w:val="000000" w:themeColor="text1"/>
            <w:sz w:val="20"/>
            <w:rPrChange w:id="2251" w:author="Craig Parker" w:date="2024-08-14T17:51:00Z" w16du:dateUtc="2024-08-14T15:51:00Z">
              <w:rPr>
                <w:b/>
                <w:bCs/>
                <w:lang w:val="en-ZA" w:eastAsia="en-ZA"/>
              </w:rPr>
            </w:rPrChange>
          </w:rPr>
          <w:t>Socio-Economic Data Providers:</w:t>
        </w:r>
        <w:r w:rsidRPr="0027516D">
          <w:rPr>
            <w:rFonts w:ascii="Nunito" w:eastAsia="Nunito" w:hAnsi="Nunito" w:cs="Nunito"/>
            <w:color w:val="000000" w:themeColor="text1"/>
            <w:sz w:val="20"/>
            <w:rPrChange w:id="2252" w:author="Craig Parker" w:date="2024-08-14T17:47:00Z" w16du:dateUtc="2024-08-14T15:47:00Z">
              <w:rPr>
                <w:lang w:val="en-ZA" w:eastAsia="en-ZA"/>
              </w:rPr>
            </w:rPrChange>
          </w:rPr>
          <w:t xml:space="preserve"> Organizations that provide data on socio-economic conditions, such as national census bureaus, household survey agencies, and specialized observatories like the Gauteng City-Region Observatory (GCRO).</w:t>
        </w:r>
      </w:ins>
    </w:p>
    <w:p w14:paraId="77B9875F" w14:textId="760D2A67" w:rsidR="0027516D" w:rsidRPr="0027516D" w:rsidRDefault="0027516D" w:rsidP="0027516D">
      <w:pPr>
        <w:pStyle w:val="ListParagraph"/>
        <w:numPr>
          <w:ilvl w:val="0"/>
          <w:numId w:val="83"/>
        </w:numPr>
        <w:spacing w:line="240" w:lineRule="auto"/>
        <w:rPr>
          <w:ins w:id="2253" w:author="Craig Parker" w:date="2024-08-14T17:45:00Z" w16du:dateUtc="2024-08-14T15:45:00Z"/>
          <w:rFonts w:ascii="Nunito" w:eastAsia="Nunito" w:hAnsi="Nunito" w:cs="Nunito"/>
          <w:color w:val="000000" w:themeColor="text1"/>
          <w:sz w:val="20"/>
          <w:rPrChange w:id="2254" w:author="Craig Parker" w:date="2024-08-14T17:47:00Z" w16du:dateUtc="2024-08-14T15:47:00Z">
            <w:rPr>
              <w:ins w:id="2255" w:author="Craig Parker" w:date="2024-08-14T17:45:00Z" w16du:dateUtc="2024-08-14T15:45:00Z"/>
              <w:rFonts w:ascii="Times New Roman" w:hAnsi="Times New Roman"/>
              <w:sz w:val="24"/>
              <w:szCs w:val="24"/>
              <w:lang w:val="en-ZA" w:eastAsia="en-ZA"/>
            </w:rPr>
          </w:rPrChange>
        </w:rPr>
        <w:pPrChange w:id="2256" w:author="Craig Parker" w:date="2024-08-14T17:49:00Z" w16du:dateUtc="2024-08-14T15:49:00Z">
          <w:pPr>
            <w:pStyle w:val="ListParagraph"/>
            <w:numPr>
              <w:numId w:val="14"/>
            </w:numPr>
            <w:spacing w:before="0" w:after="0"/>
            <w:ind w:left="720" w:hanging="360"/>
          </w:pPr>
        </w:pPrChange>
      </w:pPr>
      <w:ins w:id="2257" w:author="Craig Parker" w:date="2024-08-14T17:45:00Z" w16du:dateUtc="2024-08-14T15:45:00Z">
        <w:r w:rsidRPr="0027516D">
          <w:rPr>
            <w:rFonts w:ascii="Nunito" w:eastAsia="Nunito" w:hAnsi="Nunito" w:cs="Nunito"/>
            <w:b/>
            <w:bCs/>
            <w:color w:val="000000" w:themeColor="text1"/>
            <w:sz w:val="20"/>
            <w:rPrChange w:id="2258" w:author="Craig Parker" w:date="2024-08-14T17:51:00Z" w16du:dateUtc="2024-08-14T15:51:00Z">
              <w:rPr>
                <w:b/>
                <w:bCs/>
                <w:lang w:val="en-ZA" w:eastAsia="en-ZA"/>
              </w:rPr>
            </w:rPrChange>
          </w:rPr>
          <w:t>Training Hubs:</w:t>
        </w:r>
        <w:r w:rsidRPr="0027516D">
          <w:rPr>
            <w:rFonts w:ascii="Nunito" w:eastAsia="Nunito" w:hAnsi="Nunito" w:cs="Nunito"/>
            <w:color w:val="000000" w:themeColor="text1"/>
            <w:sz w:val="20"/>
            <w:rPrChange w:id="2259" w:author="Craig Parker" w:date="2024-08-14T17:47:00Z" w16du:dateUtc="2024-08-14T15:47:00Z">
              <w:rPr>
                <w:lang w:val="en-ZA" w:eastAsia="en-ZA"/>
              </w:rPr>
            </w:rPrChange>
          </w:rPr>
          <w:t xml:space="preserve"> Facilities that provide training and capacity-building activities for researchers, using shared data for educational purposes and contributing to the development of data management skills within the consortium.</w:t>
        </w:r>
      </w:ins>
    </w:p>
    <w:p w14:paraId="39036EC5" w14:textId="380FD801" w:rsidR="00386610" w:rsidDel="00F849DD" w:rsidRDefault="60C54407" w:rsidP="00626B08">
      <w:pPr>
        <w:pStyle w:val="Heading1"/>
        <w:numPr>
          <w:ilvl w:val="0"/>
          <w:numId w:val="87"/>
        </w:numPr>
        <w:rPr>
          <w:del w:id="2260" w:author="Craig Parker" w:date="2024-08-14T17:47:00Z" w16du:dateUtc="2024-08-14T15:47:00Z"/>
        </w:rPr>
        <w:pPrChange w:id="2261" w:author="Craig Parker" w:date="2024-08-14T17:58:00Z" w16du:dateUtc="2024-08-14T15:58:00Z">
          <w:pPr>
            <w:pStyle w:val="Heading2"/>
          </w:pPr>
        </w:pPrChange>
      </w:pPr>
      <w:del w:id="2262" w:author="Craig Parker" w:date="2024-08-14T17:47:00Z" w16du:dateUtc="2024-08-14T15:47:00Z">
        <w:r w:rsidRPr="00F849DD" w:rsidDel="0027516D">
          <w:rPr>
            <w:rFonts w:eastAsia="Nunito"/>
            <w:rPrChange w:id="2263" w:author="Craig Parker" w:date="2024-08-14T17:57:00Z" w16du:dateUtc="2024-08-14T15:57:00Z">
              <w:rPr>
                <w:rFonts w:ascii="Nunito" w:eastAsia="Nunito" w:hAnsi="Nunito" w:cs="Nunito"/>
                <w:b w:val="0"/>
                <w:bCs w:val="0"/>
                <w:color w:val="000000" w:themeColor="text1"/>
              </w:rPr>
            </w:rPrChange>
          </w:rPr>
          <w:delText xml:space="preserve">Climate Data Providers: </w:delText>
        </w:r>
        <w:r w:rsidRPr="00F849DD" w:rsidDel="0027516D">
          <w:rPr>
            <w:rFonts w:eastAsia="Nunito"/>
            <w:rPrChange w:id="2264" w:author="Craig Parker" w:date="2024-08-14T17:57:00Z" w16du:dateUtc="2024-08-14T15:57:00Z">
              <w:rPr>
                <w:rFonts w:ascii="Nunito" w:eastAsia="Nunito" w:hAnsi="Nunito" w:cs="Nunito"/>
                <w:color w:val="000000" w:themeColor="text1"/>
              </w:rPr>
            </w:rPrChange>
          </w:rPr>
          <w:delText>Organizations or agencies that supply data related to climate and weather, such as weather station observations, satellite data, and gridded climate data. Examples include national meteorological services and international climate data repositories like Copernicus Climate Data Store (CDS).</w:delText>
        </w:r>
      </w:del>
    </w:p>
    <w:p w14:paraId="7615CDFA" w14:textId="5015D893" w:rsidR="00F849DD" w:rsidRPr="00F849DD" w:rsidRDefault="00F849DD" w:rsidP="00626B08">
      <w:pPr>
        <w:pStyle w:val="Heading1"/>
        <w:numPr>
          <w:ilvl w:val="0"/>
          <w:numId w:val="87"/>
        </w:numPr>
        <w:rPr>
          <w:ins w:id="2265" w:author="Craig Parker" w:date="2024-08-14T17:57:00Z" w16du:dateUtc="2024-08-14T15:57:00Z"/>
          <w:rFonts w:eastAsia="Nunito"/>
          <w:rPrChange w:id="2266" w:author="Craig Parker" w:date="2024-08-14T17:57:00Z" w16du:dateUtc="2024-08-14T15:57:00Z">
            <w:rPr>
              <w:ins w:id="2267" w:author="Craig Parker" w:date="2024-08-14T17:57:00Z" w16du:dateUtc="2024-08-14T15:57:00Z"/>
              <w:rFonts w:ascii="Nunito" w:eastAsia="Nunito" w:hAnsi="Nunito" w:cs="Nunito"/>
              <w:b/>
              <w:bCs/>
              <w:color w:val="000000" w:themeColor="text1"/>
            </w:rPr>
          </w:rPrChange>
        </w:rPr>
        <w:pPrChange w:id="2268" w:author="Craig Parker" w:date="2024-08-14T17:58:00Z" w16du:dateUtc="2024-08-14T15:58:00Z">
          <w:pPr>
            <w:pStyle w:val="ListParagraph"/>
            <w:numPr>
              <w:numId w:val="14"/>
            </w:numPr>
            <w:spacing w:before="0" w:after="0"/>
            <w:ind w:left="720" w:hanging="360"/>
          </w:pPr>
        </w:pPrChange>
      </w:pPr>
      <w:ins w:id="2269" w:author="Craig Parker" w:date="2024-08-14T17:57:00Z" w16du:dateUtc="2024-08-14T15:57:00Z">
        <w:r>
          <w:rPr>
            <w:rFonts w:eastAsia="Nunito"/>
          </w:rPr>
          <w:t>Scope</w:t>
        </w:r>
      </w:ins>
    </w:p>
    <w:p w14:paraId="53BD3FFA" w14:textId="16D450BD" w:rsidR="00386610" w:rsidRPr="00F849DD" w:rsidDel="0027516D" w:rsidRDefault="60C54407" w:rsidP="00F849DD">
      <w:pPr>
        <w:pStyle w:val="Heading2"/>
        <w:rPr>
          <w:del w:id="2270" w:author="Craig Parker" w:date="2024-08-14T17:47:00Z" w16du:dateUtc="2024-08-14T15:47:00Z"/>
          <w:rPrChange w:id="2271" w:author="Craig Parker" w:date="2024-08-14T17:54:00Z" w16du:dateUtc="2024-08-14T15:54:00Z">
            <w:rPr>
              <w:del w:id="2272" w:author="Craig Parker" w:date="2024-08-14T17:47:00Z" w16du:dateUtc="2024-08-14T15:47:00Z"/>
              <w:rFonts w:ascii="Nunito" w:eastAsia="Nunito" w:hAnsi="Nunito" w:cs="Nunito"/>
              <w:b/>
              <w:bCs/>
              <w:color w:val="000000" w:themeColor="text1"/>
            </w:rPr>
          </w:rPrChange>
        </w:rPr>
        <w:pPrChange w:id="2273" w:author="Craig Parker" w:date="2024-08-14T17:57:00Z" w16du:dateUtc="2024-08-14T15:57:00Z">
          <w:pPr>
            <w:pStyle w:val="ListParagraph"/>
            <w:numPr>
              <w:numId w:val="14"/>
            </w:numPr>
            <w:spacing w:before="0" w:after="0"/>
            <w:ind w:left="720" w:hanging="360"/>
          </w:pPr>
        </w:pPrChange>
      </w:pPr>
      <w:del w:id="2274" w:author="Craig Parker" w:date="2024-08-14T17:47:00Z" w16du:dateUtc="2024-08-14T15:47:00Z">
        <w:r w:rsidRPr="00F849DD" w:rsidDel="0027516D">
          <w:rPr>
            <w:rPrChange w:id="2275" w:author="Craig Parker" w:date="2024-08-14T17:54:00Z" w16du:dateUtc="2024-08-14T15:54:00Z">
              <w:rPr>
                <w:rFonts w:ascii="Nunito" w:eastAsia="Nunito" w:hAnsi="Nunito" w:cs="Nunito"/>
                <w:b/>
                <w:bCs/>
                <w:color w:val="000000" w:themeColor="text1"/>
              </w:rPr>
            </w:rPrChange>
          </w:rPr>
          <w:delText xml:space="preserve">Health Data Providers: </w:delText>
        </w:r>
        <w:r w:rsidRPr="00F849DD" w:rsidDel="0027516D">
          <w:rPr>
            <w:rPrChange w:id="2276" w:author="Craig Parker" w:date="2024-08-14T17:54:00Z" w16du:dateUtc="2024-08-14T15:54:00Z">
              <w:rPr>
                <w:rFonts w:ascii="Nunito" w:eastAsia="Nunito" w:hAnsi="Nunito" w:cs="Nunito"/>
                <w:color w:val="000000" w:themeColor="text1"/>
              </w:rPr>
            </w:rPrChange>
          </w:rPr>
          <w:delText>Entities responsible for collecting and providing biomedical data, including clinical trial coordinators, cohort study administrators, hospitals, and research institutions involved in health-related studies.</w:delText>
        </w:r>
      </w:del>
    </w:p>
    <w:p w14:paraId="1E4C2D71" w14:textId="63FF9DB5" w:rsidR="00386610" w:rsidRPr="00F849DD" w:rsidDel="0027516D" w:rsidRDefault="60C54407" w:rsidP="00F849DD">
      <w:pPr>
        <w:pStyle w:val="Heading2"/>
        <w:rPr>
          <w:del w:id="2277" w:author="Craig Parker" w:date="2024-08-14T17:47:00Z" w16du:dateUtc="2024-08-14T15:47:00Z"/>
          <w:rPrChange w:id="2278" w:author="Craig Parker" w:date="2024-08-14T17:54:00Z" w16du:dateUtc="2024-08-14T15:54:00Z">
            <w:rPr>
              <w:del w:id="2279" w:author="Craig Parker" w:date="2024-08-14T17:47:00Z" w16du:dateUtc="2024-08-14T15:47:00Z"/>
              <w:rFonts w:ascii="Nunito" w:eastAsia="Nunito" w:hAnsi="Nunito" w:cs="Nunito"/>
              <w:color w:val="000000" w:themeColor="text1"/>
            </w:rPr>
          </w:rPrChange>
        </w:rPr>
        <w:pPrChange w:id="2280" w:author="Craig Parker" w:date="2024-08-14T17:57:00Z" w16du:dateUtc="2024-08-14T15:57:00Z">
          <w:pPr>
            <w:pStyle w:val="ListParagraph"/>
            <w:numPr>
              <w:numId w:val="14"/>
            </w:numPr>
            <w:spacing w:before="0" w:after="0"/>
            <w:ind w:left="720" w:hanging="360"/>
          </w:pPr>
        </w:pPrChange>
      </w:pPr>
      <w:del w:id="2281" w:author="Craig Parker" w:date="2024-08-14T17:47:00Z" w16du:dateUtc="2024-08-14T15:47:00Z">
        <w:r w:rsidRPr="00F849DD" w:rsidDel="0027516D">
          <w:rPr>
            <w:rPrChange w:id="2282" w:author="Craig Parker" w:date="2024-08-14T17:54:00Z" w16du:dateUtc="2024-08-14T15:54:00Z">
              <w:rPr>
                <w:rFonts w:ascii="Nunito" w:eastAsia="Nunito" w:hAnsi="Nunito" w:cs="Nunito"/>
                <w:b/>
                <w:bCs/>
                <w:color w:val="000000" w:themeColor="text1"/>
              </w:rPr>
            </w:rPrChange>
          </w:rPr>
          <w:delText xml:space="preserve">Socio-Economic Data Providers: </w:delText>
        </w:r>
        <w:r w:rsidRPr="00F849DD" w:rsidDel="0027516D">
          <w:rPr>
            <w:rPrChange w:id="2283" w:author="Craig Parker" w:date="2024-08-14T17:54:00Z" w16du:dateUtc="2024-08-14T15:54:00Z">
              <w:rPr>
                <w:rFonts w:ascii="Nunito" w:eastAsia="Nunito" w:hAnsi="Nunito" w:cs="Nunito"/>
                <w:color w:val="000000" w:themeColor="text1"/>
              </w:rPr>
            </w:rPrChange>
          </w:rPr>
          <w:delText>Organizations that provide data on socio-economic conditions, such as national census bureaus, household survey agencies, and specialized observatories like the Gauteng City-Region Observatory (GCRO).</w:delText>
        </w:r>
      </w:del>
    </w:p>
    <w:p w14:paraId="6B7816CC" w14:textId="1DDDC4CD" w:rsidR="00386610" w:rsidRPr="00F849DD" w:rsidDel="0027516D" w:rsidRDefault="60C54407" w:rsidP="00F849DD">
      <w:pPr>
        <w:pStyle w:val="Heading2"/>
        <w:rPr>
          <w:del w:id="2284" w:author="Craig Parker" w:date="2024-08-14T17:47:00Z" w16du:dateUtc="2024-08-14T15:47:00Z"/>
          <w:rPrChange w:id="2285" w:author="Craig Parker" w:date="2024-08-14T17:54:00Z" w16du:dateUtc="2024-08-14T15:54:00Z">
            <w:rPr>
              <w:del w:id="2286" w:author="Craig Parker" w:date="2024-08-14T17:47:00Z" w16du:dateUtc="2024-08-14T15:47:00Z"/>
              <w:rFonts w:ascii="Nunito" w:eastAsia="Nunito" w:hAnsi="Nunito" w:cs="Nunito"/>
              <w:color w:val="000000" w:themeColor="text1"/>
            </w:rPr>
          </w:rPrChange>
        </w:rPr>
        <w:pPrChange w:id="2287" w:author="Craig Parker" w:date="2024-08-14T17:57:00Z" w16du:dateUtc="2024-08-14T15:57:00Z">
          <w:pPr>
            <w:pStyle w:val="ListParagraph"/>
            <w:numPr>
              <w:numId w:val="14"/>
            </w:numPr>
            <w:spacing w:before="0" w:after="0"/>
            <w:ind w:left="720" w:hanging="360"/>
          </w:pPr>
        </w:pPrChange>
      </w:pPr>
      <w:del w:id="2288" w:author="Craig Parker" w:date="2024-08-14T17:47:00Z" w16du:dateUtc="2024-08-14T15:47:00Z">
        <w:r w:rsidRPr="00F849DD" w:rsidDel="0027516D">
          <w:rPr>
            <w:rPrChange w:id="2289" w:author="Craig Parker" w:date="2024-08-14T17:54:00Z" w16du:dateUtc="2024-08-14T15:54:00Z">
              <w:rPr>
                <w:rFonts w:ascii="Nunito" w:eastAsia="Nunito" w:hAnsi="Nunito" w:cs="Nunito"/>
                <w:b/>
                <w:bCs/>
                <w:color w:val="000000" w:themeColor="text1"/>
              </w:rPr>
            </w:rPrChange>
          </w:rPr>
          <w:delText xml:space="preserve">Ethics Committees: </w:delText>
        </w:r>
        <w:r w:rsidRPr="00F849DD" w:rsidDel="0027516D">
          <w:rPr>
            <w:rPrChange w:id="2290" w:author="Craig Parker" w:date="2024-08-14T17:54:00Z" w16du:dateUtc="2024-08-14T15:54:00Z">
              <w:rPr>
                <w:rFonts w:ascii="Nunito" w:eastAsia="Nunito" w:hAnsi="Nunito" w:cs="Nunito"/>
                <w:color w:val="000000" w:themeColor="text1"/>
              </w:rPr>
            </w:rPrChange>
          </w:rPr>
          <w:delText>Institutional bodies that review and approve the ethical aspects of research projects, ensuring that studies comply with ethical standards and protect participants' rights and welfare.</w:delText>
        </w:r>
      </w:del>
    </w:p>
    <w:p w14:paraId="790F8CA3" w14:textId="730E1D6F" w:rsidR="00386610" w:rsidRPr="00F849DD" w:rsidDel="0027516D" w:rsidRDefault="60C54407" w:rsidP="00F849DD">
      <w:pPr>
        <w:pStyle w:val="Heading2"/>
        <w:rPr>
          <w:del w:id="2291" w:author="Craig Parker" w:date="2024-08-14T17:47:00Z" w16du:dateUtc="2024-08-14T15:47:00Z"/>
          <w:rPrChange w:id="2292" w:author="Craig Parker" w:date="2024-08-14T17:54:00Z" w16du:dateUtc="2024-08-14T15:54:00Z">
            <w:rPr>
              <w:del w:id="2293" w:author="Craig Parker" w:date="2024-08-14T17:47:00Z" w16du:dateUtc="2024-08-14T15:47:00Z"/>
              <w:rFonts w:ascii="Nunito" w:eastAsia="Nunito" w:hAnsi="Nunito" w:cs="Nunito"/>
              <w:b/>
              <w:bCs/>
              <w:color w:val="000000" w:themeColor="text1"/>
            </w:rPr>
          </w:rPrChange>
        </w:rPr>
        <w:pPrChange w:id="2294" w:author="Craig Parker" w:date="2024-08-14T17:57:00Z" w16du:dateUtc="2024-08-14T15:57:00Z">
          <w:pPr>
            <w:pStyle w:val="ListParagraph"/>
            <w:numPr>
              <w:numId w:val="14"/>
            </w:numPr>
            <w:spacing w:before="0" w:after="0"/>
            <w:ind w:left="720" w:hanging="360"/>
          </w:pPr>
        </w:pPrChange>
      </w:pPr>
      <w:del w:id="2295" w:author="Craig Parker" w:date="2024-08-14T17:47:00Z" w16du:dateUtc="2024-08-14T15:47:00Z">
        <w:r w:rsidRPr="00F849DD" w:rsidDel="0027516D">
          <w:rPr>
            <w:rPrChange w:id="2296" w:author="Craig Parker" w:date="2024-08-14T17:54:00Z" w16du:dateUtc="2024-08-14T15:54:00Z">
              <w:rPr>
                <w:rFonts w:ascii="Nunito" w:eastAsia="Nunito" w:hAnsi="Nunito" w:cs="Nunito"/>
                <w:b/>
                <w:bCs/>
                <w:color w:val="000000" w:themeColor="text1"/>
              </w:rPr>
            </w:rPrChange>
          </w:rPr>
          <w:delText xml:space="preserve">CSAG/UCT Data Management Team: </w:delText>
        </w:r>
        <w:r w:rsidRPr="00F849DD" w:rsidDel="0027516D">
          <w:rPr>
            <w:rPrChange w:id="2297" w:author="Craig Parker" w:date="2024-08-14T17:54:00Z" w16du:dateUtc="2024-08-14T15:54:00Z">
              <w:rPr>
                <w:rFonts w:ascii="Nunito" w:eastAsia="Nunito" w:hAnsi="Nunito" w:cs="Nunito"/>
                <w:color w:val="000000" w:themeColor="text1"/>
              </w:rPr>
            </w:rPrChange>
          </w:rPr>
          <w:delText>The Climate System Analysis Group (CSAG) at the University of Cape Town (UCT) responsible for managing data storage, harmonization, and integration processes within the HE²AT Center.</w:delText>
        </w:r>
      </w:del>
    </w:p>
    <w:p w14:paraId="64934538" w14:textId="506092A2" w:rsidR="00386610" w:rsidRPr="00F849DD" w:rsidDel="0027516D" w:rsidRDefault="60C54407" w:rsidP="00F849DD">
      <w:pPr>
        <w:pStyle w:val="Heading2"/>
        <w:rPr>
          <w:del w:id="2298" w:author="Craig Parker" w:date="2024-08-14T17:47:00Z" w16du:dateUtc="2024-08-14T15:47:00Z"/>
          <w:rPrChange w:id="2299" w:author="Craig Parker" w:date="2024-08-14T17:54:00Z" w16du:dateUtc="2024-08-14T15:54:00Z">
            <w:rPr>
              <w:del w:id="2300" w:author="Craig Parker" w:date="2024-08-14T17:47:00Z" w16du:dateUtc="2024-08-14T15:47:00Z"/>
              <w:rFonts w:ascii="Nunito" w:eastAsia="Nunito" w:hAnsi="Nunito" w:cs="Nunito"/>
              <w:b/>
              <w:bCs/>
              <w:color w:val="000000" w:themeColor="text1"/>
            </w:rPr>
          </w:rPrChange>
        </w:rPr>
        <w:pPrChange w:id="2301" w:author="Craig Parker" w:date="2024-08-14T17:57:00Z" w16du:dateUtc="2024-08-14T15:57:00Z">
          <w:pPr>
            <w:pStyle w:val="ListParagraph"/>
            <w:numPr>
              <w:numId w:val="14"/>
            </w:numPr>
            <w:spacing w:before="0" w:after="0"/>
            <w:ind w:left="720" w:hanging="360"/>
          </w:pPr>
        </w:pPrChange>
      </w:pPr>
      <w:del w:id="2302" w:author="Craig Parker" w:date="2024-08-14T17:47:00Z" w16du:dateUtc="2024-08-14T15:47:00Z">
        <w:r w:rsidRPr="00F849DD" w:rsidDel="0027516D">
          <w:rPr>
            <w:rPrChange w:id="2303" w:author="Craig Parker" w:date="2024-08-14T17:54:00Z" w16du:dateUtc="2024-08-14T15:54:00Z">
              <w:rPr>
                <w:rFonts w:ascii="Nunito" w:eastAsia="Nunito" w:hAnsi="Nunito" w:cs="Nunito"/>
                <w:b/>
                <w:bCs/>
                <w:color w:val="000000" w:themeColor="text1"/>
              </w:rPr>
            </w:rPrChange>
          </w:rPr>
          <w:delText xml:space="preserve">Core HE²AT Team: </w:delText>
        </w:r>
        <w:r w:rsidRPr="00F849DD" w:rsidDel="0027516D">
          <w:rPr>
            <w:rPrChange w:id="2304" w:author="Craig Parker" w:date="2024-08-14T17:54:00Z" w16du:dateUtc="2024-08-14T15:54:00Z">
              <w:rPr>
                <w:rFonts w:ascii="Nunito" w:eastAsia="Nunito" w:hAnsi="Nunito" w:cs="Nunito"/>
                <w:color w:val="000000" w:themeColor="text1"/>
              </w:rPr>
            </w:rPrChange>
          </w:rPr>
          <w:delText xml:space="preserve">A group of </w:delText>
        </w:r>
      </w:del>
      <w:ins w:id="2305" w:author="Matthew Chersich" w:date="2024-08-13T21:15:00Z">
        <w:del w:id="2306" w:author="Craig Parker" w:date="2024-08-14T17:47:00Z" w16du:dateUtc="2024-08-14T15:47:00Z">
          <w:r w:rsidR="00977ACD" w:rsidRPr="00F849DD" w:rsidDel="0027516D">
            <w:rPr>
              <w:rPrChange w:id="2307" w:author="Craig Parker" w:date="2024-08-14T17:54:00Z" w16du:dateUtc="2024-08-14T15:54:00Z">
                <w:rPr>
                  <w:rFonts w:ascii="Nunito" w:eastAsia="Nunito" w:hAnsi="Nunito" w:cs="Nunito"/>
                  <w:color w:val="000000" w:themeColor="text1"/>
                  <w:sz w:val="20"/>
                </w:rPr>
              </w:rPrChange>
            </w:rPr>
            <w:delText xml:space="preserve">named </w:delText>
          </w:r>
        </w:del>
      </w:ins>
      <w:del w:id="2308" w:author="Craig Parker" w:date="2024-08-14T17:47:00Z" w16du:dateUtc="2024-08-14T15:47:00Z">
        <w:r w:rsidRPr="00F849DD" w:rsidDel="0027516D">
          <w:rPr>
            <w:rPrChange w:id="2309" w:author="Craig Parker" w:date="2024-08-14T17:54:00Z" w16du:dateUtc="2024-08-14T15:54:00Z">
              <w:rPr>
                <w:rFonts w:ascii="Nunito" w:eastAsia="Nunito" w:hAnsi="Nunito" w:cs="Nunito"/>
                <w:color w:val="000000" w:themeColor="text1"/>
              </w:rPr>
            </w:rPrChange>
          </w:rPr>
          <w:delText xml:space="preserve">key personnel responsible for the initial processing and </w:delText>
        </w:r>
      </w:del>
      <w:ins w:id="2310" w:author="Matthew Chersich" w:date="2024-08-13T20:40:00Z">
        <w:del w:id="2311" w:author="Craig Parker" w:date="2024-08-14T17:47:00Z" w16du:dateUtc="2024-08-14T15:47:00Z">
          <w:r w:rsidR="00B02689" w:rsidRPr="00F849DD" w:rsidDel="0027516D">
            <w:rPr>
              <w:rPrChange w:id="2312" w:author="Craig Parker" w:date="2024-08-14T17:54:00Z" w16du:dateUtc="2024-08-14T15:54:00Z">
                <w:rPr>
                  <w:rFonts w:ascii="Nunito" w:eastAsia="Nunito" w:hAnsi="Nunito" w:cs="Nunito"/>
                  <w:color w:val="000000" w:themeColor="text1"/>
                  <w:sz w:val="20"/>
                </w:rPr>
              </w:rPrChange>
            </w:rPr>
            <w:delText>deidentification of the Original Source Data</w:delText>
          </w:r>
        </w:del>
      </w:ins>
      <w:del w:id="2313" w:author="Craig Parker" w:date="2024-08-14T17:47:00Z" w16du:dateUtc="2024-08-14T15:47:00Z">
        <w:r w:rsidRPr="00F849DD" w:rsidDel="0027516D">
          <w:rPr>
            <w:rPrChange w:id="2314" w:author="Craig Parker" w:date="2024-08-14T17:54:00Z" w16du:dateUtc="2024-08-14T15:54:00Z">
              <w:rPr>
                <w:rFonts w:ascii="Nunito" w:eastAsia="Nunito" w:hAnsi="Nunito" w:cs="Nunito"/>
                <w:color w:val="000000" w:themeColor="text1"/>
              </w:rPr>
            </w:rPrChange>
          </w:rPr>
          <w:delText>harmonization of data. This team includes members such as Peter, Pierre, Lisa, Chris, Rodger, Nic, and Craig.</w:delText>
        </w:r>
      </w:del>
    </w:p>
    <w:p w14:paraId="00D366DD" w14:textId="598E0125" w:rsidR="00386610" w:rsidRPr="00F849DD" w:rsidDel="0027516D" w:rsidRDefault="60C54407" w:rsidP="00F849DD">
      <w:pPr>
        <w:pStyle w:val="Heading2"/>
        <w:rPr>
          <w:del w:id="2315" w:author="Craig Parker" w:date="2024-08-14T17:47:00Z" w16du:dateUtc="2024-08-14T15:47:00Z"/>
          <w:rPrChange w:id="2316" w:author="Craig Parker" w:date="2024-08-14T17:54:00Z" w16du:dateUtc="2024-08-14T15:54:00Z">
            <w:rPr>
              <w:del w:id="2317" w:author="Craig Parker" w:date="2024-08-14T17:47:00Z" w16du:dateUtc="2024-08-14T15:47:00Z"/>
              <w:rFonts w:ascii="Nunito" w:eastAsia="Nunito" w:hAnsi="Nunito" w:cs="Nunito"/>
              <w:b/>
              <w:bCs/>
              <w:color w:val="000000" w:themeColor="text1"/>
            </w:rPr>
          </w:rPrChange>
        </w:rPr>
        <w:pPrChange w:id="2318" w:author="Craig Parker" w:date="2024-08-14T17:57:00Z" w16du:dateUtc="2024-08-14T15:57:00Z">
          <w:pPr>
            <w:pStyle w:val="ListParagraph"/>
            <w:numPr>
              <w:numId w:val="14"/>
            </w:numPr>
            <w:spacing w:before="0" w:after="0"/>
            <w:ind w:left="720" w:hanging="360"/>
          </w:pPr>
        </w:pPrChange>
      </w:pPr>
      <w:del w:id="2319" w:author="Craig Parker" w:date="2024-08-14T17:47:00Z" w16du:dateUtc="2024-08-14T15:47:00Z">
        <w:r w:rsidRPr="00F849DD" w:rsidDel="0027516D">
          <w:rPr>
            <w:rPrChange w:id="2320" w:author="Craig Parker" w:date="2024-08-14T17:54:00Z" w16du:dateUtc="2024-08-14T15:54:00Z">
              <w:rPr>
                <w:rFonts w:ascii="Nunito" w:eastAsia="Nunito" w:hAnsi="Nunito" w:cs="Nunito"/>
                <w:b/>
                <w:bCs/>
                <w:color w:val="000000" w:themeColor="text1"/>
              </w:rPr>
            </w:rPrChange>
          </w:rPr>
          <w:delText xml:space="preserve">Harmonization Team Members: </w:delText>
        </w:r>
        <w:r w:rsidRPr="00F849DD" w:rsidDel="0027516D">
          <w:rPr>
            <w:rPrChange w:id="2321" w:author="Craig Parker" w:date="2024-08-14T17:54:00Z" w16du:dateUtc="2024-08-14T15:54:00Z">
              <w:rPr>
                <w:rFonts w:ascii="Nunito" w:eastAsia="Nunito" w:hAnsi="Nunito" w:cs="Nunito"/>
                <w:color w:val="000000" w:themeColor="text1"/>
              </w:rPr>
            </w:rPrChange>
          </w:rPr>
          <w:delText>Researchers and data scientists who work on aligning and integrating various datasets into a unified format, ensuring consistency and usability for analysis.</w:delText>
        </w:r>
      </w:del>
    </w:p>
    <w:p w14:paraId="491DE6E1" w14:textId="58D76DDB" w:rsidR="00386610" w:rsidRPr="00F849DD" w:rsidDel="0027516D" w:rsidRDefault="60C54407" w:rsidP="00F849DD">
      <w:pPr>
        <w:pStyle w:val="Heading2"/>
        <w:rPr>
          <w:del w:id="2322" w:author="Craig Parker" w:date="2024-08-14T17:47:00Z" w16du:dateUtc="2024-08-14T15:47:00Z"/>
          <w:rPrChange w:id="2323" w:author="Craig Parker" w:date="2024-08-14T17:54:00Z" w16du:dateUtc="2024-08-14T15:54:00Z">
            <w:rPr>
              <w:del w:id="2324" w:author="Craig Parker" w:date="2024-08-14T17:47:00Z" w16du:dateUtc="2024-08-14T15:47:00Z"/>
              <w:rFonts w:ascii="Nunito" w:eastAsia="Nunito" w:hAnsi="Nunito" w:cs="Nunito"/>
              <w:b/>
              <w:bCs/>
              <w:color w:val="000000" w:themeColor="text1"/>
            </w:rPr>
          </w:rPrChange>
        </w:rPr>
        <w:pPrChange w:id="2325" w:author="Craig Parker" w:date="2024-08-14T17:57:00Z" w16du:dateUtc="2024-08-14T15:57:00Z">
          <w:pPr>
            <w:pStyle w:val="ListParagraph"/>
            <w:numPr>
              <w:numId w:val="14"/>
            </w:numPr>
            <w:spacing w:before="0" w:after="0"/>
            <w:ind w:left="720" w:hanging="360"/>
          </w:pPr>
        </w:pPrChange>
      </w:pPr>
      <w:del w:id="2326" w:author="Craig Parker" w:date="2024-08-14T17:47:00Z" w16du:dateUtc="2024-08-14T15:47:00Z">
        <w:r w:rsidRPr="00F849DD" w:rsidDel="0027516D">
          <w:rPr>
            <w:rPrChange w:id="2327" w:author="Craig Parker" w:date="2024-08-14T17:54:00Z" w16du:dateUtc="2024-08-14T15:54:00Z">
              <w:rPr>
                <w:rFonts w:ascii="Nunito" w:eastAsia="Nunito" w:hAnsi="Nunito" w:cs="Nunito"/>
                <w:b/>
                <w:bCs/>
                <w:color w:val="000000" w:themeColor="text1"/>
              </w:rPr>
            </w:rPrChange>
          </w:rPr>
          <w:delText xml:space="preserve">OpenAI: </w:delText>
        </w:r>
        <w:r w:rsidRPr="00F849DD" w:rsidDel="0027516D">
          <w:rPr>
            <w:rPrChange w:id="2328" w:author="Craig Parker" w:date="2024-08-14T17:54:00Z" w16du:dateUtc="2024-08-14T15:54:00Z">
              <w:rPr>
                <w:rFonts w:ascii="Nunito" w:eastAsia="Nunito" w:hAnsi="Nunito" w:cs="Nunito"/>
                <w:color w:val="000000" w:themeColor="text1"/>
              </w:rPr>
            </w:rPrChange>
          </w:rPr>
          <w:delText>An artificial intelligence research organisation that provides large language models (LLMs) to assist with variable mapping suggestions, data transformation recommendations, and other AI-driven insights.</w:delText>
        </w:r>
      </w:del>
    </w:p>
    <w:p w14:paraId="1B2F213B" w14:textId="2B2E021C" w:rsidR="00386610" w:rsidRPr="00F849DD" w:rsidDel="0027516D" w:rsidRDefault="60C54407" w:rsidP="00F849DD">
      <w:pPr>
        <w:pStyle w:val="Heading2"/>
        <w:rPr>
          <w:del w:id="2329" w:author="Craig Parker" w:date="2024-08-14T17:47:00Z" w16du:dateUtc="2024-08-14T15:47:00Z"/>
          <w:rPrChange w:id="2330" w:author="Craig Parker" w:date="2024-08-14T17:54:00Z" w16du:dateUtc="2024-08-14T15:54:00Z">
            <w:rPr>
              <w:del w:id="2331" w:author="Craig Parker" w:date="2024-08-14T17:47:00Z" w16du:dateUtc="2024-08-14T15:47:00Z"/>
              <w:rFonts w:ascii="Nunito" w:eastAsia="Nunito" w:hAnsi="Nunito" w:cs="Nunito"/>
              <w:b/>
              <w:bCs/>
              <w:color w:val="000000" w:themeColor="text1"/>
            </w:rPr>
          </w:rPrChange>
        </w:rPr>
        <w:pPrChange w:id="2332" w:author="Craig Parker" w:date="2024-08-14T17:57:00Z" w16du:dateUtc="2024-08-14T15:57:00Z">
          <w:pPr>
            <w:pStyle w:val="ListParagraph"/>
            <w:numPr>
              <w:numId w:val="14"/>
            </w:numPr>
            <w:spacing w:before="0" w:after="0"/>
            <w:ind w:left="720" w:hanging="360"/>
          </w:pPr>
        </w:pPrChange>
      </w:pPr>
      <w:del w:id="2333" w:author="Craig Parker" w:date="2024-08-14T17:47:00Z" w16du:dateUtc="2024-08-14T15:47:00Z">
        <w:r w:rsidRPr="00F849DD" w:rsidDel="0027516D">
          <w:rPr>
            <w:rPrChange w:id="2334" w:author="Craig Parker" w:date="2024-08-14T17:54:00Z" w16du:dateUtc="2024-08-14T15:54:00Z">
              <w:rPr>
                <w:rFonts w:ascii="Nunito" w:eastAsia="Nunito" w:hAnsi="Nunito" w:cs="Nunito"/>
                <w:b/>
                <w:bCs/>
                <w:color w:val="000000" w:themeColor="text1"/>
              </w:rPr>
            </w:rPrChange>
          </w:rPr>
          <w:delText xml:space="preserve">Health Experts: </w:delText>
        </w:r>
        <w:r w:rsidRPr="00F849DD" w:rsidDel="0027516D">
          <w:rPr>
            <w:rPrChange w:id="2335" w:author="Craig Parker" w:date="2024-08-14T17:54:00Z" w16du:dateUtc="2024-08-14T15:54:00Z">
              <w:rPr>
                <w:rFonts w:ascii="Nunito" w:eastAsia="Nunito" w:hAnsi="Nunito" w:cs="Nunito"/>
                <w:color w:val="000000" w:themeColor="text1"/>
              </w:rPr>
            </w:rPrChange>
          </w:rPr>
          <w:delText>Specialists in health-related fields who validate the harmonisation of biomedical data and ensure the accuracy and reliability of the integrated datasets.</w:delText>
        </w:r>
      </w:del>
    </w:p>
    <w:p w14:paraId="7A1A8B0E" w14:textId="02C9767E" w:rsidR="00386610" w:rsidRPr="00F849DD" w:rsidDel="0027516D" w:rsidRDefault="60C54407" w:rsidP="00F849DD">
      <w:pPr>
        <w:pStyle w:val="Heading2"/>
        <w:rPr>
          <w:del w:id="2336" w:author="Craig Parker" w:date="2024-08-14T17:47:00Z" w16du:dateUtc="2024-08-14T15:47:00Z"/>
          <w:rPrChange w:id="2337" w:author="Craig Parker" w:date="2024-08-14T17:54:00Z" w16du:dateUtc="2024-08-14T15:54:00Z">
            <w:rPr>
              <w:del w:id="2338" w:author="Craig Parker" w:date="2024-08-14T17:47:00Z" w16du:dateUtc="2024-08-14T15:47:00Z"/>
              <w:rFonts w:ascii="Nunito" w:eastAsia="Nunito" w:hAnsi="Nunito" w:cs="Nunito"/>
              <w:b/>
              <w:bCs/>
              <w:color w:val="000000" w:themeColor="text1"/>
            </w:rPr>
          </w:rPrChange>
        </w:rPr>
        <w:pPrChange w:id="2339" w:author="Craig Parker" w:date="2024-08-14T17:57:00Z" w16du:dateUtc="2024-08-14T15:57:00Z">
          <w:pPr>
            <w:pStyle w:val="ListParagraph"/>
            <w:numPr>
              <w:numId w:val="14"/>
            </w:numPr>
            <w:spacing w:before="0" w:after="0"/>
            <w:ind w:left="720" w:hanging="360"/>
          </w:pPr>
        </w:pPrChange>
      </w:pPr>
      <w:del w:id="2340" w:author="Craig Parker" w:date="2024-08-14T17:47:00Z" w16du:dateUtc="2024-08-14T15:47:00Z">
        <w:r w:rsidRPr="00F849DD" w:rsidDel="0027516D">
          <w:rPr>
            <w:rPrChange w:id="2341" w:author="Craig Parker" w:date="2024-08-14T17:54:00Z" w16du:dateUtc="2024-08-14T15:54:00Z">
              <w:rPr>
                <w:rFonts w:ascii="Nunito" w:eastAsia="Nunito" w:hAnsi="Nunito" w:cs="Nunito"/>
                <w:b/>
                <w:bCs/>
                <w:color w:val="000000" w:themeColor="text1"/>
              </w:rPr>
            </w:rPrChange>
          </w:rPr>
          <w:delText xml:space="preserve">IBM Data Analysis Platforms Team: </w:delText>
        </w:r>
        <w:r w:rsidRPr="00F849DD" w:rsidDel="0027516D">
          <w:rPr>
            <w:rPrChange w:id="2342" w:author="Craig Parker" w:date="2024-08-14T17:54:00Z" w16du:dateUtc="2024-08-14T15:54:00Z">
              <w:rPr>
                <w:rFonts w:ascii="Nunito" w:eastAsia="Nunito" w:hAnsi="Nunito" w:cs="Nunito"/>
                <w:color w:val="000000" w:themeColor="text1"/>
              </w:rPr>
            </w:rPrChange>
          </w:rPr>
          <w:delText>The team responsible for managing IBM's suite of data analysis tools and platforms, such as IBM Watson Studio, which support advanced analytics and machine learning within the HE²AT Center</w:delText>
        </w:r>
        <w:r w:rsidRPr="00F849DD" w:rsidDel="0027516D">
          <w:rPr>
            <w:rPrChange w:id="2343" w:author="Craig Parker" w:date="2024-08-14T17:54:00Z" w16du:dateUtc="2024-08-14T15:54:00Z">
              <w:rPr>
                <w:rFonts w:ascii="Nunito" w:eastAsia="Nunito" w:hAnsi="Nunito" w:cs="Nunito"/>
                <w:b/>
                <w:bCs/>
                <w:color w:val="000000" w:themeColor="text1"/>
              </w:rPr>
            </w:rPrChange>
          </w:rPr>
          <w:delText>.</w:delText>
        </w:r>
      </w:del>
    </w:p>
    <w:p w14:paraId="675581E2" w14:textId="1C5650D6" w:rsidR="00386610" w:rsidRPr="00F849DD" w:rsidDel="0027516D" w:rsidRDefault="60C54407" w:rsidP="00F849DD">
      <w:pPr>
        <w:pStyle w:val="Heading2"/>
        <w:rPr>
          <w:del w:id="2344" w:author="Craig Parker" w:date="2024-08-14T17:47:00Z" w16du:dateUtc="2024-08-14T15:47:00Z"/>
          <w:rPrChange w:id="2345" w:author="Craig Parker" w:date="2024-08-14T17:54:00Z" w16du:dateUtc="2024-08-14T15:54:00Z">
            <w:rPr>
              <w:del w:id="2346" w:author="Craig Parker" w:date="2024-08-14T17:47:00Z" w16du:dateUtc="2024-08-14T15:47:00Z"/>
              <w:rFonts w:ascii="Nunito" w:eastAsia="Nunito" w:hAnsi="Nunito" w:cs="Nunito"/>
              <w:color w:val="000000" w:themeColor="text1"/>
            </w:rPr>
          </w:rPrChange>
        </w:rPr>
        <w:pPrChange w:id="2347" w:author="Craig Parker" w:date="2024-08-14T17:57:00Z" w16du:dateUtc="2024-08-14T15:57:00Z">
          <w:pPr>
            <w:pStyle w:val="ListParagraph"/>
            <w:numPr>
              <w:numId w:val="14"/>
            </w:numPr>
            <w:spacing w:before="0" w:after="0"/>
            <w:ind w:left="720" w:hanging="360"/>
          </w:pPr>
        </w:pPrChange>
      </w:pPr>
      <w:del w:id="2348" w:author="Craig Parker" w:date="2024-08-14T17:47:00Z" w16du:dateUtc="2024-08-14T15:47:00Z">
        <w:r w:rsidRPr="00F849DD" w:rsidDel="0027516D">
          <w:rPr>
            <w:rPrChange w:id="2349" w:author="Craig Parker" w:date="2024-08-14T17:54:00Z" w16du:dateUtc="2024-08-14T15:54:00Z">
              <w:rPr>
                <w:rFonts w:ascii="Nunito" w:eastAsia="Nunito" w:hAnsi="Nunito" w:cs="Nunito"/>
                <w:b/>
                <w:bCs/>
                <w:color w:val="000000" w:themeColor="text1"/>
              </w:rPr>
            </w:rPrChange>
          </w:rPr>
          <w:delText xml:space="preserve">Partner Researchers: </w:delText>
        </w:r>
        <w:r w:rsidRPr="00F849DD" w:rsidDel="0027516D">
          <w:rPr>
            <w:rPrChange w:id="2350" w:author="Craig Parker" w:date="2024-08-14T17:54:00Z" w16du:dateUtc="2024-08-14T15:54:00Z">
              <w:rPr>
                <w:rFonts w:ascii="Nunito" w:eastAsia="Nunito" w:hAnsi="Nunito" w:cs="Nunito"/>
                <w:color w:val="000000" w:themeColor="text1"/>
              </w:rPr>
            </w:rPrChange>
          </w:rPr>
          <w:delText>External researchers and scientists collaborate with the HE²AT Center and utilize the integrated datasets for various research projects and analyses.</w:delText>
        </w:r>
      </w:del>
    </w:p>
    <w:p w14:paraId="5664A739" w14:textId="348F35EF" w:rsidR="00386610" w:rsidRPr="00F849DD" w:rsidDel="0027516D" w:rsidRDefault="60C54407" w:rsidP="00F849DD">
      <w:pPr>
        <w:pStyle w:val="Heading2"/>
        <w:rPr>
          <w:del w:id="2351" w:author="Craig Parker" w:date="2024-08-14T17:47:00Z" w16du:dateUtc="2024-08-14T15:47:00Z"/>
          <w:rPrChange w:id="2352" w:author="Craig Parker" w:date="2024-08-14T17:54:00Z" w16du:dateUtc="2024-08-14T15:54:00Z">
            <w:rPr>
              <w:del w:id="2353" w:author="Craig Parker" w:date="2024-08-14T17:47:00Z" w16du:dateUtc="2024-08-14T15:47:00Z"/>
              <w:rFonts w:ascii="Nunito" w:eastAsia="Nunito" w:hAnsi="Nunito" w:cs="Nunito"/>
              <w:b/>
              <w:bCs/>
              <w:color w:val="000000" w:themeColor="text1"/>
            </w:rPr>
          </w:rPrChange>
        </w:rPr>
        <w:pPrChange w:id="2354" w:author="Craig Parker" w:date="2024-08-14T17:57:00Z" w16du:dateUtc="2024-08-14T15:57:00Z">
          <w:pPr>
            <w:pStyle w:val="ListParagraph"/>
            <w:numPr>
              <w:numId w:val="14"/>
            </w:numPr>
            <w:spacing w:before="0" w:after="0"/>
            <w:ind w:left="720" w:hanging="360"/>
          </w:pPr>
        </w:pPrChange>
      </w:pPr>
      <w:del w:id="2355" w:author="Craig Parker" w:date="2024-08-14T17:47:00Z" w16du:dateUtc="2024-08-14T15:47:00Z">
        <w:r w:rsidRPr="00F849DD" w:rsidDel="0027516D">
          <w:rPr>
            <w:rPrChange w:id="2356" w:author="Craig Parker" w:date="2024-08-14T17:54:00Z" w16du:dateUtc="2024-08-14T15:54:00Z">
              <w:rPr>
                <w:rFonts w:ascii="Nunito" w:eastAsia="Nunito" w:hAnsi="Nunito" w:cs="Nunito"/>
                <w:b/>
                <w:bCs/>
                <w:color w:val="000000" w:themeColor="text1"/>
              </w:rPr>
            </w:rPrChange>
          </w:rPr>
          <w:delText xml:space="preserve">Data Access Committee (DAC): </w:delText>
        </w:r>
        <w:r w:rsidRPr="00F849DD" w:rsidDel="0027516D">
          <w:rPr>
            <w:rPrChange w:id="2357" w:author="Craig Parker" w:date="2024-08-14T17:54:00Z" w16du:dateUtc="2024-08-14T15:54:00Z">
              <w:rPr>
                <w:rFonts w:ascii="Nunito" w:eastAsia="Nunito" w:hAnsi="Nunito" w:cs="Nunito"/>
                <w:color w:val="000000" w:themeColor="text1"/>
              </w:rPr>
            </w:rPrChange>
          </w:rPr>
          <w:delText>A committee that evaluates and approves requests for data access, ensuring that data sharing complies with ethical, legal, and scientific standards.</w:delText>
        </w:r>
      </w:del>
    </w:p>
    <w:p w14:paraId="6E7013AA" w14:textId="4B608290" w:rsidR="00386610" w:rsidRPr="00F849DD" w:rsidDel="0027516D" w:rsidRDefault="60C54407" w:rsidP="00F849DD">
      <w:pPr>
        <w:pStyle w:val="Heading2"/>
        <w:rPr>
          <w:del w:id="2358" w:author="Craig Parker" w:date="2024-08-14T17:47:00Z" w16du:dateUtc="2024-08-14T15:47:00Z"/>
          <w:rPrChange w:id="2359" w:author="Craig Parker" w:date="2024-08-14T17:54:00Z" w16du:dateUtc="2024-08-14T15:54:00Z">
            <w:rPr>
              <w:del w:id="2360" w:author="Craig Parker" w:date="2024-08-14T17:47:00Z" w16du:dateUtc="2024-08-14T15:47:00Z"/>
              <w:rFonts w:ascii="Nunito" w:eastAsia="Nunito" w:hAnsi="Nunito" w:cs="Nunito"/>
              <w:b/>
              <w:bCs/>
              <w:color w:val="000000" w:themeColor="text1"/>
            </w:rPr>
          </w:rPrChange>
        </w:rPr>
        <w:pPrChange w:id="2361" w:author="Craig Parker" w:date="2024-08-14T17:57:00Z" w16du:dateUtc="2024-08-14T15:57:00Z">
          <w:pPr>
            <w:pStyle w:val="ListParagraph"/>
            <w:numPr>
              <w:numId w:val="14"/>
            </w:numPr>
            <w:spacing w:before="0" w:after="0"/>
            <w:ind w:left="720" w:hanging="360"/>
          </w:pPr>
        </w:pPrChange>
      </w:pPr>
      <w:del w:id="2362" w:author="Craig Parker" w:date="2024-08-14T17:47:00Z" w16du:dateUtc="2024-08-14T15:47:00Z">
        <w:r w:rsidRPr="00F849DD" w:rsidDel="0027516D">
          <w:rPr>
            <w:rPrChange w:id="2363" w:author="Craig Parker" w:date="2024-08-14T17:54:00Z" w16du:dateUtc="2024-08-14T15:54:00Z">
              <w:rPr>
                <w:rFonts w:ascii="Nunito" w:eastAsia="Nunito" w:hAnsi="Nunito" w:cs="Nunito"/>
                <w:b/>
                <w:bCs/>
                <w:color w:val="000000" w:themeColor="text1"/>
              </w:rPr>
            </w:rPrChange>
          </w:rPr>
          <w:delText>Compliance Officers:</w:delText>
        </w:r>
        <w:r w:rsidRPr="00F849DD" w:rsidDel="0027516D">
          <w:rPr>
            <w:rPrChange w:id="2364" w:author="Craig Parker" w:date="2024-08-14T17:54:00Z" w16du:dateUtc="2024-08-14T15:54:00Z">
              <w:rPr>
                <w:rFonts w:ascii="Nunito" w:eastAsia="Nunito" w:hAnsi="Nunito" w:cs="Nunito"/>
                <w:color w:val="000000" w:themeColor="text1"/>
              </w:rPr>
            </w:rPrChange>
          </w:rPr>
          <w:delText xml:space="preserve"> Individuals responsible for monitoring and enforcing compliance with data security and privacy regulations, ensuring that all data management activities adhere to relevant laws and guidelines.</w:delText>
        </w:r>
      </w:del>
    </w:p>
    <w:p w14:paraId="01AED8E4" w14:textId="0724C850" w:rsidR="00386610" w:rsidRPr="00F849DD" w:rsidDel="0027516D" w:rsidRDefault="60C54407" w:rsidP="00F849DD">
      <w:pPr>
        <w:pStyle w:val="Heading2"/>
        <w:rPr>
          <w:del w:id="2365" w:author="Craig Parker" w:date="2024-08-14T17:47:00Z" w16du:dateUtc="2024-08-14T15:47:00Z"/>
          <w:rPrChange w:id="2366" w:author="Craig Parker" w:date="2024-08-14T17:54:00Z" w16du:dateUtc="2024-08-14T15:54:00Z">
            <w:rPr>
              <w:del w:id="2367" w:author="Craig Parker" w:date="2024-08-14T17:47:00Z" w16du:dateUtc="2024-08-14T15:47:00Z"/>
              <w:rFonts w:ascii="Nunito" w:hAnsi="Nunito"/>
            </w:rPr>
          </w:rPrChange>
        </w:rPr>
        <w:pPrChange w:id="2368" w:author="Craig Parker" w:date="2024-08-14T17:57:00Z" w16du:dateUtc="2024-08-14T15:57:00Z">
          <w:pPr>
            <w:pStyle w:val="ListParagraph"/>
            <w:numPr>
              <w:numId w:val="14"/>
            </w:numPr>
            <w:spacing w:before="0" w:after="0"/>
            <w:ind w:left="720" w:hanging="360"/>
          </w:pPr>
        </w:pPrChange>
      </w:pPr>
      <w:del w:id="2369" w:author="Craig Parker" w:date="2024-08-14T17:47:00Z" w16du:dateUtc="2024-08-14T15:47:00Z">
        <w:r w:rsidRPr="00F849DD" w:rsidDel="0027516D">
          <w:rPr>
            <w:rPrChange w:id="2370" w:author="Craig Parker" w:date="2024-08-14T17:54:00Z" w16du:dateUtc="2024-08-14T15:54:00Z">
              <w:rPr>
                <w:rFonts w:ascii="Nunito" w:eastAsia="Nunito" w:hAnsi="Nunito" w:cs="Nunito"/>
                <w:b/>
                <w:bCs/>
                <w:color w:val="000000" w:themeColor="text1"/>
              </w:rPr>
            </w:rPrChange>
          </w:rPr>
          <w:delText>Post-</w:delText>
        </w:r>
        <w:commentRangeStart w:id="2371"/>
        <w:r w:rsidRPr="00F849DD" w:rsidDel="0027516D">
          <w:rPr>
            <w:rPrChange w:id="2372" w:author="Craig Parker" w:date="2024-08-14T17:54:00Z" w16du:dateUtc="2024-08-14T15:54:00Z">
              <w:rPr>
                <w:rFonts w:ascii="Nunito" w:eastAsia="Nunito" w:hAnsi="Nunito" w:cs="Nunito"/>
                <w:b/>
                <w:bCs/>
                <w:color w:val="000000" w:themeColor="text1"/>
              </w:rPr>
            </w:rPrChange>
          </w:rPr>
          <w:delText>Funding</w:delText>
        </w:r>
        <w:commentRangeEnd w:id="2371"/>
        <w:r w:rsidR="00C53C5B" w:rsidRPr="00F849DD" w:rsidDel="0027516D">
          <w:rPr>
            <w:rStyle w:val="CommentReference"/>
            <w:sz w:val="20"/>
            <w:szCs w:val="20"/>
          </w:rPr>
          <w:commentReference w:id="2371"/>
        </w:r>
        <w:r w:rsidRPr="00F849DD" w:rsidDel="0027516D">
          <w:rPr>
            <w:rPrChange w:id="2373" w:author="Craig Parker" w:date="2024-08-14T17:54:00Z" w16du:dateUtc="2024-08-14T15:54:00Z">
              <w:rPr>
                <w:rFonts w:ascii="Nunito" w:eastAsia="Nunito" w:hAnsi="Nunito" w:cs="Nunito"/>
                <w:b/>
                <w:bCs/>
                <w:color w:val="000000" w:themeColor="text1"/>
              </w:rPr>
            </w:rPrChange>
          </w:rPr>
          <w:delText xml:space="preserve"> Data Management Team: </w:delText>
        </w:r>
        <w:r w:rsidRPr="00F849DD" w:rsidDel="0027516D">
          <w:rPr>
            <w:rPrChange w:id="2374" w:author="Craig Parker" w:date="2024-08-14T17:54:00Z" w16du:dateUtc="2024-08-14T15:54:00Z">
              <w:rPr>
                <w:rFonts w:ascii="Nunito" w:eastAsia="Nunito" w:hAnsi="Nunito" w:cs="Nunito"/>
                <w:color w:val="000000" w:themeColor="text1"/>
              </w:rPr>
            </w:rPrChange>
          </w:rPr>
          <w:delText>The team responsible for managing data after the funding period ends, ensuring the continued maintenance and availability of inferential data and transferring data to appropriate repositories as needed.</w:delText>
        </w:r>
      </w:del>
    </w:p>
    <w:p w14:paraId="4F49F254" w14:textId="44950C9A" w:rsidR="624D22ED" w:rsidRPr="00F849DD" w:rsidDel="0027516D" w:rsidRDefault="00A735A2" w:rsidP="00F849DD">
      <w:pPr>
        <w:pStyle w:val="Heading2"/>
        <w:rPr>
          <w:del w:id="2375" w:author="Craig Parker" w:date="2024-08-14T17:53:00Z" w16du:dateUtc="2024-08-14T15:53:00Z"/>
        </w:rPr>
        <w:pPrChange w:id="2376" w:author="Craig Parker" w:date="2024-08-14T17:57:00Z" w16du:dateUtc="2024-08-14T15:57:00Z">
          <w:pPr>
            <w:pStyle w:val="Heading1"/>
          </w:pPr>
        </w:pPrChange>
      </w:pPr>
      <w:bookmarkStart w:id="2377" w:name="_Toc172635201"/>
      <w:bookmarkStart w:id="2378" w:name="_Toc173777772"/>
      <w:bookmarkStart w:id="2379" w:name="_Toc174546610"/>
      <w:del w:id="2380" w:author="Craig Parker" w:date="2024-08-14T17:54:00Z" w16du:dateUtc="2024-08-14T15:54:00Z">
        <w:r w:rsidRPr="00F849DD" w:rsidDel="00F849DD">
          <w:delText>1.</w:delText>
        </w:r>
      </w:del>
      <w:del w:id="2381" w:author="Craig Parker" w:date="2024-08-14T17:57:00Z" w16du:dateUtc="2024-08-14T15:57:00Z">
        <w:r w:rsidR="52A8C99F" w:rsidRPr="00F849DD" w:rsidDel="00F849DD">
          <w:rPr>
            <w:rPrChange w:id="2382" w:author="Craig Parker" w:date="2024-08-14T17:54:00Z" w16du:dateUtc="2024-08-14T15:54:00Z">
              <w:rPr>
                <w:rFonts w:ascii="Nunito" w:eastAsia="Nunito" w:hAnsi="Nunito" w:cs="Nunito"/>
              </w:rPr>
            </w:rPrChange>
          </w:rPr>
          <w:delText>Scope</w:delText>
        </w:r>
      </w:del>
      <w:bookmarkEnd w:id="2377"/>
      <w:bookmarkEnd w:id="2378"/>
      <w:bookmarkEnd w:id="2379"/>
    </w:p>
    <w:p w14:paraId="46368BE6" w14:textId="77777777" w:rsidR="00386610" w:rsidRPr="002E4822" w:rsidDel="00626B08" w:rsidRDefault="00386610" w:rsidP="00F849DD">
      <w:pPr>
        <w:pStyle w:val="Heading2"/>
        <w:rPr>
          <w:del w:id="2383" w:author="Craig Parker" w:date="2024-08-14T17:58:00Z" w16du:dateUtc="2024-08-14T15:58:00Z"/>
          <w:rPrChange w:id="2384" w:author="Craig Parker" w:date="2024-08-07T12:23:00Z">
            <w:rPr>
              <w:del w:id="2385" w:author="Craig Parker" w:date="2024-08-14T17:58:00Z" w16du:dateUtc="2024-08-14T15:58:00Z"/>
              <w:rFonts w:ascii="Nunito" w:eastAsia="Nunito" w:hAnsi="Nunito" w:cs="Nunito"/>
            </w:rPr>
          </w:rPrChange>
        </w:rPr>
        <w:pPrChange w:id="2386" w:author="Craig Parker" w:date="2024-08-14T17:57:00Z" w16du:dateUtc="2024-08-14T15:57:00Z">
          <w:pPr/>
        </w:pPrChange>
      </w:pPr>
    </w:p>
    <w:p w14:paraId="00C6A797" w14:textId="364DD0D7" w:rsidR="624D22ED" w:rsidDel="00626B08" w:rsidRDefault="3DE9DB2F" w:rsidP="00626B08">
      <w:pPr>
        <w:spacing w:before="240" w:after="240"/>
        <w:rPr>
          <w:del w:id="2387" w:author="Craig Parker" w:date="2024-08-14T17:58:00Z" w16du:dateUtc="2024-08-14T15:58:00Z"/>
          <w:rFonts w:ascii="Nunito" w:eastAsia="Nunito" w:hAnsi="Nunito" w:cs="Nunito"/>
          <w:color w:val="000000" w:themeColor="text1"/>
          <w:sz w:val="20"/>
        </w:rPr>
      </w:pPr>
      <w:r w:rsidRPr="3DE9DB2F">
        <w:rPr>
          <w:rFonts w:ascii="Nunito" w:eastAsia="Nunito" w:hAnsi="Nunito" w:cs="Nunito"/>
          <w:color w:val="000000" w:themeColor="text1"/>
          <w:sz w:val="20"/>
          <w:rPrChange w:id="2388" w:author="Craig Parker" w:date="2024-08-07T12:23:00Z">
            <w:rPr>
              <w:rFonts w:ascii="Nunito" w:eastAsia="Nunito" w:hAnsi="Nunito" w:cs="Nunito"/>
            </w:rPr>
          </w:rPrChange>
        </w:rPr>
        <w:t>This Data Management Plan (DMP) applies to all data acquired and produced as part of the activities of the HE²AT Center</w:t>
      </w:r>
      <w:ins w:id="2389" w:author="Matthew Chersich" w:date="2024-08-13T21:19:00Z">
        <w:r w:rsidR="00C53C5B">
          <w:rPr>
            <w:rFonts w:ascii="Nunito" w:eastAsia="Nunito" w:hAnsi="Nunito" w:cs="Nunito"/>
            <w:color w:val="000000" w:themeColor="text1"/>
            <w:sz w:val="20"/>
          </w:rPr>
          <w:t xml:space="preserve"> project</w:t>
        </w:r>
      </w:ins>
      <w:r w:rsidRPr="3DE9DB2F">
        <w:rPr>
          <w:rFonts w:ascii="Nunito" w:eastAsia="Nunito" w:hAnsi="Nunito" w:cs="Nunito"/>
          <w:color w:val="000000" w:themeColor="text1"/>
          <w:sz w:val="20"/>
          <w:rPrChange w:id="2390" w:author="Craig Parker" w:date="2024-08-07T12:23:00Z">
            <w:rPr>
              <w:rFonts w:ascii="Nunito" w:eastAsia="Nunito" w:hAnsi="Nunito" w:cs="Nunito"/>
            </w:rPr>
          </w:rPrChange>
        </w:rPr>
        <w:t xml:space="preserve">, </w:t>
      </w:r>
      <w:commentRangeStart w:id="2391"/>
      <w:commentRangeStart w:id="2392"/>
      <w:r w:rsidRPr="3DE9DB2F">
        <w:rPr>
          <w:rFonts w:ascii="Nunito" w:eastAsia="Nunito" w:hAnsi="Nunito" w:cs="Nunito"/>
          <w:color w:val="000000" w:themeColor="text1"/>
          <w:sz w:val="20"/>
          <w:rPrChange w:id="2393" w:author="Craig Parker" w:date="2024-08-07T12:23:00Z">
            <w:rPr>
              <w:rFonts w:ascii="Nunito" w:eastAsia="Nunito" w:hAnsi="Nunito" w:cs="Nunito"/>
            </w:rPr>
          </w:rPrChange>
        </w:rPr>
        <w:t>including pilot projects</w:t>
      </w:r>
      <w:commentRangeEnd w:id="2391"/>
      <w:r w:rsidR="60C54407">
        <w:rPr>
          <w:rStyle w:val="CommentReference"/>
        </w:rPr>
        <w:commentReference w:id="2391"/>
      </w:r>
      <w:commentRangeEnd w:id="2392"/>
      <w:r w:rsidR="60C54407">
        <w:rPr>
          <w:rStyle w:val="CommentReference"/>
        </w:rPr>
        <w:commentReference w:id="2392"/>
      </w:r>
      <w:r w:rsidRPr="3DE9DB2F">
        <w:rPr>
          <w:rFonts w:ascii="Nunito" w:eastAsia="Nunito" w:hAnsi="Nunito" w:cs="Nunito"/>
          <w:color w:val="000000" w:themeColor="text1"/>
          <w:sz w:val="20"/>
          <w:rPrChange w:id="2394" w:author="Craig Parker" w:date="2024-08-07T12:23:00Z">
            <w:rPr>
              <w:rFonts w:ascii="Nunito" w:eastAsia="Nunito" w:hAnsi="Nunito" w:cs="Nunito"/>
            </w:rPr>
          </w:rPrChange>
        </w:rPr>
        <w:t xml:space="preserve">. </w:t>
      </w:r>
    </w:p>
    <w:p w14:paraId="10EC9B0B" w14:textId="77777777" w:rsidR="00626B08" w:rsidRPr="002E4822" w:rsidRDefault="00626B08">
      <w:pPr>
        <w:spacing w:before="240" w:after="240"/>
        <w:rPr>
          <w:ins w:id="2395" w:author="Craig Parker" w:date="2024-08-14T17:58:00Z" w16du:dateUtc="2024-08-14T15:58:00Z"/>
          <w:rFonts w:ascii="Nunito" w:eastAsia="Nunito" w:hAnsi="Nunito" w:cs="Nunito"/>
          <w:color w:val="000000" w:themeColor="text1"/>
          <w:sz w:val="20"/>
          <w:rPrChange w:id="2396" w:author="">
            <w:rPr>
              <w:ins w:id="2397" w:author="Craig Parker" w:date="2024-08-14T17:58:00Z" w16du:dateUtc="2024-08-14T15:58:00Z"/>
            </w:rPr>
          </w:rPrChange>
        </w:rPr>
        <w:pPrChange w:id="2398" w:author="Craig Parker" w:date="2024-08-06T10:18:00Z">
          <w:pPr/>
        </w:pPrChange>
      </w:pPr>
    </w:p>
    <w:p w14:paraId="721854CF" w14:textId="7F949234" w:rsidR="624D22ED" w:rsidRPr="002E4822" w:rsidRDefault="3DE9DB2F" w:rsidP="00626B08">
      <w:pPr>
        <w:pStyle w:val="Heading1"/>
        <w:numPr>
          <w:ilvl w:val="0"/>
          <w:numId w:val="87"/>
        </w:numPr>
        <w:rPr>
          <w:rFonts w:eastAsia="Nunito"/>
        </w:rPr>
        <w:pPrChange w:id="2399" w:author="Craig Parker" w:date="2024-08-14T17:58:00Z" w16du:dateUtc="2024-08-14T15:58:00Z">
          <w:pPr>
            <w:pStyle w:val="Heading1"/>
            <w:spacing w:before="240" w:after="240"/>
          </w:pPr>
        </w:pPrChange>
      </w:pPr>
      <w:bookmarkStart w:id="2400" w:name="_Toc174546611"/>
      <w:del w:id="2401" w:author="Craig Parker" w:date="2024-08-14T17:54:00Z" w16du:dateUtc="2024-08-14T15:54:00Z">
        <w:r w:rsidRPr="3DE9DB2F" w:rsidDel="00F849DD">
          <w:rPr>
            <w:rFonts w:eastAsia="Nunito"/>
          </w:rPr>
          <w:delText>2.</w:delText>
        </w:r>
      </w:del>
      <w:r w:rsidRPr="3DE9DB2F">
        <w:rPr>
          <w:rFonts w:eastAsia="Nunito"/>
        </w:rPr>
        <w:t>Target Audience</w:t>
      </w:r>
      <w:bookmarkEnd w:id="2400"/>
    </w:p>
    <w:p w14:paraId="27E2DF1A" w14:textId="4AE53F9B" w:rsidR="624D22ED" w:rsidRPr="002E4822" w:rsidRDefault="3DE9DB2F" w:rsidP="3DE9DB2F">
      <w:pPr>
        <w:spacing w:before="240" w:after="240"/>
        <w:rPr>
          <w:rFonts w:ascii="Nunito" w:eastAsia="Nunito" w:hAnsi="Nunito" w:cs="Nunito"/>
          <w:color w:val="000000" w:themeColor="text1"/>
          <w:sz w:val="20"/>
          <w:rPrChange w:id="2402" w:author="Craig Parker" w:date="2024-08-07T12:23:00Z">
            <w:rPr>
              <w:rFonts w:ascii="Nunito" w:eastAsia="Nunito" w:hAnsi="Nunito" w:cs="Nunito"/>
            </w:rPr>
          </w:rPrChange>
        </w:rPr>
      </w:pPr>
      <w:r w:rsidRPr="3DE9DB2F">
        <w:rPr>
          <w:rFonts w:ascii="Nunito" w:eastAsia="Nunito" w:hAnsi="Nunito" w:cs="Nunito"/>
          <w:color w:val="000000" w:themeColor="text1"/>
          <w:sz w:val="20"/>
          <w:rPrChange w:id="2403" w:author="Craig Parker" w:date="2024-08-07T12:23:00Z">
            <w:rPr>
              <w:rFonts w:ascii="Nunito" w:eastAsia="Nunito" w:hAnsi="Nunito" w:cs="Nunito"/>
            </w:rPr>
          </w:rPrChange>
        </w:rPr>
        <w:t>The scope encompasses various stakeholders, each with distinct roles and responsibilities as outlined below:</w:t>
      </w:r>
    </w:p>
    <w:p w14:paraId="7346D883" w14:textId="2E2BAD52" w:rsidR="624D22ED" w:rsidRPr="002E4822" w:rsidRDefault="60C54407">
      <w:pPr>
        <w:pStyle w:val="ListParagraph"/>
        <w:numPr>
          <w:ilvl w:val="0"/>
          <w:numId w:val="48"/>
        </w:numPr>
        <w:spacing w:before="0" w:after="0"/>
        <w:rPr>
          <w:rFonts w:ascii="Nunito" w:eastAsia="Nunito" w:hAnsi="Nunito" w:cs="Nunito"/>
          <w:color w:val="000000" w:themeColor="text1"/>
          <w:sz w:val="20"/>
          <w:rPrChange w:id="2404" w:author="Craig Parker" w:date="2024-08-08T08:36:00Z">
            <w:rPr>
              <w:rFonts w:ascii="Nunito" w:eastAsia="Nunito" w:hAnsi="Nunito" w:cs="Nunito"/>
            </w:rPr>
          </w:rPrChange>
        </w:rPr>
        <w:pPrChange w:id="2405" w:author="Craig Parker" w:date="2024-08-06T18:49:00Z">
          <w:pPr>
            <w:pStyle w:val="ListParagraph"/>
            <w:spacing w:before="0" w:after="0"/>
          </w:pPr>
        </w:pPrChange>
      </w:pPr>
      <w:r w:rsidRPr="002E4822">
        <w:rPr>
          <w:rFonts w:ascii="Nunito" w:eastAsia="Nunito" w:hAnsi="Nunito" w:cs="Nunito"/>
          <w:b/>
          <w:bCs/>
          <w:color w:val="000000" w:themeColor="text1"/>
          <w:sz w:val="20"/>
          <w:rPrChange w:id="2406" w:author="Craig Parker" w:date="2024-08-08T08:36:00Z">
            <w:rPr>
              <w:rFonts w:ascii="Nunito" w:eastAsia="Nunito" w:hAnsi="Nunito" w:cs="Nunito"/>
              <w:b/>
              <w:bCs/>
            </w:rPr>
          </w:rPrChange>
        </w:rPr>
        <w:t>Data Providers</w:t>
      </w:r>
      <w:r w:rsidRPr="002E4822">
        <w:rPr>
          <w:rFonts w:ascii="Nunito" w:eastAsia="Nunito" w:hAnsi="Nunito" w:cs="Nunito"/>
          <w:color w:val="000000" w:themeColor="text1"/>
          <w:sz w:val="20"/>
          <w:rPrChange w:id="2407" w:author="Craig Parker" w:date="2024-08-07T12:23:00Z">
            <w:rPr>
              <w:rFonts w:ascii="Nunito" w:eastAsia="Nunito" w:hAnsi="Nunito" w:cs="Nunito"/>
            </w:rPr>
          </w:rPrChange>
        </w:rPr>
        <w:t xml:space="preserve">: These are the legal entities or </w:t>
      </w:r>
      <w:del w:id="2408" w:author="Craig Parker" w:date="2024-08-06T18:49:00Z">
        <w:r w:rsidR="52A8C99F" w:rsidRPr="002E4822" w:rsidDel="60C54407">
          <w:rPr>
            <w:rFonts w:ascii="Nunito" w:eastAsia="Nunito" w:hAnsi="Nunito" w:cs="Nunito"/>
            <w:color w:val="000000" w:themeColor="text1"/>
            <w:sz w:val="20"/>
            <w:rPrChange w:id="2409" w:author="Craig Parker" w:date="2024-08-07T12:23:00Z">
              <w:rPr>
                <w:rFonts w:ascii="Nunito" w:eastAsia="Nunito" w:hAnsi="Nunito" w:cs="Nunito"/>
              </w:rPr>
            </w:rPrChange>
          </w:rPr>
          <w:delText xml:space="preserve">organizations </w:delText>
        </w:r>
      </w:del>
      <w:proofErr w:type="spellStart"/>
      <w:ins w:id="2410" w:author="Craig Parker" w:date="2024-08-06T18:49:00Z">
        <w:r w:rsidRPr="002E4822">
          <w:rPr>
            <w:rFonts w:ascii="Nunito" w:eastAsia="Nunito" w:hAnsi="Nunito" w:cs="Nunito"/>
            <w:color w:val="000000" w:themeColor="text1"/>
            <w:sz w:val="20"/>
            <w:rPrChange w:id="2411" w:author="Craig Parker" w:date="2024-08-07T12:23:00Z">
              <w:rPr>
                <w:rFonts w:ascii="Nunito" w:eastAsia="Nunito" w:hAnsi="Nunito" w:cs="Nunito"/>
              </w:rPr>
            </w:rPrChange>
          </w:rPr>
          <w:t>organisations</w:t>
        </w:r>
        <w:proofErr w:type="spellEnd"/>
        <w:r w:rsidRPr="002E4822">
          <w:rPr>
            <w:rFonts w:ascii="Nunito" w:eastAsia="Nunito" w:hAnsi="Nunito" w:cs="Nunito"/>
            <w:color w:val="000000" w:themeColor="text1"/>
            <w:sz w:val="20"/>
            <w:rPrChange w:id="2412" w:author="Craig Parker" w:date="2024-08-07T12:23:00Z">
              <w:rPr>
                <w:rFonts w:ascii="Nunito" w:eastAsia="Nunito" w:hAnsi="Nunito" w:cs="Nunito"/>
              </w:rPr>
            </w:rPrChange>
          </w:rPr>
          <w:t xml:space="preserve"> </w:t>
        </w:r>
      </w:ins>
      <w:r w:rsidRPr="002E4822">
        <w:rPr>
          <w:rFonts w:ascii="Nunito" w:eastAsia="Nunito" w:hAnsi="Nunito" w:cs="Nunito"/>
          <w:color w:val="000000" w:themeColor="text1"/>
          <w:sz w:val="20"/>
          <w:rPrChange w:id="2413" w:author="Craig Parker" w:date="2024-08-07T12:23:00Z">
            <w:rPr>
              <w:rFonts w:ascii="Nunito" w:eastAsia="Nunito" w:hAnsi="Nunito" w:cs="Nunito"/>
            </w:rPr>
          </w:rPrChange>
        </w:rPr>
        <w:t xml:space="preserve">responsible for </w:t>
      </w:r>
      <w:del w:id="2414" w:author="Craig Parker" w:date="2024-08-06T18:49:00Z">
        <w:r w:rsidR="52A8C99F" w:rsidRPr="002E4822" w:rsidDel="60C54407">
          <w:rPr>
            <w:rFonts w:ascii="Nunito" w:eastAsia="Nunito" w:hAnsi="Nunito" w:cs="Nunito"/>
            <w:color w:val="000000" w:themeColor="text1"/>
            <w:sz w:val="20"/>
            <w:rPrChange w:id="2415" w:author="Craig Parker" w:date="2024-08-07T12:23:00Z">
              <w:rPr>
                <w:rFonts w:ascii="Nunito" w:eastAsia="Nunito" w:hAnsi="Nunito" w:cs="Nunito"/>
              </w:rPr>
            </w:rPrChange>
          </w:rPr>
          <w:delText xml:space="preserve">authorizing </w:delText>
        </w:r>
      </w:del>
      <w:proofErr w:type="spellStart"/>
      <w:ins w:id="2416" w:author="Craig Parker" w:date="2024-08-06T18:49:00Z">
        <w:r w:rsidRPr="002E4822">
          <w:rPr>
            <w:rFonts w:ascii="Nunito" w:eastAsia="Nunito" w:hAnsi="Nunito" w:cs="Nunito"/>
            <w:color w:val="000000" w:themeColor="text1"/>
            <w:sz w:val="20"/>
            <w:rPrChange w:id="2417" w:author="Craig Parker" w:date="2024-08-07T12:23:00Z">
              <w:rPr>
                <w:rFonts w:ascii="Nunito" w:eastAsia="Nunito" w:hAnsi="Nunito" w:cs="Nunito"/>
              </w:rPr>
            </w:rPrChange>
          </w:rPr>
          <w:t>authorising</w:t>
        </w:r>
        <w:proofErr w:type="spellEnd"/>
        <w:r w:rsidRPr="002E4822">
          <w:rPr>
            <w:rFonts w:ascii="Nunito" w:eastAsia="Nunito" w:hAnsi="Nunito" w:cs="Nunito"/>
            <w:color w:val="000000" w:themeColor="text1"/>
            <w:sz w:val="20"/>
            <w:rPrChange w:id="2418" w:author="Craig Parker" w:date="2024-08-07T12:23:00Z">
              <w:rPr>
                <w:rFonts w:ascii="Nunito" w:eastAsia="Nunito" w:hAnsi="Nunito" w:cs="Nunito"/>
              </w:rPr>
            </w:rPrChange>
          </w:rPr>
          <w:t xml:space="preserve"> </w:t>
        </w:r>
      </w:ins>
      <w:r w:rsidRPr="002E4822">
        <w:rPr>
          <w:rFonts w:ascii="Nunito" w:eastAsia="Nunito" w:hAnsi="Nunito" w:cs="Nunito"/>
          <w:color w:val="000000" w:themeColor="text1"/>
          <w:sz w:val="20"/>
          <w:rPrChange w:id="2419" w:author="Craig Parker" w:date="2024-08-07T12:23:00Z">
            <w:rPr>
              <w:rFonts w:ascii="Nunito" w:eastAsia="Nunito" w:hAnsi="Nunito" w:cs="Nunito"/>
            </w:rPr>
          </w:rPrChange>
        </w:rPr>
        <w:t>access to their datasets. They ensure that data sharing complies with legal and ethical standards.</w:t>
      </w:r>
    </w:p>
    <w:p w14:paraId="4BA0E509" w14:textId="77FA7057" w:rsidR="624D22ED" w:rsidRPr="002E4822" w:rsidRDefault="60C54407">
      <w:pPr>
        <w:pStyle w:val="ListParagraph"/>
        <w:numPr>
          <w:ilvl w:val="0"/>
          <w:numId w:val="48"/>
        </w:numPr>
        <w:spacing w:before="0" w:after="0"/>
        <w:rPr>
          <w:rFonts w:ascii="Nunito" w:eastAsia="Nunito" w:hAnsi="Nunito" w:cs="Nunito"/>
          <w:color w:val="000000" w:themeColor="text1"/>
          <w:sz w:val="20"/>
          <w:rPrChange w:id="2420" w:author="Craig Parker" w:date="2024-08-08T08:36:00Z">
            <w:rPr>
              <w:rFonts w:ascii="Nunito" w:eastAsia="Nunito" w:hAnsi="Nunito" w:cs="Nunito"/>
            </w:rPr>
          </w:rPrChange>
        </w:rPr>
        <w:pPrChange w:id="2421" w:author="Craig Parker" w:date="2024-08-06T18:49:00Z">
          <w:pPr>
            <w:pStyle w:val="ListParagraph"/>
            <w:spacing w:before="0" w:after="0"/>
          </w:pPr>
        </w:pPrChange>
      </w:pPr>
      <w:r w:rsidRPr="002E4822">
        <w:rPr>
          <w:rFonts w:ascii="Nunito" w:eastAsia="Nunito" w:hAnsi="Nunito" w:cs="Nunito"/>
          <w:b/>
          <w:bCs/>
          <w:color w:val="000000" w:themeColor="text1"/>
          <w:sz w:val="20"/>
          <w:rPrChange w:id="2422" w:author="Craig Parker" w:date="2024-08-08T08:36:00Z">
            <w:rPr>
              <w:rFonts w:ascii="Nunito" w:eastAsia="Nunito" w:hAnsi="Nunito" w:cs="Nunito"/>
              <w:b/>
              <w:bCs/>
            </w:rPr>
          </w:rPrChange>
        </w:rPr>
        <w:t>DSI Partners</w:t>
      </w:r>
      <w:r w:rsidRPr="002E4822">
        <w:rPr>
          <w:rFonts w:ascii="Nunito" w:eastAsia="Nunito" w:hAnsi="Nunito" w:cs="Nunito"/>
          <w:color w:val="000000" w:themeColor="text1"/>
          <w:sz w:val="20"/>
          <w:rPrChange w:id="2423" w:author="Craig Parker" w:date="2024-08-07T12:23:00Z">
            <w:rPr>
              <w:rFonts w:ascii="Nunito" w:eastAsia="Nunito" w:hAnsi="Nunito" w:cs="Nunito"/>
            </w:rPr>
          </w:rPrChange>
        </w:rPr>
        <w:t xml:space="preserve">: Partners within the NIH Data Science Initiative (DS-I) Africa contribute to and </w:t>
      </w:r>
      <w:del w:id="2424" w:author="Craig Parker" w:date="2024-08-06T18:49:00Z">
        <w:r w:rsidR="52A8C99F" w:rsidRPr="002E4822" w:rsidDel="60C54407">
          <w:rPr>
            <w:rFonts w:ascii="Nunito" w:eastAsia="Nunito" w:hAnsi="Nunito" w:cs="Nunito"/>
            <w:color w:val="000000" w:themeColor="text1"/>
            <w:sz w:val="20"/>
            <w:rPrChange w:id="2425" w:author="Craig Parker" w:date="2024-08-07T12:23:00Z">
              <w:rPr>
                <w:rFonts w:ascii="Nunito" w:eastAsia="Nunito" w:hAnsi="Nunito" w:cs="Nunito"/>
              </w:rPr>
            </w:rPrChange>
          </w:rPr>
          <w:delText xml:space="preserve">utilize </w:delText>
        </w:r>
      </w:del>
      <w:proofErr w:type="spellStart"/>
      <w:ins w:id="2426" w:author="Craig Parker" w:date="2024-08-06T18:49:00Z">
        <w:r w:rsidRPr="002E4822">
          <w:rPr>
            <w:rFonts w:ascii="Nunito" w:eastAsia="Nunito" w:hAnsi="Nunito" w:cs="Nunito"/>
            <w:color w:val="000000" w:themeColor="text1"/>
            <w:sz w:val="20"/>
            <w:rPrChange w:id="2427" w:author="Craig Parker" w:date="2024-08-07T12:23:00Z">
              <w:rPr>
                <w:rFonts w:ascii="Nunito" w:eastAsia="Nunito" w:hAnsi="Nunito" w:cs="Nunito"/>
              </w:rPr>
            </w:rPrChange>
          </w:rPr>
          <w:t>utilise</w:t>
        </w:r>
        <w:proofErr w:type="spellEnd"/>
        <w:r w:rsidRPr="002E4822">
          <w:rPr>
            <w:rFonts w:ascii="Nunito" w:eastAsia="Nunito" w:hAnsi="Nunito" w:cs="Nunito"/>
            <w:color w:val="000000" w:themeColor="text1"/>
            <w:sz w:val="20"/>
            <w:rPrChange w:id="2428" w:author="Craig Parker" w:date="2024-08-07T12:23:00Z">
              <w:rPr>
                <w:rFonts w:ascii="Nunito" w:eastAsia="Nunito" w:hAnsi="Nunito" w:cs="Nunito"/>
              </w:rPr>
            </w:rPrChange>
          </w:rPr>
          <w:t xml:space="preserve"> </w:t>
        </w:r>
      </w:ins>
      <w:r w:rsidRPr="002E4822">
        <w:rPr>
          <w:rFonts w:ascii="Nunito" w:eastAsia="Nunito" w:hAnsi="Nunito" w:cs="Nunito"/>
          <w:color w:val="000000" w:themeColor="text1"/>
          <w:sz w:val="20"/>
          <w:rPrChange w:id="2429" w:author="Craig Parker" w:date="2024-08-07T12:23:00Z">
            <w:rPr>
              <w:rFonts w:ascii="Nunito" w:eastAsia="Nunito" w:hAnsi="Nunito" w:cs="Nunito"/>
            </w:rPr>
          </w:rPrChange>
        </w:rPr>
        <w:t>the shared data resources. They collaborate on data management practices and ensure alignment with the broader DS-I Africa objectives.</w:t>
      </w:r>
    </w:p>
    <w:p w14:paraId="51885F5B" w14:textId="1D26DD76" w:rsidR="624D22ED" w:rsidRPr="002E4822" w:rsidRDefault="60C54407">
      <w:pPr>
        <w:pStyle w:val="ListParagraph"/>
        <w:numPr>
          <w:ilvl w:val="0"/>
          <w:numId w:val="48"/>
        </w:numPr>
        <w:spacing w:before="0" w:after="0"/>
        <w:rPr>
          <w:rFonts w:ascii="Nunito" w:eastAsia="Nunito" w:hAnsi="Nunito" w:cs="Nunito"/>
          <w:color w:val="000000" w:themeColor="text1"/>
          <w:sz w:val="20"/>
          <w:rPrChange w:id="2430" w:author="Craig Parker" w:date="2024-08-08T08:36:00Z">
            <w:rPr>
              <w:rFonts w:ascii="Nunito" w:eastAsia="Nunito" w:hAnsi="Nunito" w:cs="Nunito"/>
            </w:rPr>
          </w:rPrChange>
        </w:rPr>
        <w:pPrChange w:id="2431" w:author="Craig Parker" w:date="2024-08-06T18:49:00Z">
          <w:pPr>
            <w:pStyle w:val="ListParagraph"/>
            <w:spacing w:before="0" w:after="0"/>
          </w:pPr>
        </w:pPrChange>
      </w:pPr>
      <w:r w:rsidRPr="002E4822">
        <w:rPr>
          <w:rFonts w:ascii="Nunito" w:eastAsia="Nunito" w:hAnsi="Nunito" w:cs="Nunito"/>
          <w:b/>
          <w:bCs/>
          <w:color w:val="000000" w:themeColor="text1"/>
          <w:sz w:val="20"/>
          <w:rPrChange w:id="2432" w:author="Craig Parker" w:date="2024-08-08T08:36:00Z">
            <w:rPr>
              <w:rFonts w:ascii="Nunito" w:eastAsia="Nunito" w:hAnsi="Nunito" w:cs="Nunito"/>
              <w:b/>
              <w:bCs/>
            </w:rPr>
          </w:rPrChange>
        </w:rPr>
        <w:lastRenderedPageBreak/>
        <w:t>Consortium Research Groups</w:t>
      </w:r>
      <w:r w:rsidRPr="002E4822">
        <w:rPr>
          <w:rFonts w:ascii="Nunito" w:eastAsia="Nunito" w:hAnsi="Nunito" w:cs="Nunito"/>
          <w:color w:val="000000" w:themeColor="text1"/>
          <w:sz w:val="20"/>
          <w:rPrChange w:id="2433" w:author="Craig Parker" w:date="2024-08-07T12:23:00Z">
            <w:rPr>
              <w:rFonts w:ascii="Nunito" w:eastAsia="Nunito" w:hAnsi="Nunito" w:cs="Nunito"/>
            </w:rPr>
          </w:rPrChange>
        </w:rPr>
        <w:t>: These groups, which are part of the HE²AT Center consortium, conduct research using the shared datasets. They adhere to the DMP guidelines for data acquisition, transfer, processing, storage, and access.</w:t>
      </w:r>
    </w:p>
    <w:p w14:paraId="072DC297" w14:textId="29737FE3" w:rsidR="624D22ED" w:rsidRPr="002E4822" w:rsidRDefault="60C54407">
      <w:pPr>
        <w:pStyle w:val="ListParagraph"/>
        <w:numPr>
          <w:ilvl w:val="0"/>
          <w:numId w:val="48"/>
        </w:numPr>
        <w:spacing w:before="0" w:after="0"/>
        <w:rPr>
          <w:rFonts w:ascii="Nunito" w:eastAsia="Nunito" w:hAnsi="Nunito" w:cs="Nunito"/>
          <w:color w:val="000000" w:themeColor="text1"/>
          <w:sz w:val="20"/>
          <w:rPrChange w:id="2434" w:author="Craig Parker" w:date="2024-08-08T08:36:00Z">
            <w:rPr>
              <w:rFonts w:ascii="Nunito" w:eastAsia="Nunito" w:hAnsi="Nunito" w:cs="Nunito"/>
            </w:rPr>
          </w:rPrChange>
        </w:rPr>
        <w:pPrChange w:id="2435" w:author="Craig Parker" w:date="2024-08-06T18:49:00Z">
          <w:pPr>
            <w:pStyle w:val="ListParagraph"/>
            <w:spacing w:before="0" w:after="0"/>
          </w:pPr>
        </w:pPrChange>
      </w:pPr>
      <w:r w:rsidRPr="002E4822">
        <w:rPr>
          <w:rFonts w:ascii="Nunito" w:eastAsia="Nunito" w:hAnsi="Nunito" w:cs="Nunito"/>
          <w:b/>
          <w:bCs/>
          <w:color w:val="000000" w:themeColor="text1"/>
          <w:sz w:val="20"/>
          <w:rPrChange w:id="2436" w:author="Craig Parker" w:date="2024-08-08T08:36:00Z">
            <w:rPr>
              <w:rFonts w:ascii="Nunito" w:eastAsia="Nunito" w:hAnsi="Nunito" w:cs="Nunito"/>
              <w:b/>
              <w:bCs/>
            </w:rPr>
          </w:rPrChange>
        </w:rPr>
        <w:t>El Wazi</w:t>
      </w:r>
      <w:r w:rsidRPr="002E4822">
        <w:rPr>
          <w:rFonts w:ascii="Nunito" w:eastAsia="Nunito" w:hAnsi="Nunito" w:cs="Nunito"/>
          <w:color w:val="000000" w:themeColor="text1"/>
          <w:sz w:val="20"/>
          <w:rPrChange w:id="2437" w:author="Craig Parker" w:date="2024-08-07T12:23:00Z">
            <w:rPr>
              <w:rFonts w:ascii="Nunito" w:eastAsia="Nunito" w:hAnsi="Nunito" w:cs="Nunito"/>
            </w:rPr>
          </w:rPrChange>
        </w:rPr>
        <w:t>: As a data management platform, El Wazi facilitates the indexing, storage, and sharing of data within the consortium. It ensures that data is discoverable, accessible, interoperable, and reusable (FAIR principles).</w:t>
      </w:r>
    </w:p>
    <w:p w14:paraId="78B67227" w14:textId="442310B0" w:rsidR="624D22ED" w:rsidRPr="002E4822" w:rsidRDefault="60C54407">
      <w:pPr>
        <w:pStyle w:val="ListParagraph"/>
        <w:numPr>
          <w:ilvl w:val="0"/>
          <w:numId w:val="48"/>
        </w:numPr>
        <w:spacing w:before="0" w:after="0"/>
        <w:rPr>
          <w:rFonts w:ascii="Nunito" w:eastAsia="Nunito" w:hAnsi="Nunito" w:cs="Nunito"/>
          <w:color w:val="000000" w:themeColor="text1"/>
          <w:sz w:val="20"/>
          <w:rPrChange w:id="2438" w:author="Craig Parker" w:date="2024-08-08T08:36:00Z">
            <w:rPr>
              <w:rFonts w:ascii="Nunito" w:eastAsia="Nunito" w:hAnsi="Nunito" w:cs="Nunito"/>
            </w:rPr>
          </w:rPrChange>
        </w:rPr>
        <w:pPrChange w:id="2439" w:author="Craig Parker" w:date="2024-08-06T18:49:00Z">
          <w:pPr>
            <w:pStyle w:val="ListParagraph"/>
            <w:spacing w:before="0" w:after="0"/>
          </w:pPr>
        </w:pPrChange>
      </w:pPr>
      <w:r w:rsidRPr="002E4822">
        <w:rPr>
          <w:rFonts w:ascii="Nunito" w:eastAsia="Nunito" w:hAnsi="Nunito" w:cs="Nunito"/>
          <w:b/>
          <w:bCs/>
          <w:color w:val="000000" w:themeColor="text1"/>
          <w:sz w:val="20"/>
          <w:rPrChange w:id="2440" w:author="Craig Parker" w:date="2024-08-08T08:36:00Z">
            <w:rPr>
              <w:rFonts w:ascii="Nunito" w:eastAsia="Nunito" w:hAnsi="Nunito" w:cs="Nunito"/>
              <w:b/>
              <w:bCs/>
            </w:rPr>
          </w:rPrChange>
        </w:rPr>
        <w:t>Training Hubs</w:t>
      </w:r>
      <w:r w:rsidRPr="002E4822">
        <w:rPr>
          <w:rFonts w:ascii="Nunito" w:eastAsia="Nunito" w:hAnsi="Nunito" w:cs="Nunito"/>
          <w:color w:val="000000" w:themeColor="text1"/>
          <w:sz w:val="20"/>
          <w:rPrChange w:id="2441" w:author="Craig Parker" w:date="2024-08-07T12:23:00Z">
            <w:rPr>
              <w:rFonts w:ascii="Nunito" w:eastAsia="Nunito" w:hAnsi="Nunito" w:cs="Nunito"/>
            </w:rPr>
          </w:rPrChange>
        </w:rPr>
        <w:t>: These hubs provide training and capacity-building activities for researchers. They utilize the shared data for educational purposes and contribute to the development of data management skills within the consortium.</w:t>
      </w:r>
    </w:p>
    <w:p w14:paraId="5223010D" w14:textId="0049FC44" w:rsidR="624D22ED" w:rsidDel="00C37C61" w:rsidRDefault="3DE9DB2F" w:rsidP="00C37C61">
      <w:pPr>
        <w:pStyle w:val="Heading1"/>
        <w:rPr>
          <w:del w:id="2442" w:author="Craig Parker" w:date="2024-08-14T17:52:00Z" w16du:dateUtc="2024-08-14T15:52:00Z"/>
          <w:rFonts w:ascii="Nunito" w:eastAsia="Nunito" w:hAnsi="Nunito" w:cs="Nunito"/>
          <w:color w:val="000000" w:themeColor="text1"/>
          <w:sz w:val="20"/>
        </w:rPr>
      </w:pPr>
      <w:r w:rsidRPr="3DE9DB2F">
        <w:rPr>
          <w:rFonts w:ascii="Nunito" w:eastAsia="Nunito" w:hAnsi="Nunito" w:cs="Nunito"/>
          <w:b/>
          <w:bCs/>
          <w:color w:val="000000" w:themeColor="text1"/>
          <w:sz w:val="20"/>
          <w:rPrChange w:id="2443" w:author="Craig Parker" w:date="2024-08-08T08:36:00Z">
            <w:rPr>
              <w:rFonts w:ascii="Nunito" w:eastAsia="Nunito" w:hAnsi="Nunito" w:cs="Nunito"/>
              <w:b/>
              <w:bCs/>
            </w:rPr>
          </w:rPrChange>
        </w:rPr>
        <w:t xml:space="preserve">Researchers </w:t>
      </w:r>
      <w:ins w:id="2444" w:author="Matthew Chersich" w:date="2024-08-13T21:17:00Z">
        <w:r w:rsidR="00C53C5B">
          <w:rPr>
            <w:rFonts w:ascii="Nunito" w:eastAsia="Nunito" w:hAnsi="Nunito" w:cs="Nunito"/>
            <w:b/>
            <w:bCs/>
            <w:color w:val="000000" w:themeColor="text1"/>
            <w:sz w:val="20"/>
          </w:rPr>
          <w:t>Requests</w:t>
        </w:r>
      </w:ins>
      <w:del w:id="2445" w:author="Matthew Chersich" w:date="2024-08-13T21:17:00Z">
        <w:r w:rsidRPr="3DE9DB2F" w:rsidDel="00C53C5B">
          <w:rPr>
            <w:rFonts w:ascii="Nunito" w:eastAsia="Nunito" w:hAnsi="Nunito" w:cs="Nunito"/>
            <w:b/>
            <w:bCs/>
            <w:color w:val="000000" w:themeColor="text1"/>
            <w:sz w:val="20"/>
          </w:rPr>
          <w:delText>seeking</w:delText>
        </w:r>
      </w:del>
      <w:r w:rsidRPr="3DE9DB2F">
        <w:rPr>
          <w:rFonts w:ascii="Nunito" w:eastAsia="Nunito" w:hAnsi="Nunito" w:cs="Nunito"/>
          <w:b/>
          <w:bCs/>
          <w:color w:val="000000" w:themeColor="text1"/>
          <w:sz w:val="20"/>
        </w:rPr>
        <w:t xml:space="preserve"> </w:t>
      </w:r>
      <w:r w:rsidRPr="3DE9DB2F">
        <w:rPr>
          <w:rFonts w:ascii="Nunito" w:eastAsia="Nunito" w:hAnsi="Nunito" w:cs="Nunito"/>
          <w:b/>
          <w:bCs/>
          <w:color w:val="000000" w:themeColor="text1"/>
          <w:sz w:val="20"/>
          <w:rPrChange w:id="2446" w:author="Craig Parker" w:date="2024-08-08T08:36:00Z">
            <w:rPr>
              <w:rFonts w:ascii="Nunito" w:eastAsia="Nunito" w:hAnsi="Nunito" w:cs="Nunito"/>
              <w:b/>
              <w:bCs/>
            </w:rPr>
          </w:rPrChange>
        </w:rPr>
        <w:t>to Acquire Data</w:t>
      </w:r>
      <w:r w:rsidRPr="3DE9DB2F">
        <w:rPr>
          <w:rFonts w:ascii="Nunito" w:eastAsia="Nunito" w:hAnsi="Nunito" w:cs="Nunito"/>
          <w:color w:val="000000" w:themeColor="text1"/>
          <w:sz w:val="20"/>
          <w:rPrChange w:id="2447" w:author="Craig Parker" w:date="2024-08-07T12:23:00Z">
            <w:rPr>
              <w:rFonts w:ascii="Nunito" w:eastAsia="Nunito" w:hAnsi="Nunito" w:cs="Nunito"/>
            </w:rPr>
          </w:rPrChange>
        </w:rPr>
        <w:t xml:space="preserve">: External researchers seeking access to the HE²AT Center's datasets must follow the data access procedures outlined in this DMP. They are required to comply with data </w:t>
      </w:r>
      <w:r w:rsidRPr="3DE9DB2F">
        <w:rPr>
          <w:rFonts w:ascii="Nunito" w:eastAsia="Nunito" w:hAnsi="Nunito" w:cs="Nunito"/>
          <w:color w:val="000000" w:themeColor="text1"/>
          <w:sz w:val="20"/>
          <w:rPrChange w:id="2448" w:author="Craig Parker" w:date="2024-08-08T08:36:00Z">
            <w:rPr>
              <w:rFonts w:ascii="Nunito" w:eastAsia="Nunito" w:hAnsi="Nunito" w:cs="Nunito"/>
              <w:color w:val="000000" w:themeColor="text1"/>
            </w:rPr>
          </w:rPrChange>
        </w:rPr>
        <w:t>transfer</w:t>
      </w:r>
      <w:r w:rsidRPr="3DE9DB2F">
        <w:rPr>
          <w:rFonts w:ascii="Nunito" w:eastAsia="Nunito" w:hAnsi="Nunito" w:cs="Nunito"/>
          <w:color w:val="000000" w:themeColor="text1"/>
          <w:sz w:val="20"/>
          <w:rPrChange w:id="2449" w:author="Craig Parker" w:date="2024-08-07T12:23:00Z">
            <w:rPr>
              <w:rFonts w:ascii="Nunito" w:eastAsia="Nunito" w:hAnsi="Nunito" w:cs="Nunito"/>
            </w:rPr>
          </w:rPrChange>
        </w:rPr>
        <w:t xml:space="preserve"> agreements, ethical guidelines, and any conditions set by the Data Access Committee (</w:t>
      </w:r>
      <w:commentRangeStart w:id="2450"/>
      <w:r w:rsidRPr="3DE9DB2F">
        <w:rPr>
          <w:rFonts w:ascii="Nunito" w:eastAsia="Nunito" w:hAnsi="Nunito" w:cs="Nunito"/>
          <w:color w:val="000000" w:themeColor="text1"/>
          <w:sz w:val="20"/>
          <w:rPrChange w:id="2451" w:author="Craig Parker" w:date="2024-08-07T12:23:00Z">
            <w:rPr>
              <w:rFonts w:ascii="Nunito" w:eastAsia="Nunito" w:hAnsi="Nunito" w:cs="Nunito"/>
            </w:rPr>
          </w:rPrChange>
        </w:rPr>
        <w:t>DAC</w:t>
      </w:r>
      <w:commentRangeEnd w:id="2450"/>
      <w:r w:rsidR="00C53C5B">
        <w:rPr>
          <w:rStyle w:val="CommentReference"/>
        </w:rPr>
        <w:commentReference w:id="2450"/>
      </w:r>
      <w:r w:rsidRPr="3DE9DB2F">
        <w:rPr>
          <w:rFonts w:ascii="Nunito" w:eastAsia="Nunito" w:hAnsi="Nunito" w:cs="Nunito"/>
          <w:color w:val="000000" w:themeColor="text1"/>
          <w:sz w:val="20"/>
          <w:rPrChange w:id="2452" w:author="Craig Parker" w:date="2024-08-07T12:23:00Z">
            <w:rPr>
              <w:rFonts w:ascii="Nunito" w:eastAsia="Nunito" w:hAnsi="Nunito" w:cs="Nunito"/>
            </w:rPr>
          </w:rPrChange>
        </w:rPr>
        <w:t>).</w:t>
      </w:r>
    </w:p>
    <w:p w14:paraId="7CD3B144" w14:textId="77777777" w:rsidR="00C37C61" w:rsidRPr="00C37C61" w:rsidRDefault="00C37C61" w:rsidP="00C37C61">
      <w:pPr>
        <w:rPr>
          <w:ins w:id="2453" w:author="Craig Parker" w:date="2024-08-14T20:54:00Z" w16du:dateUtc="2024-08-14T18:54:00Z"/>
          <w:rFonts w:eastAsia="Nunito"/>
          <w:rPrChange w:id="2454" w:author="Craig Parker" w:date="2024-08-14T20:54:00Z" w16du:dateUtc="2024-08-14T18:54:00Z">
            <w:rPr>
              <w:ins w:id="2455" w:author="Craig Parker" w:date="2024-08-14T20:54:00Z" w16du:dateUtc="2024-08-14T18:54:00Z"/>
              <w:rFonts w:ascii="Nunito" w:eastAsia="Nunito" w:hAnsi="Nunito" w:cs="Nunito"/>
            </w:rPr>
          </w:rPrChange>
        </w:rPr>
        <w:pPrChange w:id="2456" w:author="Craig Parker" w:date="2024-08-14T20:54:00Z" w16du:dateUtc="2024-08-14T18:54:00Z">
          <w:pPr>
            <w:pStyle w:val="ListParagraph"/>
            <w:spacing w:before="0" w:after="0"/>
          </w:pPr>
        </w:pPrChange>
      </w:pPr>
    </w:p>
    <w:p w14:paraId="3899F8E6" w14:textId="7066A8EA" w:rsidR="624D22ED" w:rsidRPr="00C37C61" w:rsidDel="0027516D" w:rsidRDefault="624D22ED" w:rsidP="00C37C61">
      <w:pPr>
        <w:pStyle w:val="Heading1"/>
        <w:numPr>
          <w:ilvl w:val="0"/>
          <w:numId w:val="87"/>
        </w:numPr>
        <w:rPr>
          <w:del w:id="2457" w:author="Craig Parker" w:date="2024-08-14T17:52:00Z" w16du:dateUtc="2024-08-14T15:52:00Z"/>
          <w:rFonts w:eastAsia="Nunito"/>
          <w:rPrChange w:id="2458" w:author="Craig Parker" w:date="2024-08-14T20:54:00Z" w16du:dateUtc="2024-08-14T18:54:00Z">
            <w:rPr>
              <w:del w:id="2459" w:author="Craig Parker" w:date="2024-08-14T17:52:00Z" w16du:dateUtc="2024-08-14T15:52:00Z"/>
              <w:rFonts w:ascii="Nunito" w:eastAsia="Nunito" w:hAnsi="Nunito" w:cs="Nunito"/>
            </w:rPr>
          </w:rPrChange>
        </w:rPr>
        <w:pPrChange w:id="2460" w:author="Craig Parker" w:date="2024-08-14T20:54:00Z" w16du:dateUtc="2024-08-14T18:54:00Z">
          <w:pPr/>
        </w:pPrChange>
      </w:pPr>
    </w:p>
    <w:p w14:paraId="0000003F" w14:textId="77777777" w:rsidR="007813F4" w:rsidDel="00C37C61" w:rsidRDefault="007813F4" w:rsidP="00C37C61">
      <w:pPr>
        <w:pStyle w:val="Heading1"/>
        <w:numPr>
          <w:ilvl w:val="0"/>
          <w:numId w:val="87"/>
        </w:numPr>
        <w:rPr>
          <w:del w:id="2461" w:author="Craig Parker" w:date="2024-08-14T20:51:00Z" w16du:dateUtc="2024-08-14T18:51:00Z"/>
          <w:rFonts w:eastAsia="Nunito"/>
        </w:rPr>
        <w:pPrChange w:id="2462" w:author="Craig Parker" w:date="2024-08-14T20:54:00Z" w16du:dateUtc="2024-08-14T18:54:00Z">
          <w:pPr/>
        </w:pPrChange>
      </w:pPr>
    </w:p>
    <w:p w14:paraId="00000040" w14:textId="41B4E240" w:rsidR="007813F4" w:rsidRPr="00C37C61" w:rsidDel="00626B08" w:rsidRDefault="00A735A2" w:rsidP="00C37C61">
      <w:pPr>
        <w:pStyle w:val="Heading1"/>
        <w:numPr>
          <w:ilvl w:val="0"/>
          <w:numId w:val="87"/>
        </w:numPr>
        <w:rPr>
          <w:del w:id="2463" w:author="Craig Parker" w:date="2024-08-14T17:59:00Z" w16du:dateUtc="2024-08-14T15:59:00Z"/>
          <w:rFonts w:eastAsia="Nunito"/>
          <w:rPrChange w:id="2464" w:author="Craig Parker" w:date="2024-08-14T20:55:00Z" w16du:dateUtc="2024-08-14T18:55:00Z">
            <w:rPr>
              <w:del w:id="2465" w:author="Craig Parker" w:date="2024-08-14T17:59:00Z" w16du:dateUtc="2024-08-14T15:59:00Z"/>
              <w:rFonts w:ascii="Nunito" w:eastAsia="Nunito" w:hAnsi="Nunito" w:cs="Nunito"/>
            </w:rPr>
          </w:rPrChange>
        </w:rPr>
        <w:pPrChange w:id="2466" w:author="Craig Parker" w:date="2024-08-14T20:55:00Z" w16du:dateUtc="2024-08-14T18:55:00Z">
          <w:pPr>
            <w:pStyle w:val="Heading1"/>
          </w:pPr>
        </w:pPrChange>
      </w:pPr>
      <w:bookmarkStart w:id="2467" w:name="_Toc172635202"/>
      <w:bookmarkStart w:id="2468" w:name="_Toc173777773"/>
      <w:bookmarkStart w:id="2469" w:name="_Toc174546612"/>
      <w:del w:id="2470" w:author="Craig Parker" w:date="2024-08-14T17:56:00Z" w16du:dateUtc="2024-08-14T15:56:00Z">
        <w:r w:rsidRPr="00C37C61" w:rsidDel="00F849DD">
          <w:rPr>
            <w:rFonts w:eastAsia="Nunito"/>
          </w:rPr>
          <w:delText xml:space="preserve">2. </w:delText>
        </w:r>
      </w:del>
      <w:del w:id="2471" w:author="Craig Parker" w:date="2024-08-14T20:54:00Z" w16du:dateUtc="2024-08-14T18:54:00Z">
        <w:r w:rsidR="52A8C99F" w:rsidRPr="00C37C61" w:rsidDel="00C37C61">
          <w:rPr>
            <w:rFonts w:eastAsia="Nunito"/>
            <w:rPrChange w:id="2472" w:author="Craig Parker" w:date="2024-08-14T20:55:00Z" w16du:dateUtc="2024-08-14T18:55:00Z">
              <w:rPr>
                <w:rFonts w:ascii="Nunito" w:eastAsia="Nunito" w:hAnsi="Nunito" w:cs="Nunito"/>
              </w:rPr>
            </w:rPrChange>
          </w:rPr>
          <w:delText>Purpose</w:delText>
        </w:r>
      </w:del>
      <w:bookmarkEnd w:id="2467"/>
      <w:bookmarkEnd w:id="2468"/>
      <w:bookmarkEnd w:id="2469"/>
    </w:p>
    <w:p w14:paraId="27FF3AD4" w14:textId="62746F74" w:rsidR="624D22ED" w:rsidRPr="00626B08" w:rsidDel="00C37C61" w:rsidRDefault="3E93EB8D" w:rsidP="00C37C61">
      <w:pPr>
        <w:pStyle w:val="Heading1"/>
        <w:numPr>
          <w:ilvl w:val="0"/>
          <w:numId w:val="87"/>
        </w:numPr>
        <w:rPr>
          <w:del w:id="2473" w:author="Craig Parker" w:date="2024-08-14T20:55:00Z" w16du:dateUtc="2024-08-14T18:55:00Z"/>
          <w:rFonts w:ascii="Nunito" w:eastAsia="Nunito" w:hAnsi="Nunito" w:cs="Nunito"/>
          <w:b/>
          <w:bCs/>
          <w:color w:val="000000" w:themeColor="text1"/>
          <w:sz w:val="20"/>
          <w:rPrChange w:id="2474" w:author="Craig Parker" w:date="2024-08-14T17:59:00Z" w16du:dateUtc="2024-08-14T15:59:00Z">
            <w:rPr>
              <w:del w:id="2475" w:author="Craig Parker" w:date="2024-08-14T20:55:00Z" w16du:dateUtc="2024-08-14T18:55:00Z"/>
              <w:rFonts w:ascii="Nunito" w:eastAsia="Nunito" w:hAnsi="Nunito" w:cs="Nunito"/>
              <w:b/>
              <w:bCs/>
            </w:rPr>
          </w:rPrChange>
        </w:rPr>
        <w:pPrChange w:id="2476" w:author="Craig Parker" w:date="2024-08-14T20:55:00Z" w16du:dateUtc="2024-08-14T18:55:00Z">
          <w:pPr>
            <w:spacing w:before="240" w:after="240"/>
          </w:pPr>
        </w:pPrChange>
      </w:pPr>
      <w:del w:id="2477" w:author="Craig Parker" w:date="2024-08-14T17:59:00Z" w16du:dateUtc="2024-08-14T15:59:00Z">
        <w:r w:rsidRPr="00626B08" w:rsidDel="00626B08">
          <w:rPr>
            <w:rFonts w:ascii="Nunito" w:eastAsia="Nunito" w:hAnsi="Nunito" w:cs="Nunito"/>
            <w:b/>
            <w:bCs/>
            <w:color w:val="000000" w:themeColor="text1"/>
            <w:sz w:val="20"/>
            <w:rPrChange w:id="2478" w:author="Craig Parker" w:date="2024-08-14T17:59:00Z" w16du:dateUtc="2024-08-14T15:59:00Z">
              <w:rPr>
                <w:rFonts w:ascii="Nunito" w:eastAsia="Nunito" w:hAnsi="Nunito" w:cs="Nunito"/>
                <w:b/>
                <w:bCs/>
              </w:rPr>
            </w:rPrChange>
          </w:rPr>
          <w:delText xml:space="preserve"> </w:delText>
        </w:r>
      </w:del>
      <w:del w:id="2479" w:author="Matthew Chersich" w:date="2024-08-13T20:40:00Z">
        <w:r w:rsidRPr="00626B08" w:rsidDel="00B02689">
          <w:rPr>
            <w:rFonts w:ascii="Nunito" w:eastAsia="Nunito" w:hAnsi="Nunito" w:cs="Nunito"/>
            <w:b/>
            <w:bCs/>
            <w:color w:val="000000" w:themeColor="text1"/>
            <w:sz w:val="20"/>
            <w:rPrChange w:id="2480" w:author="Craig Parker" w:date="2024-08-14T17:59:00Z" w16du:dateUtc="2024-08-14T15:59:00Z">
              <w:rPr>
                <w:rFonts w:ascii="Nunito" w:eastAsia="Nunito" w:hAnsi="Nunito" w:cs="Nunito"/>
                <w:b/>
                <w:bCs/>
              </w:rPr>
            </w:rPrChange>
          </w:rPr>
          <w:delText>Purpose</w:delText>
        </w:r>
      </w:del>
    </w:p>
    <w:p w14:paraId="34A839CF" w14:textId="0BB5ABA8" w:rsidR="624D22ED" w:rsidRPr="002E4822" w:rsidRDefault="3E93EB8D" w:rsidP="00C37C61">
      <w:pPr>
        <w:pStyle w:val="Heading1"/>
        <w:numPr>
          <w:ilvl w:val="0"/>
          <w:numId w:val="87"/>
        </w:numPr>
        <w:rPr>
          <w:rFonts w:eastAsia="Nunito"/>
          <w:rPrChange w:id="2481" w:author="Craig Parker" w:date="2024-08-07T12:23:00Z">
            <w:rPr>
              <w:rFonts w:ascii="Nunito" w:eastAsia="Nunito" w:hAnsi="Nunito" w:cs="Nunito"/>
            </w:rPr>
          </w:rPrChange>
        </w:rPr>
        <w:pPrChange w:id="2482" w:author="Craig Parker" w:date="2024-08-14T20:55:00Z" w16du:dateUtc="2024-08-14T18:55:00Z">
          <w:pPr>
            <w:spacing w:before="240" w:after="240"/>
          </w:pPr>
        </w:pPrChange>
      </w:pPr>
      <w:del w:id="2483" w:author="Craig Parker" w:date="2024-08-14T20:55:00Z" w16du:dateUtc="2024-08-14T18:55:00Z">
        <w:r w:rsidRPr="002E4822" w:rsidDel="00C37C61">
          <w:rPr>
            <w:rFonts w:eastAsia="Nunito"/>
            <w:rPrChange w:id="2484" w:author="Craig Parker" w:date="2024-08-07T12:23:00Z">
              <w:rPr>
                <w:rFonts w:ascii="Nunito" w:eastAsia="Nunito" w:hAnsi="Nunito" w:cs="Nunito"/>
              </w:rPr>
            </w:rPrChange>
          </w:rPr>
          <w:delText xml:space="preserve">The </w:delText>
        </w:r>
        <w:r w:rsidR="00894535" w:rsidRPr="002E4822" w:rsidDel="00C37C61">
          <w:rPr>
            <w:rFonts w:eastAsia="Nunito"/>
          </w:rPr>
          <w:delText>Data Management Plan (DMP) aims</w:delText>
        </w:r>
        <w:r w:rsidRPr="002E4822" w:rsidDel="00C37C61">
          <w:rPr>
            <w:rFonts w:eastAsia="Nunito"/>
            <w:rPrChange w:id="2485" w:author="Craig Parker" w:date="2024-08-07T12:23:00Z">
              <w:rPr>
                <w:rFonts w:ascii="Nunito" w:eastAsia="Nunito" w:hAnsi="Nunito" w:cs="Nunito"/>
              </w:rPr>
            </w:rPrChange>
          </w:rPr>
          <w:delText xml:space="preserve"> to establish comprehensive procedures and standards for </w:delText>
        </w:r>
        <w:r w:rsidR="00EC4607" w:rsidRPr="002E4822" w:rsidDel="00C37C61">
          <w:rPr>
            <w:rFonts w:eastAsia="Nunito"/>
          </w:rPr>
          <w:delText>transferring, processing, storing, and accessing</w:delText>
        </w:r>
        <w:r w:rsidRPr="002E4822" w:rsidDel="00C37C61">
          <w:rPr>
            <w:rFonts w:eastAsia="Nunito"/>
            <w:rPrChange w:id="2486" w:author="Craig Parker" w:date="2024-08-07T12:23:00Z">
              <w:rPr>
                <w:rFonts w:ascii="Nunito" w:eastAsia="Nunito" w:hAnsi="Nunito" w:cs="Nunito"/>
              </w:rPr>
            </w:rPrChange>
          </w:rPr>
          <w:delText xml:space="preserve"> data within the HE²AT Center program</w:delText>
        </w:r>
      </w:del>
      <w:ins w:id="2487" w:author="Matthew Chersich" w:date="2024-08-13T21:20:00Z">
        <w:del w:id="2488" w:author="Craig Parker" w:date="2024-08-14T20:55:00Z" w16du:dateUtc="2024-08-14T18:55:00Z">
          <w:r w:rsidR="00C53C5B" w:rsidDel="00C37C61">
            <w:rPr>
              <w:rFonts w:eastAsia="Nunito"/>
            </w:rPr>
            <w:delText>project</w:delText>
          </w:r>
        </w:del>
      </w:ins>
      <w:del w:id="2489" w:author="Craig Parker" w:date="2024-08-14T20:55:00Z" w16du:dateUtc="2024-08-14T18:55:00Z">
        <w:r w:rsidRPr="002E4822" w:rsidDel="00C37C61">
          <w:rPr>
            <w:rFonts w:eastAsia="Nunito"/>
            <w:rPrChange w:id="2490" w:author="Craig Parker" w:date="2024-08-07T12:23:00Z">
              <w:rPr>
                <w:rFonts w:ascii="Nunito" w:eastAsia="Nunito" w:hAnsi="Nunito" w:cs="Nunito"/>
              </w:rPr>
            </w:rPrChange>
          </w:rPr>
          <w:delText xml:space="preserve">. This plan aims to ensure </w:delText>
        </w:r>
        <w:r w:rsidR="00EC4607" w:rsidRPr="002E4822" w:rsidDel="00C37C61">
          <w:rPr>
            <w:rFonts w:eastAsia="Nunito"/>
          </w:rPr>
          <w:delText>data integrity, security, and availability</w:delText>
        </w:r>
      </w:del>
      <w:ins w:id="2491" w:author="Matthew Chersich" w:date="2024-08-13T21:18:00Z">
        <w:del w:id="2492" w:author="Craig Parker" w:date="2024-08-14T20:55:00Z" w16du:dateUtc="2024-08-14T18:55:00Z">
          <w:r w:rsidR="00C53C5B" w:rsidDel="00C37C61">
            <w:rPr>
              <w:rFonts w:eastAsia="Nunito"/>
            </w:rPr>
            <w:delText>,</w:delText>
          </w:r>
        </w:del>
      </w:ins>
      <w:del w:id="2493" w:author="Craig Parker" w:date="2024-08-14T20:55:00Z" w16du:dateUtc="2024-08-14T18:55:00Z">
        <w:r w:rsidR="00EC4607" w:rsidRPr="002E4822" w:rsidDel="00C37C61">
          <w:rPr>
            <w:rFonts w:eastAsia="Nunito"/>
          </w:rPr>
          <w:delText xml:space="preserve"> </w:delText>
        </w:r>
        <w:r w:rsidRPr="002E4822" w:rsidDel="00C37C61">
          <w:rPr>
            <w:rFonts w:eastAsia="Nunito"/>
            <w:rPrChange w:id="2494" w:author="Craig Parker" w:date="2024-08-07T12:23:00Z">
              <w:rPr>
                <w:rFonts w:ascii="Nunito" w:eastAsia="Nunito" w:hAnsi="Nunito" w:cs="Nunito"/>
              </w:rPr>
            </w:rPrChange>
          </w:rPr>
          <w:delText>while facilitating effective data sharing and collaboration among all stakeholders.</w:delText>
        </w:r>
      </w:del>
      <w:ins w:id="2495" w:author="Craig Parker" w:date="2024-08-14T20:55:00Z" w16du:dateUtc="2024-08-14T18:55:00Z">
        <w:r w:rsidR="00C37C61">
          <w:rPr>
            <w:rFonts w:eastAsia="Nunito"/>
          </w:rPr>
          <w:t>Purpose</w:t>
        </w:r>
      </w:ins>
    </w:p>
    <w:p w14:paraId="13D19089" w14:textId="57D9372B" w:rsidR="00C37C61" w:rsidRDefault="00C37C61" w:rsidP="3E93EB8D">
      <w:pPr>
        <w:spacing w:before="240" w:after="240"/>
        <w:rPr>
          <w:ins w:id="2496" w:author="Craig Parker" w:date="2024-08-14T20:56:00Z" w16du:dateUtc="2024-08-14T18:56:00Z"/>
          <w:rFonts w:ascii="Nunito" w:eastAsia="Nunito" w:hAnsi="Nunito" w:cs="Nunito"/>
          <w:color w:val="000000" w:themeColor="text1"/>
          <w:sz w:val="20"/>
        </w:rPr>
      </w:pPr>
      <w:ins w:id="2497" w:author="Craig Parker" w:date="2024-08-14T20:56:00Z">
        <w:r w:rsidRPr="00C37C61">
          <w:rPr>
            <w:rFonts w:ascii="Nunito" w:eastAsia="Nunito" w:hAnsi="Nunito" w:cs="Nunito"/>
            <w:color w:val="000000" w:themeColor="text1"/>
            <w:sz w:val="20"/>
          </w:rPr>
          <w:t>The Data Management Plan (DMP) aims to establish comprehensive procedures and standards for transferring, processing, storing, and accessing data within the HE²AT Center project. This plan aims to ensure data integrity, security, and availability, while facilitating effective data sharing and collaboration among all stakeholders.</w:t>
        </w:r>
      </w:ins>
    </w:p>
    <w:p w14:paraId="34E88A94" w14:textId="506A29C7" w:rsidR="624D22ED" w:rsidRPr="002E4822" w:rsidRDefault="3E93EB8D" w:rsidP="3E93EB8D">
      <w:pPr>
        <w:spacing w:before="240" w:after="240"/>
        <w:rPr>
          <w:rFonts w:ascii="Nunito" w:eastAsia="Nunito" w:hAnsi="Nunito" w:cs="Nunito"/>
          <w:color w:val="000000" w:themeColor="text1"/>
          <w:sz w:val="20"/>
          <w:rPrChange w:id="2498" w:author="Craig Parker" w:date="2024-08-07T12:23:00Z">
            <w:rPr>
              <w:rFonts w:ascii="Nunito" w:eastAsia="Nunito" w:hAnsi="Nunito" w:cs="Nunito"/>
            </w:rPr>
          </w:rPrChange>
        </w:rPr>
      </w:pPr>
      <w:r w:rsidRPr="002E4822">
        <w:rPr>
          <w:rFonts w:ascii="Nunito" w:eastAsia="Nunito" w:hAnsi="Nunito" w:cs="Nunito"/>
          <w:color w:val="000000" w:themeColor="text1"/>
          <w:sz w:val="20"/>
          <w:rPrChange w:id="2499" w:author="Craig Parker" w:date="2024-08-07T12:23:00Z">
            <w:rPr>
              <w:rFonts w:ascii="Nunito" w:eastAsia="Nunito" w:hAnsi="Nunito" w:cs="Nunito"/>
            </w:rPr>
          </w:rPrChange>
        </w:rPr>
        <w:t>Specifically, the DMP seeks to:</w:t>
      </w:r>
    </w:p>
    <w:p w14:paraId="0923B198" w14:textId="5494B5F8" w:rsidR="624D22ED" w:rsidRPr="002E4822" w:rsidRDefault="60C54407">
      <w:pPr>
        <w:pStyle w:val="ListParagraph"/>
        <w:numPr>
          <w:ilvl w:val="0"/>
          <w:numId w:val="49"/>
        </w:numPr>
        <w:spacing w:before="0" w:after="0"/>
        <w:rPr>
          <w:rFonts w:ascii="Nunito" w:eastAsia="Nunito" w:hAnsi="Nunito" w:cs="Nunito"/>
          <w:color w:val="000000" w:themeColor="text1"/>
          <w:sz w:val="20"/>
          <w:rPrChange w:id="2500" w:author="Craig Parker" w:date="2024-08-08T08:37:00Z">
            <w:rPr>
              <w:rFonts w:ascii="Nunito" w:eastAsia="Nunito" w:hAnsi="Nunito" w:cs="Nunito"/>
            </w:rPr>
          </w:rPrChange>
        </w:rPr>
        <w:pPrChange w:id="2501" w:author="Craig Parker" w:date="2024-08-06T18:51:00Z">
          <w:pPr>
            <w:pStyle w:val="ListParagraph"/>
            <w:spacing w:before="0" w:after="0"/>
          </w:pPr>
        </w:pPrChange>
      </w:pPr>
      <w:r w:rsidRPr="002E4822">
        <w:rPr>
          <w:rFonts w:ascii="Nunito" w:eastAsia="Nunito" w:hAnsi="Nunito" w:cs="Nunito"/>
          <w:b/>
          <w:bCs/>
          <w:color w:val="000000" w:themeColor="text1"/>
          <w:sz w:val="20"/>
          <w:rPrChange w:id="2502" w:author="Craig Parker" w:date="2024-08-08T08:37:00Z">
            <w:rPr>
              <w:rFonts w:ascii="Nunito" w:eastAsia="Nunito" w:hAnsi="Nunito" w:cs="Nunito"/>
              <w:b/>
              <w:bCs/>
            </w:rPr>
          </w:rPrChange>
        </w:rPr>
        <w:t>Standardize Data Management Practices</w:t>
      </w:r>
      <w:r w:rsidRPr="002E4822">
        <w:rPr>
          <w:rFonts w:ascii="Nunito" w:eastAsia="Nunito" w:hAnsi="Nunito" w:cs="Nunito"/>
          <w:color w:val="000000" w:themeColor="text1"/>
          <w:sz w:val="20"/>
          <w:rPrChange w:id="2503" w:author="Craig Parker" w:date="2024-08-07T12:23:00Z">
            <w:rPr>
              <w:rFonts w:ascii="Nunito" w:eastAsia="Nunito" w:hAnsi="Nunito" w:cs="Nunito"/>
            </w:rPr>
          </w:rPrChange>
        </w:rPr>
        <w:t>: Define uniform procedures and standards to streamline data handling processes across the consortium, ensuring consistency and reliability.</w:t>
      </w:r>
    </w:p>
    <w:p w14:paraId="606B9412" w14:textId="7558D79F" w:rsidR="624D22ED" w:rsidRPr="002E4822" w:rsidRDefault="60C54407">
      <w:pPr>
        <w:pStyle w:val="ListParagraph"/>
        <w:numPr>
          <w:ilvl w:val="0"/>
          <w:numId w:val="49"/>
        </w:numPr>
        <w:spacing w:before="0" w:after="0"/>
        <w:rPr>
          <w:rFonts w:ascii="Nunito" w:eastAsia="Nunito" w:hAnsi="Nunito" w:cs="Nunito"/>
          <w:color w:val="000000" w:themeColor="text1"/>
          <w:sz w:val="20"/>
          <w:rPrChange w:id="2504" w:author="Craig Parker" w:date="2024-08-08T08:37:00Z">
            <w:rPr>
              <w:rFonts w:ascii="Nunito" w:eastAsia="Nunito" w:hAnsi="Nunito" w:cs="Nunito"/>
            </w:rPr>
          </w:rPrChange>
        </w:rPr>
        <w:pPrChange w:id="2505" w:author="Craig Parker" w:date="2024-08-06T18:51:00Z">
          <w:pPr>
            <w:pStyle w:val="ListParagraph"/>
            <w:spacing w:before="0" w:after="0"/>
          </w:pPr>
        </w:pPrChange>
      </w:pPr>
      <w:r w:rsidRPr="002E4822">
        <w:rPr>
          <w:rFonts w:ascii="Nunito" w:eastAsia="Nunito" w:hAnsi="Nunito" w:cs="Nunito"/>
          <w:b/>
          <w:bCs/>
          <w:color w:val="000000" w:themeColor="text1"/>
          <w:sz w:val="20"/>
          <w:rPrChange w:id="2506" w:author="Craig Parker" w:date="2024-08-08T08:37:00Z">
            <w:rPr>
              <w:rFonts w:ascii="Nunito" w:eastAsia="Nunito" w:hAnsi="Nunito" w:cs="Nunito"/>
              <w:b/>
              <w:bCs/>
            </w:rPr>
          </w:rPrChange>
        </w:rPr>
        <w:t>Enhance Data Security and Privacy</w:t>
      </w:r>
      <w:r w:rsidRPr="002E4822">
        <w:rPr>
          <w:rFonts w:ascii="Nunito" w:eastAsia="Nunito" w:hAnsi="Nunito" w:cs="Nunito"/>
          <w:color w:val="000000" w:themeColor="text1"/>
          <w:sz w:val="20"/>
          <w:rPrChange w:id="2507" w:author="Craig Parker" w:date="2024-08-07T12:23:00Z">
            <w:rPr>
              <w:rFonts w:ascii="Nunito" w:eastAsia="Nunito" w:hAnsi="Nunito" w:cs="Nunito"/>
            </w:rPr>
          </w:rPrChange>
        </w:rPr>
        <w:t>: Implement robust measures to protect sensitive and personally identifiable data, complying with relevant legal and ethical standards.</w:t>
      </w:r>
    </w:p>
    <w:p w14:paraId="4F047390" w14:textId="3C979C8B" w:rsidR="624D22ED" w:rsidRPr="002E4822" w:rsidRDefault="60C54407">
      <w:pPr>
        <w:pStyle w:val="ListParagraph"/>
        <w:numPr>
          <w:ilvl w:val="0"/>
          <w:numId w:val="49"/>
        </w:numPr>
        <w:spacing w:before="0" w:after="0"/>
        <w:rPr>
          <w:rFonts w:ascii="Nunito" w:eastAsia="Nunito" w:hAnsi="Nunito" w:cs="Nunito"/>
          <w:color w:val="000000" w:themeColor="text1"/>
          <w:sz w:val="20"/>
          <w:rPrChange w:id="2508" w:author="Craig Parker" w:date="2024-08-08T08:37:00Z">
            <w:rPr>
              <w:rFonts w:ascii="Nunito" w:eastAsia="Nunito" w:hAnsi="Nunito" w:cs="Nunito"/>
            </w:rPr>
          </w:rPrChange>
        </w:rPr>
        <w:pPrChange w:id="2509" w:author="Craig Parker" w:date="2024-08-06T18:51:00Z">
          <w:pPr>
            <w:pStyle w:val="ListParagraph"/>
            <w:spacing w:before="0" w:after="0"/>
          </w:pPr>
        </w:pPrChange>
      </w:pPr>
      <w:r w:rsidRPr="002E4822">
        <w:rPr>
          <w:rFonts w:ascii="Nunito" w:eastAsia="Nunito" w:hAnsi="Nunito" w:cs="Nunito"/>
          <w:b/>
          <w:bCs/>
          <w:color w:val="000000" w:themeColor="text1"/>
          <w:sz w:val="20"/>
          <w:rPrChange w:id="2510" w:author="Craig Parker" w:date="2024-08-08T08:37:00Z">
            <w:rPr>
              <w:rFonts w:ascii="Nunito" w:eastAsia="Nunito" w:hAnsi="Nunito" w:cs="Nunito"/>
              <w:b/>
              <w:bCs/>
            </w:rPr>
          </w:rPrChange>
        </w:rPr>
        <w:t>Facilitate Data Sharing and Access</w:t>
      </w:r>
      <w:r w:rsidRPr="002E4822">
        <w:rPr>
          <w:rFonts w:ascii="Nunito" w:eastAsia="Nunito" w:hAnsi="Nunito" w:cs="Nunito"/>
          <w:color w:val="000000" w:themeColor="text1"/>
          <w:sz w:val="20"/>
          <w:rPrChange w:id="2511" w:author="Craig Parker" w:date="2024-08-07T12:23:00Z">
            <w:rPr>
              <w:rFonts w:ascii="Nunito" w:eastAsia="Nunito" w:hAnsi="Nunito" w:cs="Nunito"/>
            </w:rPr>
          </w:rPrChange>
        </w:rPr>
        <w:t xml:space="preserve">: </w:t>
      </w:r>
      <w:r w:rsidRPr="002E4822">
        <w:rPr>
          <w:rFonts w:ascii="Nunito" w:eastAsia="Nunito" w:hAnsi="Nunito" w:cs="Nunito"/>
          <w:color w:val="000000" w:themeColor="text1"/>
          <w:sz w:val="20"/>
          <w:rPrChange w:id="2512" w:author="Craig Parker" w:date="2024-08-08T08:37:00Z">
            <w:rPr>
              <w:rFonts w:ascii="Nunito" w:eastAsia="Nunito" w:hAnsi="Nunito" w:cs="Nunito"/>
              <w:color w:val="000000" w:themeColor="text1"/>
            </w:rPr>
          </w:rPrChange>
        </w:rPr>
        <w:t xml:space="preserve">Clear guidelines and </w:t>
      </w:r>
      <w:del w:id="2513" w:author="Matthew Chersich" w:date="2024-08-13T21:21:00Z">
        <w:r w:rsidRPr="002E4822" w:rsidDel="00C53C5B">
          <w:rPr>
            <w:rFonts w:ascii="Nunito" w:eastAsia="Nunito" w:hAnsi="Nunito" w:cs="Nunito"/>
            <w:color w:val="000000" w:themeColor="text1"/>
            <w:sz w:val="20"/>
            <w:rPrChange w:id="2514" w:author="Craig Parker" w:date="2024-08-08T08:37:00Z">
              <w:rPr>
                <w:rFonts w:ascii="Nunito" w:eastAsia="Nunito" w:hAnsi="Nunito" w:cs="Nunito"/>
                <w:color w:val="000000" w:themeColor="text1"/>
              </w:rPr>
            </w:rPrChange>
          </w:rPr>
          <w:delText>data transfer agreements (</w:delText>
        </w:r>
      </w:del>
      <w:r w:rsidRPr="002E4822">
        <w:rPr>
          <w:rFonts w:ascii="Nunito" w:eastAsia="Nunito" w:hAnsi="Nunito" w:cs="Nunito"/>
          <w:color w:val="000000" w:themeColor="text1"/>
          <w:sz w:val="20"/>
          <w:rPrChange w:id="2515" w:author="Craig Parker" w:date="2024-08-08T08:37:00Z">
            <w:rPr>
              <w:rFonts w:ascii="Nunito" w:eastAsia="Nunito" w:hAnsi="Nunito" w:cs="Nunito"/>
              <w:color w:val="000000" w:themeColor="text1"/>
            </w:rPr>
          </w:rPrChange>
        </w:rPr>
        <w:t>DTAs</w:t>
      </w:r>
      <w:del w:id="2516" w:author="Matthew Chersich" w:date="2024-08-13T21:21:00Z">
        <w:r w:rsidRPr="002E4822" w:rsidDel="00C53C5B">
          <w:rPr>
            <w:rFonts w:ascii="Nunito" w:eastAsia="Nunito" w:hAnsi="Nunito" w:cs="Nunito"/>
            <w:color w:val="000000" w:themeColor="text1"/>
            <w:sz w:val="20"/>
            <w:rPrChange w:id="2517" w:author="Craig Parker" w:date="2024-08-08T08:37:00Z">
              <w:rPr>
                <w:rFonts w:ascii="Nunito" w:eastAsia="Nunito" w:hAnsi="Nunito" w:cs="Nunito"/>
                <w:color w:val="000000" w:themeColor="text1"/>
              </w:rPr>
            </w:rPrChange>
          </w:rPr>
          <w:delText>)</w:delText>
        </w:r>
      </w:del>
      <w:r w:rsidRPr="002E4822">
        <w:rPr>
          <w:rFonts w:ascii="Nunito" w:eastAsia="Nunito" w:hAnsi="Nunito" w:cs="Nunito"/>
          <w:color w:val="000000" w:themeColor="text1"/>
          <w:sz w:val="20"/>
          <w:rPrChange w:id="2518" w:author="Craig Parker" w:date="2024-08-08T08:37:00Z">
            <w:rPr>
              <w:rFonts w:ascii="Nunito" w:eastAsia="Nunito" w:hAnsi="Nunito" w:cs="Nunito"/>
              <w:color w:val="000000" w:themeColor="text1"/>
            </w:rPr>
          </w:rPrChange>
        </w:rPr>
        <w:t xml:space="preserve"> promote transparency and collaboration</w:t>
      </w:r>
      <w:ins w:id="2519" w:author="Matthew Chersich" w:date="2024-08-13T21:21:00Z">
        <w:r w:rsidR="00C53C5B">
          <w:rPr>
            <w:rFonts w:ascii="Nunito" w:eastAsia="Nunito" w:hAnsi="Nunito" w:cs="Nunito"/>
            <w:color w:val="000000" w:themeColor="text1"/>
            <w:sz w:val="20"/>
          </w:rPr>
          <w:t>,</w:t>
        </w:r>
      </w:ins>
      <w:r w:rsidRPr="002E4822">
        <w:rPr>
          <w:rFonts w:ascii="Nunito" w:eastAsia="Nunito" w:hAnsi="Nunito" w:cs="Nunito"/>
          <w:color w:val="000000" w:themeColor="text1"/>
          <w:sz w:val="20"/>
          <w:rPrChange w:id="2520" w:author="Craig Parker" w:date="2024-08-08T08:37:00Z">
            <w:rPr>
              <w:rFonts w:ascii="Nunito" w:eastAsia="Nunito" w:hAnsi="Nunito" w:cs="Nunito"/>
              <w:color w:val="000000" w:themeColor="text1"/>
            </w:rPr>
          </w:rPrChange>
        </w:rPr>
        <w:t xml:space="preserve"> and support data sharing within the consortium</w:t>
      </w:r>
      <w:ins w:id="2521" w:author="Matthew Chersich" w:date="2024-08-13T21:21:00Z">
        <w:r w:rsidR="00C53C5B">
          <w:rPr>
            <w:rFonts w:ascii="Nunito" w:eastAsia="Nunito" w:hAnsi="Nunito" w:cs="Nunito"/>
            <w:color w:val="000000" w:themeColor="text1"/>
            <w:sz w:val="20"/>
          </w:rPr>
          <w:t>, other DS-I Africa projects,</w:t>
        </w:r>
      </w:ins>
      <w:r w:rsidRPr="002E4822">
        <w:rPr>
          <w:rFonts w:ascii="Nunito" w:eastAsia="Nunito" w:hAnsi="Nunito" w:cs="Nunito"/>
          <w:color w:val="000000" w:themeColor="text1"/>
          <w:sz w:val="20"/>
          <w:rPrChange w:id="2522" w:author="Craig Parker" w:date="2024-08-08T08:37:00Z">
            <w:rPr>
              <w:rFonts w:ascii="Nunito" w:eastAsia="Nunito" w:hAnsi="Nunito" w:cs="Nunito"/>
              <w:color w:val="000000" w:themeColor="text1"/>
            </w:rPr>
          </w:rPrChange>
        </w:rPr>
        <w:t xml:space="preserve"> and with external researchers</w:t>
      </w:r>
      <w:r w:rsidRPr="002E4822">
        <w:rPr>
          <w:rFonts w:ascii="Nunito" w:eastAsia="Nunito" w:hAnsi="Nunito" w:cs="Nunito"/>
          <w:color w:val="000000" w:themeColor="text1"/>
          <w:sz w:val="20"/>
          <w:rPrChange w:id="2523" w:author="Craig Parker" w:date="2024-08-07T12:23:00Z">
            <w:rPr>
              <w:rFonts w:ascii="Nunito" w:eastAsia="Nunito" w:hAnsi="Nunito" w:cs="Nunito"/>
            </w:rPr>
          </w:rPrChange>
        </w:rPr>
        <w:t>.</w:t>
      </w:r>
    </w:p>
    <w:p w14:paraId="79443C34" w14:textId="43776769" w:rsidR="624D22ED" w:rsidRPr="002E4822" w:rsidRDefault="60C54407">
      <w:pPr>
        <w:pStyle w:val="ListParagraph"/>
        <w:numPr>
          <w:ilvl w:val="0"/>
          <w:numId w:val="49"/>
        </w:numPr>
        <w:spacing w:before="0" w:after="0"/>
        <w:rPr>
          <w:rFonts w:ascii="Nunito" w:eastAsia="Nunito" w:hAnsi="Nunito" w:cs="Nunito"/>
          <w:color w:val="000000" w:themeColor="text1"/>
          <w:sz w:val="20"/>
          <w:rPrChange w:id="2524" w:author="Craig Parker" w:date="2024-08-08T08:37:00Z">
            <w:rPr>
              <w:rFonts w:ascii="Nunito" w:eastAsia="Nunito" w:hAnsi="Nunito" w:cs="Nunito"/>
            </w:rPr>
          </w:rPrChange>
        </w:rPr>
        <w:pPrChange w:id="2525" w:author="Craig Parker" w:date="2024-08-06T18:51:00Z">
          <w:pPr>
            <w:pStyle w:val="ListParagraph"/>
            <w:spacing w:before="0" w:after="0"/>
          </w:pPr>
        </w:pPrChange>
      </w:pPr>
      <w:r w:rsidRPr="002E4822">
        <w:rPr>
          <w:rFonts w:ascii="Nunito" w:eastAsia="Nunito" w:hAnsi="Nunito" w:cs="Nunito"/>
          <w:b/>
          <w:bCs/>
          <w:color w:val="000000" w:themeColor="text1"/>
          <w:sz w:val="20"/>
          <w:rPrChange w:id="2526" w:author="Craig Parker" w:date="2024-08-08T08:37:00Z">
            <w:rPr>
              <w:rFonts w:ascii="Nunito" w:eastAsia="Nunito" w:hAnsi="Nunito" w:cs="Nunito"/>
              <w:b/>
              <w:bCs/>
            </w:rPr>
          </w:rPrChange>
        </w:rPr>
        <w:t>Support Data-Driven Research</w:t>
      </w:r>
      <w:r w:rsidRPr="002E4822">
        <w:rPr>
          <w:rFonts w:ascii="Nunito" w:eastAsia="Nunito" w:hAnsi="Nunito" w:cs="Nunito"/>
          <w:color w:val="000000" w:themeColor="text1"/>
          <w:sz w:val="20"/>
          <w:rPrChange w:id="2527" w:author="Craig Parker" w:date="2024-08-07T12:23:00Z">
            <w:rPr>
              <w:rFonts w:ascii="Nunito" w:eastAsia="Nunito" w:hAnsi="Nunito" w:cs="Nunito"/>
            </w:rPr>
          </w:rPrChange>
        </w:rPr>
        <w:t xml:space="preserve">: Provide a framework that enables researchers to efficiently access and </w:t>
      </w:r>
      <w:proofErr w:type="spellStart"/>
      <w:r w:rsidRPr="002E4822">
        <w:rPr>
          <w:rFonts w:ascii="Nunito" w:eastAsia="Nunito" w:hAnsi="Nunito" w:cs="Nunito"/>
          <w:color w:val="000000" w:themeColor="text1"/>
          <w:sz w:val="20"/>
          <w:rPrChange w:id="2528" w:author="Craig Parker" w:date="2024-08-08T08:37:00Z">
            <w:rPr>
              <w:rFonts w:ascii="Nunito" w:eastAsia="Nunito" w:hAnsi="Nunito" w:cs="Nunito"/>
              <w:color w:val="000000" w:themeColor="text1"/>
            </w:rPr>
          </w:rPrChange>
        </w:rPr>
        <w:t>utilise</w:t>
      </w:r>
      <w:proofErr w:type="spellEnd"/>
      <w:r w:rsidRPr="002E4822">
        <w:rPr>
          <w:rFonts w:ascii="Nunito" w:eastAsia="Nunito" w:hAnsi="Nunito" w:cs="Nunito"/>
          <w:color w:val="000000" w:themeColor="text1"/>
          <w:sz w:val="20"/>
          <w:rPrChange w:id="2529" w:author="Craig Parker" w:date="2024-08-07T12:23:00Z">
            <w:rPr>
              <w:rFonts w:ascii="Nunito" w:eastAsia="Nunito" w:hAnsi="Nunito" w:cs="Nunito"/>
            </w:rPr>
          </w:rPrChange>
        </w:rPr>
        <w:t xml:space="preserve"> data for innovative research, contributing to the HE²AT Center's mission of advancing heat-health knowledge and interventions.</w:t>
      </w:r>
    </w:p>
    <w:p w14:paraId="56AC7AC9" w14:textId="67990B3B" w:rsidR="624D22ED" w:rsidRPr="002E4822" w:rsidRDefault="60C54407">
      <w:pPr>
        <w:pStyle w:val="ListParagraph"/>
        <w:numPr>
          <w:ilvl w:val="0"/>
          <w:numId w:val="49"/>
        </w:numPr>
        <w:spacing w:before="0" w:after="0"/>
        <w:rPr>
          <w:rFonts w:ascii="Nunito" w:eastAsia="Nunito" w:hAnsi="Nunito" w:cs="Nunito"/>
          <w:color w:val="000000" w:themeColor="text1"/>
          <w:sz w:val="20"/>
          <w:rPrChange w:id="2530" w:author="Craig Parker" w:date="2024-08-08T08:37:00Z">
            <w:rPr>
              <w:rFonts w:ascii="Nunito" w:eastAsia="Nunito" w:hAnsi="Nunito" w:cs="Nunito"/>
            </w:rPr>
          </w:rPrChange>
        </w:rPr>
        <w:pPrChange w:id="2531" w:author="Craig Parker" w:date="2024-08-06T18:51:00Z">
          <w:pPr>
            <w:pStyle w:val="ListParagraph"/>
            <w:spacing w:before="0" w:after="0"/>
          </w:pPr>
        </w:pPrChange>
      </w:pPr>
      <w:r w:rsidRPr="002E4822">
        <w:rPr>
          <w:rFonts w:ascii="Nunito" w:eastAsia="Nunito" w:hAnsi="Nunito" w:cs="Nunito"/>
          <w:b/>
          <w:bCs/>
          <w:color w:val="000000" w:themeColor="text1"/>
          <w:sz w:val="20"/>
          <w:rPrChange w:id="2532" w:author="Craig Parker" w:date="2024-08-08T08:37:00Z">
            <w:rPr>
              <w:rFonts w:ascii="Nunito" w:eastAsia="Nunito" w:hAnsi="Nunito" w:cs="Nunito"/>
              <w:b/>
              <w:bCs/>
            </w:rPr>
          </w:rPrChange>
        </w:rPr>
        <w:t>Ensure Compliance with Ethical Guidelines</w:t>
      </w:r>
      <w:r w:rsidRPr="002E4822">
        <w:rPr>
          <w:rFonts w:ascii="Nunito" w:eastAsia="Nunito" w:hAnsi="Nunito" w:cs="Nunito"/>
          <w:color w:val="000000" w:themeColor="text1"/>
          <w:sz w:val="20"/>
          <w:rPrChange w:id="2533" w:author="Craig Parker" w:date="2024-08-07T12:23:00Z">
            <w:rPr>
              <w:rFonts w:ascii="Nunito" w:eastAsia="Nunito" w:hAnsi="Nunito" w:cs="Nunito"/>
            </w:rPr>
          </w:rPrChange>
        </w:rPr>
        <w:t>: Maintain adherence to ethical standards and guidelines, including obtaining necessary approvals and consents for data use.</w:t>
      </w:r>
    </w:p>
    <w:p w14:paraId="5D2ADBAB" w14:textId="5EDE0C84" w:rsidR="624D22ED" w:rsidRPr="002E4822" w:rsidRDefault="3E93EB8D" w:rsidP="3E93EB8D">
      <w:pPr>
        <w:spacing w:before="240" w:after="240"/>
        <w:rPr>
          <w:rFonts w:ascii="Nunito" w:eastAsia="Nunito" w:hAnsi="Nunito" w:cs="Nunito"/>
          <w:color w:val="000000" w:themeColor="text1"/>
          <w:sz w:val="20"/>
          <w:rPrChange w:id="2534" w:author="Craig Parker" w:date="2024-08-07T12:23:00Z">
            <w:rPr>
              <w:rFonts w:ascii="Nunito" w:eastAsia="Nunito" w:hAnsi="Nunito" w:cs="Nunito"/>
            </w:rPr>
          </w:rPrChange>
        </w:rPr>
      </w:pPr>
      <w:r w:rsidRPr="002E4822">
        <w:rPr>
          <w:rFonts w:ascii="Nunito" w:eastAsia="Nunito" w:hAnsi="Nunito" w:cs="Nunito"/>
          <w:color w:val="000000" w:themeColor="text1"/>
          <w:sz w:val="20"/>
          <w:rPrChange w:id="2535" w:author="Craig Parker" w:date="2024-08-07T12:23:00Z">
            <w:rPr>
              <w:rFonts w:ascii="Nunito" w:eastAsia="Nunito" w:hAnsi="Nunito" w:cs="Nunito"/>
            </w:rPr>
          </w:rPrChange>
        </w:rPr>
        <w:t xml:space="preserve">While this DMP outlines the procedures for data access by external parties, </w:t>
      </w:r>
      <w:del w:id="2536" w:author="Matthew Chersich" w:date="2024-08-13T21:22:00Z">
        <w:r w:rsidRPr="002E4822" w:rsidDel="00C53C5B">
          <w:rPr>
            <w:rFonts w:ascii="Nunito" w:eastAsia="Nunito" w:hAnsi="Nunito" w:cs="Nunito"/>
            <w:color w:val="000000" w:themeColor="text1"/>
            <w:sz w:val="20"/>
            <w:rPrChange w:id="2537" w:author="Craig Parker" w:date="2024-08-07T12:23:00Z">
              <w:rPr>
                <w:rFonts w:ascii="Nunito" w:eastAsia="Nunito" w:hAnsi="Nunito" w:cs="Nunito"/>
              </w:rPr>
            </w:rPrChange>
          </w:rPr>
          <w:delText xml:space="preserve">detailed </w:delText>
        </w:r>
      </w:del>
      <w:r w:rsidRPr="002E4822">
        <w:rPr>
          <w:rFonts w:ascii="Nunito" w:eastAsia="Nunito" w:hAnsi="Nunito" w:cs="Nunito"/>
          <w:color w:val="000000" w:themeColor="text1"/>
          <w:sz w:val="20"/>
          <w:rPrChange w:id="2538" w:author="Craig Parker" w:date="2024-08-07T12:23:00Z">
            <w:rPr>
              <w:rFonts w:ascii="Nunito" w:eastAsia="Nunito" w:hAnsi="Nunito" w:cs="Nunito"/>
            </w:rPr>
          </w:rPrChange>
        </w:rPr>
        <w:t xml:space="preserve">data sharing outside the consortium is further supported by associated Data </w:t>
      </w:r>
      <w:r w:rsidR="001151F1" w:rsidRPr="002E4822">
        <w:rPr>
          <w:rFonts w:ascii="Nunito" w:eastAsia="Nunito" w:hAnsi="Nunito" w:cs="Nunito"/>
          <w:color w:val="000000" w:themeColor="text1"/>
          <w:sz w:val="20"/>
        </w:rPr>
        <w:t>Transfer</w:t>
      </w:r>
      <w:r w:rsidRPr="002E4822">
        <w:rPr>
          <w:rFonts w:ascii="Nunito" w:eastAsia="Nunito" w:hAnsi="Nunito" w:cs="Nunito"/>
          <w:color w:val="000000" w:themeColor="text1"/>
          <w:sz w:val="20"/>
          <w:rPrChange w:id="2539" w:author="Craig Parker" w:date="2024-08-07T12:23:00Z">
            <w:rPr>
              <w:rFonts w:ascii="Nunito" w:eastAsia="Nunito" w:hAnsi="Nunito" w:cs="Nunito"/>
            </w:rPr>
          </w:rPrChange>
        </w:rPr>
        <w:t xml:space="preserve"> Agreements</w:t>
      </w:r>
      <w:ins w:id="2540" w:author="Matthew Chersich" w:date="2024-08-13T21:22:00Z">
        <w:r w:rsidR="00C53C5B">
          <w:rPr>
            <w:rFonts w:ascii="Nunito" w:eastAsia="Nunito" w:hAnsi="Nunito" w:cs="Nunito"/>
            <w:color w:val="000000" w:themeColor="text1"/>
            <w:sz w:val="20"/>
          </w:rPr>
          <w:t xml:space="preserve"> between the HEAT Center and </w:t>
        </w:r>
        <w:r w:rsidR="00C53C5B">
          <w:rPr>
            <w:rFonts w:ascii="Nunito" w:eastAsia="Nunito" w:hAnsi="Nunito" w:cs="Nunito"/>
            <w:color w:val="000000" w:themeColor="text1"/>
            <w:sz w:val="20"/>
          </w:rPr>
          <w:lastRenderedPageBreak/>
          <w:t>exte</w:t>
        </w:r>
      </w:ins>
      <w:ins w:id="2541" w:author="Matthew Chersich" w:date="2024-08-13T21:23:00Z">
        <w:r w:rsidR="00C53C5B">
          <w:rPr>
            <w:rFonts w:ascii="Nunito" w:eastAsia="Nunito" w:hAnsi="Nunito" w:cs="Nunito"/>
            <w:color w:val="000000" w:themeColor="text1"/>
            <w:sz w:val="20"/>
          </w:rPr>
          <w:t>rnal</w:t>
        </w:r>
      </w:ins>
      <w:ins w:id="2542" w:author="Matthew Chersich" w:date="2024-08-13T21:22:00Z">
        <w:r w:rsidR="00C53C5B">
          <w:rPr>
            <w:rFonts w:ascii="Nunito" w:eastAsia="Nunito" w:hAnsi="Nunito" w:cs="Nunito"/>
            <w:color w:val="000000" w:themeColor="text1"/>
            <w:sz w:val="20"/>
          </w:rPr>
          <w:t xml:space="preserve"> partners</w:t>
        </w:r>
      </w:ins>
      <w:r w:rsidRPr="002E4822">
        <w:rPr>
          <w:rFonts w:ascii="Nunito" w:eastAsia="Nunito" w:hAnsi="Nunito" w:cs="Nunito"/>
          <w:color w:val="000000" w:themeColor="text1"/>
          <w:sz w:val="20"/>
          <w:rPrChange w:id="2543" w:author="Craig Parker" w:date="2024-08-07T12:23:00Z">
            <w:rPr>
              <w:rFonts w:ascii="Nunito" w:eastAsia="Nunito" w:hAnsi="Nunito" w:cs="Nunito"/>
            </w:rPr>
          </w:rPrChange>
        </w:rPr>
        <w:t>, ensuring that all data management activities</w:t>
      </w:r>
      <w:ins w:id="2544" w:author="Matthew Chersich" w:date="2024-08-13T21:23:00Z">
        <w:r w:rsidR="00C53C5B">
          <w:rPr>
            <w:rFonts w:ascii="Nunito" w:eastAsia="Nunito" w:hAnsi="Nunito" w:cs="Nunito"/>
            <w:color w:val="000000" w:themeColor="text1"/>
            <w:sz w:val="20"/>
          </w:rPr>
          <w:t>, both inside and outside the Consortium,</w:t>
        </w:r>
      </w:ins>
      <w:r w:rsidRPr="002E4822">
        <w:rPr>
          <w:rFonts w:ascii="Nunito" w:eastAsia="Nunito" w:hAnsi="Nunito" w:cs="Nunito"/>
          <w:color w:val="000000" w:themeColor="text1"/>
          <w:sz w:val="20"/>
          <w:rPrChange w:id="2545" w:author="Craig Parker" w:date="2024-08-07T12:23:00Z">
            <w:rPr>
              <w:rFonts w:ascii="Nunito" w:eastAsia="Nunito" w:hAnsi="Nunito" w:cs="Nunito"/>
            </w:rPr>
          </w:rPrChange>
        </w:rPr>
        <w:t xml:space="preserve"> align with the HE²AT Center's objectives and ethical commitments.</w:t>
      </w:r>
    </w:p>
    <w:p w14:paraId="2D7AD5F3" w14:textId="265F905D" w:rsidR="624D22ED" w:rsidRPr="002E4822" w:rsidRDefault="624D22ED" w:rsidP="624D22ED">
      <w:pPr>
        <w:rPr>
          <w:rFonts w:ascii="Nunito" w:eastAsia="Nunito" w:hAnsi="Nunito" w:cs="Nunito"/>
          <w:color w:val="000000" w:themeColor="text1"/>
          <w:sz w:val="20"/>
          <w:rPrChange w:id="2546" w:author="Craig Parker" w:date="2024-08-07T12:23:00Z">
            <w:rPr>
              <w:rFonts w:ascii="Nunito" w:eastAsia="Nunito" w:hAnsi="Nunito" w:cs="Nunito"/>
            </w:rPr>
          </w:rPrChange>
        </w:rPr>
      </w:pPr>
    </w:p>
    <w:p w14:paraId="00000042" w14:textId="77777777" w:rsidR="007813F4" w:rsidRPr="002E4822" w:rsidRDefault="007813F4">
      <w:pPr>
        <w:rPr>
          <w:rFonts w:ascii="Nunito" w:eastAsia="Nunito" w:hAnsi="Nunito" w:cs="Nunito"/>
          <w:color w:val="000000" w:themeColor="text1"/>
          <w:sz w:val="20"/>
          <w:rPrChange w:id="2547" w:author="Craig Parker" w:date="2024-08-07T12:23:00Z">
            <w:rPr>
              <w:rFonts w:ascii="Nunito" w:eastAsia="Nunito" w:hAnsi="Nunito" w:cs="Nunito"/>
            </w:rPr>
          </w:rPrChange>
        </w:rPr>
      </w:pPr>
    </w:p>
    <w:p w14:paraId="6A60C92E" w14:textId="77777777" w:rsidR="00AE02E3" w:rsidDel="00C37C61" w:rsidRDefault="00AE02E3" w:rsidP="00C37C61">
      <w:pPr>
        <w:overflowPunct/>
        <w:autoSpaceDE/>
        <w:autoSpaceDN/>
        <w:adjustRightInd/>
        <w:rPr>
          <w:del w:id="2548" w:author="Craig Parker" w:date="2024-08-14T20:53:00Z" w16du:dateUtc="2024-08-14T18:53:00Z"/>
          <w:rFonts w:ascii="Nunito" w:eastAsia="Nunito" w:hAnsi="Nunito" w:cs="Nunito"/>
          <w:color w:val="000000" w:themeColor="text1"/>
          <w:sz w:val="20"/>
        </w:rPr>
      </w:pPr>
      <w:bookmarkStart w:id="2549" w:name="_Toc172635203"/>
      <w:del w:id="2550" w:author="Craig Parker" w:date="2024-08-14T20:53:00Z" w16du:dateUtc="2024-08-14T18:53:00Z">
        <w:r w:rsidRPr="002E4822" w:rsidDel="00C37C61">
          <w:rPr>
            <w:rFonts w:ascii="Nunito" w:eastAsia="Nunito" w:hAnsi="Nunito" w:cs="Nunito"/>
            <w:color w:val="000000" w:themeColor="text1"/>
            <w:sz w:val="20"/>
            <w:rPrChange w:id="2551" w:author="Craig Parker" w:date="2024-08-07T12:23:00Z">
              <w:rPr>
                <w:rFonts w:ascii="Nunito" w:eastAsia="Nunito" w:hAnsi="Nunito" w:cs="Nunito"/>
              </w:rPr>
            </w:rPrChange>
          </w:rPr>
          <w:br w:type="page"/>
        </w:r>
        <w:bookmarkEnd w:id="2549"/>
      </w:del>
    </w:p>
    <w:p w14:paraId="79C15450" w14:textId="77777777" w:rsidR="00C37C61" w:rsidRPr="002E4822" w:rsidRDefault="00C37C61">
      <w:pPr>
        <w:overflowPunct/>
        <w:autoSpaceDE/>
        <w:autoSpaceDN/>
        <w:adjustRightInd/>
        <w:rPr>
          <w:ins w:id="2552" w:author="Craig Parker" w:date="2024-08-14T20:53:00Z" w16du:dateUtc="2024-08-14T18:53:00Z"/>
          <w:rFonts w:ascii="Nunito" w:eastAsia="Nunito" w:hAnsi="Nunito" w:cs="Nunito"/>
          <w:color w:val="000000" w:themeColor="text1"/>
          <w:sz w:val="20"/>
          <w:rPrChange w:id="2553" w:author="Craig Parker" w:date="2024-08-07T12:23:00Z">
            <w:rPr>
              <w:ins w:id="2554" w:author="Craig Parker" w:date="2024-08-14T20:53:00Z" w16du:dateUtc="2024-08-14T18:53:00Z"/>
              <w:rFonts w:ascii="Nunito" w:eastAsia="Nunito" w:hAnsi="Nunito" w:cs="Nunito"/>
              <w:sz w:val="40"/>
              <w:szCs w:val="40"/>
            </w:rPr>
          </w:rPrChange>
        </w:rPr>
      </w:pPr>
    </w:p>
    <w:p w14:paraId="00000044" w14:textId="77777777" w:rsidR="007813F4" w:rsidRPr="002E4822" w:rsidDel="00C37C61" w:rsidRDefault="007813F4" w:rsidP="00C37C61">
      <w:pPr>
        <w:pStyle w:val="Heading1"/>
        <w:numPr>
          <w:ilvl w:val="0"/>
          <w:numId w:val="87"/>
        </w:numPr>
        <w:rPr>
          <w:del w:id="2555" w:author="Craig Parker" w:date="2024-08-14T20:53:00Z" w16du:dateUtc="2024-08-14T18:53:00Z"/>
          <w:rFonts w:eastAsia="Nunito"/>
          <w:rPrChange w:id="2556" w:author="Craig Parker" w:date="2024-08-07T12:23:00Z">
            <w:rPr>
              <w:del w:id="2557" w:author="Craig Parker" w:date="2024-08-14T20:53:00Z" w16du:dateUtc="2024-08-14T18:53:00Z"/>
              <w:rFonts w:ascii="Nunito" w:eastAsia="Nunito" w:hAnsi="Nunito" w:cs="Nunito"/>
            </w:rPr>
          </w:rPrChange>
        </w:rPr>
        <w:pPrChange w:id="2558" w:author="Craig Parker" w:date="2024-08-14T20:53:00Z" w16du:dateUtc="2024-08-14T18:53:00Z">
          <w:pPr/>
        </w:pPrChange>
      </w:pPr>
    </w:p>
    <w:p w14:paraId="0F17719D" w14:textId="3DD2FBD1" w:rsidR="3E93EB8D" w:rsidRPr="00C37C61" w:rsidDel="00C37C61" w:rsidRDefault="3E93EB8D" w:rsidP="00C37C61">
      <w:pPr>
        <w:pStyle w:val="Heading1"/>
        <w:numPr>
          <w:ilvl w:val="0"/>
          <w:numId w:val="87"/>
        </w:numPr>
        <w:rPr>
          <w:del w:id="2559" w:author="Craig Parker" w:date="2024-08-14T20:53:00Z" w16du:dateUtc="2024-08-14T18:53:00Z"/>
        </w:rPr>
        <w:pPrChange w:id="2560" w:author="Craig Parker" w:date="2024-08-14T20:53:00Z" w16du:dateUtc="2024-08-14T18:53:00Z">
          <w:pPr/>
        </w:pPrChange>
      </w:pPr>
    </w:p>
    <w:p w14:paraId="00000077" w14:textId="0C818DA7" w:rsidR="007813F4" w:rsidRPr="002E4822" w:rsidDel="00C37C61" w:rsidRDefault="007813F4" w:rsidP="00C37C61">
      <w:pPr>
        <w:pStyle w:val="Heading1"/>
        <w:numPr>
          <w:ilvl w:val="0"/>
          <w:numId w:val="87"/>
        </w:numPr>
        <w:rPr>
          <w:del w:id="2561" w:author="Craig Parker" w:date="2024-08-14T20:52:00Z" w16du:dateUtc="2024-08-14T18:52:00Z"/>
          <w:rFonts w:eastAsia="Nunito"/>
          <w:rPrChange w:id="2562" w:author="Craig Parker" w:date="2024-08-07T12:23:00Z">
            <w:rPr>
              <w:del w:id="2563" w:author="Craig Parker" w:date="2024-08-14T20:52:00Z" w16du:dateUtc="2024-08-14T18:52:00Z"/>
              <w:rFonts w:ascii="Nunito" w:eastAsia="Nunito" w:hAnsi="Nunito" w:cs="Nunito"/>
            </w:rPr>
          </w:rPrChange>
        </w:rPr>
        <w:pPrChange w:id="2564" w:author="Craig Parker" w:date="2024-08-14T20:53:00Z" w16du:dateUtc="2024-08-14T18:53:00Z">
          <w:pPr/>
        </w:pPrChange>
      </w:pPr>
    </w:p>
    <w:p w14:paraId="00000078" w14:textId="573A3DF3" w:rsidR="007813F4" w:rsidRPr="002E4822" w:rsidRDefault="00A735A2" w:rsidP="00C37C61">
      <w:pPr>
        <w:pStyle w:val="Heading1"/>
        <w:numPr>
          <w:ilvl w:val="0"/>
          <w:numId w:val="87"/>
        </w:numPr>
        <w:rPr>
          <w:rFonts w:eastAsia="Nunito"/>
          <w:rPrChange w:id="2565" w:author="Craig Parker" w:date="2024-08-07T12:23:00Z">
            <w:rPr>
              <w:rFonts w:ascii="Nunito" w:eastAsia="Nunito" w:hAnsi="Nunito" w:cs="Nunito"/>
            </w:rPr>
          </w:rPrChange>
        </w:rPr>
        <w:pPrChange w:id="2566" w:author="Craig Parker" w:date="2024-08-14T20:53:00Z" w16du:dateUtc="2024-08-14T18:53:00Z">
          <w:pPr>
            <w:pStyle w:val="Heading1"/>
          </w:pPr>
        </w:pPrChange>
      </w:pPr>
      <w:bookmarkStart w:id="2567" w:name="_Toc172635204"/>
      <w:bookmarkStart w:id="2568" w:name="_Toc173777776"/>
      <w:bookmarkStart w:id="2569" w:name="_Toc174546613"/>
      <w:del w:id="2570" w:author="Craig Parker" w:date="2024-08-14T17:56:00Z" w16du:dateUtc="2024-08-14T15:56:00Z">
        <w:r w:rsidDel="00F849DD">
          <w:rPr>
            <w:rFonts w:eastAsia="Nunito"/>
          </w:rPr>
          <w:delText>3</w:delText>
        </w:r>
      </w:del>
      <w:del w:id="2571" w:author="Craig Parker" w:date="2024-08-14T20:52:00Z" w16du:dateUtc="2024-08-14T18:52:00Z">
        <w:r w:rsidDel="00C37C61">
          <w:rPr>
            <w:rFonts w:eastAsia="Nunito"/>
          </w:rPr>
          <w:delText xml:space="preserve">. </w:delText>
        </w:r>
      </w:del>
      <w:r w:rsidR="52A8C99F" w:rsidRPr="002E4822">
        <w:rPr>
          <w:rFonts w:eastAsia="Nunito"/>
          <w:rPrChange w:id="2572" w:author="Craig Parker" w:date="2024-08-07T12:23:00Z">
            <w:rPr>
              <w:rFonts w:ascii="Nunito" w:eastAsia="Nunito" w:hAnsi="Nunito" w:cs="Nunito"/>
            </w:rPr>
          </w:rPrChange>
        </w:rPr>
        <w:t>Background</w:t>
      </w:r>
      <w:bookmarkEnd w:id="2567"/>
      <w:bookmarkEnd w:id="2568"/>
      <w:bookmarkEnd w:id="2569"/>
    </w:p>
    <w:p w14:paraId="00000079" w14:textId="5D745051" w:rsidR="007813F4" w:rsidRPr="002E4822" w:rsidRDefault="3E93EB8D">
      <w:pPr>
        <w:rPr>
          <w:rFonts w:ascii="Nunito" w:eastAsia="Nunito" w:hAnsi="Nunito" w:cs="Nunito"/>
          <w:color w:val="000000" w:themeColor="text1"/>
          <w:sz w:val="20"/>
          <w:rPrChange w:id="2573" w:author="Craig Parker" w:date="2024-08-07T12:23:00Z">
            <w:rPr>
              <w:rFonts w:ascii="Nunito" w:eastAsia="Nunito" w:hAnsi="Nunito" w:cs="Nunito"/>
            </w:rPr>
          </w:rPrChange>
        </w:rPr>
      </w:pPr>
      <w:r w:rsidRPr="002E4822">
        <w:rPr>
          <w:rFonts w:ascii="Nunito" w:eastAsia="Nunito" w:hAnsi="Nunito" w:cs="Nunito"/>
          <w:color w:val="000000" w:themeColor="text1"/>
          <w:sz w:val="20"/>
          <w:rPrChange w:id="2574" w:author="Craig Parker" w:date="2024-08-07T12:23:00Z">
            <w:rPr>
              <w:rFonts w:ascii="Nunito" w:eastAsia="Nunito" w:hAnsi="Nunito" w:cs="Nunito"/>
            </w:rPr>
          </w:rPrChange>
        </w:rPr>
        <w:t xml:space="preserve">The </w:t>
      </w:r>
      <w:proofErr w:type="spellStart"/>
      <w:r w:rsidRPr="002E4822">
        <w:rPr>
          <w:rFonts w:ascii="Nunito" w:eastAsia="Nunito" w:hAnsi="Nunito" w:cs="Nunito"/>
          <w:color w:val="000000" w:themeColor="text1"/>
          <w:sz w:val="20"/>
          <w:rPrChange w:id="2575" w:author="Craig Parker" w:date="2024-08-07T12:23:00Z">
            <w:rPr>
              <w:rFonts w:ascii="Nunito" w:eastAsia="Nunito" w:hAnsi="Nunito" w:cs="Nunito"/>
            </w:rPr>
          </w:rPrChange>
        </w:rPr>
        <w:t>HEat</w:t>
      </w:r>
      <w:proofErr w:type="spellEnd"/>
      <w:r w:rsidRPr="002E4822">
        <w:rPr>
          <w:rFonts w:ascii="Nunito" w:eastAsia="Nunito" w:hAnsi="Nunito" w:cs="Nunito"/>
          <w:color w:val="000000" w:themeColor="text1"/>
          <w:sz w:val="20"/>
          <w:rPrChange w:id="2576" w:author="Craig Parker" w:date="2024-08-07T12:23:00Z">
            <w:rPr>
              <w:rFonts w:ascii="Nunito" w:eastAsia="Nunito" w:hAnsi="Nunito" w:cs="Nunito"/>
            </w:rPr>
          </w:rPrChange>
        </w:rPr>
        <w:t xml:space="preserve"> and </w:t>
      </w:r>
      <w:proofErr w:type="spellStart"/>
      <w:proofErr w:type="gramStart"/>
      <w:r w:rsidRPr="002E4822">
        <w:rPr>
          <w:rFonts w:ascii="Nunito" w:eastAsia="Nunito" w:hAnsi="Nunito" w:cs="Nunito"/>
          <w:color w:val="000000" w:themeColor="text1"/>
          <w:sz w:val="20"/>
          <w:rPrChange w:id="2577" w:author="Craig Parker" w:date="2024-08-07T12:23:00Z">
            <w:rPr>
              <w:rFonts w:ascii="Nunito" w:eastAsia="Nunito" w:hAnsi="Nunito" w:cs="Nunito"/>
            </w:rPr>
          </w:rPrChange>
        </w:rPr>
        <w:t>HEalth</w:t>
      </w:r>
      <w:proofErr w:type="spellEnd"/>
      <w:r w:rsidRPr="002E4822">
        <w:rPr>
          <w:rFonts w:ascii="Nunito" w:eastAsia="Nunito" w:hAnsi="Nunito" w:cs="Nunito"/>
          <w:color w:val="000000" w:themeColor="text1"/>
          <w:sz w:val="20"/>
          <w:rPrChange w:id="2578" w:author="Craig Parker" w:date="2024-08-07T12:23:00Z">
            <w:rPr>
              <w:rFonts w:ascii="Nunito" w:eastAsia="Nunito" w:hAnsi="Nunito" w:cs="Nunito"/>
            </w:rPr>
          </w:rPrChange>
        </w:rPr>
        <w:t xml:space="preserve">  Africa</w:t>
      </w:r>
      <w:proofErr w:type="gramEnd"/>
      <w:r w:rsidRPr="002E4822">
        <w:rPr>
          <w:rFonts w:ascii="Nunito" w:eastAsia="Nunito" w:hAnsi="Nunito" w:cs="Nunito"/>
          <w:color w:val="000000" w:themeColor="text1"/>
          <w:sz w:val="20"/>
          <w:rPrChange w:id="2579" w:author="Craig Parker" w:date="2024-08-07T12:23:00Z">
            <w:rPr>
              <w:rFonts w:ascii="Nunito" w:eastAsia="Nunito" w:hAnsi="Nunito" w:cs="Nunito"/>
            </w:rPr>
          </w:rPrChange>
        </w:rPr>
        <w:t xml:space="preserve"> Transdisciplinary Center</w:t>
      </w:r>
      <w:ins w:id="2580" w:author="Matthew Chersich" w:date="2024-08-13T21:23:00Z">
        <w:r w:rsidR="00C53C5B">
          <w:rPr>
            <w:rFonts w:ascii="Nunito" w:eastAsia="Nunito" w:hAnsi="Nunito" w:cs="Nunito"/>
            <w:color w:val="000000" w:themeColor="text1"/>
            <w:sz w:val="20"/>
          </w:rPr>
          <w:t xml:space="preserve"> (</w:t>
        </w:r>
      </w:ins>
      <w:del w:id="2581" w:author="Matthew Chersich" w:date="2024-08-13T21:23:00Z">
        <w:r w:rsidRPr="002E4822" w:rsidDel="00C53C5B">
          <w:rPr>
            <w:rFonts w:ascii="Nunito" w:eastAsia="Nunito" w:hAnsi="Nunito" w:cs="Nunito"/>
            <w:color w:val="000000" w:themeColor="text1"/>
            <w:sz w:val="20"/>
            <w:rPrChange w:id="2582" w:author="Craig Parker" w:date="2024-08-07T12:23:00Z">
              <w:rPr>
                <w:rFonts w:ascii="Nunito" w:eastAsia="Nunito" w:hAnsi="Nunito" w:cs="Nunito"/>
              </w:rPr>
            </w:rPrChange>
          </w:rPr>
          <w:delText xml:space="preserve">, </w:delText>
        </w:r>
      </w:del>
      <w:r w:rsidRPr="002E4822">
        <w:rPr>
          <w:rFonts w:ascii="Nunito" w:eastAsia="Nunito" w:hAnsi="Nunito" w:cs="Nunito"/>
          <w:color w:val="000000" w:themeColor="text1"/>
          <w:sz w:val="20"/>
          <w:rPrChange w:id="2583" w:author="Craig Parker" w:date="2024-08-07T12:23:00Z">
            <w:rPr>
              <w:rFonts w:ascii="Nunito" w:eastAsia="Nunito" w:hAnsi="Nunito" w:cs="Nunito"/>
            </w:rPr>
          </w:rPrChange>
        </w:rPr>
        <w:t>HE²AT Center</w:t>
      </w:r>
      <w:ins w:id="2584" w:author="Matthew Chersich" w:date="2024-08-13T21:23:00Z">
        <w:r w:rsidR="00C53C5B">
          <w:rPr>
            <w:rFonts w:ascii="Nunito" w:eastAsia="Nunito" w:hAnsi="Nunito" w:cs="Nunito"/>
            <w:color w:val="000000" w:themeColor="text1"/>
            <w:sz w:val="20"/>
          </w:rPr>
          <w:t>)</w:t>
        </w:r>
      </w:ins>
      <w:r w:rsidRPr="002E4822">
        <w:rPr>
          <w:rFonts w:ascii="Nunito" w:eastAsia="Nunito" w:hAnsi="Nunito" w:cs="Nunito"/>
          <w:color w:val="000000" w:themeColor="text1"/>
          <w:sz w:val="20"/>
          <w:rPrChange w:id="2585" w:author="Craig Parker" w:date="2024-08-07T12:23:00Z">
            <w:rPr>
              <w:rFonts w:ascii="Nunito" w:eastAsia="Nunito" w:hAnsi="Nunito" w:cs="Nunito"/>
            </w:rPr>
          </w:rPrChange>
        </w:rPr>
        <w:t xml:space="preserve">, is a U54 Cooperation agreement with the NIH (2021-2026). The HE²AT Center aspires to become a Center of Excellence in heat-health research, capacity building and engagement, using population health science and applying data science methodologies to improve the health of populations in Africa and beyond. The goal of the HE²AT Center is to advance the development of new health knowledge and human capacities </w:t>
      </w:r>
      <w:r w:rsidR="00894535" w:rsidRPr="002E4822">
        <w:rPr>
          <w:rFonts w:ascii="Nunito" w:eastAsia="Nunito" w:hAnsi="Nunito" w:cs="Nunito"/>
          <w:color w:val="000000" w:themeColor="text1"/>
          <w:sz w:val="20"/>
        </w:rPr>
        <w:t>by</w:t>
      </w:r>
      <w:r w:rsidRPr="002E4822">
        <w:rPr>
          <w:rFonts w:ascii="Nunito" w:eastAsia="Nunito" w:hAnsi="Nunito" w:cs="Nunito"/>
          <w:color w:val="000000" w:themeColor="text1"/>
          <w:sz w:val="20"/>
          <w:rPrChange w:id="2586" w:author="Craig Parker" w:date="2024-08-07T12:23:00Z">
            <w:rPr>
              <w:rFonts w:ascii="Nunito" w:eastAsia="Nunito" w:hAnsi="Nunito" w:cs="Nunito"/>
            </w:rPr>
          </w:rPrChange>
        </w:rPr>
        <w:t xml:space="preserve"> reusing existing data to generate and then disseminate heat-health knowledge and innovations.</w:t>
      </w:r>
    </w:p>
    <w:p w14:paraId="0000007A" w14:textId="77777777" w:rsidR="007813F4" w:rsidRPr="002E4822" w:rsidRDefault="007813F4">
      <w:pPr>
        <w:rPr>
          <w:rFonts w:ascii="Nunito" w:eastAsia="Nunito" w:hAnsi="Nunito" w:cs="Nunito"/>
          <w:color w:val="000000" w:themeColor="text1"/>
          <w:sz w:val="20"/>
          <w:rPrChange w:id="2587" w:author="Craig Parker" w:date="2024-08-07T12:23:00Z">
            <w:rPr>
              <w:rFonts w:ascii="Nunito" w:eastAsia="Nunito" w:hAnsi="Nunito" w:cs="Nunito"/>
            </w:rPr>
          </w:rPrChange>
        </w:rPr>
      </w:pPr>
    </w:p>
    <w:p w14:paraId="0000007B" w14:textId="77777777" w:rsidR="007813F4" w:rsidRPr="002E4822" w:rsidRDefault="0E3CF60B" w:rsidP="0E3CF60B">
      <w:pPr>
        <w:rPr>
          <w:rFonts w:ascii="Nunito" w:eastAsia="Nunito" w:hAnsi="Nunito" w:cs="Nunito"/>
          <w:b/>
          <w:bCs/>
          <w:color w:val="000000" w:themeColor="text1"/>
          <w:sz w:val="20"/>
          <w:rPrChange w:id="2588" w:author="Craig Parker" w:date="2024-08-07T12:23:00Z">
            <w:rPr>
              <w:rFonts w:ascii="Nunito" w:eastAsia="Nunito" w:hAnsi="Nunito" w:cs="Nunito"/>
              <w:b/>
              <w:bCs/>
            </w:rPr>
          </w:rPrChange>
        </w:rPr>
      </w:pPr>
      <w:r w:rsidRPr="002E4822">
        <w:rPr>
          <w:rFonts w:ascii="Nunito" w:eastAsia="Nunito" w:hAnsi="Nunito" w:cs="Nunito"/>
          <w:b/>
          <w:bCs/>
          <w:color w:val="000000" w:themeColor="text1"/>
          <w:sz w:val="20"/>
          <w:rPrChange w:id="2589" w:author="Craig Parker" w:date="2024-08-07T12:23:00Z">
            <w:rPr>
              <w:rFonts w:ascii="Nunito" w:eastAsia="Nunito" w:hAnsi="Nunito" w:cs="Nunito"/>
              <w:b/>
              <w:bCs/>
            </w:rPr>
          </w:rPrChange>
        </w:rPr>
        <w:t>RP1 description</w:t>
      </w:r>
    </w:p>
    <w:p w14:paraId="0000007C" w14:textId="70D46732" w:rsidR="007813F4" w:rsidRPr="002E4822" w:rsidRDefault="0E3CF60B">
      <w:pPr>
        <w:rPr>
          <w:rFonts w:ascii="Nunito" w:eastAsia="Nunito" w:hAnsi="Nunito" w:cs="Nunito"/>
          <w:color w:val="000000" w:themeColor="text1"/>
          <w:sz w:val="20"/>
          <w:rPrChange w:id="2590" w:author="Craig Parker" w:date="2024-08-07T12:23:00Z">
            <w:rPr>
              <w:rFonts w:ascii="Nunito" w:eastAsia="Nunito" w:hAnsi="Nunito" w:cs="Nunito"/>
            </w:rPr>
          </w:rPrChange>
        </w:rPr>
      </w:pPr>
      <w:r w:rsidRPr="002E4822">
        <w:rPr>
          <w:rFonts w:ascii="Nunito" w:eastAsia="Nunito" w:hAnsi="Nunito" w:cs="Nunito"/>
          <w:color w:val="000000" w:themeColor="text1"/>
          <w:sz w:val="20"/>
          <w:rPrChange w:id="2591" w:author="Craig Parker" w:date="2024-08-07T12:23:00Z">
            <w:rPr>
              <w:rFonts w:ascii="Nunito" w:eastAsia="Nunito" w:hAnsi="Nunito" w:cs="Nunito"/>
            </w:rPr>
          </w:rPrChange>
        </w:rPr>
        <w:t xml:space="preserve">Research project 1 is an Individual </w:t>
      </w:r>
      <w:ins w:id="2592" w:author="Matthew Chersich" w:date="2024-08-13T21:24:00Z">
        <w:r w:rsidR="00C53C5B">
          <w:rPr>
            <w:rFonts w:ascii="Nunito" w:eastAsia="Nunito" w:hAnsi="Nunito" w:cs="Nunito"/>
            <w:color w:val="000000" w:themeColor="text1"/>
            <w:sz w:val="20"/>
          </w:rPr>
          <w:t>P</w:t>
        </w:r>
      </w:ins>
      <w:del w:id="2593" w:author="Matthew Chersich" w:date="2024-08-13T21:24:00Z">
        <w:r w:rsidRPr="002E4822" w:rsidDel="00C53C5B">
          <w:rPr>
            <w:rFonts w:ascii="Nunito" w:eastAsia="Nunito" w:hAnsi="Nunito" w:cs="Nunito"/>
            <w:color w:val="000000" w:themeColor="text1"/>
            <w:sz w:val="20"/>
            <w:rPrChange w:id="2594" w:author="Craig Parker" w:date="2024-08-07T12:23:00Z">
              <w:rPr>
                <w:rFonts w:ascii="Nunito" w:eastAsia="Nunito" w:hAnsi="Nunito" w:cs="Nunito"/>
              </w:rPr>
            </w:rPrChange>
          </w:rPr>
          <w:delText>p</w:delText>
        </w:r>
      </w:del>
      <w:r w:rsidRPr="002E4822">
        <w:rPr>
          <w:rFonts w:ascii="Nunito" w:eastAsia="Nunito" w:hAnsi="Nunito" w:cs="Nunito"/>
          <w:color w:val="000000" w:themeColor="text1"/>
          <w:sz w:val="20"/>
          <w:rPrChange w:id="2595" w:author="Craig Parker" w:date="2024-08-07T12:23:00Z">
            <w:rPr>
              <w:rFonts w:ascii="Nunito" w:eastAsia="Nunito" w:hAnsi="Nunito" w:cs="Nunito"/>
            </w:rPr>
          </w:rPrChange>
        </w:rPr>
        <w:t xml:space="preserve">articipant </w:t>
      </w:r>
      <w:ins w:id="2596" w:author="Matthew Chersich" w:date="2024-08-13T21:24:00Z">
        <w:r w:rsidR="00C53C5B">
          <w:rPr>
            <w:rFonts w:ascii="Nunito" w:eastAsia="Nunito" w:hAnsi="Nunito" w:cs="Nunito"/>
            <w:color w:val="000000" w:themeColor="text1"/>
            <w:sz w:val="20"/>
          </w:rPr>
          <w:t>D</w:t>
        </w:r>
      </w:ins>
      <w:del w:id="2597" w:author="Matthew Chersich" w:date="2024-08-13T21:24:00Z">
        <w:r w:rsidRPr="002E4822" w:rsidDel="00C53C5B">
          <w:rPr>
            <w:rFonts w:ascii="Nunito" w:eastAsia="Nunito" w:hAnsi="Nunito" w:cs="Nunito"/>
            <w:color w:val="000000" w:themeColor="text1"/>
            <w:sz w:val="20"/>
            <w:rPrChange w:id="2598" w:author="Craig Parker" w:date="2024-08-07T12:23:00Z">
              <w:rPr>
                <w:rFonts w:ascii="Nunito" w:eastAsia="Nunito" w:hAnsi="Nunito" w:cs="Nunito"/>
              </w:rPr>
            </w:rPrChange>
          </w:rPr>
          <w:delText>d</w:delText>
        </w:r>
      </w:del>
      <w:r w:rsidRPr="002E4822">
        <w:rPr>
          <w:rFonts w:ascii="Nunito" w:eastAsia="Nunito" w:hAnsi="Nunito" w:cs="Nunito"/>
          <w:color w:val="000000" w:themeColor="text1"/>
          <w:sz w:val="20"/>
          <w:rPrChange w:id="2599" w:author="Craig Parker" w:date="2024-08-07T12:23:00Z">
            <w:rPr>
              <w:rFonts w:ascii="Nunito" w:eastAsia="Nunito" w:hAnsi="Nunito" w:cs="Nunito"/>
            </w:rPr>
          </w:rPrChange>
        </w:rPr>
        <w:t xml:space="preserve">ata (IPD) meta-analysis to assess the size and </w:t>
      </w:r>
      <w:del w:id="2600" w:author="Matthew Chersich" w:date="2024-08-13T21:23:00Z">
        <w:r w:rsidRPr="002E4822" w:rsidDel="00C53C5B">
          <w:rPr>
            <w:rFonts w:ascii="Nunito" w:eastAsia="Nunito" w:hAnsi="Nunito" w:cs="Nunito"/>
            <w:color w:val="000000" w:themeColor="text1"/>
            <w:sz w:val="20"/>
            <w:rPrChange w:id="2601" w:author="Craig Parker" w:date="2024-08-07T12:23:00Z">
              <w:rPr>
                <w:rFonts w:ascii="Nunito" w:eastAsia="Nunito" w:hAnsi="Nunito" w:cs="Nunito"/>
              </w:rPr>
            </w:rPrChange>
          </w:rPr>
          <w:delText>shape/</w:delText>
        </w:r>
      </w:del>
      <w:r w:rsidRPr="002E4822">
        <w:rPr>
          <w:rFonts w:ascii="Nunito" w:eastAsia="Nunito" w:hAnsi="Nunito" w:cs="Nunito"/>
          <w:color w:val="000000" w:themeColor="text1"/>
          <w:sz w:val="20"/>
          <w:rPrChange w:id="2602" w:author="Craig Parker" w:date="2024-08-07T12:23:00Z">
            <w:rPr>
              <w:rFonts w:ascii="Nunito" w:eastAsia="Nunito" w:hAnsi="Nunito" w:cs="Nunito"/>
            </w:rPr>
          </w:rPrChange>
        </w:rPr>
        <w:t xml:space="preserve">nature of associations between exposure to high ambient temperatures and selected </w:t>
      </w:r>
      <w:ins w:id="2603" w:author="Matthew Chersich" w:date="2024-08-13T21:24:00Z">
        <w:r w:rsidR="00C53C5B">
          <w:rPr>
            <w:rFonts w:ascii="Nunito" w:eastAsia="Nunito" w:hAnsi="Nunito" w:cs="Nunito"/>
            <w:color w:val="000000" w:themeColor="text1"/>
            <w:sz w:val="20"/>
          </w:rPr>
          <w:t xml:space="preserve">health outcomes in pregnant women and </w:t>
        </w:r>
      </w:ins>
      <w:del w:id="2604" w:author="Matthew Chersich" w:date="2024-08-13T21:24:00Z">
        <w:r w:rsidRPr="002E4822" w:rsidDel="00C53C5B">
          <w:rPr>
            <w:rFonts w:ascii="Nunito" w:eastAsia="Nunito" w:hAnsi="Nunito" w:cs="Nunito"/>
            <w:color w:val="000000" w:themeColor="text1"/>
            <w:sz w:val="20"/>
            <w:rPrChange w:id="2605" w:author="Craig Parker" w:date="2024-08-07T12:23:00Z">
              <w:rPr>
                <w:rFonts w:ascii="Nunito" w:eastAsia="Nunito" w:hAnsi="Nunito" w:cs="Nunito"/>
              </w:rPr>
            </w:rPrChange>
          </w:rPr>
          <w:delText>ma</w:delText>
        </w:r>
      </w:del>
      <w:del w:id="2606" w:author="Matthew Chersich" w:date="2024-08-13T21:25:00Z">
        <w:r w:rsidRPr="002E4822" w:rsidDel="00C53C5B">
          <w:rPr>
            <w:rFonts w:ascii="Nunito" w:eastAsia="Nunito" w:hAnsi="Nunito" w:cs="Nunito"/>
            <w:color w:val="000000" w:themeColor="text1"/>
            <w:sz w:val="20"/>
            <w:rPrChange w:id="2607" w:author="Craig Parker" w:date="2024-08-07T12:23:00Z">
              <w:rPr>
                <w:rFonts w:ascii="Nunito" w:eastAsia="Nunito" w:hAnsi="Nunito" w:cs="Nunito"/>
              </w:rPr>
            </w:rPrChange>
          </w:rPr>
          <w:delText xml:space="preserve">ternal and </w:delText>
        </w:r>
      </w:del>
      <w:r w:rsidRPr="002E4822">
        <w:rPr>
          <w:rFonts w:ascii="Nunito" w:eastAsia="Nunito" w:hAnsi="Nunito" w:cs="Nunito"/>
          <w:color w:val="000000" w:themeColor="text1"/>
          <w:sz w:val="20"/>
          <w:rPrChange w:id="2608" w:author="Craig Parker" w:date="2024-08-07T12:23:00Z">
            <w:rPr>
              <w:rFonts w:ascii="Nunito" w:eastAsia="Nunito" w:hAnsi="Nunito" w:cs="Nunito"/>
            </w:rPr>
          </w:rPrChange>
        </w:rPr>
        <w:t>child</w:t>
      </w:r>
      <w:ins w:id="2609" w:author="Matthew Chersich" w:date="2024-08-13T21:25:00Z">
        <w:r w:rsidR="00C53C5B">
          <w:rPr>
            <w:rFonts w:ascii="Nunito" w:eastAsia="Nunito" w:hAnsi="Nunito" w:cs="Nunito"/>
            <w:color w:val="000000" w:themeColor="text1"/>
            <w:sz w:val="20"/>
          </w:rPr>
          <w:t>ren</w:t>
        </w:r>
      </w:ins>
      <w:del w:id="2610" w:author="Matthew Chersich" w:date="2024-08-13T21:25:00Z">
        <w:r w:rsidRPr="002E4822" w:rsidDel="00C53C5B">
          <w:rPr>
            <w:rFonts w:ascii="Nunito" w:eastAsia="Nunito" w:hAnsi="Nunito" w:cs="Nunito"/>
            <w:color w:val="000000" w:themeColor="text1"/>
            <w:sz w:val="20"/>
            <w:rPrChange w:id="2611" w:author="Craig Parker" w:date="2024-08-07T12:23:00Z">
              <w:rPr>
                <w:rFonts w:ascii="Nunito" w:eastAsia="Nunito" w:hAnsi="Nunito" w:cs="Nunito"/>
              </w:rPr>
            </w:rPrChange>
          </w:rPr>
          <w:delText xml:space="preserve"> conditions</w:delText>
        </w:r>
      </w:del>
      <w:r w:rsidRPr="002E4822">
        <w:rPr>
          <w:rFonts w:ascii="Nunito" w:eastAsia="Nunito" w:hAnsi="Nunito" w:cs="Nunito"/>
          <w:color w:val="000000" w:themeColor="text1"/>
          <w:sz w:val="20"/>
          <w:rPrChange w:id="2612" w:author="Craig Parker" w:date="2024-08-07T12:23:00Z">
            <w:rPr>
              <w:rFonts w:ascii="Nunito" w:eastAsia="Nunito" w:hAnsi="Nunito" w:cs="Nunito"/>
            </w:rPr>
          </w:rPrChange>
        </w:rPr>
        <w:t xml:space="preserve"> within the first two years of life. Such techniques have not yet been employed in climate change and health</w:t>
      </w:r>
      <w:r w:rsidR="00F31347" w:rsidRPr="002E4822">
        <w:rPr>
          <w:rFonts w:ascii="Nunito" w:eastAsia="Nunito" w:hAnsi="Nunito" w:cs="Nunito"/>
          <w:color w:val="000000" w:themeColor="text1"/>
          <w:sz w:val="20"/>
          <w:rPrChange w:id="2613" w:author="Craig Parker" w:date="2024-08-07T12:23:00Z">
            <w:rPr>
              <w:rFonts w:ascii="Nunito" w:eastAsia="Nunito" w:hAnsi="Nunito" w:cs="Nunito"/>
            </w:rPr>
          </w:rPrChange>
        </w:rPr>
        <w:t xml:space="preserve">. </w:t>
      </w:r>
      <w:ins w:id="2614" w:author="Matthew Chersich" w:date="2024-08-13T21:25:00Z">
        <w:r w:rsidR="00C53C5B">
          <w:rPr>
            <w:rFonts w:ascii="Nunito" w:eastAsia="Nunito" w:hAnsi="Nunito" w:cs="Nunito"/>
            <w:color w:val="000000" w:themeColor="text1"/>
            <w:sz w:val="20"/>
          </w:rPr>
          <w:t>An IPD</w:t>
        </w:r>
      </w:ins>
      <w:del w:id="2615" w:author="Matthew Chersich" w:date="2024-08-13T21:25:00Z">
        <w:r w:rsidR="00F31347" w:rsidRPr="002E4822" w:rsidDel="00C53C5B">
          <w:rPr>
            <w:rFonts w:ascii="Nunito" w:eastAsia="Nunito" w:hAnsi="Nunito" w:cs="Nunito"/>
            <w:color w:val="000000" w:themeColor="text1"/>
            <w:sz w:val="20"/>
            <w:rPrChange w:id="2616" w:author="Craig Parker" w:date="2024-08-07T12:23:00Z">
              <w:rPr>
                <w:rFonts w:ascii="Nunito" w:eastAsia="Nunito" w:hAnsi="Nunito" w:cs="Nunito"/>
              </w:rPr>
            </w:rPrChange>
          </w:rPr>
          <w:delText>They</w:delText>
        </w:r>
      </w:del>
      <w:r w:rsidR="00F31347" w:rsidRPr="002E4822">
        <w:rPr>
          <w:rFonts w:ascii="Nunito" w:eastAsia="Nunito" w:hAnsi="Nunito" w:cs="Nunito"/>
          <w:color w:val="000000" w:themeColor="text1"/>
          <w:sz w:val="20"/>
          <w:rPrChange w:id="2617" w:author="Craig Parker" w:date="2024-08-07T12:23:00Z">
            <w:rPr>
              <w:rFonts w:ascii="Nunito" w:eastAsia="Nunito" w:hAnsi="Nunito" w:cs="Nunito"/>
            </w:rPr>
          </w:rPrChange>
        </w:rPr>
        <w:t xml:space="preserve"> can</w:t>
      </w:r>
      <w:r w:rsidRPr="002E4822">
        <w:rPr>
          <w:rFonts w:ascii="Nunito" w:eastAsia="Nunito" w:hAnsi="Nunito" w:cs="Nunito"/>
          <w:color w:val="000000" w:themeColor="text1"/>
          <w:sz w:val="20"/>
          <w:rPrChange w:id="2618" w:author="Craig Parker" w:date="2024-08-07T12:23:00Z">
            <w:rPr>
              <w:rFonts w:ascii="Nunito" w:eastAsia="Nunito" w:hAnsi="Nunito" w:cs="Nunito"/>
            </w:rPr>
          </w:rPrChange>
        </w:rPr>
        <w:t xml:space="preserve"> overcome many limitations of traditional analyses of individual datasets and biases in classic systematic review methodology. The project </w:t>
      </w:r>
      <w:ins w:id="2619" w:author="Matthew Chersich" w:date="2024-08-13T21:25:00Z">
        <w:r w:rsidR="00C53C5B">
          <w:rPr>
            <w:rFonts w:ascii="Nunito" w:eastAsia="Nunito" w:hAnsi="Nunito" w:cs="Nunito"/>
            <w:color w:val="000000" w:themeColor="text1"/>
            <w:sz w:val="20"/>
          </w:rPr>
          <w:t>has</w:t>
        </w:r>
      </w:ins>
      <w:del w:id="2620" w:author="Matthew Chersich" w:date="2024-08-13T21:25:00Z">
        <w:r w:rsidRPr="002E4822" w:rsidDel="00C53C5B">
          <w:rPr>
            <w:rFonts w:ascii="Nunito" w:eastAsia="Nunito" w:hAnsi="Nunito" w:cs="Nunito"/>
            <w:color w:val="000000" w:themeColor="text1"/>
            <w:sz w:val="20"/>
            <w:rPrChange w:id="2621" w:author="Craig Parker" w:date="2024-08-07T12:23:00Z">
              <w:rPr>
                <w:rFonts w:ascii="Nunito" w:eastAsia="Nunito" w:hAnsi="Nunito" w:cs="Nunito"/>
              </w:rPr>
            </w:rPrChange>
          </w:rPr>
          <w:delText>will</w:delText>
        </w:r>
      </w:del>
      <w:r w:rsidRPr="002E4822">
        <w:rPr>
          <w:rFonts w:ascii="Nunito" w:eastAsia="Nunito" w:hAnsi="Nunito" w:cs="Nunito"/>
          <w:color w:val="000000" w:themeColor="text1"/>
          <w:sz w:val="20"/>
          <w:rPrChange w:id="2622" w:author="Craig Parker" w:date="2024-08-07T12:23:00Z">
            <w:rPr>
              <w:rFonts w:ascii="Nunito" w:eastAsia="Nunito" w:hAnsi="Nunito" w:cs="Nunito"/>
            </w:rPr>
          </w:rPrChange>
        </w:rPr>
        <w:t xml:space="preserve"> systematically identif</w:t>
      </w:r>
      <w:del w:id="2623" w:author="Matthew Chersich" w:date="2024-08-13T21:25:00Z">
        <w:r w:rsidRPr="002E4822" w:rsidDel="00C53C5B">
          <w:rPr>
            <w:rFonts w:ascii="Nunito" w:eastAsia="Nunito" w:hAnsi="Nunito" w:cs="Nunito"/>
            <w:color w:val="000000" w:themeColor="text1"/>
            <w:sz w:val="20"/>
            <w:rPrChange w:id="2624" w:author="Craig Parker" w:date="2024-08-07T12:23:00Z">
              <w:rPr>
                <w:rFonts w:ascii="Nunito" w:eastAsia="Nunito" w:hAnsi="Nunito" w:cs="Nunito"/>
              </w:rPr>
            </w:rPrChange>
          </w:rPr>
          <w:delText>y</w:delText>
        </w:r>
      </w:del>
      <w:ins w:id="2625" w:author="Matthew Chersich" w:date="2024-08-13T21:25:00Z">
        <w:r w:rsidR="00C53C5B">
          <w:rPr>
            <w:rFonts w:ascii="Nunito" w:eastAsia="Nunito" w:hAnsi="Nunito" w:cs="Nunito"/>
            <w:color w:val="000000" w:themeColor="text1"/>
            <w:sz w:val="20"/>
          </w:rPr>
          <w:t>ied</w:t>
        </w:r>
      </w:ins>
      <w:r w:rsidRPr="002E4822">
        <w:rPr>
          <w:rFonts w:ascii="Nunito" w:eastAsia="Nunito" w:hAnsi="Nunito" w:cs="Nunito"/>
          <w:color w:val="000000" w:themeColor="text1"/>
          <w:sz w:val="20"/>
          <w:rPrChange w:id="2626" w:author="Craig Parker" w:date="2024-08-07T12:23:00Z">
            <w:rPr>
              <w:rFonts w:ascii="Nunito" w:eastAsia="Nunito" w:hAnsi="Nunito" w:cs="Nunito"/>
            </w:rPr>
          </w:rPrChange>
        </w:rPr>
        <w:t xml:space="preserve"> potentially eligible African cohort studies or trials through </w:t>
      </w:r>
      <w:ins w:id="2627" w:author="Matthew Chersich" w:date="2024-08-13T21:25:00Z">
        <w:r w:rsidR="00C53C5B">
          <w:rPr>
            <w:rFonts w:ascii="Nunito" w:eastAsia="Nunito" w:hAnsi="Nunito" w:cs="Nunito"/>
            <w:color w:val="000000" w:themeColor="text1"/>
            <w:sz w:val="20"/>
          </w:rPr>
          <w:t xml:space="preserve">a </w:t>
        </w:r>
      </w:ins>
      <w:r w:rsidRPr="002E4822">
        <w:rPr>
          <w:rFonts w:ascii="Nunito" w:eastAsia="Nunito" w:hAnsi="Nunito" w:cs="Nunito"/>
          <w:color w:val="000000" w:themeColor="text1"/>
          <w:sz w:val="20"/>
          <w:rPrChange w:id="2628" w:author="Craig Parker" w:date="2024-08-07T12:23:00Z">
            <w:rPr>
              <w:rFonts w:ascii="Nunito" w:eastAsia="Nunito" w:hAnsi="Nunito" w:cs="Nunito"/>
            </w:rPr>
          </w:rPrChange>
        </w:rPr>
        <w:t xml:space="preserve">systematic mapping </w:t>
      </w:r>
      <w:ins w:id="2629" w:author="Matthew Chersich" w:date="2024-08-13T21:25:00Z">
        <w:r w:rsidR="00C53C5B">
          <w:rPr>
            <w:rFonts w:ascii="Nunito" w:eastAsia="Nunito" w:hAnsi="Nunito" w:cs="Nunito"/>
            <w:color w:val="000000" w:themeColor="text1"/>
            <w:sz w:val="20"/>
          </w:rPr>
          <w:t>of studies</w:t>
        </w:r>
      </w:ins>
      <w:del w:id="2630" w:author="Matthew Chersich" w:date="2024-08-13T21:25:00Z">
        <w:r w:rsidRPr="002E4822" w:rsidDel="00C53C5B">
          <w:rPr>
            <w:rFonts w:ascii="Nunito" w:eastAsia="Nunito" w:hAnsi="Nunito" w:cs="Nunito"/>
            <w:color w:val="000000" w:themeColor="text1"/>
            <w:sz w:val="20"/>
            <w:rPrChange w:id="2631" w:author="Craig Parker" w:date="2024-08-07T12:23:00Z">
              <w:rPr>
                <w:rFonts w:ascii="Nunito" w:eastAsia="Nunito" w:hAnsi="Nunito" w:cs="Nunito"/>
              </w:rPr>
            </w:rPrChange>
          </w:rPr>
          <w:delText>reviews</w:delText>
        </w:r>
      </w:del>
      <w:ins w:id="2632" w:author="Matthew Chersich" w:date="2024-08-13T21:25:00Z">
        <w:r w:rsidR="00C53C5B">
          <w:rPr>
            <w:rFonts w:ascii="Nunito" w:eastAsia="Nunito" w:hAnsi="Nunito" w:cs="Nunito"/>
            <w:color w:val="000000" w:themeColor="text1"/>
            <w:sz w:val="20"/>
          </w:rPr>
          <w:t xml:space="preserve"> on p</w:t>
        </w:r>
      </w:ins>
      <w:ins w:id="2633" w:author="Matthew Chersich" w:date="2024-08-13T21:26:00Z">
        <w:r w:rsidR="00C53C5B">
          <w:rPr>
            <w:rFonts w:ascii="Nunito" w:eastAsia="Nunito" w:hAnsi="Nunito" w:cs="Nunito"/>
            <w:color w:val="000000" w:themeColor="text1"/>
            <w:sz w:val="20"/>
          </w:rPr>
          <w:t xml:space="preserve">regnant women and children in </w:t>
        </w:r>
        <w:commentRangeStart w:id="2634"/>
        <w:r w:rsidR="00C53C5B">
          <w:rPr>
            <w:rFonts w:ascii="Nunito" w:eastAsia="Nunito" w:hAnsi="Nunito" w:cs="Nunito"/>
            <w:color w:val="000000" w:themeColor="text1"/>
            <w:sz w:val="20"/>
          </w:rPr>
          <w:t>Africa</w:t>
        </w:r>
        <w:commentRangeEnd w:id="2634"/>
        <w:r w:rsidR="0091560D">
          <w:rPr>
            <w:rStyle w:val="CommentReference"/>
          </w:rPr>
          <w:commentReference w:id="2634"/>
        </w:r>
      </w:ins>
      <w:r w:rsidRPr="002E4822">
        <w:rPr>
          <w:rFonts w:ascii="Nunito" w:eastAsia="Nunito" w:hAnsi="Nunito" w:cs="Nunito"/>
          <w:color w:val="000000" w:themeColor="text1"/>
          <w:sz w:val="20"/>
          <w:rPrChange w:id="2635" w:author="Craig Parker" w:date="2024-08-07T12:23:00Z">
            <w:rPr>
              <w:rFonts w:ascii="Nunito" w:eastAsia="Nunito" w:hAnsi="Nunito" w:cs="Nunito"/>
            </w:rPr>
          </w:rPrChange>
        </w:rPr>
        <w:t xml:space="preserve">. Data </w:t>
      </w:r>
      <w:del w:id="2636" w:author="Matthew Chersich" w:date="2024-08-13T21:26:00Z">
        <w:r w:rsidRPr="002E4822" w:rsidDel="00C53C5B">
          <w:rPr>
            <w:rFonts w:ascii="Nunito" w:eastAsia="Nunito" w:hAnsi="Nunito" w:cs="Nunito"/>
            <w:color w:val="000000" w:themeColor="text1"/>
            <w:sz w:val="20"/>
            <w:rPrChange w:id="2637" w:author="Craig Parker" w:date="2024-08-07T12:23:00Z">
              <w:rPr>
                <w:rFonts w:ascii="Nunito" w:eastAsia="Nunito" w:hAnsi="Nunito" w:cs="Nunito"/>
              </w:rPr>
            </w:rPrChange>
          </w:rPr>
          <w:delText xml:space="preserve">will </w:delText>
        </w:r>
      </w:del>
      <w:ins w:id="2638" w:author="Matthew Chersich" w:date="2024-08-13T21:26:00Z">
        <w:r w:rsidR="00C53C5B">
          <w:rPr>
            <w:rFonts w:ascii="Nunito" w:eastAsia="Nunito" w:hAnsi="Nunito" w:cs="Nunito"/>
            <w:color w:val="000000" w:themeColor="text1"/>
            <w:sz w:val="20"/>
          </w:rPr>
          <w:t>are being</w:t>
        </w:r>
        <w:r w:rsidR="00C53C5B" w:rsidRPr="002E4822">
          <w:rPr>
            <w:rFonts w:ascii="Nunito" w:eastAsia="Nunito" w:hAnsi="Nunito" w:cs="Nunito"/>
            <w:color w:val="000000" w:themeColor="text1"/>
            <w:sz w:val="20"/>
            <w:rPrChange w:id="2639" w:author="Craig Parker" w:date="2024-08-07T12:23:00Z">
              <w:rPr>
                <w:rFonts w:ascii="Nunito" w:eastAsia="Nunito" w:hAnsi="Nunito" w:cs="Nunito"/>
              </w:rPr>
            </w:rPrChange>
          </w:rPr>
          <w:t xml:space="preserve"> </w:t>
        </w:r>
      </w:ins>
      <w:del w:id="2640" w:author="Matthew Chersich" w:date="2024-08-13T21:26:00Z">
        <w:r w:rsidRPr="002E4822" w:rsidDel="00C53C5B">
          <w:rPr>
            <w:rFonts w:ascii="Nunito" w:eastAsia="Nunito" w:hAnsi="Nunito" w:cs="Nunito"/>
            <w:color w:val="000000" w:themeColor="text1"/>
            <w:sz w:val="20"/>
            <w:rPrChange w:id="2641" w:author="Craig Parker" w:date="2024-08-07T12:23:00Z">
              <w:rPr>
                <w:rFonts w:ascii="Nunito" w:eastAsia="Nunito" w:hAnsi="Nunito" w:cs="Nunito"/>
              </w:rPr>
            </w:rPrChange>
          </w:rPr>
          <w:delText xml:space="preserve">be </w:delText>
        </w:r>
      </w:del>
      <w:proofErr w:type="spellStart"/>
      <w:r w:rsidR="3E93EB8D" w:rsidRPr="002E4822">
        <w:rPr>
          <w:rFonts w:ascii="Nunito" w:eastAsia="Nunito" w:hAnsi="Nunito" w:cs="Nunito"/>
          <w:color w:val="000000" w:themeColor="text1"/>
          <w:sz w:val="20"/>
          <w:rPrChange w:id="2642" w:author="Craig Parker" w:date="2024-08-07T12:23:00Z">
            <w:rPr>
              <w:rFonts w:ascii="Nunito" w:eastAsia="Nunito" w:hAnsi="Nunito" w:cs="Nunito"/>
            </w:rPr>
          </w:rPrChange>
        </w:rPr>
        <w:t>harmonised</w:t>
      </w:r>
      <w:proofErr w:type="spellEnd"/>
      <w:r w:rsidRPr="002E4822">
        <w:rPr>
          <w:rFonts w:ascii="Nunito" w:eastAsia="Nunito" w:hAnsi="Nunito" w:cs="Nunito"/>
          <w:color w:val="000000" w:themeColor="text1"/>
          <w:sz w:val="20"/>
          <w:rPrChange w:id="2643" w:author="Craig Parker" w:date="2024-08-07T12:23:00Z">
            <w:rPr>
              <w:rFonts w:ascii="Nunito" w:eastAsia="Nunito" w:hAnsi="Nunito" w:cs="Nunito"/>
            </w:rPr>
          </w:rPrChange>
        </w:rPr>
        <w:t xml:space="preserve"> through re-coding </w:t>
      </w:r>
      <w:ins w:id="2644" w:author="Matthew Chersich" w:date="2024-08-13T21:26:00Z">
        <w:r w:rsidR="00C53C5B">
          <w:rPr>
            <w:rFonts w:ascii="Nunito" w:eastAsia="Nunito" w:hAnsi="Nunito" w:cs="Nunito"/>
            <w:color w:val="000000" w:themeColor="text1"/>
            <w:sz w:val="20"/>
          </w:rPr>
          <w:t xml:space="preserve">of </w:t>
        </w:r>
      </w:ins>
      <w:r w:rsidRPr="002E4822">
        <w:rPr>
          <w:rFonts w:ascii="Nunito" w:eastAsia="Nunito" w:hAnsi="Nunito" w:cs="Nunito"/>
          <w:color w:val="000000" w:themeColor="text1"/>
          <w:sz w:val="20"/>
          <w:rPrChange w:id="2645" w:author="Craig Parker" w:date="2024-08-07T12:23:00Z">
            <w:rPr>
              <w:rFonts w:ascii="Nunito" w:eastAsia="Nunito" w:hAnsi="Nunito" w:cs="Nunito"/>
            </w:rPr>
          </w:rPrChange>
        </w:rPr>
        <w:t xml:space="preserve">raw individual participant data into a </w:t>
      </w:r>
      <w:r w:rsidR="00F31347" w:rsidRPr="002E4822">
        <w:rPr>
          <w:rFonts w:ascii="Nunito" w:eastAsia="Nunito" w:hAnsi="Nunito" w:cs="Nunito"/>
          <w:color w:val="000000" w:themeColor="text1"/>
          <w:sz w:val="20"/>
          <w:rPrChange w:id="2646" w:author="Craig Parker" w:date="2024-08-07T12:23:00Z">
            <w:rPr>
              <w:rFonts w:ascii="Nunito" w:eastAsia="Nunito" w:hAnsi="Nunito" w:cs="Nunito"/>
            </w:rPr>
          </w:rPrChange>
        </w:rPr>
        <w:t>standard</w:t>
      </w:r>
      <w:r w:rsidRPr="002E4822">
        <w:rPr>
          <w:rFonts w:ascii="Nunito" w:eastAsia="Nunito" w:hAnsi="Nunito" w:cs="Nunito"/>
          <w:color w:val="000000" w:themeColor="text1"/>
          <w:sz w:val="20"/>
          <w:rPrChange w:id="2647" w:author="Craig Parker" w:date="2024-08-07T12:23:00Z">
            <w:rPr>
              <w:rFonts w:ascii="Nunito" w:eastAsia="Nunito" w:hAnsi="Nunito" w:cs="Nunito"/>
            </w:rPr>
          </w:rPrChange>
        </w:rPr>
        <w:t xml:space="preserve"> set of variables</w:t>
      </w:r>
      <w:r w:rsidR="00F31347" w:rsidRPr="002E4822">
        <w:rPr>
          <w:rFonts w:ascii="Nunito" w:eastAsia="Nunito" w:hAnsi="Nunito" w:cs="Nunito"/>
          <w:color w:val="000000" w:themeColor="text1"/>
          <w:sz w:val="20"/>
          <w:rPrChange w:id="2648" w:author="Craig Parker" w:date="2024-08-07T12:23:00Z">
            <w:rPr>
              <w:rFonts w:ascii="Nunito" w:eastAsia="Nunito" w:hAnsi="Nunito" w:cs="Nunito"/>
            </w:rPr>
          </w:rPrChange>
        </w:rPr>
        <w:t>. Subsequently</w:t>
      </w:r>
      <w:r w:rsidRPr="002E4822">
        <w:rPr>
          <w:rFonts w:ascii="Nunito" w:eastAsia="Nunito" w:hAnsi="Nunito" w:cs="Nunito"/>
          <w:color w:val="000000" w:themeColor="text1"/>
          <w:sz w:val="20"/>
          <w:rPrChange w:id="2649" w:author="Craig Parker" w:date="2024-08-07T12:23:00Z">
            <w:rPr>
              <w:rFonts w:ascii="Nunito" w:eastAsia="Nunito" w:hAnsi="Nunito" w:cs="Nunito"/>
            </w:rPr>
          </w:rPrChange>
        </w:rPr>
        <w:t xml:space="preserve">, all the individual participant's data from each eligible study will be pooled. Analyses that include a range of traditional statistical and novel </w:t>
      </w:r>
      <w:r w:rsidR="00F31347" w:rsidRPr="002E4822">
        <w:rPr>
          <w:rFonts w:ascii="Nunito" w:eastAsia="Nunito" w:hAnsi="Nunito" w:cs="Nunito"/>
          <w:color w:val="000000" w:themeColor="text1"/>
          <w:sz w:val="20"/>
          <w:rPrChange w:id="2650" w:author="Craig Parker" w:date="2024-08-07T12:23:00Z">
            <w:rPr>
              <w:rFonts w:ascii="Nunito" w:eastAsia="Nunito" w:hAnsi="Nunito" w:cs="Nunito"/>
            </w:rPr>
          </w:rPrChange>
        </w:rPr>
        <w:t>machine-learning</w:t>
      </w:r>
      <w:r w:rsidRPr="002E4822">
        <w:rPr>
          <w:rFonts w:ascii="Nunito" w:eastAsia="Nunito" w:hAnsi="Nunito" w:cs="Nunito"/>
          <w:color w:val="000000" w:themeColor="text1"/>
          <w:sz w:val="20"/>
          <w:rPrChange w:id="2651" w:author="Craig Parker" w:date="2024-08-07T12:23:00Z">
            <w:rPr>
              <w:rFonts w:ascii="Nunito" w:eastAsia="Nunito" w:hAnsi="Nunito" w:cs="Nunito"/>
            </w:rPr>
          </w:rPrChange>
        </w:rPr>
        <w:t xml:space="preserve"> approaches will quantify associations between exposure to high temperatures and adverse maternal and neonatal outcomes. The study may provide robust, definitive evidence on the impacts of heat on maternal and child </w:t>
      </w:r>
      <w:proofErr w:type="gramStart"/>
      <w:r w:rsidRPr="002E4822">
        <w:rPr>
          <w:rFonts w:ascii="Nunito" w:eastAsia="Nunito" w:hAnsi="Nunito" w:cs="Nunito"/>
          <w:color w:val="000000" w:themeColor="text1"/>
          <w:sz w:val="20"/>
          <w:rPrChange w:id="2652" w:author="Craig Parker" w:date="2024-08-07T12:23:00Z">
            <w:rPr>
              <w:rFonts w:ascii="Nunito" w:eastAsia="Nunito" w:hAnsi="Nunito" w:cs="Nunito"/>
            </w:rPr>
          </w:rPrChange>
        </w:rPr>
        <w:t>health</w:t>
      </w:r>
      <w:ins w:id="2653" w:author="Matthew Chersich" w:date="2024-08-13T21:27:00Z">
        <w:r w:rsidR="0091560D">
          <w:rPr>
            <w:rFonts w:ascii="Nunito" w:eastAsia="Nunito" w:hAnsi="Nunito" w:cs="Nunito"/>
            <w:color w:val="000000" w:themeColor="text1"/>
            <w:sz w:val="20"/>
          </w:rPr>
          <w:t>,</w:t>
        </w:r>
      </w:ins>
      <w:r w:rsidRPr="002E4822">
        <w:rPr>
          <w:rFonts w:ascii="Nunito" w:eastAsia="Nunito" w:hAnsi="Nunito" w:cs="Nunito"/>
          <w:color w:val="000000" w:themeColor="text1"/>
          <w:sz w:val="20"/>
          <w:rPrChange w:id="2654" w:author="Craig Parker" w:date="2024-08-07T12:23:00Z">
            <w:rPr>
              <w:rFonts w:ascii="Nunito" w:eastAsia="Nunito" w:hAnsi="Nunito" w:cs="Nunito"/>
            </w:rPr>
          </w:rPrChange>
        </w:rPr>
        <w:t xml:space="preserve"> and</w:t>
      </w:r>
      <w:proofErr w:type="gramEnd"/>
      <w:r w:rsidRPr="002E4822">
        <w:rPr>
          <w:rFonts w:ascii="Nunito" w:eastAsia="Nunito" w:hAnsi="Nunito" w:cs="Nunito"/>
          <w:color w:val="000000" w:themeColor="text1"/>
          <w:sz w:val="20"/>
          <w:rPrChange w:id="2655" w:author="Craig Parker" w:date="2024-08-07T12:23:00Z">
            <w:rPr>
              <w:rFonts w:ascii="Nunito" w:eastAsia="Nunito" w:hAnsi="Nunito" w:cs="Nunito"/>
            </w:rPr>
          </w:rPrChange>
        </w:rPr>
        <w:t xml:space="preserve"> allow for estimation of the burden of rises in temperatures and other climate change manifestations on maternal and neonatal health</w:t>
      </w:r>
      <w:r w:rsidR="00EC6E6B" w:rsidRPr="002E4822">
        <w:rPr>
          <w:rFonts w:ascii="Nunito" w:eastAsia="Nunito" w:hAnsi="Nunito" w:cs="Nunito"/>
          <w:color w:val="000000" w:themeColor="text1"/>
          <w:sz w:val="20"/>
          <w:rPrChange w:id="2656" w:author="Craig Parker" w:date="2024-08-07T12:23:00Z">
            <w:rPr>
              <w:rFonts w:ascii="Nunito" w:eastAsia="Nunito" w:hAnsi="Nunito" w:cs="Nunito"/>
            </w:rPr>
          </w:rPrChange>
        </w:rPr>
        <w:fldChar w:fldCharType="begin">
          <w:fldData xml:space="preserve">PEVuZE5vdGU+PENpdGU+PEF1dGhvcj5MYWtob288L0F1dGhvcj48WWVhcj4yMDI0PC9ZZWFyPjxS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</w:fldData>
        </w:fldChar>
      </w:r>
      <w:r w:rsidR="00EC6E6B" w:rsidRPr="002E4822">
        <w:rPr>
          <w:rFonts w:ascii="Nunito" w:eastAsia="Nunito" w:hAnsi="Nunito" w:cs="Nunito"/>
          <w:color w:val="000000" w:themeColor="text1"/>
          <w:sz w:val="20"/>
          <w:rPrChange w:id="2657" w:author="Craig Parker" w:date="2024-08-07T12:23:00Z">
            <w:rPr>
              <w:rFonts w:ascii="Nunito" w:eastAsia="Nunito" w:hAnsi="Nunito" w:cs="Nunito"/>
            </w:rPr>
          </w:rPrChange>
        </w:rPr>
        <w:instrText xml:space="preserve"> ADDIN EN.CITE </w:instrText>
      </w:r>
      <w:r w:rsidR="00EC6E6B" w:rsidRPr="002E4822">
        <w:rPr>
          <w:rFonts w:ascii="Nunito" w:eastAsia="Nunito" w:hAnsi="Nunito" w:cs="Nunito"/>
          <w:color w:val="000000" w:themeColor="text1"/>
          <w:sz w:val="20"/>
          <w:rPrChange w:id="2658" w:author="Craig Parker" w:date="2024-08-07T12:23:00Z">
            <w:rPr>
              <w:rFonts w:ascii="Nunito" w:eastAsia="Nunito" w:hAnsi="Nunito" w:cs="Nunito"/>
            </w:rPr>
          </w:rPrChange>
        </w:rPr>
        <w:fldChar w:fldCharType="begin">
          <w:fldData xml:space="preserve">PEVuZE5vdGU+PENpdGU+PEF1dGhvcj5MYWtob288L0F1dGhvcj48WWVhcj4yMDI0PC9ZZWFyPjxS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</w:fldData>
        </w:fldChar>
      </w:r>
      <w:r w:rsidR="00EC6E6B" w:rsidRPr="002E4822">
        <w:rPr>
          <w:rFonts w:ascii="Nunito" w:eastAsia="Nunito" w:hAnsi="Nunito" w:cs="Nunito"/>
          <w:color w:val="000000" w:themeColor="text1"/>
          <w:sz w:val="20"/>
          <w:rPrChange w:id="2659" w:author="Craig Parker" w:date="2024-08-07T12:23:00Z">
            <w:rPr>
              <w:rFonts w:ascii="Nunito" w:eastAsia="Nunito" w:hAnsi="Nunito" w:cs="Nunito"/>
            </w:rPr>
          </w:rPrChange>
        </w:rPr>
        <w:instrText xml:space="preserve"> ADDIN EN.CITE.DATA </w:instrText>
      </w:r>
      <w:r w:rsidR="00EC6E6B" w:rsidRPr="00B64181">
        <w:rPr>
          <w:rFonts w:ascii="Nunito" w:eastAsia="Nunito" w:hAnsi="Nunito" w:cs="Nunito"/>
          <w:color w:val="000000" w:themeColor="text1"/>
          <w:sz w:val="20"/>
        </w:rPr>
      </w:r>
      <w:r w:rsidR="00EC6E6B" w:rsidRPr="002E4822">
        <w:rPr>
          <w:rFonts w:ascii="Nunito" w:eastAsia="Nunito" w:hAnsi="Nunito" w:cs="Nunito"/>
          <w:color w:val="000000" w:themeColor="text1"/>
          <w:sz w:val="20"/>
          <w:rPrChange w:id="2660" w:author="Craig Parker" w:date="2024-08-07T12:23:00Z">
            <w:rPr>
              <w:rFonts w:ascii="Nunito" w:eastAsia="Nunito" w:hAnsi="Nunito" w:cs="Nunito"/>
            </w:rPr>
          </w:rPrChange>
        </w:rPr>
        <w:fldChar w:fldCharType="end"/>
      </w:r>
      <w:r w:rsidR="00EC6E6B" w:rsidRPr="00B64181">
        <w:rPr>
          <w:rFonts w:ascii="Nunito" w:eastAsia="Nunito" w:hAnsi="Nunito" w:cs="Nunito"/>
          <w:color w:val="000000" w:themeColor="text1"/>
          <w:sz w:val="20"/>
        </w:rPr>
      </w:r>
      <w:r w:rsidR="00EC6E6B" w:rsidRPr="002E4822">
        <w:rPr>
          <w:rFonts w:ascii="Nunito" w:eastAsia="Nunito" w:hAnsi="Nunito" w:cs="Nunito"/>
          <w:color w:val="000000" w:themeColor="text1"/>
          <w:sz w:val="20"/>
          <w:rPrChange w:id="2661" w:author="Craig Parker" w:date="2024-08-07T12:23:00Z">
            <w:rPr>
              <w:rFonts w:ascii="Nunito" w:eastAsia="Nunito" w:hAnsi="Nunito" w:cs="Nunito"/>
            </w:rPr>
          </w:rPrChange>
        </w:rPr>
        <w:fldChar w:fldCharType="separate"/>
      </w:r>
      <w:r w:rsidR="00EC6E6B" w:rsidRPr="002E4822">
        <w:rPr>
          <w:rFonts w:ascii="Nunito" w:eastAsia="Nunito" w:hAnsi="Nunito" w:cs="Nunito"/>
          <w:noProof/>
          <w:color w:val="000000" w:themeColor="text1"/>
          <w:sz w:val="20"/>
          <w:rPrChange w:id="2662" w:author="Craig Parker" w:date="2024-08-07T12:23:00Z">
            <w:rPr>
              <w:rFonts w:ascii="Nunito" w:eastAsia="Nunito" w:hAnsi="Nunito" w:cs="Nunito"/>
              <w:noProof/>
            </w:rPr>
          </w:rPrChange>
        </w:rPr>
        <w:t>[1]</w:t>
      </w:r>
      <w:r w:rsidR="00EC6E6B" w:rsidRPr="002E4822">
        <w:rPr>
          <w:rFonts w:ascii="Nunito" w:eastAsia="Nunito" w:hAnsi="Nunito" w:cs="Nunito"/>
          <w:color w:val="000000" w:themeColor="text1"/>
          <w:sz w:val="20"/>
          <w:rPrChange w:id="2663" w:author="Craig Parker" w:date="2024-08-07T12:23:00Z">
            <w:rPr>
              <w:rFonts w:ascii="Nunito" w:eastAsia="Nunito" w:hAnsi="Nunito" w:cs="Nunito"/>
            </w:rPr>
          </w:rPrChange>
        </w:rPr>
        <w:fldChar w:fldCharType="end"/>
      </w:r>
      <w:r w:rsidRPr="002E4822">
        <w:rPr>
          <w:rFonts w:ascii="Nunito" w:eastAsia="Nunito" w:hAnsi="Nunito" w:cs="Nunito"/>
          <w:color w:val="000000" w:themeColor="text1"/>
          <w:sz w:val="20"/>
          <w:rPrChange w:id="2664" w:author="Craig Parker" w:date="2024-08-07T12:23:00Z">
            <w:rPr>
              <w:rFonts w:ascii="Nunito" w:eastAsia="Nunito" w:hAnsi="Nunito" w:cs="Nunito"/>
            </w:rPr>
          </w:rPrChange>
        </w:rPr>
        <w:t xml:space="preserve">. </w:t>
      </w:r>
    </w:p>
    <w:p w14:paraId="0000007D" w14:textId="77777777" w:rsidR="007813F4" w:rsidRPr="002E4822" w:rsidRDefault="007813F4">
      <w:pPr>
        <w:rPr>
          <w:rFonts w:ascii="Nunito" w:eastAsia="Nunito" w:hAnsi="Nunito" w:cs="Nunito"/>
          <w:color w:val="000000" w:themeColor="text1"/>
          <w:sz w:val="20"/>
          <w:rPrChange w:id="2665" w:author="Craig Parker" w:date="2024-08-07T12:23:00Z">
            <w:rPr>
              <w:rFonts w:ascii="Nunito" w:eastAsia="Nunito" w:hAnsi="Nunito" w:cs="Nunito"/>
            </w:rPr>
          </w:rPrChange>
        </w:rPr>
      </w:pPr>
    </w:p>
    <w:p w14:paraId="0000007F" w14:textId="2DE7F175" w:rsidR="007813F4" w:rsidRPr="002E4822" w:rsidRDefault="3E93EB8D" w:rsidP="3E93EB8D">
      <w:pPr>
        <w:rPr>
          <w:rFonts w:ascii="Nunito" w:eastAsia="Nunito" w:hAnsi="Nunito" w:cs="Nunito"/>
          <w:b/>
          <w:bCs/>
          <w:color w:val="000000" w:themeColor="text1"/>
          <w:sz w:val="20"/>
          <w:rPrChange w:id="2666" w:author="Craig Parker" w:date="2024-08-07T12:23:00Z">
            <w:rPr>
              <w:rFonts w:ascii="Nunito" w:eastAsia="Nunito" w:hAnsi="Nunito" w:cs="Nunito"/>
              <w:b/>
              <w:bCs/>
            </w:rPr>
          </w:rPrChange>
        </w:rPr>
      </w:pPr>
      <w:r w:rsidRPr="002E4822">
        <w:rPr>
          <w:rFonts w:ascii="Nunito" w:eastAsia="Nunito" w:hAnsi="Nunito" w:cs="Nunito"/>
          <w:b/>
          <w:bCs/>
          <w:color w:val="000000" w:themeColor="text1"/>
          <w:sz w:val="20"/>
          <w:rPrChange w:id="2667" w:author="Craig Parker" w:date="2024-08-07T12:23:00Z">
            <w:rPr>
              <w:rFonts w:ascii="Nunito" w:eastAsia="Nunito" w:hAnsi="Nunito" w:cs="Nunito"/>
              <w:b/>
              <w:bCs/>
            </w:rPr>
          </w:rPrChange>
        </w:rPr>
        <w:t>RP2 description</w:t>
      </w:r>
    </w:p>
    <w:p w14:paraId="6E1F3019" w14:textId="52F521A8" w:rsidR="00EC4607" w:rsidRPr="002E4822" w:rsidRDefault="00EC4607" w:rsidP="00EC4607">
      <w:pPr>
        <w:jc w:val="both"/>
        <w:rPr>
          <w:rFonts w:ascii="Nunito" w:eastAsia="Nunito" w:hAnsi="Nunito" w:cs="Nunito"/>
          <w:color w:val="000000" w:themeColor="text1"/>
          <w:sz w:val="20"/>
          <w:lang w:val="en-ZA"/>
        </w:rPr>
      </w:pPr>
      <w:r w:rsidRPr="002E4822">
        <w:rPr>
          <w:rFonts w:ascii="Nunito" w:eastAsia="Nunito" w:hAnsi="Nunito" w:cs="Nunito"/>
          <w:color w:val="000000" w:themeColor="text1"/>
          <w:sz w:val="20"/>
          <w:lang w:val="en-ZA"/>
        </w:rPr>
        <w:t xml:space="preserve">Rapid </w:t>
      </w:r>
      <w:del w:id="2668" w:author="Matthew Chersich" w:date="2024-08-13T21:27:00Z">
        <w:r w:rsidRPr="002E4822" w:rsidDel="0091560D">
          <w:rPr>
            <w:rFonts w:ascii="Nunito" w:eastAsia="Nunito" w:hAnsi="Nunito" w:cs="Nunito"/>
            <w:color w:val="000000" w:themeColor="text1"/>
            <w:sz w:val="20"/>
            <w:lang w:val="en-ZA"/>
          </w:rPr>
          <w:delText xml:space="preserve">urban </w:delText>
        </w:r>
      </w:del>
      <w:r w:rsidRPr="002E4822">
        <w:rPr>
          <w:rFonts w:ascii="Nunito" w:eastAsia="Nunito" w:hAnsi="Nunito" w:cs="Nunito"/>
          <w:color w:val="000000" w:themeColor="text1"/>
          <w:sz w:val="20"/>
          <w:lang w:val="en-ZA"/>
        </w:rPr>
        <w:t xml:space="preserve">growth </w:t>
      </w:r>
      <w:ins w:id="2669" w:author="Matthew Chersich" w:date="2024-08-13T21:27:00Z">
        <w:r w:rsidR="0091560D">
          <w:rPr>
            <w:rFonts w:ascii="Nunito" w:eastAsia="Nunito" w:hAnsi="Nunito" w:cs="Nunito"/>
            <w:color w:val="000000" w:themeColor="text1"/>
            <w:sz w:val="20"/>
            <w:lang w:val="en-ZA"/>
          </w:rPr>
          <w:t>in urban populations</w:t>
        </w:r>
      </w:ins>
      <w:ins w:id="2670" w:author="Matthew Chersich" w:date="2024-08-13T21:29:00Z">
        <w:r w:rsidR="0091560D">
          <w:rPr>
            <w:rFonts w:ascii="Nunito" w:eastAsia="Nunito" w:hAnsi="Nunito" w:cs="Nunito"/>
            <w:color w:val="000000" w:themeColor="text1"/>
            <w:sz w:val="20"/>
            <w:lang w:val="en-ZA"/>
          </w:rPr>
          <w:t>, geographical extent of cities</w:t>
        </w:r>
      </w:ins>
      <w:ins w:id="2671" w:author="Matthew Chersich" w:date="2024-08-13T21:27:00Z">
        <w:r w:rsidR="0091560D">
          <w:rPr>
            <w:rFonts w:ascii="Nunito" w:eastAsia="Nunito" w:hAnsi="Nunito" w:cs="Nunito"/>
            <w:color w:val="000000" w:themeColor="text1"/>
            <w:sz w:val="20"/>
            <w:lang w:val="en-ZA"/>
          </w:rPr>
          <w:t xml:space="preserve"> </w:t>
        </w:r>
      </w:ins>
      <w:r w:rsidRPr="002E4822">
        <w:rPr>
          <w:rFonts w:ascii="Nunito" w:eastAsia="Nunito" w:hAnsi="Nunito" w:cs="Nunito"/>
          <w:color w:val="000000" w:themeColor="text1"/>
          <w:sz w:val="20"/>
          <w:lang w:val="en-ZA"/>
        </w:rPr>
        <w:t xml:space="preserve">and </w:t>
      </w:r>
      <w:ins w:id="2672" w:author="Matthew Chersich" w:date="2024-08-13T21:27:00Z">
        <w:r w:rsidR="0091560D">
          <w:rPr>
            <w:rFonts w:ascii="Nunito" w:eastAsia="Nunito" w:hAnsi="Nunito" w:cs="Nunito"/>
            <w:color w:val="000000" w:themeColor="text1"/>
            <w:sz w:val="20"/>
            <w:lang w:val="en-ZA"/>
          </w:rPr>
          <w:t>over-burdened</w:t>
        </w:r>
      </w:ins>
      <w:del w:id="2673" w:author="Matthew Chersich" w:date="2024-08-13T21:27:00Z">
        <w:r w:rsidRPr="002E4822" w:rsidDel="0091560D">
          <w:rPr>
            <w:rFonts w:ascii="Nunito" w:eastAsia="Nunito" w:hAnsi="Nunito" w:cs="Nunito"/>
            <w:color w:val="000000" w:themeColor="text1"/>
            <w:sz w:val="20"/>
            <w:lang w:val="en-ZA"/>
          </w:rPr>
          <w:delText>stretched</w:delText>
        </w:r>
      </w:del>
      <w:r w:rsidRPr="002E4822">
        <w:rPr>
          <w:rFonts w:ascii="Nunito" w:eastAsia="Nunito" w:hAnsi="Nunito" w:cs="Nunito"/>
          <w:color w:val="000000" w:themeColor="text1"/>
          <w:sz w:val="20"/>
          <w:lang w:val="en-ZA"/>
        </w:rPr>
        <w:t xml:space="preserve"> health services in African cities, coupled with rising temperatures</w:t>
      </w:r>
      <w:ins w:id="2674" w:author="Matthew Chersich" w:date="2024-08-13T21:28:00Z">
        <w:r w:rsidR="0091560D">
          <w:rPr>
            <w:rFonts w:ascii="Nunito" w:eastAsia="Nunito" w:hAnsi="Nunito" w:cs="Nunito"/>
            <w:color w:val="000000" w:themeColor="text1"/>
            <w:sz w:val="20"/>
            <w:lang w:val="en-ZA"/>
          </w:rPr>
          <w:t xml:space="preserve"> and Urban Heat Island phenomenon</w:t>
        </w:r>
      </w:ins>
      <w:r w:rsidRPr="002E4822">
        <w:rPr>
          <w:rFonts w:ascii="Nunito" w:eastAsia="Nunito" w:hAnsi="Nunito" w:cs="Nunito"/>
          <w:color w:val="000000" w:themeColor="text1"/>
          <w:sz w:val="20"/>
          <w:lang w:val="en-ZA"/>
        </w:rPr>
        <w:t>, pose significant public health challenges. High ambient temperatures cause considerable morbidity and mortality</w:t>
      </w:r>
      <w:ins w:id="2675" w:author="Matthew Chersich" w:date="2024-08-13T21:28:00Z">
        <w:r w:rsidR="0091560D">
          <w:rPr>
            <w:rFonts w:ascii="Nunito" w:eastAsia="Nunito" w:hAnsi="Nunito" w:cs="Nunito"/>
            <w:color w:val="000000" w:themeColor="text1"/>
            <w:sz w:val="20"/>
            <w:lang w:val="en-ZA"/>
          </w:rPr>
          <w:t xml:space="preserve"> in urban areas</w:t>
        </w:r>
      </w:ins>
      <w:r w:rsidRPr="002E4822">
        <w:rPr>
          <w:rFonts w:ascii="Nunito" w:eastAsia="Nunito" w:hAnsi="Nunito" w:cs="Nunito"/>
          <w:color w:val="000000" w:themeColor="text1"/>
          <w:sz w:val="20"/>
          <w:lang w:val="en-ZA"/>
        </w:rPr>
        <w:t>, influenced by temperature gradients</w:t>
      </w:r>
      <w:ins w:id="2676" w:author="Matthew Chersich" w:date="2024-08-13T21:28:00Z">
        <w:r w:rsidR="0091560D">
          <w:rPr>
            <w:rFonts w:ascii="Nunito" w:eastAsia="Nunito" w:hAnsi="Nunito" w:cs="Nunito"/>
            <w:color w:val="000000" w:themeColor="text1"/>
            <w:sz w:val="20"/>
            <w:lang w:val="en-ZA"/>
          </w:rPr>
          <w:t xml:space="preserve">, </w:t>
        </w:r>
      </w:ins>
      <w:del w:id="2677" w:author="Matthew Chersich" w:date="2024-08-13T21:28:00Z">
        <w:r w:rsidRPr="002E4822" w:rsidDel="0091560D">
          <w:rPr>
            <w:rFonts w:ascii="Nunito" w:eastAsia="Nunito" w:hAnsi="Nunito" w:cs="Nunito"/>
            <w:color w:val="000000" w:themeColor="text1"/>
            <w:sz w:val="20"/>
            <w:lang w:val="en-ZA"/>
          </w:rPr>
          <w:delText xml:space="preserve"> and </w:delText>
        </w:r>
      </w:del>
      <w:r w:rsidRPr="002E4822">
        <w:rPr>
          <w:rFonts w:ascii="Nunito" w:eastAsia="Nunito" w:hAnsi="Nunito" w:cs="Nunito"/>
          <w:color w:val="000000" w:themeColor="text1"/>
          <w:sz w:val="20"/>
          <w:lang w:val="en-ZA"/>
        </w:rPr>
        <w:t>socio-environmental factors</w:t>
      </w:r>
      <w:ins w:id="2678" w:author="Matthew Chersich" w:date="2024-08-13T21:28:00Z">
        <w:r w:rsidR="0091560D">
          <w:rPr>
            <w:rFonts w:ascii="Nunito" w:eastAsia="Nunito" w:hAnsi="Nunito" w:cs="Nunito"/>
            <w:color w:val="000000" w:themeColor="text1"/>
            <w:sz w:val="20"/>
            <w:lang w:val="en-ZA"/>
          </w:rPr>
          <w:t xml:space="preserve"> and the characteristics of the built environment</w:t>
        </w:r>
      </w:ins>
      <w:r w:rsidRPr="002E4822">
        <w:rPr>
          <w:rFonts w:ascii="Nunito" w:eastAsia="Nunito" w:hAnsi="Nunito" w:cs="Nunito"/>
          <w:color w:val="000000" w:themeColor="text1"/>
          <w:sz w:val="20"/>
          <w:lang w:val="en-ZA"/>
        </w:rPr>
        <w:t xml:space="preserve">. This project, conducted in Abidjan, Ivory Coast, and Johannesburg, South Africa, will investigate heat exposure risks to develop an </w:t>
      </w:r>
      <w:ins w:id="2679" w:author="Matthew Chersich" w:date="2024-08-13T21:29:00Z">
        <w:r w:rsidR="0091560D">
          <w:rPr>
            <w:rFonts w:ascii="Nunito" w:eastAsia="Nunito" w:hAnsi="Nunito" w:cs="Nunito"/>
            <w:color w:val="000000" w:themeColor="text1"/>
            <w:sz w:val="20"/>
            <w:lang w:val="en-ZA"/>
          </w:rPr>
          <w:t>E</w:t>
        </w:r>
      </w:ins>
      <w:del w:id="2680" w:author="Matthew Chersich" w:date="2024-08-13T21:29:00Z">
        <w:r w:rsidRPr="002E4822" w:rsidDel="0091560D">
          <w:rPr>
            <w:rFonts w:ascii="Nunito" w:eastAsia="Nunito" w:hAnsi="Nunito" w:cs="Nunito"/>
            <w:color w:val="000000" w:themeColor="text1"/>
            <w:sz w:val="20"/>
            <w:lang w:val="en-ZA"/>
          </w:rPr>
          <w:delText>e</w:delText>
        </w:r>
      </w:del>
      <w:r w:rsidRPr="002E4822">
        <w:rPr>
          <w:rFonts w:ascii="Nunito" w:eastAsia="Nunito" w:hAnsi="Nunito" w:cs="Nunito"/>
          <w:color w:val="000000" w:themeColor="text1"/>
          <w:sz w:val="20"/>
          <w:lang w:val="en-ZA"/>
        </w:rPr>
        <w:t xml:space="preserve">arly </w:t>
      </w:r>
      <w:ins w:id="2681" w:author="Matthew Chersich" w:date="2024-08-13T21:29:00Z">
        <w:r w:rsidR="0091560D">
          <w:rPr>
            <w:rFonts w:ascii="Nunito" w:eastAsia="Nunito" w:hAnsi="Nunito" w:cs="Nunito"/>
            <w:color w:val="000000" w:themeColor="text1"/>
            <w:sz w:val="20"/>
            <w:lang w:val="en-ZA"/>
          </w:rPr>
          <w:t>W</w:t>
        </w:r>
      </w:ins>
      <w:del w:id="2682" w:author="Matthew Chersich" w:date="2024-08-13T21:29:00Z">
        <w:r w:rsidRPr="002E4822" w:rsidDel="0091560D">
          <w:rPr>
            <w:rFonts w:ascii="Nunito" w:eastAsia="Nunito" w:hAnsi="Nunito" w:cs="Nunito"/>
            <w:color w:val="000000" w:themeColor="text1"/>
            <w:sz w:val="20"/>
            <w:lang w:val="en-ZA"/>
          </w:rPr>
          <w:delText>w</w:delText>
        </w:r>
      </w:del>
      <w:r w:rsidRPr="002E4822">
        <w:rPr>
          <w:rFonts w:ascii="Nunito" w:eastAsia="Nunito" w:hAnsi="Nunito" w:cs="Nunito"/>
          <w:color w:val="000000" w:themeColor="text1"/>
          <w:sz w:val="20"/>
          <w:lang w:val="en-ZA"/>
        </w:rPr>
        <w:t xml:space="preserve">arning </w:t>
      </w:r>
      <w:ins w:id="2683" w:author="Matthew Chersich" w:date="2024-08-13T21:29:00Z">
        <w:r w:rsidR="0091560D">
          <w:rPr>
            <w:rFonts w:ascii="Nunito" w:eastAsia="Nunito" w:hAnsi="Nunito" w:cs="Nunito"/>
            <w:color w:val="000000" w:themeColor="text1"/>
            <w:sz w:val="20"/>
            <w:lang w:val="en-ZA"/>
          </w:rPr>
          <w:t>S</w:t>
        </w:r>
      </w:ins>
      <w:del w:id="2684" w:author="Matthew Chersich" w:date="2024-08-13T21:29:00Z">
        <w:r w:rsidRPr="002E4822" w:rsidDel="0091560D">
          <w:rPr>
            <w:rFonts w:ascii="Nunito" w:eastAsia="Nunito" w:hAnsi="Nunito" w:cs="Nunito"/>
            <w:color w:val="000000" w:themeColor="text1"/>
            <w:sz w:val="20"/>
            <w:lang w:val="en-ZA"/>
          </w:rPr>
          <w:delText>s</w:delText>
        </w:r>
      </w:del>
      <w:r w:rsidRPr="002E4822">
        <w:rPr>
          <w:rFonts w:ascii="Nunito" w:eastAsia="Nunito" w:hAnsi="Nunito" w:cs="Nunito"/>
          <w:color w:val="000000" w:themeColor="text1"/>
          <w:sz w:val="20"/>
          <w:lang w:val="en-ZA"/>
        </w:rPr>
        <w:t>ystem for vulnerable groups.</w:t>
      </w:r>
    </w:p>
    <w:p w14:paraId="50D08049" w14:textId="5CFFA4A2" w:rsidR="00EC4607" w:rsidRDefault="00EC4607" w:rsidP="00EC4607">
      <w:pPr>
        <w:jc w:val="both"/>
        <w:rPr>
          <w:ins w:id="2685" w:author="Matthew Chersich" w:date="2024-08-13T21:32:00Z"/>
          <w:rFonts w:ascii="Nunito" w:eastAsia="Nunito" w:hAnsi="Nunito" w:cs="Nunito"/>
          <w:color w:val="000000" w:themeColor="text1"/>
          <w:sz w:val="20"/>
          <w:lang w:val="en-ZA"/>
        </w:rPr>
      </w:pPr>
      <w:r w:rsidRPr="002E4822">
        <w:rPr>
          <w:rFonts w:ascii="Nunito" w:eastAsia="Nunito" w:hAnsi="Nunito" w:cs="Nunito"/>
          <w:color w:val="000000" w:themeColor="text1"/>
          <w:sz w:val="20"/>
          <w:lang w:val="en-ZA"/>
        </w:rPr>
        <w:lastRenderedPageBreak/>
        <w:t xml:space="preserve">We will use data science methods, including natural language processing and predictive geospatial analysis, to integrate diverse data streams. </w:t>
      </w:r>
      <w:ins w:id="2686" w:author="Matthew Chersich" w:date="2024-08-13T21:31:00Z">
        <w:r w:rsidR="0091560D">
          <w:rPr>
            <w:rFonts w:ascii="Nunito" w:eastAsia="Nunito" w:hAnsi="Nunito" w:cs="Nunito"/>
            <w:color w:val="000000" w:themeColor="text1"/>
            <w:sz w:val="20"/>
            <w:lang w:val="en-ZA"/>
          </w:rPr>
          <w:t>Potential mediating and confounding factors, such as urban form, differentials in socio-economic status and vegetation indices will be included in e</w:t>
        </w:r>
      </w:ins>
      <w:ins w:id="2687" w:author="Matthew Chersich" w:date="2024-08-13T21:32:00Z">
        <w:r w:rsidR="0091560D">
          <w:rPr>
            <w:rFonts w:ascii="Nunito" w:eastAsia="Nunito" w:hAnsi="Nunito" w:cs="Nunito"/>
            <w:color w:val="000000" w:themeColor="text1"/>
            <w:sz w:val="20"/>
            <w:lang w:val="en-ZA"/>
          </w:rPr>
          <w:t xml:space="preserve">xposure-response analyses involving high-resolution climate data and health outcomes. </w:t>
        </w:r>
      </w:ins>
      <w:del w:id="2688" w:author="Matthew Chersich" w:date="2024-08-13T21:30:00Z">
        <w:r w:rsidRPr="002E4822" w:rsidDel="0091560D">
          <w:rPr>
            <w:rFonts w:ascii="Nunito" w:eastAsia="Nunito" w:hAnsi="Nunito" w:cs="Nunito"/>
            <w:color w:val="000000" w:themeColor="text1"/>
            <w:sz w:val="20"/>
            <w:lang w:val="en-ZA"/>
          </w:rPr>
          <w:delText xml:space="preserve">Factors such as urban form, socioeconomic data, and high-resolution climate data will be </w:delText>
        </w:r>
        <w:r w:rsidR="00E42C75" w:rsidRPr="002E4822" w:rsidDel="0091560D">
          <w:rPr>
            <w:rFonts w:ascii="Nunito" w:eastAsia="Nunito" w:hAnsi="Nunito" w:cs="Nunito"/>
            <w:color w:val="000000" w:themeColor="text1"/>
            <w:sz w:val="20"/>
            <w:lang w:val="en-ZA"/>
          </w:rPr>
          <w:delText>analysed</w:delText>
        </w:r>
        <w:r w:rsidRPr="002E4822" w:rsidDel="0091560D">
          <w:rPr>
            <w:rFonts w:ascii="Nunito" w:eastAsia="Nunito" w:hAnsi="Nunito" w:cs="Nunito"/>
            <w:color w:val="000000" w:themeColor="text1"/>
            <w:sz w:val="20"/>
            <w:lang w:val="en-ZA"/>
          </w:rPr>
          <w:delText xml:space="preserve">. </w:delText>
        </w:r>
      </w:del>
      <w:r w:rsidRPr="002E4822">
        <w:rPr>
          <w:rFonts w:ascii="Nunito" w:eastAsia="Nunito" w:hAnsi="Nunito" w:cs="Nunito"/>
          <w:color w:val="000000" w:themeColor="text1"/>
          <w:sz w:val="20"/>
          <w:lang w:val="en-ZA"/>
        </w:rPr>
        <w:t>The project aims to estimate historical and future heat hazards and develop a predictive model linking heat exposure to health outcomes</w:t>
      </w:r>
      <w:ins w:id="2689" w:author="Matthew Chersich" w:date="2024-08-13T21:33:00Z">
        <w:r w:rsidR="0091560D">
          <w:rPr>
            <w:rFonts w:ascii="Nunito" w:eastAsia="Nunito" w:hAnsi="Nunito" w:cs="Nunito"/>
            <w:color w:val="000000" w:themeColor="text1"/>
            <w:sz w:val="20"/>
            <w:lang w:val="en-ZA"/>
          </w:rPr>
          <w:t xml:space="preserve"> under a range of emission and development scenarios</w:t>
        </w:r>
      </w:ins>
      <w:r w:rsidRPr="002E4822">
        <w:rPr>
          <w:rFonts w:ascii="Nunito" w:eastAsia="Nunito" w:hAnsi="Nunito" w:cs="Nunito"/>
          <w:color w:val="000000" w:themeColor="text1"/>
          <w:sz w:val="20"/>
          <w:lang w:val="en-ZA"/>
        </w:rPr>
        <w:t>. Health data will come from cohort and clinical trials in the target cities.</w:t>
      </w:r>
    </w:p>
    <w:p w14:paraId="403A5D37" w14:textId="77777777" w:rsidR="0091560D" w:rsidRPr="002E4822" w:rsidRDefault="0091560D" w:rsidP="00EC4607">
      <w:pPr>
        <w:jc w:val="both"/>
        <w:rPr>
          <w:rFonts w:ascii="Nunito" w:eastAsia="Nunito" w:hAnsi="Nunito" w:cs="Nunito"/>
          <w:color w:val="000000" w:themeColor="text1"/>
          <w:sz w:val="20"/>
          <w:lang w:val="en-ZA"/>
        </w:rPr>
      </w:pPr>
    </w:p>
    <w:p w14:paraId="69D64363" w14:textId="06679234" w:rsidR="00EC4607" w:rsidRPr="002E4822" w:rsidRDefault="00EC4607" w:rsidP="00EC4607">
      <w:pPr>
        <w:jc w:val="both"/>
        <w:rPr>
          <w:rFonts w:ascii="Nunito" w:eastAsia="Nunito" w:hAnsi="Nunito" w:cs="Nunito"/>
          <w:color w:val="000000" w:themeColor="text1"/>
          <w:sz w:val="20"/>
          <w:lang w:val="en-ZA"/>
        </w:rPr>
      </w:pPr>
      <w:r w:rsidRPr="002E4822">
        <w:rPr>
          <w:rFonts w:ascii="Nunito" w:eastAsia="Nunito" w:hAnsi="Nunito" w:cs="Nunito"/>
          <w:color w:val="000000" w:themeColor="text1"/>
          <w:sz w:val="20"/>
          <w:lang w:val="en-ZA"/>
        </w:rPr>
        <w:t xml:space="preserve">Various dissemination methods for the early warning system will be explored, including a web-based application. The project aligns with DS-I Africa </w:t>
      </w:r>
      <w:proofErr w:type="gramStart"/>
      <w:r w:rsidRPr="002E4822">
        <w:rPr>
          <w:rFonts w:ascii="Nunito" w:eastAsia="Nunito" w:hAnsi="Nunito" w:cs="Nunito"/>
          <w:color w:val="000000" w:themeColor="text1"/>
          <w:sz w:val="20"/>
          <w:lang w:val="en-ZA"/>
        </w:rPr>
        <w:t>objectives</w:t>
      </w:r>
      <w:ins w:id="2690" w:author="Matthew Chersich" w:date="2024-08-13T21:33:00Z">
        <w:r w:rsidR="0091560D">
          <w:rPr>
            <w:rFonts w:ascii="Nunito" w:eastAsia="Nunito" w:hAnsi="Nunito" w:cs="Nunito"/>
            <w:color w:val="000000" w:themeColor="text1"/>
            <w:sz w:val="20"/>
            <w:lang w:val="en-ZA"/>
          </w:rPr>
          <w:t>,</w:t>
        </w:r>
      </w:ins>
      <w:r w:rsidRPr="002E4822">
        <w:rPr>
          <w:rFonts w:ascii="Nunito" w:eastAsia="Nunito" w:hAnsi="Nunito" w:cs="Nunito"/>
          <w:color w:val="000000" w:themeColor="text1"/>
          <w:sz w:val="20"/>
          <w:lang w:val="en-ZA"/>
        </w:rPr>
        <w:t xml:space="preserve"> and</w:t>
      </w:r>
      <w:proofErr w:type="gramEnd"/>
      <w:r w:rsidRPr="002E4822">
        <w:rPr>
          <w:rFonts w:ascii="Nunito" w:eastAsia="Nunito" w:hAnsi="Nunito" w:cs="Nunito"/>
          <w:color w:val="000000" w:themeColor="text1"/>
          <w:sz w:val="20"/>
          <w:lang w:val="en-ZA"/>
        </w:rPr>
        <w:t xml:space="preserve"> may expand to </w:t>
      </w:r>
      <w:ins w:id="2691" w:author="Matthew Chersich" w:date="2024-08-13T21:33:00Z">
        <w:r w:rsidR="0091560D">
          <w:rPr>
            <w:rFonts w:ascii="Nunito" w:eastAsia="Nunito" w:hAnsi="Nunito" w:cs="Nunito"/>
            <w:color w:val="000000" w:themeColor="text1"/>
            <w:sz w:val="20"/>
            <w:lang w:val="en-ZA"/>
          </w:rPr>
          <w:t xml:space="preserve">include </w:t>
        </w:r>
      </w:ins>
      <w:r w:rsidRPr="002E4822">
        <w:rPr>
          <w:rFonts w:ascii="Nunito" w:eastAsia="Nunito" w:hAnsi="Nunito" w:cs="Nunito"/>
          <w:color w:val="000000" w:themeColor="text1"/>
          <w:sz w:val="20"/>
          <w:lang w:val="en-ZA"/>
        </w:rPr>
        <w:t>other Research Hubs and cities across Africa.</w:t>
      </w:r>
    </w:p>
    <w:p w14:paraId="139E3BCC" w14:textId="77777777" w:rsidR="0091560D" w:rsidRDefault="0091560D" w:rsidP="00EC4607">
      <w:pPr>
        <w:jc w:val="both"/>
        <w:rPr>
          <w:ins w:id="2692" w:author="Matthew Chersich" w:date="2024-08-13T21:34:00Z"/>
          <w:rFonts w:ascii="Nunito" w:eastAsia="Nunito" w:hAnsi="Nunito" w:cs="Nunito"/>
          <w:color w:val="000000" w:themeColor="text1"/>
          <w:sz w:val="20"/>
        </w:rPr>
      </w:pPr>
    </w:p>
    <w:p w14:paraId="00000085" w14:textId="02D49720" w:rsidR="007813F4" w:rsidRPr="002E4822" w:rsidRDefault="0091560D" w:rsidP="00EC4607">
      <w:pPr>
        <w:jc w:val="both"/>
        <w:rPr>
          <w:rFonts w:ascii="Nunito" w:eastAsia="Nunito" w:hAnsi="Nunito" w:cs="Nunito"/>
          <w:color w:val="000000" w:themeColor="text1"/>
          <w:sz w:val="20"/>
          <w:rPrChange w:id="2693" w:author="Craig Parker" w:date="2024-08-07T12:23:00Z">
            <w:rPr>
              <w:rFonts w:ascii="Nunito" w:eastAsia="Nunito" w:hAnsi="Nunito" w:cs="Nunito"/>
            </w:rPr>
          </w:rPrChange>
        </w:rPr>
      </w:pPr>
      <w:ins w:id="2694" w:author="Matthew Chersich" w:date="2024-08-13T21:35:00Z">
        <w:r>
          <w:rPr>
            <w:rFonts w:ascii="Nunito" w:eastAsia="Nunito" w:hAnsi="Nunito" w:cs="Nunito"/>
            <w:color w:val="000000" w:themeColor="text1"/>
            <w:sz w:val="20"/>
          </w:rPr>
          <w:t xml:space="preserve">Footnote the ref: </w:t>
        </w:r>
      </w:ins>
      <w:del w:id="2695" w:author="Matthew Chersich" w:date="2024-08-13T21:34:00Z">
        <w:r w:rsidR="009511AE" w:rsidRPr="002E4822" w:rsidDel="0091560D">
          <w:rPr>
            <w:rFonts w:ascii="Nunito" w:eastAsia="Nunito" w:hAnsi="Nunito" w:cs="Nunito"/>
            <w:color w:val="000000" w:themeColor="text1"/>
            <w:sz w:val="20"/>
            <w:rPrChange w:id="2696" w:author="Craig Parker" w:date="2024-08-07T12:23:00Z">
              <w:rPr>
                <w:rFonts w:ascii="Nunito" w:eastAsia="Nunito" w:hAnsi="Nunito" w:cs="Nunito"/>
              </w:rPr>
            </w:rPrChange>
          </w:rPr>
          <w:delText>R</w:delText>
        </w:r>
      </w:del>
      <w:del w:id="2697" w:author="Matthew Chersich" w:date="2024-08-13T21:35:00Z">
        <w:r w:rsidR="009511AE" w:rsidRPr="002E4822" w:rsidDel="0091560D">
          <w:rPr>
            <w:rFonts w:ascii="Nunito" w:eastAsia="Nunito" w:hAnsi="Nunito" w:cs="Nunito"/>
            <w:color w:val="000000" w:themeColor="text1"/>
            <w:sz w:val="20"/>
            <w:rPrChange w:id="2698" w:author="Craig Parker" w:date="2024-08-07T12:23:00Z">
              <w:rPr>
                <w:rFonts w:ascii="Nunito" w:eastAsia="Nunito" w:hAnsi="Nunito" w:cs="Nunito"/>
              </w:rPr>
            </w:rPrChange>
          </w:rPr>
          <w:delText>apid urban growth</w:delText>
        </w:r>
      </w:del>
      <w:del w:id="2699" w:author="Matthew Chersich" w:date="2024-08-13T21:34:00Z">
        <w:r w:rsidR="009511AE" w:rsidRPr="002E4822" w:rsidDel="0091560D">
          <w:rPr>
            <w:rFonts w:ascii="Nunito" w:eastAsia="Nunito" w:hAnsi="Nunito" w:cs="Nunito"/>
            <w:color w:val="000000" w:themeColor="text1"/>
            <w:sz w:val="20"/>
            <w:rPrChange w:id="2700" w:author="Craig Parker" w:date="2024-08-07T12:23:00Z">
              <w:rPr>
                <w:rFonts w:ascii="Nunito" w:eastAsia="Nunito" w:hAnsi="Nunito" w:cs="Nunito"/>
              </w:rPr>
            </w:rPrChange>
          </w:rPr>
          <w:delText>,</w:delText>
        </w:r>
      </w:del>
      <w:del w:id="2701" w:author="Matthew Chersich" w:date="2024-08-13T21:35:00Z">
        <w:r w:rsidR="009511AE" w:rsidRPr="002E4822" w:rsidDel="0091560D">
          <w:rPr>
            <w:rFonts w:ascii="Nunito" w:eastAsia="Nunito" w:hAnsi="Nunito" w:cs="Nunito"/>
            <w:color w:val="000000" w:themeColor="text1"/>
            <w:sz w:val="20"/>
            <w:rPrChange w:id="2702" w:author="Craig Parker" w:date="2024-08-07T12:23:00Z">
              <w:rPr>
                <w:rFonts w:ascii="Nunito" w:eastAsia="Nunito" w:hAnsi="Nunito" w:cs="Nunito"/>
              </w:rPr>
            </w:rPrChange>
          </w:rPr>
          <w:delText xml:space="preserve"> significant levels of informality</w:delText>
        </w:r>
      </w:del>
      <w:del w:id="2703" w:author="Matthew Chersich" w:date="2024-08-13T21:34:00Z">
        <w:r w:rsidR="009511AE" w:rsidRPr="002E4822" w:rsidDel="0091560D">
          <w:rPr>
            <w:rFonts w:ascii="Nunito" w:eastAsia="Nunito" w:hAnsi="Nunito" w:cs="Nunito"/>
            <w:color w:val="000000" w:themeColor="text1"/>
            <w:sz w:val="20"/>
            <w:rPrChange w:id="2704" w:author="Craig Parker" w:date="2024-08-07T12:23:00Z">
              <w:rPr>
                <w:rFonts w:ascii="Nunito" w:eastAsia="Nunito" w:hAnsi="Nunito" w:cs="Nunito"/>
              </w:rPr>
            </w:rPrChange>
          </w:rPr>
          <w:delText xml:space="preserve"> and increasingly stretched health services</w:delText>
        </w:r>
      </w:del>
      <w:del w:id="2705" w:author="Matthew Chersich" w:date="2024-08-13T21:35:00Z">
        <w:r w:rsidR="009511AE" w:rsidRPr="002E4822" w:rsidDel="0091560D">
          <w:rPr>
            <w:rFonts w:ascii="Nunito" w:eastAsia="Nunito" w:hAnsi="Nunito" w:cs="Nunito"/>
            <w:color w:val="000000" w:themeColor="text1"/>
            <w:sz w:val="20"/>
            <w:rPrChange w:id="2706" w:author="Craig Parker" w:date="2024-08-07T12:23:00Z">
              <w:rPr>
                <w:rFonts w:ascii="Nunito" w:eastAsia="Nunito" w:hAnsi="Nunito" w:cs="Nunito"/>
              </w:rPr>
            </w:rPrChange>
          </w:rPr>
          <w:delText xml:space="preserve">, intersecting with observed past and projected future temperature increases, have resulted in a critical emergent public health challenge in African cities. </w:delText>
        </w:r>
      </w:del>
      <w:del w:id="2707" w:author="Matthew Chersich" w:date="2024-08-13T21:34:00Z">
        <w:r w:rsidR="009511AE" w:rsidRPr="002E4822" w:rsidDel="0091560D">
          <w:rPr>
            <w:rFonts w:ascii="Nunito" w:eastAsia="Nunito" w:hAnsi="Nunito" w:cs="Nunito"/>
            <w:color w:val="000000" w:themeColor="text1"/>
            <w:sz w:val="20"/>
            <w:rPrChange w:id="2708" w:author="Craig Parker" w:date="2024-08-07T12:23:00Z">
              <w:rPr>
                <w:rFonts w:ascii="Nunito" w:eastAsia="Nunito" w:hAnsi="Nunito" w:cs="Nunito"/>
              </w:rPr>
            </w:rPrChange>
          </w:rPr>
          <w:delText xml:space="preserve">High ambient temperatures can cause considerable morbidity and mortality in urban areas. </w:delText>
        </w:r>
      </w:del>
      <w:del w:id="2709" w:author="Matthew Chersich" w:date="2024-08-13T21:35:00Z">
        <w:r w:rsidR="00F31347" w:rsidRPr="002E4822" w:rsidDel="0091560D">
          <w:rPr>
            <w:rFonts w:ascii="Nunito" w:eastAsia="Nunito" w:hAnsi="Nunito" w:cs="Nunito"/>
            <w:color w:val="000000" w:themeColor="text1"/>
            <w:sz w:val="20"/>
            <w:rPrChange w:id="2710" w:author="Craig Parker" w:date="2024-08-07T12:23:00Z">
              <w:rPr>
                <w:rFonts w:ascii="Nunito" w:eastAsia="Nunito" w:hAnsi="Nunito" w:cs="Nunito"/>
              </w:rPr>
            </w:rPrChange>
          </w:rPr>
          <w:delText>Temperature gradients and geographic, socio-environmental and demographic factors determine the magnitude and pattern of health impacts</w:delText>
        </w:r>
        <w:r w:rsidR="009511AE" w:rsidRPr="002E4822" w:rsidDel="0091560D">
          <w:rPr>
            <w:rFonts w:ascii="Nunito" w:eastAsia="Nunito" w:hAnsi="Nunito" w:cs="Nunito"/>
            <w:color w:val="000000" w:themeColor="text1"/>
            <w:sz w:val="20"/>
            <w:rPrChange w:id="2711" w:author="Craig Parker" w:date="2024-08-07T12:23:00Z">
              <w:rPr>
                <w:rFonts w:ascii="Nunito" w:eastAsia="Nunito" w:hAnsi="Nunito" w:cs="Nunito"/>
              </w:rPr>
            </w:rPrChange>
          </w:rPr>
          <w:delText xml:space="preserve">. Understanding this complexity is key to developing effective responses that fit </w:delText>
        </w:r>
        <w:r w:rsidR="00F31347" w:rsidRPr="002E4822" w:rsidDel="0091560D">
          <w:rPr>
            <w:rFonts w:ascii="Nunito" w:eastAsia="Nunito" w:hAnsi="Nunito" w:cs="Nunito"/>
            <w:color w:val="000000" w:themeColor="text1"/>
            <w:sz w:val="20"/>
            <w:rPrChange w:id="2712" w:author="Craig Parker" w:date="2024-08-07T12:23:00Z">
              <w:rPr>
                <w:rFonts w:ascii="Nunito" w:eastAsia="Nunito" w:hAnsi="Nunito" w:cs="Nunito"/>
              </w:rPr>
            </w:rPrChange>
          </w:rPr>
          <w:delText>cities' spatial and demographic heterogeneity</w:delText>
        </w:r>
        <w:r w:rsidR="009511AE" w:rsidRPr="002E4822" w:rsidDel="0091560D">
          <w:rPr>
            <w:rFonts w:ascii="Nunito" w:eastAsia="Nunito" w:hAnsi="Nunito" w:cs="Nunito"/>
            <w:color w:val="000000" w:themeColor="text1"/>
            <w:sz w:val="20"/>
            <w:rPrChange w:id="2713" w:author="Craig Parker" w:date="2024-08-07T12:23:00Z">
              <w:rPr>
                <w:rFonts w:ascii="Nunito" w:eastAsia="Nunito" w:hAnsi="Nunito" w:cs="Nunito"/>
              </w:rPr>
            </w:rPrChange>
          </w:rPr>
          <w:delText xml:space="preserve">. This </w:delText>
        </w:r>
        <w:r w:rsidR="00F31347" w:rsidRPr="002E4822" w:rsidDel="0091560D">
          <w:rPr>
            <w:rFonts w:ascii="Nunito" w:eastAsia="Nunito" w:hAnsi="Nunito" w:cs="Nunito"/>
            <w:color w:val="000000" w:themeColor="text1"/>
            <w:sz w:val="20"/>
            <w:rPrChange w:id="2714" w:author="Craig Parker" w:date="2024-08-07T12:23:00Z">
              <w:rPr>
                <w:rFonts w:ascii="Nunito" w:eastAsia="Nunito" w:hAnsi="Nunito" w:cs="Nunito"/>
              </w:rPr>
            </w:rPrChange>
          </w:rPr>
          <w:delText>project, which will take place in Abidjan, Ivory Coast,</w:delText>
        </w:r>
        <w:r w:rsidR="009511AE" w:rsidRPr="002E4822" w:rsidDel="0091560D">
          <w:rPr>
            <w:rFonts w:ascii="Nunito" w:eastAsia="Nunito" w:hAnsi="Nunito" w:cs="Nunito"/>
            <w:color w:val="000000" w:themeColor="text1"/>
            <w:sz w:val="20"/>
            <w:rPrChange w:id="2715" w:author="Craig Parker" w:date="2024-08-07T12:23:00Z">
              <w:rPr>
                <w:rFonts w:ascii="Nunito" w:eastAsia="Nunito" w:hAnsi="Nunito" w:cs="Nunito"/>
              </w:rPr>
            </w:rPrChange>
          </w:rPr>
          <w:delText xml:space="preserve"> and Johannesburg, South Africa, aims to be the most extensive investigation of the risks posed by heat exposure and urbanity in Africa to date.  This will be in aid of developing an early warning system aimed at mitigating the impacts of heat for highly vulnerable group</w:delText>
        </w:r>
        <w:r w:rsidR="00EC6E6B" w:rsidRPr="002E4822" w:rsidDel="0091560D">
          <w:rPr>
            <w:rFonts w:ascii="Nunito" w:eastAsia="Nunito" w:hAnsi="Nunito" w:cs="Nunito"/>
            <w:color w:val="000000" w:themeColor="text1"/>
            <w:sz w:val="20"/>
            <w:rPrChange w:id="2716" w:author="Craig Parker" w:date="2024-08-07T12:23:00Z">
              <w:rPr>
                <w:rFonts w:ascii="Nunito" w:eastAsia="Nunito" w:hAnsi="Nunito" w:cs="Nunito"/>
              </w:rPr>
            </w:rPrChange>
          </w:rPr>
          <w:delText>s</w:delText>
        </w:r>
      </w:del>
      <w:r w:rsidR="00EC6E6B" w:rsidRPr="002E4822">
        <w:rPr>
          <w:rFonts w:ascii="Nunito" w:eastAsia="Nunito" w:hAnsi="Nunito" w:cs="Nunito"/>
          <w:color w:val="000000" w:themeColor="text1"/>
          <w:sz w:val="20"/>
          <w:rPrChange w:id="2717" w:author="Craig Parker" w:date="2024-08-07T12:23:00Z">
            <w:rPr>
              <w:rFonts w:ascii="Nunito" w:eastAsia="Nunito" w:hAnsi="Nunito" w:cs="Nunito"/>
            </w:rPr>
          </w:rPrChange>
        </w:rPr>
        <w:fldChar w:fldCharType="begin">
          <w:fldData xml:space="preserve">PEVuZE5vdGU+PENpdGU+PEF1dGhvcj5KYWNrPC9BdXRob3I+PFllYXI+MjAyNDwvWWVhcj48UmVj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</w:fldData>
        </w:fldChar>
      </w:r>
      <w:r w:rsidR="00EC6E6B" w:rsidRPr="002E4822">
        <w:rPr>
          <w:rFonts w:ascii="Nunito" w:eastAsia="Nunito" w:hAnsi="Nunito" w:cs="Nunito"/>
          <w:color w:val="000000" w:themeColor="text1"/>
          <w:sz w:val="20"/>
          <w:rPrChange w:id="2718" w:author="Craig Parker" w:date="2024-08-07T12:23:00Z">
            <w:rPr>
              <w:rFonts w:ascii="Nunito" w:eastAsia="Nunito" w:hAnsi="Nunito" w:cs="Nunito"/>
            </w:rPr>
          </w:rPrChange>
        </w:rPr>
        <w:instrText xml:space="preserve"> ADDIN EN.CITE </w:instrText>
      </w:r>
      <w:r w:rsidR="00EC6E6B" w:rsidRPr="002E4822">
        <w:rPr>
          <w:rFonts w:ascii="Nunito" w:eastAsia="Nunito" w:hAnsi="Nunito" w:cs="Nunito"/>
          <w:color w:val="000000" w:themeColor="text1"/>
          <w:sz w:val="20"/>
          <w:rPrChange w:id="2719" w:author="Craig Parker" w:date="2024-08-07T12:23:00Z">
            <w:rPr>
              <w:rFonts w:ascii="Nunito" w:eastAsia="Nunito" w:hAnsi="Nunito" w:cs="Nunito"/>
            </w:rPr>
          </w:rPrChange>
        </w:rPr>
        <w:fldChar w:fldCharType="begin">
          <w:fldData xml:space="preserve">PEVuZE5vdGU+PENpdGU+PEF1dGhvcj5KYWNrPC9BdXRob3I+PFllYXI+MjAyNDwvWWVhcj48UmVj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</w:fldData>
        </w:fldChar>
      </w:r>
      <w:r w:rsidR="00EC6E6B" w:rsidRPr="002E4822">
        <w:rPr>
          <w:rFonts w:ascii="Nunito" w:eastAsia="Nunito" w:hAnsi="Nunito" w:cs="Nunito"/>
          <w:color w:val="000000" w:themeColor="text1"/>
          <w:sz w:val="20"/>
          <w:rPrChange w:id="2720" w:author="Craig Parker" w:date="2024-08-07T12:23:00Z">
            <w:rPr>
              <w:rFonts w:ascii="Nunito" w:eastAsia="Nunito" w:hAnsi="Nunito" w:cs="Nunito"/>
            </w:rPr>
          </w:rPrChange>
        </w:rPr>
        <w:instrText xml:space="preserve"> ADDIN EN.CITE.DATA </w:instrText>
      </w:r>
      <w:r w:rsidR="00EC6E6B" w:rsidRPr="00B64181">
        <w:rPr>
          <w:rFonts w:ascii="Nunito" w:eastAsia="Nunito" w:hAnsi="Nunito" w:cs="Nunito"/>
          <w:color w:val="000000" w:themeColor="text1"/>
          <w:sz w:val="20"/>
        </w:rPr>
      </w:r>
      <w:r w:rsidR="00EC6E6B" w:rsidRPr="002E4822">
        <w:rPr>
          <w:rFonts w:ascii="Nunito" w:eastAsia="Nunito" w:hAnsi="Nunito" w:cs="Nunito"/>
          <w:color w:val="000000" w:themeColor="text1"/>
          <w:sz w:val="20"/>
          <w:rPrChange w:id="2721" w:author="Craig Parker" w:date="2024-08-07T12:23:00Z">
            <w:rPr>
              <w:rFonts w:ascii="Nunito" w:eastAsia="Nunito" w:hAnsi="Nunito" w:cs="Nunito"/>
            </w:rPr>
          </w:rPrChange>
        </w:rPr>
        <w:fldChar w:fldCharType="end"/>
      </w:r>
      <w:r w:rsidR="00EC6E6B" w:rsidRPr="00B64181">
        <w:rPr>
          <w:rFonts w:ascii="Nunito" w:eastAsia="Nunito" w:hAnsi="Nunito" w:cs="Nunito"/>
          <w:color w:val="000000" w:themeColor="text1"/>
          <w:sz w:val="20"/>
        </w:rPr>
      </w:r>
      <w:r w:rsidR="00EC6E6B" w:rsidRPr="002E4822">
        <w:rPr>
          <w:rFonts w:ascii="Nunito" w:eastAsia="Nunito" w:hAnsi="Nunito" w:cs="Nunito"/>
          <w:color w:val="000000" w:themeColor="text1"/>
          <w:sz w:val="20"/>
          <w:rPrChange w:id="2722" w:author="Craig Parker" w:date="2024-08-07T12:23:00Z">
            <w:rPr>
              <w:rFonts w:ascii="Nunito" w:eastAsia="Nunito" w:hAnsi="Nunito" w:cs="Nunito"/>
            </w:rPr>
          </w:rPrChange>
        </w:rPr>
        <w:fldChar w:fldCharType="separate"/>
      </w:r>
      <w:r w:rsidR="00EC6E6B" w:rsidRPr="002E4822">
        <w:rPr>
          <w:rFonts w:ascii="Nunito" w:eastAsia="Nunito" w:hAnsi="Nunito" w:cs="Nunito"/>
          <w:noProof/>
          <w:color w:val="000000" w:themeColor="text1"/>
          <w:sz w:val="20"/>
          <w:rPrChange w:id="2723" w:author="Craig Parker" w:date="2024-08-07T12:23:00Z">
            <w:rPr>
              <w:rFonts w:ascii="Nunito" w:eastAsia="Nunito" w:hAnsi="Nunito" w:cs="Nunito"/>
              <w:noProof/>
            </w:rPr>
          </w:rPrChange>
        </w:rPr>
        <w:t>[2]</w:t>
      </w:r>
      <w:r w:rsidR="00EC6E6B" w:rsidRPr="002E4822">
        <w:rPr>
          <w:rFonts w:ascii="Nunito" w:eastAsia="Nunito" w:hAnsi="Nunito" w:cs="Nunito"/>
          <w:color w:val="000000" w:themeColor="text1"/>
          <w:sz w:val="20"/>
          <w:rPrChange w:id="2724" w:author="Craig Parker" w:date="2024-08-07T12:23:00Z">
            <w:rPr>
              <w:rFonts w:ascii="Nunito" w:eastAsia="Nunito" w:hAnsi="Nunito" w:cs="Nunito"/>
            </w:rPr>
          </w:rPrChange>
        </w:rPr>
        <w:fldChar w:fldCharType="end"/>
      </w:r>
      <w:r w:rsidR="009511AE" w:rsidRPr="002E4822">
        <w:rPr>
          <w:rFonts w:ascii="Nunito" w:eastAsia="Nunito" w:hAnsi="Nunito" w:cs="Nunito"/>
          <w:color w:val="000000" w:themeColor="text1"/>
          <w:sz w:val="20"/>
          <w:rPrChange w:id="2725" w:author="Craig Parker" w:date="2024-08-07T12:23:00Z">
            <w:rPr>
              <w:rFonts w:ascii="Nunito" w:eastAsia="Nunito" w:hAnsi="Nunito" w:cs="Nunito"/>
            </w:rPr>
          </w:rPrChange>
        </w:rPr>
        <w:t xml:space="preserve">. </w:t>
      </w:r>
    </w:p>
    <w:p w14:paraId="00000086" w14:textId="77777777" w:rsidR="007813F4" w:rsidRPr="002E4822" w:rsidRDefault="007813F4">
      <w:pPr>
        <w:rPr>
          <w:rFonts w:ascii="Nunito" w:eastAsia="Nunito" w:hAnsi="Nunito" w:cs="Nunito"/>
          <w:color w:val="000000" w:themeColor="text1"/>
          <w:sz w:val="20"/>
          <w:rPrChange w:id="2726" w:author="Craig Parker" w:date="2024-08-07T12:23:00Z">
            <w:rPr>
              <w:rFonts w:ascii="Nunito" w:eastAsia="Nunito" w:hAnsi="Nunito" w:cs="Nunito"/>
            </w:rPr>
          </w:rPrChange>
        </w:rPr>
      </w:pPr>
    </w:p>
    <w:p w14:paraId="00000087" w14:textId="40DF6982" w:rsidR="007813F4" w:rsidDel="00C37C61" w:rsidRDefault="009511AE" w:rsidP="00A735A2">
      <w:pPr>
        <w:pStyle w:val="Heading1"/>
        <w:rPr>
          <w:del w:id="2727" w:author="Craig Parker" w:date="2024-08-14T17:59:00Z" w16du:dateUtc="2024-08-14T15:59:00Z"/>
          <w:rFonts w:eastAsia="Nunito"/>
        </w:rPr>
      </w:pPr>
      <w:bookmarkStart w:id="2728" w:name="_heading=h.datcugn5ly9r" w:colFirst="0" w:colLast="0"/>
      <w:bookmarkEnd w:id="2728"/>
      <w:del w:id="2729" w:author="Craig Parker" w:date="2024-08-14T20:52:00Z" w16du:dateUtc="2024-08-14T18:52:00Z">
        <w:r w:rsidRPr="002E4822" w:rsidDel="00C37C61">
          <w:rPr>
            <w:rFonts w:ascii="Nunito" w:hAnsi="Nunito"/>
            <w:color w:val="000000" w:themeColor="text1"/>
            <w:sz w:val="20"/>
            <w:szCs w:val="20"/>
            <w:rPrChange w:id="2730" w:author="Craig Parker" w:date="2024-08-07T12:23:00Z">
              <w:rPr/>
            </w:rPrChange>
          </w:rPr>
          <w:br w:type="page"/>
        </w:r>
      </w:del>
    </w:p>
    <w:p w14:paraId="17BE586F" w14:textId="77777777" w:rsidR="00C37C61" w:rsidRPr="00C37C61" w:rsidRDefault="00C37C61" w:rsidP="00C37C61">
      <w:pPr>
        <w:rPr>
          <w:ins w:id="2731" w:author="Craig Parker" w:date="2024-08-14T20:52:00Z" w16du:dateUtc="2024-08-14T18:52:00Z"/>
          <w:rFonts w:eastAsia="Nunito"/>
          <w:rPrChange w:id="2732" w:author="Craig Parker" w:date="2024-08-14T20:52:00Z" w16du:dateUtc="2024-08-14T18:52:00Z">
            <w:rPr>
              <w:ins w:id="2733" w:author="Craig Parker" w:date="2024-08-14T20:52:00Z" w16du:dateUtc="2024-08-14T18:52:00Z"/>
              <w:rFonts w:ascii="Nunito" w:eastAsia="Nunito" w:hAnsi="Nunito" w:cs="Nunito"/>
            </w:rPr>
          </w:rPrChange>
        </w:rPr>
        <w:pPrChange w:id="2734" w:author="Craig Parker" w:date="2024-08-14T20:52:00Z" w16du:dateUtc="2024-08-14T18:52:00Z">
          <w:pPr>
            <w:pStyle w:val="Heading1"/>
          </w:pPr>
        </w:pPrChange>
      </w:pPr>
    </w:p>
    <w:p w14:paraId="00000088" w14:textId="61207076" w:rsidR="007813F4" w:rsidRPr="002E4822" w:rsidRDefault="00A735A2" w:rsidP="00C37C61">
      <w:pPr>
        <w:pStyle w:val="Heading1"/>
        <w:numPr>
          <w:ilvl w:val="0"/>
          <w:numId w:val="87"/>
        </w:numPr>
        <w:rPr>
          <w:rFonts w:eastAsia="Nunito"/>
          <w:rPrChange w:id="2735" w:author="Craig Parker" w:date="2024-08-07T12:23:00Z">
            <w:rPr>
              <w:rFonts w:ascii="Nunito" w:eastAsia="Nunito" w:hAnsi="Nunito" w:cs="Nunito"/>
            </w:rPr>
          </w:rPrChange>
        </w:rPr>
        <w:pPrChange w:id="2736" w:author="Craig Parker" w:date="2024-08-14T20:52:00Z" w16du:dateUtc="2024-08-14T18:52:00Z">
          <w:pPr>
            <w:pStyle w:val="Heading1"/>
          </w:pPr>
        </w:pPrChange>
      </w:pPr>
      <w:bookmarkStart w:id="2737" w:name="_Toc172635205"/>
      <w:bookmarkStart w:id="2738" w:name="_Toc173777777"/>
      <w:bookmarkStart w:id="2739" w:name="_Toc174546614"/>
      <w:del w:id="2740" w:author="Craig Parker" w:date="2024-08-14T17:59:00Z" w16du:dateUtc="2024-08-14T15:59:00Z">
        <w:r w:rsidDel="00626B08">
          <w:rPr>
            <w:rFonts w:eastAsia="Nunito"/>
          </w:rPr>
          <w:delText xml:space="preserve">4. </w:delText>
        </w:r>
      </w:del>
      <w:r w:rsidR="52A8C99F" w:rsidRPr="002E4822">
        <w:rPr>
          <w:rFonts w:eastAsia="Nunito"/>
          <w:rPrChange w:id="2741" w:author="Craig Parker" w:date="2024-08-07T12:23:00Z">
            <w:rPr>
              <w:rFonts w:ascii="Nunito" w:eastAsia="Nunito" w:hAnsi="Nunito" w:cs="Nunito"/>
            </w:rPr>
          </w:rPrChange>
        </w:rPr>
        <w:t>Data categories</w:t>
      </w:r>
      <w:bookmarkEnd w:id="2737"/>
      <w:bookmarkEnd w:id="2738"/>
      <w:bookmarkEnd w:id="2739"/>
    </w:p>
    <w:p w14:paraId="00000089" w14:textId="74200A0E" w:rsidR="007813F4" w:rsidRPr="002E4822" w:rsidRDefault="3E93EB8D">
      <w:pPr>
        <w:rPr>
          <w:rFonts w:ascii="Nunito" w:eastAsia="Nunito" w:hAnsi="Nunito" w:cs="Nunito"/>
          <w:color w:val="000000" w:themeColor="text1"/>
          <w:sz w:val="20"/>
          <w:rPrChange w:id="2742" w:author="Craig Parker" w:date="2024-08-07T12:23:00Z">
            <w:rPr>
              <w:rFonts w:ascii="Nunito" w:eastAsia="Nunito" w:hAnsi="Nunito" w:cs="Nunito"/>
            </w:rPr>
          </w:rPrChange>
        </w:rPr>
      </w:pPr>
      <w:r w:rsidRPr="002E4822">
        <w:rPr>
          <w:rFonts w:ascii="Nunito" w:eastAsia="Nunito" w:hAnsi="Nunito" w:cs="Nunito"/>
          <w:color w:val="000000" w:themeColor="text1"/>
          <w:sz w:val="20"/>
          <w:rPrChange w:id="2743" w:author="Craig Parker" w:date="2024-08-07T12:23:00Z">
            <w:rPr>
              <w:rFonts w:ascii="Nunito" w:eastAsia="Nunito" w:hAnsi="Nunito" w:cs="Nunito"/>
            </w:rPr>
          </w:rPrChange>
        </w:rPr>
        <w:t>Multiple categories of data will be used across the project, broadly divided into three categories:</w:t>
      </w:r>
    </w:p>
    <w:p w14:paraId="0000008A" w14:textId="77777777" w:rsidR="007813F4" w:rsidRPr="002E4822" w:rsidRDefault="007813F4">
      <w:pPr>
        <w:rPr>
          <w:rFonts w:ascii="Nunito" w:eastAsia="Nunito" w:hAnsi="Nunito" w:cs="Nunito"/>
          <w:color w:val="000000" w:themeColor="text1"/>
          <w:sz w:val="20"/>
          <w:rPrChange w:id="2744" w:author="Craig Parker" w:date="2024-08-07T12:23:00Z">
            <w:rPr>
              <w:rFonts w:ascii="Nunito" w:eastAsia="Nunito" w:hAnsi="Nunito" w:cs="Nunito"/>
            </w:rPr>
          </w:rPrChange>
        </w:rPr>
      </w:pPr>
    </w:p>
    <w:p w14:paraId="41FFCCD4" w14:textId="10FE6675" w:rsidR="000A7512" w:rsidRDefault="52A8C99F" w:rsidP="006B749C">
      <w:pPr>
        <w:pStyle w:val="Heading2"/>
        <w:numPr>
          <w:ilvl w:val="1"/>
          <w:numId w:val="79"/>
        </w:numPr>
        <w:rPr>
          <w:ins w:id="2745" w:author="Matthew Chersich" w:date="2024-08-13T22:08:00Z"/>
          <w:rStyle w:val="Heading2Char"/>
          <w:rFonts w:ascii="Nunito" w:hAnsi="Nunito"/>
          <w:color w:val="000000" w:themeColor="text1"/>
        </w:rPr>
      </w:pPr>
      <w:bookmarkStart w:id="2746" w:name="_Toc174546615"/>
      <w:r w:rsidRPr="002E4822">
        <w:rPr>
          <w:rStyle w:val="Heading2Char"/>
          <w:rFonts w:ascii="Nunito" w:hAnsi="Nunito"/>
          <w:color w:val="000000" w:themeColor="text1"/>
          <w:rPrChange w:id="2747" w:author="Craig Parker" w:date="2024-08-07T12:23:00Z">
            <w:rPr>
              <w:rStyle w:val="Heading2Char"/>
              <w:rFonts w:ascii="Nunito" w:hAnsi="Nunito"/>
              <w:b/>
              <w:bCs/>
              <w:caps/>
            </w:rPr>
          </w:rPrChange>
        </w:rPr>
        <w:t>Health-related data</w:t>
      </w:r>
      <w:bookmarkEnd w:id="2746"/>
      <w:r w:rsidRPr="002E4822">
        <w:rPr>
          <w:rStyle w:val="Heading2Char"/>
          <w:rFonts w:ascii="Nunito" w:hAnsi="Nunito"/>
          <w:color w:val="000000" w:themeColor="text1"/>
          <w:rPrChange w:id="2748" w:author="Craig Parker" w:date="2024-08-07T12:23:00Z">
            <w:rPr>
              <w:rStyle w:val="Heading2Char"/>
              <w:rFonts w:ascii="Nunito" w:hAnsi="Nunito"/>
              <w:b/>
              <w:bCs/>
              <w:caps/>
            </w:rPr>
          </w:rPrChange>
        </w:rPr>
        <w:t xml:space="preserve"> </w:t>
      </w:r>
    </w:p>
    <w:p w14:paraId="00EDAD8E" w14:textId="75101E3F" w:rsidR="006B749C" w:rsidRPr="006B749C" w:rsidRDefault="006B749C">
      <w:pPr>
        <w:rPr>
          <w:ins w:id="2749" w:author="Craig Parker" w:date="2024-08-06T18:53:00Z"/>
          <w:rFonts w:eastAsiaTheme="majorEastAsia"/>
          <w:b/>
          <w:bCs/>
          <w:rPrChange w:id="2750" w:author="Matthew Chersich" w:date="2024-08-13T22:08:00Z">
            <w:rPr>
              <w:ins w:id="2751" w:author="Craig Parker" w:date="2024-08-06T18:53:00Z"/>
              <w:rStyle w:val="Heading2Char"/>
              <w:rFonts w:ascii="Nunito" w:hAnsi="Nunito"/>
              <w:b w:val="0"/>
              <w:bCs w:val="0"/>
              <w:caps w:val="0"/>
            </w:rPr>
          </w:rPrChange>
        </w:rPr>
        <w:pPrChange w:id="2752" w:author="Matthew Chersich" w:date="2024-08-13T22:08:00Z">
          <w:pPr>
            <w:pStyle w:val="ListParagraph"/>
          </w:pPr>
        </w:pPrChange>
      </w:pPr>
      <w:ins w:id="2753" w:author="Matthew Chersich" w:date="2024-08-13T22:08:00Z">
        <w:r w:rsidRPr="006B749C">
          <w:rPr>
            <w:rFonts w:eastAsiaTheme="majorEastAsia"/>
            <w:b/>
            <w:bCs/>
            <w:rPrChange w:id="2754" w:author="Matthew Chersich" w:date="2024-08-13T22:08:00Z">
              <w:rPr>
                <w:rFonts w:eastAsiaTheme="majorEastAsia" w:cstheme="majorBidi"/>
                <w:b/>
                <w:bCs/>
                <w:caps/>
                <w:sz w:val="20"/>
              </w:rPr>
            </w:rPrChange>
          </w:rPr>
          <w:t>4.1.1 Health outcome data for RP1 and RP1</w:t>
        </w:r>
      </w:ins>
    </w:p>
    <w:p w14:paraId="1DD4BDC9" w14:textId="65DFFD08" w:rsidR="00C11F2A" w:rsidRPr="002E4822" w:rsidRDefault="52A8C99F" w:rsidP="3E93EB8D">
      <w:pPr>
        <w:pStyle w:val="ListParagraph"/>
        <w:rPr>
          <w:rFonts w:ascii="Nunito" w:hAnsi="Nunito"/>
          <w:color w:val="000000" w:themeColor="text1"/>
          <w:sz w:val="20"/>
          <w:rPrChange w:id="2755" w:author="Craig Parker" w:date="2024-08-07T12:23:00Z">
            <w:rPr>
              <w:rFonts w:ascii="Nunito" w:hAnsi="Nunito"/>
              <w:szCs w:val="18"/>
            </w:rPr>
          </w:rPrChange>
        </w:rPr>
      </w:pPr>
      <w:r w:rsidRPr="002E4822">
        <w:rPr>
          <w:rFonts w:ascii="Nunito" w:eastAsia="Nunito" w:hAnsi="Nunito" w:cs="Nunito"/>
          <w:color w:val="000000" w:themeColor="text1"/>
          <w:sz w:val="20"/>
          <w:rPrChange w:id="2756" w:author="Craig Parker" w:date="2024-08-07T12:23:00Z">
            <w:rPr>
              <w:rFonts w:ascii="Nunito" w:eastAsia="Nunito" w:hAnsi="Nunito" w:cs="Nunito"/>
            </w:rPr>
          </w:rPrChange>
        </w:rPr>
        <w:t xml:space="preserve">These data will include data collected from previous clinical cohort and trial studies (e.g. </w:t>
      </w:r>
      <w:ins w:id="2757" w:author="Matthew Chersich" w:date="2024-08-13T22:04:00Z">
        <w:r w:rsidR="006B749C">
          <w:rPr>
            <w:rFonts w:ascii="Nunito" w:eastAsia="Nunito" w:hAnsi="Nunito" w:cs="Nunito"/>
            <w:color w:val="000000" w:themeColor="text1"/>
            <w:sz w:val="20"/>
          </w:rPr>
          <w:t xml:space="preserve">maternal and child cohort studies, </w:t>
        </w:r>
      </w:ins>
      <w:r w:rsidRPr="002E4822">
        <w:rPr>
          <w:rFonts w:ascii="Nunito" w:eastAsia="Nunito" w:hAnsi="Nunito" w:cs="Nunito"/>
          <w:color w:val="000000" w:themeColor="text1"/>
          <w:sz w:val="20"/>
          <w:rPrChange w:id="2758" w:author="Craig Parker" w:date="2024-08-07T12:23:00Z">
            <w:rPr>
              <w:rFonts w:ascii="Nunito" w:eastAsia="Nunito" w:hAnsi="Nunito" w:cs="Nunito"/>
            </w:rPr>
          </w:rPrChange>
        </w:rPr>
        <w:t>HIV treatment trials</w:t>
      </w:r>
      <w:del w:id="2759" w:author="Matthew Chersich" w:date="2024-08-13T22:03:00Z">
        <w:r w:rsidRPr="002E4822" w:rsidDel="006B749C">
          <w:rPr>
            <w:rFonts w:ascii="Nunito" w:eastAsia="Nunito" w:hAnsi="Nunito" w:cs="Nunito"/>
            <w:color w:val="000000" w:themeColor="text1"/>
            <w:sz w:val="20"/>
            <w:rPrChange w:id="2760" w:author="Craig Parker" w:date="2024-08-07T12:23:00Z">
              <w:rPr>
                <w:rFonts w:ascii="Nunito" w:eastAsia="Nunito" w:hAnsi="Nunito" w:cs="Nunito"/>
              </w:rPr>
            </w:rPrChange>
          </w:rPr>
          <w:delText>,</w:delText>
        </w:r>
      </w:del>
      <w:r w:rsidRPr="002E4822">
        <w:rPr>
          <w:rFonts w:ascii="Nunito" w:eastAsia="Nunito" w:hAnsi="Nunito" w:cs="Nunito"/>
          <w:color w:val="000000" w:themeColor="text1"/>
          <w:sz w:val="20"/>
          <w:rPrChange w:id="2761" w:author="Craig Parker" w:date="2024-08-07T12:23:00Z">
            <w:rPr>
              <w:rFonts w:ascii="Nunito" w:eastAsia="Nunito" w:hAnsi="Nunito" w:cs="Nunito"/>
            </w:rPr>
          </w:rPrChange>
        </w:rPr>
        <w:t xml:space="preserve"> </w:t>
      </w:r>
      <w:ins w:id="2762" w:author="Matthew Chersich" w:date="2024-08-13T22:03:00Z">
        <w:r w:rsidR="006B749C">
          <w:rPr>
            <w:rFonts w:ascii="Nunito" w:eastAsia="Nunito" w:hAnsi="Nunito" w:cs="Nunito"/>
            <w:color w:val="000000" w:themeColor="text1"/>
            <w:sz w:val="20"/>
          </w:rPr>
          <w:t xml:space="preserve">and </w:t>
        </w:r>
      </w:ins>
      <w:r w:rsidRPr="002E4822">
        <w:rPr>
          <w:rFonts w:ascii="Nunito" w:eastAsia="Nunito" w:hAnsi="Nunito" w:cs="Nunito"/>
          <w:color w:val="000000" w:themeColor="text1"/>
          <w:sz w:val="20"/>
          <w:rPrChange w:id="2763" w:author="Craig Parker" w:date="2024-08-07T12:23:00Z">
            <w:rPr>
              <w:rFonts w:ascii="Nunito" w:eastAsia="Nunito" w:hAnsi="Nunito" w:cs="Nunito"/>
            </w:rPr>
          </w:rPrChange>
        </w:rPr>
        <w:t>COVID studies)</w:t>
      </w:r>
      <w:ins w:id="2764" w:author="Matthew Chersich" w:date="2024-08-13T22:04:00Z">
        <w:r w:rsidR="006B749C">
          <w:rPr>
            <w:rFonts w:ascii="Nunito" w:eastAsia="Nunito" w:hAnsi="Nunito" w:cs="Nunito"/>
            <w:color w:val="000000" w:themeColor="text1"/>
            <w:sz w:val="20"/>
          </w:rPr>
          <w:t xml:space="preserve">. Data sources </w:t>
        </w:r>
      </w:ins>
      <w:ins w:id="2765" w:author="Matthew Chersich" w:date="2024-08-13T22:05:00Z">
        <w:r w:rsidR="006B749C">
          <w:rPr>
            <w:rFonts w:ascii="Nunito" w:eastAsia="Nunito" w:hAnsi="Nunito" w:cs="Nunito"/>
            <w:color w:val="000000" w:themeColor="text1"/>
            <w:sz w:val="20"/>
          </w:rPr>
          <w:t>and criteria for inclusion of studies vary between the two RPs.</w:t>
        </w:r>
      </w:ins>
      <w:del w:id="2766" w:author="Matthew Chersich" w:date="2024-08-13T22:04:00Z">
        <w:r w:rsidRPr="002E4822" w:rsidDel="006B749C">
          <w:rPr>
            <w:rFonts w:ascii="Nunito" w:eastAsia="Nunito" w:hAnsi="Nunito" w:cs="Nunito"/>
            <w:color w:val="000000" w:themeColor="text1"/>
            <w:sz w:val="20"/>
            <w:rPrChange w:id="2767" w:author="Craig Parker" w:date="2024-08-07T12:23:00Z">
              <w:rPr>
                <w:rFonts w:ascii="Nunito" w:eastAsia="Nunito" w:hAnsi="Nunito" w:cs="Nunito"/>
              </w:rPr>
            </w:rPrChange>
          </w:rPr>
          <w:delText xml:space="preserve">, some involving pregnant women, postpartum women and their infants up to </w:delText>
        </w:r>
      </w:del>
      <w:customXmlDelRangeStart w:id="2768" w:author="Matthew Chersich" w:date="2024-08-13T22:04:00Z"/>
      <w:sdt>
        <w:sdtPr>
          <w:rPr>
            <w:rFonts w:ascii="Nunito" w:hAnsi="Nunito"/>
            <w:color w:val="000000" w:themeColor="text1"/>
            <w:sz w:val="20"/>
          </w:rPr>
          <w:tag w:val="goog_rdk_2"/>
          <w:id w:val="1146010566"/>
          <w:placeholder>
            <w:docPart w:val="DefaultPlaceholder_1081868574"/>
          </w:placeholder>
        </w:sdtPr>
        <w:sdtContent>
          <w:customXmlDelRangeEnd w:id="2768"/>
          <w:del w:id="2769" w:author="Matthew Chersich" w:date="2024-08-13T22:04:00Z">
            <w:r w:rsidRPr="002E4822" w:rsidDel="006B749C">
              <w:rPr>
                <w:rFonts w:ascii="Nunito" w:eastAsia="Nunito" w:hAnsi="Nunito" w:cs="Nunito"/>
                <w:color w:val="000000" w:themeColor="text1"/>
                <w:sz w:val="20"/>
                <w:rPrChange w:id="2770" w:author="Craig Parker" w:date="2024-08-07T12:23:00Z">
                  <w:rPr/>
                </w:rPrChange>
              </w:rPr>
              <w:delText>1</w:delText>
            </w:r>
          </w:del>
          <w:customXmlDelRangeStart w:id="2771" w:author="Matthew Chersich" w:date="2024-08-13T22:04:00Z"/>
        </w:sdtContent>
      </w:sdt>
      <w:customXmlDelRangeEnd w:id="2771"/>
      <w:customXmlDelRangeStart w:id="2772" w:author="Matthew Chersich" w:date="2024-08-13T22:04:00Z"/>
      <w:sdt>
        <w:sdtPr>
          <w:rPr>
            <w:rFonts w:ascii="Nunito" w:hAnsi="Nunito"/>
            <w:color w:val="000000" w:themeColor="text1"/>
            <w:sz w:val="20"/>
          </w:rPr>
          <w:tag w:val="goog_rdk_3"/>
          <w:id w:val="-267006887"/>
          <w:placeholder>
            <w:docPart w:val="DefaultPlaceholder_1081868574"/>
          </w:placeholder>
          <w:showingPlcHdr/>
        </w:sdtPr>
        <w:sdtContent>
          <w:customXmlDelRangeEnd w:id="2772"/>
          <w:customXmlDelRangeStart w:id="2773" w:author="Matthew Chersich" w:date="2024-08-13T22:04:00Z"/>
        </w:sdtContent>
      </w:sdt>
      <w:customXmlDelRangeEnd w:id="2773"/>
      <w:del w:id="2774" w:author="Matthew Chersich" w:date="2024-08-13T22:04:00Z">
        <w:r w:rsidRPr="002E4822" w:rsidDel="006B749C">
          <w:rPr>
            <w:rFonts w:ascii="Nunito" w:eastAsia="Nunito" w:hAnsi="Nunito" w:cs="Nunito"/>
            <w:color w:val="000000" w:themeColor="text1"/>
            <w:sz w:val="20"/>
            <w:rPrChange w:id="2775" w:author="Craig Parker" w:date="2024-08-07T12:23:00Z">
              <w:rPr>
                <w:rFonts w:ascii="Nunito" w:eastAsia="Nunito" w:hAnsi="Nunito" w:cs="Nunito"/>
              </w:rPr>
            </w:rPrChange>
          </w:rPr>
          <w:delText xml:space="preserve"> years of age)</w:delText>
        </w:r>
      </w:del>
    </w:p>
    <w:p w14:paraId="681FD931" w14:textId="2ED62A02" w:rsidR="00C11F2A" w:rsidRPr="002E4822" w:rsidRDefault="3E93EB8D" w:rsidP="3E93EB8D">
      <w:pPr>
        <w:pStyle w:val="ListParagraph"/>
        <w:rPr>
          <w:rFonts w:ascii="Nunito" w:hAnsi="Nunito"/>
          <w:color w:val="000000" w:themeColor="text1"/>
          <w:sz w:val="20"/>
          <w:rPrChange w:id="2776" w:author="Craig Parker" w:date="2024-08-07T12:23:00Z">
            <w:rPr>
              <w:rFonts w:ascii="Nunito" w:hAnsi="Nunito"/>
            </w:rPr>
          </w:rPrChange>
        </w:rPr>
      </w:pPr>
      <w:r w:rsidRPr="002E4822">
        <w:rPr>
          <w:rFonts w:ascii="Nunito" w:eastAsia="Nunito" w:hAnsi="Nunito" w:cs="Nunito"/>
          <w:b/>
          <w:bCs/>
          <w:color w:val="000000" w:themeColor="text1"/>
          <w:sz w:val="20"/>
          <w:rPrChange w:id="2777" w:author="Craig Parker" w:date="2024-08-07T12:23:00Z">
            <w:rPr>
              <w:rFonts w:ascii="Nunito" w:eastAsia="Nunito" w:hAnsi="Nunito" w:cs="Nunito"/>
              <w:b/>
              <w:bCs/>
              <w:i/>
              <w:iCs/>
            </w:rPr>
          </w:rPrChange>
        </w:rPr>
        <w:t>Health-related data for RP1</w:t>
      </w:r>
      <w:r w:rsidRPr="002E4822">
        <w:rPr>
          <w:rFonts w:ascii="Nunito" w:eastAsia="Nunito" w:hAnsi="Nunito" w:cs="Nunito"/>
          <w:color w:val="000000" w:themeColor="text1"/>
          <w:sz w:val="20"/>
          <w:rPrChange w:id="2778" w:author="Craig Parker" w:date="2024-08-07T12:23:00Z">
            <w:rPr>
              <w:rFonts w:ascii="Nunito" w:eastAsia="Nunito" w:hAnsi="Nunito" w:cs="Nunito"/>
            </w:rPr>
          </w:rPrChange>
        </w:rPr>
        <w:t xml:space="preserve"> </w:t>
      </w:r>
      <w:del w:id="2779" w:author="Matthew Chersich" w:date="2024-08-13T22:05:00Z">
        <w:r w:rsidRPr="002E4822" w:rsidDel="006B749C">
          <w:rPr>
            <w:rFonts w:ascii="Nunito" w:eastAsia="Nunito" w:hAnsi="Nunito" w:cs="Nunito"/>
            <w:color w:val="000000" w:themeColor="text1"/>
            <w:sz w:val="20"/>
            <w:rPrChange w:id="2780" w:author="Craig Parker" w:date="2024-08-07T12:23:00Z">
              <w:rPr>
                <w:rFonts w:ascii="Nunito" w:eastAsia="Nunito" w:hAnsi="Nunito" w:cs="Nunito"/>
              </w:rPr>
            </w:rPrChange>
          </w:rPr>
          <w:delText xml:space="preserve">will </w:delText>
        </w:r>
      </w:del>
      <w:ins w:id="2781" w:author="Matthew Chersich" w:date="2024-08-13T22:05:00Z">
        <w:r w:rsidR="006B749C">
          <w:rPr>
            <w:rFonts w:ascii="Nunito" w:eastAsia="Nunito" w:hAnsi="Nunito" w:cs="Nunito"/>
            <w:color w:val="000000" w:themeColor="text1"/>
            <w:sz w:val="20"/>
          </w:rPr>
          <w:t>were</w:t>
        </w:r>
      </w:ins>
      <w:del w:id="2782" w:author="Matthew Chersich" w:date="2024-08-13T22:05:00Z">
        <w:r w:rsidRPr="002E4822" w:rsidDel="006B749C">
          <w:rPr>
            <w:rFonts w:ascii="Nunito" w:eastAsia="Nunito" w:hAnsi="Nunito" w:cs="Nunito"/>
            <w:color w:val="000000" w:themeColor="text1"/>
            <w:sz w:val="20"/>
            <w:rPrChange w:id="2783" w:author="Craig Parker" w:date="2024-08-07T12:23:00Z">
              <w:rPr>
                <w:rFonts w:ascii="Nunito" w:eastAsia="Nunito" w:hAnsi="Nunito" w:cs="Nunito"/>
              </w:rPr>
            </w:rPrChange>
          </w:rPr>
          <w:delText>be</w:delText>
        </w:r>
      </w:del>
      <w:r w:rsidRPr="002E4822">
        <w:rPr>
          <w:rFonts w:ascii="Nunito" w:eastAsia="Nunito" w:hAnsi="Nunito" w:cs="Nunito"/>
          <w:color w:val="000000" w:themeColor="text1"/>
          <w:sz w:val="20"/>
          <w:rPrChange w:id="2784" w:author="Craig Parker" w:date="2024-08-07T12:23:00Z">
            <w:rPr>
              <w:rFonts w:ascii="Nunito" w:eastAsia="Nunito" w:hAnsi="Nunito" w:cs="Nunito"/>
            </w:rPr>
          </w:rPrChange>
        </w:rPr>
        <w:t xml:space="preserve"> identified through a systematic review, mapping large (n&gt;1000) longitudinal studies on pregnant women </w:t>
      </w:r>
      <w:ins w:id="2785" w:author="Matthew Chersich" w:date="2024-08-13T22:06:00Z">
        <w:r w:rsidR="006B749C">
          <w:rPr>
            <w:rFonts w:ascii="Nunito" w:eastAsia="Nunito" w:hAnsi="Nunito" w:cs="Nunito"/>
            <w:color w:val="000000" w:themeColor="text1"/>
            <w:sz w:val="20"/>
          </w:rPr>
          <w:t xml:space="preserve">and children </w:t>
        </w:r>
      </w:ins>
      <w:r w:rsidRPr="002E4822">
        <w:rPr>
          <w:rFonts w:ascii="Nunito" w:eastAsia="Nunito" w:hAnsi="Nunito" w:cs="Nunito"/>
          <w:color w:val="000000" w:themeColor="text1"/>
          <w:sz w:val="20"/>
          <w:rPrChange w:id="2786" w:author="Craig Parker" w:date="2024-08-07T12:23:00Z">
            <w:rPr>
              <w:rFonts w:ascii="Nunito" w:eastAsia="Nunito" w:hAnsi="Nunito" w:cs="Nunito"/>
            </w:rPr>
          </w:rPrChange>
        </w:rPr>
        <w:t xml:space="preserve">in </w:t>
      </w:r>
      <w:proofErr w:type="spellStart"/>
      <w:r w:rsidRPr="002E4822">
        <w:rPr>
          <w:rFonts w:ascii="Nunito" w:eastAsia="Nunito" w:hAnsi="Nunito" w:cs="Nunito"/>
          <w:color w:val="000000" w:themeColor="text1"/>
          <w:sz w:val="20"/>
          <w:rPrChange w:id="2787" w:author="Craig Parker" w:date="2024-08-07T12:23:00Z">
            <w:rPr>
              <w:rFonts w:ascii="Nunito" w:eastAsia="Nunito" w:hAnsi="Nunito" w:cs="Nunito"/>
            </w:rPr>
          </w:rPrChange>
        </w:rPr>
        <w:t>sSA</w:t>
      </w:r>
      <w:proofErr w:type="spellEnd"/>
      <w:r w:rsidRPr="002E4822">
        <w:rPr>
          <w:rFonts w:ascii="Nunito" w:eastAsia="Nunito" w:hAnsi="Nunito" w:cs="Nunito"/>
          <w:color w:val="000000" w:themeColor="text1"/>
          <w:sz w:val="20"/>
          <w:rPrChange w:id="2788" w:author="Craig Parker" w:date="2024-08-07T12:23:00Z">
            <w:rPr>
              <w:rFonts w:ascii="Nunito" w:eastAsia="Nunito" w:hAnsi="Nunito" w:cs="Nunito"/>
            </w:rPr>
          </w:rPrChange>
        </w:rPr>
        <w:t>.  These data will be acquired through direct engagement with the study PI or other appropriate study custodians or through existing data-sharing platforms that store or curate research data, such as WWARN</w:t>
      </w:r>
      <w:del w:id="2789" w:author="Matthew Chersich" w:date="2024-08-13T22:06:00Z">
        <w:r w:rsidRPr="002E4822" w:rsidDel="006B749C">
          <w:rPr>
            <w:rFonts w:ascii="Nunito" w:eastAsia="Nunito" w:hAnsi="Nunito" w:cs="Nunito"/>
            <w:color w:val="000000" w:themeColor="text1"/>
            <w:sz w:val="20"/>
            <w:rPrChange w:id="2790" w:author="Craig Parker" w:date="2024-08-07T12:23:00Z">
              <w:rPr>
                <w:rFonts w:ascii="Nunito" w:eastAsia="Nunito" w:hAnsi="Nunito" w:cs="Nunito"/>
              </w:rPr>
            </w:rPrChange>
          </w:rPr>
          <w:delText xml:space="preserve"> and BMGFKi</w:delText>
        </w:r>
      </w:del>
      <w:ins w:id="2791" w:author="Matthew Chersich" w:date="2024-08-13T22:06:00Z">
        <w:r w:rsidR="006B749C">
          <w:rPr>
            <w:rFonts w:ascii="Nunito" w:eastAsia="Nunito" w:hAnsi="Nunito" w:cs="Nunito"/>
            <w:color w:val="000000" w:themeColor="text1"/>
            <w:sz w:val="20"/>
          </w:rPr>
          <w:t xml:space="preserve"> </w:t>
        </w:r>
      </w:ins>
      <w:del w:id="2792" w:author="Matthew Chersich" w:date="2024-08-13T22:06:00Z">
        <w:r w:rsidRPr="002E4822" w:rsidDel="006B749C">
          <w:rPr>
            <w:rFonts w:ascii="Nunito" w:eastAsia="Nunito" w:hAnsi="Nunito" w:cs="Nunito"/>
            <w:color w:val="000000" w:themeColor="text1"/>
            <w:sz w:val="20"/>
            <w:rPrChange w:id="2793" w:author="Craig Parker" w:date="2024-08-07T12:23:00Z">
              <w:rPr>
                <w:rFonts w:ascii="Nunito" w:eastAsia="Nunito" w:hAnsi="Nunito" w:cs="Nunito"/>
              </w:rPr>
            </w:rPrChange>
          </w:rPr>
          <w:delText xml:space="preserve">.  When the data indexed on data-sharing platforms only includes the metadata or missing important variables, then the study PI would need to be contacted for primary data, in which case, an agreement with the original project/source would then be initiated. </w:delText>
        </w:r>
      </w:del>
      <w:r w:rsidRPr="002E4822">
        <w:rPr>
          <w:rFonts w:ascii="Nunito" w:eastAsia="Nunito" w:hAnsi="Nunito" w:cs="Nunito"/>
          <w:color w:val="000000" w:themeColor="text1"/>
          <w:sz w:val="20"/>
          <w:rPrChange w:id="2794" w:author="Craig Parker" w:date="2024-08-07T12:23:00Z">
            <w:rPr>
              <w:rFonts w:ascii="Nunito" w:eastAsia="Nunito" w:hAnsi="Nunito" w:cs="Nunito"/>
            </w:rPr>
          </w:rPrChange>
        </w:rPr>
        <w:t>(See RP1 Protocol Document for full details)</w:t>
      </w:r>
      <w:ins w:id="2795" w:author="Matthew Chersich" w:date="2024-08-13T22:06:00Z">
        <w:r w:rsidR="006B749C">
          <w:rPr>
            <w:rFonts w:ascii="Nunito" w:eastAsia="Nunito" w:hAnsi="Nunito" w:cs="Nunito"/>
            <w:color w:val="000000" w:themeColor="text1"/>
            <w:sz w:val="20"/>
          </w:rPr>
          <w:t>.</w:t>
        </w:r>
      </w:ins>
    </w:p>
    <w:p w14:paraId="0000008D" w14:textId="0D12FCAE" w:rsidR="007813F4" w:rsidRDefault="3E93EB8D" w:rsidP="3E93EB8D">
      <w:pPr>
        <w:pStyle w:val="ListParagraph"/>
        <w:rPr>
          <w:ins w:id="2796" w:author="Matthew Chersich" w:date="2024-08-13T22:08:00Z"/>
          <w:rFonts w:ascii="Nunito" w:eastAsia="Nunito" w:hAnsi="Nunito" w:cs="Nunito"/>
          <w:color w:val="000000" w:themeColor="text1"/>
          <w:sz w:val="20"/>
        </w:rPr>
      </w:pPr>
      <w:del w:id="2797" w:author="Craig Parker" w:date="2024-08-06T18:54:00Z">
        <w:r w:rsidRPr="002E4822" w:rsidDel="60C54407">
          <w:rPr>
            <w:rFonts w:ascii="Nunito" w:eastAsia="Nunito" w:hAnsi="Nunito" w:cs="Nunito"/>
            <w:b/>
            <w:bCs/>
            <w:color w:val="000000" w:themeColor="text1"/>
            <w:sz w:val="20"/>
            <w:rPrChange w:id="2798" w:author="Craig Parker" w:date="2024-08-07T12:23:00Z">
              <w:rPr>
                <w:rFonts w:ascii="Nunito" w:eastAsia="Nunito" w:hAnsi="Nunito" w:cs="Nunito"/>
                <w:b/>
                <w:bCs/>
                <w:i/>
                <w:iCs/>
              </w:rPr>
            </w:rPrChange>
          </w:rPr>
          <w:delText>Health-relateddata</w:delText>
        </w:r>
      </w:del>
      <w:ins w:id="2799" w:author="Craig Parker" w:date="2024-08-06T18:54:00Z">
        <w:r w:rsidR="60C54407" w:rsidRPr="002E4822">
          <w:rPr>
            <w:rFonts w:ascii="Nunito" w:eastAsia="Nunito" w:hAnsi="Nunito" w:cs="Nunito"/>
            <w:b/>
            <w:bCs/>
            <w:color w:val="000000" w:themeColor="text1"/>
            <w:sz w:val="20"/>
            <w:rPrChange w:id="2800" w:author="Craig Parker" w:date="2024-08-07T12:23:00Z">
              <w:rPr>
                <w:rFonts w:ascii="Nunito" w:eastAsia="Nunito" w:hAnsi="Nunito" w:cs="Nunito"/>
                <w:b/>
                <w:bCs/>
                <w:i/>
                <w:iCs/>
              </w:rPr>
            </w:rPrChange>
          </w:rPr>
          <w:t>Health-related data</w:t>
        </w:r>
      </w:ins>
      <w:r w:rsidR="60C54407" w:rsidRPr="002E4822">
        <w:rPr>
          <w:rFonts w:ascii="Nunito" w:eastAsia="Nunito" w:hAnsi="Nunito" w:cs="Nunito"/>
          <w:b/>
          <w:bCs/>
          <w:color w:val="000000" w:themeColor="text1"/>
          <w:sz w:val="20"/>
          <w:rPrChange w:id="2801" w:author="Craig Parker" w:date="2024-08-07T12:23:00Z">
            <w:rPr>
              <w:rFonts w:ascii="Nunito" w:eastAsia="Nunito" w:hAnsi="Nunito" w:cs="Nunito"/>
              <w:b/>
              <w:bCs/>
              <w:i/>
              <w:iCs/>
            </w:rPr>
          </w:rPrChange>
        </w:rPr>
        <w:t xml:space="preserve"> for RP2</w:t>
      </w:r>
      <w:r w:rsidR="60C54407" w:rsidRPr="002E4822">
        <w:rPr>
          <w:rFonts w:ascii="Nunito" w:eastAsia="Nunito" w:hAnsi="Nunito" w:cs="Nunito"/>
          <w:b/>
          <w:bCs/>
          <w:color w:val="000000" w:themeColor="text1"/>
          <w:sz w:val="20"/>
          <w:rPrChange w:id="2802" w:author="Craig Parker" w:date="2024-08-07T12:23:00Z">
            <w:rPr>
              <w:rFonts w:ascii="Nunito" w:eastAsia="Nunito" w:hAnsi="Nunito" w:cs="Nunito"/>
              <w:b/>
              <w:bCs/>
            </w:rPr>
          </w:rPrChange>
        </w:rPr>
        <w:t xml:space="preserve"> </w:t>
      </w:r>
      <w:r w:rsidR="60C54407" w:rsidRPr="002E4822">
        <w:rPr>
          <w:rFonts w:ascii="Nunito" w:eastAsia="Nunito" w:hAnsi="Nunito" w:cs="Nunito"/>
          <w:color w:val="000000" w:themeColor="text1"/>
          <w:sz w:val="20"/>
          <w:rPrChange w:id="2803" w:author="Craig Parker" w:date="2024-08-07T12:23:00Z">
            <w:rPr>
              <w:rFonts w:ascii="Nunito" w:eastAsia="Nunito" w:hAnsi="Nunito" w:cs="Nunito"/>
            </w:rPr>
          </w:rPrChange>
        </w:rPr>
        <w:t xml:space="preserve">will focus on datasets generated by clinical trials or cohorts undertaken in the case study cities (initially Johannesburg and Abidjan). Datasets will be </w:t>
      </w:r>
      <w:del w:id="2804" w:author="Matthew Chersich" w:date="2024-08-13T22:07:00Z">
        <w:r w:rsidR="60C54407" w:rsidRPr="002E4822" w:rsidDel="006B749C">
          <w:rPr>
            <w:rFonts w:ascii="Nunito" w:eastAsia="Nunito" w:hAnsi="Nunito" w:cs="Nunito"/>
            <w:color w:val="000000" w:themeColor="text1"/>
            <w:sz w:val="20"/>
            <w:rPrChange w:id="2805" w:author="Craig Parker" w:date="2024-08-07T12:23:00Z">
              <w:rPr>
                <w:rFonts w:ascii="Nunito" w:eastAsia="Nunito" w:hAnsi="Nunito" w:cs="Nunito"/>
              </w:rPr>
            </w:rPrChange>
          </w:rPr>
          <w:delText xml:space="preserve">identified </w:delText>
        </w:r>
      </w:del>
      <w:ins w:id="2806" w:author="Matthew Chersich" w:date="2024-08-13T22:07:00Z">
        <w:r w:rsidR="006B749C">
          <w:rPr>
            <w:rFonts w:ascii="Nunito" w:eastAsia="Nunito" w:hAnsi="Nunito" w:cs="Nunito"/>
            <w:color w:val="000000" w:themeColor="text1"/>
            <w:sz w:val="20"/>
          </w:rPr>
          <w:t>included</w:t>
        </w:r>
        <w:r w:rsidR="006B749C" w:rsidRPr="002E4822">
          <w:rPr>
            <w:rFonts w:ascii="Nunito" w:eastAsia="Nunito" w:hAnsi="Nunito" w:cs="Nunito"/>
            <w:color w:val="000000" w:themeColor="text1"/>
            <w:sz w:val="20"/>
            <w:rPrChange w:id="2807" w:author="Craig Parker" w:date="2024-08-07T12:23:00Z">
              <w:rPr>
                <w:rFonts w:ascii="Nunito" w:eastAsia="Nunito" w:hAnsi="Nunito" w:cs="Nunito"/>
              </w:rPr>
            </w:rPrChange>
          </w:rPr>
          <w:t xml:space="preserve"> </w:t>
        </w:r>
      </w:ins>
      <w:r w:rsidR="60C54407" w:rsidRPr="002E4822">
        <w:rPr>
          <w:rFonts w:ascii="Nunito" w:eastAsia="Nunito" w:hAnsi="Nunito" w:cs="Nunito"/>
          <w:color w:val="000000" w:themeColor="text1"/>
          <w:sz w:val="20"/>
          <w:rPrChange w:id="2808" w:author="Craig Parker" w:date="2024-08-07T12:23:00Z">
            <w:rPr>
              <w:rFonts w:ascii="Nunito" w:eastAsia="Nunito" w:hAnsi="Nunito" w:cs="Nunito"/>
            </w:rPr>
          </w:rPrChange>
        </w:rPr>
        <w:t>based on the trial's scale and the availability of geospatial variables (e.g., clinic locations or other geospatial information) to allow spatial mapping of health outcomes and the intersection with socio-economic spatial mapping and climate variable spatial mapping</w:t>
      </w:r>
      <w:ins w:id="2809" w:author="Matthew Chersich" w:date="2024-08-13T22:07:00Z">
        <w:r w:rsidR="006B749C">
          <w:rPr>
            <w:rFonts w:ascii="Nunito" w:eastAsia="Nunito" w:hAnsi="Nunito" w:cs="Nunito"/>
            <w:color w:val="000000" w:themeColor="text1"/>
            <w:sz w:val="20"/>
          </w:rPr>
          <w:t xml:space="preserve"> (See RP2 Protocol Document for full details).</w:t>
        </w:r>
      </w:ins>
      <w:del w:id="2810" w:author="Matthew Chersich" w:date="2024-08-13T22:07:00Z">
        <w:r w:rsidR="60C54407" w:rsidRPr="002E4822" w:rsidDel="006B749C">
          <w:rPr>
            <w:rFonts w:ascii="Nunito" w:eastAsia="Nunito" w:hAnsi="Nunito" w:cs="Nunito"/>
            <w:color w:val="000000" w:themeColor="text1"/>
            <w:sz w:val="20"/>
            <w:rPrChange w:id="2811" w:author="Craig Parker" w:date="2024-08-07T12:23:00Z">
              <w:rPr>
                <w:rFonts w:ascii="Nunito" w:eastAsia="Nunito" w:hAnsi="Nunito" w:cs="Nunito"/>
              </w:rPr>
            </w:rPrChange>
          </w:rPr>
          <w:delText>.</w:delText>
        </w:r>
      </w:del>
      <w:del w:id="2812" w:author="Craig Parker" w:date="2024-08-06T18:55:00Z">
        <w:r w:rsidRPr="002E4822" w:rsidDel="60C54407">
          <w:rPr>
            <w:rFonts w:ascii="Nunito" w:hAnsi="Nunito" w:cs="Nunito"/>
            <w:color w:val="000000" w:themeColor="text1"/>
            <w:sz w:val="20"/>
            <w:rPrChange w:id="2813" w:author="Craig Parker" w:date="2024-08-07T12:23:00Z">
              <w:rPr/>
            </w:rPrChange>
          </w:rPr>
          <w:delText>￼</w:delText>
        </w:r>
      </w:del>
    </w:p>
    <w:p w14:paraId="7A924205" w14:textId="246D5304" w:rsidR="006B749C" w:rsidRDefault="006B749C" w:rsidP="3E93EB8D">
      <w:pPr>
        <w:pStyle w:val="ListParagraph"/>
        <w:rPr>
          <w:ins w:id="2814" w:author="Matthew Chersich" w:date="2024-08-13T22:10:00Z"/>
          <w:rFonts w:ascii="Nunito" w:eastAsia="Nunito" w:hAnsi="Nunito" w:cs="Nunito"/>
          <w:b/>
          <w:bCs/>
          <w:color w:val="000000" w:themeColor="text1"/>
          <w:sz w:val="20"/>
        </w:rPr>
      </w:pPr>
      <w:ins w:id="2815" w:author="Matthew Chersich" w:date="2024-08-13T22:08:00Z">
        <w:r w:rsidRPr="006B749C">
          <w:rPr>
            <w:rFonts w:ascii="Nunito" w:eastAsia="Nunito" w:hAnsi="Nunito" w:cs="Nunito"/>
            <w:b/>
            <w:bCs/>
            <w:color w:val="000000" w:themeColor="text1"/>
            <w:sz w:val="20"/>
            <w:rPrChange w:id="2816" w:author="Matthew Chersich" w:date="2024-08-13T22:09:00Z">
              <w:rPr>
                <w:rFonts w:ascii="Nunito" w:eastAsia="Nunito" w:hAnsi="Nunito" w:cs="Nunito"/>
                <w:color w:val="000000" w:themeColor="text1"/>
                <w:sz w:val="20"/>
              </w:rPr>
            </w:rPrChange>
          </w:rPr>
          <w:lastRenderedPageBreak/>
          <w:t>4.1.2 Categories of data</w:t>
        </w:r>
      </w:ins>
      <w:ins w:id="2817" w:author="Matthew Chersich" w:date="2024-08-13T22:09:00Z">
        <w:r w:rsidRPr="006B749C">
          <w:rPr>
            <w:rFonts w:ascii="Nunito" w:eastAsia="Nunito" w:hAnsi="Nunito" w:cs="Nunito"/>
            <w:b/>
            <w:bCs/>
            <w:color w:val="000000" w:themeColor="text1"/>
            <w:sz w:val="20"/>
            <w:rPrChange w:id="2818" w:author="Matthew Chersich" w:date="2024-08-13T22:09:00Z">
              <w:rPr>
                <w:rFonts w:ascii="Nunito" w:eastAsia="Nunito" w:hAnsi="Nunito" w:cs="Nunito"/>
                <w:color w:val="000000" w:themeColor="text1"/>
                <w:sz w:val="20"/>
              </w:rPr>
            </w:rPrChange>
          </w:rPr>
          <w:t>, by harmonization and deidentification status</w:t>
        </w:r>
      </w:ins>
      <w:ins w:id="2819" w:author="Matthew Chersich" w:date="2024-08-13T22:08:00Z">
        <w:r w:rsidRPr="006B749C">
          <w:rPr>
            <w:rFonts w:ascii="Nunito" w:eastAsia="Nunito" w:hAnsi="Nunito" w:cs="Nunito"/>
            <w:b/>
            <w:bCs/>
            <w:color w:val="000000" w:themeColor="text1"/>
            <w:sz w:val="20"/>
            <w:rPrChange w:id="2820" w:author="Matthew Chersich" w:date="2024-08-13T22:09:00Z">
              <w:rPr>
                <w:rFonts w:ascii="Nunito" w:eastAsia="Nunito" w:hAnsi="Nunito" w:cs="Nunito"/>
                <w:color w:val="000000" w:themeColor="text1"/>
                <w:sz w:val="20"/>
              </w:rPr>
            </w:rPrChange>
          </w:rPr>
          <w:t xml:space="preserve"> </w:t>
        </w:r>
      </w:ins>
    </w:p>
    <w:p w14:paraId="071C5726" w14:textId="3EADEBE4" w:rsidR="006B749C" w:rsidRPr="006B749C" w:rsidRDefault="006B749C" w:rsidP="3E93EB8D">
      <w:pPr>
        <w:pStyle w:val="ListParagraph"/>
        <w:rPr>
          <w:rFonts w:ascii="Nunito" w:eastAsia="Nunito" w:hAnsi="Nunito"/>
          <w:color w:val="000000" w:themeColor="text1"/>
          <w:sz w:val="20"/>
          <w:rPrChange w:id="2821" w:author="Matthew Chersich" w:date="2024-08-13T22:11:00Z">
            <w:rPr>
              <w:rFonts w:ascii="Nunito" w:eastAsia="Nunito" w:hAnsi="Nunito"/>
            </w:rPr>
          </w:rPrChange>
        </w:rPr>
      </w:pPr>
      <w:ins w:id="2822" w:author="Matthew Chersich" w:date="2024-08-13T22:10:00Z">
        <w:r w:rsidRPr="006B749C">
          <w:rPr>
            <w:rFonts w:ascii="Nunito" w:eastAsia="Nunito" w:hAnsi="Nunito" w:cs="Nunito"/>
            <w:color w:val="000000" w:themeColor="text1"/>
            <w:sz w:val="20"/>
            <w:rPrChange w:id="2823" w:author="Matthew Chersich" w:date="2024-08-13T22:11:00Z">
              <w:rPr>
                <w:rFonts w:ascii="Nunito" w:eastAsia="Nunito" w:hAnsi="Nunito" w:cs="Nunito"/>
                <w:b/>
                <w:bCs/>
                <w:color w:val="000000" w:themeColor="text1"/>
                <w:sz w:val="20"/>
              </w:rPr>
            </w:rPrChange>
          </w:rPr>
          <w:t>Health data takes four forms, moving from original individual-level study data</w:t>
        </w:r>
      </w:ins>
      <w:ins w:id="2824" w:author="Matthew Chersich" w:date="2024-08-13T22:11:00Z">
        <w:r w:rsidRPr="006B749C">
          <w:rPr>
            <w:rFonts w:ascii="Nunito" w:eastAsia="Nunito" w:hAnsi="Nunito" w:cs="Nunito"/>
            <w:color w:val="000000" w:themeColor="text1"/>
            <w:sz w:val="20"/>
            <w:rPrChange w:id="2825" w:author="Matthew Chersich" w:date="2024-08-13T22:11:00Z">
              <w:rPr>
                <w:rFonts w:ascii="Nunito" w:eastAsia="Nunito" w:hAnsi="Nunito" w:cs="Nunito"/>
                <w:b/>
                <w:bCs/>
                <w:color w:val="000000" w:themeColor="text1"/>
                <w:sz w:val="20"/>
              </w:rPr>
            </w:rPrChange>
          </w:rPr>
          <w:t xml:space="preserve"> to aggregated inferential data.</w:t>
        </w:r>
      </w:ins>
      <w:ins w:id="2826" w:author="Matthew Chersich" w:date="2024-08-13T22:10:00Z">
        <w:r w:rsidRPr="006B749C">
          <w:rPr>
            <w:rFonts w:ascii="Nunito" w:eastAsia="Nunito" w:hAnsi="Nunito" w:cs="Nunito"/>
            <w:color w:val="000000" w:themeColor="text1"/>
            <w:sz w:val="20"/>
            <w:rPrChange w:id="2827" w:author="Matthew Chersich" w:date="2024-08-13T22:11:00Z">
              <w:rPr>
                <w:rFonts w:ascii="Nunito" w:eastAsia="Nunito" w:hAnsi="Nunito" w:cs="Nunito"/>
                <w:b/>
                <w:bCs/>
                <w:color w:val="000000" w:themeColor="text1"/>
                <w:sz w:val="20"/>
              </w:rPr>
            </w:rPrChange>
          </w:rPr>
          <w:t xml:space="preserve"> </w:t>
        </w:r>
      </w:ins>
      <w:ins w:id="2828" w:author="Matthew Chersich" w:date="2024-08-13T22:27:00Z">
        <w:r w:rsidR="00572F71">
          <w:rPr>
            <w:rFonts w:ascii="Nunito" w:eastAsia="Nunito" w:hAnsi="Nunito" w:cs="Nunito"/>
            <w:color w:val="000000" w:themeColor="text1"/>
            <w:sz w:val="20"/>
          </w:rPr>
          <w:t>This categorization helps ensure</w:t>
        </w:r>
      </w:ins>
      <w:moveToRangeStart w:id="2829" w:author="Matthew Chersich" w:date="2024-08-13T22:27:00Z" w:name="move174480446"/>
      <w:moveTo w:id="2830" w:author="Matthew Chersich" w:date="2024-08-13T22:27:00Z">
        <w:del w:id="2831" w:author="Matthew Chersich" w:date="2024-08-13T22:27:00Z">
          <w:r w:rsidR="00572F71" w:rsidRPr="000059DF" w:rsidDel="00572F71">
            <w:rPr>
              <w:rFonts w:ascii="Nunito" w:eastAsia="Nunito" w:hAnsi="Nunito" w:cs="Nunito"/>
              <w:color w:val="000000" w:themeColor="text1"/>
              <w:sz w:val="20"/>
              <w:lang w:val="en-ZA"/>
            </w:rPr>
            <w:delText>The project ensures data management while</w:delText>
          </w:r>
        </w:del>
        <w:r w:rsidR="00572F71" w:rsidRPr="000059DF">
          <w:rPr>
            <w:rFonts w:ascii="Nunito" w:eastAsia="Nunito" w:hAnsi="Nunito" w:cs="Nunito"/>
            <w:color w:val="000000" w:themeColor="text1"/>
            <w:sz w:val="20"/>
            <w:lang w:val="en-ZA"/>
          </w:rPr>
          <w:t xml:space="preserve"> adher</w:t>
        </w:r>
      </w:moveTo>
      <w:ins w:id="2832" w:author="Matthew Chersich" w:date="2024-08-13T22:27:00Z">
        <w:r w:rsidR="00572F71">
          <w:rPr>
            <w:rFonts w:ascii="Nunito" w:eastAsia="Nunito" w:hAnsi="Nunito" w:cs="Nunito"/>
            <w:color w:val="000000" w:themeColor="text1"/>
            <w:sz w:val="20"/>
            <w:lang w:val="en-ZA"/>
          </w:rPr>
          <w:t>ence</w:t>
        </w:r>
      </w:ins>
      <w:moveTo w:id="2833" w:author="Matthew Chersich" w:date="2024-08-13T22:27:00Z">
        <w:del w:id="2834" w:author="Matthew Chersich" w:date="2024-08-13T22:27:00Z">
          <w:r w:rsidR="00572F71" w:rsidRPr="000059DF" w:rsidDel="00572F71">
            <w:rPr>
              <w:rFonts w:ascii="Nunito" w:eastAsia="Nunito" w:hAnsi="Nunito" w:cs="Nunito"/>
              <w:color w:val="000000" w:themeColor="text1"/>
              <w:sz w:val="20"/>
              <w:lang w:val="en-ZA"/>
            </w:rPr>
            <w:delText>ing</w:delText>
          </w:r>
        </w:del>
        <w:r w:rsidR="00572F71" w:rsidRPr="000059DF">
          <w:rPr>
            <w:rFonts w:ascii="Nunito" w:eastAsia="Nunito" w:hAnsi="Nunito" w:cs="Nunito"/>
            <w:color w:val="000000" w:themeColor="text1"/>
            <w:sz w:val="20"/>
            <w:lang w:val="en-ZA"/>
          </w:rPr>
          <w:t xml:space="preserve"> to ethical and legal standards</w:t>
        </w:r>
      </w:moveTo>
      <w:ins w:id="2835" w:author="Matthew Chersich" w:date="2024-08-13T22:27:00Z">
        <w:r w:rsidR="00572F71">
          <w:rPr>
            <w:rFonts w:ascii="Nunito" w:eastAsia="Nunito" w:hAnsi="Nunito" w:cs="Nunito"/>
            <w:color w:val="000000" w:themeColor="text1"/>
            <w:sz w:val="20"/>
            <w:lang w:val="en-ZA"/>
          </w:rPr>
          <w:t xml:space="preserve">, </w:t>
        </w:r>
      </w:ins>
      <w:moveTo w:id="2836" w:author="Matthew Chersich" w:date="2024-08-13T22:27:00Z">
        <w:del w:id="2837" w:author="Matthew Chersich" w:date="2024-08-13T22:27:00Z">
          <w:r w:rsidR="00572F71" w:rsidRPr="000059DF" w:rsidDel="00572F71">
            <w:rPr>
              <w:rFonts w:ascii="Nunito" w:eastAsia="Nunito" w:hAnsi="Nunito" w:cs="Nunito"/>
              <w:color w:val="000000" w:themeColor="text1"/>
              <w:sz w:val="20"/>
              <w:lang w:val="en-ZA"/>
            </w:rPr>
            <w:delText xml:space="preserve"> by structuring health-related data into these categories. This approach </w:delText>
          </w:r>
        </w:del>
        <w:r w:rsidR="00572F71" w:rsidRPr="000059DF">
          <w:rPr>
            <w:rFonts w:ascii="Nunito" w:eastAsia="Nunito" w:hAnsi="Nunito" w:cs="Nunito"/>
            <w:color w:val="000000" w:themeColor="text1"/>
            <w:sz w:val="20"/>
            <w:lang w:val="en-ZA"/>
          </w:rPr>
          <w:t>facilitates collaborative research, enables new partners to join the consortium, and ensures that data privacy and protection are maintained throughout the project's lifecycle.</w:t>
        </w:r>
      </w:moveTo>
      <w:moveToRangeEnd w:id="2829"/>
    </w:p>
    <w:p w14:paraId="6724CDF0" w14:textId="0BE6592C" w:rsidR="00C11F2A" w:rsidRPr="002E4822" w:rsidRDefault="52A8C99F">
      <w:pPr>
        <w:pStyle w:val="Heading3"/>
        <w:rPr>
          <w:rFonts w:ascii="Nunito" w:hAnsi="Nunito"/>
          <w:color w:val="000000" w:themeColor="text1"/>
          <w:lang w:val="en-ZA"/>
          <w:rPrChange w:id="2838" w:author="Craig Parker" w:date="2024-08-07T12:23:00Z">
            <w:rPr>
              <w:rFonts w:ascii="Nunito" w:hAnsi="Nunito"/>
              <w:lang w:val="en-ZA"/>
            </w:rPr>
          </w:rPrChange>
        </w:rPr>
        <w:pPrChange w:id="2839" w:author="Craig Parker" w:date="2024-08-07T10:40:00Z">
          <w:pPr>
            <w:pStyle w:val="Heading2"/>
            <w:numPr>
              <w:ilvl w:val="1"/>
              <w:numId w:val="40"/>
            </w:numPr>
            <w:ind w:left="720" w:hanging="360"/>
          </w:pPr>
        </w:pPrChange>
      </w:pPr>
      <w:bookmarkStart w:id="2840" w:name="_Toc174546616"/>
      <w:r w:rsidRPr="002E4822">
        <w:rPr>
          <w:rFonts w:ascii="Nunito" w:hAnsi="Nunito"/>
          <w:color w:val="000000" w:themeColor="text1"/>
          <w:sz w:val="20"/>
          <w:szCs w:val="20"/>
          <w:lang w:val="en-ZA"/>
          <w:rPrChange w:id="2841" w:author="Craig Parker" w:date="2024-08-07T12:23:00Z">
            <w:rPr>
              <w:rFonts w:ascii="Nunito" w:hAnsi="Nunito"/>
              <w:lang w:val="en-ZA"/>
            </w:rPr>
          </w:rPrChange>
        </w:rPr>
        <w:t>Original study Data</w:t>
      </w:r>
      <w:del w:id="2842" w:author="Craig Parker" w:date="2024-08-14T20:50:00Z" w16du:dateUtc="2024-08-14T18:50:00Z">
        <w:r w:rsidRPr="002E4822" w:rsidDel="00C37C61">
          <w:rPr>
            <w:rFonts w:ascii="Nunito" w:hAnsi="Nunito"/>
            <w:color w:val="000000" w:themeColor="text1"/>
            <w:sz w:val="20"/>
            <w:szCs w:val="20"/>
            <w:lang w:val="en-ZA"/>
            <w:rPrChange w:id="2843" w:author="Craig Parker" w:date="2024-08-07T12:23:00Z">
              <w:rPr>
                <w:rFonts w:ascii="Nunito" w:hAnsi="Nunito"/>
                <w:lang w:val="en-ZA"/>
              </w:rPr>
            </w:rPrChange>
          </w:rPr>
          <w:delText>:</w:delText>
        </w:r>
        <w:bookmarkEnd w:id="2840"/>
        <w:r w:rsidRPr="002E4822" w:rsidDel="00C37C61">
          <w:rPr>
            <w:rFonts w:ascii="Nunito" w:hAnsi="Nunito"/>
            <w:color w:val="000000" w:themeColor="text1"/>
            <w:sz w:val="20"/>
            <w:szCs w:val="20"/>
            <w:lang w:val="en-ZA"/>
            <w:rPrChange w:id="2844" w:author="Craig Parker" w:date="2024-08-07T12:23:00Z">
              <w:rPr>
                <w:rFonts w:ascii="Nunito" w:hAnsi="Nunito"/>
                <w:lang w:val="en-ZA"/>
              </w:rPr>
            </w:rPrChange>
          </w:rPr>
          <w:delText xml:space="preserve"> </w:delText>
        </w:r>
      </w:del>
    </w:p>
    <w:p w14:paraId="20662E0A" w14:textId="626B3437" w:rsidR="00D00C6D" w:rsidRPr="002E4822" w:rsidRDefault="60C54407" w:rsidP="00C11F2A">
      <w:pPr>
        <w:rPr>
          <w:rFonts w:ascii="Nunito" w:eastAsia="Nunito" w:hAnsi="Nunito"/>
          <w:color w:val="000000" w:themeColor="text1"/>
          <w:sz w:val="20"/>
          <w:lang w:val="en-ZA"/>
          <w:rPrChange w:id="2845" w:author="Craig Parker" w:date="2024-08-07T12:23:00Z">
            <w:rPr>
              <w:rFonts w:ascii="Nunito" w:eastAsia="Nunito" w:hAnsi="Nunito"/>
              <w:lang w:val="en-ZA"/>
            </w:rPr>
          </w:rPrChange>
        </w:rPr>
      </w:pPr>
      <w:r w:rsidRPr="002E4822">
        <w:rPr>
          <w:rFonts w:ascii="Nunito" w:eastAsia="Nunito" w:hAnsi="Nunito"/>
          <w:color w:val="000000" w:themeColor="text1"/>
          <w:sz w:val="20"/>
          <w:lang w:val="en-ZA"/>
          <w:rPrChange w:id="2846" w:author="Craig Parker" w:date="2024-08-07T12:23:00Z">
            <w:rPr>
              <w:rFonts w:ascii="Nunito" w:eastAsia="Nunito" w:hAnsi="Nunito"/>
              <w:lang w:val="en-ZA"/>
            </w:rPr>
          </w:rPrChange>
        </w:rPr>
        <w:t>This category includes raw, unprocessed</w:t>
      </w:r>
      <w:ins w:id="2847" w:author="Craig Parker" w:date="2024-08-14T18:31:00Z" w16du:dateUtc="2024-08-14T16:31:00Z">
        <w:r w:rsidR="00D00C6D">
          <w:rPr>
            <w:rFonts w:ascii="Nunito" w:eastAsia="Nunito" w:hAnsi="Nunito"/>
            <w:color w:val="000000" w:themeColor="text1"/>
            <w:sz w:val="20"/>
            <w:lang w:val="en-ZA"/>
          </w:rPr>
          <w:t xml:space="preserve"> health</w:t>
        </w:r>
      </w:ins>
      <w:r w:rsidRPr="002E4822">
        <w:rPr>
          <w:rFonts w:ascii="Nunito" w:eastAsia="Nunito" w:hAnsi="Nunito"/>
          <w:color w:val="000000" w:themeColor="text1"/>
          <w:sz w:val="20"/>
          <w:lang w:val="en-ZA"/>
          <w:rPrChange w:id="2848" w:author="Craig Parker" w:date="2024-08-07T12:23:00Z">
            <w:rPr>
              <w:rFonts w:ascii="Nunito" w:eastAsia="Nunito" w:hAnsi="Nunito"/>
              <w:lang w:val="en-ZA"/>
            </w:rPr>
          </w:rPrChange>
        </w:rPr>
        <w:t xml:space="preserve"> data collected directly through various cohort studies and clinical trials</w:t>
      </w:r>
      <w:ins w:id="2849" w:author="Matthew Chersich" w:date="2024-08-13T22:09:00Z">
        <w:r w:rsidR="006B749C">
          <w:rPr>
            <w:rFonts w:ascii="Nunito" w:eastAsia="Nunito" w:hAnsi="Nunito"/>
            <w:color w:val="000000" w:themeColor="text1"/>
            <w:sz w:val="20"/>
            <w:lang w:val="en-ZA"/>
          </w:rPr>
          <w:t xml:space="preserve"> that </w:t>
        </w:r>
        <w:proofErr w:type="spellStart"/>
        <w:r w:rsidR="006B749C">
          <w:rPr>
            <w:rFonts w:ascii="Nunito" w:eastAsia="Nunito" w:hAnsi="Nunito"/>
            <w:color w:val="000000" w:themeColor="text1"/>
            <w:sz w:val="20"/>
            <w:lang w:val="en-ZA"/>
          </w:rPr>
          <w:t>fulfil</w:t>
        </w:r>
      </w:ins>
      <w:ins w:id="2850" w:author="Matthew Chersich" w:date="2024-08-13T22:10:00Z">
        <w:r w:rsidR="006B749C">
          <w:rPr>
            <w:rFonts w:ascii="Nunito" w:eastAsia="Nunito" w:hAnsi="Nunito"/>
            <w:color w:val="000000" w:themeColor="text1"/>
            <w:sz w:val="20"/>
            <w:lang w:val="en-ZA"/>
          </w:rPr>
          <w:t>l</w:t>
        </w:r>
      </w:ins>
      <w:proofErr w:type="spellEnd"/>
      <w:ins w:id="2851" w:author="Matthew Chersich" w:date="2024-08-13T22:09:00Z">
        <w:r w:rsidR="006B749C">
          <w:rPr>
            <w:rFonts w:ascii="Nunito" w:eastAsia="Nunito" w:hAnsi="Nunito"/>
            <w:color w:val="000000" w:themeColor="text1"/>
            <w:sz w:val="20"/>
            <w:lang w:val="en-ZA"/>
          </w:rPr>
          <w:t xml:space="preserve"> the study eligibility </w:t>
        </w:r>
      </w:ins>
      <w:ins w:id="2852" w:author="Matthew Chersich" w:date="2024-08-13T22:10:00Z">
        <w:r w:rsidR="006B749C">
          <w:rPr>
            <w:rFonts w:ascii="Nunito" w:eastAsia="Nunito" w:hAnsi="Nunito"/>
            <w:color w:val="000000" w:themeColor="text1"/>
            <w:sz w:val="20"/>
            <w:lang w:val="en-ZA"/>
          </w:rPr>
          <w:t>criteria</w:t>
        </w:r>
      </w:ins>
      <w:r w:rsidRPr="002E4822">
        <w:rPr>
          <w:rFonts w:ascii="Nunito" w:eastAsia="Nunito" w:hAnsi="Nunito"/>
          <w:color w:val="000000" w:themeColor="text1"/>
          <w:sz w:val="20"/>
          <w:lang w:val="en-ZA"/>
          <w:rPrChange w:id="2853" w:author="Craig Parker" w:date="2024-08-07T12:23:00Z">
            <w:rPr>
              <w:rFonts w:ascii="Nunito" w:eastAsia="Nunito" w:hAnsi="Nunito"/>
              <w:lang w:val="en-ZA"/>
            </w:rPr>
          </w:rPrChange>
        </w:rPr>
        <w:t>. Th</w:t>
      </w:r>
      <w:ins w:id="2854" w:author="Craig Parker" w:date="2024-08-14T18:31:00Z" w16du:dateUtc="2024-08-14T16:31:00Z">
        <w:r w:rsidR="00D00C6D">
          <w:rPr>
            <w:rFonts w:ascii="Nunito" w:eastAsia="Nunito" w:hAnsi="Nunito"/>
            <w:color w:val="000000" w:themeColor="text1"/>
            <w:sz w:val="20"/>
            <w:lang w:val="en-ZA"/>
          </w:rPr>
          <w:t>is</w:t>
        </w:r>
      </w:ins>
      <w:del w:id="2855" w:author="Craig Parker" w:date="2024-08-14T18:31:00Z" w16du:dateUtc="2024-08-14T16:31:00Z">
        <w:r w:rsidRPr="002E4822" w:rsidDel="00D00C6D">
          <w:rPr>
            <w:rFonts w:ascii="Nunito" w:eastAsia="Nunito" w:hAnsi="Nunito"/>
            <w:color w:val="000000" w:themeColor="text1"/>
            <w:sz w:val="20"/>
            <w:lang w:val="en-ZA"/>
            <w:rPrChange w:id="2856" w:author="Craig Parker" w:date="2024-08-07T12:23:00Z">
              <w:rPr>
                <w:rFonts w:ascii="Nunito" w:eastAsia="Nunito" w:hAnsi="Nunito"/>
                <w:lang w:val="en-ZA"/>
              </w:rPr>
            </w:rPrChange>
          </w:rPr>
          <w:delText>is</w:delText>
        </w:r>
      </w:del>
      <w:r w:rsidRPr="002E4822">
        <w:rPr>
          <w:rFonts w:ascii="Nunito" w:eastAsia="Nunito" w:hAnsi="Nunito"/>
          <w:color w:val="000000" w:themeColor="text1"/>
          <w:sz w:val="20"/>
          <w:lang w:val="en-ZA"/>
          <w:rPrChange w:id="2857" w:author="Craig Parker" w:date="2024-08-07T12:23:00Z">
            <w:rPr>
              <w:rFonts w:ascii="Nunito" w:eastAsia="Nunito" w:hAnsi="Nunito"/>
              <w:lang w:val="en-ZA"/>
            </w:rPr>
          </w:rPrChange>
        </w:rPr>
        <w:t xml:space="preserve"> data is owned by the data providers who conducted or commissioned the studies. The original study data is retained for five years following the termination of </w:t>
      </w:r>
      <w:commentRangeStart w:id="2858"/>
      <w:commentRangeStart w:id="2859"/>
      <w:commentRangeStart w:id="2860"/>
      <w:r w:rsidRPr="002E4822">
        <w:rPr>
          <w:rFonts w:ascii="Nunito" w:eastAsia="Nunito" w:hAnsi="Nunito"/>
          <w:color w:val="000000" w:themeColor="text1"/>
          <w:sz w:val="20"/>
          <w:lang w:val="en-ZA"/>
          <w:rPrChange w:id="2861" w:author="Craig Parker" w:date="2024-08-07T12:23:00Z">
            <w:rPr>
              <w:rFonts w:ascii="Nunito" w:eastAsia="Nunito" w:hAnsi="Nunito"/>
              <w:lang w:val="en-ZA"/>
            </w:rPr>
          </w:rPrChange>
        </w:rPr>
        <w:t>the</w:t>
      </w:r>
      <w:commentRangeEnd w:id="2858"/>
      <w:r w:rsidR="006B749C">
        <w:rPr>
          <w:rStyle w:val="CommentReference"/>
        </w:rPr>
        <w:commentReference w:id="2858"/>
      </w:r>
      <w:commentRangeEnd w:id="2859"/>
      <w:r w:rsidR="00D00C6D">
        <w:rPr>
          <w:rStyle w:val="CommentReference"/>
        </w:rPr>
        <w:commentReference w:id="2859"/>
      </w:r>
      <w:commentRangeEnd w:id="2860"/>
      <w:r w:rsidR="00D00C6D">
        <w:rPr>
          <w:rStyle w:val="CommentReference"/>
        </w:rPr>
        <w:commentReference w:id="2860"/>
      </w:r>
      <w:r w:rsidRPr="002E4822">
        <w:rPr>
          <w:rFonts w:ascii="Nunito" w:eastAsia="Nunito" w:hAnsi="Nunito"/>
          <w:color w:val="000000" w:themeColor="text1"/>
          <w:sz w:val="20"/>
          <w:lang w:val="en-ZA"/>
          <w:rPrChange w:id="2862" w:author="Craig Parker" w:date="2024-08-07T12:23:00Z">
            <w:rPr>
              <w:rFonts w:ascii="Nunito" w:eastAsia="Nunito" w:hAnsi="Nunito"/>
              <w:lang w:val="en-ZA"/>
            </w:rPr>
          </w:rPrChange>
        </w:rPr>
        <w:t xml:space="preserve"> project or the Data Transfer Agreement (DTA). </w:t>
      </w:r>
      <w:commentRangeStart w:id="2863"/>
      <w:del w:id="2864" w:author="Craig Parker" w:date="2024-08-14T18:31:00Z" w16du:dateUtc="2024-08-14T16:31:00Z">
        <w:r w:rsidRPr="006B749C" w:rsidDel="00D00C6D">
          <w:rPr>
            <w:rFonts w:ascii="Nunito" w:eastAsia="Nunito" w:hAnsi="Nunito"/>
            <w:color w:val="000000" w:themeColor="text1"/>
            <w:sz w:val="20"/>
            <w:highlight w:val="yellow"/>
            <w:lang w:val="en-ZA"/>
            <w:rPrChange w:id="2865" w:author="Matthew Chersich" w:date="2024-08-13T22:12:00Z">
              <w:rPr>
                <w:rFonts w:ascii="Nunito" w:eastAsia="Nunito" w:hAnsi="Nunito"/>
                <w:lang w:val="en-ZA"/>
              </w:rPr>
            </w:rPrChange>
          </w:rPr>
          <w:delText>Access</w:delText>
        </w:r>
        <w:commentRangeEnd w:id="2863"/>
        <w:r w:rsidR="006B749C" w:rsidDel="00D00C6D">
          <w:rPr>
            <w:rStyle w:val="CommentReference"/>
          </w:rPr>
          <w:commentReference w:id="2863"/>
        </w:r>
        <w:r w:rsidRPr="006B749C" w:rsidDel="00D00C6D">
          <w:rPr>
            <w:rFonts w:ascii="Nunito" w:eastAsia="Nunito" w:hAnsi="Nunito"/>
            <w:color w:val="000000" w:themeColor="text1"/>
            <w:sz w:val="20"/>
            <w:highlight w:val="yellow"/>
            <w:lang w:val="en-ZA"/>
            <w:rPrChange w:id="2866" w:author="Matthew Chersich" w:date="2024-08-13T22:12:00Z">
              <w:rPr>
                <w:rFonts w:ascii="Nunito" w:eastAsia="Nunito" w:hAnsi="Nunito"/>
                <w:lang w:val="en-ZA"/>
              </w:rPr>
            </w:rPrChange>
          </w:rPr>
          <w:delText xml:space="preserve"> to this data is restricted to a small team of data managers within the </w:delText>
        </w:r>
        <w:r w:rsidRPr="006B749C" w:rsidDel="00D00C6D">
          <w:rPr>
            <w:rFonts w:ascii="Nunito" w:eastAsia="Nunito" w:hAnsi="Nunito"/>
            <w:color w:val="000000" w:themeColor="text1"/>
            <w:sz w:val="20"/>
            <w:highlight w:val="yellow"/>
            <w:rPrChange w:id="2867" w:author="Matthew Chersich" w:date="2024-08-13T22:12:00Z">
              <w:rPr>
                <w:rFonts w:ascii="Nunito" w:eastAsia="Nunito" w:hAnsi="Nunito"/>
              </w:rPr>
            </w:rPrChange>
          </w:rPr>
          <w:delText>HE²AT</w:delText>
        </w:r>
        <w:r w:rsidRPr="006B749C" w:rsidDel="00D00C6D">
          <w:rPr>
            <w:rFonts w:ascii="Nunito" w:eastAsia="Nunito" w:hAnsi="Nunito"/>
            <w:color w:val="000000" w:themeColor="text1"/>
            <w:sz w:val="20"/>
            <w:highlight w:val="yellow"/>
            <w:lang w:val="en-ZA"/>
            <w:rPrChange w:id="2868" w:author="Matthew Chersich" w:date="2024-08-13T22:12:00Z">
              <w:rPr>
                <w:rFonts w:ascii="Nunito" w:eastAsia="Nunito" w:hAnsi="Nunito"/>
                <w:lang w:val="en-ZA"/>
              </w:rPr>
            </w:rPrChange>
          </w:rPr>
          <w:delText xml:space="preserve"> Center’s DMAC</w:delText>
        </w:r>
        <w:r w:rsidRPr="006B749C" w:rsidDel="00D00C6D">
          <w:rPr>
            <w:rFonts w:ascii="Nunito" w:eastAsia="Nunito" w:hAnsi="Nunito"/>
            <w:color w:val="000000" w:themeColor="text1"/>
            <w:sz w:val="20"/>
            <w:highlight w:val="yellow"/>
            <w:lang w:val="en-ZA"/>
            <w:rPrChange w:id="2869" w:author="Matthew Chersich" w:date="2024-08-13T22:12:00Z">
              <w:rPr>
                <w:rFonts w:ascii="Nunito" w:eastAsia="Nunito" w:hAnsi="Nunito"/>
                <w:color w:val="000000" w:themeColor="text1"/>
                <w:sz w:val="20"/>
                <w:lang w:val="en-ZA"/>
              </w:rPr>
            </w:rPrChange>
          </w:rPr>
          <w:delText>.</w:delText>
        </w:r>
        <w:r w:rsidRPr="006B749C" w:rsidDel="00D00C6D">
          <w:rPr>
            <w:rFonts w:ascii="Nunito" w:eastAsia="Nunito" w:hAnsi="Nunito"/>
            <w:color w:val="000000" w:themeColor="text1"/>
            <w:sz w:val="20"/>
            <w:highlight w:val="yellow"/>
            <w:lang w:val="en-ZA"/>
            <w:rPrChange w:id="2870" w:author="Matthew Chersich" w:date="2024-08-13T22:12:00Z">
              <w:rPr>
                <w:rFonts w:ascii="Nunito" w:eastAsia="Nunito" w:hAnsi="Nunito"/>
                <w:lang w:val="en-ZA"/>
              </w:rPr>
            </w:rPrChange>
          </w:rPr>
          <w:delText xml:space="preserve"> Regarding identifiability, the source data is protected pseudonymous data, meaning it has been de-identified </w:delText>
        </w:r>
      </w:del>
      <w:del w:id="2871" w:author="Craig Parker" w:date="2024-08-08T08:21:00Z">
        <w:r w:rsidR="3E93EB8D" w:rsidRPr="006B749C" w:rsidDel="60C54407">
          <w:rPr>
            <w:rFonts w:ascii="Nunito" w:eastAsia="Nunito" w:hAnsi="Nunito"/>
            <w:color w:val="000000" w:themeColor="text1"/>
            <w:sz w:val="20"/>
            <w:highlight w:val="yellow"/>
            <w:lang w:val="en-ZA"/>
            <w:rPrChange w:id="2872" w:author="Matthew Chersich" w:date="2024-08-13T22:12:00Z">
              <w:rPr>
                <w:rFonts w:ascii="Nunito" w:eastAsia="Nunito" w:hAnsi="Nunito"/>
                <w:lang w:val="en-ZA"/>
              </w:rPr>
            </w:rPrChange>
          </w:rPr>
          <w:delText>in compliance with the Protection of Personal Information Act (POPIA)</w:delText>
        </w:r>
      </w:del>
      <w:del w:id="2873" w:author="Craig Parker" w:date="2024-08-14T18:31:00Z" w16du:dateUtc="2024-08-14T16:31:00Z">
        <w:r w:rsidRPr="006B749C" w:rsidDel="00D00C6D">
          <w:rPr>
            <w:rFonts w:ascii="Nunito" w:eastAsia="Nunito" w:hAnsi="Nunito"/>
            <w:color w:val="000000" w:themeColor="text1"/>
            <w:sz w:val="20"/>
            <w:highlight w:val="yellow"/>
            <w:lang w:val="en-ZA"/>
            <w:rPrChange w:id="2874" w:author="Matthew Chersich" w:date="2024-08-13T22:12:00Z">
              <w:rPr>
                <w:rFonts w:ascii="Nunito" w:eastAsia="Nunito" w:hAnsi="Nunito"/>
                <w:lang w:val="en-ZA"/>
              </w:rPr>
            </w:rPrChange>
          </w:rPr>
          <w:delText xml:space="preserve">. However, it still contains indirect identifiers such as dates and addresses </w:delText>
        </w:r>
      </w:del>
      <w:ins w:id="2875" w:author="Matthew Chersich" w:date="2024-08-13T22:12:00Z">
        <w:del w:id="2876" w:author="Craig Parker" w:date="2024-08-14T18:31:00Z" w16du:dateUtc="2024-08-14T16:31:00Z">
          <w:r w:rsidR="006B749C" w:rsidRPr="006B749C" w:rsidDel="00D00C6D">
            <w:rPr>
              <w:rFonts w:ascii="Nunito" w:eastAsia="Nunito" w:hAnsi="Nunito"/>
              <w:color w:val="000000" w:themeColor="text1"/>
              <w:sz w:val="20"/>
              <w:highlight w:val="yellow"/>
              <w:lang w:val="en-ZA"/>
              <w:rPrChange w:id="2877" w:author="Matthew Chersich" w:date="2024-08-13T22:12:00Z">
                <w:rPr>
                  <w:rFonts w:ascii="Nunito" w:eastAsia="Nunito" w:hAnsi="Nunito"/>
                  <w:color w:val="000000" w:themeColor="text1"/>
                  <w:sz w:val="20"/>
                  <w:lang w:val="en-ZA"/>
                </w:rPr>
              </w:rPrChange>
            </w:rPr>
            <w:delText>some form of geolocation</w:delText>
          </w:r>
          <w:r w:rsidR="006B749C" w:rsidRPr="006B749C" w:rsidDel="00D00C6D">
            <w:rPr>
              <w:rFonts w:ascii="Nunito" w:eastAsia="Nunito" w:hAnsi="Nunito"/>
              <w:color w:val="000000" w:themeColor="text1"/>
              <w:sz w:val="20"/>
              <w:highlight w:val="yellow"/>
              <w:lang w:val="en-ZA"/>
              <w:rPrChange w:id="2878" w:author="Matthew Chersich" w:date="2024-08-13T22:12:00Z">
                <w:rPr>
                  <w:rFonts w:ascii="Nunito" w:eastAsia="Nunito" w:hAnsi="Nunito"/>
                  <w:lang w:val="en-ZA"/>
                </w:rPr>
              </w:rPrChange>
            </w:rPr>
            <w:delText xml:space="preserve"> </w:delText>
          </w:r>
        </w:del>
      </w:ins>
      <w:del w:id="2879" w:author="Craig Parker" w:date="2024-08-14T18:31:00Z" w16du:dateUtc="2024-08-14T16:31:00Z">
        <w:r w:rsidRPr="006B749C" w:rsidDel="00D00C6D">
          <w:rPr>
            <w:rFonts w:ascii="Nunito" w:eastAsia="Nunito" w:hAnsi="Nunito"/>
            <w:color w:val="000000" w:themeColor="text1"/>
            <w:sz w:val="20"/>
            <w:highlight w:val="yellow"/>
            <w:lang w:val="en-ZA"/>
            <w:rPrChange w:id="2880" w:author="Matthew Chersich" w:date="2024-08-13T22:12:00Z">
              <w:rPr>
                <w:rFonts w:ascii="Nunito" w:eastAsia="Nunito" w:hAnsi="Nunito"/>
                <w:lang w:val="en-ZA"/>
              </w:rPr>
            </w:rPrChange>
          </w:rPr>
          <w:delText xml:space="preserve">that, while not directly revealing personal identities, could </w:delText>
        </w:r>
      </w:del>
      <w:ins w:id="2881" w:author="Matthew Chersich" w:date="2024-08-13T22:12:00Z">
        <w:del w:id="2882" w:author="Craig Parker" w:date="2024-08-14T18:31:00Z" w16du:dateUtc="2024-08-14T16:31:00Z">
          <w:r w:rsidR="006B749C" w:rsidDel="00D00C6D">
            <w:rPr>
              <w:rFonts w:ascii="Nunito" w:eastAsia="Nunito" w:hAnsi="Nunito"/>
              <w:color w:val="000000" w:themeColor="text1"/>
              <w:sz w:val="20"/>
              <w:highlight w:val="yellow"/>
              <w:lang w:val="en-ZA"/>
            </w:rPr>
            <w:delText xml:space="preserve">potentially </w:delText>
          </w:r>
        </w:del>
      </w:ins>
      <w:del w:id="2883" w:author="Craig Parker" w:date="2024-08-14T18:31:00Z" w16du:dateUtc="2024-08-14T16:31:00Z">
        <w:r w:rsidRPr="006B749C" w:rsidDel="00D00C6D">
          <w:rPr>
            <w:rFonts w:ascii="Nunito" w:eastAsia="Nunito" w:hAnsi="Nunito"/>
            <w:color w:val="000000" w:themeColor="text1"/>
            <w:sz w:val="20"/>
            <w:highlight w:val="yellow"/>
            <w:lang w:val="en-ZA"/>
            <w:rPrChange w:id="2884" w:author="Matthew Chersich" w:date="2024-08-13T22:12:00Z">
              <w:rPr>
                <w:rFonts w:ascii="Nunito" w:eastAsia="Nunito" w:hAnsi="Nunito"/>
                <w:lang w:val="en-ZA"/>
              </w:rPr>
            </w:rPrChange>
          </w:rPr>
          <w:delText>be used for identification if cross-referenced with other information.</w:delText>
        </w:r>
      </w:del>
      <w:ins w:id="2885" w:author="Craig Parker" w:date="2024-08-14T18:27:00Z">
        <w:r w:rsidR="00D00C6D" w:rsidRPr="00D00C6D">
          <w:rPr>
            <w:rFonts w:ascii="Nunito" w:eastAsia="Nunito" w:hAnsi="Nunito"/>
            <w:color w:val="000000" w:themeColor="text1"/>
            <w:sz w:val="20"/>
          </w:rPr>
          <w:t>Access to this data is restricted to a small team of data managers within the HE²AT Center’s DMAC. The source data is protected pseudonymous data, meaning it has been de-identified, but it still contains indirect identifiers such as dates and geolocation information. While these identifiers do not directly reveal personal identities, they could be used for identification if cross-referenced with other information.</w:t>
        </w:r>
      </w:ins>
    </w:p>
    <w:p w14:paraId="195E6240" w14:textId="682BF3F1" w:rsidR="00A62CB7" w:rsidRPr="002E4822" w:rsidRDefault="52A8C99F">
      <w:pPr>
        <w:pStyle w:val="Heading3"/>
        <w:rPr>
          <w:rFonts w:ascii="Nunito" w:hAnsi="Nunito"/>
          <w:color w:val="000000" w:themeColor="text1"/>
          <w:lang w:val="en-ZA"/>
          <w:rPrChange w:id="2886" w:author="Craig Parker" w:date="2024-08-07T12:23:00Z">
            <w:rPr>
              <w:rFonts w:ascii="Nunito" w:hAnsi="Nunito"/>
              <w:lang w:val="en-ZA"/>
            </w:rPr>
          </w:rPrChange>
        </w:rPr>
        <w:pPrChange w:id="2887" w:author="Craig Parker" w:date="2024-08-07T10:40:00Z">
          <w:pPr>
            <w:pStyle w:val="Heading2"/>
            <w:numPr>
              <w:ilvl w:val="1"/>
              <w:numId w:val="40"/>
            </w:numPr>
            <w:ind w:left="720" w:hanging="360"/>
          </w:pPr>
        </w:pPrChange>
      </w:pPr>
      <w:bookmarkStart w:id="2888" w:name="_Toc174546617"/>
      <w:r w:rsidRPr="002E4822">
        <w:rPr>
          <w:rFonts w:ascii="Nunito" w:hAnsi="Nunito"/>
          <w:color w:val="000000" w:themeColor="text1"/>
          <w:sz w:val="20"/>
          <w:szCs w:val="20"/>
          <w:lang w:val="en-ZA"/>
          <w:rPrChange w:id="2889" w:author="Craig Parker" w:date="2024-08-07T12:23:00Z">
            <w:rPr>
              <w:rFonts w:ascii="Nunito" w:hAnsi="Nunito"/>
              <w:lang w:val="en-ZA"/>
            </w:rPr>
          </w:rPrChange>
        </w:rPr>
        <w:t>Consortium Shared Data</w:t>
      </w:r>
      <w:del w:id="2890" w:author="Craig Parker" w:date="2024-08-14T20:50:00Z" w16du:dateUtc="2024-08-14T18:50:00Z">
        <w:r w:rsidRPr="002E4822" w:rsidDel="00C37C61">
          <w:rPr>
            <w:rFonts w:ascii="Nunito" w:hAnsi="Nunito"/>
            <w:color w:val="000000" w:themeColor="text1"/>
            <w:sz w:val="20"/>
            <w:szCs w:val="20"/>
            <w:lang w:val="en-ZA"/>
            <w:rPrChange w:id="2891" w:author="Craig Parker" w:date="2024-08-07T12:23:00Z">
              <w:rPr>
                <w:rFonts w:ascii="Nunito" w:hAnsi="Nunito"/>
                <w:lang w:val="en-ZA"/>
              </w:rPr>
            </w:rPrChange>
          </w:rPr>
          <w:delText>:</w:delText>
        </w:r>
      </w:del>
      <w:bookmarkEnd w:id="2888"/>
    </w:p>
    <w:p w14:paraId="755C25B9" w14:textId="21C8CE40" w:rsidR="00D645CA" w:rsidRDefault="3E93EB8D" w:rsidP="3E93EB8D">
      <w:pPr>
        <w:rPr>
          <w:ins w:id="2892" w:author="Matthew Chersich" w:date="2024-08-13T22:21:00Z"/>
          <w:rFonts w:ascii="Nunito" w:eastAsia="Nunito" w:hAnsi="Nunito"/>
          <w:color w:val="000000" w:themeColor="text1"/>
          <w:sz w:val="20"/>
          <w:lang w:val="en-ZA"/>
        </w:rPr>
      </w:pPr>
      <w:del w:id="2893" w:author="Matthew Chersich" w:date="2024-08-13T22:13:00Z">
        <w:r w:rsidRPr="002E4822" w:rsidDel="006B749C">
          <w:rPr>
            <w:rFonts w:ascii="Nunito" w:eastAsia="Nunito" w:hAnsi="Nunito"/>
            <w:color w:val="000000" w:themeColor="text1"/>
            <w:sz w:val="20"/>
            <w:lang w:val="en-ZA"/>
            <w:rPrChange w:id="2894" w:author="Craig Parker" w:date="2024-08-07T12:23:00Z">
              <w:rPr>
                <w:rFonts w:ascii="Nunito" w:eastAsia="Nunito" w:hAnsi="Nunito"/>
                <w:lang w:val="en-ZA"/>
              </w:rPr>
            </w:rPrChange>
          </w:rPr>
          <w:delText xml:space="preserve"> </w:delText>
        </w:r>
      </w:del>
      <w:r w:rsidRPr="002E4822">
        <w:rPr>
          <w:rFonts w:ascii="Nunito" w:eastAsia="Nunito" w:hAnsi="Nunito"/>
          <w:color w:val="000000" w:themeColor="text1"/>
          <w:sz w:val="20"/>
          <w:lang w:val="en-ZA"/>
          <w:rPrChange w:id="2895" w:author="Craig Parker" w:date="2024-08-07T12:23:00Z">
            <w:rPr>
              <w:rFonts w:ascii="Nunito" w:eastAsia="Nunito" w:hAnsi="Nunito"/>
              <w:lang w:val="en-ZA"/>
            </w:rPr>
          </w:rPrChange>
        </w:rPr>
        <w:t xml:space="preserve">Once the source data undergoes </w:t>
      </w:r>
      <w:del w:id="2896" w:author="Matthew Chersich" w:date="2024-08-13T22:13:00Z">
        <w:r w:rsidRPr="002E4822" w:rsidDel="006B749C">
          <w:rPr>
            <w:rFonts w:ascii="Nunito" w:eastAsia="Nunito" w:hAnsi="Nunito"/>
            <w:color w:val="000000" w:themeColor="text1"/>
            <w:sz w:val="20"/>
            <w:lang w:val="en-ZA"/>
            <w:rPrChange w:id="2897" w:author="Craig Parker" w:date="2024-08-07T12:23:00Z">
              <w:rPr>
                <w:rFonts w:ascii="Nunito" w:eastAsia="Nunito" w:hAnsi="Nunito"/>
                <w:lang w:val="en-ZA"/>
              </w:rPr>
            </w:rPrChange>
          </w:rPr>
          <w:delText xml:space="preserve">initial </w:delText>
        </w:r>
      </w:del>
      <w:r w:rsidRPr="002E4822">
        <w:rPr>
          <w:rFonts w:ascii="Nunito" w:eastAsia="Nunito" w:hAnsi="Nunito"/>
          <w:color w:val="000000" w:themeColor="text1"/>
          <w:sz w:val="20"/>
          <w:lang w:val="en-ZA"/>
          <w:rPrChange w:id="2898" w:author="Craig Parker" w:date="2024-08-07T12:23:00Z">
            <w:rPr>
              <w:rFonts w:ascii="Nunito" w:eastAsia="Nunito" w:hAnsi="Nunito"/>
              <w:lang w:val="en-ZA"/>
            </w:rPr>
          </w:rPrChange>
        </w:rPr>
        <w:t>harmonisation, it becomes consortium-shared</w:t>
      </w:r>
      <w:ins w:id="2899" w:author="Craig Parker" w:date="2024-07-31T13:20:00Z">
        <w:r w:rsidRPr="002E4822">
          <w:rPr>
            <w:rFonts w:ascii="Nunito" w:eastAsia="Nunito" w:hAnsi="Nunito"/>
            <w:color w:val="000000" w:themeColor="text1"/>
            <w:sz w:val="20"/>
            <w:lang w:val="en-ZA"/>
            <w:rPrChange w:id="2900" w:author="Craig Parker" w:date="2024-08-07T12:23:00Z">
              <w:rPr>
                <w:rFonts w:ascii="Nunito" w:eastAsia="Nunito" w:hAnsi="Nunito"/>
                <w:lang w:val="en-ZA"/>
              </w:rPr>
            </w:rPrChange>
          </w:rPr>
          <w:t xml:space="preserve"> data. </w:t>
        </w:r>
      </w:ins>
      <w:ins w:id="2901" w:author="Matthew Chersich" w:date="2024-08-13T22:19:00Z">
        <w:r w:rsidR="00D645CA">
          <w:rPr>
            <w:rFonts w:ascii="Nunito" w:eastAsia="Nunito" w:hAnsi="Nunito"/>
            <w:color w:val="000000" w:themeColor="text1"/>
            <w:sz w:val="20"/>
            <w:lang w:val="en-ZA"/>
          </w:rPr>
          <w:t xml:space="preserve">The data is also integrated with climate and other data, as described below. </w:t>
        </w:r>
      </w:ins>
      <w:ins w:id="2902" w:author="Matthew Chersich" w:date="2024-08-04T20:23:00Z">
        <w:r w:rsidRPr="002E4822">
          <w:rPr>
            <w:rFonts w:ascii="Nunito" w:eastAsia="Nunito" w:hAnsi="Nunito"/>
            <w:color w:val="000000" w:themeColor="text1"/>
            <w:sz w:val="20"/>
            <w:lang w:val="en-ZA"/>
            <w:rPrChange w:id="2903" w:author="Craig Parker" w:date="2024-08-07T12:23:00Z">
              <w:rPr>
                <w:rFonts w:ascii="Nunito" w:eastAsia="Nunito" w:hAnsi="Nunito"/>
                <w:lang w:val="en-ZA"/>
              </w:rPr>
            </w:rPrChange>
          </w:rPr>
          <w:t xml:space="preserve">Unless data providers state otherwise, </w:t>
        </w:r>
      </w:ins>
      <w:del w:id="2904" w:author="Matthew Chersich" w:date="2024-08-04T20:23:00Z">
        <w:r w:rsidR="0E3CF60B" w:rsidRPr="002E4822" w:rsidDel="3E93EB8D">
          <w:rPr>
            <w:rFonts w:ascii="Nunito" w:eastAsia="Nunito" w:hAnsi="Nunito"/>
            <w:color w:val="000000" w:themeColor="text1"/>
            <w:sz w:val="20"/>
            <w:lang w:val="en-ZA"/>
            <w:rPrChange w:id="2905" w:author="Craig Parker" w:date="2024-08-07T12:23:00Z">
              <w:rPr>
                <w:rFonts w:ascii="Nunito" w:eastAsia="Nunito" w:hAnsi="Nunito"/>
                <w:lang w:val="en-ZA"/>
              </w:rPr>
            </w:rPrChange>
          </w:rPr>
          <w:delText>T</w:delText>
        </w:r>
      </w:del>
      <w:ins w:id="2906" w:author="Matthew Chersich" w:date="2024-08-04T20:23:00Z">
        <w:r w:rsidRPr="002E4822">
          <w:rPr>
            <w:rFonts w:ascii="Nunito" w:eastAsia="Nunito" w:hAnsi="Nunito"/>
            <w:color w:val="000000" w:themeColor="text1"/>
            <w:sz w:val="20"/>
            <w:lang w:val="en-ZA"/>
            <w:rPrChange w:id="2907" w:author="Craig Parker" w:date="2024-08-07T12:23:00Z">
              <w:rPr>
                <w:rFonts w:ascii="Nunito" w:eastAsia="Nunito" w:hAnsi="Nunito"/>
                <w:lang w:val="en-ZA"/>
              </w:rPr>
            </w:rPrChange>
          </w:rPr>
          <w:t>t</w:t>
        </w:r>
      </w:ins>
      <w:ins w:id="2908" w:author="Craig Parker" w:date="2024-07-31T13:22:00Z">
        <w:r w:rsidRPr="002E4822">
          <w:rPr>
            <w:rFonts w:ascii="Nunito" w:eastAsia="Nunito" w:hAnsi="Nunito"/>
            <w:color w:val="000000" w:themeColor="text1"/>
            <w:sz w:val="20"/>
            <w:lang w:val="en-ZA"/>
            <w:rPrChange w:id="2909" w:author="Craig Parker" w:date="2024-08-07T12:23:00Z">
              <w:rPr>
                <w:rFonts w:ascii="Nunito" w:eastAsia="Nunito" w:hAnsi="Nunito"/>
                <w:lang w:val="en-ZA"/>
              </w:rPr>
            </w:rPrChange>
          </w:rPr>
          <w:t xml:space="preserve">he </w:t>
        </w:r>
      </w:ins>
      <w:ins w:id="2910" w:author="Christopher Jack" w:date="2024-08-05T12:52:00Z">
        <w:r w:rsidRPr="002E4822">
          <w:rPr>
            <w:rFonts w:ascii="Nunito" w:eastAsia="Nunito" w:hAnsi="Nunito"/>
            <w:color w:val="000000" w:themeColor="text1"/>
            <w:sz w:val="20"/>
            <w:rPrChange w:id="2911" w:author="Craig Parker" w:date="2024-08-07T12:23:00Z">
              <w:rPr>
                <w:rFonts w:ascii="Nunito" w:eastAsia="Nunito" w:hAnsi="Nunito"/>
              </w:rPr>
            </w:rPrChange>
          </w:rPr>
          <w:t>HE²AT</w:t>
        </w:r>
        <w:r w:rsidRPr="002E4822">
          <w:rPr>
            <w:rFonts w:ascii="Nunito" w:eastAsia="Nunito" w:hAnsi="Nunito"/>
            <w:color w:val="000000" w:themeColor="text1"/>
            <w:sz w:val="20"/>
            <w:lang w:val="en-ZA"/>
            <w:rPrChange w:id="2912" w:author="Craig Parker" w:date="2024-08-07T12:23:00Z">
              <w:rPr>
                <w:rFonts w:ascii="Nunito" w:eastAsia="Nunito" w:hAnsi="Nunito"/>
                <w:lang w:val="en-ZA"/>
              </w:rPr>
            </w:rPrChange>
          </w:rPr>
          <w:t xml:space="preserve"> </w:t>
        </w:r>
      </w:ins>
      <w:del w:id="2913" w:author="Christopher Jack" w:date="2024-08-05T12:52:00Z">
        <w:r w:rsidR="0E3CF60B" w:rsidRPr="002E4822" w:rsidDel="3E93EB8D">
          <w:rPr>
            <w:rFonts w:ascii="Nunito" w:eastAsia="Nunito" w:hAnsi="Nunito"/>
            <w:color w:val="000000" w:themeColor="text1"/>
            <w:sz w:val="20"/>
            <w:lang w:val="en-ZA"/>
            <w:rPrChange w:id="2914" w:author="Craig Parker" w:date="2024-08-07T12:23:00Z">
              <w:rPr>
                <w:rFonts w:ascii="Nunito" w:eastAsia="Nunito" w:hAnsi="Nunito"/>
                <w:lang w:val="en-ZA"/>
              </w:rPr>
            </w:rPrChange>
          </w:rPr>
          <w:delText xml:space="preserve">HEAT </w:delText>
        </w:r>
      </w:del>
      <w:proofErr w:type="spellStart"/>
      <w:ins w:id="2915" w:author="Craig Parker" w:date="2024-07-31T13:22:00Z">
        <w:r w:rsidRPr="002E4822">
          <w:rPr>
            <w:rFonts w:ascii="Nunito" w:eastAsia="Nunito" w:hAnsi="Nunito"/>
            <w:color w:val="000000" w:themeColor="text1"/>
            <w:sz w:val="20"/>
            <w:lang w:val="en-ZA"/>
            <w:rPrChange w:id="2916" w:author="Craig Parker" w:date="2024-08-07T12:23:00Z">
              <w:rPr>
                <w:rFonts w:ascii="Nunito" w:eastAsia="Nunito" w:hAnsi="Nunito"/>
                <w:lang w:val="en-ZA"/>
              </w:rPr>
            </w:rPrChange>
          </w:rPr>
          <w:t>Center</w:t>
        </w:r>
        <w:proofErr w:type="spellEnd"/>
        <w:del w:id="2917" w:author="Matthew Chersich" w:date="2024-08-13T22:13:00Z">
          <w:r w:rsidRPr="002E4822" w:rsidDel="00D645CA">
            <w:rPr>
              <w:rFonts w:ascii="Nunito" w:eastAsia="Nunito" w:hAnsi="Nunito"/>
              <w:color w:val="000000" w:themeColor="text1"/>
              <w:sz w:val="20"/>
              <w:lang w:val="en-ZA"/>
              <w:rPrChange w:id="2918" w:author="Craig Parker" w:date="2024-08-07T12:23:00Z">
                <w:rPr>
                  <w:rFonts w:ascii="Nunito" w:eastAsia="Nunito" w:hAnsi="Nunito"/>
                  <w:lang w:val="en-ZA"/>
                </w:rPr>
              </w:rPrChange>
            </w:rPr>
            <w:delText xml:space="preserve"> </w:delText>
          </w:r>
        </w:del>
      </w:ins>
      <w:del w:id="2919" w:author="Matthew Chersich" w:date="2024-08-04T20:23:00Z">
        <w:r w:rsidR="0E3CF60B" w:rsidRPr="002E4822" w:rsidDel="3E93EB8D">
          <w:rPr>
            <w:rFonts w:ascii="Nunito" w:eastAsia="Nunito" w:hAnsi="Nunito"/>
            <w:color w:val="000000" w:themeColor="text1"/>
            <w:sz w:val="20"/>
            <w:lang w:val="en-ZA"/>
            <w:rPrChange w:id="2920" w:author="Craig Parker" w:date="2024-08-07T12:23:00Z">
              <w:rPr>
                <w:rFonts w:ascii="Nunito" w:eastAsia="Nunito" w:hAnsi="Nunito"/>
                <w:lang w:val="en-ZA"/>
              </w:rPr>
            </w:rPrChange>
          </w:rPr>
          <w:delText xml:space="preserve">claims </w:delText>
        </w:r>
      </w:del>
      <w:ins w:id="2921" w:author="Matthew Chersich" w:date="2024-08-04T20:23:00Z">
        <w:r w:rsidRPr="002E4822">
          <w:rPr>
            <w:rFonts w:ascii="Nunito" w:eastAsia="Nunito" w:hAnsi="Nunito"/>
            <w:color w:val="000000" w:themeColor="text1"/>
            <w:sz w:val="20"/>
            <w:lang w:val="en-ZA"/>
            <w:rPrChange w:id="2922" w:author="Craig Parker" w:date="2024-08-07T12:23:00Z">
              <w:rPr>
                <w:rFonts w:ascii="Nunito" w:eastAsia="Nunito" w:hAnsi="Nunito"/>
                <w:lang w:val="en-ZA"/>
              </w:rPr>
            </w:rPrChange>
          </w:rPr>
          <w:t xml:space="preserve"> </w:t>
        </w:r>
      </w:ins>
      <w:ins w:id="2923" w:author="Matthew Chersich" w:date="2024-08-13T22:13:00Z">
        <w:r w:rsidR="00D645CA">
          <w:rPr>
            <w:rFonts w:ascii="Nunito" w:eastAsia="Nunito" w:hAnsi="Nunito"/>
            <w:color w:val="000000" w:themeColor="text1"/>
            <w:sz w:val="20"/>
            <w:lang w:val="en-ZA"/>
          </w:rPr>
          <w:t xml:space="preserve">and Data Access Committee </w:t>
        </w:r>
      </w:ins>
      <w:ins w:id="2924" w:author="Matthew Chersich" w:date="2024-08-13T22:14:00Z">
        <w:r w:rsidR="00D645CA">
          <w:rPr>
            <w:rFonts w:ascii="Nunito" w:eastAsia="Nunito" w:hAnsi="Nunito"/>
            <w:color w:val="000000" w:themeColor="text1"/>
            <w:sz w:val="20"/>
            <w:lang w:val="en-ZA"/>
          </w:rPr>
          <w:t xml:space="preserve">now </w:t>
        </w:r>
      </w:ins>
      <w:ins w:id="2925" w:author="Matthew Chersich" w:date="2024-08-13T22:13:00Z">
        <w:r w:rsidR="00D645CA">
          <w:rPr>
            <w:rFonts w:ascii="Nunito" w:eastAsia="Nunito" w:hAnsi="Nunito"/>
            <w:color w:val="000000" w:themeColor="text1"/>
            <w:sz w:val="20"/>
            <w:lang w:val="en-ZA"/>
          </w:rPr>
          <w:t xml:space="preserve">make decisions </w:t>
        </w:r>
      </w:ins>
      <w:ins w:id="2926" w:author="Matthew Chersich" w:date="2024-08-13T22:17:00Z">
        <w:r w:rsidR="00D645CA">
          <w:rPr>
            <w:rFonts w:ascii="Nunito" w:eastAsia="Nunito" w:hAnsi="Nunito"/>
            <w:color w:val="000000" w:themeColor="text1"/>
            <w:sz w:val="20"/>
            <w:lang w:val="en-ZA"/>
          </w:rPr>
          <w:t xml:space="preserve">around </w:t>
        </w:r>
      </w:ins>
      <w:ins w:id="2927" w:author="Matthew Chersich" w:date="2024-08-04T20:24:00Z">
        <w:r w:rsidRPr="002E4822">
          <w:rPr>
            <w:rFonts w:ascii="Nunito" w:eastAsia="Nunito" w:hAnsi="Nunito"/>
            <w:color w:val="000000" w:themeColor="text1"/>
            <w:sz w:val="20"/>
            <w:lang w:val="en-ZA"/>
            <w:rPrChange w:id="2928" w:author="Craig Parker" w:date="2024-08-07T12:23:00Z">
              <w:rPr>
                <w:rFonts w:ascii="Nunito" w:eastAsia="Nunito" w:hAnsi="Nunito"/>
                <w:lang w:val="en-ZA"/>
              </w:rPr>
            </w:rPrChange>
          </w:rPr>
          <w:t>data usage and access</w:t>
        </w:r>
      </w:ins>
      <w:del w:id="2929" w:author="Matthew Chersich" w:date="2024-08-04T20:24:00Z">
        <w:r w:rsidR="0E3CF60B" w:rsidRPr="002E4822" w:rsidDel="3E93EB8D">
          <w:rPr>
            <w:rFonts w:ascii="Nunito" w:eastAsia="Nunito" w:hAnsi="Nunito"/>
            <w:color w:val="000000" w:themeColor="text1"/>
            <w:sz w:val="20"/>
            <w:lang w:val="en-ZA"/>
            <w:rPrChange w:id="2930" w:author="Craig Parker" w:date="2024-08-07T12:23:00Z">
              <w:rPr>
                <w:rFonts w:ascii="Nunito" w:eastAsia="Nunito" w:hAnsi="Nunito"/>
                <w:lang w:val="en-ZA"/>
              </w:rPr>
            </w:rPrChange>
          </w:rPr>
          <w:delText>ownership</w:delText>
        </w:r>
      </w:del>
      <w:ins w:id="2931" w:author="Craig Parker" w:date="2024-07-31T13:22:00Z">
        <w:r w:rsidRPr="002E4822">
          <w:rPr>
            <w:rFonts w:ascii="Nunito" w:eastAsia="Nunito" w:hAnsi="Nunito"/>
            <w:color w:val="000000" w:themeColor="text1"/>
            <w:sz w:val="20"/>
            <w:lang w:val="en-ZA"/>
            <w:rPrChange w:id="2932" w:author="Craig Parker" w:date="2024-08-07T12:23:00Z">
              <w:rPr>
                <w:rFonts w:ascii="Nunito" w:eastAsia="Nunito" w:hAnsi="Nunito"/>
                <w:lang w:val="en-ZA"/>
              </w:rPr>
            </w:rPrChange>
          </w:rPr>
          <w:t xml:space="preserve"> at this stage</w:t>
        </w:r>
      </w:ins>
      <w:ins w:id="2933" w:author="Matthew Chersich" w:date="2024-08-13T22:18:00Z">
        <w:r w:rsidR="00D645CA">
          <w:rPr>
            <w:rFonts w:ascii="Nunito" w:eastAsia="Nunito" w:hAnsi="Nunito"/>
            <w:color w:val="000000" w:themeColor="text1"/>
            <w:sz w:val="20"/>
            <w:lang w:val="en-ZA"/>
          </w:rPr>
          <w:t xml:space="preserve">. This level of </w:t>
        </w:r>
        <w:del w:id="2934" w:author="Craig Parker" w:date="2024-08-14T18:41:00Z" w16du:dateUtc="2024-08-14T16:41:00Z">
          <w:r w:rsidR="00D645CA" w:rsidDel="009F0949">
            <w:rPr>
              <w:rFonts w:ascii="Nunito" w:eastAsia="Nunito" w:hAnsi="Nunito"/>
              <w:color w:val="000000" w:themeColor="text1"/>
              <w:sz w:val="20"/>
              <w:lang w:val="en-ZA"/>
            </w:rPr>
            <w:delText xml:space="preserve">decision making stems from the team having </w:delText>
          </w:r>
        </w:del>
      </w:ins>
      <w:ins w:id="2935" w:author="Matthew Chersich" w:date="2024-08-13T22:14:00Z">
        <w:del w:id="2936" w:author="Craig Parker" w:date="2024-08-14T18:41:00Z" w16du:dateUtc="2024-08-14T16:41:00Z">
          <w:r w:rsidR="00D645CA" w:rsidDel="009F0949">
            <w:rPr>
              <w:rFonts w:ascii="Nunito" w:eastAsia="Nunito" w:hAnsi="Nunito"/>
              <w:color w:val="000000" w:themeColor="text1"/>
              <w:sz w:val="20"/>
              <w:lang w:val="en-ZA"/>
            </w:rPr>
            <w:delText xml:space="preserve">performed </w:delText>
          </w:r>
        </w:del>
      </w:ins>
      <w:ins w:id="2937" w:author="Matthew Chersich" w:date="2024-08-04T20:24:00Z">
        <w:del w:id="2938" w:author="Craig Parker" w:date="2024-08-14T18:41:00Z" w16du:dateUtc="2024-08-14T16:41:00Z">
          <w:r w:rsidRPr="002E4822" w:rsidDel="009F0949">
            <w:rPr>
              <w:rFonts w:ascii="Nunito" w:eastAsia="Nunito" w:hAnsi="Nunito"/>
              <w:color w:val="000000" w:themeColor="text1"/>
              <w:sz w:val="20"/>
              <w:lang w:val="en-ZA"/>
              <w:rPrChange w:id="2939" w:author="Craig Parker" w:date="2024-08-07T12:23:00Z">
                <w:rPr>
                  <w:rFonts w:ascii="Nunito" w:eastAsia="Nunito" w:hAnsi="Nunito"/>
                  <w:lang w:val="en-ZA"/>
                </w:rPr>
              </w:rPrChange>
            </w:rPr>
            <w:delText xml:space="preserve">, </w:delText>
          </w:r>
        </w:del>
      </w:ins>
      <w:del w:id="2940" w:author="Craig Parker" w:date="2024-08-14T18:41:00Z" w16du:dateUtc="2024-08-14T16:41:00Z">
        <w:r w:rsidRPr="002E4822" w:rsidDel="009F0949">
          <w:rPr>
            <w:rFonts w:ascii="Nunito" w:eastAsia="Nunito" w:hAnsi="Nunito"/>
            <w:color w:val="000000" w:themeColor="text1"/>
            <w:sz w:val="20"/>
            <w:lang w:val="en-ZA"/>
            <w:rPrChange w:id="2941" w:author="Craig Parker" w:date="2024-08-07T12:23:00Z">
              <w:rPr>
                <w:rFonts w:ascii="Nunito" w:eastAsia="Nunito" w:hAnsi="Nunito"/>
                <w:lang w:val="en-ZA"/>
              </w:rPr>
            </w:rPrChange>
          </w:rPr>
          <w:delText>harmonisation</w:delText>
        </w:r>
      </w:del>
      <w:ins w:id="2942" w:author="Craig Parker" w:date="2024-08-14T18:41:00Z" w16du:dateUtc="2024-08-14T16:41:00Z">
        <w:r w:rsidR="009F0949">
          <w:rPr>
            <w:rFonts w:ascii="Nunito" w:eastAsia="Nunito" w:hAnsi="Nunito"/>
            <w:color w:val="000000" w:themeColor="text1"/>
            <w:sz w:val="20"/>
            <w:lang w:val="en-ZA"/>
          </w:rPr>
          <w:t>decision-making stems from the team having performed significant alterations, harmonization,</w:t>
        </w:r>
      </w:ins>
      <w:ins w:id="2943" w:author="Craig Parker" w:date="2024-07-31T13:20:00Z">
        <w:r w:rsidRPr="002E4822">
          <w:rPr>
            <w:rFonts w:ascii="Nunito" w:eastAsia="Nunito" w:hAnsi="Nunito"/>
            <w:color w:val="000000" w:themeColor="text1"/>
            <w:sz w:val="20"/>
            <w:lang w:val="en-ZA"/>
            <w:rPrChange w:id="2944" w:author="Craig Parker" w:date="2024-08-07T12:23:00Z">
              <w:rPr>
                <w:rFonts w:ascii="Nunito" w:eastAsia="Nunito" w:hAnsi="Nunito"/>
                <w:lang w:val="en-ZA"/>
              </w:rPr>
            </w:rPrChange>
          </w:rPr>
          <w:t xml:space="preserve"> and integration work</w:t>
        </w:r>
        <w:del w:id="2945" w:author="Matthew Chersich" w:date="2024-08-13T22:14:00Z">
          <w:r w:rsidRPr="002E4822" w:rsidDel="00D645CA">
            <w:rPr>
              <w:rFonts w:ascii="Nunito" w:eastAsia="Nunito" w:hAnsi="Nunito"/>
              <w:color w:val="000000" w:themeColor="text1"/>
              <w:sz w:val="20"/>
              <w:lang w:val="en-ZA"/>
              <w:rPrChange w:id="2946" w:author="Craig Parker" w:date="2024-08-07T12:23:00Z">
                <w:rPr>
                  <w:rFonts w:ascii="Nunito" w:eastAsia="Nunito" w:hAnsi="Nunito"/>
                  <w:lang w:val="en-ZA"/>
                </w:rPr>
              </w:rPrChange>
            </w:rPr>
            <w:delText xml:space="preserve"> performed</w:delText>
          </w:r>
        </w:del>
        <w:r w:rsidRPr="002E4822">
          <w:rPr>
            <w:rFonts w:ascii="Nunito" w:eastAsia="Nunito" w:hAnsi="Nunito"/>
            <w:color w:val="000000" w:themeColor="text1"/>
            <w:sz w:val="20"/>
            <w:lang w:val="en-ZA"/>
            <w:rPrChange w:id="2947" w:author="Craig Parker" w:date="2024-08-07T12:23:00Z">
              <w:rPr>
                <w:rFonts w:ascii="Nunito" w:eastAsia="Nunito" w:hAnsi="Nunito"/>
                <w:lang w:val="en-ZA"/>
              </w:rPr>
            </w:rPrChange>
          </w:rPr>
          <w:t xml:space="preserve"> on the data. However, original data providers </w:t>
        </w:r>
      </w:ins>
      <w:ins w:id="2948" w:author="Matthew Chersich" w:date="2024-08-13T22:15:00Z">
        <w:r w:rsidR="00D645CA">
          <w:rPr>
            <w:rFonts w:ascii="Nunito" w:eastAsia="Nunito" w:hAnsi="Nunito"/>
            <w:color w:val="000000" w:themeColor="text1"/>
            <w:sz w:val="20"/>
            <w:lang w:val="en-ZA"/>
          </w:rPr>
          <w:t>may elect to stipulate different terms of data use and access</w:t>
        </w:r>
      </w:ins>
      <w:ins w:id="2949" w:author="Craig Parker" w:date="2024-07-31T13:20:00Z">
        <w:del w:id="2950" w:author="Matthew Chersich" w:date="2024-08-13T22:15:00Z">
          <w:r w:rsidRPr="002E4822" w:rsidDel="00D645CA">
            <w:rPr>
              <w:rFonts w:ascii="Nunito" w:eastAsia="Nunito" w:hAnsi="Nunito"/>
              <w:color w:val="000000" w:themeColor="text1"/>
              <w:sz w:val="20"/>
              <w:lang w:val="en-ZA"/>
              <w:rPrChange w:id="2951" w:author="Craig Parker" w:date="2024-08-07T12:23:00Z">
                <w:rPr>
                  <w:rFonts w:ascii="Nunito" w:eastAsia="Nunito" w:hAnsi="Nunito"/>
                  <w:lang w:val="en-ZA"/>
                </w:rPr>
              </w:rPrChange>
            </w:rPr>
            <w:delText>can negotiate ownership</w:delText>
          </w:r>
        </w:del>
      </w:ins>
      <w:ins w:id="2952" w:author="Matthew Chersich" w:date="2024-08-13T22:15:00Z">
        <w:r w:rsidR="00D645CA">
          <w:rPr>
            <w:rFonts w:ascii="Nunito" w:eastAsia="Nunito" w:hAnsi="Nunito"/>
            <w:color w:val="000000" w:themeColor="text1"/>
            <w:sz w:val="20"/>
            <w:lang w:val="en-ZA"/>
          </w:rPr>
          <w:t>,</w:t>
        </w:r>
      </w:ins>
      <w:ins w:id="2953" w:author="Craig Parker" w:date="2024-07-31T13:20:00Z">
        <w:r w:rsidRPr="002E4822">
          <w:rPr>
            <w:rFonts w:ascii="Nunito" w:eastAsia="Nunito" w:hAnsi="Nunito"/>
            <w:color w:val="000000" w:themeColor="text1"/>
            <w:sz w:val="20"/>
            <w:lang w:val="en-ZA"/>
            <w:rPrChange w:id="2954" w:author="Craig Parker" w:date="2024-08-07T12:23:00Z">
              <w:rPr>
                <w:rFonts w:ascii="Nunito" w:eastAsia="Nunito" w:hAnsi="Nunito"/>
                <w:lang w:val="en-ZA"/>
              </w:rPr>
            </w:rPrChange>
          </w:rPr>
          <w:t xml:space="preserve"> if </w:t>
        </w:r>
      </w:ins>
      <w:del w:id="2955" w:author="Matthew Chersich" w:date="2024-08-04T16:57:00Z">
        <w:r w:rsidR="0E3CF60B" w:rsidRPr="002E4822" w:rsidDel="3E93EB8D">
          <w:rPr>
            <w:rFonts w:ascii="Nunito" w:eastAsia="Nunito" w:hAnsi="Nunito"/>
            <w:color w:val="000000" w:themeColor="text1"/>
            <w:sz w:val="20"/>
            <w:lang w:val="en-ZA"/>
            <w:rPrChange w:id="2956" w:author="Craig Parker" w:date="2024-08-07T12:23:00Z">
              <w:rPr>
                <w:rFonts w:ascii="Nunito" w:eastAsia="Nunito" w:hAnsi="Nunito"/>
                <w:lang w:val="en-ZA"/>
              </w:rPr>
            </w:rPrChange>
          </w:rPr>
          <w:delText>necessary</w:delText>
        </w:r>
      </w:del>
      <w:ins w:id="2957" w:author="Matthew Chersich" w:date="2024-08-04T16:57:00Z">
        <w:r w:rsidRPr="002E4822">
          <w:rPr>
            <w:rFonts w:ascii="Nunito" w:eastAsia="Nunito" w:hAnsi="Nunito"/>
            <w:color w:val="000000" w:themeColor="text1"/>
            <w:sz w:val="20"/>
            <w:lang w:val="en-ZA"/>
            <w:rPrChange w:id="2958" w:author="Craig Parker" w:date="2024-08-07T12:23:00Z">
              <w:rPr>
                <w:rFonts w:ascii="Nunito" w:eastAsia="Nunito" w:hAnsi="Nunito"/>
                <w:lang w:val="en-ZA"/>
              </w:rPr>
            </w:rPrChange>
          </w:rPr>
          <w:t>desired</w:t>
        </w:r>
      </w:ins>
      <w:ins w:id="2959" w:author="Craig Parker" w:date="2024-07-31T13:20:00Z">
        <w:r w:rsidRPr="002E4822">
          <w:rPr>
            <w:rFonts w:ascii="Nunito" w:eastAsia="Nunito" w:hAnsi="Nunito"/>
            <w:color w:val="000000" w:themeColor="text1"/>
            <w:sz w:val="20"/>
            <w:lang w:val="en-ZA"/>
            <w:rPrChange w:id="2960" w:author="Craig Parker" w:date="2024-08-07T12:23:00Z">
              <w:rPr>
                <w:rFonts w:ascii="Nunito" w:eastAsia="Nunito" w:hAnsi="Nunito"/>
                <w:lang w:val="en-ZA"/>
              </w:rPr>
            </w:rPrChange>
          </w:rPr>
          <w:t>. This data is retained indefinitely or for five years post-project</w:t>
        </w:r>
      </w:ins>
      <w:ins w:id="2961" w:author="Matthew Chersich" w:date="2024-08-04T16:58:00Z">
        <w:r w:rsidRPr="002E4822">
          <w:rPr>
            <w:rFonts w:ascii="Nunito" w:eastAsia="Nunito" w:hAnsi="Nunito"/>
            <w:color w:val="000000" w:themeColor="text1"/>
            <w:sz w:val="20"/>
            <w:lang w:val="en-ZA"/>
            <w:rPrChange w:id="2962" w:author="Craig Parker" w:date="2024-08-07T12:23:00Z">
              <w:rPr>
                <w:rFonts w:ascii="Nunito" w:eastAsia="Nunito" w:hAnsi="Nunito"/>
                <w:lang w:val="en-ZA"/>
              </w:rPr>
            </w:rPrChange>
          </w:rPr>
          <w:t xml:space="preserve"> or </w:t>
        </w:r>
      </w:ins>
      <w:del w:id="2963" w:author="Matthew Chersich" w:date="2024-08-04T16:58:00Z">
        <w:r w:rsidR="0E3CF60B" w:rsidRPr="002E4822" w:rsidDel="3E93EB8D">
          <w:rPr>
            <w:rFonts w:ascii="Nunito" w:eastAsia="Nunito" w:hAnsi="Nunito"/>
            <w:color w:val="000000" w:themeColor="text1"/>
            <w:sz w:val="20"/>
            <w:lang w:val="en-ZA"/>
            <w:rPrChange w:id="2964" w:author="Craig Parker" w:date="2024-08-07T12:23:00Z">
              <w:rPr>
                <w:rFonts w:ascii="Nunito" w:eastAsia="Nunito" w:hAnsi="Nunito"/>
                <w:lang w:val="en-ZA"/>
              </w:rPr>
            </w:rPrChange>
          </w:rPr>
          <w:delText>/</w:delText>
        </w:r>
      </w:del>
      <w:ins w:id="2965" w:author="Craig Parker" w:date="2024-07-31T13:20:00Z">
        <w:r w:rsidRPr="002E4822">
          <w:rPr>
            <w:rFonts w:ascii="Nunito" w:eastAsia="Nunito" w:hAnsi="Nunito"/>
            <w:color w:val="000000" w:themeColor="text1"/>
            <w:sz w:val="20"/>
            <w:lang w:val="en-ZA"/>
            <w:rPrChange w:id="2966" w:author="Craig Parker" w:date="2024-08-07T12:23:00Z">
              <w:rPr>
                <w:rFonts w:ascii="Nunito" w:eastAsia="Nunito" w:hAnsi="Nunito"/>
                <w:lang w:val="en-ZA"/>
              </w:rPr>
            </w:rPrChange>
          </w:rPr>
          <w:t xml:space="preserve">DTA termination, depending on the agreements in place. Access to </w:t>
        </w:r>
      </w:ins>
      <w:ins w:id="2967" w:author="Craig Parker" w:date="2024-07-31T13:22:00Z">
        <w:r w:rsidRPr="002E4822">
          <w:rPr>
            <w:rFonts w:ascii="Nunito" w:eastAsia="Nunito" w:hAnsi="Nunito"/>
            <w:color w:val="000000" w:themeColor="text1"/>
            <w:sz w:val="20"/>
            <w:lang w:val="en-ZA"/>
            <w:rPrChange w:id="2968" w:author="Craig Parker" w:date="2024-08-07T12:23:00Z">
              <w:rPr>
                <w:rFonts w:ascii="Nunito" w:eastAsia="Nunito" w:hAnsi="Nunito"/>
                <w:lang w:val="en-ZA"/>
              </w:rPr>
            </w:rPrChange>
          </w:rPr>
          <w:t>consortium-shared</w:t>
        </w:r>
      </w:ins>
      <w:ins w:id="2969" w:author="Craig Parker" w:date="2024-07-31T13:20:00Z">
        <w:r w:rsidRPr="002E4822">
          <w:rPr>
            <w:rFonts w:ascii="Nunito" w:eastAsia="Nunito" w:hAnsi="Nunito"/>
            <w:color w:val="000000" w:themeColor="text1"/>
            <w:sz w:val="20"/>
            <w:lang w:val="en-ZA"/>
            <w:rPrChange w:id="2970" w:author="Craig Parker" w:date="2024-08-07T12:23:00Z">
              <w:rPr>
                <w:rFonts w:ascii="Nunito" w:eastAsia="Nunito" w:hAnsi="Nunito"/>
                <w:lang w:val="en-ZA"/>
              </w:rPr>
            </w:rPrChange>
          </w:rPr>
          <w:t xml:space="preserve"> data is granted to current HE</w:t>
        </w:r>
      </w:ins>
      <w:ins w:id="2971" w:author="Craig Parker" w:date="2024-08-06T18:55:00Z">
        <w:r w:rsidR="000A7512" w:rsidRPr="002E4822">
          <w:rPr>
            <w:rFonts w:ascii="Nunito" w:eastAsia="Nunito" w:hAnsi="Nunito"/>
            <w:color w:val="000000" w:themeColor="text1"/>
            <w:sz w:val="20"/>
            <w:vertAlign w:val="superscript"/>
            <w:lang w:val="en-ZA"/>
            <w:rPrChange w:id="2972" w:author="Craig Parker" w:date="2024-08-07T12:23:00Z">
              <w:rPr>
                <w:rFonts w:ascii="Nunito" w:eastAsia="Nunito" w:hAnsi="Nunito"/>
                <w:lang w:val="en-ZA"/>
              </w:rPr>
            </w:rPrChange>
          </w:rPr>
          <w:t>2</w:t>
        </w:r>
      </w:ins>
      <w:ins w:id="2973" w:author="Craig Parker" w:date="2024-07-31T13:20:00Z">
        <w:r w:rsidRPr="002E4822">
          <w:rPr>
            <w:rFonts w:ascii="Nunito" w:eastAsia="Nunito" w:hAnsi="Nunito"/>
            <w:color w:val="000000" w:themeColor="text1"/>
            <w:sz w:val="20"/>
            <w:lang w:val="en-ZA"/>
            <w:rPrChange w:id="2974" w:author="Craig Parker" w:date="2024-08-07T12:23:00Z">
              <w:rPr>
                <w:rFonts w:ascii="Nunito" w:eastAsia="Nunito" w:hAnsi="Nunito"/>
                <w:lang w:val="en-ZA"/>
              </w:rPr>
            </w:rPrChange>
          </w:rPr>
          <w:t xml:space="preserve">AT </w:t>
        </w:r>
        <w:proofErr w:type="spellStart"/>
        <w:r w:rsidRPr="002E4822">
          <w:rPr>
            <w:rFonts w:ascii="Nunito" w:eastAsia="Nunito" w:hAnsi="Nunito"/>
            <w:color w:val="000000" w:themeColor="text1"/>
            <w:sz w:val="20"/>
            <w:lang w:val="en-ZA"/>
            <w:rPrChange w:id="2975" w:author="Craig Parker" w:date="2024-08-07T12:23:00Z">
              <w:rPr>
                <w:rFonts w:ascii="Nunito" w:eastAsia="Nunito" w:hAnsi="Nunito"/>
                <w:lang w:val="en-ZA"/>
              </w:rPr>
            </w:rPrChange>
          </w:rPr>
          <w:t>Center</w:t>
        </w:r>
        <w:proofErr w:type="spellEnd"/>
        <w:r w:rsidRPr="002E4822">
          <w:rPr>
            <w:rFonts w:ascii="Nunito" w:eastAsia="Nunito" w:hAnsi="Nunito"/>
            <w:color w:val="000000" w:themeColor="text1"/>
            <w:sz w:val="20"/>
            <w:lang w:val="en-ZA"/>
            <w:rPrChange w:id="2976" w:author="Craig Parker" w:date="2024-08-07T12:23:00Z">
              <w:rPr>
                <w:rFonts w:ascii="Nunito" w:eastAsia="Nunito" w:hAnsi="Nunito"/>
                <w:lang w:val="en-ZA"/>
              </w:rPr>
            </w:rPrChange>
          </w:rPr>
          <w:t xml:space="preserve"> partners and can be extended to new partners</w:t>
        </w:r>
      </w:ins>
      <w:ins w:id="2977" w:author="Matthew Chersich" w:date="2024-08-13T22:16:00Z">
        <w:r w:rsidR="00D645CA">
          <w:rPr>
            <w:rFonts w:ascii="Nunito" w:eastAsia="Nunito" w:hAnsi="Nunito"/>
            <w:color w:val="000000" w:themeColor="text1"/>
            <w:sz w:val="20"/>
            <w:lang w:val="en-ZA"/>
          </w:rPr>
          <w:t xml:space="preserve"> who join the Consortium</w:t>
        </w:r>
      </w:ins>
      <w:ins w:id="2978" w:author="Craig Parker" w:date="2024-07-31T13:20:00Z">
        <w:r w:rsidRPr="002E4822">
          <w:rPr>
            <w:rFonts w:ascii="Nunito" w:eastAsia="Nunito" w:hAnsi="Nunito"/>
            <w:color w:val="000000" w:themeColor="text1"/>
            <w:sz w:val="20"/>
            <w:lang w:val="en-ZA"/>
            <w:rPrChange w:id="2979" w:author="Craig Parker" w:date="2024-08-07T12:23:00Z">
              <w:rPr>
                <w:rFonts w:ascii="Nunito" w:eastAsia="Nunito" w:hAnsi="Nunito"/>
                <w:lang w:val="en-ZA"/>
              </w:rPr>
            </w:rPrChange>
          </w:rPr>
          <w:t xml:space="preserve">. </w:t>
        </w:r>
      </w:ins>
    </w:p>
    <w:p w14:paraId="5A097830" w14:textId="77777777" w:rsidR="00D645CA" w:rsidRDefault="00D645CA" w:rsidP="3E93EB8D">
      <w:pPr>
        <w:rPr>
          <w:ins w:id="2980" w:author="Matthew Chersich" w:date="2024-08-13T22:21:00Z"/>
          <w:rFonts w:ascii="Nunito" w:eastAsia="Nunito" w:hAnsi="Nunito"/>
          <w:color w:val="000000" w:themeColor="text1"/>
          <w:sz w:val="20"/>
          <w:lang w:val="en-ZA"/>
        </w:rPr>
      </w:pPr>
    </w:p>
    <w:p w14:paraId="1E302DBC" w14:textId="165F4180" w:rsidR="00DF106C" w:rsidRPr="002E4822" w:rsidDel="00D645CA" w:rsidRDefault="3E93EB8D" w:rsidP="3E93EB8D">
      <w:pPr>
        <w:rPr>
          <w:ins w:id="2981" w:author="Craig Parker" w:date="2024-08-06T19:03:00Z"/>
          <w:del w:id="2982" w:author="Matthew Chersich" w:date="2024-08-13T22:21:00Z"/>
          <w:rFonts w:ascii="Nunito" w:eastAsia="Nunito" w:hAnsi="Nunito"/>
          <w:color w:val="000000" w:themeColor="text1"/>
          <w:sz w:val="20"/>
          <w:lang w:val="en-ZA"/>
          <w:rPrChange w:id="2983" w:author="Craig Parker" w:date="2024-08-07T12:23:00Z">
            <w:rPr>
              <w:ins w:id="2984" w:author="Craig Parker" w:date="2024-08-06T19:03:00Z"/>
              <w:del w:id="2985" w:author="Matthew Chersich" w:date="2024-08-13T22:21:00Z"/>
              <w:rFonts w:ascii="Nunito" w:eastAsia="Nunito" w:hAnsi="Nunito"/>
              <w:lang w:val="en-ZA"/>
            </w:rPr>
          </w:rPrChange>
        </w:rPr>
      </w:pPr>
      <w:ins w:id="2986" w:author="Craig Parker" w:date="2024-07-31T13:20:00Z">
        <w:r w:rsidRPr="002E4822">
          <w:rPr>
            <w:rFonts w:ascii="Nunito" w:eastAsia="Nunito" w:hAnsi="Nunito"/>
            <w:color w:val="000000" w:themeColor="text1"/>
            <w:sz w:val="20"/>
            <w:lang w:val="en-ZA"/>
            <w:rPrChange w:id="2987" w:author="Craig Parker" w:date="2024-08-07T12:23:00Z">
              <w:rPr>
                <w:rFonts w:ascii="Nunito" w:eastAsia="Nunito" w:hAnsi="Nunito"/>
                <w:lang w:val="en-ZA"/>
              </w:rPr>
            </w:rPrChange>
          </w:rPr>
          <w:t xml:space="preserve">This data </w:t>
        </w:r>
        <w:del w:id="2988" w:author="Matthew Chersich" w:date="2024-08-13T22:19:00Z">
          <w:r w:rsidRPr="002E4822" w:rsidDel="00D645CA">
            <w:rPr>
              <w:rFonts w:ascii="Nunito" w:eastAsia="Nunito" w:hAnsi="Nunito"/>
              <w:color w:val="000000" w:themeColor="text1"/>
              <w:sz w:val="20"/>
              <w:lang w:val="en-ZA"/>
              <w:rPrChange w:id="2989" w:author="Craig Parker" w:date="2024-08-07T12:23:00Z">
                <w:rPr>
                  <w:rFonts w:ascii="Nunito" w:eastAsia="Nunito" w:hAnsi="Nunito"/>
                  <w:lang w:val="en-ZA"/>
                </w:rPr>
              </w:rPrChange>
            </w:rPr>
            <w:delText>also</w:delText>
          </w:r>
        </w:del>
      </w:ins>
      <w:ins w:id="2990" w:author="Matthew Chersich" w:date="2024-08-13T22:19:00Z">
        <w:r w:rsidR="00D645CA">
          <w:rPr>
            <w:rFonts w:ascii="Nunito" w:eastAsia="Nunito" w:hAnsi="Nunito"/>
            <w:color w:val="000000" w:themeColor="text1"/>
            <w:sz w:val="20"/>
            <w:lang w:val="en-ZA"/>
          </w:rPr>
          <w:t>is considered</w:t>
        </w:r>
      </w:ins>
      <w:ins w:id="2991" w:author="Craig Parker" w:date="2024-07-31T13:20:00Z">
        <w:del w:id="2992" w:author="Matthew Chersich" w:date="2024-08-13T22:19:00Z">
          <w:r w:rsidRPr="002E4822" w:rsidDel="00D645CA">
            <w:rPr>
              <w:rFonts w:ascii="Nunito" w:eastAsia="Nunito" w:hAnsi="Nunito"/>
              <w:color w:val="000000" w:themeColor="text1"/>
              <w:sz w:val="20"/>
              <w:lang w:val="en-ZA"/>
              <w:rPrChange w:id="2993" w:author="Craig Parker" w:date="2024-08-07T12:23:00Z">
                <w:rPr>
                  <w:rFonts w:ascii="Nunito" w:eastAsia="Nunito" w:hAnsi="Nunito"/>
                  <w:lang w:val="en-ZA"/>
                </w:rPr>
              </w:rPrChange>
            </w:rPr>
            <w:delText xml:space="preserve"> falls under</w:delText>
          </w:r>
        </w:del>
        <w:r w:rsidRPr="002E4822">
          <w:rPr>
            <w:rFonts w:ascii="Nunito" w:eastAsia="Nunito" w:hAnsi="Nunito"/>
            <w:color w:val="000000" w:themeColor="text1"/>
            <w:sz w:val="20"/>
            <w:lang w:val="en-ZA"/>
            <w:rPrChange w:id="2994" w:author="Craig Parker" w:date="2024-08-07T12:23:00Z">
              <w:rPr>
                <w:rFonts w:ascii="Nunito" w:eastAsia="Nunito" w:hAnsi="Nunito"/>
                <w:lang w:val="en-ZA"/>
              </w:rPr>
            </w:rPrChange>
          </w:rPr>
          <w:t xml:space="preserve"> protected pseudonymous data </w:t>
        </w:r>
      </w:ins>
      <w:ins w:id="2995" w:author="Matthew Chersich" w:date="2024-08-04T16:58:00Z">
        <w:r w:rsidRPr="002E4822">
          <w:rPr>
            <w:rFonts w:ascii="Nunito" w:eastAsia="Nunito" w:hAnsi="Nunito"/>
            <w:color w:val="000000" w:themeColor="text1"/>
            <w:sz w:val="20"/>
            <w:lang w:val="en-ZA"/>
            <w:rPrChange w:id="2996" w:author="Craig Parker" w:date="2024-08-07T12:23:00Z">
              <w:rPr>
                <w:rFonts w:ascii="Nunito" w:eastAsia="Nunito" w:hAnsi="Nunito"/>
                <w:lang w:val="en-ZA"/>
              </w:rPr>
            </w:rPrChange>
          </w:rPr>
          <w:t xml:space="preserve">as </w:t>
        </w:r>
      </w:ins>
      <w:ins w:id="2997" w:author="Craig Parker" w:date="2024-07-31T13:20:00Z">
        <w:r w:rsidRPr="002E4822">
          <w:rPr>
            <w:rFonts w:ascii="Nunito" w:eastAsia="Nunito" w:hAnsi="Nunito"/>
            <w:color w:val="000000" w:themeColor="text1"/>
            <w:sz w:val="20"/>
            <w:lang w:val="en-ZA"/>
            <w:rPrChange w:id="2998" w:author="Craig Parker" w:date="2024-08-07T12:23:00Z">
              <w:rPr>
                <w:rFonts w:ascii="Nunito" w:eastAsia="Nunito" w:hAnsi="Nunito"/>
                <w:lang w:val="en-ZA"/>
              </w:rPr>
            </w:rPrChange>
          </w:rPr>
          <w:t>per POPIA guidelines</w:t>
        </w:r>
        <w:del w:id="2999" w:author="Matthew Chersich" w:date="2024-08-13T22:20:00Z">
          <w:r w:rsidRPr="002E4822" w:rsidDel="00D645CA">
            <w:rPr>
              <w:rFonts w:ascii="Nunito" w:eastAsia="Nunito" w:hAnsi="Nunito"/>
              <w:color w:val="000000" w:themeColor="text1"/>
              <w:sz w:val="20"/>
              <w:lang w:val="en-ZA"/>
              <w:rPrChange w:id="3000" w:author="Craig Parker" w:date="2024-08-07T12:23:00Z">
                <w:rPr>
                  <w:rFonts w:ascii="Nunito" w:eastAsia="Nunito" w:hAnsi="Nunito"/>
                  <w:lang w:val="en-ZA"/>
                </w:rPr>
              </w:rPrChange>
            </w:rPr>
            <w:delText>,</w:delText>
          </w:r>
        </w:del>
        <w:r w:rsidRPr="002E4822">
          <w:rPr>
            <w:rFonts w:ascii="Nunito" w:eastAsia="Nunito" w:hAnsi="Nunito"/>
            <w:color w:val="000000" w:themeColor="text1"/>
            <w:sz w:val="20"/>
            <w:lang w:val="en-ZA"/>
            <w:rPrChange w:id="3001" w:author="Craig Parker" w:date="2024-08-07T12:23:00Z">
              <w:rPr>
                <w:rFonts w:ascii="Nunito" w:eastAsia="Nunito" w:hAnsi="Nunito"/>
                <w:lang w:val="en-ZA"/>
              </w:rPr>
            </w:rPrChange>
          </w:rPr>
          <w:t xml:space="preserve"> </w:t>
        </w:r>
      </w:ins>
      <w:ins w:id="3002" w:author="Matthew Chersich" w:date="2024-08-13T22:20:00Z">
        <w:r w:rsidR="00D645CA">
          <w:rPr>
            <w:rFonts w:ascii="Nunito" w:eastAsia="Nunito" w:hAnsi="Nunito"/>
            <w:color w:val="000000" w:themeColor="text1"/>
            <w:sz w:val="20"/>
            <w:lang w:val="en-ZA"/>
          </w:rPr>
          <w:t>a</w:t>
        </w:r>
      </w:ins>
      <w:ins w:id="3003" w:author="Matthew Chersich" w:date="2024-08-13T22:21:00Z">
        <w:r w:rsidR="00D645CA">
          <w:rPr>
            <w:rFonts w:ascii="Nunito" w:eastAsia="Nunito" w:hAnsi="Nunito"/>
            <w:color w:val="000000" w:themeColor="text1"/>
            <w:sz w:val="20"/>
            <w:lang w:val="en-ZA"/>
          </w:rPr>
          <w:t xml:space="preserve">s several </w:t>
        </w:r>
      </w:ins>
      <w:ins w:id="3004" w:author="Craig Parker" w:date="2024-07-31T13:20:00Z">
        <w:del w:id="3005" w:author="Matthew Chersich" w:date="2024-08-13T22:20:00Z">
          <w:r w:rsidRPr="002E4822" w:rsidDel="00D645CA">
            <w:rPr>
              <w:rFonts w:ascii="Nunito" w:eastAsia="Nunito" w:hAnsi="Nunito"/>
              <w:color w:val="000000" w:themeColor="text1"/>
              <w:sz w:val="20"/>
              <w:lang w:val="en-ZA"/>
              <w:rPrChange w:id="3006" w:author="Craig Parker" w:date="2024-08-07T12:23:00Z">
                <w:rPr>
                  <w:rFonts w:ascii="Nunito" w:eastAsia="Nunito" w:hAnsi="Nunito"/>
                  <w:lang w:val="en-ZA"/>
                </w:rPr>
              </w:rPrChange>
            </w:rPr>
            <w:delText>with</w:delText>
          </w:r>
        </w:del>
      </w:ins>
      <w:ins w:id="3007" w:author="Matthew Chersich" w:date="2024-08-13T22:20:00Z">
        <w:r w:rsidR="00D645CA">
          <w:rPr>
            <w:rFonts w:ascii="Nunito" w:eastAsia="Nunito" w:hAnsi="Nunito"/>
            <w:color w:val="000000" w:themeColor="text1"/>
            <w:sz w:val="20"/>
            <w:lang w:val="en-ZA"/>
          </w:rPr>
          <w:t xml:space="preserve">steps </w:t>
        </w:r>
      </w:ins>
      <w:ins w:id="3008" w:author="Matthew Chersich" w:date="2024-08-13T22:21:00Z">
        <w:r w:rsidR="00D645CA">
          <w:rPr>
            <w:rFonts w:ascii="Nunito" w:eastAsia="Nunito" w:hAnsi="Nunito"/>
            <w:color w:val="000000" w:themeColor="text1"/>
            <w:sz w:val="20"/>
            <w:lang w:val="en-ZA"/>
          </w:rPr>
          <w:t>have been done</w:t>
        </w:r>
      </w:ins>
      <w:ins w:id="3009" w:author="Craig Parker" w:date="2024-07-31T13:20:00Z">
        <w:del w:id="3010" w:author="Matthew Chersich" w:date="2024-08-13T22:20:00Z">
          <w:r w:rsidRPr="002E4822" w:rsidDel="00D645CA">
            <w:rPr>
              <w:rFonts w:ascii="Nunito" w:eastAsia="Nunito" w:hAnsi="Nunito"/>
              <w:color w:val="000000" w:themeColor="text1"/>
              <w:sz w:val="20"/>
              <w:lang w:val="en-ZA"/>
              <w:rPrChange w:id="3011" w:author="Craig Parker" w:date="2024-08-07T12:23:00Z">
                <w:rPr>
                  <w:rFonts w:ascii="Nunito" w:eastAsia="Nunito" w:hAnsi="Nunito"/>
                  <w:lang w:val="en-ZA"/>
                </w:rPr>
              </w:rPrChange>
            </w:rPr>
            <w:delText xml:space="preserve"> indirect identifiers such as dates and </w:delText>
          </w:r>
        </w:del>
        <w:del w:id="3012" w:author="Matthew Chersich" w:date="2024-08-13T22:21:00Z">
          <w:r w:rsidRPr="002E4822" w:rsidDel="00D645CA">
            <w:rPr>
              <w:rFonts w:ascii="Nunito" w:eastAsia="Nunito" w:hAnsi="Nunito"/>
              <w:color w:val="000000" w:themeColor="text1"/>
              <w:sz w:val="20"/>
              <w:lang w:val="en-ZA"/>
              <w:rPrChange w:id="3013" w:author="Craig Parker" w:date="2024-08-07T12:23:00Z">
                <w:rPr>
                  <w:rFonts w:ascii="Nunito" w:eastAsia="Nunito" w:hAnsi="Nunito"/>
                  <w:lang w:val="en-ZA"/>
                </w:rPr>
              </w:rPrChange>
            </w:rPr>
            <w:delText>jitter</w:delText>
          </w:r>
        </w:del>
        <w:del w:id="3014" w:author="Matthew Chersich" w:date="2024-08-13T22:20:00Z">
          <w:r w:rsidRPr="002E4822" w:rsidDel="00D645CA">
            <w:rPr>
              <w:rFonts w:ascii="Nunito" w:eastAsia="Nunito" w:hAnsi="Nunito"/>
              <w:color w:val="000000" w:themeColor="text1"/>
              <w:sz w:val="20"/>
              <w:lang w:val="en-ZA"/>
              <w:rPrChange w:id="3015" w:author="Craig Parker" w:date="2024-08-07T12:23:00Z">
                <w:rPr>
                  <w:rFonts w:ascii="Nunito" w:eastAsia="Nunito" w:hAnsi="Nunito"/>
                  <w:lang w:val="en-ZA"/>
                </w:rPr>
              </w:rPrChange>
            </w:rPr>
            <w:delText>ed</w:delText>
          </w:r>
        </w:del>
        <w:del w:id="3016" w:author="Matthew Chersich" w:date="2024-08-13T22:21:00Z">
          <w:r w:rsidRPr="002E4822" w:rsidDel="00D645CA">
            <w:rPr>
              <w:rFonts w:ascii="Nunito" w:eastAsia="Nunito" w:hAnsi="Nunito"/>
              <w:color w:val="000000" w:themeColor="text1"/>
              <w:sz w:val="20"/>
              <w:lang w:val="en-ZA"/>
              <w:rPrChange w:id="3017" w:author="Craig Parker" w:date="2024-08-07T12:23:00Z">
                <w:rPr>
                  <w:rFonts w:ascii="Nunito" w:eastAsia="Nunito" w:hAnsi="Nunito"/>
                  <w:lang w:val="en-ZA"/>
                </w:rPr>
              </w:rPrChange>
            </w:rPr>
            <w:delText xml:space="preserve"> geolocation data </w:delText>
          </w:r>
        </w:del>
      </w:ins>
      <w:ins w:id="3018" w:author="Matthew Chersich" w:date="2024-08-13T22:20:00Z">
        <w:r w:rsidR="00D645CA">
          <w:rPr>
            <w:rFonts w:ascii="Nunito" w:eastAsia="Nunito" w:hAnsi="Nunito"/>
            <w:color w:val="000000" w:themeColor="text1"/>
            <w:sz w:val="20"/>
            <w:lang w:val="en-ZA"/>
          </w:rPr>
          <w:t xml:space="preserve"> </w:t>
        </w:r>
      </w:ins>
      <w:ins w:id="3019" w:author="Craig Parker" w:date="2024-07-31T13:20:00Z">
        <w:r w:rsidRPr="002E4822">
          <w:rPr>
            <w:rFonts w:ascii="Nunito" w:eastAsia="Nunito" w:hAnsi="Nunito"/>
            <w:color w:val="000000" w:themeColor="text1"/>
            <w:sz w:val="20"/>
            <w:lang w:val="en-ZA"/>
            <w:rPrChange w:id="3020" w:author="Craig Parker" w:date="2024-08-07T12:23:00Z">
              <w:rPr>
                <w:rFonts w:ascii="Nunito" w:eastAsia="Nunito" w:hAnsi="Nunito"/>
                <w:lang w:val="en-ZA"/>
              </w:rPr>
            </w:rPrChange>
          </w:rPr>
          <w:t>to enhance privacy protection</w:t>
        </w:r>
      </w:ins>
      <w:ins w:id="3021" w:author="Matthew Chersich" w:date="2024-08-13T22:20:00Z">
        <w:r w:rsidR="00D645CA">
          <w:rPr>
            <w:rFonts w:ascii="Nunito" w:eastAsia="Nunito" w:hAnsi="Nunito"/>
            <w:color w:val="000000" w:themeColor="text1"/>
            <w:sz w:val="20"/>
            <w:lang w:val="en-ZA"/>
          </w:rPr>
          <w:t>s</w:t>
        </w:r>
      </w:ins>
      <w:ins w:id="3022" w:author="Craig Parker" w:date="2024-07-31T13:20:00Z">
        <w:r w:rsidRPr="002E4822">
          <w:rPr>
            <w:rFonts w:ascii="Nunito" w:eastAsia="Nunito" w:hAnsi="Nunito"/>
            <w:color w:val="000000" w:themeColor="text1"/>
            <w:sz w:val="20"/>
            <w:lang w:val="en-ZA"/>
            <w:rPrChange w:id="3023" w:author="Craig Parker" w:date="2024-08-07T12:23:00Z">
              <w:rPr>
                <w:rFonts w:ascii="Nunito" w:eastAsia="Nunito" w:hAnsi="Nunito"/>
                <w:lang w:val="en-ZA"/>
              </w:rPr>
            </w:rPrChange>
          </w:rPr>
          <w:t>.</w:t>
        </w:r>
      </w:ins>
      <w:ins w:id="3024" w:author="Matthew Chersich" w:date="2024-08-04T20:30:00Z">
        <w:del w:id="3025" w:author="Craig Parker" w:date="2024-08-07T10:44:00Z">
          <w:r w:rsidRPr="002E4822" w:rsidDel="0071353A">
            <w:rPr>
              <w:rFonts w:ascii="Nunito" w:eastAsia="Nunito" w:hAnsi="Nunito"/>
              <w:color w:val="000000" w:themeColor="text1"/>
              <w:sz w:val="20"/>
              <w:lang w:val="en-ZA"/>
              <w:rPrChange w:id="3026" w:author="Craig Parker" w:date="2024-08-07T12:23:00Z">
                <w:rPr>
                  <w:rFonts w:ascii="Nunito" w:eastAsia="Nunito" w:hAnsi="Nunito"/>
                  <w:lang w:val="en-ZA"/>
                </w:rPr>
              </w:rPrChange>
            </w:rPr>
            <w:delText xml:space="preserve"> </w:delText>
          </w:r>
          <w:r w:rsidRPr="002E4822" w:rsidDel="0071353A">
            <w:rPr>
              <w:rFonts w:ascii="Nunito" w:eastAsia="Nunito" w:hAnsi="Nunito"/>
              <w:color w:val="000000" w:themeColor="text1"/>
              <w:sz w:val="20"/>
              <w:highlight w:val="yellow"/>
              <w:lang w:val="en-ZA"/>
              <w:rPrChange w:id="3027" w:author="Craig Parker" w:date="2024-08-07T12:23:00Z">
                <w:rPr>
                  <w:rFonts w:ascii="Nunito" w:eastAsia="Nunito" w:hAnsi="Nunito"/>
                  <w:highlight w:val="yellow"/>
                  <w:lang w:val="en-ZA"/>
                </w:rPr>
              </w:rPrChange>
            </w:rPr>
            <w:delText>NOTE IF COUNTY/PROVINCE/TOWN are included and age in decades</w:delText>
          </w:r>
        </w:del>
      </w:ins>
    </w:p>
    <w:p w14:paraId="7128E283" w14:textId="3D7A5EC3" w:rsidR="002B1DBF" w:rsidRPr="002E4822" w:rsidDel="00D645CA" w:rsidRDefault="002B1DBF" w:rsidP="3E93EB8D">
      <w:pPr>
        <w:rPr>
          <w:ins w:id="3028" w:author="Craig Parker" w:date="2024-08-06T19:03:00Z"/>
          <w:del w:id="3029" w:author="Matthew Chersich" w:date="2024-08-13T22:21:00Z"/>
          <w:rFonts w:ascii="Nunito" w:eastAsia="Nunito" w:hAnsi="Nunito"/>
          <w:color w:val="000000" w:themeColor="text1"/>
          <w:sz w:val="20"/>
          <w:lang w:val="en-ZA"/>
          <w:rPrChange w:id="3030" w:author="Craig Parker" w:date="2024-08-07T12:23:00Z">
            <w:rPr>
              <w:ins w:id="3031" w:author="Craig Parker" w:date="2024-08-06T19:03:00Z"/>
              <w:del w:id="3032" w:author="Matthew Chersich" w:date="2024-08-13T22:21:00Z"/>
              <w:rFonts w:ascii="Nunito" w:eastAsia="Nunito" w:hAnsi="Nunito"/>
              <w:lang w:val="en-ZA"/>
            </w:rPr>
          </w:rPrChange>
        </w:rPr>
      </w:pPr>
    </w:p>
    <w:p w14:paraId="10EAEE3F" w14:textId="09BC4C95" w:rsidR="002B1DBF" w:rsidRPr="002E4822" w:rsidRDefault="00D645CA" w:rsidP="3E93EB8D">
      <w:pPr>
        <w:rPr>
          <w:ins w:id="3033" w:author="Craig Parker" w:date="2024-07-31T13:21:00Z"/>
          <w:rFonts w:ascii="Nunito" w:eastAsia="Nunito" w:hAnsi="Nunito"/>
          <w:color w:val="000000" w:themeColor="text1"/>
          <w:sz w:val="20"/>
          <w:lang w:val="en-ZA"/>
          <w:rPrChange w:id="3034" w:author="Craig Parker" w:date="2024-08-07T12:23:00Z">
            <w:rPr>
              <w:ins w:id="3035" w:author="Craig Parker" w:date="2024-07-31T13:21:00Z"/>
              <w:rFonts w:ascii="Nunito" w:eastAsia="Nunito" w:hAnsi="Nunito"/>
              <w:lang w:val="en-ZA"/>
            </w:rPr>
          </w:rPrChange>
        </w:rPr>
      </w:pPr>
      <w:ins w:id="3036" w:author="Matthew Chersich" w:date="2024-08-13T22:21:00Z">
        <w:r>
          <w:rPr>
            <w:rFonts w:ascii="Nunito" w:eastAsia="Nunito" w:hAnsi="Nunito"/>
            <w:color w:val="000000" w:themeColor="text1"/>
            <w:sz w:val="20"/>
          </w:rPr>
          <w:t xml:space="preserve"> For example, </w:t>
        </w:r>
      </w:ins>
      <w:ins w:id="3037" w:author="Craig Parker" w:date="2024-08-06T19:03:00Z">
        <w:del w:id="3038" w:author="Matthew Chersich" w:date="2024-08-13T22:21:00Z">
          <w:r w:rsidR="002B1DBF" w:rsidRPr="002E4822" w:rsidDel="00D645CA">
            <w:rPr>
              <w:rFonts w:ascii="Nunito" w:eastAsia="Nunito" w:hAnsi="Nunito"/>
              <w:color w:val="000000" w:themeColor="text1"/>
              <w:sz w:val="20"/>
              <w:rPrChange w:id="3039" w:author="Craig Parker" w:date="2024-08-07T12:23:00Z">
                <w:rPr>
                  <w:rFonts w:ascii="Nunito" w:eastAsia="Nunito" w:hAnsi="Nunito"/>
                </w:rPr>
              </w:rPrChange>
            </w:rPr>
            <w:delText>A</w:delText>
          </w:r>
        </w:del>
      </w:ins>
      <w:ins w:id="3040" w:author="Matthew Chersich" w:date="2024-08-13T22:21:00Z">
        <w:r>
          <w:rPr>
            <w:rFonts w:ascii="Nunito" w:eastAsia="Nunito" w:hAnsi="Nunito"/>
            <w:color w:val="000000" w:themeColor="text1"/>
            <w:sz w:val="20"/>
          </w:rPr>
          <w:t>a</w:t>
        </w:r>
      </w:ins>
      <w:ins w:id="3041" w:author="Craig Parker" w:date="2024-08-06T19:03:00Z">
        <w:r w:rsidR="002B1DBF" w:rsidRPr="002E4822">
          <w:rPr>
            <w:rFonts w:ascii="Nunito" w:eastAsia="Nunito" w:hAnsi="Nunito"/>
            <w:color w:val="000000" w:themeColor="text1"/>
            <w:sz w:val="20"/>
            <w:rPrChange w:id="3042" w:author="Craig Parker" w:date="2024-08-07T12:23:00Z">
              <w:rPr>
                <w:rFonts w:ascii="Nunito" w:eastAsia="Nunito" w:hAnsi="Nunito"/>
              </w:rPr>
            </w:rPrChange>
          </w:rPr>
          <w:t>ge data will be reported in years</w:t>
        </w:r>
      </w:ins>
      <w:ins w:id="3043" w:author="Matthew Chersich" w:date="2024-08-13T22:21:00Z">
        <w:r>
          <w:rPr>
            <w:rFonts w:ascii="Nunito" w:eastAsia="Nunito" w:hAnsi="Nunito"/>
            <w:color w:val="000000" w:themeColor="text1"/>
            <w:sz w:val="20"/>
          </w:rPr>
          <w:t>,</w:t>
        </w:r>
      </w:ins>
      <w:ins w:id="3044" w:author="Craig Parker" w:date="2024-08-06T19:03:00Z">
        <w:r w:rsidR="002B1DBF" w:rsidRPr="002E4822">
          <w:rPr>
            <w:rFonts w:ascii="Nunito" w:eastAsia="Nunito" w:hAnsi="Nunito"/>
            <w:color w:val="000000" w:themeColor="text1"/>
            <w:sz w:val="20"/>
            <w:rPrChange w:id="3045" w:author="Craig Parker" w:date="2024-08-07T12:23:00Z">
              <w:rPr>
                <w:rFonts w:ascii="Nunito" w:eastAsia="Nunito" w:hAnsi="Nunito"/>
              </w:rPr>
            </w:rPrChange>
          </w:rPr>
          <w:t xml:space="preserve"> rather than </w:t>
        </w:r>
      </w:ins>
      <w:ins w:id="3046" w:author="Craig Parker" w:date="2024-08-06T19:04:00Z">
        <w:r w:rsidR="002B1DBF" w:rsidRPr="002E4822">
          <w:rPr>
            <w:rFonts w:ascii="Nunito" w:eastAsia="Nunito" w:hAnsi="Nunito"/>
            <w:color w:val="000000" w:themeColor="text1"/>
            <w:sz w:val="20"/>
            <w:rPrChange w:id="3047" w:author="Craig Parker" w:date="2024-08-07T12:23:00Z">
              <w:rPr>
                <w:rFonts w:ascii="Nunito" w:eastAsia="Nunito" w:hAnsi="Nunito"/>
              </w:rPr>
            </w:rPrChange>
          </w:rPr>
          <w:t>exact birthdates and</w:t>
        </w:r>
      </w:ins>
      <w:ins w:id="3048" w:author="Craig Parker" w:date="2024-08-06T19:03:00Z">
        <w:r w:rsidR="002B1DBF" w:rsidRPr="002E4822">
          <w:rPr>
            <w:rFonts w:ascii="Nunito" w:eastAsia="Nunito" w:hAnsi="Nunito"/>
            <w:color w:val="000000" w:themeColor="text1"/>
            <w:sz w:val="20"/>
            <w:rPrChange w:id="3049" w:author="Craig Parker" w:date="2024-08-07T12:23:00Z">
              <w:rPr>
                <w:rFonts w:ascii="Nunito" w:eastAsia="Nunito" w:hAnsi="Nunito"/>
              </w:rPr>
            </w:rPrChange>
          </w:rPr>
          <w:t xml:space="preserve"> geographic data will be jittered</w:t>
        </w:r>
        <w:del w:id="3050" w:author="Matthew Chersich" w:date="2024-08-13T22:21:00Z">
          <w:r w:rsidR="002B1DBF" w:rsidRPr="002E4822" w:rsidDel="00D645CA">
            <w:rPr>
              <w:rFonts w:ascii="Nunito" w:eastAsia="Nunito" w:hAnsi="Nunito"/>
              <w:color w:val="000000" w:themeColor="text1"/>
              <w:sz w:val="20"/>
              <w:rPrChange w:id="3051" w:author="Craig Parker" w:date="2024-08-07T12:23:00Z">
                <w:rPr>
                  <w:rFonts w:ascii="Nunito" w:eastAsia="Nunito" w:hAnsi="Nunito"/>
                </w:rPr>
              </w:rPrChange>
            </w:rPr>
            <w:delText xml:space="preserve"> </w:delText>
          </w:r>
        </w:del>
      </w:ins>
      <w:ins w:id="3052" w:author="Craig Parker" w:date="2024-08-06T19:05:00Z">
        <w:del w:id="3053" w:author="Matthew Chersich" w:date="2024-08-13T22:21:00Z">
          <w:r w:rsidR="002B1DBF" w:rsidRPr="002E4822" w:rsidDel="00D645CA">
            <w:rPr>
              <w:rFonts w:ascii="Nunito" w:eastAsia="Nunito" w:hAnsi="Nunito"/>
              <w:color w:val="000000" w:themeColor="text1"/>
              <w:sz w:val="20"/>
              <w:rPrChange w:id="3054" w:author="Craig Parker" w:date="2024-08-07T12:23:00Z">
                <w:rPr>
                  <w:rFonts w:ascii="Nunito" w:eastAsia="Nunito" w:hAnsi="Nunito"/>
                </w:rPr>
              </w:rPrChange>
            </w:rPr>
            <w:delText>to ensure further privacy protection</w:delText>
          </w:r>
        </w:del>
      </w:ins>
      <w:ins w:id="3055" w:author="Craig Parker" w:date="2024-08-06T19:03:00Z">
        <w:r w:rsidR="002B1DBF" w:rsidRPr="002E4822">
          <w:rPr>
            <w:rFonts w:ascii="Nunito" w:eastAsia="Nunito" w:hAnsi="Nunito"/>
            <w:color w:val="000000" w:themeColor="text1"/>
            <w:sz w:val="20"/>
            <w:rPrChange w:id="3056" w:author="Craig Parker" w:date="2024-08-07T12:23:00Z">
              <w:rPr>
                <w:rFonts w:ascii="Nunito" w:eastAsia="Nunito" w:hAnsi="Nunito"/>
              </w:rPr>
            </w:rPrChange>
          </w:rPr>
          <w:t>.</w:t>
        </w:r>
      </w:ins>
    </w:p>
    <w:p w14:paraId="45B24C9A" w14:textId="127BDFF5" w:rsidR="00A62CB7" w:rsidRPr="002E4822" w:rsidRDefault="00DF106C">
      <w:pPr>
        <w:pStyle w:val="Heading3"/>
        <w:rPr>
          <w:rFonts w:ascii="Nunito" w:hAnsi="Nunito"/>
          <w:color w:val="000000" w:themeColor="text1"/>
          <w:lang w:val="en-ZA"/>
          <w:rPrChange w:id="3057" w:author="Craig Parker" w:date="2024-08-07T12:23:00Z">
            <w:rPr>
              <w:rFonts w:ascii="Nunito" w:hAnsi="Nunito"/>
              <w:lang w:val="en-ZA"/>
            </w:rPr>
          </w:rPrChange>
        </w:rPr>
        <w:pPrChange w:id="3058" w:author="Craig Parker" w:date="2024-08-07T10:40:00Z">
          <w:pPr>
            <w:pStyle w:val="Heading2"/>
            <w:numPr>
              <w:ilvl w:val="1"/>
              <w:numId w:val="40"/>
            </w:numPr>
            <w:ind w:left="720" w:hanging="360"/>
          </w:pPr>
        </w:pPrChange>
      </w:pPr>
      <w:del w:id="3059" w:author="Matthew Chersich" w:date="2024-08-04T16:59:00Z">
        <w:r w:rsidRPr="002E4822" w:rsidDel="52A8C99F">
          <w:rPr>
            <w:rFonts w:ascii="Nunito" w:hAnsi="Nunito"/>
            <w:color w:val="000000" w:themeColor="text1"/>
            <w:sz w:val="20"/>
            <w:szCs w:val="20"/>
            <w:lang w:val="en-ZA"/>
            <w:rPrChange w:id="3060" w:author="Craig Parker" w:date="2024-08-07T12:23:00Z">
              <w:rPr>
                <w:rFonts w:eastAsia="Nunito"/>
                <w:b w:val="0"/>
                <w:bCs w:val="0"/>
                <w:lang w:val="en-ZA"/>
              </w:rPr>
            </w:rPrChange>
          </w:rPr>
          <w:delText xml:space="preserve"> </w:delText>
        </w:r>
      </w:del>
      <w:bookmarkStart w:id="3061" w:name="_Toc174546618"/>
      <w:ins w:id="3062" w:author="Craig Parker" w:date="2024-07-31T13:20:00Z">
        <w:r w:rsidR="52A8C99F" w:rsidRPr="002E4822">
          <w:rPr>
            <w:rFonts w:ascii="Nunito" w:hAnsi="Nunito"/>
            <w:color w:val="000000" w:themeColor="text1"/>
            <w:sz w:val="20"/>
            <w:szCs w:val="20"/>
            <w:lang w:val="en-ZA"/>
            <w:rPrChange w:id="3063" w:author="Craig Parker" w:date="2024-08-07T12:23:00Z">
              <w:rPr>
                <w:rFonts w:eastAsia="Nunito"/>
                <w:b w:val="0"/>
                <w:bCs w:val="0"/>
                <w:lang w:val="en-ZA"/>
              </w:rPr>
            </w:rPrChange>
          </w:rPr>
          <w:t>RP1/RP2 De-Identified Data</w:t>
        </w:r>
      </w:ins>
      <w:bookmarkEnd w:id="3061"/>
    </w:p>
    <w:p w14:paraId="769120BB" w14:textId="3B469E42" w:rsidR="002B1DBF" w:rsidRPr="002E4822" w:rsidRDefault="0E3CF60B" w:rsidP="00A62CB7">
      <w:pPr>
        <w:rPr>
          <w:ins w:id="3064" w:author="Craig Parker" w:date="2024-07-31T13:21:00Z"/>
          <w:rFonts w:ascii="Nunito" w:eastAsia="Nunito" w:hAnsi="Nunito"/>
          <w:color w:val="000000" w:themeColor="text1"/>
          <w:sz w:val="20"/>
          <w:lang w:val="en-ZA"/>
          <w:rPrChange w:id="3065" w:author="Craig Parker" w:date="2024-08-07T12:23:00Z">
            <w:rPr>
              <w:ins w:id="3066" w:author="Craig Parker" w:date="2024-07-31T13:21:00Z"/>
              <w:rFonts w:ascii="Nunito" w:eastAsia="Nunito" w:hAnsi="Nunito"/>
              <w:lang w:val="en-ZA"/>
            </w:rPr>
          </w:rPrChange>
        </w:rPr>
      </w:pPr>
      <w:ins w:id="3067" w:author="Craig Parker" w:date="2024-07-31T13:20:00Z">
        <w:r w:rsidRPr="002E4822">
          <w:rPr>
            <w:rFonts w:ascii="Nunito" w:eastAsia="Nunito" w:hAnsi="Nunito"/>
            <w:color w:val="000000" w:themeColor="text1"/>
            <w:sz w:val="20"/>
            <w:lang w:val="en-ZA"/>
            <w:rPrChange w:id="3068" w:author="Craig Parker" w:date="2024-08-07T12:23:00Z">
              <w:rPr>
                <w:rFonts w:ascii="Nunito" w:eastAsia="Nunito" w:hAnsi="Nunito"/>
                <w:lang w:val="en-ZA"/>
              </w:rPr>
            </w:rPrChange>
          </w:rPr>
          <w:t xml:space="preserve">Data that has been further processed and de-identified </w:t>
        </w:r>
        <w:del w:id="3069" w:author="Matthew Chersich" w:date="2024-08-13T22:22:00Z">
          <w:r w:rsidRPr="002E4822" w:rsidDel="00D645CA">
            <w:rPr>
              <w:rFonts w:ascii="Nunito" w:eastAsia="Nunito" w:hAnsi="Nunito"/>
              <w:color w:val="000000" w:themeColor="text1"/>
              <w:sz w:val="20"/>
              <w:lang w:val="en-ZA"/>
              <w:rPrChange w:id="3070" w:author="Craig Parker" w:date="2024-08-07T12:23:00Z">
                <w:rPr>
                  <w:rFonts w:ascii="Nunito" w:eastAsia="Nunito" w:hAnsi="Nunito"/>
                  <w:lang w:val="en-ZA"/>
                </w:rPr>
              </w:rPrChange>
            </w:rPr>
            <w:delText xml:space="preserve">for specific analyses related to RP1 and RP2 </w:delText>
          </w:r>
        </w:del>
        <w:r w:rsidRPr="002E4822">
          <w:rPr>
            <w:rFonts w:ascii="Nunito" w:eastAsia="Nunito" w:hAnsi="Nunito"/>
            <w:color w:val="000000" w:themeColor="text1"/>
            <w:sz w:val="20"/>
            <w:lang w:val="en-ZA"/>
            <w:rPrChange w:id="3071" w:author="Craig Parker" w:date="2024-08-07T12:23:00Z">
              <w:rPr>
                <w:rFonts w:ascii="Nunito" w:eastAsia="Nunito" w:hAnsi="Nunito"/>
                <w:lang w:val="en-ZA"/>
              </w:rPr>
            </w:rPrChange>
          </w:rPr>
          <w:t xml:space="preserve">falls into this category. The </w:t>
        </w:r>
      </w:ins>
      <w:ins w:id="3072" w:author="Craig Parker" w:date="2024-08-05T19:22:00Z">
        <w:r w:rsidR="006A3891" w:rsidRPr="002E4822">
          <w:rPr>
            <w:rFonts w:ascii="Nunito" w:eastAsia="Nunito" w:hAnsi="Nunito"/>
            <w:color w:val="000000" w:themeColor="text1"/>
            <w:sz w:val="20"/>
            <w:lang w:val="en-ZA"/>
            <w:rPrChange w:id="3073" w:author="Craig Parker" w:date="2024-08-07T12:23:00Z">
              <w:rPr>
                <w:rFonts w:ascii="Nunito" w:eastAsia="Nunito" w:hAnsi="Nunito"/>
                <w:lang w:val="en-ZA"/>
              </w:rPr>
            </w:rPrChange>
          </w:rPr>
          <w:t>HE²AT</w:t>
        </w:r>
      </w:ins>
      <w:ins w:id="3074" w:author="Craig Parker" w:date="2024-07-31T13:20:00Z">
        <w:r w:rsidRPr="002E4822">
          <w:rPr>
            <w:rFonts w:ascii="Nunito" w:eastAsia="Nunito" w:hAnsi="Nunito"/>
            <w:color w:val="000000" w:themeColor="text1"/>
            <w:sz w:val="20"/>
            <w:lang w:val="en-ZA"/>
            <w:rPrChange w:id="3075" w:author="Craig Parker" w:date="2024-08-07T12:23:00Z">
              <w:rPr>
                <w:rFonts w:ascii="Nunito" w:eastAsia="Nunito" w:hAnsi="Nunito"/>
                <w:lang w:val="en-ZA"/>
              </w:rPr>
            </w:rPrChange>
          </w:rPr>
          <w:t xml:space="preserve"> </w:t>
        </w:r>
        <w:proofErr w:type="spellStart"/>
        <w:r w:rsidRPr="002E4822">
          <w:rPr>
            <w:rFonts w:ascii="Nunito" w:eastAsia="Nunito" w:hAnsi="Nunito"/>
            <w:color w:val="000000" w:themeColor="text1"/>
            <w:sz w:val="20"/>
            <w:lang w:val="en-ZA"/>
            <w:rPrChange w:id="3076" w:author="Craig Parker" w:date="2024-08-07T12:23:00Z">
              <w:rPr>
                <w:rFonts w:ascii="Nunito" w:eastAsia="Nunito" w:hAnsi="Nunito"/>
                <w:lang w:val="en-ZA"/>
              </w:rPr>
            </w:rPrChange>
          </w:rPr>
          <w:t>Center</w:t>
        </w:r>
        <w:proofErr w:type="spellEnd"/>
        <w:r w:rsidRPr="002E4822">
          <w:rPr>
            <w:rFonts w:ascii="Nunito" w:eastAsia="Nunito" w:hAnsi="Nunito"/>
            <w:color w:val="000000" w:themeColor="text1"/>
            <w:sz w:val="20"/>
            <w:lang w:val="en-ZA"/>
            <w:rPrChange w:id="3077" w:author="Craig Parker" w:date="2024-08-07T12:23:00Z">
              <w:rPr>
                <w:rFonts w:ascii="Nunito" w:eastAsia="Nunito" w:hAnsi="Nunito"/>
                <w:lang w:val="en-ZA"/>
              </w:rPr>
            </w:rPrChange>
          </w:rPr>
          <w:t xml:space="preserve"> retains ownership of this de-identified data</w:t>
        </w:r>
      </w:ins>
      <w:ins w:id="3078" w:author="Matthew Chersich" w:date="2024-08-13T22:22:00Z">
        <w:r w:rsidR="00D645CA">
          <w:rPr>
            <w:rFonts w:ascii="Nunito" w:eastAsia="Nunito" w:hAnsi="Nunito"/>
            <w:color w:val="000000" w:themeColor="text1"/>
            <w:sz w:val="20"/>
            <w:lang w:val="en-ZA"/>
          </w:rPr>
          <w:t>, which is</w:t>
        </w:r>
      </w:ins>
      <w:ins w:id="3079" w:author="Matthew Chersich" w:date="2024-08-04T17:06:00Z">
        <w:del w:id="3080" w:author="Craig Parker" w:date="2024-08-06T18:56:00Z">
          <w:r w:rsidRPr="002E4822" w:rsidDel="000A7512">
            <w:rPr>
              <w:rFonts w:ascii="Nunito" w:eastAsia="Nunito" w:hAnsi="Nunito"/>
              <w:color w:val="000000" w:themeColor="text1"/>
              <w:sz w:val="20"/>
              <w:lang w:val="en-ZA"/>
              <w:rPrChange w:id="3081" w:author="Craig Parker" w:date="2024-08-07T12:23:00Z">
                <w:rPr>
                  <w:rFonts w:ascii="Nunito" w:eastAsia="Nunito" w:hAnsi="Nunito"/>
                  <w:lang w:val="en-ZA"/>
                </w:rPr>
              </w:rPrChange>
            </w:rPr>
            <w:delText>, which is</w:delText>
          </w:r>
        </w:del>
      </w:ins>
      <w:ins w:id="3082" w:author="Craig Parker" w:date="2024-07-31T13:20:00Z">
        <w:r w:rsidRPr="002E4822">
          <w:rPr>
            <w:rFonts w:ascii="Nunito" w:eastAsia="Nunito" w:hAnsi="Nunito"/>
            <w:color w:val="000000" w:themeColor="text1"/>
            <w:sz w:val="20"/>
            <w:lang w:val="en-ZA"/>
            <w:rPrChange w:id="3083" w:author="Craig Parker" w:date="2024-08-07T12:23:00Z">
              <w:rPr>
                <w:rFonts w:ascii="Nunito" w:eastAsia="Nunito" w:hAnsi="Nunito"/>
                <w:lang w:val="en-ZA"/>
              </w:rPr>
            </w:rPrChange>
          </w:rPr>
          <w:t xml:space="preserve"> stored indefinitely</w:t>
        </w:r>
      </w:ins>
      <w:ins w:id="3084" w:author="Matthew Chersich" w:date="2024-08-13T22:22:00Z">
        <w:del w:id="3085" w:author="Craig Parker" w:date="2024-08-14T18:40:00Z" w16du:dateUtc="2024-08-14T16:40:00Z">
          <w:r w:rsidR="00D645CA" w:rsidDel="009F0949">
            <w:rPr>
              <w:rFonts w:ascii="Nunito" w:eastAsia="Nunito" w:hAnsi="Nunito"/>
              <w:color w:val="000000" w:themeColor="text1"/>
              <w:sz w:val="20"/>
              <w:lang w:val="en-ZA"/>
            </w:rPr>
            <w:delText>,</w:delText>
          </w:r>
        </w:del>
        <w:r w:rsidR="00D645CA">
          <w:rPr>
            <w:rFonts w:ascii="Nunito" w:eastAsia="Nunito" w:hAnsi="Nunito"/>
            <w:color w:val="000000" w:themeColor="text1"/>
            <w:sz w:val="20"/>
            <w:lang w:val="en-ZA"/>
          </w:rPr>
          <w:t xml:space="preserve"> unless the Data Provider stipulates otherwise</w:t>
        </w:r>
      </w:ins>
      <w:ins w:id="3086" w:author="Craig Parker" w:date="2024-07-31T13:20:00Z">
        <w:r w:rsidRPr="002E4822">
          <w:rPr>
            <w:rFonts w:ascii="Nunito" w:eastAsia="Nunito" w:hAnsi="Nunito"/>
            <w:color w:val="000000" w:themeColor="text1"/>
            <w:sz w:val="20"/>
            <w:lang w:val="en-ZA"/>
            <w:rPrChange w:id="3087" w:author="Craig Parker" w:date="2024-08-07T12:23:00Z">
              <w:rPr>
                <w:rFonts w:ascii="Nunito" w:eastAsia="Nunito" w:hAnsi="Nunito"/>
                <w:lang w:val="en-ZA"/>
              </w:rPr>
            </w:rPrChange>
          </w:rPr>
          <w:t xml:space="preserve">. Access is granted to </w:t>
        </w:r>
      </w:ins>
      <w:ins w:id="3088" w:author="Craig Parker" w:date="2024-07-31T13:21:00Z">
        <w:r w:rsidRPr="002E4822">
          <w:rPr>
            <w:rFonts w:ascii="Nunito" w:eastAsia="Nunito" w:hAnsi="Nunito"/>
            <w:color w:val="000000" w:themeColor="text1"/>
            <w:sz w:val="20"/>
            <w:lang w:val="en-ZA"/>
            <w:rPrChange w:id="3089" w:author="Craig Parker" w:date="2024-08-07T12:23:00Z">
              <w:rPr>
                <w:rFonts w:ascii="Nunito" w:eastAsia="Nunito" w:hAnsi="Nunito"/>
                <w:lang w:val="en-ZA"/>
              </w:rPr>
            </w:rPrChange>
          </w:rPr>
          <w:t>data-sharing</w:t>
        </w:r>
      </w:ins>
      <w:ins w:id="3090" w:author="Craig Parker" w:date="2024-07-31T13:20:00Z">
        <w:r w:rsidRPr="002E4822">
          <w:rPr>
            <w:rFonts w:ascii="Nunito" w:eastAsia="Nunito" w:hAnsi="Nunito"/>
            <w:color w:val="000000" w:themeColor="text1"/>
            <w:sz w:val="20"/>
            <w:lang w:val="en-ZA"/>
            <w:rPrChange w:id="3091" w:author="Craig Parker" w:date="2024-08-07T12:23:00Z">
              <w:rPr>
                <w:rFonts w:ascii="Nunito" w:eastAsia="Nunito" w:hAnsi="Nunito"/>
                <w:lang w:val="en-ZA"/>
              </w:rPr>
            </w:rPrChange>
          </w:rPr>
          <w:t xml:space="preserve"> applicants who meet specific conditions and requirements </w:t>
        </w:r>
      </w:ins>
      <w:ins w:id="3092" w:author="Matthew Chersich" w:date="2024-08-13T22:23:00Z">
        <w:del w:id="3093" w:author="Craig Parker" w:date="2024-08-14T18:42:00Z" w16du:dateUtc="2024-08-14T16:42:00Z">
          <w:r w:rsidR="00D645CA" w:rsidDel="009F0949">
            <w:rPr>
              <w:rFonts w:ascii="Nunito" w:eastAsia="Nunito" w:hAnsi="Nunito"/>
              <w:color w:val="000000" w:themeColor="text1"/>
              <w:sz w:val="20"/>
              <w:lang w:val="en-ZA"/>
            </w:rPr>
            <w:delText xml:space="preserve">at have been </w:delText>
          </w:r>
        </w:del>
        <w:r w:rsidR="00D645CA">
          <w:rPr>
            <w:rFonts w:ascii="Nunito" w:eastAsia="Nunito" w:hAnsi="Nunito"/>
            <w:color w:val="000000" w:themeColor="text1"/>
            <w:sz w:val="20"/>
            <w:lang w:val="en-ZA"/>
          </w:rPr>
          <w:t xml:space="preserve">set by </w:t>
        </w:r>
      </w:ins>
      <w:ins w:id="3094" w:author="Craig Parker" w:date="2024-08-06T18:56:00Z">
        <w:del w:id="3095" w:author="Matthew Chersich" w:date="2024-08-13T22:23:00Z">
          <w:r w:rsidR="000A7512" w:rsidRPr="002E4822" w:rsidDel="00D645CA">
            <w:rPr>
              <w:rFonts w:ascii="Nunito" w:eastAsia="Nunito" w:hAnsi="Nunito"/>
              <w:color w:val="000000" w:themeColor="text1"/>
              <w:sz w:val="20"/>
              <w:lang w:val="en-ZA"/>
              <w:rPrChange w:id="3096" w:author="Craig Parker" w:date="2024-08-07T12:23:00Z">
                <w:rPr>
                  <w:rFonts w:ascii="Nunito" w:eastAsia="Nunito" w:hAnsi="Nunito"/>
                  <w:lang w:val="en-ZA"/>
                </w:rPr>
              </w:rPrChange>
            </w:rPr>
            <w:delText xml:space="preserve">e </w:delText>
          </w:r>
        </w:del>
      </w:ins>
      <w:ins w:id="3097" w:author="Matthew Chersich" w:date="2024-08-13T22:23:00Z">
        <w:r w:rsidR="00D645CA">
          <w:rPr>
            <w:rFonts w:ascii="Nunito" w:eastAsia="Nunito" w:hAnsi="Nunito"/>
            <w:color w:val="000000" w:themeColor="text1"/>
            <w:sz w:val="20"/>
            <w:lang w:val="en-ZA"/>
          </w:rPr>
          <w:t xml:space="preserve">the </w:t>
        </w:r>
      </w:ins>
      <w:ins w:id="3098" w:author="Craig Parker" w:date="2024-08-06T18:56:00Z">
        <w:r w:rsidR="000A7512" w:rsidRPr="002E4822">
          <w:rPr>
            <w:rFonts w:ascii="Nunito" w:eastAsia="Nunito" w:hAnsi="Nunito"/>
            <w:color w:val="000000" w:themeColor="text1"/>
            <w:sz w:val="20"/>
            <w:lang w:val="en-ZA"/>
            <w:rPrChange w:id="3099" w:author="Craig Parker" w:date="2024-08-07T12:23:00Z">
              <w:rPr>
                <w:rFonts w:ascii="Nunito" w:eastAsia="Nunito" w:hAnsi="Nunito"/>
                <w:lang w:val="en-ZA"/>
              </w:rPr>
            </w:rPrChange>
          </w:rPr>
          <w:t>Data Access Committee</w:t>
        </w:r>
        <w:del w:id="3100" w:author="Matthew Chersich" w:date="2024-08-13T22:23:00Z">
          <w:r w:rsidR="000A7512" w:rsidRPr="002E4822" w:rsidDel="00D645CA">
            <w:rPr>
              <w:rFonts w:ascii="Nunito" w:eastAsia="Nunito" w:hAnsi="Nunito"/>
              <w:color w:val="000000" w:themeColor="text1"/>
              <w:sz w:val="20"/>
              <w:lang w:val="en-ZA"/>
              <w:rPrChange w:id="3101" w:author="Craig Parker" w:date="2024-08-07T12:23:00Z">
                <w:rPr>
                  <w:rFonts w:ascii="Nunito" w:eastAsia="Nunito" w:hAnsi="Nunito"/>
                  <w:lang w:val="en-ZA"/>
                </w:rPr>
              </w:rPrChange>
            </w:rPr>
            <w:delText xml:space="preserve"> sets</w:delText>
          </w:r>
        </w:del>
      </w:ins>
      <w:ins w:id="3102" w:author="Matthew Chersich" w:date="2024-08-04T17:06:00Z">
        <w:del w:id="3103" w:author="Craig Parker" w:date="2024-08-06T18:56:00Z">
          <w:r w:rsidRPr="002E4822" w:rsidDel="000A7512">
            <w:rPr>
              <w:rFonts w:ascii="Nunito" w:eastAsia="Nunito" w:hAnsi="Nunito"/>
              <w:color w:val="000000" w:themeColor="text1"/>
              <w:sz w:val="20"/>
              <w:lang w:val="en-ZA"/>
              <w:rPrChange w:id="3104" w:author="Craig Parker" w:date="2024-08-07T12:23:00Z">
                <w:rPr>
                  <w:rFonts w:ascii="Nunito" w:eastAsia="Nunito" w:hAnsi="Nunito"/>
                  <w:lang w:val="en-ZA"/>
                </w:rPr>
              </w:rPrChange>
            </w:rPr>
            <w:delText>D</w:delText>
          </w:r>
        </w:del>
      </w:ins>
      <w:del w:id="3105" w:author="Craig Parker" w:date="2024-08-06T18:56:00Z">
        <w:r w:rsidR="00DF106C" w:rsidRPr="002E4822" w:rsidDel="000A7512">
          <w:rPr>
            <w:rFonts w:ascii="Nunito" w:eastAsia="Nunito" w:hAnsi="Nunito"/>
            <w:color w:val="000000" w:themeColor="text1"/>
            <w:sz w:val="20"/>
            <w:lang w:val="en-ZA"/>
            <w:rPrChange w:id="3106" w:author="Craig Parker" w:date="2024-08-07T12:23:00Z">
              <w:rPr>
                <w:rFonts w:ascii="Nunito" w:eastAsia="Nunito" w:hAnsi="Nunito"/>
                <w:lang w:val="en-ZA"/>
              </w:rPr>
            </w:rPrChange>
          </w:rPr>
          <w:delText>d</w:delText>
        </w:r>
      </w:del>
      <w:ins w:id="3107" w:author="Matthew Chersich" w:date="2024-08-04T17:06:00Z">
        <w:del w:id="3108" w:author="Craig Parker" w:date="2024-08-06T18:56:00Z">
          <w:r w:rsidRPr="002E4822" w:rsidDel="000A7512">
            <w:rPr>
              <w:rFonts w:ascii="Nunito" w:eastAsia="Nunito" w:hAnsi="Nunito"/>
              <w:color w:val="000000" w:themeColor="text1"/>
              <w:sz w:val="20"/>
              <w:lang w:val="en-ZA"/>
              <w:rPrChange w:id="3109" w:author="Craig Parker" w:date="2024-08-07T12:23:00Z">
                <w:rPr>
                  <w:rFonts w:ascii="Nunito" w:eastAsia="Nunito" w:hAnsi="Nunito"/>
                  <w:lang w:val="en-ZA"/>
                </w:rPr>
              </w:rPrChange>
            </w:rPr>
            <w:delText>A</w:delText>
          </w:r>
        </w:del>
      </w:ins>
      <w:del w:id="3110" w:author="Craig Parker" w:date="2024-08-06T18:56:00Z">
        <w:r w:rsidR="00DF106C" w:rsidRPr="002E4822" w:rsidDel="000A7512">
          <w:rPr>
            <w:rFonts w:ascii="Nunito" w:eastAsia="Nunito" w:hAnsi="Nunito"/>
            <w:color w:val="000000" w:themeColor="text1"/>
            <w:sz w:val="20"/>
            <w:lang w:val="en-ZA"/>
            <w:rPrChange w:id="3111" w:author="Craig Parker" w:date="2024-08-07T12:23:00Z">
              <w:rPr>
                <w:rFonts w:ascii="Nunito" w:eastAsia="Nunito" w:hAnsi="Nunito"/>
                <w:lang w:val="en-ZA"/>
              </w:rPr>
            </w:rPrChange>
          </w:rPr>
          <w:delText>a</w:delText>
        </w:r>
      </w:del>
      <w:ins w:id="3112" w:author="Matthew Chersich" w:date="2024-08-04T17:06:00Z">
        <w:del w:id="3113" w:author="Craig Parker" w:date="2024-08-06T18:56:00Z">
          <w:r w:rsidRPr="002E4822" w:rsidDel="000A7512">
            <w:rPr>
              <w:rFonts w:ascii="Nunito" w:eastAsia="Nunito" w:hAnsi="Nunito"/>
              <w:color w:val="000000" w:themeColor="text1"/>
              <w:sz w:val="20"/>
              <w:lang w:val="en-ZA"/>
              <w:rPrChange w:id="3114" w:author="Craig Parker" w:date="2024-08-07T12:23:00Z">
                <w:rPr>
                  <w:rFonts w:ascii="Nunito" w:eastAsia="Nunito" w:hAnsi="Nunito"/>
                  <w:lang w:val="en-ZA"/>
                </w:rPr>
              </w:rPrChange>
            </w:rPr>
            <w:delText>C</w:delText>
          </w:r>
        </w:del>
      </w:ins>
      <w:del w:id="3115" w:author="Craig Parker" w:date="2024-08-06T18:56:00Z">
        <w:r w:rsidR="00DF106C" w:rsidRPr="002E4822" w:rsidDel="000A7512">
          <w:rPr>
            <w:rFonts w:ascii="Nunito" w:eastAsia="Nunito" w:hAnsi="Nunito"/>
            <w:color w:val="000000" w:themeColor="text1"/>
            <w:sz w:val="20"/>
            <w:lang w:val="en-ZA"/>
            <w:rPrChange w:id="3116" w:author="Craig Parker" w:date="2024-08-07T12:23:00Z">
              <w:rPr>
                <w:rFonts w:ascii="Nunito" w:eastAsia="Nunito" w:hAnsi="Nunito"/>
                <w:lang w:val="en-ZA"/>
              </w:rPr>
            </w:rPrChange>
          </w:rPr>
          <w:delText>c</w:delText>
        </w:r>
      </w:del>
      <w:ins w:id="3117" w:author="Craig Parker" w:date="2024-07-31T13:20:00Z">
        <w:r w:rsidRPr="002E4822">
          <w:rPr>
            <w:rFonts w:ascii="Nunito" w:eastAsia="Nunito" w:hAnsi="Nunito"/>
            <w:color w:val="000000" w:themeColor="text1"/>
            <w:sz w:val="20"/>
            <w:lang w:val="en-ZA"/>
            <w:rPrChange w:id="3118" w:author="Craig Parker" w:date="2024-08-07T12:23:00Z">
              <w:rPr>
                <w:rFonts w:ascii="Nunito" w:eastAsia="Nunito" w:hAnsi="Nunito"/>
                <w:lang w:val="en-ZA"/>
              </w:rPr>
            </w:rPrChange>
          </w:rPr>
          <w:t xml:space="preserve">. This data type is </w:t>
        </w:r>
      </w:ins>
      <w:ins w:id="3119" w:author="Craig Parker" w:date="2024-07-31T13:21:00Z">
        <w:r w:rsidRPr="002E4822">
          <w:rPr>
            <w:rFonts w:ascii="Nunito" w:eastAsia="Nunito" w:hAnsi="Nunito"/>
            <w:color w:val="000000" w:themeColor="text1"/>
            <w:sz w:val="20"/>
            <w:lang w:val="en-ZA"/>
            <w:rPrChange w:id="3120" w:author="Craig Parker" w:date="2024-08-07T12:23:00Z">
              <w:rPr>
                <w:rFonts w:ascii="Nunito" w:eastAsia="Nunito" w:hAnsi="Nunito"/>
                <w:lang w:val="en-ZA"/>
              </w:rPr>
            </w:rPrChange>
          </w:rPr>
          <w:t>categorised</w:t>
        </w:r>
      </w:ins>
      <w:ins w:id="3121" w:author="Craig Parker" w:date="2024-07-31T13:20:00Z">
        <w:r w:rsidRPr="002E4822">
          <w:rPr>
            <w:rFonts w:ascii="Nunito" w:eastAsia="Nunito" w:hAnsi="Nunito"/>
            <w:color w:val="000000" w:themeColor="text1"/>
            <w:sz w:val="20"/>
            <w:lang w:val="en-ZA"/>
            <w:rPrChange w:id="3122" w:author="Craig Parker" w:date="2024-08-07T12:23:00Z">
              <w:rPr>
                <w:rFonts w:ascii="Nunito" w:eastAsia="Nunito" w:hAnsi="Nunito"/>
                <w:lang w:val="en-ZA"/>
              </w:rPr>
            </w:rPrChange>
          </w:rPr>
          <w:t xml:space="preserve"> as de-identified data under POPIA, meaning it has been thoroughly de-identified to prevent any</w:t>
        </w:r>
      </w:ins>
      <w:r w:rsidRPr="002E4822">
        <w:rPr>
          <w:rFonts w:ascii="Nunito" w:eastAsia="Nunito" w:hAnsi="Nunito"/>
          <w:color w:val="000000" w:themeColor="text1"/>
          <w:sz w:val="20"/>
          <w:lang w:val="en-ZA"/>
          <w:rPrChange w:id="3123" w:author="Craig Parker" w:date="2024-08-07T12:23:00Z">
            <w:rPr>
              <w:rFonts w:ascii="Nunito" w:eastAsia="Nunito" w:hAnsi="Nunito"/>
              <w:lang w:val="en-ZA"/>
            </w:rPr>
          </w:rPrChange>
        </w:rPr>
        <w:t xml:space="preserve"> reasonable</w:t>
      </w:r>
      <w:ins w:id="3124" w:author="Craig Parker" w:date="2024-07-31T13:20:00Z">
        <w:r w:rsidRPr="002E4822">
          <w:rPr>
            <w:rFonts w:ascii="Nunito" w:eastAsia="Nunito" w:hAnsi="Nunito"/>
            <w:color w:val="000000" w:themeColor="text1"/>
            <w:sz w:val="20"/>
            <w:lang w:val="en-ZA"/>
            <w:rPrChange w:id="3125" w:author="Craig Parker" w:date="2024-08-07T12:23:00Z">
              <w:rPr>
                <w:rFonts w:ascii="Nunito" w:eastAsia="Nunito" w:hAnsi="Nunito"/>
                <w:lang w:val="en-ZA"/>
              </w:rPr>
            </w:rPrChange>
          </w:rPr>
          <w:t xml:space="preserve"> possibility of re-identification. The identifiers in this dataset are limited to health variables without any direct personal </w:t>
        </w:r>
        <w:r w:rsidRPr="002E4822">
          <w:rPr>
            <w:rFonts w:ascii="Nunito" w:eastAsia="Nunito" w:hAnsi="Nunito"/>
            <w:color w:val="000000" w:themeColor="text1"/>
            <w:sz w:val="20"/>
            <w:lang w:val="en-ZA"/>
            <w:rPrChange w:id="3126" w:author="Craig Parker" w:date="2024-08-07T12:23:00Z">
              <w:rPr>
                <w:rFonts w:ascii="Nunito" w:eastAsia="Nunito" w:hAnsi="Nunito"/>
                <w:lang w:val="en-ZA"/>
              </w:rPr>
            </w:rPrChange>
          </w:rPr>
          <w:lastRenderedPageBreak/>
          <w:t>identifiers.</w:t>
        </w:r>
      </w:ins>
      <w:ins w:id="3127" w:author="Matthew Chersich" w:date="2024-08-04T20:30:00Z">
        <w:r w:rsidRPr="002E4822">
          <w:rPr>
            <w:rFonts w:ascii="Nunito" w:eastAsia="Nunito" w:hAnsi="Nunito"/>
            <w:color w:val="000000" w:themeColor="text1"/>
            <w:sz w:val="20"/>
            <w:lang w:val="en-ZA"/>
            <w:rPrChange w:id="3128" w:author="Craig Parker" w:date="2024-08-07T12:23:00Z">
              <w:rPr>
                <w:rFonts w:ascii="Nunito" w:eastAsia="Nunito" w:hAnsi="Nunito"/>
                <w:lang w:val="en-ZA"/>
              </w:rPr>
            </w:rPrChange>
          </w:rPr>
          <w:t xml:space="preserve"> </w:t>
        </w:r>
        <w:del w:id="3129" w:author="Craig Parker" w:date="2024-08-06T19:03:00Z">
          <w:r w:rsidRPr="00572F71" w:rsidDel="002B1DBF">
            <w:rPr>
              <w:rFonts w:ascii="Nunito" w:eastAsia="Nunito" w:hAnsi="Nunito"/>
              <w:color w:val="000000" w:themeColor="text1"/>
              <w:sz w:val="20"/>
              <w:highlight w:val="yellow"/>
              <w:lang w:val="en-ZA"/>
              <w:rPrChange w:id="3130" w:author="Matthew Chersich" w:date="2024-08-13T22:23:00Z">
                <w:rPr>
                  <w:rFonts w:ascii="Nunito" w:eastAsia="Nunito" w:hAnsi="Nunito" w:cs="Nunito"/>
                  <w:lang w:val="en-ZA"/>
                </w:rPr>
              </w:rPrChange>
            </w:rPr>
            <w:delText>NOTE IF COUNTY/PROVINCE/TOWN are included and age in decades</w:delText>
          </w:r>
        </w:del>
      </w:ins>
      <w:ins w:id="3131" w:author="Craig Parker" w:date="2024-08-06T19:03:00Z">
        <w:r w:rsidR="002B1DBF" w:rsidRPr="00572F71">
          <w:rPr>
            <w:rFonts w:ascii="Nunito" w:eastAsia="Nunito" w:hAnsi="Nunito"/>
            <w:color w:val="000000" w:themeColor="text1"/>
            <w:sz w:val="20"/>
            <w:highlight w:val="yellow"/>
            <w:rPrChange w:id="3132" w:author="Matthew Chersich" w:date="2024-08-13T22:23:00Z">
              <w:rPr>
                <w:rFonts w:ascii="Nunito" w:eastAsia="Nunito" w:hAnsi="Nunito"/>
              </w:rPr>
            </w:rPrChange>
          </w:rPr>
          <w:t xml:space="preserve">Age data will be reported in </w:t>
        </w:r>
      </w:ins>
      <w:ins w:id="3133" w:author="Matthew Chersich" w:date="2024-08-13T22:23:00Z">
        <w:del w:id="3134" w:author="Craig Parker" w:date="2024-08-14T18:40:00Z" w16du:dateUtc="2024-08-14T16:40:00Z">
          <w:r w:rsidR="00572F71" w:rsidRPr="00572F71" w:rsidDel="009F0949">
            <w:rPr>
              <w:rFonts w:ascii="Nunito" w:eastAsia="Nunito" w:hAnsi="Nunito"/>
              <w:color w:val="000000" w:themeColor="text1"/>
              <w:sz w:val="20"/>
              <w:highlight w:val="yellow"/>
              <w:rPrChange w:id="3135" w:author="Matthew Chersich" w:date="2024-08-13T22:23:00Z">
                <w:rPr>
                  <w:rFonts w:ascii="Nunito" w:eastAsia="Nunito" w:hAnsi="Nunito"/>
                  <w:color w:val="000000" w:themeColor="text1"/>
                  <w:sz w:val="20"/>
                </w:rPr>
              </w:rPrChange>
            </w:rPr>
            <w:delText>five year age bands, s</w:delText>
          </w:r>
        </w:del>
      </w:ins>
      <w:ins w:id="3136" w:author="Matthew Chersich" w:date="2024-08-13T22:24:00Z">
        <w:del w:id="3137" w:author="Craig Parker" w:date="2024-08-14T18:40:00Z" w16du:dateUtc="2024-08-14T16:40:00Z">
          <w:r w:rsidR="00572F71" w:rsidDel="009F0949">
            <w:rPr>
              <w:rFonts w:ascii="Nunito" w:eastAsia="Nunito" w:hAnsi="Nunito"/>
              <w:color w:val="000000" w:themeColor="text1"/>
              <w:sz w:val="20"/>
            </w:rPr>
            <w:delText xml:space="preserve"> reported in larger units, such as city or district</w:delText>
          </w:r>
        </w:del>
      </w:ins>
      <w:ins w:id="3138" w:author="Craig Parker" w:date="2024-08-14T18:40:00Z" w16du:dateUtc="2024-08-14T16:40:00Z">
        <w:r w:rsidR="009F0949">
          <w:rPr>
            <w:rFonts w:ascii="Nunito" w:eastAsia="Nunito" w:hAnsi="Nunito"/>
            <w:color w:val="000000" w:themeColor="text1"/>
            <w:sz w:val="20"/>
            <w:highlight w:val="yellow"/>
          </w:rPr>
          <w:t>five-year age bands rather than an exact birthdate, and the geographic data will be reported in larger units, such as cities or districts</w:t>
        </w:r>
      </w:ins>
      <w:ins w:id="3139" w:author="Craig Parker" w:date="2024-08-06T19:03:00Z">
        <w:del w:id="3140" w:author="Matthew Chersich" w:date="2024-08-13T22:24:00Z">
          <w:r w:rsidR="002B1DBF" w:rsidRPr="002E4822" w:rsidDel="00572F71">
            <w:rPr>
              <w:rFonts w:ascii="Nunito" w:eastAsia="Nunito" w:hAnsi="Nunito"/>
              <w:color w:val="000000" w:themeColor="text1"/>
              <w:sz w:val="20"/>
              <w:rPrChange w:id="3141" w:author="Craig Parker" w:date="2024-08-07T12:23:00Z">
                <w:rPr>
                  <w:rFonts w:ascii="Nunito" w:eastAsia="Nunito" w:hAnsi="Nunito"/>
                </w:rPr>
              </w:rPrChange>
            </w:rPr>
            <w:delText xml:space="preserve"> jittered </w:delText>
          </w:r>
        </w:del>
      </w:ins>
      <w:ins w:id="3142" w:author="Craig Parker" w:date="2024-08-06T19:04:00Z">
        <w:del w:id="3143" w:author="Matthew Chersich" w:date="2024-08-13T22:24:00Z">
          <w:r w:rsidR="002B1DBF" w:rsidRPr="002E4822" w:rsidDel="00572F71">
            <w:rPr>
              <w:rFonts w:ascii="Nunito" w:eastAsia="Nunito" w:hAnsi="Nunito"/>
              <w:color w:val="000000" w:themeColor="text1"/>
              <w:sz w:val="20"/>
              <w:rPrChange w:id="3144" w:author="Craig Parker" w:date="2024-08-07T12:23:00Z">
                <w:rPr>
                  <w:rFonts w:ascii="Nunito" w:eastAsia="Nunito" w:hAnsi="Nunito"/>
                </w:rPr>
              </w:rPrChange>
            </w:rPr>
            <w:delText>to ensure privacy protection further</w:delText>
          </w:r>
        </w:del>
        <w:r w:rsidR="002B1DBF" w:rsidRPr="002E4822">
          <w:rPr>
            <w:rFonts w:ascii="Nunito" w:eastAsia="Nunito" w:hAnsi="Nunito"/>
            <w:color w:val="000000" w:themeColor="text1"/>
            <w:sz w:val="20"/>
            <w:rPrChange w:id="3145" w:author="Craig Parker" w:date="2024-08-07T12:23:00Z">
              <w:rPr>
                <w:rFonts w:ascii="Nunito" w:eastAsia="Nunito" w:hAnsi="Nunito"/>
              </w:rPr>
            </w:rPrChange>
          </w:rPr>
          <w:t>.</w:t>
        </w:r>
      </w:ins>
    </w:p>
    <w:p w14:paraId="6783A3BA" w14:textId="1AFFB4D1" w:rsidR="00A62CB7" w:rsidRPr="002E4822" w:rsidRDefault="52A8C99F">
      <w:pPr>
        <w:pStyle w:val="Heading3"/>
        <w:rPr>
          <w:rFonts w:ascii="Nunito" w:hAnsi="Nunito"/>
          <w:color w:val="000000" w:themeColor="text1"/>
          <w:lang w:val="en-ZA"/>
          <w:rPrChange w:id="3146" w:author="Craig Parker" w:date="2024-08-07T12:23:00Z">
            <w:rPr>
              <w:rFonts w:ascii="Nunito" w:hAnsi="Nunito"/>
              <w:lang w:val="en-ZA"/>
            </w:rPr>
          </w:rPrChange>
        </w:rPr>
        <w:pPrChange w:id="3147" w:author="Craig Parker" w:date="2024-08-07T10:40:00Z">
          <w:pPr>
            <w:pStyle w:val="Heading2"/>
            <w:numPr>
              <w:ilvl w:val="1"/>
              <w:numId w:val="40"/>
            </w:numPr>
            <w:ind w:left="720" w:hanging="360"/>
          </w:pPr>
        </w:pPrChange>
      </w:pPr>
      <w:bookmarkStart w:id="3148" w:name="_Toc174546619"/>
      <w:ins w:id="3149" w:author="Craig Parker" w:date="2024-07-31T13:20:00Z">
        <w:r w:rsidRPr="002E4822">
          <w:rPr>
            <w:rFonts w:ascii="Nunito" w:hAnsi="Nunito"/>
            <w:color w:val="000000" w:themeColor="text1"/>
            <w:sz w:val="20"/>
            <w:szCs w:val="20"/>
            <w:lang w:val="en-ZA"/>
            <w:rPrChange w:id="3150" w:author="Craig Parker" w:date="2024-08-07T12:23:00Z">
              <w:rPr>
                <w:rFonts w:eastAsia="Nunito"/>
                <w:b w:val="0"/>
                <w:bCs w:val="0"/>
                <w:lang w:val="en-ZA"/>
              </w:rPr>
            </w:rPrChange>
          </w:rPr>
          <w:t>Inferential Data</w:t>
        </w:r>
      </w:ins>
      <w:bookmarkEnd w:id="3148"/>
    </w:p>
    <w:p w14:paraId="758B295C" w14:textId="7EAED086" w:rsidR="00DF106C" w:rsidRPr="002E4822" w:rsidRDefault="00D645CA" w:rsidP="00A62CB7">
      <w:pPr>
        <w:rPr>
          <w:ins w:id="3151" w:author="Nicholas Brink" w:date="2024-07-31T14:04:00Z"/>
          <w:rFonts w:ascii="Nunito" w:eastAsia="Nunito" w:hAnsi="Nunito"/>
          <w:color w:val="000000" w:themeColor="text1"/>
          <w:sz w:val="20"/>
          <w:lang w:val="en-ZA"/>
          <w:rPrChange w:id="3152" w:author="Craig Parker" w:date="2024-08-07T12:23:00Z">
            <w:rPr>
              <w:ins w:id="3153" w:author="Nicholas Brink" w:date="2024-07-31T14:04:00Z"/>
              <w:rFonts w:ascii="Nunito" w:eastAsia="Nunito" w:hAnsi="Nunito"/>
              <w:lang w:val="en-ZA"/>
            </w:rPr>
          </w:rPrChange>
        </w:rPr>
      </w:pPr>
      <w:ins w:id="3154" w:author="Matthew Chersich" w:date="2024-08-13T22:22:00Z">
        <w:r>
          <w:rPr>
            <w:rFonts w:ascii="Nunito" w:eastAsia="Nunito" w:hAnsi="Nunito"/>
            <w:color w:val="000000" w:themeColor="text1"/>
            <w:sz w:val="20"/>
            <w:lang w:val="en-ZA"/>
          </w:rPr>
          <w:t>T</w:t>
        </w:r>
      </w:ins>
      <w:ins w:id="3155" w:author="Craig Parker" w:date="2024-07-31T13:20:00Z">
        <w:del w:id="3156" w:author="Matthew Chersich" w:date="2024-08-13T22:22:00Z">
          <w:r w:rsidR="3E93EB8D" w:rsidRPr="002E4822" w:rsidDel="00D645CA">
            <w:rPr>
              <w:rFonts w:ascii="Nunito" w:eastAsia="Nunito" w:hAnsi="Nunito"/>
              <w:color w:val="000000" w:themeColor="text1"/>
              <w:sz w:val="20"/>
              <w:lang w:val="en-ZA"/>
              <w:rPrChange w:id="3157" w:author="Craig Parker" w:date="2024-08-07T12:23:00Z">
                <w:rPr>
                  <w:rFonts w:ascii="Nunito" w:eastAsia="Nunito" w:hAnsi="Nunito"/>
                  <w:lang w:val="en-ZA"/>
                </w:rPr>
              </w:rPrChange>
            </w:rPr>
            <w:delText xml:space="preserve"> T</w:delText>
          </w:r>
        </w:del>
        <w:proofErr w:type="gramStart"/>
        <w:r w:rsidR="3E93EB8D" w:rsidRPr="002E4822">
          <w:rPr>
            <w:rFonts w:ascii="Nunito" w:eastAsia="Nunito" w:hAnsi="Nunito"/>
            <w:color w:val="000000" w:themeColor="text1"/>
            <w:sz w:val="20"/>
            <w:lang w:val="en-ZA"/>
            <w:rPrChange w:id="3158" w:author="Craig Parker" w:date="2024-08-07T12:23:00Z">
              <w:rPr>
                <w:rFonts w:ascii="Nunito" w:eastAsia="Nunito" w:hAnsi="Nunito"/>
                <w:lang w:val="en-ZA"/>
              </w:rPr>
            </w:rPrChange>
          </w:rPr>
          <w:t>he</w:t>
        </w:r>
        <w:proofErr w:type="gramEnd"/>
        <w:r w:rsidR="3E93EB8D" w:rsidRPr="002E4822">
          <w:rPr>
            <w:rFonts w:ascii="Nunito" w:eastAsia="Nunito" w:hAnsi="Nunito"/>
            <w:color w:val="000000" w:themeColor="text1"/>
            <w:sz w:val="20"/>
            <w:lang w:val="en-ZA"/>
            <w:rPrChange w:id="3159" w:author="Craig Parker" w:date="2024-08-07T12:23:00Z">
              <w:rPr>
                <w:rFonts w:ascii="Nunito" w:eastAsia="Nunito" w:hAnsi="Nunito"/>
                <w:lang w:val="en-ZA"/>
              </w:rPr>
            </w:rPrChange>
          </w:rPr>
          <w:t xml:space="preserve"> final category is inferential data, </w:t>
        </w:r>
      </w:ins>
      <w:ins w:id="3160" w:author="Matthew Chersich" w:date="2024-08-13T22:25:00Z">
        <w:del w:id="3161" w:author="Craig Parker" w:date="2024-08-14T18:42:00Z" w16du:dateUtc="2024-08-14T16:42:00Z">
          <w:r w:rsidR="00572F71" w:rsidDel="009F0949">
            <w:rPr>
              <w:rFonts w:ascii="Nunito" w:eastAsia="Nunito" w:hAnsi="Nunito"/>
              <w:color w:val="000000" w:themeColor="text1"/>
              <w:sz w:val="20"/>
              <w:lang w:val="en-ZA"/>
            </w:rPr>
            <w:delText xml:space="preserve">which is </w:delText>
          </w:r>
        </w:del>
      </w:ins>
      <w:ins w:id="3162" w:author="Craig Parker" w:date="2024-07-31T13:20:00Z">
        <w:r w:rsidR="3E93EB8D" w:rsidRPr="002E4822">
          <w:rPr>
            <w:rFonts w:ascii="Nunito" w:eastAsia="Nunito" w:hAnsi="Nunito"/>
            <w:color w:val="000000" w:themeColor="text1"/>
            <w:sz w:val="20"/>
            <w:lang w:val="en-ZA"/>
            <w:rPrChange w:id="3163" w:author="Craig Parker" w:date="2024-08-07T12:23:00Z">
              <w:rPr>
                <w:rFonts w:ascii="Nunito" w:eastAsia="Nunito" w:hAnsi="Nunito"/>
                <w:lang w:val="en-ZA"/>
              </w:rPr>
            </w:rPrChange>
          </w:rPr>
          <w:t xml:space="preserve">aggregated and synthetic data derived from the analysis of the preceding data categories. </w:t>
        </w:r>
      </w:ins>
      <w:r w:rsidR="004A3BAA" w:rsidRPr="002E4822">
        <w:rPr>
          <w:rFonts w:ascii="Nunito" w:eastAsia="Nunito" w:hAnsi="Nunito"/>
          <w:color w:val="000000" w:themeColor="text1"/>
          <w:sz w:val="20"/>
          <w:lang w:val="en-ZA"/>
        </w:rPr>
        <w:t xml:space="preserve">The HE²AT </w:t>
      </w:r>
      <w:proofErr w:type="spellStart"/>
      <w:r w:rsidR="004A3BAA" w:rsidRPr="002E4822">
        <w:rPr>
          <w:rFonts w:ascii="Nunito" w:eastAsia="Nunito" w:hAnsi="Nunito"/>
          <w:color w:val="000000" w:themeColor="text1"/>
          <w:sz w:val="20"/>
          <w:lang w:val="en-ZA"/>
        </w:rPr>
        <w:t>Center</w:t>
      </w:r>
      <w:proofErr w:type="spellEnd"/>
      <w:r w:rsidR="004A3BAA" w:rsidRPr="002E4822">
        <w:rPr>
          <w:rFonts w:ascii="Nunito" w:eastAsia="Nunito" w:hAnsi="Nunito"/>
          <w:color w:val="000000" w:themeColor="text1"/>
          <w:sz w:val="20"/>
          <w:lang w:val="en-ZA"/>
        </w:rPr>
        <w:t xml:space="preserve"> owns these details and retains them</w:t>
      </w:r>
      <w:ins w:id="3164" w:author="Craig Parker" w:date="2024-07-31T13:20:00Z">
        <w:r w:rsidR="3E93EB8D" w:rsidRPr="002E4822">
          <w:rPr>
            <w:rFonts w:ascii="Nunito" w:eastAsia="Nunito" w:hAnsi="Nunito"/>
            <w:color w:val="000000" w:themeColor="text1"/>
            <w:sz w:val="20"/>
            <w:lang w:val="en-ZA"/>
            <w:rPrChange w:id="3165" w:author="Craig Parker" w:date="2024-08-07T12:23:00Z">
              <w:rPr>
                <w:rFonts w:ascii="Nunito" w:eastAsia="Nunito" w:hAnsi="Nunito"/>
                <w:lang w:val="en-ZA"/>
              </w:rPr>
            </w:rPrChange>
          </w:rPr>
          <w:t xml:space="preserve"> indefinitely. Inferential data is made available for open access to support broader research initiatives. As aggregated anonymous data and synthetic data, it is classified as de-identified under POPIA, ensuring that individual privacy is fully protected. This category contains no direct or indirect identifiers, making it impossible to trace back to any individuals.</w:t>
        </w:r>
      </w:ins>
    </w:p>
    <w:p w14:paraId="27AA8F56" w14:textId="11684B1F" w:rsidR="00E42C75" w:rsidRPr="002E4822" w:rsidRDefault="0B5C5632" w:rsidP="00E42C75">
      <w:pPr>
        <w:pStyle w:val="ListParagraph"/>
        <w:keepNext/>
        <w:ind w:left="720"/>
      </w:pPr>
      <w:r>
        <w:rPr>
          <w:noProof/>
        </w:rPr>
        <w:drawing>
          <wp:anchor distT="0" distB="0" distL="114300" distR="114300" simplePos="0" relativeHeight="251658240" behindDoc="0" locked="0" layoutInCell="1" allowOverlap="1" wp14:anchorId="3BCAAB1B" wp14:editId="65E7551E">
            <wp:simplePos x="0" y="0"/>
            <wp:positionH relativeFrom="column">
              <wp:align>left</wp:align>
            </wp:positionH>
            <wp:positionV relativeFrom="paragraph">
              <wp:posOffset>0</wp:posOffset>
            </wp:positionV>
            <wp:extent cx="6864350" cy="3674187"/>
            <wp:effectExtent l="0" t="0" r="0" b="0"/>
            <wp:wrapSquare wrapText="bothSides"/>
            <wp:docPr id="1793020816" name="Picture 57679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794432"/>
                    <pic:cNvPicPr/>
                  </pic:nvPicPr>
                  <pic:blipFill>
                    <a:blip r:embed="rId14">
                      <a:extLst>
                        <a:ext uri="{28A0092B-C50C-407E-A947-70E740481C1C}">
                          <a14:useLocalDpi xmlns:a14="http://schemas.microsoft.com/office/drawing/2010/main" val="0"/>
                        </a:ext>
                      </a:extLst>
                    </a:blip>
                    <a:stretch>
                      <a:fillRect/>
                    </a:stretch>
                  </pic:blipFill>
                  <pic:spPr>
                    <a:xfrm>
                      <a:off x="0" y="0"/>
                      <a:ext cx="6864350" cy="3674187"/>
                    </a:xfrm>
                    <a:prstGeom prst="rect">
                      <a:avLst/>
                    </a:prstGeom>
                  </pic:spPr>
                </pic:pic>
              </a:graphicData>
            </a:graphic>
            <wp14:sizeRelH relativeFrom="page">
              <wp14:pctWidth>0</wp14:pctWidth>
            </wp14:sizeRelH>
            <wp14:sizeRelV relativeFrom="page">
              <wp14:pctHeight>0</wp14:pctHeight>
            </wp14:sizeRelV>
          </wp:anchor>
        </w:drawing>
      </w:r>
    </w:p>
    <w:p w14:paraId="5FF8C0F8" w14:textId="435BC7BF" w:rsidR="0B5C5632" w:rsidRPr="002E4822" w:rsidRDefault="00E42C75" w:rsidP="00E42C75">
      <w:pPr>
        <w:pStyle w:val="Caption"/>
        <w:rPr>
          <w:ins w:id="3166" w:author="Craig Parker" w:date="2024-07-31T13:20:00Z"/>
          <w:rFonts w:ascii="Nunito" w:eastAsia="Nunito" w:hAnsi="Nunito" w:cs="Nunito"/>
          <w:color w:val="000000" w:themeColor="text1"/>
          <w:sz w:val="20"/>
          <w:szCs w:val="20"/>
          <w:lang w:val="en-ZA"/>
          <w:rPrChange w:id="3167" w:author="Craig Parker" w:date="2024-08-07T12:23:00Z">
            <w:rPr>
              <w:ins w:id="3168" w:author="Craig Parker" w:date="2024-07-31T13:20:00Z"/>
              <w:rFonts w:eastAsia="Nunito"/>
              <w:lang w:val="en-ZA"/>
            </w:rPr>
          </w:rPrChange>
        </w:rPr>
      </w:pPr>
      <w:r w:rsidRPr="002E4822">
        <w:rPr>
          <w:rFonts w:ascii="Nunito" w:hAnsi="Nunito"/>
          <w:sz w:val="20"/>
          <w:szCs w:val="20"/>
        </w:rPr>
        <w:t xml:space="preserve">Figure </w:t>
      </w:r>
      <w:r w:rsidRPr="002E4822">
        <w:rPr>
          <w:rFonts w:ascii="Nunito" w:hAnsi="Nunito"/>
          <w:sz w:val="20"/>
          <w:szCs w:val="20"/>
        </w:rPr>
        <w:fldChar w:fldCharType="begin"/>
      </w:r>
      <w:r w:rsidRPr="002E4822">
        <w:rPr>
          <w:rFonts w:ascii="Nunito" w:hAnsi="Nunito"/>
          <w:sz w:val="20"/>
          <w:szCs w:val="20"/>
        </w:rPr>
        <w:instrText xml:space="preserve"> SEQ Figure \* ARABIC </w:instrText>
      </w:r>
      <w:r w:rsidRPr="002E4822">
        <w:rPr>
          <w:rFonts w:ascii="Nunito" w:hAnsi="Nunito"/>
          <w:sz w:val="20"/>
          <w:szCs w:val="20"/>
        </w:rPr>
        <w:fldChar w:fldCharType="separate"/>
      </w:r>
      <w:r w:rsidRPr="002E4822">
        <w:rPr>
          <w:rFonts w:ascii="Nunito" w:hAnsi="Nunito"/>
          <w:noProof/>
          <w:sz w:val="20"/>
          <w:szCs w:val="20"/>
        </w:rPr>
        <w:t>1</w:t>
      </w:r>
      <w:r w:rsidRPr="002E4822">
        <w:rPr>
          <w:rFonts w:ascii="Nunito" w:hAnsi="Nunito"/>
          <w:sz w:val="20"/>
          <w:szCs w:val="20"/>
        </w:rPr>
        <w:fldChar w:fldCharType="end"/>
      </w:r>
      <w:r w:rsidRPr="002E4822">
        <w:rPr>
          <w:rFonts w:ascii="Nunito" w:hAnsi="Nunito"/>
          <w:sz w:val="20"/>
          <w:szCs w:val="20"/>
        </w:rPr>
        <w:t xml:space="preserve">:HE²AT Center Data Management </w:t>
      </w:r>
      <w:commentRangeStart w:id="3169"/>
      <w:commentRangeStart w:id="3170"/>
      <w:r w:rsidRPr="002E4822">
        <w:rPr>
          <w:rFonts w:ascii="Nunito" w:hAnsi="Nunito"/>
          <w:sz w:val="20"/>
          <w:szCs w:val="20"/>
        </w:rPr>
        <w:t>Workflow</w:t>
      </w:r>
      <w:commentRangeEnd w:id="3169"/>
      <w:r w:rsidR="00572F71">
        <w:rPr>
          <w:rStyle w:val="CommentReference"/>
          <w:i w:val="0"/>
          <w:iCs w:val="0"/>
          <w:color w:val="auto"/>
        </w:rPr>
        <w:commentReference w:id="3169"/>
      </w:r>
      <w:commentRangeEnd w:id="3170"/>
      <w:r w:rsidR="00572F71">
        <w:rPr>
          <w:rStyle w:val="CommentReference"/>
          <w:i w:val="0"/>
          <w:iCs w:val="0"/>
          <w:color w:val="auto"/>
        </w:rPr>
        <w:commentReference w:id="3170"/>
      </w:r>
    </w:p>
    <w:p w14:paraId="0000008E" w14:textId="7F63C5DB" w:rsidR="007813F4" w:rsidDel="00572F71" w:rsidRDefault="00A62CB7" w:rsidP="00A735A2">
      <w:pPr>
        <w:rPr>
          <w:del w:id="3171" w:author="Matthew Chersich" w:date="2024-08-13T22:26:00Z"/>
          <w:rFonts w:ascii="Nunito" w:eastAsia="Nunito" w:hAnsi="Nunito" w:cs="Nunito"/>
          <w:color w:val="000000" w:themeColor="text1"/>
          <w:sz w:val="20"/>
          <w:lang w:val="en-ZA"/>
        </w:rPr>
      </w:pPr>
      <w:del w:id="3172" w:author="Craig Parker" w:date="2024-08-06T18:57:00Z">
        <w:r w:rsidRPr="002E4822" w:rsidDel="000A7512">
          <w:rPr>
            <w:rFonts w:ascii="Nunito" w:eastAsia="Nunito" w:hAnsi="Nunito" w:cs="Nunito"/>
            <w:color w:val="000000" w:themeColor="text1"/>
            <w:sz w:val="20"/>
            <w:lang w:val="en-ZA"/>
            <w:rPrChange w:id="3173" w:author="Craig Parker" w:date="2024-08-07T12:23:00Z">
              <w:rPr>
                <w:rFonts w:ascii="Nunito" w:eastAsia="Nunito" w:hAnsi="Nunito" w:cs="Nunito"/>
                <w:lang w:val="en-ZA"/>
              </w:rPr>
            </w:rPrChange>
          </w:rPr>
          <w:delText>By structuring health-related data into these categories, the project ensures meticulous data management while adhering to ethical and legal standards</w:delText>
        </w:r>
      </w:del>
      <w:moveFromRangeStart w:id="3174" w:author="Matthew Chersich" w:date="2024-08-13T22:27:00Z" w:name="move174480446"/>
      <w:moveFrom w:id="3175" w:author="Matthew Chersich" w:date="2024-08-13T22:27:00Z">
        <w:ins w:id="3176" w:author="Craig Parker" w:date="2024-08-06T18:57:00Z">
          <w:r w:rsidR="000A7512" w:rsidRPr="002E4822" w:rsidDel="00572F71">
            <w:rPr>
              <w:rFonts w:ascii="Nunito" w:eastAsia="Nunito" w:hAnsi="Nunito" w:cs="Nunito"/>
              <w:color w:val="000000" w:themeColor="text1"/>
              <w:sz w:val="20"/>
              <w:lang w:val="en-ZA"/>
              <w:rPrChange w:id="3177" w:author="Craig Parker" w:date="2024-08-07T12:23:00Z">
                <w:rPr>
                  <w:rFonts w:ascii="Nunito" w:eastAsia="Nunito" w:hAnsi="Nunito" w:cs="Nunito"/>
                  <w:lang w:val="en-ZA"/>
                </w:rPr>
              </w:rPrChange>
            </w:rPr>
            <w:t>The project ensures data management while adhering to ethical and legal standards by structuring health-related data into these categories</w:t>
          </w:r>
        </w:ins>
        <w:ins w:id="3178" w:author="Craig Parker" w:date="2024-07-31T13:20:00Z">
          <w:r w:rsidR="00DF106C" w:rsidRPr="002E4822" w:rsidDel="00572F71">
            <w:rPr>
              <w:rFonts w:ascii="Nunito" w:eastAsia="Nunito" w:hAnsi="Nunito" w:cs="Nunito"/>
              <w:color w:val="000000" w:themeColor="text1"/>
              <w:sz w:val="20"/>
              <w:lang w:val="en-ZA"/>
              <w:rPrChange w:id="3179" w:author="Craig Parker" w:date="2024-08-07T12:23:00Z">
                <w:rPr>
                  <w:rFonts w:ascii="Nunito" w:eastAsia="Nunito" w:hAnsi="Nunito" w:cs="Nunito"/>
                  <w:lang w:val="en-ZA"/>
                </w:rPr>
              </w:rPrChange>
            </w:rPr>
            <w:t>. This approach facilitates collaborative research, enables new partners to join the consortium, and ensures that data privacy and protection are maintained throughout the project's lifecycle.</w:t>
          </w:r>
        </w:ins>
      </w:moveFrom>
      <w:moveFromRangeEnd w:id="3174"/>
    </w:p>
    <w:p w14:paraId="28F9B7F3" w14:textId="77777777" w:rsidR="00A735A2" w:rsidRPr="00A735A2" w:rsidDel="00DF106C" w:rsidRDefault="00A735A2" w:rsidP="00A735A2">
      <w:pPr>
        <w:ind w:left="720"/>
        <w:rPr>
          <w:del w:id="3180" w:author="Craig Parker" w:date="2024-07-31T13:17:00Z"/>
          <w:rFonts w:ascii="Nunito" w:eastAsia="Nunito" w:hAnsi="Nunito" w:cs="Nunito"/>
          <w:color w:val="000000" w:themeColor="text1"/>
          <w:sz w:val="20"/>
          <w:lang w:val="en-ZA"/>
          <w:rPrChange w:id="3181" w:author="Craig Parker" w:date="2024-08-07T12:23:00Z">
            <w:rPr>
              <w:del w:id="3182" w:author="Craig Parker" w:date="2024-07-31T13:17:00Z"/>
              <w:rFonts w:ascii="Nunito" w:eastAsia="Nunito" w:hAnsi="Nunito" w:cs="Nunito"/>
            </w:rPr>
          </w:rPrChange>
        </w:rPr>
      </w:pPr>
    </w:p>
    <w:p w14:paraId="0000008F" w14:textId="3E7EFC5B" w:rsidR="007813F4" w:rsidRPr="002E4822" w:rsidDel="00572F71" w:rsidRDefault="009511AE" w:rsidP="00A735A2">
      <w:pPr>
        <w:rPr>
          <w:del w:id="3183" w:author="Matthew Chersich" w:date="2024-08-13T22:26:00Z"/>
          <w:rFonts w:ascii="Nunito" w:eastAsia="Nunito" w:hAnsi="Nunito" w:cs="Nunito"/>
          <w:color w:val="000000" w:themeColor="text1"/>
          <w:sz w:val="20"/>
          <w:rPrChange w:id="3184" w:author="Craig Parker" w:date="2024-08-07T12:23:00Z">
            <w:rPr>
              <w:del w:id="3185" w:author="Matthew Chersich" w:date="2024-08-13T22:26:00Z"/>
              <w:rFonts w:ascii="Nunito" w:eastAsia="Nunito" w:hAnsi="Nunito" w:cs="Nunito"/>
            </w:rPr>
          </w:rPrChange>
        </w:rPr>
      </w:pPr>
      <w:del w:id="3186" w:author="Craig Parker" w:date="2024-07-31T13:17:00Z">
        <w:r w:rsidRPr="002E4822" w:rsidDel="00DF106C">
          <w:rPr>
            <w:rFonts w:ascii="Nunito" w:eastAsia="Nunito" w:hAnsi="Nunito" w:cs="Nunito"/>
            <w:color w:val="000000" w:themeColor="text1"/>
            <w:sz w:val="20"/>
            <w:rPrChange w:id="3187" w:author="Craig Parker" w:date="2024-08-07T12:23:00Z">
              <w:rPr>
                <w:rFonts w:ascii="Nunito" w:eastAsia="Nunito" w:hAnsi="Nunito" w:cs="Nunito"/>
              </w:rPr>
            </w:rPrChange>
          </w:rPr>
          <w:delText>Once data is in South Africa, local ethical clearance and, where data constitutes personal information, POPIA compliance appl</w:delText>
        </w:r>
      </w:del>
    </w:p>
    <w:p w14:paraId="0A0FBBC8" w14:textId="3FB24A37" w:rsidR="00A735A2" w:rsidRDefault="00A735A2">
      <w:pPr>
        <w:rPr>
          <w:rFonts w:ascii="Nunito" w:eastAsia="Nunito" w:hAnsi="Nunito" w:cs="Nunito"/>
          <w:color w:val="000000" w:themeColor="text1"/>
        </w:rPr>
        <w:pPrChange w:id="3188" w:author="Matthew Chersich" w:date="2024-08-13T22:26:00Z">
          <w:pPr>
            <w:pStyle w:val="Heading2"/>
          </w:pPr>
        </w:pPrChange>
      </w:pPr>
      <w:bookmarkStart w:id="3189" w:name="_Toc174546620"/>
      <w:r>
        <w:rPr>
          <w:rStyle w:val="Heading2Char"/>
        </w:rPr>
        <w:t xml:space="preserve">1.2. </w:t>
      </w:r>
      <w:r w:rsidR="52A8C99F" w:rsidRPr="00A735A2">
        <w:rPr>
          <w:rStyle w:val="Heading2Char"/>
          <w:rPrChange w:id="3190" w:author="Craig Parker" w:date="2024-08-07T12:23:00Z">
            <w:rPr>
              <w:rStyle w:val="Heading2Char"/>
              <w:rFonts w:ascii="Nunito" w:hAnsi="Nunito"/>
            </w:rPr>
          </w:rPrChange>
        </w:rPr>
        <w:t>Climate/weather data</w:t>
      </w:r>
      <w:bookmarkEnd w:id="3189"/>
      <w:r w:rsidR="009511AE" w:rsidRPr="00A735A2">
        <w:rPr>
          <w:rFonts w:ascii="Nunito" w:hAnsi="Nunito"/>
          <w:color w:val="000000" w:themeColor="text1"/>
          <w:rPrChange w:id="3191" w:author="Craig Parker" w:date="2024-08-07T12:23:00Z">
            <w:rPr/>
          </w:rPrChange>
        </w:rPr>
        <w:br/>
      </w:r>
    </w:p>
    <w:p w14:paraId="00000091" w14:textId="13037C79" w:rsidR="007813F4" w:rsidRPr="00A735A2" w:rsidRDefault="52A8C99F" w:rsidP="00A735A2">
      <w:pPr>
        <w:rPr>
          <w:rFonts w:ascii="Nunito" w:hAnsi="Nunito"/>
          <w:color w:val="000000" w:themeColor="text1"/>
          <w:sz w:val="20"/>
          <w:rPrChange w:id="3192" w:author="Craig Parker" w:date="2024-08-07T12:23:00Z">
            <w:rPr>
              <w:rFonts w:ascii="Nunito" w:hAnsi="Nunito"/>
            </w:rPr>
          </w:rPrChange>
        </w:rPr>
      </w:pPr>
      <w:r w:rsidRPr="00A735A2">
        <w:rPr>
          <w:rFonts w:ascii="Nunito" w:eastAsia="Nunito" w:hAnsi="Nunito" w:cs="Nunito"/>
          <w:color w:val="000000" w:themeColor="text1"/>
          <w:sz w:val="20"/>
          <w:rPrChange w:id="3193" w:author="Craig Parker" w:date="2024-08-07T12:23:00Z">
            <w:rPr>
              <w:rFonts w:ascii="Nunito" w:eastAsia="Nunito" w:hAnsi="Nunito" w:cs="Nunito"/>
            </w:rPr>
          </w:rPrChange>
        </w:rPr>
        <w:t>Th</w:t>
      </w:r>
      <w:ins w:id="3194" w:author="Matthew Chersich" w:date="2024-08-13T22:28:00Z">
        <w:r w:rsidR="00572F71">
          <w:rPr>
            <w:rFonts w:ascii="Nunito" w:eastAsia="Nunito" w:hAnsi="Nunito" w:cs="Nunito"/>
            <w:color w:val="000000" w:themeColor="text1"/>
            <w:sz w:val="20"/>
          </w:rPr>
          <w:t>is</w:t>
        </w:r>
      </w:ins>
      <w:del w:id="3195" w:author="Matthew Chersich" w:date="2024-08-13T22:28:00Z">
        <w:r w:rsidRPr="00A735A2" w:rsidDel="00572F71">
          <w:rPr>
            <w:rFonts w:ascii="Nunito" w:eastAsia="Nunito" w:hAnsi="Nunito" w:cs="Nunito"/>
            <w:color w:val="000000" w:themeColor="text1"/>
            <w:sz w:val="20"/>
            <w:rPrChange w:id="3196" w:author="Craig Parker" w:date="2024-08-07T12:23:00Z">
              <w:rPr>
                <w:rFonts w:ascii="Nunito" w:eastAsia="Nunito" w:hAnsi="Nunito" w:cs="Nunito"/>
              </w:rPr>
            </w:rPrChange>
          </w:rPr>
          <w:delText>ese</w:delText>
        </w:r>
      </w:del>
      <w:r w:rsidRPr="00A735A2">
        <w:rPr>
          <w:rFonts w:ascii="Nunito" w:eastAsia="Nunito" w:hAnsi="Nunito" w:cs="Nunito"/>
          <w:color w:val="000000" w:themeColor="text1"/>
          <w:sz w:val="20"/>
          <w:rPrChange w:id="3197" w:author="Craig Parker" w:date="2024-08-07T12:23:00Z">
            <w:rPr>
              <w:rFonts w:ascii="Nunito" w:eastAsia="Nunito" w:hAnsi="Nunito" w:cs="Nunito"/>
            </w:rPr>
          </w:rPrChange>
        </w:rPr>
        <w:t xml:space="preserve"> data include</w:t>
      </w:r>
      <w:ins w:id="3198" w:author="Matthew Chersich" w:date="2024-08-13T22:28:00Z">
        <w:r w:rsidR="00572F71">
          <w:rPr>
            <w:rFonts w:ascii="Nunito" w:eastAsia="Nunito" w:hAnsi="Nunito" w:cs="Nunito"/>
            <w:color w:val="000000" w:themeColor="text1"/>
            <w:sz w:val="20"/>
          </w:rPr>
          <w:t>s</w:t>
        </w:r>
      </w:ins>
      <w:r w:rsidRPr="00A735A2">
        <w:rPr>
          <w:rFonts w:ascii="Nunito" w:eastAsia="Nunito" w:hAnsi="Nunito" w:cs="Nunito"/>
          <w:color w:val="000000" w:themeColor="text1"/>
          <w:sz w:val="20"/>
          <w:rPrChange w:id="3199" w:author="Craig Parker" w:date="2024-08-07T12:23:00Z">
            <w:rPr>
              <w:rFonts w:ascii="Nunito" w:eastAsia="Nunito" w:hAnsi="Nunito" w:cs="Nunito"/>
            </w:rPr>
          </w:rPrChange>
        </w:rPr>
        <w:t xml:space="preserve"> </w:t>
      </w:r>
      <w:del w:id="3200" w:author="Craig Parker" w:date="2024-07-08T11:48:00Z">
        <w:r w:rsidR="009511AE" w:rsidRPr="00A735A2" w:rsidDel="52A8C99F">
          <w:rPr>
            <w:rFonts w:ascii="Nunito" w:eastAsia="Nunito" w:hAnsi="Nunito" w:cs="Nunito"/>
            <w:color w:val="000000" w:themeColor="text1"/>
            <w:sz w:val="20"/>
            <w:rPrChange w:id="3201" w:author="Craig Parker" w:date="2024-08-07T12:23:00Z">
              <w:rPr>
                <w:rFonts w:ascii="Nunito" w:eastAsia="Nunito" w:hAnsi="Nunito" w:cs="Nunito"/>
              </w:rPr>
            </w:rPrChange>
          </w:rPr>
          <w:delText xml:space="preserve">both observational based datasets (weather station observations, satellite proxy observations, and processed/gridded observations).  </w:delText>
        </w:r>
      </w:del>
      <w:ins w:id="3202" w:author="Craig Parker" w:date="2024-07-08T11:48:00Z">
        <w:r w:rsidRPr="00A735A2">
          <w:rPr>
            <w:rFonts w:ascii="Nunito" w:eastAsia="Nunito" w:hAnsi="Nunito" w:cs="Nunito"/>
            <w:color w:val="000000" w:themeColor="text1"/>
            <w:sz w:val="20"/>
            <w:rPrChange w:id="3203" w:author="Craig Parker" w:date="2024-08-07T12:23:00Z">
              <w:rPr>
                <w:rFonts w:ascii="Nunito" w:eastAsia="Nunito" w:hAnsi="Nunito" w:cs="Nunito"/>
              </w:rPr>
            </w:rPrChange>
          </w:rPr>
          <w:t xml:space="preserve">observational-based datasets (weather station observations, </w:t>
        </w:r>
        <w:r w:rsidRPr="00572F71">
          <w:rPr>
            <w:rFonts w:ascii="Nunito" w:eastAsia="Nunito" w:hAnsi="Nunito" w:cs="Nunito"/>
            <w:color w:val="000000" w:themeColor="text1"/>
            <w:sz w:val="20"/>
            <w:highlight w:val="yellow"/>
            <w:rPrChange w:id="3204" w:author="Matthew Chersich" w:date="2024-08-13T22:28:00Z">
              <w:rPr>
                <w:rFonts w:ascii="Nunito" w:eastAsia="Nunito" w:hAnsi="Nunito" w:cs="Nunito"/>
              </w:rPr>
            </w:rPrChange>
          </w:rPr>
          <w:t xml:space="preserve">satellite proxy </w:t>
        </w:r>
        <w:commentRangeStart w:id="3205"/>
        <w:r w:rsidRPr="00572F71">
          <w:rPr>
            <w:rFonts w:ascii="Nunito" w:eastAsia="Nunito" w:hAnsi="Nunito" w:cs="Nunito"/>
            <w:color w:val="000000" w:themeColor="text1"/>
            <w:sz w:val="20"/>
            <w:highlight w:val="yellow"/>
            <w:rPrChange w:id="3206" w:author="Matthew Chersich" w:date="2024-08-13T22:28:00Z">
              <w:rPr>
                <w:rFonts w:ascii="Nunito" w:eastAsia="Nunito" w:hAnsi="Nunito" w:cs="Nunito"/>
              </w:rPr>
            </w:rPrChange>
          </w:rPr>
          <w:t>observations</w:t>
        </w:r>
      </w:ins>
      <w:commentRangeEnd w:id="3205"/>
      <w:r w:rsidR="00572F71">
        <w:rPr>
          <w:rStyle w:val="CommentReference"/>
        </w:rPr>
        <w:commentReference w:id="3205"/>
      </w:r>
      <w:ins w:id="3207" w:author="Craig Parker" w:date="2024-07-08T11:48:00Z">
        <w:r w:rsidRPr="00572F71">
          <w:rPr>
            <w:rFonts w:ascii="Nunito" w:eastAsia="Nunito" w:hAnsi="Nunito" w:cs="Nunito"/>
            <w:color w:val="000000" w:themeColor="text1"/>
            <w:sz w:val="20"/>
            <w:highlight w:val="yellow"/>
            <w:rPrChange w:id="3208" w:author="Matthew Chersich" w:date="2024-08-13T22:28:00Z">
              <w:rPr>
                <w:rFonts w:ascii="Nunito" w:eastAsia="Nunito" w:hAnsi="Nunito" w:cs="Nunito"/>
              </w:rPr>
            </w:rPrChange>
          </w:rPr>
          <w:t>,</w:t>
        </w:r>
        <w:r w:rsidRPr="00A735A2">
          <w:rPr>
            <w:rFonts w:ascii="Nunito" w:eastAsia="Nunito" w:hAnsi="Nunito" w:cs="Nunito"/>
            <w:color w:val="000000" w:themeColor="text1"/>
            <w:sz w:val="20"/>
            <w:rPrChange w:id="3209" w:author="Craig Parker" w:date="2024-08-07T12:23:00Z">
              <w:rPr>
                <w:rFonts w:ascii="Nunito" w:eastAsia="Nunito" w:hAnsi="Nunito" w:cs="Nunito"/>
              </w:rPr>
            </w:rPrChange>
          </w:rPr>
          <w:t xml:space="preserve"> and processed/gridded observations). </w:t>
        </w:r>
      </w:ins>
      <w:r w:rsidRPr="00A735A2">
        <w:rPr>
          <w:rFonts w:ascii="Nunito" w:eastAsia="Nunito" w:hAnsi="Nunito" w:cs="Nunito"/>
          <w:color w:val="000000" w:themeColor="text1"/>
          <w:sz w:val="20"/>
          <w:rPrChange w:id="3210" w:author="Craig Parker" w:date="2024-08-07T12:23:00Z">
            <w:rPr>
              <w:rFonts w:ascii="Nunito" w:eastAsia="Nunito" w:hAnsi="Nunito" w:cs="Nunito"/>
            </w:rPr>
          </w:rPrChange>
        </w:rPr>
        <w:t xml:space="preserve">Gridded climate data </w:t>
      </w:r>
      <w:del w:id="3211" w:author="Craig Parker" w:date="2024-07-08T11:48:00Z">
        <w:r w:rsidR="009511AE" w:rsidRPr="00A735A2" w:rsidDel="52A8C99F">
          <w:rPr>
            <w:rFonts w:ascii="Nunito" w:eastAsia="Nunito" w:hAnsi="Nunito" w:cs="Nunito"/>
            <w:color w:val="000000" w:themeColor="text1"/>
            <w:sz w:val="20"/>
            <w:rPrChange w:id="3212" w:author="Craig Parker" w:date="2024-08-07T12:23:00Z">
              <w:rPr>
                <w:rFonts w:ascii="Nunito" w:eastAsia="Nunito" w:hAnsi="Nunito" w:cs="Nunito"/>
              </w:rPr>
            </w:rPrChange>
          </w:rPr>
          <w:delText xml:space="preserve">produced </w:delText>
        </w:r>
      </w:del>
      <w:r w:rsidRPr="00A735A2">
        <w:rPr>
          <w:rFonts w:ascii="Nunito" w:eastAsia="Nunito" w:hAnsi="Nunito" w:cs="Nunito"/>
          <w:color w:val="000000" w:themeColor="text1"/>
          <w:sz w:val="20"/>
          <w:rPrChange w:id="3213" w:author="Craig Parker" w:date="2024-08-07T12:23:00Z">
            <w:rPr>
              <w:rFonts w:ascii="Nunito" w:eastAsia="Nunito" w:hAnsi="Nunito" w:cs="Nunito"/>
            </w:rPr>
          </w:rPrChange>
        </w:rPr>
        <w:t>from atmospheric re-analysis and climate simulations will form historical gridded climate observations and forecasts.</w:t>
      </w:r>
    </w:p>
    <w:p w14:paraId="04588508" w14:textId="77777777" w:rsidR="009F0949" w:rsidRDefault="009F0949" w:rsidP="009F0949">
      <w:pPr>
        <w:rPr>
          <w:ins w:id="3214" w:author="Craig Parker" w:date="2024-08-14T18:43:00Z" w16du:dateUtc="2024-08-14T16:43:00Z"/>
          <w:rFonts w:ascii="Nunito" w:eastAsia="Nunito" w:hAnsi="Nunito" w:cs="Nunito"/>
          <w:color w:val="000000" w:themeColor="text1"/>
          <w:sz w:val="20"/>
        </w:rPr>
      </w:pPr>
    </w:p>
    <w:p w14:paraId="00000093" w14:textId="7A0A9DE6" w:rsidR="007813F4" w:rsidRPr="002E4822" w:rsidRDefault="00572F71" w:rsidP="009F0949">
      <w:pPr>
        <w:rPr>
          <w:rFonts w:ascii="Nunito" w:eastAsia="Nunito" w:hAnsi="Nunito" w:cs="Nunito"/>
          <w:color w:val="000000" w:themeColor="text1"/>
          <w:sz w:val="20"/>
          <w:rPrChange w:id="3215" w:author="Craig Parker" w:date="2024-08-07T12:23:00Z">
            <w:rPr>
              <w:rFonts w:ascii="Nunito" w:eastAsia="Nunito" w:hAnsi="Nunito" w:cs="Nunito"/>
            </w:rPr>
          </w:rPrChange>
        </w:rPr>
        <w:pPrChange w:id="3216" w:author="Craig Parker" w:date="2024-08-14T18:43:00Z" w16du:dateUtc="2024-08-14T16:43:00Z">
          <w:pPr>
            <w:ind w:left="720"/>
          </w:pPr>
        </w:pPrChange>
      </w:pPr>
      <w:ins w:id="3217" w:author="Matthew Chersich" w:date="2024-08-13T22:29:00Z">
        <w:r>
          <w:rPr>
            <w:rFonts w:ascii="Nunito" w:eastAsia="Nunito" w:hAnsi="Nunito" w:cs="Nunito"/>
            <w:color w:val="000000" w:themeColor="text1"/>
            <w:sz w:val="20"/>
          </w:rPr>
          <w:lastRenderedPageBreak/>
          <w:t xml:space="preserve">Obtaining </w:t>
        </w:r>
      </w:ins>
      <w:del w:id="3218" w:author="Craig Parker" w:date="2024-07-08T11:48:00Z">
        <w:r w:rsidR="5D4A789A" w:rsidRPr="002E4822" w:rsidDel="00D30C12">
          <w:rPr>
            <w:rFonts w:ascii="Nunito" w:eastAsia="Nunito" w:hAnsi="Nunito" w:cs="Nunito"/>
            <w:color w:val="000000" w:themeColor="text1"/>
            <w:sz w:val="20"/>
            <w:rPrChange w:id="3219" w:author="Craig Parker" w:date="2024-08-07T12:23:00Z">
              <w:rPr>
                <w:rFonts w:ascii="Nunito" w:eastAsia="Nunito" w:hAnsi="Nunito" w:cs="Nunito"/>
              </w:rPr>
            </w:rPrChange>
          </w:rPr>
          <w:delText xml:space="preserve">Climate related data will in almost all cases involve accessing open data repositories such as Copernicus Climate Data Store (CDS) or Earth System Grid Federation data systems.  Climate related data will be stored on </w:delText>
        </w:r>
        <w:commentRangeStart w:id="3220"/>
        <w:commentRangeStart w:id="3221"/>
        <w:r w:rsidR="5D4A789A" w:rsidRPr="002E4822" w:rsidDel="00D30C12">
          <w:rPr>
            <w:rFonts w:ascii="Nunito" w:eastAsia="Nunito" w:hAnsi="Nunito" w:cs="Nunito"/>
            <w:color w:val="000000" w:themeColor="text1"/>
            <w:sz w:val="20"/>
            <w:rPrChange w:id="3222" w:author="Craig Parker" w:date="2024-08-07T12:23:00Z">
              <w:rPr>
                <w:rFonts w:ascii="Nunito" w:eastAsia="Nunito" w:hAnsi="Nunito" w:cs="Nunito"/>
              </w:rPr>
            </w:rPrChange>
          </w:rPr>
          <w:delText>IBM PAIRS</w:delText>
        </w:r>
        <w:commentRangeEnd w:id="3220"/>
        <w:r w:rsidR="009511AE" w:rsidRPr="002E4822" w:rsidDel="00D30C12">
          <w:rPr>
            <w:rStyle w:val="CommentReference"/>
            <w:rFonts w:ascii="Nunito" w:hAnsi="Nunito"/>
            <w:color w:val="000000" w:themeColor="text1"/>
            <w:sz w:val="20"/>
            <w:szCs w:val="20"/>
            <w:rPrChange w:id="3223" w:author="Craig Parker" w:date="2024-08-07T12:23:00Z">
              <w:rPr>
                <w:rStyle w:val="CommentReference"/>
              </w:rPr>
            </w:rPrChange>
          </w:rPr>
          <w:commentReference w:id="3220"/>
        </w:r>
      </w:del>
      <w:commentRangeEnd w:id="3221"/>
      <w:ins w:id="3224" w:author="Matthew Chersich" w:date="2024-08-13T22:29:00Z">
        <w:del w:id="3225" w:author="Craig Parker" w:date="2024-08-14T18:38:00Z" w16du:dateUtc="2024-08-14T16:38:00Z">
          <w:r w:rsidDel="00E93F98">
            <w:rPr>
              <w:rFonts w:ascii="Nunito" w:eastAsia="Nunito" w:hAnsi="Nunito" w:cs="Nunito"/>
              <w:color w:val="000000" w:themeColor="text1"/>
              <w:sz w:val="20"/>
            </w:rPr>
            <w:delText>c</w:delText>
          </w:r>
        </w:del>
      </w:ins>
      <w:del w:id="3226" w:author="Craig Parker" w:date="2024-08-14T18:38:00Z" w16du:dateUtc="2024-08-14T16:38:00Z">
        <w:r w:rsidR="00C475CF" w:rsidRPr="002E4822" w:rsidDel="00E93F98">
          <w:rPr>
            <w:rStyle w:val="CommentReference"/>
            <w:rFonts w:ascii="Nunito" w:hAnsi="Nunito"/>
            <w:color w:val="000000" w:themeColor="text1"/>
            <w:sz w:val="20"/>
            <w:szCs w:val="20"/>
            <w:rPrChange w:id="3227" w:author="Craig Parker" w:date="2024-08-07T12:23:00Z">
              <w:rPr>
                <w:rStyle w:val="CommentReference"/>
              </w:rPr>
            </w:rPrChange>
          </w:rPr>
          <w:commentReference w:id="3221"/>
        </w:r>
      </w:del>
      <w:del w:id="3228" w:author="Craig Parker" w:date="2024-07-08T11:48:00Z">
        <w:r w:rsidR="5D4A789A" w:rsidRPr="002E4822" w:rsidDel="00D30C12">
          <w:rPr>
            <w:rFonts w:ascii="Nunito" w:eastAsia="Nunito" w:hAnsi="Nunito" w:cs="Nunito"/>
            <w:color w:val="000000" w:themeColor="text1"/>
            <w:sz w:val="20"/>
            <w:rPrChange w:id="3229" w:author="Craig Parker" w:date="2024-08-07T12:23:00Z">
              <w:rPr>
                <w:rFonts w:ascii="Nunito" w:eastAsia="Nunito" w:hAnsi="Nunito" w:cs="Nunito"/>
              </w:rPr>
            </w:rPrChange>
          </w:rPr>
          <w:delText xml:space="preserve"> data storage and/or CSAG/UCT data storage systems however CSAG/UCT will manage and update the primary data index for climate related</w:delText>
        </w:r>
      </w:del>
      <w:ins w:id="3230" w:author="Matthew Chersich" w:date="2024-08-13T22:29:00Z">
        <w:del w:id="3231" w:author="Craig Parker" w:date="2024-08-14T18:38:00Z" w16du:dateUtc="2024-08-14T16:38:00Z">
          <w:r w:rsidDel="00E93F98">
            <w:rPr>
              <w:rFonts w:ascii="Nunito" w:eastAsia="Nunito" w:hAnsi="Nunito" w:cs="Nunito"/>
              <w:color w:val="000000" w:themeColor="text1"/>
              <w:sz w:val="20"/>
            </w:rPr>
            <w:delText>will mostly . helping</w:delText>
          </w:r>
        </w:del>
      </w:ins>
      <w:ins w:id="3232" w:author="Craig Parker" w:date="2024-08-14T18:38:00Z" w16du:dateUtc="2024-08-14T16:38:00Z">
        <w:r w:rsidR="00E93F98">
          <w:rPr>
            <w:rFonts w:ascii="Nunito" w:eastAsia="Nunito" w:hAnsi="Nunito" w:cs="Nunito"/>
            <w:color w:val="000000" w:themeColor="text1"/>
            <w:sz w:val="20"/>
          </w:rPr>
          <w:t>climate-related data will mostly involve accessing open data repositories such as Copernicus Climate Data Store (CDS) or Earth System Grid Federation data systems. Climate-related data will be stored on CSAG/UCT data storage systems. CSAG/UCT will manage and update the primary data index to help</w:t>
        </w:r>
      </w:ins>
      <w:ins w:id="3233" w:author="Matthew Chersich" w:date="2024-08-13T22:29:00Z">
        <w:r>
          <w:rPr>
            <w:rFonts w:ascii="Nunito" w:eastAsia="Nunito" w:hAnsi="Nunito" w:cs="Nunito"/>
            <w:color w:val="000000" w:themeColor="text1"/>
            <w:sz w:val="20"/>
          </w:rPr>
          <w:t xml:space="preserve"> make </w:t>
        </w:r>
      </w:ins>
      <w:ins w:id="3234" w:author="Craig Parker" w:date="2024-07-08T11:48:00Z">
        <w:r w:rsidR="00D30C12" w:rsidRPr="002E4822">
          <w:rPr>
            <w:rFonts w:ascii="Nunito" w:eastAsia="Nunito" w:hAnsi="Nunito" w:cs="Nunito"/>
            <w:color w:val="000000" w:themeColor="text1"/>
            <w:sz w:val="20"/>
            <w:rPrChange w:id="3235" w:author="Craig Parker" w:date="2024-08-07T12:23:00Z">
              <w:rPr>
                <w:rFonts w:ascii="Nunito" w:eastAsia="Nunito" w:hAnsi="Nunito" w:cs="Nunito"/>
              </w:rPr>
            </w:rPrChange>
          </w:rPr>
          <w:t>climate-related</w:t>
        </w:r>
      </w:ins>
      <w:r w:rsidR="5D4A789A" w:rsidRPr="002E4822">
        <w:rPr>
          <w:rFonts w:ascii="Nunito" w:eastAsia="Nunito" w:hAnsi="Nunito" w:cs="Nunito"/>
          <w:color w:val="000000" w:themeColor="text1"/>
          <w:sz w:val="20"/>
          <w:rPrChange w:id="3236" w:author="Craig Parker" w:date="2024-08-07T12:23:00Z">
            <w:rPr>
              <w:rFonts w:ascii="Nunito" w:eastAsia="Nunito" w:hAnsi="Nunito" w:cs="Nunito"/>
            </w:rPr>
          </w:rPrChange>
        </w:rPr>
        <w:t xml:space="preserve"> data available to the consortium.</w:t>
      </w:r>
    </w:p>
    <w:p w14:paraId="4B6F11C5" w14:textId="77777777" w:rsidR="00A62CB7" w:rsidDel="009F0949" w:rsidRDefault="00A62CB7" w:rsidP="009F0949">
      <w:pPr>
        <w:rPr>
          <w:del w:id="3237" w:author="Craig Parker" w:date="2024-08-14T18:43:00Z" w16du:dateUtc="2024-08-14T16:43:00Z"/>
          <w:rFonts w:ascii="Nunito" w:eastAsia="Nunito" w:hAnsi="Nunito" w:cs="Nunito"/>
          <w:color w:val="000000" w:themeColor="text1"/>
          <w:sz w:val="20"/>
        </w:rPr>
      </w:pPr>
    </w:p>
    <w:p w14:paraId="0B57417D" w14:textId="77777777" w:rsidR="009F0949" w:rsidRPr="002E4822" w:rsidRDefault="009F0949" w:rsidP="009F0949">
      <w:pPr>
        <w:rPr>
          <w:ins w:id="3238" w:author="Craig Parker" w:date="2024-08-14T18:43:00Z" w16du:dateUtc="2024-08-14T16:43:00Z"/>
          <w:rFonts w:ascii="Nunito" w:eastAsia="Nunito" w:hAnsi="Nunito" w:cs="Nunito"/>
          <w:color w:val="000000" w:themeColor="text1"/>
          <w:sz w:val="20"/>
          <w:rPrChange w:id="3239" w:author="Craig Parker" w:date="2024-08-07T12:23:00Z">
            <w:rPr>
              <w:ins w:id="3240" w:author="Craig Parker" w:date="2024-08-14T18:43:00Z" w16du:dateUtc="2024-08-14T16:43:00Z"/>
              <w:rFonts w:ascii="Nunito" w:eastAsia="Nunito" w:hAnsi="Nunito" w:cs="Nunito"/>
            </w:rPr>
          </w:rPrChange>
        </w:rPr>
        <w:pPrChange w:id="3241" w:author="Craig Parker" w:date="2024-08-14T18:43:00Z" w16du:dateUtc="2024-08-14T16:43:00Z">
          <w:pPr>
            <w:ind w:left="720"/>
          </w:pPr>
        </w:pPrChange>
      </w:pPr>
    </w:p>
    <w:p w14:paraId="00000094" w14:textId="68F937F3" w:rsidR="007813F4" w:rsidRPr="002E4822" w:rsidRDefault="00EE434A" w:rsidP="009F0949">
      <w:pPr>
        <w:rPr>
          <w:rFonts w:ascii="Nunito" w:eastAsia="Nunito" w:hAnsi="Nunito" w:cs="Nunito"/>
          <w:color w:val="000000" w:themeColor="text1"/>
          <w:sz w:val="20"/>
          <w:rPrChange w:id="3242" w:author="Craig Parker" w:date="2024-08-07T12:23:00Z">
            <w:rPr>
              <w:rFonts w:ascii="Nunito" w:eastAsia="Nunito" w:hAnsi="Nunito" w:cs="Nunito"/>
            </w:rPr>
          </w:rPrChange>
        </w:rPr>
        <w:pPrChange w:id="3243" w:author="Craig Parker" w:date="2024-08-14T18:43:00Z" w16du:dateUtc="2024-08-14T16:43:00Z">
          <w:pPr>
            <w:ind w:left="720"/>
          </w:pPr>
        </w:pPrChange>
      </w:pPr>
      <w:ins w:id="3244" w:author="Matthew Chersich" w:date="2024-08-04T17:09:00Z">
        <w:r w:rsidRPr="002E4822">
          <w:rPr>
            <w:rFonts w:ascii="Nunito" w:eastAsia="Nunito" w:hAnsi="Nunito" w:cs="Nunito"/>
            <w:color w:val="000000" w:themeColor="text1"/>
            <w:sz w:val="20"/>
            <w:rPrChange w:id="3245" w:author="Craig Parker" w:date="2024-08-07T12:23:00Z">
              <w:rPr>
                <w:rFonts w:ascii="Nunito" w:eastAsia="Nunito" w:hAnsi="Nunito" w:cs="Nunito"/>
              </w:rPr>
            </w:rPrChange>
          </w:rPr>
          <w:t>Most</w:t>
        </w:r>
      </w:ins>
      <w:del w:id="3246" w:author="Matthew Chersich" w:date="2024-08-04T17:09:00Z">
        <w:r w:rsidR="009511AE" w:rsidRPr="002E4822" w:rsidDel="00EE434A">
          <w:rPr>
            <w:rFonts w:ascii="Nunito" w:eastAsia="Nunito" w:hAnsi="Nunito" w:cs="Nunito"/>
            <w:color w:val="000000" w:themeColor="text1"/>
            <w:sz w:val="20"/>
            <w:rPrChange w:id="3247" w:author="Craig Parker" w:date="2024-08-07T12:23:00Z">
              <w:rPr>
                <w:rFonts w:ascii="Nunito" w:eastAsia="Nunito" w:hAnsi="Nunito" w:cs="Nunito"/>
              </w:rPr>
            </w:rPrChange>
          </w:rPr>
          <w:delText>All</w:delText>
        </w:r>
      </w:del>
      <w:r w:rsidR="009511AE" w:rsidRPr="002E4822">
        <w:rPr>
          <w:rFonts w:ascii="Nunito" w:eastAsia="Nunito" w:hAnsi="Nunito" w:cs="Nunito"/>
          <w:color w:val="000000" w:themeColor="text1"/>
          <w:sz w:val="20"/>
          <w:rPrChange w:id="3248" w:author="Craig Parker" w:date="2024-08-07T12:23:00Z">
            <w:rPr>
              <w:rFonts w:ascii="Nunito" w:eastAsia="Nunito" w:hAnsi="Nunito" w:cs="Nunito"/>
            </w:rPr>
          </w:rPrChange>
        </w:rPr>
        <w:t xml:space="preserve"> climate datasets used are available through open data policies</w:t>
      </w:r>
      <w:del w:id="3249" w:author="Craig Parker" w:date="2024-07-08T11:48:00Z">
        <w:r w:rsidR="009511AE" w:rsidRPr="002E4822" w:rsidDel="00D30C12">
          <w:rPr>
            <w:rFonts w:ascii="Nunito" w:eastAsia="Nunito" w:hAnsi="Nunito" w:cs="Nunito"/>
            <w:color w:val="000000" w:themeColor="text1"/>
            <w:sz w:val="20"/>
            <w:rPrChange w:id="3250" w:author="Craig Parker" w:date="2024-08-07T12:23:00Z">
              <w:rPr>
                <w:rFonts w:ascii="Nunito" w:eastAsia="Nunito" w:hAnsi="Nunito" w:cs="Nunito"/>
              </w:rPr>
            </w:rPrChange>
          </w:rPr>
          <w:delText xml:space="preserve"> with no restrictions on non-commercial research use.  In some cases there is a requirement to cite the original source</w:delText>
        </w:r>
      </w:del>
      <w:ins w:id="3251" w:author="Craig Parker" w:date="2024-07-08T11:48:00Z">
        <w:r w:rsidR="00D30C12" w:rsidRPr="002E4822">
          <w:rPr>
            <w:rFonts w:ascii="Nunito" w:eastAsia="Nunito" w:hAnsi="Nunito" w:cs="Nunito"/>
            <w:color w:val="000000" w:themeColor="text1"/>
            <w:sz w:val="20"/>
            <w:rPrChange w:id="3252" w:author="Craig Parker" w:date="2024-08-07T12:23:00Z">
              <w:rPr>
                <w:rFonts w:ascii="Nunito" w:eastAsia="Nunito" w:hAnsi="Nunito" w:cs="Nunito"/>
              </w:rPr>
            </w:rPrChange>
          </w:rPr>
          <w:t xml:space="preserve">, with no restrictions on non-commercial research use. </w:t>
        </w:r>
      </w:ins>
      <w:ins w:id="3253" w:author="Matthew Chersich" w:date="2024-08-13T22:30:00Z">
        <w:r w:rsidR="00572F71">
          <w:rPr>
            <w:rFonts w:ascii="Nunito" w:eastAsia="Nunito" w:hAnsi="Nunito" w:cs="Nunito"/>
            <w:color w:val="000000" w:themeColor="text1"/>
            <w:sz w:val="20"/>
          </w:rPr>
          <w:t xml:space="preserve">We will cite the </w:t>
        </w:r>
      </w:ins>
      <w:ins w:id="3254" w:author="Craig Parker" w:date="2024-07-08T11:48:00Z">
        <w:del w:id="3255" w:author="Matthew Chersich" w:date="2024-08-13T22:30:00Z">
          <w:r w:rsidR="00D30C12" w:rsidRPr="002E4822" w:rsidDel="00572F71">
            <w:rPr>
              <w:rFonts w:ascii="Nunito" w:eastAsia="Nunito" w:hAnsi="Nunito" w:cs="Nunito"/>
              <w:color w:val="000000" w:themeColor="text1"/>
              <w:sz w:val="20"/>
              <w:rPrChange w:id="3256" w:author="Craig Parker" w:date="2024-08-07T12:23:00Z">
                <w:rPr>
                  <w:rFonts w:ascii="Nunito" w:eastAsia="Nunito" w:hAnsi="Nunito" w:cs="Nunito"/>
                </w:rPr>
              </w:rPrChange>
            </w:rPr>
            <w:delText xml:space="preserve">In </w:delText>
          </w:r>
        </w:del>
        <w:del w:id="3257" w:author="Matthew Chersich" w:date="2024-08-04T17:09:00Z">
          <w:r w:rsidR="00D30C12" w:rsidRPr="002E4822" w:rsidDel="00EE434A">
            <w:rPr>
              <w:rFonts w:ascii="Nunito" w:eastAsia="Nunito" w:hAnsi="Nunito" w:cs="Nunito"/>
              <w:color w:val="000000" w:themeColor="text1"/>
              <w:sz w:val="20"/>
              <w:rPrChange w:id="3258" w:author="Craig Parker" w:date="2024-08-07T12:23:00Z">
                <w:rPr>
                  <w:rFonts w:ascii="Nunito" w:eastAsia="Nunito" w:hAnsi="Nunito" w:cs="Nunito"/>
                </w:rPr>
              </w:rPrChange>
            </w:rPr>
            <w:delText>some</w:delText>
          </w:r>
        </w:del>
        <w:del w:id="3259" w:author="Matthew Chersich" w:date="2024-08-13T22:30:00Z">
          <w:r w:rsidR="00D30C12" w:rsidRPr="002E4822" w:rsidDel="00572F71">
            <w:rPr>
              <w:rFonts w:ascii="Nunito" w:eastAsia="Nunito" w:hAnsi="Nunito" w:cs="Nunito"/>
              <w:color w:val="000000" w:themeColor="text1"/>
              <w:sz w:val="20"/>
              <w:rPrChange w:id="3260" w:author="Craig Parker" w:date="2024-08-07T12:23:00Z">
                <w:rPr>
                  <w:rFonts w:ascii="Nunito" w:eastAsia="Nunito" w:hAnsi="Nunito" w:cs="Nunito"/>
                </w:rPr>
              </w:rPrChange>
            </w:rPr>
            <w:delText xml:space="preserve"> cases, citing the </w:delText>
          </w:r>
        </w:del>
        <w:r w:rsidR="00D30C12" w:rsidRPr="002E4822">
          <w:rPr>
            <w:rFonts w:ascii="Nunito" w:eastAsia="Nunito" w:hAnsi="Nunito" w:cs="Nunito"/>
            <w:color w:val="000000" w:themeColor="text1"/>
            <w:sz w:val="20"/>
            <w:rPrChange w:id="3261" w:author="Craig Parker" w:date="2024-08-07T12:23:00Z">
              <w:rPr>
                <w:rFonts w:ascii="Nunito" w:eastAsia="Nunito" w:hAnsi="Nunito" w:cs="Nunito"/>
              </w:rPr>
            </w:rPrChange>
          </w:rPr>
          <w:t>source</w:t>
        </w:r>
      </w:ins>
      <w:ins w:id="3262" w:author="Matthew Chersich" w:date="2024-08-13T22:30:00Z">
        <w:r w:rsidR="00572F71">
          <w:rPr>
            <w:rFonts w:ascii="Nunito" w:eastAsia="Nunito" w:hAnsi="Nunito" w:cs="Nunito"/>
            <w:color w:val="000000" w:themeColor="text1"/>
            <w:sz w:val="20"/>
          </w:rPr>
          <w:t>(s)</w:t>
        </w:r>
      </w:ins>
      <w:ins w:id="3263" w:author="Craig Parker" w:date="2024-07-08T11:48:00Z">
        <w:del w:id="3264" w:author="Matthew Chersich" w:date="2024-08-13T22:30:00Z">
          <w:r w:rsidR="00D30C12" w:rsidRPr="002E4822" w:rsidDel="00572F71">
            <w:rPr>
              <w:rFonts w:ascii="Nunito" w:eastAsia="Nunito" w:hAnsi="Nunito" w:cs="Nunito"/>
              <w:color w:val="000000" w:themeColor="text1"/>
              <w:sz w:val="20"/>
              <w:rPrChange w:id="3265" w:author="Craig Parker" w:date="2024-08-07T12:23:00Z">
                <w:rPr>
                  <w:rFonts w:ascii="Nunito" w:eastAsia="Nunito" w:hAnsi="Nunito" w:cs="Nunito"/>
                </w:rPr>
              </w:rPrChange>
            </w:rPr>
            <w:delText xml:space="preserve"> is required</w:delText>
          </w:r>
        </w:del>
      </w:ins>
      <w:ins w:id="3266" w:author="Matthew Chersich" w:date="2024-08-13T22:30:00Z">
        <w:r w:rsidR="00572F71">
          <w:rPr>
            <w:rFonts w:ascii="Nunito" w:eastAsia="Nunito" w:hAnsi="Nunito" w:cs="Nunito"/>
            <w:color w:val="000000" w:themeColor="text1"/>
            <w:sz w:val="20"/>
          </w:rPr>
          <w:t xml:space="preserve"> whenever the data are used. </w:t>
        </w:r>
      </w:ins>
      <w:r w:rsidR="009511AE" w:rsidRPr="002E4822">
        <w:rPr>
          <w:rFonts w:ascii="Nunito" w:eastAsia="Nunito" w:hAnsi="Nunito" w:cs="Nunito"/>
          <w:color w:val="000000" w:themeColor="text1"/>
          <w:sz w:val="20"/>
          <w:rPrChange w:id="3267" w:author="Craig Parker" w:date="2024-08-07T12:23:00Z">
            <w:rPr>
              <w:rFonts w:ascii="Nunito" w:eastAsia="Nunito" w:hAnsi="Nunito" w:cs="Nunito"/>
            </w:rPr>
          </w:rPrChange>
        </w:rPr>
        <w:t>.</w:t>
      </w:r>
      <w:del w:id="3268" w:author="Matthew Chersich" w:date="2024-08-04T17:08:00Z">
        <w:r w:rsidR="009511AE" w:rsidRPr="002E4822" w:rsidDel="00EE434A">
          <w:rPr>
            <w:rFonts w:ascii="Nunito" w:eastAsia="Nunito" w:hAnsi="Nunito" w:cs="Nunito"/>
            <w:color w:val="000000" w:themeColor="text1"/>
            <w:sz w:val="20"/>
            <w:rPrChange w:id="3269" w:author="Craig Parker" w:date="2024-08-07T12:23:00Z">
              <w:rPr>
                <w:rFonts w:ascii="Nunito" w:eastAsia="Nunito" w:hAnsi="Nunito" w:cs="Nunito"/>
              </w:rPr>
            </w:rPrChange>
          </w:rPr>
          <w:br/>
        </w:r>
      </w:del>
    </w:p>
    <w:p w14:paraId="61C6074F" w14:textId="77777777" w:rsidR="00A735A2" w:rsidRDefault="00A735A2" w:rsidP="00A735A2">
      <w:pPr>
        <w:rPr>
          <w:rStyle w:val="Heading2Char"/>
        </w:rPr>
      </w:pPr>
    </w:p>
    <w:p w14:paraId="5DEBD0A6" w14:textId="2C4321DB" w:rsidR="00896612" w:rsidRDefault="00C37C61" w:rsidP="00C37C61">
      <w:pPr>
        <w:pStyle w:val="Heading2"/>
        <w:pPrChange w:id="3270" w:author="Craig Parker" w:date="2024-08-14T20:48:00Z" w16du:dateUtc="2024-08-14T18:48:00Z">
          <w:pPr>
            <w:pStyle w:val="Heading2"/>
            <w:numPr>
              <w:ilvl w:val="1"/>
              <w:numId w:val="77"/>
            </w:numPr>
            <w:ind w:left="1080" w:hanging="360"/>
          </w:pPr>
        </w:pPrChange>
      </w:pPr>
      <w:bookmarkStart w:id="3271" w:name="_Toc174546621"/>
      <w:ins w:id="3272" w:author="Craig Parker" w:date="2024-08-14T20:49:00Z" w16du:dateUtc="2024-08-14T18:49:00Z">
        <w:r>
          <w:rPr>
            <w:rStyle w:val="Heading2Char"/>
          </w:rPr>
          <w:t xml:space="preserve">4.2. </w:t>
        </w:r>
      </w:ins>
      <w:r w:rsidR="52A8C99F" w:rsidRPr="00A735A2">
        <w:rPr>
          <w:rStyle w:val="Heading2Char"/>
          <w:rPrChange w:id="3273" w:author="Craig Parker" w:date="2024-08-07T12:23:00Z">
            <w:rPr>
              <w:rStyle w:val="Heading2Char"/>
              <w:rFonts w:ascii="Nunito" w:hAnsi="Nunito"/>
            </w:rPr>
          </w:rPrChange>
        </w:rPr>
        <w:t>Remote sensing data</w:t>
      </w:r>
      <w:bookmarkEnd w:id="3271"/>
      <w:r w:rsidR="009511AE" w:rsidRPr="00896612">
        <w:br/>
      </w:r>
    </w:p>
    <w:p w14:paraId="00000096" w14:textId="098B25A3" w:rsidR="007813F4" w:rsidRDefault="52A8C99F" w:rsidP="00896612">
      <w:pPr>
        <w:rPr>
          <w:ins w:id="3274" w:author="Craig Parker" w:date="2024-08-14T18:40:00Z" w16du:dateUtc="2024-08-14T16:40:00Z"/>
          <w:rFonts w:ascii="Nunito" w:eastAsia="Nunito" w:hAnsi="Nunito"/>
          <w:sz w:val="20"/>
        </w:rPr>
      </w:pPr>
      <w:r w:rsidRPr="00896612">
        <w:rPr>
          <w:rFonts w:ascii="Nunito" w:eastAsia="Nunito" w:hAnsi="Nunito"/>
          <w:sz w:val="20"/>
        </w:rPr>
        <w:t>The focus is on data derived from satellite sensors, mainly optical imagery (e.g.</w:t>
      </w:r>
      <w:del w:id="3275" w:author="Craig Parker" w:date="2024-07-08T11:48:00Z">
        <w:r w:rsidR="009511AE" w:rsidRPr="00896612" w:rsidDel="52A8C99F">
          <w:rPr>
            <w:rFonts w:ascii="Nunito" w:eastAsia="Nunito" w:hAnsi="Nunito"/>
            <w:sz w:val="20"/>
          </w:rPr>
          <w:delText xml:space="preserve"> satellite images of urban centers) as well as indicators of physical measures such as land surface temperature, soil moisture estimates, vegetation condition, land use and cover, etc.) for the purposes of estimating environmental quantities and land use/building density etc.  </w:delText>
        </w:r>
      </w:del>
      <w:ins w:id="3276" w:author="Craig Parker" w:date="2024-07-08T11:48:00Z">
        <w:r w:rsidRPr="00896612">
          <w:rPr>
            <w:rFonts w:ascii="Nunito" w:eastAsia="Nunito" w:hAnsi="Nunito"/>
            <w:sz w:val="20"/>
          </w:rPr>
          <w:t xml:space="preserve">, satellite images of urban </w:t>
        </w:r>
      </w:ins>
      <w:proofErr w:type="spellStart"/>
      <w:ins w:id="3277" w:author="Craig Parker" w:date="2024-07-16T12:06:00Z">
        <w:r w:rsidRPr="00896612">
          <w:rPr>
            <w:rFonts w:ascii="Nunito" w:eastAsia="Nunito" w:hAnsi="Nunito"/>
            <w:sz w:val="20"/>
          </w:rPr>
          <w:t>centres</w:t>
        </w:r>
      </w:ins>
      <w:proofErr w:type="spellEnd"/>
      <w:ins w:id="3278" w:author="Craig Parker" w:date="2024-07-08T11:48:00Z">
        <w:r w:rsidRPr="00896612">
          <w:rPr>
            <w:rFonts w:ascii="Nunito" w:eastAsia="Nunito" w:hAnsi="Nunito"/>
            <w:sz w:val="20"/>
          </w:rPr>
          <w:t>), as well as indicators of physical measures (e.g., land surface temperature, soil moisture estimates, vegetation condition, land use</w:t>
        </w:r>
      </w:ins>
      <w:ins w:id="3279" w:author="Craig Parker" w:date="2024-08-14T18:38:00Z" w16du:dateUtc="2024-08-14T16:38:00Z">
        <w:r w:rsidR="00E93F98">
          <w:rPr>
            <w:rFonts w:ascii="Nunito" w:eastAsia="Nunito" w:hAnsi="Nunito"/>
            <w:sz w:val="20"/>
          </w:rPr>
          <w:t>,</w:t>
        </w:r>
      </w:ins>
      <w:ins w:id="3280" w:author="Craig Parker" w:date="2024-07-08T11:48:00Z">
        <w:r w:rsidRPr="00896612">
          <w:rPr>
            <w:rFonts w:ascii="Nunito" w:eastAsia="Nunito" w:hAnsi="Nunito"/>
            <w:sz w:val="20"/>
          </w:rPr>
          <w:t xml:space="preserve"> and cover, etc.), </w:t>
        </w:r>
      </w:ins>
      <w:ins w:id="3281" w:author="Craig Parker" w:date="2024-07-16T11:01:00Z">
        <w:r w:rsidRPr="00896612">
          <w:rPr>
            <w:rFonts w:ascii="Nunito" w:eastAsia="Nunito" w:hAnsi="Nunito"/>
            <w:sz w:val="20"/>
          </w:rPr>
          <w:t>to estimate</w:t>
        </w:r>
      </w:ins>
      <w:ins w:id="3282" w:author="Craig Parker" w:date="2024-07-08T11:48:00Z">
        <w:r w:rsidRPr="00896612">
          <w:rPr>
            <w:rFonts w:ascii="Nunito" w:eastAsia="Nunito" w:hAnsi="Nunito"/>
            <w:sz w:val="20"/>
          </w:rPr>
          <w:t xml:space="preserve"> environmental quantities and land use/building density, etc. </w:t>
        </w:r>
      </w:ins>
      <w:r w:rsidRPr="00896612">
        <w:rPr>
          <w:rFonts w:ascii="Nunito" w:eastAsia="Nunito" w:hAnsi="Nunito"/>
          <w:sz w:val="20"/>
        </w:rPr>
        <w:t>Remote sensing data will not be used to identify individuals in any way and does not constitute sensitive or personally identifiable data.</w:t>
      </w:r>
    </w:p>
    <w:p w14:paraId="6C0FB9BD" w14:textId="77777777" w:rsidR="009F0949" w:rsidDel="009F0949" w:rsidRDefault="009F0949" w:rsidP="009F0949">
      <w:pPr>
        <w:rPr>
          <w:del w:id="3283" w:author="Craig Parker" w:date="2024-08-14T18:40:00Z" w16du:dateUtc="2024-08-14T16:40:00Z"/>
          <w:rFonts w:ascii="Nunito" w:eastAsia="Nunito" w:hAnsi="Nunito" w:cs="Nunito"/>
          <w:color w:val="000000" w:themeColor="text1"/>
          <w:sz w:val="20"/>
        </w:rPr>
      </w:pPr>
    </w:p>
    <w:p w14:paraId="4B812271" w14:textId="77777777" w:rsidR="009F0949" w:rsidRPr="00896612" w:rsidRDefault="009F0949" w:rsidP="009F0949">
      <w:pPr>
        <w:rPr>
          <w:ins w:id="3284" w:author="Craig Parker" w:date="2024-08-14T18:41:00Z" w16du:dateUtc="2024-08-14T16:41:00Z"/>
          <w:rFonts w:ascii="Nunito" w:hAnsi="Nunito"/>
          <w:sz w:val="20"/>
        </w:rPr>
      </w:pPr>
    </w:p>
    <w:p w14:paraId="00000097" w14:textId="28B0B5B5" w:rsidR="007813F4" w:rsidRPr="002E4822" w:rsidRDefault="3E93EB8D" w:rsidP="009F0949">
      <w:pPr>
        <w:rPr>
          <w:rFonts w:ascii="Nunito" w:eastAsia="Nunito" w:hAnsi="Nunito" w:cs="Nunito"/>
          <w:color w:val="000000" w:themeColor="text1"/>
          <w:sz w:val="20"/>
          <w:rPrChange w:id="3285" w:author="Craig Parker" w:date="2024-08-07T12:23:00Z">
            <w:rPr>
              <w:rFonts w:ascii="Nunito" w:eastAsia="Nunito" w:hAnsi="Nunito" w:cs="Nunito"/>
            </w:rPr>
          </w:rPrChange>
        </w:rPr>
        <w:pPrChange w:id="3286" w:author="Craig Parker" w:date="2024-08-14T18:41:00Z" w16du:dateUtc="2024-08-14T16:41:00Z">
          <w:pPr>
            <w:ind w:left="720"/>
          </w:pPr>
        </w:pPrChange>
      </w:pPr>
      <w:r w:rsidRPr="002E4822">
        <w:rPr>
          <w:rFonts w:ascii="Nunito" w:eastAsia="Nunito" w:hAnsi="Nunito" w:cs="Nunito"/>
          <w:color w:val="000000" w:themeColor="text1"/>
          <w:sz w:val="20"/>
          <w:rPrChange w:id="3287" w:author="Craig Parker" w:date="2024-08-07T12:23:00Z">
            <w:rPr>
              <w:rFonts w:ascii="Nunito" w:eastAsia="Nunito" w:hAnsi="Nunito" w:cs="Nunito"/>
            </w:rPr>
          </w:rPrChange>
        </w:rPr>
        <w:t xml:space="preserve">Remote sensing-related data will, in most cases, involve accessing open data repositories such as Copernicus Climate Data Store (CDS), Sentinel data systems, etc.  Remote sensing-related data will be stored on </w:t>
      </w:r>
      <w:sdt>
        <w:sdtPr>
          <w:rPr>
            <w:rFonts w:ascii="Nunito" w:hAnsi="Nunito"/>
            <w:color w:val="000000" w:themeColor="text1"/>
            <w:sz w:val="20"/>
          </w:rPr>
          <w:tag w:val="goog_rdk_5"/>
          <w:id w:val="-357891287"/>
          <w:placeholder>
            <w:docPart w:val="DefaultPlaceholder_1081868574"/>
          </w:placeholder>
        </w:sdtPr>
        <w:sdtContent>
          <w:r w:rsidRPr="002E4822">
            <w:rPr>
              <w:rFonts w:ascii="Nunito" w:eastAsia="Nunito" w:hAnsi="Nunito" w:cs="Nunito"/>
              <w:color w:val="000000" w:themeColor="text1"/>
              <w:sz w:val="20"/>
              <w:rPrChange w:id="3288" w:author="Craig Parker" w:date="2024-08-07T12:23:00Z">
                <w:rPr>
                  <w:rFonts w:ascii="Nunito" w:eastAsia="Nunito" w:hAnsi="Nunito" w:cs="Nunito"/>
                </w:rPr>
              </w:rPrChange>
            </w:rPr>
            <w:t>IBM</w:t>
          </w:r>
          <w:ins w:id="3289" w:author="Craig Parker" w:date="2024-07-16T10:59:00Z">
            <w:r w:rsidRPr="002E4822">
              <w:rPr>
                <w:rFonts w:ascii="Nunito" w:eastAsia="Nunito" w:hAnsi="Nunito" w:cs="Nunito"/>
                <w:color w:val="000000" w:themeColor="text1"/>
                <w:sz w:val="20"/>
                <w:rPrChange w:id="3290" w:author="Craig Parker" w:date="2024-08-07T12:23:00Z">
                  <w:rPr>
                    <w:rFonts w:ascii="Nunito" w:eastAsia="Nunito" w:hAnsi="Nunito" w:cs="Nunito"/>
                    <w:highlight w:val="yellow"/>
                  </w:rPr>
                </w:rPrChange>
              </w:rPr>
              <w:t>’s</w:t>
            </w:r>
          </w:ins>
          <w:del w:id="3291" w:author="Craig Parker" w:date="2024-07-16T10:59:00Z">
            <w:r w:rsidR="009511AE" w:rsidRPr="002E4822" w:rsidDel="3E93EB8D">
              <w:rPr>
                <w:rFonts w:ascii="Nunito" w:eastAsia="Nunito" w:hAnsi="Nunito" w:cs="Nunito"/>
                <w:color w:val="000000" w:themeColor="text1"/>
                <w:sz w:val="20"/>
                <w:rPrChange w:id="3292" w:author="Craig Parker" w:date="2024-08-07T12:23:00Z">
                  <w:rPr>
                    <w:rFonts w:ascii="Nunito" w:eastAsia="Nunito" w:hAnsi="Nunito" w:cs="Nunito"/>
                  </w:rPr>
                </w:rPrChange>
              </w:rPr>
              <w:delText xml:space="preserve"> PAIRS</w:delText>
            </w:r>
          </w:del>
          <w:r w:rsidRPr="002E4822">
            <w:rPr>
              <w:rFonts w:ascii="Nunito" w:eastAsia="Nunito" w:hAnsi="Nunito" w:cs="Nunito"/>
              <w:color w:val="000000" w:themeColor="text1"/>
              <w:sz w:val="20"/>
              <w:rPrChange w:id="3293" w:author="Craig Parker" w:date="2024-08-07T12:23:00Z">
                <w:rPr>
                  <w:rFonts w:ascii="Nunito" w:eastAsia="Nunito" w:hAnsi="Nunito" w:cs="Nunito"/>
                </w:rPr>
              </w:rPrChange>
            </w:rPr>
            <w:t xml:space="preserve"> </w:t>
          </w:r>
        </w:sdtContent>
      </w:sdt>
      <w:r w:rsidRPr="002E4822">
        <w:rPr>
          <w:rFonts w:ascii="Nunito" w:eastAsia="Nunito" w:hAnsi="Nunito" w:cs="Nunito"/>
          <w:color w:val="000000" w:themeColor="text1"/>
          <w:sz w:val="20"/>
          <w:rPrChange w:id="3294" w:author="Craig Parker" w:date="2024-08-07T12:23:00Z">
            <w:rPr>
              <w:rFonts w:ascii="Nunito" w:eastAsia="Nunito" w:hAnsi="Nunito" w:cs="Nunito"/>
            </w:rPr>
          </w:rPrChange>
        </w:rPr>
        <w:t xml:space="preserve"> </w:t>
      </w:r>
      <w:del w:id="3295" w:author="Craig Parker" w:date="2024-07-16T11:01:00Z">
        <w:r w:rsidR="009511AE" w:rsidRPr="002E4822" w:rsidDel="3E93EB8D">
          <w:rPr>
            <w:rFonts w:ascii="Nunito" w:eastAsia="Nunito" w:hAnsi="Nunito" w:cs="Nunito"/>
            <w:color w:val="000000" w:themeColor="text1"/>
            <w:sz w:val="20"/>
            <w:rPrChange w:id="3296" w:author="Craig Parker" w:date="2024-08-07T12:23:00Z">
              <w:rPr>
                <w:rFonts w:ascii="Nunito" w:eastAsia="Nunito" w:hAnsi="Nunito" w:cs="Nunito"/>
              </w:rPr>
            </w:rPrChange>
          </w:rPr>
          <w:delText>and/or</w:delText>
        </w:r>
      </w:del>
      <w:ins w:id="3297" w:author="Craig Parker" w:date="2024-07-16T11:01:00Z">
        <w:r w:rsidRPr="002E4822">
          <w:rPr>
            <w:rFonts w:ascii="Nunito" w:eastAsia="Nunito" w:hAnsi="Nunito" w:cs="Nunito"/>
            <w:color w:val="000000" w:themeColor="text1"/>
            <w:sz w:val="20"/>
            <w:rPrChange w:id="3298" w:author="Craig Parker" w:date="2024-08-07T12:23:00Z">
              <w:rPr>
                <w:rFonts w:ascii="Nunito" w:eastAsia="Nunito" w:hAnsi="Nunito" w:cs="Nunito"/>
              </w:rPr>
            </w:rPrChange>
          </w:rPr>
          <w:t>and</w:t>
        </w:r>
      </w:ins>
      <w:r w:rsidRPr="002E4822">
        <w:rPr>
          <w:rFonts w:ascii="Nunito" w:eastAsia="Nunito" w:hAnsi="Nunito" w:cs="Nunito"/>
          <w:color w:val="000000" w:themeColor="text1"/>
          <w:sz w:val="20"/>
          <w:rPrChange w:id="3299" w:author="Craig Parker" w:date="2024-08-07T12:23:00Z">
            <w:rPr>
              <w:rFonts w:ascii="Nunito" w:eastAsia="Nunito" w:hAnsi="Nunito" w:cs="Nunito"/>
            </w:rPr>
          </w:rPrChange>
        </w:rPr>
        <w:t xml:space="preserve"> CSAG/UCT data storage systems</w:t>
      </w:r>
      <w:ins w:id="3300" w:author="Craig Parker" w:date="2024-07-23T13:58:00Z">
        <w:r w:rsidRPr="002E4822">
          <w:rPr>
            <w:rFonts w:ascii="Nunito" w:eastAsia="Nunito" w:hAnsi="Nunito" w:cs="Nunito"/>
            <w:color w:val="000000" w:themeColor="text1"/>
            <w:sz w:val="20"/>
            <w:rPrChange w:id="3301" w:author="Craig Parker" w:date="2024-08-07T12:23:00Z">
              <w:rPr>
                <w:rFonts w:ascii="Nunito" w:eastAsia="Nunito" w:hAnsi="Nunito" w:cs="Nunito"/>
              </w:rPr>
            </w:rPrChange>
          </w:rPr>
          <w:t>;</w:t>
        </w:r>
      </w:ins>
      <w:r w:rsidRPr="002E4822">
        <w:rPr>
          <w:rFonts w:ascii="Nunito" w:eastAsia="Nunito" w:hAnsi="Nunito" w:cs="Nunito"/>
          <w:color w:val="000000" w:themeColor="text1"/>
          <w:sz w:val="20"/>
          <w:rPrChange w:id="3302" w:author="Craig Parker" w:date="2024-08-07T12:23:00Z">
            <w:rPr>
              <w:rFonts w:ascii="Nunito" w:eastAsia="Nunito" w:hAnsi="Nunito" w:cs="Nunito"/>
            </w:rPr>
          </w:rPrChange>
        </w:rPr>
        <w:t xml:space="preserve"> however</w:t>
      </w:r>
      <w:ins w:id="3303" w:author="Craig Parker" w:date="2024-07-16T11:01:00Z">
        <w:r w:rsidRPr="002E4822">
          <w:rPr>
            <w:rFonts w:ascii="Nunito" w:eastAsia="Nunito" w:hAnsi="Nunito" w:cs="Nunito"/>
            <w:color w:val="000000" w:themeColor="text1"/>
            <w:sz w:val="20"/>
            <w:rPrChange w:id="3304" w:author="Craig Parker" w:date="2024-08-07T12:23:00Z">
              <w:rPr>
                <w:rFonts w:ascii="Nunito" w:eastAsia="Nunito" w:hAnsi="Nunito" w:cs="Nunito"/>
              </w:rPr>
            </w:rPrChange>
          </w:rPr>
          <w:t>,</w:t>
        </w:r>
      </w:ins>
      <w:r w:rsidRPr="002E4822">
        <w:rPr>
          <w:rFonts w:ascii="Nunito" w:eastAsia="Nunito" w:hAnsi="Nunito" w:cs="Nunito"/>
          <w:color w:val="000000" w:themeColor="text1"/>
          <w:sz w:val="20"/>
          <w:rPrChange w:id="3305" w:author="Craig Parker" w:date="2024-08-07T12:23:00Z">
            <w:rPr>
              <w:rFonts w:ascii="Nunito" w:eastAsia="Nunito" w:hAnsi="Nunito" w:cs="Nunito"/>
            </w:rPr>
          </w:rPrChange>
        </w:rPr>
        <w:t xml:space="preserve"> CSAG/UCT will manage and update the data index for remote sensing-related data</w:t>
      </w:r>
    </w:p>
    <w:p w14:paraId="00000098" w14:textId="77777777" w:rsidR="007813F4" w:rsidDel="009F0949" w:rsidRDefault="007813F4" w:rsidP="009F0949">
      <w:pPr>
        <w:rPr>
          <w:del w:id="3306" w:author="Craig Parker" w:date="2024-08-14T18:41:00Z" w16du:dateUtc="2024-08-14T16:41:00Z"/>
          <w:rFonts w:ascii="Nunito" w:eastAsia="Nunito" w:hAnsi="Nunito" w:cs="Nunito"/>
          <w:color w:val="000000" w:themeColor="text1"/>
          <w:sz w:val="20"/>
        </w:rPr>
      </w:pPr>
    </w:p>
    <w:p w14:paraId="3F4EFB60" w14:textId="77777777" w:rsidR="009F0949" w:rsidRPr="002E4822" w:rsidRDefault="009F0949">
      <w:pPr>
        <w:ind w:left="720"/>
        <w:rPr>
          <w:ins w:id="3307" w:author="Craig Parker" w:date="2024-08-14T18:41:00Z" w16du:dateUtc="2024-08-14T16:41:00Z"/>
          <w:rFonts w:ascii="Nunito" w:eastAsia="Nunito" w:hAnsi="Nunito" w:cs="Nunito"/>
          <w:color w:val="000000" w:themeColor="text1"/>
          <w:sz w:val="20"/>
          <w:rPrChange w:id="3308" w:author="Craig Parker" w:date="2024-08-07T12:23:00Z">
            <w:rPr>
              <w:ins w:id="3309" w:author="Craig Parker" w:date="2024-08-14T18:41:00Z" w16du:dateUtc="2024-08-14T16:41:00Z"/>
              <w:rFonts w:ascii="Nunito" w:eastAsia="Nunito" w:hAnsi="Nunito" w:cs="Nunito"/>
            </w:rPr>
          </w:rPrChange>
        </w:rPr>
      </w:pPr>
    </w:p>
    <w:p w14:paraId="00000099" w14:textId="2032E57E" w:rsidR="007813F4" w:rsidRPr="002E4822" w:rsidRDefault="009511AE" w:rsidP="009F0949">
      <w:pPr>
        <w:rPr>
          <w:ins w:id="3310" w:author="Craig Parker" w:date="2024-08-07T10:45:00Z"/>
          <w:rFonts w:ascii="Nunito" w:eastAsia="Nunito" w:hAnsi="Nunito" w:cs="Nunito"/>
          <w:color w:val="000000" w:themeColor="text1"/>
          <w:sz w:val="20"/>
          <w:rPrChange w:id="3311" w:author="Craig Parker" w:date="2024-08-07T12:23:00Z">
            <w:rPr>
              <w:ins w:id="3312" w:author="Craig Parker" w:date="2024-08-07T10:45:00Z"/>
              <w:rFonts w:ascii="Nunito" w:eastAsia="Nunito" w:hAnsi="Nunito" w:cs="Nunito"/>
            </w:rPr>
          </w:rPrChange>
        </w:rPr>
        <w:pPrChange w:id="3313" w:author="Craig Parker" w:date="2024-08-14T18:41:00Z" w16du:dateUtc="2024-08-14T16:41:00Z">
          <w:pPr>
            <w:ind w:left="720"/>
          </w:pPr>
        </w:pPrChange>
      </w:pPr>
      <w:del w:id="3314" w:author="Matthew Chersich" w:date="2024-08-04T17:10:00Z">
        <w:r w:rsidRPr="002E4822" w:rsidDel="00EE434A">
          <w:rPr>
            <w:rFonts w:ascii="Nunito" w:eastAsia="Nunito" w:hAnsi="Nunito" w:cs="Nunito"/>
            <w:color w:val="000000" w:themeColor="text1"/>
            <w:sz w:val="20"/>
            <w:rPrChange w:id="3315" w:author="Craig Parker" w:date="2024-08-07T12:23:00Z">
              <w:rPr>
                <w:rFonts w:ascii="Nunito" w:eastAsia="Nunito" w:hAnsi="Nunito" w:cs="Nunito"/>
              </w:rPr>
            </w:rPrChange>
          </w:rPr>
          <w:delText xml:space="preserve">All </w:delText>
        </w:r>
      </w:del>
      <w:ins w:id="3316" w:author="Matthew Chersich" w:date="2024-08-04T17:10:00Z">
        <w:r w:rsidR="00EE434A" w:rsidRPr="002E4822">
          <w:rPr>
            <w:rFonts w:ascii="Nunito" w:eastAsia="Nunito" w:hAnsi="Nunito" w:cs="Nunito"/>
            <w:color w:val="000000" w:themeColor="text1"/>
            <w:sz w:val="20"/>
            <w:rPrChange w:id="3317" w:author="Craig Parker" w:date="2024-08-07T12:23:00Z">
              <w:rPr>
                <w:rFonts w:ascii="Nunito" w:eastAsia="Nunito" w:hAnsi="Nunito" w:cs="Nunito"/>
              </w:rPr>
            </w:rPrChange>
          </w:rPr>
          <w:t xml:space="preserve">Most </w:t>
        </w:r>
      </w:ins>
      <w:r w:rsidRPr="002E4822">
        <w:rPr>
          <w:rFonts w:ascii="Nunito" w:eastAsia="Nunito" w:hAnsi="Nunito" w:cs="Nunito"/>
          <w:color w:val="000000" w:themeColor="text1"/>
          <w:sz w:val="20"/>
          <w:rPrChange w:id="3318" w:author="Craig Parker" w:date="2024-08-07T12:23:00Z">
            <w:rPr>
              <w:rFonts w:ascii="Nunito" w:eastAsia="Nunito" w:hAnsi="Nunito" w:cs="Nunito"/>
            </w:rPr>
          </w:rPrChange>
        </w:rPr>
        <w:t xml:space="preserve">remote datasets </w:t>
      </w:r>
      <w:del w:id="3319" w:author="Craig Parker" w:date="2024-07-23T13:59:00Z">
        <w:r w:rsidRPr="002E4822" w:rsidDel="006E10F3">
          <w:rPr>
            <w:rFonts w:ascii="Nunito" w:eastAsia="Nunito" w:hAnsi="Nunito" w:cs="Nunito"/>
            <w:color w:val="000000" w:themeColor="text1"/>
            <w:sz w:val="20"/>
            <w:rPrChange w:id="3320" w:author="Craig Parker" w:date="2024-08-07T12:23:00Z">
              <w:rPr>
                <w:rFonts w:ascii="Nunito" w:eastAsia="Nunito" w:hAnsi="Nunito" w:cs="Nunito"/>
              </w:rPr>
            </w:rPrChange>
          </w:rPr>
          <w:delText xml:space="preserve">used </w:delText>
        </w:r>
      </w:del>
      <w:r w:rsidRPr="002E4822">
        <w:rPr>
          <w:rFonts w:ascii="Nunito" w:eastAsia="Nunito" w:hAnsi="Nunito" w:cs="Nunito"/>
          <w:color w:val="000000" w:themeColor="text1"/>
          <w:sz w:val="20"/>
          <w:rPrChange w:id="3321" w:author="Craig Parker" w:date="2024-08-07T12:23:00Z">
            <w:rPr>
              <w:rFonts w:ascii="Nunito" w:eastAsia="Nunito" w:hAnsi="Nunito" w:cs="Nunito"/>
            </w:rPr>
          </w:rPrChange>
        </w:rPr>
        <w:t>are available through open data policies</w:t>
      </w:r>
      <w:del w:id="3322" w:author="Craig Parker" w:date="2024-07-08T11:49:00Z">
        <w:r w:rsidRPr="002E4822" w:rsidDel="00D30C12">
          <w:rPr>
            <w:rFonts w:ascii="Nunito" w:eastAsia="Nunito" w:hAnsi="Nunito" w:cs="Nunito"/>
            <w:color w:val="000000" w:themeColor="text1"/>
            <w:sz w:val="20"/>
            <w:rPrChange w:id="3323" w:author="Craig Parker" w:date="2024-08-07T12:23:00Z">
              <w:rPr>
                <w:rFonts w:ascii="Nunito" w:eastAsia="Nunito" w:hAnsi="Nunito" w:cs="Nunito"/>
              </w:rPr>
            </w:rPrChange>
          </w:rPr>
          <w:delText xml:space="preserve"> with no restrictions on non-commercial research use.  In some cases there is a requirement to cite the original source</w:delText>
        </w:r>
      </w:del>
      <w:ins w:id="3324" w:author="Craig Parker" w:date="2024-07-08T11:49:00Z">
        <w:r w:rsidR="00D30C12" w:rsidRPr="002E4822">
          <w:rPr>
            <w:rFonts w:ascii="Nunito" w:eastAsia="Nunito" w:hAnsi="Nunito" w:cs="Nunito"/>
            <w:color w:val="000000" w:themeColor="text1"/>
            <w:sz w:val="20"/>
            <w:rPrChange w:id="3325" w:author="Craig Parker" w:date="2024-08-07T12:23:00Z">
              <w:rPr>
                <w:rFonts w:ascii="Nunito" w:eastAsia="Nunito" w:hAnsi="Nunito" w:cs="Nunito"/>
              </w:rPr>
            </w:rPrChange>
          </w:rPr>
          <w:t xml:space="preserve">, </w:t>
        </w:r>
      </w:ins>
      <w:ins w:id="3326" w:author="Craig Parker" w:date="2024-07-31T13:27:00Z">
        <w:r w:rsidR="007D71BD" w:rsidRPr="002E4822">
          <w:rPr>
            <w:rFonts w:ascii="Nunito" w:eastAsia="Nunito" w:hAnsi="Nunito" w:cs="Nunito"/>
            <w:color w:val="000000" w:themeColor="text1"/>
            <w:sz w:val="20"/>
            <w:rPrChange w:id="3327" w:author="Craig Parker" w:date="2024-08-07T12:23:00Z">
              <w:rPr>
                <w:rFonts w:ascii="Nunito" w:eastAsia="Nunito" w:hAnsi="Nunito" w:cs="Nunito"/>
              </w:rPr>
            </w:rPrChange>
          </w:rPr>
          <w:t>and non-commercial research use is not restricted</w:t>
        </w:r>
      </w:ins>
      <w:ins w:id="3328" w:author="Craig Parker" w:date="2024-07-08T11:49:00Z">
        <w:r w:rsidR="00D30C12" w:rsidRPr="002E4822">
          <w:rPr>
            <w:rFonts w:ascii="Nunito" w:eastAsia="Nunito" w:hAnsi="Nunito" w:cs="Nunito"/>
            <w:color w:val="000000" w:themeColor="text1"/>
            <w:sz w:val="20"/>
            <w:rPrChange w:id="3329" w:author="Craig Parker" w:date="2024-08-07T12:23:00Z">
              <w:rPr>
                <w:rFonts w:ascii="Nunito" w:eastAsia="Nunito" w:hAnsi="Nunito" w:cs="Nunito"/>
              </w:rPr>
            </w:rPrChange>
          </w:rPr>
          <w:t xml:space="preserve">. In </w:t>
        </w:r>
        <w:del w:id="3330" w:author="Matthew Chersich" w:date="2024-08-04T17:10:00Z">
          <w:r w:rsidR="00D30C12" w:rsidRPr="002E4822" w:rsidDel="00EE434A">
            <w:rPr>
              <w:rFonts w:ascii="Nunito" w:eastAsia="Nunito" w:hAnsi="Nunito" w:cs="Nunito"/>
              <w:color w:val="000000" w:themeColor="text1"/>
              <w:sz w:val="20"/>
              <w:rPrChange w:id="3331" w:author="Craig Parker" w:date="2024-08-07T12:23:00Z">
                <w:rPr>
                  <w:rFonts w:ascii="Nunito" w:eastAsia="Nunito" w:hAnsi="Nunito" w:cs="Nunito"/>
                </w:rPr>
              </w:rPrChange>
            </w:rPr>
            <w:delText>some</w:delText>
          </w:r>
        </w:del>
      </w:ins>
      <w:ins w:id="3332" w:author="Matthew Chersich" w:date="2024-08-04T17:10:00Z">
        <w:r w:rsidR="00EE434A" w:rsidRPr="002E4822">
          <w:rPr>
            <w:rFonts w:ascii="Nunito" w:eastAsia="Nunito" w:hAnsi="Nunito" w:cs="Nunito"/>
            <w:color w:val="000000" w:themeColor="text1"/>
            <w:sz w:val="20"/>
            <w:rPrChange w:id="3333" w:author="Craig Parker" w:date="2024-08-07T12:23:00Z">
              <w:rPr>
                <w:rFonts w:ascii="Nunito" w:eastAsia="Nunito" w:hAnsi="Nunito" w:cs="Nunito"/>
              </w:rPr>
            </w:rPrChange>
          </w:rPr>
          <w:t>most</w:t>
        </w:r>
      </w:ins>
      <w:ins w:id="3334" w:author="Craig Parker" w:date="2024-07-08T11:49:00Z">
        <w:r w:rsidR="00D30C12" w:rsidRPr="002E4822">
          <w:rPr>
            <w:rFonts w:ascii="Nunito" w:eastAsia="Nunito" w:hAnsi="Nunito" w:cs="Nunito"/>
            <w:color w:val="000000" w:themeColor="text1"/>
            <w:sz w:val="20"/>
            <w:rPrChange w:id="3335" w:author="Craig Parker" w:date="2024-08-07T12:23:00Z">
              <w:rPr>
                <w:rFonts w:ascii="Nunito" w:eastAsia="Nunito" w:hAnsi="Nunito" w:cs="Nunito"/>
              </w:rPr>
            </w:rPrChange>
          </w:rPr>
          <w:t xml:space="preserve"> cases, citing the source is required</w:t>
        </w:r>
      </w:ins>
      <w:r w:rsidRPr="002E4822">
        <w:rPr>
          <w:rFonts w:ascii="Nunito" w:eastAsia="Nunito" w:hAnsi="Nunito" w:cs="Nunito"/>
          <w:color w:val="000000" w:themeColor="text1"/>
          <w:sz w:val="20"/>
          <w:rPrChange w:id="3336" w:author="Craig Parker" w:date="2024-08-07T12:23:00Z">
            <w:rPr>
              <w:rFonts w:ascii="Nunito" w:eastAsia="Nunito" w:hAnsi="Nunito" w:cs="Nunito"/>
            </w:rPr>
          </w:rPrChange>
        </w:rPr>
        <w:t>.</w:t>
      </w:r>
      <w:del w:id="3337" w:author="Craig Parker" w:date="2024-08-07T10:42:00Z">
        <w:r w:rsidRPr="002E4822" w:rsidDel="0071353A">
          <w:rPr>
            <w:rFonts w:ascii="Nunito" w:eastAsia="Nunito" w:hAnsi="Nunito" w:cs="Nunito"/>
            <w:color w:val="000000" w:themeColor="text1"/>
            <w:sz w:val="20"/>
            <w:rPrChange w:id="3338" w:author="Craig Parker" w:date="2024-08-07T12:23:00Z">
              <w:rPr>
                <w:rFonts w:ascii="Nunito" w:eastAsia="Nunito" w:hAnsi="Nunito" w:cs="Nunito"/>
              </w:rPr>
            </w:rPrChange>
          </w:rPr>
          <w:br/>
        </w:r>
      </w:del>
      <w:del w:id="3339" w:author="Matthew Chersich" w:date="2024-08-04T17:10:00Z">
        <w:r w:rsidRPr="002E4822" w:rsidDel="00EE434A">
          <w:rPr>
            <w:rFonts w:ascii="Nunito" w:eastAsia="Nunito" w:hAnsi="Nunito" w:cs="Nunito"/>
            <w:color w:val="000000" w:themeColor="text1"/>
            <w:sz w:val="20"/>
            <w:rPrChange w:id="3340" w:author="Craig Parker" w:date="2024-08-07T12:23:00Z">
              <w:rPr>
                <w:rFonts w:ascii="Nunito" w:eastAsia="Nunito" w:hAnsi="Nunito" w:cs="Nunito"/>
              </w:rPr>
            </w:rPrChange>
          </w:rPr>
          <w:br/>
        </w:r>
      </w:del>
    </w:p>
    <w:p w14:paraId="0BE1BEE6" w14:textId="77777777" w:rsidR="0071353A" w:rsidRPr="002E4822" w:rsidRDefault="0071353A" w:rsidP="0071353A">
      <w:pPr>
        <w:rPr>
          <w:ins w:id="3341" w:author="Craig Parker" w:date="2024-08-07T10:45:00Z"/>
          <w:rFonts w:ascii="Nunito" w:eastAsia="Nunito" w:hAnsi="Nunito" w:cs="Nunito"/>
          <w:color w:val="000000" w:themeColor="text1"/>
          <w:sz w:val="20"/>
          <w:rPrChange w:id="3342" w:author="Craig Parker" w:date="2024-08-07T12:23:00Z">
            <w:rPr>
              <w:ins w:id="3343" w:author="Craig Parker" w:date="2024-08-07T10:45:00Z"/>
              <w:rFonts w:ascii="Nunito" w:eastAsia="Nunito" w:hAnsi="Nunito" w:cs="Nunito"/>
            </w:rPr>
          </w:rPrChange>
        </w:rPr>
      </w:pPr>
    </w:p>
    <w:p w14:paraId="764D09E0" w14:textId="09EEA530" w:rsidR="0071353A" w:rsidRPr="002E4822" w:rsidRDefault="0071353A">
      <w:pPr>
        <w:rPr>
          <w:ins w:id="3344" w:author="Craig Parker" w:date="2024-08-07T10:42:00Z"/>
          <w:rFonts w:ascii="Nunito" w:eastAsia="Nunito" w:hAnsi="Nunito" w:cs="Nunito"/>
          <w:color w:val="000000" w:themeColor="text1"/>
          <w:sz w:val="20"/>
          <w:rPrChange w:id="3345" w:author="Craig Parker" w:date="2024-08-07T12:23:00Z">
            <w:rPr>
              <w:ins w:id="3346" w:author="Craig Parker" w:date="2024-08-07T10:42:00Z"/>
              <w:rFonts w:ascii="Nunito" w:eastAsia="Nunito" w:hAnsi="Nunito" w:cs="Nunito"/>
            </w:rPr>
          </w:rPrChange>
        </w:rPr>
        <w:pPrChange w:id="3347" w:author="Craig Parker" w:date="2024-08-07T10:45:00Z">
          <w:pPr>
            <w:ind w:left="720"/>
          </w:pPr>
        </w:pPrChange>
      </w:pPr>
      <w:ins w:id="3348" w:author="Craig Parker" w:date="2024-08-07T10:45:00Z">
        <w:r w:rsidRPr="002E4822">
          <w:rPr>
            <w:rFonts w:ascii="Nunito" w:eastAsia="Nunito" w:hAnsi="Nunito" w:cs="Nunito"/>
            <w:color w:val="000000" w:themeColor="text1"/>
            <w:sz w:val="20"/>
            <w:rPrChange w:id="3349" w:author="Craig Parker" w:date="2024-08-07T12:23:00Z">
              <w:rPr>
                <w:rFonts w:ascii="Nunito" w:eastAsia="Nunito" w:hAnsi="Nunito" w:cs="Nunito"/>
              </w:rPr>
            </w:rPrChange>
          </w:rPr>
          <w:t xml:space="preserve">While </w:t>
        </w:r>
        <w:r w:rsidRPr="002E4822">
          <w:rPr>
            <w:rFonts w:ascii="Nunito" w:eastAsia="Nunito" w:hAnsi="Nunito" w:cs="Nunito"/>
            <w:b/>
            <w:bCs/>
            <w:color w:val="000000" w:themeColor="text1"/>
            <w:sz w:val="20"/>
            <w:rPrChange w:id="3350" w:author="Craig Parker" w:date="2024-08-07T12:23:00Z">
              <w:rPr>
                <w:rFonts w:ascii="Nunito" w:eastAsia="Nunito" w:hAnsi="Nunito" w:cs="Nunito"/>
                <w:b/>
                <w:bCs/>
              </w:rPr>
            </w:rPrChange>
          </w:rPr>
          <w:t>climate/weather data</w:t>
        </w:r>
        <w:r w:rsidRPr="002E4822">
          <w:rPr>
            <w:rFonts w:ascii="Nunito" w:eastAsia="Nunito" w:hAnsi="Nunito" w:cs="Nunito"/>
            <w:color w:val="000000" w:themeColor="text1"/>
            <w:sz w:val="20"/>
            <w:rPrChange w:id="3351" w:author="Craig Parker" w:date="2024-08-07T12:23:00Z">
              <w:rPr>
                <w:rFonts w:ascii="Nunito" w:eastAsia="Nunito" w:hAnsi="Nunito" w:cs="Nunito"/>
              </w:rPr>
            </w:rPrChange>
          </w:rPr>
          <w:t xml:space="preserve"> and </w:t>
        </w:r>
        <w:r w:rsidRPr="002E4822">
          <w:rPr>
            <w:rFonts w:ascii="Nunito" w:eastAsia="Nunito" w:hAnsi="Nunito" w:cs="Nunito"/>
            <w:b/>
            <w:bCs/>
            <w:color w:val="000000" w:themeColor="text1"/>
            <w:sz w:val="20"/>
            <w:rPrChange w:id="3352" w:author="Craig Parker" w:date="2024-08-07T12:23:00Z">
              <w:rPr>
                <w:rFonts w:ascii="Nunito" w:eastAsia="Nunito" w:hAnsi="Nunito" w:cs="Nunito"/>
              </w:rPr>
            </w:rPrChange>
          </w:rPr>
          <w:t>remote sensing data</w:t>
        </w:r>
        <w:r w:rsidRPr="002E4822">
          <w:rPr>
            <w:rFonts w:ascii="Nunito" w:eastAsia="Nunito" w:hAnsi="Nunito" w:cs="Nunito"/>
            <w:color w:val="000000" w:themeColor="text1"/>
            <w:sz w:val="20"/>
            <w:rPrChange w:id="3353" w:author="Craig Parker" w:date="2024-08-07T12:23:00Z">
              <w:rPr>
                <w:rFonts w:ascii="Nunito" w:eastAsia="Nunito" w:hAnsi="Nunito" w:cs="Nunito"/>
              </w:rPr>
            </w:rPrChange>
          </w:rPr>
          <w:t xml:space="preserve"> may involve accessing similar open data repositories and storage systems, they serve different purposes and do not overlap in their data types. Climate/weather data primarily focuses on atmospheric conditions and forecasts, whereas remote sensing data pertains to physical and environmental measurements derived from satellite imagery. Both data types are managed and updated by CSAG/UCT to ensure accessibility and utility for research purposes.</w:t>
        </w:r>
      </w:ins>
    </w:p>
    <w:p w14:paraId="26C9A8D8" w14:textId="77777777" w:rsidR="0071353A" w:rsidRPr="002E4822" w:rsidRDefault="0071353A" w:rsidP="004A3BAA">
      <w:pPr>
        <w:rPr>
          <w:rFonts w:ascii="Nunito" w:eastAsia="Nunito" w:hAnsi="Nunito" w:cs="Nunito"/>
          <w:color w:val="000000" w:themeColor="text1"/>
          <w:sz w:val="20"/>
          <w:rPrChange w:id="3354" w:author="Craig Parker" w:date="2024-08-07T12:23:00Z">
            <w:rPr>
              <w:rFonts w:ascii="Nunito" w:eastAsia="Nunito" w:hAnsi="Nunito" w:cs="Nunito"/>
            </w:rPr>
          </w:rPrChange>
        </w:rPr>
      </w:pPr>
    </w:p>
    <w:p w14:paraId="266FCF86" w14:textId="4EB62D1B" w:rsidR="00896612" w:rsidRDefault="00C37C61" w:rsidP="00C37C61">
      <w:pPr>
        <w:pStyle w:val="Heading2"/>
        <w:rPr>
          <w:rStyle w:val="Heading2Char"/>
        </w:rPr>
        <w:pPrChange w:id="3355" w:author="Craig Parker" w:date="2024-08-14T20:49:00Z" w16du:dateUtc="2024-08-14T18:49:00Z">
          <w:pPr>
            <w:pStyle w:val="Heading2"/>
            <w:numPr>
              <w:ilvl w:val="1"/>
              <w:numId w:val="77"/>
            </w:numPr>
            <w:ind w:left="1080" w:hanging="360"/>
          </w:pPr>
        </w:pPrChange>
      </w:pPr>
      <w:bookmarkStart w:id="3356" w:name="_Toc174546622"/>
      <w:ins w:id="3357" w:author="Craig Parker" w:date="2024-08-14T20:49:00Z" w16du:dateUtc="2024-08-14T18:49:00Z">
        <w:r>
          <w:rPr>
            <w:rStyle w:val="Heading2Char"/>
          </w:rPr>
          <w:t xml:space="preserve">4.3. </w:t>
        </w:r>
      </w:ins>
      <w:r w:rsidR="52A8C99F" w:rsidRPr="00896612">
        <w:rPr>
          <w:rStyle w:val="Heading2Char"/>
          <w:rPrChange w:id="3358" w:author="Craig Parker" w:date="2024-08-07T12:23:00Z">
            <w:rPr>
              <w:rStyle w:val="Heading2Char"/>
              <w:rFonts w:ascii="Nunito" w:hAnsi="Nunito"/>
            </w:rPr>
          </w:rPrChange>
        </w:rPr>
        <w:t>Areal/Geospatial socio-economic data</w:t>
      </w:r>
      <w:bookmarkEnd w:id="3356"/>
    </w:p>
    <w:p w14:paraId="0000009A" w14:textId="5070337C" w:rsidR="007813F4" w:rsidRPr="00896612" w:rsidRDefault="009511AE" w:rsidP="00896612">
      <w:pPr>
        <w:rPr>
          <w:rFonts w:ascii="Nunito" w:hAnsi="Nunito"/>
          <w:sz w:val="20"/>
          <w:rPrChange w:id="3359" w:author="Craig Parker" w:date="2024-08-07T12:23:00Z">
            <w:rPr/>
          </w:rPrChange>
        </w:rPr>
      </w:pPr>
      <w:r w:rsidRPr="00896612">
        <w:br/>
      </w:r>
      <w:r w:rsidR="52A8C99F" w:rsidRPr="00896612">
        <w:rPr>
          <w:rFonts w:ascii="Nunito" w:eastAsia="Nunito" w:hAnsi="Nunito"/>
          <w:sz w:val="20"/>
        </w:rPr>
        <w:t>These data represent measures of socio-economic and related conditions</w:t>
      </w:r>
      <w:del w:id="3360" w:author="Craig Parker" w:date="2024-07-08T11:49:00Z">
        <w:r w:rsidRPr="00896612" w:rsidDel="52A8C99F">
          <w:rPr>
            <w:rFonts w:ascii="Nunito" w:eastAsia="Nunito" w:hAnsi="Nunito"/>
            <w:sz w:val="20"/>
          </w:rPr>
          <w:delText xml:space="preserve"> such as household economic status, access to services such as water and sanitation, dwelling type, etc.  Typical sources include national census data, and more focused household &amp;</w:delText>
        </w:r>
      </w:del>
      <w:ins w:id="3361" w:author="Craig Parker" w:date="2024-07-08T11:49:00Z">
        <w:r w:rsidR="52A8C99F" w:rsidRPr="00896612">
          <w:rPr>
            <w:rFonts w:ascii="Nunito" w:eastAsia="Nunito" w:hAnsi="Nunito"/>
            <w:sz w:val="20"/>
          </w:rPr>
          <w:t>, such as household economic status, access to services such as water and sanitation</w:t>
        </w:r>
      </w:ins>
      <w:ins w:id="3362" w:author="Craig Parker" w:date="2024-08-14T18:41:00Z" w16du:dateUtc="2024-08-14T16:41:00Z">
        <w:r w:rsidR="009F0949">
          <w:rPr>
            <w:rFonts w:ascii="Nunito" w:eastAsia="Nunito" w:hAnsi="Nunito"/>
            <w:sz w:val="20"/>
          </w:rPr>
          <w:t>,</w:t>
        </w:r>
      </w:ins>
      <w:ins w:id="3363" w:author="Craig Parker" w:date="2024-07-08T11:49:00Z">
        <w:del w:id="3364" w:author="Matthew Chersich" w:date="2024-08-13T22:34:00Z">
          <w:r w:rsidR="52A8C99F" w:rsidRPr="00896612" w:rsidDel="00572F71">
            <w:rPr>
              <w:rFonts w:ascii="Nunito" w:eastAsia="Nunito" w:hAnsi="Nunito"/>
              <w:sz w:val="20"/>
            </w:rPr>
            <w:delText>,</w:delText>
          </w:r>
        </w:del>
        <w:r w:rsidR="52A8C99F" w:rsidRPr="00896612">
          <w:rPr>
            <w:rFonts w:ascii="Nunito" w:eastAsia="Nunito" w:hAnsi="Nunito"/>
            <w:sz w:val="20"/>
          </w:rPr>
          <w:t xml:space="preserve"> </w:t>
        </w:r>
      </w:ins>
      <w:ins w:id="3365" w:author="Matthew Chersich" w:date="2024-08-04T17:10:00Z">
        <w:r w:rsidR="52A8C99F" w:rsidRPr="00896612">
          <w:rPr>
            <w:rFonts w:ascii="Nunito" w:eastAsia="Nunito" w:hAnsi="Nunito"/>
            <w:sz w:val="20"/>
          </w:rPr>
          <w:t xml:space="preserve">and </w:t>
        </w:r>
      </w:ins>
      <w:ins w:id="3366" w:author="Craig Parker" w:date="2024-07-08T11:49:00Z">
        <w:r w:rsidR="52A8C99F" w:rsidRPr="00896612">
          <w:rPr>
            <w:rFonts w:ascii="Nunito" w:eastAsia="Nunito" w:hAnsi="Nunito"/>
            <w:sz w:val="20"/>
          </w:rPr>
          <w:t>dwelling type</w:t>
        </w:r>
      </w:ins>
      <w:del w:id="3367" w:author="Matthew Chersich" w:date="2024-08-04T17:10:00Z">
        <w:r w:rsidRPr="00896612" w:rsidDel="52A8C99F">
          <w:rPr>
            <w:rFonts w:ascii="Nunito" w:eastAsia="Nunito" w:hAnsi="Nunito"/>
            <w:sz w:val="20"/>
          </w:rPr>
          <w:delText>, etc</w:delText>
        </w:r>
      </w:del>
      <w:ins w:id="3368" w:author="Craig Parker" w:date="2024-07-08T11:49:00Z">
        <w:r w:rsidR="52A8C99F" w:rsidRPr="00896612">
          <w:rPr>
            <w:rFonts w:ascii="Nunito" w:eastAsia="Nunito" w:hAnsi="Nunito"/>
            <w:sz w:val="20"/>
          </w:rPr>
          <w:t>. Typical sources include national census data and more focused household and</w:t>
        </w:r>
      </w:ins>
      <w:r w:rsidR="52A8C99F" w:rsidRPr="00896612">
        <w:rPr>
          <w:rFonts w:ascii="Nunito" w:eastAsia="Nunito" w:hAnsi="Nunito"/>
          <w:sz w:val="20"/>
        </w:rPr>
        <w:t xml:space="preserve"> demographic survey data.</w:t>
      </w:r>
    </w:p>
    <w:p w14:paraId="0000009B" w14:textId="77777777" w:rsidR="007813F4" w:rsidRPr="002E4822" w:rsidRDefault="007813F4">
      <w:pPr>
        <w:ind w:left="720"/>
        <w:rPr>
          <w:rFonts w:ascii="Nunito" w:eastAsia="Nunito" w:hAnsi="Nunito" w:cs="Nunito"/>
          <w:color w:val="000000" w:themeColor="text1"/>
          <w:sz w:val="20"/>
          <w:rPrChange w:id="3369" w:author="Craig Parker" w:date="2024-08-07T12:23:00Z">
            <w:rPr>
              <w:rFonts w:ascii="Nunito" w:eastAsia="Nunito" w:hAnsi="Nunito" w:cs="Nunito"/>
            </w:rPr>
          </w:rPrChange>
        </w:rPr>
      </w:pPr>
    </w:p>
    <w:p w14:paraId="0000009C" w14:textId="35471CD0" w:rsidR="007813F4" w:rsidRPr="002E4822" w:rsidRDefault="009511AE" w:rsidP="009F0949">
      <w:pPr>
        <w:rPr>
          <w:rFonts w:ascii="Nunito" w:eastAsia="Nunito" w:hAnsi="Nunito" w:cs="Nunito"/>
          <w:color w:val="000000" w:themeColor="text1"/>
          <w:sz w:val="20"/>
          <w:rPrChange w:id="3370" w:author="Craig Parker" w:date="2024-08-07T12:23:00Z">
            <w:rPr>
              <w:rFonts w:ascii="Nunito" w:eastAsia="Nunito" w:hAnsi="Nunito" w:cs="Nunito"/>
            </w:rPr>
          </w:rPrChange>
        </w:rPr>
        <w:pPrChange w:id="3371" w:author="Craig Parker" w:date="2024-08-14T18:43:00Z" w16du:dateUtc="2024-08-14T16:43:00Z">
          <w:pPr>
            <w:ind w:left="720"/>
          </w:pPr>
        </w:pPrChange>
      </w:pPr>
      <w:r w:rsidRPr="002E4822">
        <w:rPr>
          <w:rFonts w:ascii="Nunito" w:eastAsia="Nunito" w:hAnsi="Nunito" w:cs="Nunito"/>
          <w:color w:val="000000" w:themeColor="text1"/>
          <w:sz w:val="20"/>
          <w:rPrChange w:id="3372" w:author="Craig Parker" w:date="2024-08-07T12:23:00Z">
            <w:rPr>
              <w:rFonts w:ascii="Nunito" w:eastAsia="Nunito" w:hAnsi="Nunito" w:cs="Nunito"/>
            </w:rPr>
          </w:rPrChange>
        </w:rPr>
        <w:t xml:space="preserve">Socio-economic data will be sourced from </w:t>
      </w:r>
      <w:r w:rsidR="004A3BAA" w:rsidRPr="002E4822">
        <w:rPr>
          <w:rFonts w:ascii="Nunito" w:eastAsia="Nunito" w:hAnsi="Nunito" w:cs="Nunito"/>
          <w:color w:val="000000" w:themeColor="text1"/>
          <w:sz w:val="20"/>
        </w:rPr>
        <w:t>open</w:t>
      </w:r>
      <w:r w:rsidRPr="002E4822">
        <w:rPr>
          <w:rFonts w:ascii="Nunito" w:eastAsia="Nunito" w:hAnsi="Nunito" w:cs="Nunito"/>
          <w:color w:val="000000" w:themeColor="text1"/>
          <w:sz w:val="20"/>
          <w:rPrChange w:id="3373" w:author="Craig Parker" w:date="2024-08-07T12:23:00Z">
            <w:rPr>
              <w:rFonts w:ascii="Nunito" w:eastAsia="Nunito" w:hAnsi="Nunito" w:cs="Nunito"/>
            </w:rPr>
          </w:rPrChange>
        </w:rPr>
        <w:t xml:space="preserve"> </w:t>
      </w:r>
      <w:del w:id="3374" w:author="Craig Parker" w:date="2024-07-08T11:49:00Z">
        <w:r w:rsidRPr="002E4822" w:rsidDel="00D30C12">
          <w:rPr>
            <w:rFonts w:ascii="Nunito" w:eastAsia="Nunito" w:hAnsi="Nunito" w:cs="Nunito"/>
            <w:color w:val="000000" w:themeColor="text1"/>
            <w:sz w:val="20"/>
            <w:rPrChange w:id="3375" w:author="Craig Parker" w:date="2024-08-07T12:23:00Z">
              <w:rPr>
                <w:rFonts w:ascii="Nunito" w:eastAsia="Nunito" w:hAnsi="Nunito" w:cs="Nunito"/>
              </w:rPr>
            </w:rPrChange>
          </w:rPr>
          <w:delText>as well as</w:delText>
        </w:r>
      </w:del>
      <w:ins w:id="3376" w:author="Craig Parker" w:date="2024-07-08T11:49:00Z">
        <w:r w:rsidR="00D30C12" w:rsidRPr="002E4822">
          <w:rPr>
            <w:rFonts w:ascii="Nunito" w:eastAsia="Nunito" w:hAnsi="Nunito" w:cs="Nunito"/>
            <w:color w:val="000000" w:themeColor="text1"/>
            <w:sz w:val="20"/>
            <w:rPrChange w:id="3377" w:author="Craig Parker" w:date="2024-08-07T12:23:00Z">
              <w:rPr>
                <w:rFonts w:ascii="Nunito" w:eastAsia="Nunito" w:hAnsi="Nunito" w:cs="Nunito"/>
              </w:rPr>
            </w:rPrChange>
          </w:rPr>
          <w:t>and</w:t>
        </w:r>
      </w:ins>
      <w:r w:rsidRPr="002E4822">
        <w:rPr>
          <w:rFonts w:ascii="Nunito" w:eastAsia="Nunito" w:hAnsi="Nunito" w:cs="Nunito"/>
          <w:color w:val="000000" w:themeColor="text1"/>
          <w:sz w:val="20"/>
          <w:rPrChange w:id="3378" w:author="Craig Parker" w:date="2024-08-07T12:23:00Z">
            <w:rPr>
              <w:rFonts w:ascii="Nunito" w:eastAsia="Nunito" w:hAnsi="Nunito" w:cs="Nunito"/>
            </w:rPr>
          </w:rPrChange>
        </w:rPr>
        <w:t xml:space="preserve"> </w:t>
      </w:r>
      <w:del w:id="3379" w:author="Craig Parker" w:date="2024-07-16T11:00:00Z">
        <w:r w:rsidRPr="002E4822" w:rsidDel="0063411E">
          <w:rPr>
            <w:rFonts w:ascii="Nunito" w:eastAsia="Nunito" w:hAnsi="Nunito" w:cs="Nunito"/>
            <w:color w:val="000000" w:themeColor="text1"/>
            <w:sz w:val="20"/>
            <w:rPrChange w:id="3380" w:author="Craig Parker" w:date="2024-08-07T12:23:00Z">
              <w:rPr>
                <w:rFonts w:ascii="Nunito" w:eastAsia="Nunito" w:hAnsi="Nunito" w:cs="Nunito"/>
              </w:rPr>
            </w:rPrChange>
          </w:rPr>
          <w:delText>restricted access repositories (e.g. South African census data, GCRO Quality of Life Surveys).  Primary copies will be indexed and stored on CSAG/UCT data storage but versions may already exist/</w:delText>
        </w:r>
      </w:del>
      <w:ins w:id="3381" w:author="Craig Parker" w:date="2024-07-16T11:00:00Z">
        <w:r w:rsidR="0063411E" w:rsidRPr="002E4822">
          <w:rPr>
            <w:rFonts w:ascii="Nunito" w:eastAsia="Nunito" w:hAnsi="Nunito" w:cs="Nunito"/>
            <w:color w:val="000000" w:themeColor="text1"/>
            <w:sz w:val="20"/>
            <w:rPrChange w:id="3382" w:author="Craig Parker" w:date="2024-08-07T12:23:00Z">
              <w:rPr>
                <w:rFonts w:ascii="Nunito" w:eastAsia="Nunito" w:hAnsi="Nunito" w:cs="Nunito"/>
              </w:rPr>
            </w:rPrChange>
          </w:rPr>
          <w:t>restricted-access repositories (e.g., South African census data and GCRO Quality of Life Surveys). Primary copies will be indexed and stored on CSAG/UCT data storage</w:t>
        </w:r>
      </w:ins>
      <w:ins w:id="3383" w:author="Craig Parker" w:date="2024-08-14T18:44:00Z" w16du:dateUtc="2024-08-14T16:44:00Z">
        <w:r w:rsidR="009F0949">
          <w:rPr>
            <w:rFonts w:ascii="Nunito" w:eastAsia="Nunito" w:hAnsi="Nunito" w:cs="Nunito"/>
            <w:color w:val="000000" w:themeColor="text1"/>
            <w:sz w:val="20"/>
          </w:rPr>
          <w:t>. Still, versions</w:t>
        </w:r>
      </w:ins>
      <w:ins w:id="3384" w:author="Craig Parker" w:date="2024-07-16T11:00:00Z">
        <w:r w:rsidR="0063411E" w:rsidRPr="002E4822">
          <w:rPr>
            <w:rFonts w:ascii="Nunito" w:eastAsia="Nunito" w:hAnsi="Nunito" w:cs="Nunito"/>
            <w:color w:val="000000" w:themeColor="text1"/>
            <w:sz w:val="20"/>
            <w:rPrChange w:id="3385" w:author="Craig Parker" w:date="2024-08-07T12:23:00Z">
              <w:rPr>
                <w:rFonts w:ascii="Nunito" w:eastAsia="Nunito" w:hAnsi="Nunito" w:cs="Nunito"/>
              </w:rPr>
            </w:rPrChange>
          </w:rPr>
          <w:t xml:space="preserve"> may already exist or </w:t>
        </w:r>
      </w:ins>
      <w:r w:rsidRPr="002E4822">
        <w:rPr>
          <w:rFonts w:ascii="Nunito" w:eastAsia="Nunito" w:hAnsi="Nunito" w:cs="Nunito"/>
          <w:color w:val="000000" w:themeColor="text1"/>
          <w:sz w:val="20"/>
          <w:rPrChange w:id="3386" w:author="Craig Parker" w:date="2024-08-07T12:23:00Z">
            <w:rPr>
              <w:rFonts w:ascii="Nunito" w:eastAsia="Nunito" w:hAnsi="Nunito" w:cs="Nunito"/>
            </w:rPr>
          </w:rPrChange>
        </w:rPr>
        <w:t>can be uploaded on IBM</w:t>
      </w:r>
      <w:ins w:id="3387" w:author="Craig Parker" w:date="2024-07-16T11:00:00Z">
        <w:r w:rsidR="0063411E" w:rsidRPr="002E4822">
          <w:rPr>
            <w:rFonts w:ascii="Nunito" w:eastAsia="Nunito" w:hAnsi="Nunito" w:cs="Nunito"/>
            <w:color w:val="000000" w:themeColor="text1"/>
            <w:sz w:val="20"/>
            <w:rPrChange w:id="3388" w:author="Craig Parker" w:date="2024-08-07T12:23:00Z">
              <w:rPr>
                <w:rFonts w:ascii="Nunito" w:eastAsia="Nunito" w:hAnsi="Nunito" w:cs="Nunito"/>
              </w:rPr>
            </w:rPrChange>
          </w:rPr>
          <w:t>’s system</w:t>
        </w:r>
      </w:ins>
      <w:del w:id="3389" w:author="Craig Parker" w:date="2024-07-16T11:00:00Z">
        <w:r w:rsidRPr="002E4822" w:rsidDel="0063411E">
          <w:rPr>
            <w:rFonts w:ascii="Nunito" w:eastAsia="Nunito" w:hAnsi="Nunito" w:cs="Nunito"/>
            <w:color w:val="000000" w:themeColor="text1"/>
            <w:sz w:val="20"/>
            <w:rPrChange w:id="3390" w:author="Craig Parker" w:date="2024-08-07T12:23:00Z">
              <w:rPr>
                <w:rFonts w:ascii="Nunito" w:eastAsia="Nunito" w:hAnsi="Nunito" w:cs="Nunito"/>
              </w:rPr>
            </w:rPrChange>
          </w:rPr>
          <w:delText xml:space="preserve"> PAIRS</w:delText>
        </w:r>
      </w:del>
      <w:r w:rsidRPr="002E4822">
        <w:rPr>
          <w:rFonts w:ascii="Nunito" w:eastAsia="Nunito" w:hAnsi="Nunito" w:cs="Nunito"/>
          <w:color w:val="000000" w:themeColor="text1"/>
          <w:sz w:val="20"/>
          <w:rPrChange w:id="3391" w:author="Craig Parker" w:date="2024-08-07T12:23:00Z">
            <w:rPr>
              <w:rFonts w:ascii="Nunito" w:eastAsia="Nunito" w:hAnsi="Nunito" w:cs="Nunito"/>
            </w:rPr>
          </w:rPrChange>
        </w:rPr>
        <w:t xml:space="preserve"> to enable analysis through </w:t>
      </w:r>
      <w:commentRangeStart w:id="3392"/>
      <w:del w:id="3393" w:author="Matthew Chersich" w:date="2024-08-13T22:33:00Z">
        <w:r w:rsidRPr="002E4822" w:rsidDel="00572F71">
          <w:rPr>
            <w:rFonts w:ascii="Nunito" w:eastAsia="Nunito" w:hAnsi="Nunito" w:cs="Nunito"/>
            <w:color w:val="000000" w:themeColor="text1"/>
            <w:sz w:val="20"/>
            <w:rPrChange w:id="3394" w:author="Craig Parker" w:date="2024-08-07T12:23:00Z">
              <w:rPr>
                <w:rFonts w:ascii="Nunito" w:eastAsia="Nunito" w:hAnsi="Nunito" w:cs="Nunito"/>
              </w:rPr>
            </w:rPrChange>
          </w:rPr>
          <w:delText>PAIRS</w:delText>
        </w:r>
        <w:commentRangeEnd w:id="3392"/>
        <w:r w:rsidR="00EE434A" w:rsidRPr="002E4822" w:rsidDel="00572F71">
          <w:rPr>
            <w:rStyle w:val="CommentReference"/>
            <w:rFonts w:ascii="Nunito" w:hAnsi="Nunito"/>
            <w:color w:val="000000" w:themeColor="text1"/>
            <w:sz w:val="20"/>
            <w:szCs w:val="20"/>
            <w:rPrChange w:id="3395" w:author="Craig Parker" w:date="2024-08-07T12:23:00Z">
              <w:rPr>
                <w:rStyle w:val="CommentReference"/>
              </w:rPr>
            </w:rPrChange>
          </w:rPr>
          <w:commentReference w:id="3392"/>
        </w:r>
      </w:del>
      <w:ins w:id="3396" w:author="Matthew Chersich" w:date="2024-08-13T22:33:00Z">
        <w:r w:rsidR="00572F71">
          <w:rPr>
            <w:rFonts w:ascii="Nunito" w:eastAsia="Nunito" w:hAnsi="Nunito" w:cs="Nunito"/>
            <w:color w:val="000000" w:themeColor="text1"/>
            <w:sz w:val="20"/>
          </w:rPr>
          <w:t>IBM analytical systems</w:t>
        </w:r>
      </w:ins>
      <w:r w:rsidRPr="002E4822">
        <w:rPr>
          <w:rFonts w:ascii="Nunito" w:eastAsia="Nunito" w:hAnsi="Nunito" w:cs="Nunito"/>
          <w:color w:val="000000" w:themeColor="text1"/>
          <w:sz w:val="20"/>
          <w:rPrChange w:id="3397" w:author="Craig Parker" w:date="2024-08-07T12:23:00Z">
            <w:rPr>
              <w:rFonts w:ascii="Nunito" w:eastAsia="Nunito" w:hAnsi="Nunito" w:cs="Nunito"/>
            </w:rPr>
          </w:rPrChange>
        </w:rPr>
        <w:t>.</w:t>
      </w:r>
    </w:p>
    <w:p w14:paraId="0000009D" w14:textId="77777777" w:rsidR="007813F4" w:rsidRPr="002E4822" w:rsidRDefault="007813F4">
      <w:pPr>
        <w:ind w:left="720"/>
        <w:rPr>
          <w:rFonts w:ascii="Nunito" w:eastAsia="Nunito" w:hAnsi="Nunito" w:cs="Nunito"/>
          <w:color w:val="000000" w:themeColor="text1"/>
          <w:sz w:val="20"/>
          <w:rPrChange w:id="3398" w:author="Craig Parker" w:date="2024-08-07T12:23:00Z">
            <w:rPr>
              <w:rFonts w:ascii="Nunito" w:eastAsia="Nunito" w:hAnsi="Nunito" w:cs="Nunito"/>
            </w:rPr>
          </w:rPrChange>
        </w:rPr>
      </w:pPr>
    </w:p>
    <w:p w14:paraId="0000009E" w14:textId="5BC898A5" w:rsidR="007813F4" w:rsidRPr="002E4822" w:rsidRDefault="009511AE" w:rsidP="009F0949">
      <w:pPr>
        <w:rPr>
          <w:rFonts w:ascii="Nunito" w:eastAsia="Nunito" w:hAnsi="Nunito" w:cs="Nunito"/>
          <w:color w:val="000000" w:themeColor="text1"/>
          <w:sz w:val="20"/>
          <w:rPrChange w:id="3399" w:author="Craig Parker" w:date="2024-08-07T12:23:00Z">
            <w:rPr>
              <w:rFonts w:ascii="Nunito" w:eastAsia="Nunito" w:hAnsi="Nunito" w:cs="Nunito"/>
            </w:rPr>
          </w:rPrChange>
        </w:rPr>
        <w:pPrChange w:id="3400" w:author="Craig Parker" w:date="2024-08-14T18:43:00Z" w16du:dateUtc="2024-08-14T16:43:00Z">
          <w:pPr>
            <w:ind w:left="720"/>
          </w:pPr>
        </w:pPrChange>
      </w:pPr>
      <w:r w:rsidRPr="002E4822">
        <w:rPr>
          <w:rFonts w:ascii="Nunito" w:eastAsia="Nunito" w:hAnsi="Nunito" w:cs="Nunito"/>
          <w:color w:val="000000" w:themeColor="text1"/>
          <w:sz w:val="20"/>
          <w:rPrChange w:id="3401" w:author="Craig Parker" w:date="2024-08-07T12:23:00Z">
            <w:rPr>
              <w:rFonts w:ascii="Nunito" w:eastAsia="Nunito" w:hAnsi="Nunito" w:cs="Nunito"/>
            </w:rPr>
          </w:rPrChange>
        </w:rPr>
        <w:t xml:space="preserve">South African census data is already available through the UCT </w:t>
      </w:r>
      <w:proofErr w:type="spellStart"/>
      <w:r w:rsidRPr="002E4822">
        <w:rPr>
          <w:rFonts w:ascii="Nunito" w:eastAsia="Nunito" w:hAnsi="Nunito" w:cs="Nunito"/>
          <w:color w:val="000000" w:themeColor="text1"/>
          <w:sz w:val="20"/>
          <w:rPrChange w:id="3402" w:author="Craig Parker" w:date="2024-08-07T12:23:00Z">
            <w:rPr>
              <w:rFonts w:ascii="Nunito" w:eastAsia="Nunito" w:hAnsi="Nunito" w:cs="Nunito"/>
            </w:rPr>
          </w:rPrChange>
        </w:rPr>
        <w:t>DataFirst</w:t>
      </w:r>
      <w:proofErr w:type="spellEnd"/>
      <w:r w:rsidRPr="002E4822">
        <w:rPr>
          <w:rFonts w:ascii="Nunito" w:eastAsia="Nunito" w:hAnsi="Nunito" w:cs="Nunito"/>
          <w:color w:val="000000" w:themeColor="text1"/>
          <w:sz w:val="20"/>
          <w:rPrChange w:id="3403" w:author="Craig Parker" w:date="2024-08-07T12:23:00Z">
            <w:rPr>
              <w:rFonts w:ascii="Nunito" w:eastAsia="Nunito" w:hAnsi="Nunito" w:cs="Nunito"/>
            </w:rPr>
          </w:rPrChange>
        </w:rPr>
        <w:t xml:space="preserve"> data repository</w:t>
      </w:r>
      <w:del w:id="3404" w:author="Craig Parker" w:date="2024-07-08T11:49:00Z">
        <w:r w:rsidRPr="002E4822" w:rsidDel="00D30C12">
          <w:rPr>
            <w:rFonts w:ascii="Nunito" w:eastAsia="Nunito" w:hAnsi="Nunito" w:cs="Nunito"/>
            <w:color w:val="000000" w:themeColor="text1"/>
            <w:sz w:val="20"/>
            <w:rPrChange w:id="3405" w:author="Craig Parker" w:date="2024-08-07T12:23:00Z">
              <w:rPr>
                <w:rFonts w:ascii="Nunito" w:eastAsia="Nunito" w:hAnsi="Nunito" w:cs="Nunito"/>
              </w:rPr>
            </w:rPrChange>
          </w:rPr>
          <w:delText xml:space="preserve"> and GCRO QoS data is available through the GCRO open data platform as well as through direct</w:delText>
        </w:r>
      </w:del>
      <w:ins w:id="3406" w:author="Craig Parker" w:date="2024-08-14T18:44:00Z" w16du:dateUtc="2024-08-14T16:44:00Z">
        <w:r w:rsidR="009F0949">
          <w:rPr>
            <w:rFonts w:ascii="Nunito" w:eastAsia="Nunito" w:hAnsi="Nunito" w:cs="Nunito"/>
            <w:color w:val="000000" w:themeColor="text1"/>
            <w:sz w:val="20"/>
          </w:rPr>
          <w:t>. GCRO</w:t>
        </w:r>
      </w:ins>
      <w:ins w:id="3407" w:author="Craig Parker" w:date="2024-07-08T11:49:00Z">
        <w:r w:rsidR="00D30C12" w:rsidRPr="002E4822">
          <w:rPr>
            <w:rFonts w:ascii="Nunito" w:eastAsia="Nunito" w:hAnsi="Nunito" w:cs="Nunito"/>
            <w:color w:val="000000" w:themeColor="text1"/>
            <w:sz w:val="20"/>
            <w:rPrChange w:id="3408" w:author="Craig Parker" w:date="2024-08-07T12:23:00Z">
              <w:rPr>
                <w:rFonts w:ascii="Nunito" w:eastAsia="Nunito" w:hAnsi="Nunito" w:cs="Nunito"/>
              </w:rPr>
            </w:rPrChange>
          </w:rPr>
          <w:t xml:space="preserve"> Q</w:t>
        </w:r>
      </w:ins>
      <w:ins w:id="3409" w:author="Matthew Chersich" w:date="2024-08-13T22:34:00Z">
        <w:r w:rsidR="00572F71">
          <w:rPr>
            <w:rFonts w:ascii="Nunito" w:eastAsia="Nunito" w:hAnsi="Nunito" w:cs="Nunito"/>
            <w:color w:val="000000" w:themeColor="text1"/>
            <w:sz w:val="20"/>
          </w:rPr>
          <w:t xml:space="preserve">uality </w:t>
        </w:r>
      </w:ins>
      <w:ins w:id="3410" w:author="Craig Parker" w:date="2024-07-08T11:49:00Z">
        <w:r w:rsidR="00D30C12" w:rsidRPr="002E4822">
          <w:rPr>
            <w:rFonts w:ascii="Nunito" w:eastAsia="Nunito" w:hAnsi="Nunito" w:cs="Nunito"/>
            <w:color w:val="000000" w:themeColor="text1"/>
            <w:sz w:val="20"/>
            <w:rPrChange w:id="3411" w:author="Craig Parker" w:date="2024-08-07T12:23:00Z">
              <w:rPr>
                <w:rFonts w:ascii="Nunito" w:eastAsia="Nunito" w:hAnsi="Nunito" w:cs="Nunito"/>
              </w:rPr>
            </w:rPrChange>
          </w:rPr>
          <w:t>o</w:t>
        </w:r>
      </w:ins>
      <w:ins w:id="3412" w:author="Matthew Chersich" w:date="2024-08-13T22:34:00Z">
        <w:r w:rsidR="00572F71">
          <w:rPr>
            <w:rFonts w:ascii="Nunito" w:eastAsia="Nunito" w:hAnsi="Nunito" w:cs="Nunito"/>
            <w:color w:val="000000" w:themeColor="text1"/>
            <w:sz w:val="20"/>
          </w:rPr>
          <w:t xml:space="preserve">f Life </w:t>
        </w:r>
      </w:ins>
      <w:ins w:id="3413" w:author="Craig Parker" w:date="2024-07-08T11:49:00Z">
        <w:r w:rsidR="00D30C12" w:rsidRPr="002E4822">
          <w:rPr>
            <w:rFonts w:ascii="Nunito" w:eastAsia="Nunito" w:hAnsi="Nunito" w:cs="Nunito"/>
            <w:color w:val="000000" w:themeColor="text1"/>
            <w:sz w:val="20"/>
            <w:rPrChange w:id="3414" w:author="Craig Parker" w:date="2024-08-07T12:23:00Z">
              <w:rPr>
                <w:rFonts w:ascii="Nunito" w:eastAsia="Nunito" w:hAnsi="Nunito" w:cs="Nunito"/>
              </w:rPr>
            </w:rPrChange>
          </w:rPr>
          <w:t>S</w:t>
        </w:r>
      </w:ins>
      <w:ins w:id="3415" w:author="Matthew Chersich" w:date="2024-08-13T22:34:00Z">
        <w:r w:rsidR="00572F71">
          <w:rPr>
            <w:rFonts w:ascii="Nunito" w:eastAsia="Nunito" w:hAnsi="Nunito" w:cs="Nunito"/>
            <w:color w:val="000000" w:themeColor="text1"/>
            <w:sz w:val="20"/>
          </w:rPr>
          <w:t>urvey</w:t>
        </w:r>
      </w:ins>
      <w:ins w:id="3416" w:author="Craig Parker" w:date="2024-07-08T11:49:00Z">
        <w:r w:rsidR="00D30C12" w:rsidRPr="002E4822">
          <w:rPr>
            <w:rFonts w:ascii="Nunito" w:eastAsia="Nunito" w:hAnsi="Nunito" w:cs="Nunito"/>
            <w:color w:val="000000" w:themeColor="text1"/>
            <w:sz w:val="20"/>
            <w:rPrChange w:id="3417" w:author="Craig Parker" w:date="2024-08-07T12:23:00Z">
              <w:rPr>
                <w:rFonts w:ascii="Nunito" w:eastAsia="Nunito" w:hAnsi="Nunito" w:cs="Nunito"/>
              </w:rPr>
            </w:rPrChange>
          </w:rPr>
          <w:t xml:space="preserve"> data is available through the GCRO open data platform, which directs</w:t>
        </w:r>
      </w:ins>
      <w:r w:rsidRPr="002E4822">
        <w:rPr>
          <w:rFonts w:ascii="Nunito" w:eastAsia="Nunito" w:hAnsi="Nunito" w:cs="Nunito"/>
          <w:color w:val="000000" w:themeColor="text1"/>
          <w:sz w:val="20"/>
          <w:rPrChange w:id="3418" w:author="Craig Parker" w:date="2024-08-07T12:23:00Z">
            <w:rPr>
              <w:rFonts w:ascii="Nunito" w:eastAsia="Nunito" w:hAnsi="Nunito" w:cs="Nunito"/>
            </w:rPr>
          </w:rPrChange>
        </w:rPr>
        <w:t xml:space="preserve"> queries with GCRO.</w:t>
      </w:r>
    </w:p>
    <w:p w14:paraId="0000009F" w14:textId="77777777" w:rsidR="007813F4" w:rsidRPr="002E4822" w:rsidRDefault="007813F4">
      <w:pPr>
        <w:ind w:left="720"/>
        <w:rPr>
          <w:rFonts w:ascii="Nunito" w:eastAsia="Nunito" w:hAnsi="Nunito" w:cs="Nunito"/>
          <w:color w:val="000000" w:themeColor="text1"/>
          <w:sz w:val="20"/>
          <w:rPrChange w:id="3419" w:author="Craig Parker" w:date="2024-08-07T12:23:00Z">
            <w:rPr>
              <w:rFonts w:ascii="Nunito" w:eastAsia="Nunito" w:hAnsi="Nunito" w:cs="Nunito"/>
            </w:rPr>
          </w:rPrChange>
        </w:rPr>
      </w:pPr>
    </w:p>
    <w:p w14:paraId="000000A0" w14:textId="6FD36346" w:rsidR="007813F4" w:rsidRPr="002E4822" w:rsidRDefault="009511AE" w:rsidP="009F0949">
      <w:pPr>
        <w:rPr>
          <w:rFonts w:ascii="Nunito" w:eastAsia="Nunito" w:hAnsi="Nunito" w:cs="Nunito"/>
          <w:color w:val="000000" w:themeColor="text1"/>
          <w:sz w:val="20"/>
          <w:rPrChange w:id="3420" w:author="Craig Parker" w:date="2024-08-07T12:23:00Z">
            <w:rPr>
              <w:rFonts w:ascii="Nunito" w:eastAsia="Nunito" w:hAnsi="Nunito" w:cs="Nunito"/>
            </w:rPr>
          </w:rPrChange>
        </w:rPr>
        <w:pPrChange w:id="3421" w:author="Craig Parker" w:date="2024-08-14T18:44:00Z" w16du:dateUtc="2024-08-14T16:44:00Z">
          <w:pPr>
            <w:ind w:left="720"/>
          </w:pPr>
        </w:pPrChange>
      </w:pPr>
      <w:r w:rsidRPr="002E4822">
        <w:rPr>
          <w:rFonts w:ascii="Nunito" w:eastAsia="Nunito" w:hAnsi="Nunito" w:cs="Nunito"/>
          <w:color w:val="000000" w:themeColor="text1"/>
          <w:sz w:val="20"/>
          <w:rPrChange w:id="3422" w:author="Craig Parker" w:date="2024-08-07T12:23:00Z">
            <w:rPr>
              <w:rFonts w:ascii="Nunito" w:eastAsia="Nunito" w:hAnsi="Nunito" w:cs="Nunito"/>
            </w:rPr>
          </w:rPrChange>
        </w:rPr>
        <w:t xml:space="preserve">South African census data is aggregated </w:t>
      </w:r>
      <w:del w:id="3423" w:author="Craig Parker" w:date="2024-07-08T11:49:00Z">
        <w:r w:rsidRPr="002E4822" w:rsidDel="00D30C12">
          <w:rPr>
            <w:rFonts w:ascii="Nunito" w:eastAsia="Nunito" w:hAnsi="Nunito" w:cs="Nunito"/>
            <w:color w:val="000000" w:themeColor="text1"/>
            <w:sz w:val="20"/>
            <w:rPrChange w:id="3424" w:author="Craig Parker" w:date="2024-08-07T12:23:00Z">
              <w:rPr>
                <w:rFonts w:ascii="Nunito" w:eastAsia="Nunito" w:hAnsi="Nunito" w:cs="Nunito"/>
              </w:rPr>
            </w:rPrChange>
          </w:rPr>
          <w:delText xml:space="preserve">up to small areas and so does not constitute personally identifiable data.  GCRO Quality of Life survey data is likewise </w:delText>
        </w:r>
      </w:del>
      <w:ins w:id="3425" w:author="Craig Parker" w:date="2024-07-09T11:37:00Z">
        <w:r w:rsidR="002116FB" w:rsidRPr="002E4822">
          <w:rPr>
            <w:rFonts w:ascii="Nunito" w:eastAsia="Nunito" w:hAnsi="Nunito" w:cs="Nunito"/>
            <w:color w:val="000000" w:themeColor="text1"/>
            <w:sz w:val="20"/>
            <w:rPrChange w:id="3426" w:author="Craig Parker" w:date="2024-08-07T12:23:00Z">
              <w:rPr>
                <w:rFonts w:ascii="Nunito" w:eastAsia="Nunito" w:hAnsi="Nunito" w:cs="Nunito"/>
              </w:rPr>
            </w:rPrChange>
          </w:rPr>
          <w:t>into</w:t>
        </w:r>
      </w:ins>
      <w:ins w:id="3427" w:author="Craig Parker" w:date="2024-07-08T11:49:00Z">
        <w:r w:rsidR="00D30C12" w:rsidRPr="002E4822">
          <w:rPr>
            <w:rFonts w:ascii="Nunito" w:eastAsia="Nunito" w:hAnsi="Nunito" w:cs="Nunito"/>
            <w:color w:val="000000" w:themeColor="text1"/>
            <w:sz w:val="20"/>
            <w:rPrChange w:id="3428" w:author="Craig Parker" w:date="2024-08-07T12:23:00Z">
              <w:rPr>
                <w:rFonts w:ascii="Nunito" w:eastAsia="Nunito" w:hAnsi="Nunito" w:cs="Nunito"/>
              </w:rPr>
            </w:rPrChange>
          </w:rPr>
          <w:t xml:space="preserve"> small areas and does not constitute personally identifiable data. Likewise, GCRO Quality of Life survey data is </w:t>
        </w:r>
      </w:ins>
      <w:r w:rsidRPr="002E4822">
        <w:rPr>
          <w:rFonts w:ascii="Nunito" w:eastAsia="Nunito" w:hAnsi="Nunito" w:cs="Nunito"/>
          <w:color w:val="000000" w:themeColor="text1"/>
          <w:sz w:val="20"/>
          <w:rPrChange w:id="3429" w:author="Craig Parker" w:date="2024-08-07T12:23:00Z">
            <w:rPr>
              <w:rFonts w:ascii="Nunito" w:eastAsia="Nunito" w:hAnsi="Nunito" w:cs="Nunito"/>
            </w:rPr>
          </w:rPrChange>
        </w:rPr>
        <w:t>aggregated to small areas and does not constitute personally identifiable sensitive data.</w:t>
      </w:r>
    </w:p>
    <w:p w14:paraId="000000A1" w14:textId="77777777" w:rsidR="007813F4" w:rsidRPr="002E4822" w:rsidRDefault="009511AE">
      <w:pPr>
        <w:ind w:left="720"/>
        <w:rPr>
          <w:rFonts w:ascii="Nunito" w:eastAsia="Nunito" w:hAnsi="Nunito" w:cs="Nunito"/>
          <w:color w:val="000000" w:themeColor="text1"/>
          <w:sz w:val="20"/>
          <w:rPrChange w:id="3430" w:author="Craig Parker" w:date="2024-08-07T12:23:00Z">
            <w:rPr>
              <w:rFonts w:ascii="Nunito" w:eastAsia="Nunito" w:hAnsi="Nunito" w:cs="Nunito"/>
            </w:rPr>
          </w:rPrChange>
        </w:rPr>
      </w:pPr>
      <w:r w:rsidRPr="002E4822">
        <w:rPr>
          <w:rFonts w:ascii="Nunito" w:eastAsia="Nunito" w:hAnsi="Nunito" w:cs="Nunito"/>
          <w:color w:val="000000" w:themeColor="text1"/>
          <w:sz w:val="20"/>
          <w:rPrChange w:id="3431" w:author="Craig Parker" w:date="2024-08-07T12:23:00Z">
            <w:rPr>
              <w:rFonts w:ascii="Nunito" w:eastAsia="Nunito" w:hAnsi="Nunito" w:cs="Nunito"/>
            </w:rPr>
          </w:rPrChange>
        </w:rPr>
        <w:br/>
      </w:r>
    </w:p>
    <w:p w14:paraId="000000A2" w14:textId="5DEBEB3E" w:rsidR="007813F4" w:rsidRPr="002E4822" w:rsidDel="00D30C12" w:rsidRDefault="00BF01CE">
      <w:pPr>
        <w:numPr>
          <w:ilvl w:val="0"/>
          <w:numId w:val="17"/>
        </w:numPr>
        <w:rPr>
          <w:del w:id="3432" w:author="Craig Parker" w:date="2024-07-08T11:50:00Z"/>
          <w:rFonts w:ascii="Nunito" w:hAnsi="Nunito"/>
          <w:color w:val="000000" w:themeColor="text1"/>
          <w:sz w:val="20"/>
          <w:rPrChange w:id="3433" w:author="Craig Parker" w:date="2024-08-07T12:23:00Z">
            <w:rPr>
              <w:del w:id="3434" w:author="Craig Parker" w:date="2024-07-08T11:50:00Z"/>
            </w:rPr>
          </w:rPrChange>
        </w:rPr>
      </w:pPr>
      <w:del w:id="3435" w:author="Craig Parker" w:date="2024-07-08T11:50:00Z">
        <w:r w:rsidRPr="002E4822" w:rsidDel="3E93EB8D">
          <w:rPr>
            <w:rFonts w:ascii="Nunito" w:eastAsia="Nunito" w:hAnsi="Nunito" w:cs="Nunito"/>
            <w:b/>
            <w:bCs/>
            <w:color w:val="000000" w:themeColor="text1"/>
            <w:sz w:val="20"/>
            <w:highlight w:val="yellow"/>
            <w:rPrChange w:id="3436" w:author="Craig Parker" w:date="2024-08-07T12:23:00Z">
              <w:rPr>
                <w:rFonts w:ascii="Nunito" w:eastAsia="Nunito" w:hAnsi="Nunito" w:cs="Nunito"/>
                <w:b/>
                <w:bCs/>
              </w:rPr>
            </w:rPrChange>
          </w:rPr>
          <w:delText>Social media data</w:delText>
        </w:r>
      </w:del>
      <w:r w:rsidRPr="002E4822">
        <w:rPr>
          <w:rFonts w:ascii="Nunito" w:hAnsi="Nunito"/>
          <w:color w:val="000000" w:themeColor="text1"/>
          <w:sz w:val="20"/>
          <w:rPrChange w:id="3437" w:author="Craig Parker" w:date="2024-08-07T12:23:00Z">
            <w:rPr/>
          </w:rPrChange>
        </w:rPr>
        <w:br/>
      </w:r>
      <w:del w:id="3438" w:author="Craig Parker" w:date="2024-07-08T11:50:00Z">
        <w:r w:rsidRPr="002E4822" w:rsidDel="3E93EB8D">
          <w:rPr>
            <w:rFonts w:ascii="Nunito" w:eastAsia="Nunito" w:hAnsi="Nunito" w:cs="Nunito"/>
            <w:color w:val="000000" w:themeColor="text1"/>
            <w:sz w:val="20"/>
            <w:highlight w:val="yellow"/>
            <w:rPrChange w:id="3439" w:author="Craig Parker" w:date="2024-08-07T12:23:00Z">
              <w:rPr>
                <w:rFonts w:ascii="Nunito" w:eastAsia="Nunito" w:hAnsi="Nunito" w:cs="Nunito"/>
              </w:rPr>
            </w:rPrChange>
          </w:rPr>
          <w:delText>These data represent activity on various social media platforms, initially Twitter.  Other data that will be investigated will be the Google Search trends and the Facebook mobility data.</w:delText>
        </w:r>
      </w:del>
      <w:r w:rsidRPr="002E4822">
        <w:rPr>
          <w:rFonts w:ascii="Nunito" w:hAnsi="Nunito"/>
          <w:color w:val="000000" w:themeColor="text1"/>
          <w:sz w:val="20"/>
          <w:rPrChange w:id="3440" w:author="Craig Parker" w:date="2024-08-07T12:23:00Z">
            <w:rPr/>
          </w:rPrChange>
        </w:rPr>
        <w:br/>
      </w:r>
      <w:r w:rsidRPr="002E4822">
        <w:rPr>
          <w:rFonts w:ascii="Nunito" w:hAnsi="Nunito"/>
          <w:color w:val="000000" w:themeColor="text1"/>
          <w:sz w:val="20"/>
          <w:rPrChange w:id="3441" w:author="Craig Parker" w:date="2024-08-07T12:23:00Z">
            <w:rPr/>
          </w:rPrChange>
        </w:rPr>
        <w:br/>
      </w:r>
      <w:del w:id="3442" w:author="Craig Parker" w:date="2024-07-08T11:50:00Z">
        <w:r w:rsidRPr="002E4822" w:rsidDel="3E93EB8D">
          <w:rPr>
            <w:rFonts w:ascii="Nunito" w:eastAsia="Nunito" w:hAnsi="Nunito" w:cs="Nunito"/>
            <w:color w:val="000000" w:themeColor="text1"/>
            <w:sz w:val="20"/>
            <w:highlight w:val="yellow"/>
            <w:rPrChange w:id="3443" w:author="Craig Parker" w:date="2024-08-07T12:23:00Z">
              <w:rPr>
                <w:rFonts w:ascii="Nunito" w:eastAsia="Nunito" w:hAnsi="Nunito" w:cs="Nunito"/>
              </w:rPr>
            </w:rPrChange>
          </w:rPr>
          <w:delText>This is part of a preliminary exploration of the use of social media data to analyze public perceptions.  The use of Twitter tweets as data for social media analysis is well described under the Twitter research agreements in order to avoid access or inappropriate use of personally identifiable data.</w:delText>
        </w:r>
      </w:del>
      <w:r w:rsidRPr="002E4822">
        <w:rPr>
          <w:rFonts w:ascii="Nunito" w:hAnsi="Nunito"/>
          <w:color w:val="000000" w:themeColor="text1"/>
          <w:sz w:val="20"/>
          <w:rPrChange w:id="3444" w:author="Craig Parker" w:date="2024-08-07T12:23:00Z">
            <w:rPr/>
          </w:rPrChange>
        </w:rPr>
        <w:br/>
      </w:r>
      <w:r w:rsidRPr="002E4822">
        <w:rPr>
          <w:rFonts w:ascii="Nunito" w:hAnsi="Nunito"/>
          <w:color w:val="000000" w:themeColor="text1"/>
          <w:sz w:val="20"/>
          <w:rPrChange w:id="3445" w:author="Craig Parker" w:date="2024-08-07T12:23:00Z">
            <w:rPr/>
          </w:rPrChange>
        </w:rPr>
        <w:br/>
      </w:r>
      <w:del w:id="3446" w:author="Craig Parker" w:date="2024-07-08T11:50:00Z">
        <w:r w:rsidRPr="002E4822" w:rsidDel="3E93EB8D">
          <w:rPr>
            <w:rFonts w:ascii="Nunito" w:eastAsia="Nunito" w:hAnsi="Nunito" w:cs="Nunito"/>
            <w:color w:val="000000" w:themeColor="text1"/>
            <w:sz w:val="20"/>
            <w:highlight w:val="yellow"/>
            <w:rPrChange w:id="3447" w:author="Craig Parker" w:date="2024-08-07T12:23:00Z">
              <w:rPr>
                <w:rFonts w:ascii="Nunito" w:eastAsia="Nunito" w:hAnsi="Nunito" w:cs="Nunito"/>
              </w:rPr>
            </w:rPrChange>
          </w:rPr>
          <w:delText xml:space="preserve">Google search trends and mobility data are openly available data and is not associated with individuals. Social media data will not be used in RP1 and RP2 activities, but may be used in a Pilot Project during the course of the study. </w:delText>
        </w:r>
      </w:del>
    </w:p>
    <w:p w14:paraId="000000A3" w14:textId="77777777" w:rsidR="007813F4" w:rsidRPr="002E4822" w:rsidRDefault="007813F4">
      <w:pPr>
        <w:rPr>
          <w:rFonts w:ascii="Nunito" w:eastAsia="Nunito" w:hAnsi="Nunito" w:cs="Nunito"/>
          <w:color w:val="000000" w:themeColor="text1"/>
          <w:sz w:val="20"/>
          <w:rPrChange w:id="3448" w:author="Craig Parker" w:date="2024-08-07T12:23:00Z">
            <w:rPr>
              <w:rFonts w:ascii="Nunito" w:eastAsia="Nunito" w:hAnsi="Nunito" w:cs="Nunito"/>
            </w:rPr>
          </w:rPrChange>
        </w:rPr>
      </w:pPr>
    </w:p>
    <w:p w14:paraId="000000A4" w14:textId="77777777" w:rsidR="007813F4" w:rsidRPr="002E4822" w:rsidRDefault="007813F4">
      <w:pPr>
        <w:rPr>
          <w:rFonts w:ascii="Nunito" w:eastAsia="Nunito" w:hAnsi="Nunito" w:cs="Nunito"/>
          <w:color w:val="000000" w:themeColor="text1"/>
          <w:sz w:val="20"/>
          <w:rPrChange w:id="3449" w:author="Craig Parker" w:date="2024-08-07T12:23:00Z">
            <w:rPr>
              <w:rFonts w:ascii="Nunito" w:eastAsia="Nunito" w:hAnsi="Nunito" w:cs="Nunito"/>
            </w:rPr>
          </w:rPrChange>
        </w:rPr>
      </w:pPr>
    </w:p>
    <w:p w14:paraId="000000A5" w14:textId="77777777" w:rsidR="007813F4" w:rsidRPr="002E4822" w:rsidRDefault="009511AE">
      <w:pPr>
        <w:pStyle w:val="Heading1"/>
        <w:rPr>
          <w:rFonts w:ascii="Nunito" w:eastAsia="Nunito" w:hAnsi="Nunito" w:cs="Nunito"/>
          <w:color w:val="000000" w:themeColor="text1"/>
          <w:sz w:val="20"/>
          <w:szCs w:val="20"/>
          <w:rPrChange w:id="3450" w:author="Craig Parker" w:date="2024-08-07T12:23:00Z">
            <w:rPr>
              <w:rFonts w:ascii="Nunito" w:eastAsia="Nunito" w:hAnsi="Nunito" w:cs="Nunito"/>
            </w:rPr>
          </w:rPrChange>
        </w:rPr>
      </w:pPr>
      <w:bookmarkStart w:id="3451" w:name="_heading=h.s23cq8k0qfo7" w:colFirst="0" w:colLast="0"/>
      <w:bookmarkEnd w:id="3451"/>
      <w:r w:rsidRPr="002E4822">
        <w:rPr>
          <w:rFonts w:ascii="Nunito" w:hAnsi="Nunito"/>
          <w:color w:val="000000" w:themeColor="text1"/>
          <w:sz w:val="20"/>
          <w:szCs w:val="20"/>
          <w:rPrChange w:id="3452" w:author="Craig Parker" w:date="2024-08-07T12:23:00Z">
            <w:rPr/>
          </w:rPrChange>
        </w:rPr>
        <w:br w:type="page"/>
      </w:r>
    </w:p>
    <w:p w14:paraId="000000A6" w14:textId="625F0194" w:rsidR="007813F4" w:rsidRPr="00896612" w:rsidRDefault="00896612" w:rsidP="00DB421E">
      <w:pPr>
        <w:pStyle w:val="Heading1"/>
        <w:rPr>
          <w:rFonts w:eastAsia="Nunito"/>
          <w:rPrChange w:id="3453" w:author="Craig Parker" w:date="2024-08-07T12:23:00Z">
            <w:rPr>
              <w:rFonts w:ascii="Nunito" w:eastAsia="Nunito" w:hAnsi="Nunito" w:cs="Nunito"/>
            </w:rPr>
          </w:rPrChange>
        </w:rPr>
      </w:pPr>
      <w:bookmarkStart w:id="3454" w:name="_Toc172635206"/>
      <w:bookmarkStart w:id="3455" w:name="_Toc173777778"/>
      <w:bookmarkStart w:id="3456" w:name="_Toc174546623"/>
      <w:r>
        <w:rPr>
          <w:rFonts w:eastAsia="Nunito"/>
        </w:rPr>
        <w:lastRenderedPageBreak/>
        <w:t xml:space="preserve">5. </w:t>
      </w:r>
      <w:r w:rsidR="52A8C99F" w:rsidRPr="00896612">
        <w:rPr>
          <w:rFonts w:eastAsia="Nunito"/>
          <w:rPrChange w:id="3457" w:author="Craig Parker" w:date="2024-08-07T12:23:00Z">
            <w:rPr>
              <w:rFonts w:ascii="Nunito" w:eastAsia="Nunito" w:hAnsi="Nunito" w:cs="Nunito"/>
            </w:rPr>
          </w:rPrChange>
        </w:rPr>
        <w:t xml:space="preserve">Data </w:t>
      </w:r>
      <w:commentRangeStart w:id="3458"/>
      <w:r w:rsidR="52A8C99F" w:rsidRPr="00896612">
        <w:rPr>
          <w:rFonts w:eastAsia="Nunito"/>
          <w:rPrChange w:id="3459" w:author="Craig Parker" w:date="2024-08-07T12:23:00Z">
            <w:rPr>
              <w:rFonts w:ascii="Nunito" w:eastAsia="Nunito" w:hAnsi="Nunito" w:cs="Nunito"/>
            </w:rPr>
          </w:rPrChange>
        </w:rPr>
        <w:t>management</w:t>
      </w:r>
      <w:commentRangeEnd w:id="3458"/>
      <w:r w:rsidR="6E1C0E23" w:rsidRPr="00896612">
        <w:rPr>
          <w:rStyle w:val="CommentReference"/>
          <w:sz w:val="40"/>
          <w:szCs w:val="40"/>
          <w:rPrChange w:id="3460" w:author="Craig Parker" w:date="2024-08-07T12:23:00Z">
            <w:rPr>
              <w:rStyle w:val="CommentReference"/>
            </w:rPr>
          </w:rPrChange>
        </w:rPr>
        <w:commentReference w:id="3458"/>
      </w:r>
      <w:r w:rsidR="52A8C99F" w:rsidRPr="00896612">
        <w:rPr>
          <w:rFonts w:eastAsia="Nunito"/>
          <w:rPrChange w:id="3461" w:author="Craig Parker" w:date="2024-08-07T12:23:00Z">
            <w:rPr>
              <w:rFonts w:ascii="Nunito" w:eastAsia="Nunito" w:hAnsi="Nunito" w:cs="Nunito"/>
            </w:rPr>
          </w:rPrChange>
        </w:rPr>
        <w:t xml:space="preserve"> workflow</w:t>
      </w:r>
      <w:bookmarkEnd w:id="3454"/>
      <w:bookmarkEnd w:id="3455"/>
      <w:bookmarkEnd w:id="3456"/>
    </w:p>
    <w:p w14:paraId="000000A7" w14:textId="622C6E93" w:rsidR="007813F4" w:rsidRDefault="009511AE">
      <w:pPr>
        <w:rPr>
          <w:rFonts w:ascii="Nunito" w:eastAsia="Nunito" w:hAnsi="Nunito" w:cs="Nunito"/>
          <w:color w:val="000000" w:themeColor="text1"/>
          <w:sz w:val="20"/>
        </w:rPr>
      </w:pPr>
      <w:r w:rsidRPr="002E4822">
        <w:rPr>
          <w:rFonts w:ascii="Nunito" w:eastAsia="Nunito" w:hAnsi="Nunito" w:cs="Nunito"/>
          <w:color w:val="000000" w:themeColor="text1"/>
          <w:sz w:val="20"/>
          <w:rPrChange w:id="3462" w:author="Craig Parker" w:date="2024-08-07T12:23:00Z">
            <w:rPr>
              <w:rFonts w:ascii="Nunito" w:eastAsia="Nunito" w:hAnsi="Nunito" w:cs="Nunito"/>
            </w:rPr>
          </w:rPrChange>
        </w:rPr>
        <w:t>Figure</w:t>
      </w:r>
      <w:commentRangeStart w:id="3463"/>
      <w:r w:rsidRPr="002E4822">
        <w:rPr>
          <w:rFonts w:ascii="Nunito" w:eastAsia="Nunito" w:hAnsi="Nunito" w:cs="Nunito"/>
          <w:color w:val="000000" w:themeColor="text1"/>
          <w:sz w:val="20"/>
          <w:rPrChange w:id="3464" w:author="Craig Parker" w:date="2024-08-07T12:23:00Z">
            <w:rPr>
              <w:rFonts w:ascii="Nunito" w:eastAsia="Nunito" w:hAnsi="Nunito" w:cs="Nunito"/>
            </w:rPr>
          </w:rPrChange>
        </w:rPr>
        <w:t xml:space="preserve"> </w:t>
      </w:r>
      <w:ins w:id="3465" w:author="Craig Parker" w:date="2024-08-14T18:45:00Z" w16du:dateUtc="2024-08-14T16:45:00Z">
        <w:r w:rsidR="009F0949">
          <w:rPr>
            <w:rFonts w:ascii="Nunito" w:eastAsia="Nunito" w:hAnsi="Nunito" w:cs="Nunito"/>
            <w:color w:val="000000" w:themeColor="text1"/>
            <w:sz w:val="20"/>
          </w:rPr>
          <w:t>2</w:t>
        </w:r>
      </w:ins>
      <w:del w:id="3466" w:author="Craig Parker" w:date="2024-08-14T18:45:00Z" w16du:dateUtc="2024-08-14T16:45:00Z">
        <w:r w:rsidRPr="002E4822" w:rsidDel="009F0949">
          <w:rPr>
            <w:rFonts w:ascii="Nunito" w:eastAsia="Nunito" w:hAnsi="Nunito" w:cs="Nunito"/>
            <w:color w:val="000000" w:themeColor="text1"/>
            <w:sz w:val="20"/>
            <w:rPrChange w:id="3467" w:author="Craig Parker" w:date="2024-08-07T12:23:00Z">
              <w:rPr>
                <w:rFonts w:ascii="Nunito" w:eastAsia="Nunito" w:hAnsi="Nunito" w:cs="Nunito"/>
              </w:rPr>
            </w:rPrChange>
          </w:rPr>
          <w:delText>1</w:delText>
        </w:r>
      </w:del>
      <w:commentRangeEnd w:id="3463"/>
      <w:r w:rsidR="00335EE1">
        <w:rPr>
          <w:rStyle w:val="CommentReference"/>
        </w:rPr>
        <w:commentReference w:id="3463"/>
      </w:r>
      <w:r w:rsidRPr="002E4822">
        <w:rPr>
          <w:rFonts w:ascii="Nunito" w:eastAsia="Nunito" w:hAnsi="Nunito" w:cs="Nunito"/>
          <w:color w:val="000000" w:themeColor="text1"/>
          <w:sz w:val="20"/>
          <w:rPrChange w:id="3468" w:author="Craig Parker" w:date="2024-08-07T12:23:00Z">
            <w:rPr>
              <w:rFonts w:ascii="Nunito" w:eastAsia="Nunito" w:hAnsi="Nunito" w:cs="Nunito"/>
            </w:rPr>
          </w:rPrChange>
        </w:rPr>
        <w:t xml:space="preserve"> below maps out the data processing workflow. </w:t>
      </w:r>
      <w:del w:id="3469" w:author="Craig Parker" w:date="2024-07-09T11:37:00Z">
        <w:r w:rsidRPr="002E4822" w:rsidDel="002116FB">
          <w:rPr>
            <w:rFonts w:ascii="Nunito" w:eastAsia="Nunito" w:hAnsi="Nunito" w:cs="Nunito"/>
            <w:color w:val="000000" w:themeColor="text1"/>
            <w:sz w:val="20"/>
            <w:rPrChange w:id="3470" w:author="Craig Parker" w:date="2024-08-07T12:23:00Z">
              <w:rPr>
                <w:rFonts w:ascii="Nunito" w:eastAsia="Nunito" w:hAnsi="Nunito" w:cs="Nunito"/>
              </w:rPr>
            </w:rPrChange>
          </w:rPr>
          <w:delText xml:space="preserve"> Details of each element within this workflow are described in detail below</w:delText>
        </w:r>
      </w:del>
      <w:ins w:id="3471" w:author="Craig Parker" w:date="2024-07-09T11:37:00Z">
        <w:r w:rsidR="002116FB" w:rsidRPr="002E4822">
          <w:rPr>
            <w:rFonts w:ascii="Nunito" w:eastAsia="Nunito" w:hAnsi="Nunito" w:cs="Nunito"/>
            <w:color w:val="000000" w:themeColor="text1"/>
            <w:sz w:val="20"/>
            <w:rPrChange w:id="3472" w:author="Craig Parker" w:date="2024-08-07T12:23:00Z">
              <w:rPr>
                <w:rFonts w:ascii="Nunito" w:eastAsia="Nunito" w:hAnsi="Nunito" w:cs="Nunito"/>
              </w:rPr>
            </w:rPrChange>
          </w:rPr>
          <w:t>Each element within this workflow is described below in detail</w:t>
        </w:r>
      </w:ins>
      <w:r w:rsidRPr="002E4822">
        <w:rPr>
          <w:rFonts w:ascii="Nunito" w:eastAsia="Nunito" w:hAnsi="Nunito" w:cs="Nunito"/>
          <w:color w:val="000000" w:themeColor="text1"/>
          <w:sz w:val="20"/>
          <w:rPrChange w:id="3473" w:author="Craig Parker" w:date="2024-08-07T12:23:00Z">
            <w:rPr>
              <w:rFonts w:ascii="Nunito" w:eastAsia="Nunito" w:hAnsi="Nunito" w:cs="Nunito"/>
            </w:rPr>
          </w:rPrChange>
        </w:rPr>
        <w:t>.</w:t>
      </w:r>
    </w:p>
    <w:p w14:paraId="47C49E51" w14:textId="3819A395" w:rsidR="00434723" w:rsidRPr="002E4822" w:rsidRDefault="004C2146">
      <w:pPr>
        <w:rPr>
          <w:rFonts w:ascii="Nunito" w:eastAsia="Nunito" w:hAnsi="Nunito" w:cs="Nunito"/>
          <w:color w:val="000000" w:themeColor="text1"/>
          <w:sz w:val="20"/>
          <w:rPrChange w:id="3474" w:author="Craig Parker" w:date="2024-08-07T12:23:00Z">
            <w:rPr>
              <w:rFonts w:ascii="Nunito" w:eastAsia="Nunito" w:hAnsi="Nunito" w:cs="Nunito"/>
            </w:rPr>
          </w:rPrChange>
        </w:rPr>
      </w:pPr>
      <w:r>
        <w:rPr>
          <w:rFonts w:ascii="Nunito" w:eastAsia="Nunito" w:hAnsi="Nunito" w:cs="Nunito"/>
          <w:noProof/>
          <w:color w:val="000000" w:themeColor="text1"/>
          <w:sz w:val="20"/>
        </w:rPr>
        <w:drawing>
          <wp:inline distT="0" distB="0" distL="0" distR="0" wp14:anchorId="74CE59AA" wp14:editId="3195730F">
            <wp:extent cx="6562725" cy="4147808"/>
            <wp:effectExtent l="0" t="0" r="0" b="5715"/>
            <wp:docPr id="45446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13659" cy="4180000"/>
                    </a:xfrm>
                    <a:prstGeom prst="rect">
                      <a:avLst/>
                    </a:prstGeom>
                    <a:noFill/>
                  </pic:spPr>
                </pic:pic>
              </a:graphicData>
            </a:graphic>
          </wp:inline>
        </w:drawing>
      </w:r>
    </w:p>
    <w:p w14:paraId="50182593" w14:textId="424790C5" w:rsidR="00771827" w:rsidRPr="002E4822" w:rsidRDefault="009511AE" w:rsidP="00FA7310">
      <w:pPr>
        <w:rPr>
          <w:ins w:id="3475" w:author="Craig Parker" w:date="2024-08-07T13:24:00Z"/>
          <w:rFonts w:ascii="Nunito" w:eastAsia="Nunito" w:hAnsi="Nunito" w:cs="Nunito"/>
          <w:color w:val="000000" w:themeColor="text1"/>
          <w:sz w:val="20"/>
        </w:rPr>
      </w:pPr>
      <w:del w:id="3476" w:author="Craig Parker" w:date="2024-08-07T13:22:00Z">
        <w:r w:rsidRPr="002E4822" w:rsidDel="00771827">
          <w:rPr>
            <w:rFonts w:ascii="Nunito" w:eastAsia="Nunito" w:hAnsi="Nunito" w:cs="Nunito"/>
            <w:noProof/>
            <w:color w:val="000000" w:themeColor="text1"/>
            <w:sz w:val="20"/>
            <w:rPrChange w:id="3477" w:author="Craig Parker" w:date="2024-08-07T12:23:00Z">
              <w:rPr>
                <w:rFonts w:ascii="Nunito" w:eastAsia="Nunito" w:hAnsi="Nunito" w:cs="Nunito"/>
                <w:noProof/>
              </w:rPr>
            </w:rPrChange>
          </w:rPr>
          <w:drawing>
            <wp:inline distT="114300" distB="114300" distL="114300" distR="114300" wp14:anchorId="2DCEE4E8" wp14:editId="4E899E06">
              <wp:extent cx="5943600" cy="3340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del>
      <w:ins w:id="3478" w:author="Craig Parker" w:date="2024-08-07T13:24:00Z">
        <w:r w:rsidR="00771827" w:rsidRPr="002E4822">
          <w:rPr>
            <w:rFonts w:ascii="Nunito" w:eastAsia="Nunito" w:hAnsi="Nunito" w:cs="Nunito"/>
            <w:b/>
            <w:bCs/>
            <w:i/>
            <w:iCs/>
            <w:color w:val="000000" w:themeColor="text1"/>
            <w:sz w:val="20"/>
            <w:lang w:val="en-ZA"/>
          </w:rPr>
          <w:t xml:space="preserve">Figure </w:t>
        </w:r>
      </w:ins>
      <w:r w:rsidR="00FA7310" w:rsidRPr="002E4822">
        <w:rPr>
          <w:rFonts w:ascii="Nunito" w:eastAsia="Nunito" w:hAnsi="Nunito" w:cs="Nunito"/>
          <w:b/>
          <w:bCs/>
          <w:i/>
          <w:iCs/>
          <w:color w:val="000000" w:themeColor="text1"/>
          <w:sz w:val="20"/>
          <w:lang w:val="en-ZA"/>
        </w:rPr>
        <w:t>2</w:t>
      </w:r>
      <w:ins w:id="3479" w:author="Craig Parker" w:date="2024-08-07T13:24:00Z">
        <w:r w:rsidR="00771827" w:rsidRPr="002E4822">
          <w:rPr>
            <w:rFonts w:ascii="Nunito" w:eastAsia="Nunito" w:hAnsi="Nunito" w:cs="Nunito"/>
            <w:b/>
            <w:bCs/>
            <w:i/>
            <w:iCs/>
            <w:color w:val="000000" w:themeColor="text1"/>
            <w:sz w:val="20"/>
            <w:lang w:val="en-ZA"/>
          </w:rPr>
          <w:t xml:space="preserve">: </w:t>
        </w:r>
      </w:ins>
      <w:r w:rsidR="00FA7310" w:rsidRPr="002E4822">
        <w:rPr>
          <w:rFonts w:ascii="Nunito" w:eastAsia="Nunito" w:hAnsi="Nunito" w:cs="Nunito"/>
          <w:b/>
          <w:bCs/>
          <w:i/>
          <w:iCs/>
          <w:color w:val="000000" w:themeColor="text1"/>
          <w:sz w:val="20"/>
          <w:lang w:val="en-ZA"/>
        </w:rPr>
        <w:t>Detailed d</w:t>
      </w:r>
      <w:ins w:id="3480" w:author="Craig Parker" w:date="2024-08-07T13:24:00Z">
        <w:r w:rsidR="00771827" w:rsidRPr="002E4822">
          <w:rPr>
            <w:rFonts w:ascii="Nunito" w:eastAsia="Nunito" w:hAnsi="Nunito" w:cs="Nunito"/>
            <w:b/>
            <w:bCs/>
            <w:i/>
            <w:iCs/>
            <w:color w:val="000000" w:themeColor="text1"/>
            <w:sz w:val="20"/>
            <w:lang w:val="en-ZA"/>
          </w:rPr>
          <w:t xml:space="preserve">ata </w:t>
        </w:r>
      </w:ins>
      <w:r w:rsidR="00FA7310" w:rsidRPr="002E4822">
        <w:rPr>
          <w:rFonts w:ascii="Nunito" w:eastAsia="Nunito" w:hAnsi="Nunito" w:cs="Nunito"/>
          <w:b/>
          <w:bCs/>
          <w:i/>
          <w:iCs/>
          <w:color w:val="000000" w:themeColor="text1"/>
          <w:sz w:val="20"/>
          <w:lang w:val="en-ZA"/>
        </w:rPr>
        <w:t>f</w:t>
      </w:r>
      <w:ins w:id="3481" w:author="Craig Parker" w:date="2024-08-07T13:24:00Z">
        <w:r w:rsidR="00771827" w:rsidRPr="002E4822">
          <w:rPr>
            <w:rFonts w:ascii="Nunito" w:eastAsia="Nunito" w:hAnsi="Nunito" w:cs="Nunito"/>
            <w:b/>
            <w:bCs/>
            <w:i/>
            <w:iCs/>
            <w:color w:val="000000" w:themeColor="text1"/>
            <w:sz w:val="20"/>
            <w:lang w:val="en-ZA"/>
          </w:rPr>
          <w:t xml:space="preserve">low </w:t>
        </w:r>
      </w:ins>
      <w:r w:rsidR="00FA7310" w:rsidRPr="002E4822">
        <w:rPr>
          <w:rFonts w:ascii="Nunito" w:eastAsia="Nunito" w:hAnsi="Nunito" w:cs="Nunito"/>
          <w:b/>
          <w:bCs/>
          <w:i/>
          <w:iCs/>
          <w:color w:val="000000" w:themeColor="text1"/>
          <w:sz w:val="20"/>
          <w:lang w:val="en-ZA"/>
        </w:rPr>
        <w:t>d</w:t>
      </w:r>
      <w:ins w:id="3482" w:author="Craig Parker" w:date="2024-08-07T13:24:00Z">
        <w:r w:rsidR="00771827" w:rsidRPr="002E4822">
          <w:rPr>
            <w:rFonts w:ascii="Nunito" w:eastAsia="Nunito" w:hAnsi="Nunito" w:cs="Nunito"/>
            <w:b/>
            <w:bCs/>
            <w:i/>
            <w:iCs/>
            <w:color w:val="000000" w:themeColor="text1"/>
            <w:sz w:val="20"/>
            <w:lang w:val="en-ZA"/>
          </w:rPr>
          <w:t xml:space="preserve">iagram for HE²AT </w:t>
        </w:r>
      </w:ins>
      <w:proofErr w:type="spellStart"/>
      <w:r w:rsidR="00FA7310" w:rsidRPr="002E4822">
        <w:rPr>
          <w:rFonts w:ascii="Nunito" w:eastAsia="Nunito" w:hAnsi="Nunito" w:cs="Nunito"/>
          <w:b/>
          <w:bCs/>
          <w:i/>
          <w:iCs/>
          <w:color w:val="000000" w:themeColor="text1"/>
          <w:sz w:val="20"/>
          <w:lang w:val="en-ZA"/>
        </w:rPr>
        <w:t>c</w:t>
      </w:r>
      <w:ins w:id="3483" w:author="Craig Parker" w:date="2024-08-07T13:24:00Z">
        <w:r w:rsidR="00771827" w:rsidRPr="002E4822">
          <w:rPr>
            <w:rFonts w:ascii="Nunito" w:eastAsia="Nunito" w:hAnsi="Nunito" w:cs="Nunito"/>
            <w:b/>
            <w:bCs/>
            <w:i/>
            <w:iCs/>
            <w:color w:val="000000" w:themeColor="text1"/>
            <w:sz w:val="20"/>
            <w:lang w:val="en-ZA"/>
          </w:rPr>
          <w:t>enter</w:t>
        </w:r>
        <w:proofErr w:type="spellEnd"/>
        <w:r w:rsidR="00771827" w:rsidRPr="002E4822">
          <w:rPr>
            <w:rFonts w:ascii="Nunito" w:eastAsia="Nunito" w:hAnsi="Nunito" w:cs="Nunito"/>
            <w:b/>
            <w:bCs/>
            <w:i/>
            <w:iCs/>
            <w:color w:val="000000" w:themeColor="text1"/>
            <w:sz w:val="20"/>
            <w:lang w:val="en-ZA"/>
          </w:rPr>
          <w:t xml:space="preserve"> </w:t>
        </w:r>
      </w:ins>
      <w:r w:rsidR="00FA7310" w:rsidRPr="002E4822">
        <w:rPr>
          <w:rFonts w:ascii="Nunito" w:eastAsia="Nunito" w:hAnsi="Nunito" w:cs="Nunito"/>
          <w:b/>
          <w:bCs/>
          <w:i/>
          <w:iCs/>
          <w:color w:val="000000" w:themeColor="text1"/>
          <w:sz w:val="20"/>
          <w:lang w:val="en-ZA"/>
        </w:rPr>
        <w:t>d</w:t>
      </w:r>
      <w:ins w:id="3484" w:author="Craig Parker" w:date="2024-08-07T13:24:00Z">
        <w:r w:rsidR="00771827" w:rsidRPr="002E4822">
          <w:rPr>
            <w:rFonts w:ascii="Nunito" w:eastAsia="Nunito" w:hAnsi="Nunito" w:cs="Nunito"/>
            <w:b/>
            <w:bCs/>
            <w:i/>
            <w:iCs/>
            <w:color w:val="000000" w:themeColor="text1"/>
            <w:sz w:val="20"/>
            <w:lang w:val="en-ZA"/>
          </w:rPr>
          <w:t xml:space="preserve">ata </w:t>
        </w:r>
      </w:ins>
      <w:r w:rsidR="00FA7310" w:rsidRPr="002E4822">
        <w:rPr>
          <w:rFonts w:ascii="Nunito" w:eastAsia="Nunito" w:hAnsi="Nunito" w:cs="Nunito"/>
          <w:b/>
          <w:bCs/>
          <w:i/>
          <w:iCs/>
          <w:color w:val="000000" w:themeColor="text1"/>
          <w:sz w:val="20"/>
          <w:lang w:val="en-ZA"/>
        </w:rPr>
        <w:t>m</w:t>
      </w:r>
      <w:ins w:id="3485" w:author="Craig Parker" w:date="2024-08-07T13:24:00Z">
        <w:r w:rsidR="00771827" w:rsidRPr="002E4822">
          <w:rPr>
            <w:rFonts w:ascii="Nunito" w:eastAsia="Nunito" w:hAnsi="Nunito" w:cs="Nunito"/>
            <w:b/>
            <w:bCs/>
            <w:i/>
            <w:iCs/>
            <w:color w:val="000000" w:themeColor="text1"/>
            <w:sz w:val="20"/>
            <w:lang w:val="en-ZA"/>
          </w:rPr>
          <w:t xml:space="preserve">anagement </w:t>
        </w:r>
      </w:ins>
      <w:r w:rsidR="00FA7310" w:rsidRPr="002E4822">
        <w:rPr>
          <w:rFonts w:ascii="Nunito" w:eastAsia="Nunito" w:hAnsi="Nunito" w:cs="Nunito"/>
          <w:b/>
          <w:bCs/>
          <w:i/>
          <w:iCs/>
          <w:color w:val="000000" w:themeColor="text1"/>
          <w:sz w:val="20"/>
          <w:lang w:val="en-ZA"/>
        </w:rPr>
        <w:t>w</w:t>
      </w:r>
      <w:ins w:id="3486" w:author="Craig Parker" w:date="2024-08-07T13:24:00Z">
        <w:r w:rsidR="00771827" w:rsidRPr="002E4822">
          <w:rPr>
            <w:rFonts w:ascii="Nunito" w:eastAsia="Nunito" w:hAnsi="Nunito" w:cs="Nunito"/>
            <w:b/>
            <w:bCs/>
            <w:i/>
            <w:iCs/>
            <w:color w:val="000000" w:themeColor="text1"/>
            <w:sz w:val="20"/>
            <w:lang w:val="en-ZA"/>
          </w:rPr>
          <w:t>orkflow</w:t>
        </w:r>
      </w:ins>
    </w:p>
    <w:p w14:paraId="000000AA" w14:textId="2959E83D" w:rsidR="007813F4" w:rsidRPr="009F0949" w:rsidDel="00771827" w:rsidRDefault="00771827">
      <w:pPr>
        <w:spacing w:before="240" w:after="240"/>
        <w:rPr>
          <w:del w:id="3487" w:author="Craig Parker" w:date="2024-08-07T13:25:00Z"/>
          <w:rFonts w:ascii="Nunito" w:eastAsia="Nunito" w:hAnsi="Nunito" w:cs="Nunito"/>
          <w:color w:val="000000" w:themeColor="text1"/>
          <w:sz w:val="20"/>
          <w:rPrChange w:id="3488" w:author="Craig Parker" w:date="2024-08-14T18:45:00Z" w16du:dateUtc="2024-08-14T16:45:00Z">
            <w:rPr>
              <w:del w:id="3489" w:author="Craig Parker" w:date="2024-08-07T13:25:00Z"/>
              <w:rFonts w:ascii="Nunito" w:eastAsia="Nunito" w:hAnsi="Nunito" w:cs="Nunito"/>
            </w:rPr>
          </w:rPrChange>
        </w:rPr>
      </w:pPr>
      <w:commentRangeStart w:id="3490"/>
      <w:ins w:id="3491" w:author="Craig Parker" w:date="2024-08-07T13:24:00Z">
        <w:r w:rsidRPr="009F0949">
          <w:rPr>
            <w:rFonts w:ascii="Nunito" w:eastAsia="Nunito" w:hAnsi="Nunito" w:cs="Nunito"/>
            <w:color w:val="000000" w:themeColor="text1"/>
            <w:sz w:val="20"/>
            <w:lang w:val="en-ZA"/>
            <w:rPrChange w:id="3492" w:author="Craig Parker" w:date="2024-08-14T18:45:00Z" w16du:dateUtc="2024-08-14T16:45:00Z">
              <w:rPr>
                <w:rFonts w:ascii="Nunito" w:eastAsia="Nunito" w:hAnsi="Nunito" w:cs="Nunito"/>
                <w:i/>
                <w:iCs/>
                <w:color w:val="000000" w:themeColor="text1"/>
                <w:sz w:val="20"/>
                <w:lang w:val="en-ZA"/>
              </w:rPr>
            </w:rPrChange>
          </w:rPr>
          <w:t>This</w:t>
        </w:r>
      </w:ins>
      <w:commentRangeEnd w:id="3490"/>
      <w:r w:rsidR="00335EE1" w:rsidRPr="009F0949">
        <w:rPr>
          <w:rStyle w:val="CommentReference"/>
        </w:rPr>
        <w:commentReference w:id="3490"/>
      </w:r>
      <w:ins w:id="3493" w:author="Craig Parker" w:date="2024-08-07T13:24:00Z">
        <w:r w:rsidRPr="009F0949">
          <w:rPr>
            <w:rFonts w:ascii="Nunito" w:eastAsia="Nunito" w:hAnsi="Nunito" w:cs="Nunito"/>
            <w:color w:val="000000" w:themeColor="text1"/>
            <w:sz w:val="20"/>
            <w:lang w:val="en-ZA"/>
            <w:rPrChange w:id="3494" w:author="Craig Parker" w:date="2024-08-14T18:45:00Z" w16du:dateUtc="2024-08-14T16:45:00Z">
              <w:rPr>
                <w:rFonts w:ascii="Nunito" w:eastAsia="Nunito" w:hAnsi="Nunito" w:cs="Nunito"/>
                <w:i/>
                <w:iCs/>
                <w:color w:val="000000" w:themeColor="text1"/>
                <w:sz w:val="20"/>
                <w:lang w:val="en-ZA"/>
              </w:rPr>
            </w:rPrChange>
          </w:rPr>
          <w:t xml:space="preserve"> data flow diagram illustrates the </w:t>
        </w:r>
        <w:del w:id="3495" w:author="Matthew Chersich" w:date="2024-08-13T22:37:00Z">
          <w:r w:rsidRPr="009F0949" w:rsidDel="00335EE1">
            <w:rPr>
              <w:rFonts w:ascii="Nunito" w:eastAsia="Nunito" w:hAnsi="Nunito" w:cs="Nunito"/>
              <w:color w:val="000000" w:themeColor="text1"/>
              <w:sz w:val="20"/>
              <w:lang w:val="en-ZA"/>
              <w:rPrChange w:id="3496" w:author="Craig Parker" w:date="2024-08-14T18:45:00Z" w16du:dateUtc="2024-08-14T16:45:00Z">
                <w:rPr>
                  <w:rFonts w:ascii="Nunito" w:eastAsia="Nunito" w:hAnsi="Nunito" w:cs="Nunito"/>
                  <w:i/>
                  <w:iCs/>
                  <w:color w:val="000000" w:themeColor="text1"/>
                  <w:sz w:val="20"/>
                  <w:lang w:val="en-ZA"/>
                </w:rPr>
              </w:rPrChange>
            </w:rPr>
            <w:delText>comprehensive</w:delText>
          </w:r>
        </w:del>
      </w:ins>
      <w:ins w:id="3497" w:author="Matthew Chersich" w:date="2024-08-13T22:37:00Z">
        <w:r w:rsidR="00335EE1" w:rsidRPr="009F0949">
          <w:rPr>
            <w:rFonts w:ascii="Nunito" w:eastAsia="Nunito" w:hAnsi="Nunito" w:cs="Nunito"/>
            <w:color w:val="000000" w:themeColor="text1"/>
            <w:sz w:val="20"/>
            <w:lang w:val="en-ZA"/>
            <w:rPrChange w:id="3498" w:author="Craig Parker" w:date="2024-08-14T18:45:00Z" w16du:dateUtc="2024-08-14T16:45:00Z">
              <w:rPr>
                <w:rFonts w:ascii="Nunito" w:eastAsia="Nunito" w:hAnsi="Nunito" w:cs="Nunito"/>
                <w:i/>
                <w:iCs/>
                <w:color w:val="000000" w:themeColor="text1"/>
                <w:sz w:val="20"/>
                <w:lang w:val="en-ZA"/>
              </w:rPr>
            </w:rPrChange>
          </w:rPr>
          <w:t>full</w:t>
        </w:r>
      </w:ins>
      <w:ins w:id="3499" w:author="Craig Parker" w:date="2024-08-07T13:24:00Z">
        <w:r w:rsidRPr="009F0949">
          <w:rPr>
            <w:rFonts w:ascii="Nunito" w:eastAsia="Nunito" w:hAnsi="Nunito" w:cs="Nunito"/>
            <w:color w:val="000000" w:themeColor="text1"/>
            <w:sz w:val="20"/>
            <w:lang w:val="en-ZA"/>
            <w:rPrChange w:id="3500" w:author="Craig Parker" w:date="2024-08-14T18:45:00Z" w16du:dateUtc="2024-08-14T16:45:00Z">
              <w:rPr>
                <w:rFonts w:ascii="Nunito" w:eastAsia="Nunito" w:hAnsi="Nunito" w:cs="Nunito"/>
                <w:i/>
                <w:iCs/>
                <w:color w:val="000000" w:themeColor="text1"/>
                <w:sz w:val="20"/>
                <w:lang w:val="en-ZA"/>
              </w:rPr>
            </w:rPrChange>
          </w:rPr>
          <w:t xml:space="preserve"> </w:t>
        </w:r>
      </w:ins>
      <w:ins w:id="3501" w:author="Craig Parker" w:date="2024-08-07T13:25:00Z">
        <w:r w:rsidRPr="009F0949">
          <w:rPr>
            <w:rFonts w:ascii="Nunito" w:eastAsia="Nunito" w:hAnsi="Nunito" w:cs="Nunito"/>
            <w:color w:val="000000" w:themeColor="text1"/>
            <w:sz w:val="20"/>
            <w:lang w:val="en-ZA"/>
            <w:rPrChange w:id="3502" w:author="Craig Parker" w:date="2024-08-14T18:45:00Z" w16du:dateUtc="2024-08-14T16:45:00Z">
              <w:rPr>
                <w:rFonts w:ascii="Nunito" w:eastAsia="Nunito" w:hAnsi="Nunito" w:cs="Nunito"/>
                <w:i/>
                <w:iCs/>
                <w:color w:val="000000" w:themeColor="text1"/>
                <w:sz w:val="20"/>
                <w:lang w:val="en-ZA"/>
              </w:rPr>
            </w:rPrChange>
          </w:rPr>
          <w:t>data management workflow</w:t>
        </w:r>
      </w:ins>
      <w:ins w:id="3503" w:author="Craig Parker" w:date="2024-08-07T13:24:00Z">
        <w:del w:id="3504" w:author="Matthew Chersich" w:date="2024-08-13T22:37:00Z">
          <w:r w:rsidRPr="009F0949" w:rsidDel="00335EE1">
            <w:rPr>
              <w:rFonts w:ascii="Nunito" w:eastAsia="Nunito" w:hAnsi="Nunito" w:cs="Nunito"/>
              <w:color w:val="000000" w:themeColor="text1"/>
              <w:sz w:val="20"/>
              <w:lang w:val="en-ZA"/>
              <w:rPrChange w:id="3505" w:author="Craig Parker" w:date="2024-08-14T18:45:00Z" w16du:dateUtc="2024-08-14T16:45:00Z">
                <w:rPr>
                  <w:rFonts w:ascii="Nunito" w:eastAsia="Nunito" w:hAnsi="Nunito" w:cs="Nunito"/>
                  <w:i/>
                  <w:iCs/>
                  <w:color w:val="000000" w:themeColor="text1"/>
                  <w:sz w:val="20"/>
                  <w:lang w:val="en-ZA"/>
                </w:rPr>
              </w:rPrChange>
            </w:rPr>
            <w:delText xml:space="preserve"> of data management</w:delText>
          </w:r>
        </w:del>
        <w:r w:rsidRPr="009F0949">
          <w:rPr>
            <w:rFonts w:ascii="Nunito" w:eastAsia="Nunito" w:hAnsi="Nunito" w:cs="Nunito"/>
            <w:color w:val="000000" w:themeColor="text1"/>
            <w:sz w:val="20"/>
            <w:lang w:val="en-ZA"/>
            <w:rPrChange w:id="3506" w:author="Craig Parker" w:date="2024-08-14T18:45:00Z" w16du:dateUtc="2024-08-14T16:45:00Z">
              <w:rPr>
                <w:rFonts w:ascii="Nunito" w:eastAsia="Nunito" w:hAnsi="Nunito" w:cs="Nunito"/>
                <w:i/>
                <w:iCs/>
                <w:color w:val="000000" w:themeColor="text1"/>
                <w:sz w:val="20"/>
                <w:lang w:val="en-ZA"/>
              </w:rPr>
            </w:rPrChange>
          </w:rPr>
          <w:t xml:space="preserve"> within the HE²AT </w:t>
        </w:r>
        <w:proofErr w:type="spellStart"/>
        <w:r w:rsidRPr="009F0949">
          <w:rPr>
            <w:rFonts w:ascii="Nunito" w:eastAsia="Nunito" w:hAnsi="Nunito" w:cs="Nunito"/>
            <w:color w:val="000000" w:themeColor="text1"/>
            <w:sz w:val="20"/>
            <w:lang w:val="en-ZA"/>
            <w:rPrChange w:id="3507" w:author="Craig Parker" w:date="2024-08-14T18:45:00Z" w16du:dateUtc="2024-08-14T16:45:00Z">
              <w:rPr>
                <w:rFonts w:ascii="Nunito" w:eastAsia="Nunito" w:hAnsi="Nunito" w:cs="Nunito"/>
                <w:i/>
                <w:iCs/>
                <w:color w:val="000000" w:themeColor="text1"/>
                <w:sz w:val="20"/>
                <w:lang w:val="en-ZA"/>
              </w:rPr>
            </w:rPrChange>
          </w:rPr>
          <w:t>Center</w:t>
        </w:r>
        <w:proofErr w:type="spellEnd"/>
        <w:r w:rsidRPr="009F0949">
          <w:rPr>
            <w:rFonts w:ascii="Nunito" w:eastAsia="Nunito" w:hAnsi="Nunito" w:cs="Nunito"/>
            <w:color w:val="000000" w:themeColor="text1"/>
            <w:sz w:val="20"/>
            <w:lang w:val="en-ZA"/>
            <w:rPrChange w:id="3508" w:author="Craig Parker" w:date="2024-08-14T18:45:00Z" w16du:dateUtc="2024-08-14T16:45:00Z">
              <w:rPr>
                <w:rFonts w:ascii="Nunito" w:eastAsia="Nunito" w:hAnsi="Nunito" w:cs="Nunito"/>
                <w:i/>
                <w:iCs/>
                <w:color w:val="000000" w:themeColor="text1"/>
                <w:sz w:val="20"/>
                <w:lang w:val="en-ZA"/>
              </w:rPr>
            </w:rPrChange>
          </w:rPr>
          <w:t xml:space="preserve">. It </w:t>
        </w:r>
      </w:ins>
      <w:ins w:id="3509" w:author="Matthew Chersich" w:date="2024-08-13T22:37:00Z">
        <w:r w:rsidR="00335EE1" w:rsidRPr="009F0949">
          <w:rPr>
            <w:rFonts w:ascii="Nunito" w:eastAsia="Nunito" w:hAnsi="Nunito" w:cs="Nunito"/>
            <w:color w:val="000000" w:themeColor="text1"/>
            <w:sz w:val="20"/>
            <w:lang w:val="en-ZA"/>
            <w:rPrChange w:id="3510" w:author="Craig Parker" w:date="2024-08-14T18:45:00Z" w16du:dateUtc="2024-08-14T16:45:00Z">
              <w:rPr>
                <w:rFonts w:ascii="Nunito" w:eastAsia="Nunito" w:hAnsi="Nunito" w:cs="Nunito"/>
                <w:i/>
                <w:iCs/>
                <w:color w:val="000000" w:themeColor="text1"/>
                <w:sz w:val="20"/>
                <w:lang w:val="en-ZA"/>
              </w:rPr>
            </w:rPrChange>
          </w:rPr>
          <w:t>encompasses</w:t>
        </w:r>
      </w:ins>
      <w:ins w:id="3511" w:author="Craig Parker" w:date="2024-08-07T13:24:00Z">
        <w:del w:id="3512" w:author="Matthew Chersich" w:date="2024-08-13T22:37:00Z">
          <w:r w:rsidRPr="009F0949" w:rsidDel="00335EE1">
            <w:rPr>
              <w:rFonts w:ascii="Nunito" w:eastAsia="Nunito" w:hAnsi="Nunito" w:cs="Nunito"/>
              <w:color w:val="000000" w:themeColor="text1"/>
              <w:sz w:val="20"/>
              <w:lang w:val="en-ZA"/>
              <w:rPrChange w:id="3513" w:author="Craig Parker" w:date="2024-08-14T18:45:00Z" w16du:dateUtc="2024-08-14T16:45:00Z">
                <w:rPr>
                  <w:rFonts w:ascii="Nunito" w:eastAsia="Nunito" w:hAnsi="Nunito" w:cs="Nunito"/>
                  <w:i/>
                  <w:iCs/>
                  <w:color w:val="000000" w:themeColor="text1"/>
                  <w:sz w:val="20"/>
                  <w:lang w:val="en-ZA"/>
                </w:rPr>
              </w:rPrChange>
            </w:rPr>
            <w:delText>includes</w:delText>
          </w:r>
        </w:del>
      </w:ins>
      <w:ins w:id="3514" w:author="Matthew Chersich" w:date="2024-08-13T22:37:00Z">
        <w:r w:rsidR="00335EE1" w:rsidRPr="009F0949">
          <w:rPr>
            <w:rFonts w:ascii="Nunito" w:eastAsia="Nunito" w:hAnsi="Nunito" w:cs="Nunito"/>
            <w:color w:val="000000" w:themeColor="text1"/>
            <w:sz w:val="20"/>
            <w:lang w:val="en-ZA"/>
            <w:rPrChange w:id="3515" w:author="Craig Parker" w:date="2024-08-14T18:45:00Z" w16du:dateUtc="2024-08-14T16:45:00Z">
              <w:rPr>
                <w:rFonts w:ascii="Nunito" w:eastAsia="Nunito" w:hAnsi="Nunito" w:cs="Nunito"/>
                <w:i/>
                <w:iCs/>
                <w:color w:val="000000" w:themeColor="text1"/>
                <w:sz w:val="20"/>
                <w:lang w:val="en-ZA"/>
              </w:rPr>
            </w:rPrChange>
          </w:rPr>
          <w:t xml:space="preserve"> the</w:t>
        </w:r>
      </w:ins>
      <w:ins w:id="3516" w:author="Craig Parker" w:date="2024-08-07T13:24:00Z">
        <w:r w:rsidRPr="009F0949">
          <w:rPr>
            <w:rFonts w:ascii="Nunito" w:eastAsia="Nunito" w:hAnsi="Nunito" w:cs="Nunito"/>
            <w:color w:val="000000" w:themeColor="text1"/>
            <w:sz w:val="20"/>
            <w:lang w:val="en-ZA"/>
            <w:rPrChange w:id="3517" w:author="Craig Parker" w:date="2024-08-14T18:45:00Z" w16du:dateUtc="2024-08-14T16:45:00Z">
              <w:rPr>
                <w:rFonts w:ascii="Nunito" w:eastAsia="Nunito" w:hAnsi="Nunito" w:cs="Nunito"/>
                <w:i/>
                <w:iCs/>
                <w:color w:val="000000" w:themeColor="text1"/>
                <w:sz w:val="20"/>
                <w:lang w:val="en-ZA"/>
              </w:rPr>
            </w:rPrChange>
          </w:rPr>
          <w:t xml:space="preserve"> stages from data </w:t>
        </w:r>
        <w:del w:id="3518" w:author="Matthew Chersich" w:date="2024-08-13T22:37:00Z">
          <w:r w:rsidRPr="009F0949" w:rsidDel="00335EE1">
            <w:rPr>
              <w:rFonts w:ascii="Nunito" w:eastAsia="Nunito" w:hAnsi="Nunito" w:cs="Nunito"/>
              <w:color w:val="000000" w:themeColor="text1"/>
              <w:sz w:val="20"/>
              <w:lang w:val="en-ZA"/>
              <w:rPrChange w:id="3519" w:author="Craig Parker" w:date="2024-08-14T18:45:00Z" w16du:dateUtc="2024-08-14T16:45:00Z">
                <w:rPr>
                  <w:rFonts w:ascii="Nunito" w:eastAsia="Nunito" w:hAnsi="Nunito" w:cs="Nunito"/>
                  <w:i/>
                  <w:iCs/>
                  <w:color w:val="000000" w:themeColor="text1"/>
                  <w:sz w:val="20"/>
                  <w:lang w:val="en-ZA"/>
                </w:rPr>
              </w:rPrChange>
            </w:rPr>
            <w:delText>collection</w:delText>
          </w:r>
        </w:del>
      </w:ins>
      <w:ins w:id="3520" w:author="Matthew Chersich" w:date="2024-08-13T22:37:00Z">
        <w:r w:rsidR="00335EE1" w:rsidRPr="009F0949">
          <w:rPr>
            <w:rFonts w:ascii="Nunito" w:eastAsia="Nunito" w:hAnsi="Nunito" w:cs="Nunito"/>
            <w:color w:val="000000" w:themeColor="text1"/>
            <w:sz w:val="20"/>
            <w:lang w:val="en-ZA"/>
            <w:rPrChange w:id="3521" w:author="Craig Parker" w:date="2024-08-14T18:45:00Z" w16du:dateUtc="2024-08-14T16:45:00Z">
              <w:rPr>
                <w:rFonts w:ascii="Nunito" w:eastAsia="Nunito" w:hAnsi="Nunito" w:cs="Nunito"/>
                <w:i/>
                <w:iCs/>
                <w:color w:val="000000" w:themeColor="text1"/>
                <w:sz w:val="20"/>
                <w:lang w:val="en-ZA"/>
              </w:rPr>
            </w:rPrChange>
          </w:rPr>
          <w:t>acquisition</w:t>
        </w:r>
        <w:del w:id="3522" w:author="Craig Parker" w:date="2024-08-14T18:45:00Z" w16du:dateUtc="2024-08-14T16:45:00Z">
          <w:r w:rsidR="00335EE1" w:rsidRPr="009F0949" w:rsidDel="009F0949">
            <w:rPr>
              <w:rFonts w:ascii="Nunito" w:eastAsia="Nunito" w:hAnsi="Nunito" w:cs="Nunito"/>
              <w:color w:val="000000" w:themeColor="text1"/>
              <w:sz w:val="20"/>
              <w:lang w:val="en-ZA"/>
              <w:rPrChange w:id="3523" w:author="Craig Parker" w:date="2024-08-14T18:45:00Z" w16du:dateUtc="2024-08-14T16:45:00Z">
                <w:rPr>
                  <w:rFonts w:ascii="Nunito" w:eastAsia="Nunito" w:hAnsi="Nunito" w:cs="Nunito"/>
                  <w:i/>
                  <w:iCs/>
                  <w:color w:val="000000" w:themeColor="text1"/>
                  <w:sz w:val="20"/>
                  <w:lang w:val="en-ZA"/>
                </w:rPr>
              </w:rPrChange>
            </w:rPr>
            <w:delText>,to ;</w:delText>
          </w:r>
        </w:del>
      </w:ins>
      <w:ins w:id="3524" w:author="Matthew Chersich" w:date="2024-08-13T22:38:00Z">
        <w:del w:id="3525" w:author="Craig Parker" w:date="2024-08-14T18:45:00Z" w16du:dateUtc="2024-08-14T16:45:00Z">
          <w:r w:rsidR="00335EE1" w:rsidRPr="009F0949" w:rsidDel="009F0949">
            <w:rPr>
              <w:rFonts w:ascii="Nunito" w:eastAsia="Nunito" w:hAnsi="Nunito" w:cs="Nunito"/>
              <w:color w:val="000000" w:themeColor="text1"/>
              <w:sz w:val="20"/>
              <w:lang w:val="en-ZA"/>
              <w:rPrChange w:id="3526" w:author="Craig Parker" w:date="2024-08-14T18:45:00Z" w16du:dateUtc="2024-08-14T16:45:00Z">
                <w:rPr>
                  <w:rFonts w:ascii="Nunito" w:eastAsia="Nunito" w:hAnsi="Nunito" w:cs="Nunito"/>
                  <w:i/>
                  <w:iCs/>
                  <w:color w:val="000000" w:themeColor="text1"/>
                  <w:sz w:val="20"/>
                  <w:lang w:val="en-ZA"/>
                </w:rPr>
              </w:rPrChange>
            </w:rPr>
            <w:delText>conducted ;;;</w:delText>
          </w:r>
        </w:del>
      </w:ins>
      <w:ins w:id="3527" w:author="Craig Parker" w:date="2024-08-14T18:45:00Z" w16du:dateUtc="2024-08-14T16:45:00Z">
        <w:r w:rsidR="009F0949">
          <w:rPr>
            <w:rFonts w:ascii="Nunito" w:eastAsia="Nunito" w:hAnsi="Nunito" w:cs="Nunito"/>
            <w:color w:val="000000" w:themeColor="text1"/>
            <w:sz w:val="20"/>
            <w:lang w:val="en-ZA"/>
          </w:rPr>
          <w:t xml:space="preserve"> to data sharing and compliance. The diagram details the roles of data providers, the initial steps conducted by CSAG/UCT, data harmonisation, storage and indexing, integration and analysis, data access levels,</w:t>
        </w:r>
      </w:ins>
      <w:ins w:id="3528" w:author="Craig Parker" w:date="2024-08-07T13:24:00Z">
        <w:del w:id="3529" w:author="Matthew Chersich" w:date="2024-08-13T22:38:00Z">
          <w:r w:rsidRPr="009F0949" w:rsidDel="00335EE1">
            <w:rPr>
              <w:rFonts w:ascii="Nunito" w:eastAsia="Nunito" w:hAnsi="Nunito" w:cs="Nunito"/>
              <w:color w:val="000000" w:themeColor="text1"/>
              <w:sz w:val="20"/>
              <w:lang w:val="en-ZA"/>
              <w:rPrChange w:id="3530" w:author="Craig Parker" w:date="2024-08-14T18:45:00Z" w16du:dateUtc="2024-08-14T16:45:00Z">
                <w:rPr>
                  <w:rFonts w:ascii="Nunito" w:eastAsia="Nunito" w:hAnsi="Nunito" w:cs="Nunito"/>
                  <w:i/>
                  <w:iCs/>
                  <w:color w:val="000000" w:themeColor="text1"/>
                  <w:sz w:val="20"/>
                  <w:lang w:val="en-ZA"/>
                </w:rPr>
              </w:rPrChange>
            </w:rPr>
            <w:delText>,</w:delText>
          </w:r>
        </w:del>
        <w:r w:rsidRPr="009F0949">
          <w:rPr>
            <w:rFonts w:ascii="Nunito" w:eastAsia="Nunito" w:hAnsi="Nunito" w:cs="Nunito"/>
            <w:color w:val="000000" w:themeColor="text1"/>
            <w:sz w:val="20"/>
            <w:lang w:val="en-ZA"/>
            <w:rPrChange w:id="3531" w:author="Craig Parker" w:date="2024-08-14T18:45:00Z" w16du:dateUtc="2024-08-14T16:45:00Z">
              <w:rPr>
                <w:rFonts w:ascii="Nunito" w:eastAsia="Nunito" w:hAnsi="Nunito" w:cs="Nunito"/>
                <w:i/>
                <w:iCs/>
                <w:color w:val="000000" w:themeColor="text1"/>
                <w:sz w:val="20"/>
                <w:lang w:val="en-ZA"/>
              </w:rPr>
            </w:rPrChange>
          </w:rPr>
          <w:t xml:space="preserve"> and ongoing monitoring for compliance.</w:t>
        </w:r>
      </w:ins>
      <w:del w:id="3532" w:author="Craig Parker" w:date="2024-08-07T13:25:00Z">
        <w:r w:rsidR="0E3CF60B" w:rsidRPr="009F0949" w:rsidDel="00771827">
          <w:rPr>
            <w:rFonts w:ascii="Nunito" w:eastAsia="Nunito" w:hAnsi="Nunito" w:cs="Nunito"/>
            <w:color w:val="000000" w:themeColor="text1"/>
            <w:sz w:val="20"/>
            <w:rPrChange w:id="3533" w:author="Craig Parker" w:date="2024-08-14T18:45:00Z" w16du:dateUtc="2024-08-14T16:45:00Z">
              <w:rPr>
                <w:rFonts w:ascii="Nunito" w:eastAsia="Nunito" w:hAnsi="Nunito" w:cs="Nunito"/>
                <w:i/>
                <w:iCs/>
              </w:rPr>
            </w:rPrChange>
          </w:rPr>
          <w:delText xml:space="preserve">Figure 1: Data flow diagram indicating data providers, data sharing agreements and ethics approval, data </w:delText>
        </w:r>
      </w:del>
      <w:del w:id="3534" w:author="Craig Parker" w:date="2024-07-09T11:25:00Z">
        <w:r w:rsidR="009511AE" w:rsidRPr="009F0949" w:rsidDel="0E3CF60B">
          <w:rPr>
            <w:rFonts w:ascii="Nunito" w:eastAsia="Nunito" w:hAnsi="Nunito" w:cs="Nunito"/>
            <w:color w:val="000000" w:themeColor="text1"/>
            <w:sz w:val="20"/>
            <w:rPrChange w:id="3535" w:author="Craig Parker" w:date="2024-08-14T18:45:00Z" w16du:dateUtc="2024-08-14T16:45:00Z">
              <w:rPr>
                <w:rFonts w:ascii="Nunito" w:eastAsia="Nunito" w:hAnsi="Nunito" w:cs="Nunito"/>
                <w:i/>
                <w:iCs/>
              </w:rPr>
            </w:rPrChange>
          </w:rPr>
          <w:delText xml:space="preserve">harmonization </w:delText>
        </w:r>
      </w:del>
      <w:del w:id="3536" w:author="Craig Parker" w:date="2024-08-07T13:25:00Z">
        <w:r w:rsidR="0E3CF60B" w:rsidRPr="009F0949" w:rsidDel="00771827">
          <w:rPr>
            <w:rFonts w:ascii="Nunito" w:eastAsia="Nunito" w:hAnsi="Nunito" w:cs="Nunito"/>
            <w:color w:val="000000" w:themeColor="text1"/>
            <w:sz w:val="20"/>
            <w:rPrChange w:id="3537" w:author="Craig Parker" w:date="2024-08-14T18:45:00Z" w16du:dateUtc="2024-08-14T16:45:00Z">
              <w:rPr>
                <w:rFonts w:ascii="Nunito" w:eastAsia="Nunito" w:hAnsi="Nunito" w:cs="Nunito"/>
                <w:i/>
                <w:iCs/>
              </w:rPr>
            </w:rPrChange>
          </w:rPr>
          <w:delText xml:space="preserve">steps (aligning with </w:delText>
        </w:r>
      </w:del>
      <w:del w:id="3538" w:author="Craig Parker" w:date="2024-07-09T11:25:00Z">
        <w:r w:rsidR="009511AE" w:rsidRPr="009F0949" w:rsidDel="0E3CF60B">
          <w:rPr>
            <w:rFonts w:ascii="Nunito" w:eastAsia="Nunito" w:hAnsi="Nunito" w:cs="Nunito"/>
            <w:color w:val="000000" w:themeColor="text1"/>
            <w:sz w:val="20"/>
            <w:rPrChange w:id="3539" w:author="Craig Parker" w:date="2024-08-14T18:45:00Z" w16du:dateUtc="2024-08-14T16:45:00Z">
              <w:rPr>
                <w:rFonts w:ascii="Nunito" w:eastAsia="Nunito" w:hAnsi="Nunito" w:cs="Nunito"/>
                <w:i/>
                <w:iCs/>
              </w:rPr>
            </w:rPrChange>
          </w:rPr>
          <w:delText xml:space="preserve">common </w:delText>
        </w:r>
      </w:del>
      <w:del w:id="3540" w:author="Craig Parker" w:date="2024-08-07T13:25:00Z">
        <w:r w:rsidR="0E3CF60B" w:rsidRPr="009F0949" w:rsidDel="00771827">
          <w:rPr>
            <w:rFonts w:ascii="Nunito" w:eastAsia="Nunito" w:hAnsi="Nunito" w:cs="Nunito"/>
            <w:color w:val="000000" w:themeColor="text1"/>
            <w:sz w:val="20"/>
            <w:rPrChange w:id="3541" w:author="Craig Parker" w:date="2024-08-14T18:45:00Z" w16du:dateUtc="2024-08-14T16:45:00Z">
              <w:rPr>
                <w:rFonts w:ascii="Nunito" w:eastAsia="Nunito" w:hAnsi="Nunito" w:cs="Nunito"/>
                <w:i/>
                <w:iCs/>
              </w:rPr>
            </w:rPrChange>
          </w:rPr>
          <w:delText xml:space="preserve">formats, meta-data etc.), integration, analysis through Jupyter Hub by partners/researchers </w:delText>
        </w:r>
        <w:r w:rsidR="0E3CF60B" w:rsidRPr="009F0949" w:rsidDel="00771827">
          <w:rPr>
            <w:rFonts w:ascii="Nunito" w:eastAsia="Nunito" w:hAnsi="Nunito" w:cs="Nunito"/>
            <w:color w:val="000000" w:themeColor="text1"/>
            <w:sz w:val="20"/>
            <w:rPrChange w:id="3542" w:author="Craig Parker" w:date="2024-08-14T18:45:00Z" w16du:dateUtc="2024-08-14T16:45:00Z">
              <w:rPr>
                <w:rFonts w:ascii="Nunito" w:eastAsia="Nunito" w:hAnsi="Nunito" w:cs="Nunito"/>
                <w:i/>
                <w:iCs/>
                <w:color w:val="FF0000"/>
              </w:rPr>
            </w:rPrChange>
          </w:rPr>
          <w:delText>(Diagram needs to be updated – for example IBM PAIRS system - changed</w:delText>
        </w:r>
      </w:del>
    </w:p>
    <w:p w14:paraId="000000AB" w14:textId="77777777" w:rsidR="007813F4" w:rsidRPr="002E4822" w:rsidRDefault="007813F4">
      <w:pPr>
        <w:spacing w:before="240" w:after="240"/>
        <w:rPr>
          <w:rFonts w:ascii="Nunito" w:eastAsia="Nunito" w:hAnsi="Nunito" w:cs="Nunito"/>
          <w:color w:val="000000" w:themeColor="text1"/>
          <w:sz w:val="20"/>
          <w:rPrChange w:id="3543" w:author="Craig Parker" w:date="2024-08-07T12:23:00Z">
            <w:rPr>
              <w:rFonts w:ascii="Nunito" w:eastAsia="Nunito" w:hAnsi="Nunito" w:cs="Nunito"/>
            </w:rPr>
          </w:rPrChange>
        </w:rPr>
        <w:pPrChange w:id="3544" w:author="Craig Parker" w:date="2024-08-07T13:25:00Z">
          <w:pPr/>
        </w:pPrChange>
      </w:pPr>
    </w:p>
    <w:p w14:paraId="6B032143" w14:textId="4F44B6B6" w:rsidR="0035702A" w:rsidRPr="00DB421E" w:rsidRDefault="00896612">
      <w:pPr>
        <w:pStyle w:val="Heading2"/>
        <w:rPr>
          <w:ins w:id="3545" w:author="Craig Parker" w:date="2024-07-09T11:22:00Z"/>
          <w:lang w:val="en-ZA"/>
        </w:rPr>
        <w:pPrChange w:id="3546" w:author="Craig Parker" w:date="2024-08-05T19:03:00Z">
          <w:pPr>
            <w:pStyle w:val="Heading2"/>
            <w:numPr>
              <w:numId w:val="15"/>
            </w:numPr>
            <w:ind w:left="720" w:hanging="360"/>
          </w:pPr>
        </w:pPrChange>
      </w:pPr>
      <w:bookmarkStart w:id="3547" w:name="_Toc172635207"/>
      <w:bookmarkStart w:id="3548" w:name="_Toc173777779"/>
      <w:bookmarkStart w:id="3549" w:name="_Toc174546624"/>
      <w:r>
        <w:rPr>
          <w:lang w:val="en-ZA"/>
        </w:rPr>
        <w:t xml:space="preserve">5.1. </w:t>
      </w:r>
      <w:ins w:id="3550" w:author="Craig Parker" w:date="2024-07-09T11:19:00Z">
        <w:r w:rsidR="52A8C99F" w:rsidRPr="00DB421E">
          <w:rPr>
            <w:lang w:val="en-ZA"/>
          </w:rPr>
          <w:t>Setting Up the Data Transfer Agreement</w:t>
        </w:r>
      </w:ins>
      <w:bookmarkEnd w:id="3547"/>
      <w:bookmarkEnd w:id="3548"/>
      <w:bookmarkEnd w:id="3549"/>
    </w:p>
    <w:p w14:paraId="0C640A63" w14:textId="77777777" w:rsidR="00265FDD" w:rsidRPr="002E4822" w:rsidRDefault="00265FDD" w:rsidP="00265FDD">
      <w:pPr>
        <w:rPr>
          <w:ins w:id="3551" w:author="Craig Parker" w:date="2024-07-09T11:22:00Z"/>
          <w:rFonts w:ascii="Nunito" w:eastAsia="Nunito" w:hAnsi="Nunito"/>
          <w:color w:val="000000" w:themeColor="text1"/>
          <w:sz w:val="20"/>
          <w:lang w:val="en-ZA"/>
          <w:rPrChange w:id="3552" w:author="Craig Parker" w:date="2024-08-07T12:23:00Z">
            <w:rPr>
              <w:ins w:id="3553" w:author="Craig Parker" w:date="2024-07-09T11:22:00Z"/>
              <w:rFonts w:eastAsia="Nunito"/>
              <w:lang w:val="en-ZA"/>
            </w:rPr>
          </w:rPrChange>
        </w:rPr>
      </w:pPr>
    </w:p>
    <w:p w14:paraId="108BEFFB" w14:textId="11CD5257" w:rsidR="00265FDD" w:rsidRPr="002E4822" w:rsidRDefault="0E3CF60B" w:rsidP="00265FDD">
      <w:pPr>
        <w:rPr>
          <w:ins w:id="3554" w:author="Craig Parker" w:date="2024-07-23T13:51:00Z"/>
          <w:rFonts w:ascii="Nunito" w:eastAsia="Nunito" w:hAnsi="Nunito"/>
          <w:color w:val="000000" w:themeColor="text1"/>
          <w:sz w:val="20"/>
          <w:lang w:val="en-ZA"/>
          <w:rPrChange w:id="3555" w:author="Craig Parker" w:date="2024-08-07T12:23:00Z">
            <w:rPr>
              <w:ins w:id="3556" w:author="Craig Parker" w:date="2024-07-23T13:51:00Z"/>
              <w:rFonts w:ascii="Nunito" w:eastAsia="Nunito" w:hAnsi="Nunito"/>
              <w:lang w:val="en-ZA"/>
            </w:rPr>
          </w:rPrChange>
        </w:rPr>
      </w:pPr>
      <w:ins w:id="3557" w:author="Craig Parker" w:date="2024-07-09T11:23:00Z">
        <w:r w:rsidRPr="002E4822">
          <w:rPr>
            <w:rFonts w:ascii="Nunito" w:eastAsia="Nunito" w:hAnsi="Nunito"/>
            <w:color w:val="000000" w:themeColor="text1"/>
            <w:sz w:val="20"/>
            <w:lang w:val="en-ZA"/>
            <w:rPrChange w:id="3558" w:author="Craig Parker" w:date="2024-08-07T12:23:00Z">
              <w:rPr>
                <w:rFonts w:eastAsia="Nunito"/>
                <w:lang w:val="en-ZA"/>
              </w:rPr>
            </w:rPrChange>
          </w:rPr>
          <w:t xml:space="preserve">A Data Transfer Agreement (DTA) </w:t>
        </w:r>
      </w:ins>
      <w:r w:rsidR="00AC09F0" w:rsidRPr="002E4822">
        <w:rPr>
          <w:rFonts w:ascii="Nunito" w:eastAsia="Nunito" w:hAnsi="Nunito"/>
          <w:color w:val="000000" w:themeColor="text1"/>
          <w:sz w:val="20"/>
          <w:lang w:val="en-ZA"/>
        </w:rPr>
        <w:t>is a crucial step in the health data transfer process. It is a formal agreement between each health data provider and UCT or WITS Planetary Health Research, enabling the</w:t>
      </w:r>
      <w:ins w:id="3559" w:author="Craig Parker" w:date="2024-07-09T11:23:00Z">
        <w:r w:rsidRPr="002E4822">
          <w:rPr>
            <w:rFonts w:ascii="Nunito" w:eastAsia="Nunito" w:hAnsi="Nunito"/>
            <w:color w:val="000000" w:themeColor="text1"/>
            <w:sz w:val="20"/>
            <w:lang w:val="en-ZA"/>
            <w:rPrChange w:id="3560" w:author="Craig Parker" w:date="2024-08-07T12:23:00Z">
              <w:rPr>
                <w:rFonts w:eastAsia="Nunito"/>
                <w:lang w:val="en-ZA"/>
              </w:rPr>
            </w:rPrChange>
          </w:rPr>
          <w:t xml:space="preserve"> transfer, processing, analysis, and </w:t>
        </w:r>
        <w:del w:id="3561" w:author="Matthew Chersich" w:date="2024-08-13T22:38:00Z">
          <w:r w:rsidRPr="002E4822" w:rsidDel="00335EE1">
            <w:rPr>
              <w:rFonts w:ascii="Nunito" w:eastAsia="Nunito" w:hAnsi="Nunito"/>
              <w:color w:val="000000" w:themeColor="text1"/>
              <w:sz w:val="20"/>
              <w:lang w:val="en-ZA"/>
              <w:rPrChange w:id="3562" w:author="Craig Parker" w:date="2024-08-07T12:23:00Z">
                <w:rPr>
                  <w:rFonts w:eastAsia="Nunito"/>
                  <w:lang w:val="en-ZA"/>
                </w:rPr>
              </w:rPrChange>
            </w:rPr>
            <w:delText xml:space="preserve">potential </w:delText>
          </w:r>
        </w:del>
        <w:r w:rsidRPr="002E4822">
          <w:rPr>
            <w:rFonts w:ascii="Nunito" w:eastAsia="Nunito" w:hAnsi="Nunito"/>
            <w:color w:val="000000" w:themeColor="text1"/>
            <w:sz w:val="20"/>
            <w:lang w:val="en-ZA"/>
            <w:rPrChange w:id="3563" w:author="Craig Parker" w:date="2024-08-07T12:23:00Z">
              <w:rPr>
                <w:rFonts w:eastAsia="Nunito"/>
                <w:lang w:val="en-ZA"/>
              </w:rPr>
            </w:rPrChange>
          </w:rPr>
          <w:t>publishing</w:t>
        </w:r>
      </w:ins>
      <w:ins w:id="3564" w:author="Matthew Chersich" w:date="2024-08-04T17:14:00Z">
        <w:r w:rsidRPr="002E4822">
          <w:rPr>
            <w:rFonts w:ascii="Nunito" w:eastAsia="Nunito" w:hAnsi="Nunito"/>
            <w:color w:val="000000" w:themeColor="text1"/>
            <w:sz w:val="20"/>
            <w:lang w:val="en-ZA"/>
            <w:rPrChange w:id="3565" w:author="Craig Parker" w:date="2024-08-07T12:23:00Z">
              <w:rPr>
                <w:rFonts w:ascii="Nunito" w:eastAsia="Nunito" w:hAnsi="Nunito"/>
                <w:lang w:val="en-ZA"/>
              </w:rPr>
            </w:rPrChange>
          </w:rPr>
          <w:t xml:space="preserve"> of research findings</w:t>
        </w:r>
      </w:ins>
      <w:ins w:id="3566" w:author="Craig Parker" w:date="2024-07-09T11:23:00Z">
        <w:r w:rsidRPr="002E4822">
          <w:rPr>
            <w:rFonts w:ascii="Nunito" w:eastAsia="Nunito" w:hAnsi="Nunito"/>
            <w:color w:val="000000" w:themeColor="text1"/>
            <w:sz w:val="20"/>
            <w:lang w:val="en-ZA"/>
            <w:rPrChange w:id="3567" w:author="Craig Parker" w:date="2024-08-07T12:23:00Z">
              <w:rPr>
                <w:rFonts w:eastAsia="Nunito"/>
                <w:lang w:val="en-ZA"/>
              </w:rPr>
            </w:rPrChange>
          </w:rPr>
          <w:t>.</w:t>
        </w:r>
      </w:ins>
      <w:ins w:id="3568" w:author="Matthew Chersich" w:date="2024-08-04T17:14:00Z">
        <w:r w:rsidRPr="002E4822">
          <w:rPr>
            <w:rFonts w:ascii="Nunito" w:eastAsia="Nunito" w:hAnsi="Nunito"/>
            <w:color w:val="000000" w:themeColor="text1"/>
            <w:sz w:val="20"/>
            <w:lang w:val="en-ZA"/>
            <w:rPrChange w:id="3569" w:author="Craig Parker" w:date="2024-08-07T12:23:00Z">
              <w:rPr>
                <w:rFonts w:ascii="Nunito" w:eastAsia="Nunito" w:hAnsi="Nunito"/>
                <w:lang w:val="en-ZA"/>
              </w:rPr>
            </w:rPrChange>
          </w:rPr>
          <w:t xml:space="preserve"> </w:t>
        </w:r>
        <w:del w:id="3570" w:author="Craig Parker" w:date="2024-08-05T19:18:00Z">
          <w:r w:rsidRPr="002E4822" w:rsidDel="00BC335B">
            <w:rPr>
              <w:rFonts w:ascii="Nunito" w:eastAsia="Nunito" w:hAnsi="Nunito"/>
              <w:color w:val="000000" w:themeColor="text1"/>
              <w:sz w:val="20"/>
              <w:lang w:val="en-ZA"/>
              <w:rPrChange w:id="3571" w:author="Craig Parker" w:date="2024-08-07T12:23:00Z">
                <w:rPr>
                  <w:rFonts w:ascii="Nunito" w:eastAsia="Nunito" w:hAnsi="Nunito"/>
                  <w:lang w:val="en-ZA"/>
                </w:rPr>
              </w:rPrChange>
            </w:rPr>
            <w:delText>Data Transfer Agreement is signed by the UCT or WHC legal departmen</w:delText>
          </w:r>
        </w:del>
      </w:ins>
      <w:ins w:id="3572" w:author="Matthew Chersich" w:date="2024-08-04T17:15:00Z">
        <w:del w:id="3573" w:author="Craig Parker" w:date="2024-08-05T19:18:00Z">
          <w:r w:rsidRPr="002E4822" w:rsidDel="00BC335B">
            <w:rPr>
              <w:rFonts w:ascii="Nunito" w:eastAsia="Nunito" w:hAnsi="Nunito"/>
              <w:color w:val="000000" w:themeColor="text1"/>
              <w:sz w:val="20"/>
              <w:lang w:val="en-ZA"/>
              <w:rPrChange w:id="3574" w:author="Craig Parker" w:date="2024-08-07T12:23:00Z">
                <w:rPr>
                  <w:rFonts w:ascii="Nunito" w:eastAsia="Nunito" w:hAnsi="Nunito"/>
                  <w:lang w:val="en-ZA"/>
                </w:rPr>
              </w:rPrChange>
            </w:rPr>
            <w:delText>t on behalf of the HEAT Center and by the legal office of the data provider. In rare instances the PI of a study may sign the DTA,</w:delText>
          </w:r>
        </w:del>
      </w:ins>
      <w:ins w:id="3575" w:author="Craig Parker" w:date="2024-08-05T19:18:00Z">
        <w:r w:rsidR="00BC335B" w:rsidRPr="002E4822">
          <w:rPr>
            <w:rFonts w:ascii="Nunito" w:eastAsia="Nunito" w:hAnsi="Nunito"/>
            <w:color w:val="000000" w:themeColor="text1"/>
            <w:sz w:val="20"/>
            <w:lang w:val="en-ZA"/>
            <w:rPrChange w:id="3576" w:author="Craig Parker" w:date="2024-08-07T12:23:00Z">
              <w:rPr>
                <w:rFonts w:ascii="Nunito" w:eastAsia="Nunito" w:hAnsi="Nunito"/>
                <w:lang w:val="en-ZA"/>
              </w:rPr>
            </w:rPrChange>
          </w:rPr>
          <w:t xml:space="preserve">The DTA is signed by the UCT or </w:t>
        </w:r>
        <w:r w:rsidR="00BC335B" w:rsidRPr="002E4822">
          <w:rPr>
            <w:rFonts w:ascii="Nunito" w:eastAsia="Nunito" w:hAnsi="Nunito"/>
            <w:color w:val="000000" w:themeColor="text1"/>
            <w:sz w:val="20"/>
            <w:lang w:val="en-ZA"/>
            <w:rPrChange w:id="3577" w:author="Craig Parker" w:date="2024-08-07T12:23:00Z">
              <w:rPr>
                <w:rFonts w:ascii="Nunito" w:eastAsia="Nunito" w:hAnsi="Nunito"/>
                <w:lang w:val="en-ZA"/>
              </w:rPr>
            </w:rPrChange>
          </w:rPr>
          <w:lastRenderedPageBreak/>
          <w:t xml:space="preserve">WHC legal department on behalf of the </w:t>
        </w:r>
      </w:ins>
      <w:ins w:id="3578" w:author="Craig Parker" w:date="2024-08-05T19:22:00Z">
        <w:r w:rsidR="006A3891" w:rsidRPr="002E4822">
          <w:rPr>
            <w:rFonts w:ascii="Nunito" w:eastAsia="Nunito" w:hAnsi="Nunito"/>
            <w:color w:val="000000" w:themeColor="text1"/>
            <w:sz w:val="20"/>
            <w:lang w:val="en-ZA"/>
            <w:rPrChange w:id="3579" w:author="Craig Parker" w:date="2024-08-07T12:23:00Z">
              <w:rPr>
                <w:rFonts w:ascii="Nunito" w:eastAsia="Nunito" w:hAnsi="Nunito"/>
                <w:lang w:val="en-ZA"/>
              </w:rPr>
            </w:rPrChange>
          </w:rPr>
          <w:t>HE²AT</w:t>
        </w:r>
      </w:ins>
      <w:ins w:id="3580" w:author="Craig Parker" w:date="2024-08-05T19:18:00Z">
        <w:r w:rsidR="00BC335B" w:rsidRPr="002E4822">
          <w:rPr>
            <w:rFonts w:ascii="Nunito" w:eastAsia="Nunito" w:hAnsi="Nunito"/>
            <w:color w:val="000000" w:themeColor="text1"/>
            <w:sz w:val="20"/>
            <w:lang w:val="en-ZA"/>
            <w:rPrChange w:id="3581" w:author="Craig Parker" w:date="2024-08-07T12:23:00Z">
              <w:rPr>
                <w:rFonts w:ascii="Nunito" w:eastAsia="Nunito" w:hAnsi="Nunito"/>
                <w:lang w:val="en-ZA"/>
              </w:rPr>
            </w:rPrChange>
          </w:rPr>
          <w:t xml:space="preserve"> </w:t>
        </w:r>
        <w:proofErr w:type="spellStart"/>
        <w:r w:rsidR="00BC335B" w:rsidRPr="002E4822">
          <w:rPr>
            <w:rFonts w:ascii="Nunito" w:eastAsia="Nunito" w:hAnsi="Nunito"/>
            <w:color w:val="000000" w:themeColor="text1"/>
            <w:sz w:val="20"/>
            <w:lang w:val="en-ZA"/>
            <w:rPrChange w:id="3582" w:author="Craig Parker" w:date="2024-08-07T12:23:00Z">
              <w:rPr>
                <w:rFonts w:ascii="Nunito" w:eastAsia="Nunito" w:hAnsi="Nunito"/>
                <w:lang w:val="en-ZA"/>
              </w:rPr>
            </w:rPrChange>
          </w:rPr>
          <w:t>Center</w:t>
        </w:r>
        <w:proofErr w:type="spellEnd"/>
        <w:r w:rsidR="00BC335B" w:rsidRPr="002E4822">
          <w:rPr>
            <w:rFonts w:ascii="Nunito" w:eastAsia="Nunito" w:hAnsi="Nunito"/>
            <w:color w:val="000000" w:themeColor="text1"/>
            <w:sz w:val="20"/>
            <w:lang w:val="en-ZA"/>
            <w:rPrChange w:id="3583" w:author="Craig Parker" w:date="2024-08-07T12:23:00Z">
              <w:rPr>
                <w:rFonts w:ascii="Nunito" w:eastAsia="Nunito" w:hAnsi="Nunito"/>
                <w:lang w:val="en-ZA"/>
              </w:rPr>
            </w:rPrChange>
          </w:rPr>
          <w:t xml:space="preserve"> and by the legal office of the data provider. In rare instances, the PI of a study may sign the DTA</w:t>
        </w:r>
      </w:ins>
      <w:ins w:id="3584" w:author="Matthew Chersich" w:date="2024-08-04T17:15:00Z">
        <w:r w:rsidRPr="002E4822">
          <w:rPr>
            <w:rFonts w:ascii="Nunito" w:eastAsia="Nunito" w:hAnsi="Nunito"/>
            <w:color w:val="000000" w:themeColor="text1"/>
            <w:sz w:val="20"/>
            <w:lang w:val="en-ZA"/>
            <w:rPrChange w:id="3585" w:author="Craig Parker" w:date="2024-08-07T12:23:00Z">
              <w:rPr>
                <w:rFonts w:ascii="Nunito" w:eastAsia="Nunito" w:hAnsi="Nunito"/>
                <w:lang w:val="en-ZA"/>
              </w:rPr>
            </w:rPrChange>
          </w:rPr>
          <w:t xml:space="preserve"> rather than the legal office. </w:t>
        </w:r>
      </w:ins>
    </w:p>
    <w:p w14:paraId="2B2F9F6A" w14:textId="77777777" w:rsidR="00096966" w:rsidRPr="002E4822" w:rsidRDefault="00096966" w:rsidP="00265FDD">
      <w:pPr>
        <w:rPr>
          <w:ins w:id="3586" w:author="Craig Parker" w:date="2024-07-09T11:24:00Z"/>
          <w:rFonts w:ascii="Nunito" w:eastAsia="Nunito" w:hAnsi="Nunito"/>
          <w:color w:val="000000" w:themeColor="text1"/>
          <w:sz w:val="20"/>
          <w:lang w:val="en-ZA"/>
          <w:rPrChange w:id="3587" w:author="Craig Parker" w:date="2024-08-07T12:23:00Z">
            <w:rPr>
              <w:ins w:id="3588" w:author="Craig Parker" w:date="2024-07-09T11:24:00Z"/>
              <w:rFonts w:eastAsia="Nunito"/>
              <w:b/>
              <w:bCs/>
              <w:lang w:val="en-ZA"/>
            </w:rPr>
          </w:rPrChange>
        </w:rPr>
      </w:pPr>
    </w:p>
    <w:p w14:paraId="374FF7D9" w14:textId="1CA102D7" w:rsidR="00265FDD" w:rsidRPr="00DB421E" w:rsidRDefault="00896612">
      <w:pPr>
        <w:pStyle w:val="Heading2"/>
        <w:rPr>
          <w:ins w:id="3589" w:author="Craig Parker" w:date="2024-07-09T11:25:00Z"/>
        </w:rPr>
        <w:pPrChange w:id="3590" w:author="Craig Parker" w:date="2024-08-05T19:03:00Z">
          <w:pPr>
            <w:pStyle w:val="Heading3"/>
            <w:numPr>
              <w:numId w:val="15"/>
            </w:numPr>
            <w:ind w:left="720" w:hanging="360"/>
          </w:pPr>
        </w:pPrChange>
      </w:pPr>
      <w:bookmarkStart w:id="3591" w:name="_Toc172635208"/>
      <w:bookmarkStart w:id="3592" w:name="_Toc173777780"/>
      <w:bookmarkStart w:id="3593" w:name="_Toc174546625"/>
      <w:r>
        <w:t xml:space="preserve">5.2. </w:t>
      </w:r>
      <w:ins w:id="3594" w:author="Craig Parker" w:date="2024-07-09T11:23:00Z">
        <w:r w:rsidR="52A8C99F" w:rsidRPr="002E4822">
          <w:rPr>
            <w:rPrChange w:id="3595" w:author="Craig Parker" w:date="2024-08-07T12:23:00Z">
              <w:rPr>
                <w:lang w:val="en-ZA"/>
              </w:rPr>
            </w:rPrChange>
          </w:rPr>
          <w:t xml:space="preserve">Ethics </w:t>
        </w:r>
        <w:del w:id="3596" w:author="Matthew Chersich" w:date="2024-08-13T23:17:00Z">
          <w:r w:rsidR="52A8C99F" w:rsidRPr="002E4822" w:rsidDel="00B07FD9">
            <w:rPr>
              <w:rPrChange w:id="3597" w:author="Craig Parker" w:date="2024-08-07T12:23:00Z">
                <w:rPr>
                  <w:lang w:val="en-ZA"/>
                </w:rPr>
              </w:rPrChange>
            </w:rPr>
            <w:delText>Approval</w:delText>
          </w:r>
        </w:del>
      </w:ins>
      <w:ins w:id="3598" w:author="Matthew Chersich" w:date="2024-08-13T23:17:00Z">
        <w:r w:rsidR="00B07FD9">
          <w:t>NOTIFICATION</w:t>
        </w:r>
      </w:ins>
      <w:ins w:id="3599" w:author="Craig Parker" w:date="2024-07-09T11:23:00Z">
        <w:r w:rsidR="52A8C99F" w:rsidRPr="002E4822">
          <w:rPr>
            <w:rPrChange w:id="3600" w:author="Craig Parker" w:date="2024-08-07T12:23:00Z">
              <w:rPr>
                <w:lang w:val="en-ZA"/>
              </w:rPr>
            </w:rPrChange>
          </w:rPr>
          <w:t xml:space="preserve"> </w:t>
        </w:r>
      </w:ins>
      <w:ins w:id="3601" w:author="Matthew Chersich" w:date="2024-08-13T23:17:00Z">
        <w:r w:rsidR="00B07FD9">
          <w:t>OF</w:t>
        </w:r>
      </w:ins>
      <w:ins w:id="3602" w:author="Craig Parker" w:date="2024-07-09T11:23:00Z">
        <w:del w:id="3603" w:author="Matthew Chersich" w:date="2024-08-13T23:17:00Z">
          <w:r w:rsidR="52A8C99F" w:rsidRPr="002E4822" w:rsidDel="00B07FD9">
            <w:rPr>
              <w:rPrChange w:id="3604" w:author="Craig Parker" w:date="2024-08-07T12:23:00Z">
                <w:rPr>
                  <w:lang w:val="en-ZA"/>
                </w:rPr>
              </w:rPrChange>
            </w:rPr>
            <w:delText>for</w:delText>
          </w:r>
        </w:del>
        <w:r w:rsidR="52A8C99F" w:rsidRPr="002E4822">
          <w:rPr>
            <w:rPrChange w:id="3605" w:author="Craig Parker" w:date="2024-08-07T12:23:00Z">
              <w:rPr>
                <w:lang w:val="en-ZA"/>
              </w:rPr>
            </w:rPrChange>
          </w:rPr>
          <w:t xml:space="preserve"> New Databases</w:t>
        </w:r>
      </w:ins>
      <w:bookmarkEnd w:id="3591"/>
      <w:bookmarkEnd w:id="3592"/>
      <w:bookmarkEnd w:id="3593"/>
    </w:p>
    <w:p w14:paraId="42CB5ED3" w14:textId="77777777" w:rsidR="00265FDD" w:rsidRPr="002E4822" w:rsidRDefault="00265FDD" w:rsidP="00265FDD">
      <w:pPr>
        <w:rPr>
          <w:ins w:id="3606" w:author="Craig Parker" w:date="2024-07-09T11:23:00Z"/>
          <w:rFonts w:ascii="Nunito" w:eastAsia="Nunito" w:hAnsi="Nunito"/>
          <w:color w:val="000000" w:themeColor="text1"/>
          <w:sz w:val="20"/>
          <w:rPrChange w:id="3607" w:author="Craig Parker" w:date="2024-08-07T12:23:00Z">
            <w:rPr>
              <w:ins w:id="3608" w:author="Craig Parker" w:date="2024-07-09T11:23:00Z"/>
              <w:rFonts w:eastAsia="Nunito"/>
              <w:b/>
              <w:bCs/>
              <w:lang w:val="en-ZA"/>
            </w:rPr>
          </w:rPrChange>
        </w:rPr>
      </w:pPr>
    </w:p>
    <w:p w14:paraId="47F5AE20" w14:textId="7B3DDDA8" w:rsidR="00BC1CA9" w:rsidRPr="002E4822" w:rsidDel="00860274" w:rsidRDefault="0E3CF60B" w:rsidP="00EA2C07">
      <w:pPr>
        <w:rPr>
          <w:ins w:id="3609" w:author="Matthew Chersich" w:date="2024-08-04T17:23:00Z"/>
          <w:del w:id="3610" w:author="Matthew Chersich" w:date="2024-08-04T17:24:00Z"/>
          <w:rFonts w:ascii="Nunito" w:eastAsia="Nunito" w:hAnsi="Nunito"/>
          <w:color w:val="000000" w:themeColor="text1"/>
          <w:sz w:val="20"/>
          <w:lang w:val="en-ZA"/>
          <w:rPrChange w:id="3611" w:author="Craig Parker" w:date="2024-08-07T12:23:00Z">
            <w:rPr>
              <w:ins w:id="3612" w:author="Matthew Chersich" w:date="2024-08-04T17:23:00Z"/>
              <w:del w:id="3613" w:author="Matthew Chersich" w:date="2024-08-04T17:24:00Z"/>
              <w:rFonts w:ascii="Nunito" w:eastAsia="Nunito" w:hAnsi="Nunito"/>
              <w:lang w:val="en-ZA"/>
            </w:rPr>
          </w:rPrChange>
        </w:rPr>
      </w:pPr>
      <w:ins w:id="3614" w:author="Craig Parker" w:date="2024-07-09T11:23:00Z">
        <w:r w:rsidRPr="002E4822">
          <w:rPr>
            <w:rFonts w:ascii="Nunito" w:eastAsia="Nunito" w:hAnsi="Nunito"/>
            <w:color w:val="000000" w:themeColor="text1"/>
            <w:sz w:val="20"/>
            <w:lang w:val="en-ZA"/>
            <w:rPrChange w:id="3615" w:author="Craig Parker" w:date="2024-08-07T12:23:00Z">
              <w:rPr>
                <w:rFonts w:eastAsia="Nunito"/>
                <w:lang w:val="en-ZA"/>
              </w:rPr>
            </w:rPrChange>
          </w:rPr>
          <w:t xml:space="preserve">As new databases become available and DTAs are </w:t>
        </w:r>
        <w:del w:id="3616" w:author="Matthew Chersich" w:date="2024-08-13T22:39:00Z">
          <w:r w:rsidRPr="002E4822" w:rsidDel="00335EE1">
            <w:rPr>
              <w:rFonts w:ascii="Nunito" w:eastAsia="Nunito" w:hAnsi="Nunito"/>
              <w:color w:val="000000" w:themeColor="text1"/>
              <w:sz w:val="20"/>
              <w:lang w:val="en-ZA"/>
              <w:rPrChange w:id="3617" w:author="Craig Parker" w:date="2024-08-07T12:23:00Z">
                <w:rPr>
                  <w:rFonts w:eastAsia="Nunito"/>
                  <w:lang w:val="en-ZA"/>
                </w:rPr>
              </w:rPrChange>
            </w:rPr>
            <w:delText>established</w:delText>
          </w:r>
        </w:del>
      </w:ins>
      <w:ins w:id="3618" w:author="Matthew Chersich" w:date="2024-08-13T22:39:00Z">
        <w:r w:rsidR="00335EE1">
          <w:rPr>
            <w:rFonts w:ascii="Nunito" w:eastAsia="Nunito" w:hAnsi="Nunito"/>
            <w:color w:val="000000" w:themeColor="text1"/>
            <w:sz w:val="20"/>
            <w:lang w:val="en-ZA"/>
          </w:rPr>
          <w:t>completed</w:t>
        </w:r>
      </w:ins>
      <w:ins w:id="3619" w:author="Craig Parker" w:date="2024-07-09T11:23:00Z">
        <w:r w:rsidRPr="002E4822">
          <w:rPr>
            <w:rFonts w:ascii="Nunito" w:eastAsia="Nunito" w:hAnsi="Nunito"/>
            <w:color w:val="000000" w:themeColor="text1"/>
            <w:sz w:val="20"/>
            <w:lang w:val="en-ZA"/>
            <w:rPrChange w:id="3620" w:author="Craig Parker" w:date="2024-08-07T12:23:00Z">
              <w:rPr>
                <w:rFonts w:eastAsia="Nunito"/>
                <w:lang w:val="en-ZA"/>
              </w:rPr>
            </w:rPrChange>
          </w:rPr>
          <w:t>, the following steps will be taken to notify the Wits Health Research Ethics Committee (Medical)</w:t>
        </w:r>
      </w:ins>
      <w:ins w:id="3621" w:author="Matthew Chersich" w:date="2024-08-04T17:23:00Z">
        <w:r w:rsidRPr="002E4822">
          <w:rPr>
            <w:rFonts w:ascii="Nunito" w:eastAsia="Nunito" w:hAnsi="Nunito"/>
            <w:color w:val="000000" w:themeColor="text1"/>
            <w:sz w:val="20"/>
            <w:lang w:val="en-ZA"/>
            <w:rPrChange w:id="3622" w:author="Craig Parker" w:date="2024-08-07T12:23:00Z">
              <w:rPr>
                <w:rFonts w:ascii="Nunito" w:eastAsia="Nunito" w:hAnsi="Nunito"/>
                <w:lang w:val="en-ZA"/>
              </w:rPr>
            </w:rPrChange>
          </w:rPr>
          <w:t>. These</w:t>
        </w:r>
      </w:ins>
      <w:del w:id="3623" w:author="Matthew Chersich" w:date="2024-08-04T17:23:00Z">
        <w:r w:rsidR="00265FDD" w:rsidRPr="002E4822" w:rsidDel="0E3CF60B">
          <w:rPr>
            <w:rFonts w:ascii="Nunito" w:eastAsia="Nunito" w:hAnsi="Nunito"/>
            <w:color w:val="000000" w:themeColor="text1"/>
            <w:sz w:val="20"/>
            <w:lang w:val="en-ZA"/>
            <w:rPrChange w:id="3624" w:author="Craig Parker" w:date="2024-08-07T12:23:00Z">
              <w:rPr>
                <w:rFonts w:ascii="Nunito" w:eastAsia="Nunito" w:hAnsi="Nunito"/>
                <w:lang w:val="en-ZA"/>
              </w:rPr>
            </w:rPrChange>
          </w:rPr>
          <w:delText>is</w:delText>
        </w:r>
      </w:del>
      <w:ins w:id="3625" w:author="Matthew Chersich" w:date="2024-08-04T17:23:00Z">
        <w:r w:rsidRPr="002E4822">
          <w:rPr>
            <w:rFonts w:ascii="Nunito" w:eastAsia="Nunito" w:hAnsi="Nunito"/>
            <w:color w:val="000000" w:themeColor="text1"/>
            <w:sz w:val="20"/>
            <w:lang w:val="en-ZA"/>
            <w:rPrChange w:id="3626" w:author="Craig Parker" w:date="2024-08-07T12:23:00Z">
              <w:rPr>
                <w:rFonts w:ascii="Nunito" w:eastAsia="Nunito" w:hAnsi="Nunito"/>
                <w:lang w:val="en-ZA"/>
              </w:rPr>
            </w:rPrChange>
          </w:rPr>
          <w:t xml:space="preserve"> processes aim to </w:t>
        </w:r>
      </w:ins>
      <w:ins w:id="3627" w:author="Matthew Chersich" w:date="2024-08-13T22:39:00Z">
        <w:r w:rsidR="00335EE1">
          <w:rPr>
            <w:rFonts w:ascii="Nunito" w:eastAsia="Nunito" w:hAnsi="Nunito"/>
            <w:color w:val="000000" w:themeColor="text1"/>
            <w:sz w:val="20"/>
            <w:lang w:val="en-ZA"/>
          </w:rPr>
          <w:t>s</w:t>
        </w:r>
      </w:ins>
      <w:ins w:id="3628" w:author="Matthew Chersich" w:date="2024-08-13T22:40:00Z">
        <w:r w:rsidR="00335EE1">
          <w:rPr>
            <w:rFonts w:ascii="Nunito" w:eastAsia="Nunito" w:hAnsi="Nunito"/>
            <w:color w:val="000000" w:themeColor="text1"/>
            <w:sz w:val="20"/>
            <w:lang w:val="en-ZA"/>
          </w:rPr>
          <w:t xml:space="preserve">ecure ethics oversight, and </w:t>
        </w:r>
      </w:ins>
      <w:del w:id="3629" w:author="Matthew Chersich" w:date="2024-08-04T17:23:00Z">
        <w:r w:rsidR="00265FDD" w:rsidRPr="002E4822" w:rsidDel="0E3CF60B">
          <w:rPr>
            <w:rFonts w:ascii="Nunito" w:eastAsia="Nunito" w:hAnsi="Nunito"/>
            <w:color w:val="000000" w:themeColor="text1"/>
            <w:sz w:val="20"/>
            <w:lang w:val="en-ZA"/>
            <w:rPrChange w:id="3630" w:author="Craig Parker" w:date="2024-08-07T12:23:00Z">
              <w:rPr>
                <w:rFonts w:ascii="Nunito" w:eastAsia="Nunito" w:hAnsi="Nunito"/>
                <w:lang w:val="en-ZA"/>
              </w:rPr>
            </w:rPrChange>
          </w:rPr>
          <w:delText xml:space="preserve">sRP2 </w:delText>
        </w:r>
      </w:del>
      <w:ins w:id="3631" w:author="Matthew Chersich" w:date="2024-08-04T17:23:00Z">
        <w:r w:rsidRPr="002E4822">
          <w:rPr>
            <w:rFonts w:ascii="Nunito" w:eastAsia="Nunito" w:hAnsi="Nunito"/>
            <w:color w:val="000000" w:themeColor="text1"/>
            <w:sz w:val="20"/>
            <w:lang w:val="en-ZA"/>
            <w:rPrChange w:id="3632" w:author="Craig Parker" w:date="2024-08-07T12:23:00Z">
              <w:rPr>
                <w:rFonts w:ascii="Nunito" w:eastAsia="Nunito" w:hAnsi="Nunito"/>
                <w:lang w:val="en-ZA"/>
              </w:rPr>
            </w:rPrChange>
          </w:rPr>
          <w:t>maintain</w:t>
        </w:r>
      </w:ins>
      <w:del w:id="3633" w:author="Matthew Chersich" w:date="2024-08-04T17:23:00Z">
        <w:r w:rsidR="00265FDD" w:rsidRPr="002E4822" w:rsidDel="0E3CF60B">
          <w:rPr>
            <w:rFonts w:ascii="Nunito" w:eastAsia="Nunito" w:hAnsi="Nunito"/>
            <w:color w:val="000000" w:themeColor="text1"/>
            <w:sz w:val="20"/>
            <w:lang w:val="en-ZA"/>
            <w:rPrChange w:id="3634" w:author="Craig Parker" w:date="2024-08-07T12:23:00Z">
              <w:rPr>
                <w:rFonts w:ascii="Nunito" w:eastAsia="Nunito" w:hAnsi="Nunito"/>
                <w:lang w:val="en-ZA"/>
              </w:rPr>
            </w:rPrChange>
          </w:rPr>
          <w:delText>ing</w:delText>
        </w:r>
      </w:del>
      <w:ins w:id="3635" w:author="Matthew Chersich" w:date="2024-08-04T17:23:00Z">
        <w:r w:rsidRPr="002E4822">
          <w:rPr>
            <w:rFonts w:ascii="Nunito" w:eastAsia="Nunito" w:hAnsi="Nunito"/>
            <w:color w:val="000000" w:themeColor="text1"/>
            <w:sz w:val="20"/>
            <w:lang w:val="en-ZA"/>
            <w:rPrChange w:id="3636" w:author="Craig Parker" w:date="2024-08-07T12:23:00Z">
              <w:rPr>
                <w:rFonts w:ascii="Nunito" w:eastAsia="Nunito" w:hAnsi="Nunito"/>
                <w:lang w:val="en-ZA"/>
              </w:rPr>
            </w:rPrChange>
          </w:rPr>
          <w:t xml:space="preserve"> the integrity and compliance of the </w:t>
        </w:r>
        <w:del w:id="3637" w:author="Craig Parker" w:date="2024-08-05T19:22:00Z">
          <w:r w:rsidRPr="002E4822" w:rsidDel="006A3891">
            <w:rPr>
              <w:rFonts w:ascii="Nunito" w:eastAsia="Nunito" w:hAnsi="Nunito"/>
              <w:color w:val="000000" w:themeColor="text1"/>
              <w:sz w:val="20"/>
              <w:lang w:val="en-ZA"/>
              <w:rPrChange w:id="3638" w:author="Craig Parker" w:date="2024-08-07T12:23:00Z">
                <w:rPr>
                  <w:rFonts w:ascii="Nunito" w:eastAsia="Nunito" w:hAnsi="Nunito"/>
                  <w:lang w:val="en-ZA"/>
                </w:rPr>
              </w:rPrChange>
            </w:rPr>
            <w:delText>HEAT</w:delText>
          </w:r>
        </w:del>
      </w:ins>
      <w:ins w:id="3639" w:author="Craig Parker" w:date="2024-08-05T19:22:00Z">
        <w:r w:rsidR="006A3891" w:rsidRPr="002E4822">
          <w:rPr>
            <w:rFonts w:ascii="Nunito" w:eastAsia="Nunito" w:hAnsi="Nunito"/>
            <w:color w:val="000000" w:themeColor="text1"/>
            <w:sz w:val="20"/>
            <w:lang w:val="en-ZA"/>
            <w:rPrChange w:id="3640" w:author="Craig Parker" w:date="2024-08-07T12:23:00Z">
              <w:rPr>
                <w:rFonts w:ascii="Nunito" w:eastAsia="Nunito" w:hAnsi="Nunito"/>
                <w:lang w:val="en-ZA"/>
              </w:rPr>
            </w:rPrChange>
          </w:rPr>
          <w:t>HE²AT</w:t>
        </w:r>
      </w:ins>
      <w:ins w:id="3641" w:author="Matthew Chersich" w:date="2024-08-04T17:23:00Z">
        <w:r w:rsidRPr="002E4822">
          <w:rPr>
            <w:rFonts w:ascii="Nunito" w:eastAsia="Nunito" w:hAnsi="Nunito"/>
            <w:color w:val="000000" w:themeColor="text1"/>
            <w:sz w:val="20"/>
            <w:lang w:val="en-ZA"/>
            <w:rPrChange w:id="3642" w:author="Craig Parker" w:date="2024-08-07T12:23:00Z">
              <w:rPr>
                <w:rFonts w:ascii="Nunito" w:eastAsia="Nunito" w:hAnsi="Nunito"/>
                <w:lang w:val="en-ZA"/>
              </w:rPr>
            </w:rPrChange>
          </w:rPr>
          <w:t xml:space="preserve"> Centre's research activities.</w:t>
        </w:r>
      </w:ins>
      <w:ins w:id="3643" w:author="Matthew Chersich" w:date="2024-08-04T17:24:00Z">
        <w:r w:rsidRPr="002E4822">
          <w:rPr>
            <w:rFonts w:ascii="Nunito" w:eastAsia="Nunito" w:hAnsi="Nunito"/>
            <w:color w:val="000000" w:themeColor="text1"/>
            <w:sz w:val="20"/>
            <w:lang w:val="en-ZA"/>
            <w:rPrChange w:id="3644" w:author="Craig Parker" w:date="2024-08-07T12:23:00Z">
              <w:rPr>
                <w:rFonts w:ascii="Nunito" w:eastAsia="Nunito" w:hAnsi="Nunito"/>
                <w:lang w:val="en-ZA"/>
              </w:rPr>
            </w:rPrChange>
          </w:rPr>
          <w:t xml:space="preserve"> The HE</w:t>
        </w:r>
      </w:ins>
      <w:ins w:id="3645" w:author="Craig Parker" w:date="2024-08-07T13:30:00Z">
        <w:r w:rsidR="00771827" w:rsidRPr="002E4822">
          <w:rPr>
            <w:rFonts w:ascii="Nunito" w:eastAsia="Nunito" w:hAnsi="Nunito"/>
            <w:color w:val="000000" w:themeColor="text1"/>
            <w:sz w:val="20"/>
            <w:vertAlign w:val="superscript"/>
            <w:lang w:val="en-ZA"/>
            <w:rPrChange w:id="3646" w:author="Craig Parker" w:date="2024-08-07T13:30:00Z">
              <w:rPr>
                <w:rFonts w:ascii="Nunito" w:eastAsia="Nunito" w:hAnsi="Nunito"/>
                <w:color w:val="000000" w:themeColor="text1"/>
                <w:lang w:val="en-ZA"/>
              </w:rPr>
            </w:rPrChange>
          </w:rPr>
          <w:t>2</w:t>
        </w:r>
      </w:ins>
      <w:ins w:id="3647" w:author="Matthew Chersich" w:date="2024-08-04T17:24:00Z">
        <w:r w:rsidRPr="002E4822">
          <w:rPr>
            <w:rFonts w:ascii="Nunito" w:eastAsia="Nunito" w:hAnsi="Nunito"/>
            <w:color w:val="000000" w:themeColor="text1"/>
            <w:sz w:val="20"/>
            <w:lang w:val="en-ZA"/>
            <w:rPrChange w:id="3648" w:author="Craig Parker" w:date="2024-08-07T12:23:00Z">
              <w:rPr>
                <w:rFonts w:ascii="Nunito" w:eastAsia="Nunito" w:hAnsi="Nunito"/>
                <w:lang w:val="en-ZA"/>
              </w:rPr>
            </w:rPrChange>
          </w:rPr>
          <w:t xml:space="preserve">AT </w:t>
        </w:r>
        <w:proofErr w:type="spellStart"/>
        <w:r w:rsidRPr="002E4822">
          <w:rPr>
            <w:rFonts w:ascii="Nunito" w:eastAsia="Nunito" w:hAnsi="Nunito"/>
            <w:color w:val="000000" w:themeColor="text1"/>
            <w:sz w:val="20"/>
            <w:lang w:val="en-ZA"/>
            <w:rPrChange w:id="3649" w:author="Craig Parker" w:date="2024-08-07T12:23:00Z">
              <w:rPr>
                <w:rFonts w:ascii="Nunito" w:eastAsia="Nunito" w:hAnsi="Nunito"/>
                <w:lang w:val="en-ZA"/>
              </w:rPr>
            </w:rPrChange>
          </w:rPr>
          <w:t>Center</w:t>
        </w:r>
        <w:proofErr w:type="spellEnd"/>
        <w:r w:rsidRPr="002E4822">
          <w:rPr>
            <w:rFonts w:ascii="Nunito" w:eastAsia="Nunito" w:hAnsi="Nunito"/>
            <w:color w:val="000000" w:themeColor="text1"/>
            <w:sz w:val="20"/>
            <w:lang w:val="en-ZA"/>
            <w:rPrChange w:id="3650" w:author="Craig Parker" w:date="2024-08-07T12:23:00Z">
              <w:rPr>
                <w:rFonts w:ascii="Nunito" w:eastAsia="Nunito" w:hAnsi="Nunito"/>
                <w:lang w:val="en-ZA"/>
              </w:rPr>
            </w:rPrChange>
          </w:rPr>
          <w:t xml:space="preserve"> will </w:t>
        </w:r>
      </w:ins>
    </w:p>
    <w:p w14:paraId="11E42091" w14:textId="63625704" w:rsidR="00265FDD" w:rsidRPr="002E4822" w:rsidDel="00BC1CA9" w:rsidRDefault="00265FDD" w:rsidP="00EA2C07">
      <w:pPr>
        <w:rPr>
          <w:ins w:id="3651" w:author="Craig Parker" w:date="2024-07-09T11:25:00Z"/>
          <w:del w:id="3652" w:author="Matthew Chersich" w:date="2024-08-04T17:23:00Z"/>
          <w:rFonts w:ascii="Nunito" w:eastAsia="Nunito" w:hAnsi="Nunito"/>
          <w:color w:val="000000" w:themeColor="text1"/>
          <w:sz w:val="20"/>
          <w:lang w:val="en-ZA"/>
          <w:rPrChange w:id="3653" w:author="Craig Parker" w:date="2024-08-07T12:23:00Z">
            <w:rPr>
              <w:ins w:id="3654" w:author="Craig Parker" w:date="2024-07-09T11:25:00Z"/>
              <w:del w:id="3655" w:author="Matthew Chersich" w:date="2024-08-04T17:23:00Z"/>
              <w:rFonts w:eastAsia="Nunito"/>
              <w:lang w:val="en-ZA"/>
            </w:rPr>
          </w:rPrChange>
        </w:rPr>
      </w:pPr>
      <w:ins w:id="3656" w:author="Craig Parker" w:date="2024-07-09T11:23:00Z">
        <w:del w:id="3657" w:author="Matthew Chersich" w:date="2024-08-04T17:23:00Z">
          <w:r w:rsidRPr="002E4822" w:rsidDel="00BC1CA9">
            <w:rPr>
              <w:rFonts w:ascii="Nunito" w:eastAsia="Nunito" w:hAnsi="Nunito"/>
              <w:color w:val="000000" w:themeColor="text1"/>
              <w:sz w:val="20"/>
              <w:lang w:val="en-ZA"/>
              <w:rPrChange w:id="3658" w:author="Craig Parker" w:date="2024-08-07T12:23:00Z">
                <w:rPr>
                  <w:rFonts w:eastAsia="Nunito"/>
                  <w:lang w:val="en-ZA"/>
                </w:rPr>
              </w:rPrChange>
            </w:rPr>
            <w:delText>:</w:delText>
          </w:r>
        </w:del>
      </w:ins>
    </w:p>
    <w:p w14:paraId="17B18152" w14:textId="5124670E" w:rsidR="00265FDD" w:rsidRPr="002E4822" w:rsidDel="00860274" w:rsidRDefault="00265FDD" w:rsidP="00EA2C07">
      <w:pPr>
        <w:rPr>
          <w:ins w:id="3659" w:author="Craig Parker" w:date="2024-07-09T11:23:00Z"/>
          <w:del w:id="3660" w:author="Matthew Chersich" w:date="2024-08-04T17:24:00Z"/>
          <w:rFonts w:ascii="Nunito" w:eastAsia="Nunito" w:hAnsi="Nunito"/>
          <w:color w:val="000000" w:themeColor="text1"/>
          <w:sz w:val="20"/>
          <w:lang w:val="en-ZA"/>
          <w:rPrChange w:id="3661" w:author="Craig Parker" w:date="2024-08-07T12:23:00Z">
            <w:rPr>
              <w:ins w:id="3662" w:author="Craig Parker" w:date="2024-07-09T11:23:00Z"/>
              <w:del w:id="3663" w:author="Matthew Chersich" w:date="2024-08-04T17:24:00Z"/>
              <w:rFonts w:eastAsia="Nunito"/>
              <w:lang w:val="en-ZA"/>
            </w:rPr>
          </w:rPrChange>
        </w:rPr>
      </w:pPr>
    </w:p>
    <w:p w14:paraId="77C22141" w14:textId="193DDA31" w:rsidR="00265FDD" w:rsidRPr="002E4822" w:rsidDel="00860274" w:rsidRDefault="00265FDD" w:rsidP="00EA2C07">
      <w:pPr>
        <w:rPr>
          <w:ins w:id="3664" w:author="Craig Parker" w:date="2024-07-09T11:23:00Z"/>
          <w:del w:id="3665" w:author="Matthew Chersich" w:date="2024-08-04T17:24:00Z"/>
          <w:rFonts w:ascii="Nunito" w:eastAsia="Nunito" w:hAnsi="Nunito"/>
          <w:color w:val="000000" w:themeColor="text1"/>
          <w:sz w:val="20"/>
          <w:lang w:val="en-ZA"/>
          <w:rPrChange w:id="3666" w:author="Craig Parker" w:date="2024-08-07T12:23:00Z">
            <w:rPr>
              <w:ins w:id="3667" w:author="Craig Parker" w:date="2024-07-09T11:23:00Z"/>
              <w:del w:id="3668" w:author="Matthew Chersich" w:date="2024-08-04T17:24:00Z"/>
              <w:rFonts w:eastAsia="Nunito"/>
              <w:lang w:val="en-ZA"/>
            </w:rPr>
          </w:rPrChange>
        </w:rPr>
      </w:pPr>
      <w:ins w:id="3669" w:author="Craig Parker" w:date="2024-07-09T11:23:00Z">
        <w:del w:id="3670" w:author="Matthew Chersich" w:date="2024-08-04T17:24:00Z">
          <w:r w:rsidRPr="002E4822" w:rsidDel="00860274">
            <w:rPr>
              <w:rFonts w:ascii="Nunito" w:eastAsia="Nunito" w:hAnsi="Nunito"/>
              <w:b/>
              <w:bCs/>
              <w:color w:val="000000" w:themeColor="text1"/>
              <w:sz w:val="20"/>
              <w:lang w:val="en-ZA"/>
              <w:rPrChange w:id="3671" w:author="Craig Parker" w:date="2024-08-07T12:23:00Z">
                <w:rPr>
                  <w:rFonts w:eastAsia="Nunito"/>
                  <w:b/>
                  <w:bCs/>
                  <w:lang w:val="en-ZA"/>
                </w:rPr>
              </w:rPrChange>
            </w:rPr>
            <w:delText>Notification Process for all studies:</w:delText>
          </w:r>
        </w:del>
      </w:ins>
    </w:p>
    <w:p w14:paraId="6D82BEDC" w14:textId="5B5CD215" w:rsidR="00265FDD" w:rsidRPr="002E4822" w:rsidDel="00860274" w:rsidRDefault="00265FDD">
      <w:pPr>
        <w:rPr>
          <w:ins w:id="3672" w:author="Craig Parker" w:date="2024-07-09T11:23:00Z"/>
          <w:del w:id="3673" w:author="Matthew Chersich" w:date="2024-08-04T17:24:00Z"/>
          <w:rFonts w:ascii="Nunito" w:eastAsia="Nunito" w:hAnsi="Nunito"/>
          <w:color w:val="000000" w:themeColor="text1"/>
          <w:sz w:val="20"/>
          <w:lang w:val="en-ZA"/>
          <w:rPrChange w:id="3674" w:author="Craig Parker" w:date="2024-08-07T12:23:00Z">
            <w:rPr>
              <w:ins w:id="3675" w:author="Craig Parker" w:date="2024-07-09T11:23:00Z"/>
              <w:del w:id="3676" w:author="Matthew Chersich" w:date="2024-08-04T17:24:00Z"/>
              <w:rFonts w:eastAsia="Nunito"/>
              <w:lang w:val="en-ZA"/>
            </w:rPr>
          </w:rPrChange>
        </w:rPr>
        <w:pPrChange w:id="3677" w:author="Matthew Chersich" w:date="2024-08-04T17:24:00Z">
          <w:pPr>
            <w:numPr>
              <w:numId w:val="28"/>
            </w:numPr>
            <w:tabs>
              <w:tab w:val="num" w:pos="720"/>
            </w:tabs>
            <w:ind w:left="720" w:hanging="360"/>
          </w:pPr>
        </w:pPrChange>
      </w:pPr>
      <w:ins w:id="3678" w:author="Craig Parker" w:date="2024-07-09T11:23:00Z">
        <w:del w:id="3679" w:author="Matthew Chersich" w:date="2024-08-04T17:24:00Z">
          <w:r w:rsidRPr="002E4822" w:rsidDel="00860274">
            <w:rPr>
              <w:rFonts w:ascii="Nunito" w:eastAsia="Nunito" w:hAnsi="Nunito"/>
              <w:color w:val="000000" w:themeColor="text1"/>
              <w:sz w:val="20"/>
              <w:lang w:val="en-ZA"/>
              <w:rPrChange w:id="3680" w:author="Craig Parker" w:date="2024-08-07T12:23:00Z">
                <w:rPr>
                  <w:rFonts w:eastAsia="Nunito"/>
                  <w:lang w:val="en-ZA"/>
                </w:rPr>
              </w:rPrChange>
            </w:rPr>
            <w:delText>Notify the committee in writing of new studies contributing data on a 6-monthly basis.</w:delText>
          </w:r>
        </w:del>
      </w:ins>
    </w:p>
    <w:p w14:paraId="4BE0EEB0" w14:textId="48D1C238" w:rsidR="00265FDD" w:rsidRPr="002E4822" w:rsidRDefault="00265FDD">
      <w:pPr>
        <w:rPr>
          <w:ins w:id="3681" w:author="Craig Parker" w:date="2024-07-09T11:23:00Z"/>
          <w:rFonts w:ascii="Nunito" w:eastAsia="Nunito" w:hAnsi="Nunito"/>
          <w:color w:val="000000" w:themeColor="text1"/>
          <w:sz w:val="20"/>
          <w:lang w:val="en-ZA"/>
          <w:rPrChange w:id="3682" w:author="Craig Parker" w:date="2024-08-07T12:23:00Z">
            <w:rPr>
              <w:ins w:id="3683" w:author="Craig Parker" w:date="2024-07-09T11:23:00Z"/>
              <w:rFonts w:eastAsia="Nunito"/>
              <w:lang w:val="en-ZA"/>
            </w:rPr>
          </w:rPrChange>
        </w:rPr>
        <w:pPrChange w:id="3684" w:author="Matthew Chersich" w:date="2024-08-04T17:24:00Z">
          <w:pPr>
            <w:numPr>
              <w:numId w:val="28"/>
            </w:numPr>
            <w:tabs>
              <w:tab w:val="num" w:pos="720"/>
            </w:tabs>
            <w:ind w:left="720" w:hanging="360"/>
          </w:pPr>
        </w:pPrChange>
      </w:pPr>
      <w:ins w:id="3685" w:author="Craig Parker" w:date="2024-07-09T11:23:00Z">
        <w:del w:id="3686" w:author="Matthew Chersich" w:date="2024-08-04T17:24:00Z">
          <w:r w:rsidRPr="002E4822" w:rsidDel="00860274">
            <w:rPr>
              <w:rFonts w:ascii="Nunito" w:eastAsia="Nunito" w:hAnsi="Nunito"/>
              <w:color w:val="000000" w:themeColor="text1"/>
              <w:sz w:val="20"/>
              <w:lang w:val="en-ZA"/>
              <w:rPrChange w:id="3687" w:author="Craig Parker" w:date="2024-08-07T12:23:00Z">
                <w:rPr>
                  <w:rFonts w:eastAsia="Nunito"/>
                  <w:lang w:val="en-ZA"/>
                </w:rPr>
              </w:rPrChange>
            </w:rPr>
            <w:delText>P</w:delText>
          </w:r>
        </w:del>
      </w:ins>
      <w:ins w:id="3688" w:author="Matthew Chersich" w:date="2024-08-04T17:24:00Z">
        <w:del w:id="3689" w:author="Craig Parker" w:date="2024-08-07T13:30:00Z">
          <w:r w:rsidR="00860274" w:rsidRPr="002E4822" w:rsidDel="00771827">
            <w:rPr>
              <w:rFonts w:ascii="Nunito" w:eastAsia="Nunito" w:hAnsi="Nunito"/>
              <w:color w:val="000000" w:themeColor="text1"/>
              <w:sz w:val="20"/>
              <w:lang w:val="en-ZA"/>
              <w:rPrChange w:id="3690" w:author="Craig Parker" w:date="2024-08-07T12:23:00Z">
                <w:rPr>
                  <w:rFonts w:ascii="Nunito" w:eastAsia="Nunito" w:hAnsi="Nunito"/>
                  <w:lang w:val="en-ZA"/>
                </w:rPr>
              </w:rPrChange>
            </w:rPr>
            <w:delText>p</w:delText>
          </w:r>
        </w:del>
      </w:ins>
      <w:ins w:id="3691" w:author="Craig Parker" w:date="2024-08-07T13:30:00Z">
        <w:r w:rsidR="00771827" w:rsidRPr="002E4822">
          <w:rPr>
            <w:rFonts w:ascii="Nunito" w:eastAsia="Nunito" w:hAnsi="Nunito"/>
            <w:color w:val="000000" w:themeColor="text1"/>
            <w:sz w:val="20"/>
            <w:lang w:val="en-ZA"/>
          </w:rPr>
          <w:t>provide</w:t>
        </w:r>
      </w:ins>
      <w:ins w:id="3692" w:author="Craig Parker" w:date="2024-07-09T11:23:00Z">
        <w:r w:rsidRPr="002E4822">
          <w:rPr>
            <w:rFonts w:ascii="Nunito" w:eastAsia="Nunito" w:hAnsi="Nunito"/>
            <w:color w:val="000000" w:themeColor="text1"/>
            <w:sz w:val="20"/>
            <w:lang w:val="en-ZA"/>
            <w:rPrChange w:id="3693" w:author="Craig Parker" w:date="2024-08-07T12:23:00Z">
              <w:rPr>
                <w:rFonts w:eastAsia="Nunito"/>
                <w:lang w:val="en-ZA"/>
              </w:rPr>
            </w:rPrChange>
          </w:rPr>
          <w:t xml:space="preserve"> additional information </w:t>
        </w:r>
      </w:ins>
      <w:ins w:id="3694" w:author="Matthew Chersich" w:date="2024-08-04T17:16:00Z">
        <w:r w:rsidR="00BC1CA9" w:rsidRPr="002E4822">
          <w:rPr>
            <w:rFonts w:ascii="Nunito" w:eastAsia="Nunito" w:hAnsi="Nunito"/>
            <w:color w:val="000000" w:themeColor="text1"/>
            <w:sz w:val="20"/>
            <w:lang w:val="en-ZA"/>
            <w:rPrChange w:id="3695" w:author="Craig Parker" w:date="2024-08-07T12:23:00Z">
              <w:rPr>
                <w:rFonts w:ascii="Nunito" w:eastAsia="Nunito" w:hAnsi="Nunito"/>
                <w:lang w:val="en-ZA"/>
              </w:rPr>
            </w:rPrChange>
          </w:rPr>
          <w:t xml:space="preserve">on the </w:t>
        </w:r>
      </w:ins>
      <w:ins w:id="3696" w:author="Matthew Chersich" w:date="2024-08-13T22:40:00Z">
        <w:r w:rsidR="00335EE1">
          <w:rPr>
            <w:rFonts w:ascii="Nunito" w:eastAsia="Nunito" w:hAnsi="Nunito"/>
            <w:color w:val="000000" w:themeColor="text1"/>
            <w:sz w:val="20"/>
            <w:lang w:val="en-ZA"/>
          </w:rPr>
          <w:t xml:space="preserve">individual </w:t>
        </w:r>
      </w:ins>
      <w:ins w:id="3697" w:author="Matthew Chersich" w:date="2024-08-04T17:16:00Z">
        <w:r w:rsidR="00BC1CA9" w:rsidRPr="002E4822">
          <w:rPr>
            <w:rFonts w:ascii="Nunito" w:eastAsia="Nunito" w:hAnsi="Nunito"/>
            <w:color w:val="000000" w:themeColor="text1"/>
            <w:sz w:val="20"/>
            <w:lang w:val="en-ZA"/>
            <w:rPrChange w:id="3698" w:author="Craig Parker" w:date="2024-08-07T12:23:00Z">
              <w:rPr>
                <w:rFonts w:ascii="Nunito" w:eastAsia="Nunito" w:hAnsi="Nunito"/>
                <w:lang w:val="en-ZA"/>
              </w:rPr>
            </w:rPrChange>
          </w:rPr>
          <w:t xml:space="preserve">studies </w:t>
        </w:r>
      </w:ins>
      <w:ins w:id="3699" w:author="Craig Parker" w:date="2024-07-09T11:23:00Z">
        <w:r w:rsidRPr="002E4822">
          <w:rPr>
            <w:rFonts w:ascii="Nunito" w:eastAsia="Nunito" w:hAnsi="Nunito"/>
            <w:color w:val="000000" w:themeColor="text1"/>
            <w:sz w:val="20"/>
            <w:lang w:val="en-ZA"/>
            <w:rPrChange w:id="3700" w:author="Craig Parker" w:date="2024-08-07T12:23:00Z">
              <w:rPr>
                <w:rFonts w:eastAsia="Nunito"/>
                <w:lang w:val="en-ZA"/>
              </w:rPr>
            </w:rPrChange>
          </w:rPr>
          <w:t>if requested by the ethics committee.</w:t>
        </w:r>
      </w:ins>
    </w:p>
    <w:p w14:paraId="38196201" w14:textId="77777777" w:rsidR="00265FDD" w:rsidRPr="002E4822" w:rsidRDefault="00265FDD" w:rsidP="00265FDD">
      <w:pPr>
        <w:rPr>
          <w:ins w:id="3701" w:author="Matthew Chersich" w:date="2024-08-04T17:22:00Z"/>
          <w:rFonts w:ascii="Nunito" w:eastAsia="Nunito" w:hAnsi="Nunito"/>
          <w:b/>
          <w:bCs/>
          <w:color w:val="000000" w:themeColor="text1"/>
          <w:sz w:val="20"/>
          <w:lang w:val="en-ZA"/>
          <w:rPrChange w:id="3702" w:author="Craig Parker" w:date="2024-08-07T12:23:00Z">
            <w:rPr>
              <w:ins w:id="3703" w:author="Matthew Chersich" w:date="2024-08-04T17:22:00Z"/>
              <w:rFonts w:ascii="Nunito" w:eastAsia="Nunito" w:hAnsi="Nunito"/>
              <w:b/>
              <w:bCs/>
              <w:lang w:val="en-ZA"/>
            </w:rPr>
          </w:rPrChange>
        </w:rPr>
      </w:pPr>
    </w:p>
    <w:p w14:paraId="16D67737" w14:textId="4A75BB48" w:rsidR="00BC1CA9" w:rsidRPr="002E4822" w:rsidRDefault="00BC1CA9" w:rsidP="00BC1CA9">
      <w:pPr>
        <w:rPr>
          <w:ins w:id="3704" w:author="Matthew Chersich" w:date="2024-08-04T17:22:00Z"/>
          <w:rFonts w:ascii="Nunito" w:eastAsia="Nunito" w:hAnsi="Nunito"/>
          <w:b/>
          <w:bCs/>
          <w:color w:val="000000" w:themeColor="text1"/>
          <w:sz w:val="20"/>
          <w:lang w:val="en-ZA"/>
          <w:rPrChange w:id="3705" w:author="Craig Parker" w:date="2024-08-07T12:23:00Z">
            <w:rPr>
              <w:ins w:id="3706" w:author="Matthew Chersich" w:date="2024-08-04T17:22:00Z"/>
              <w:rFonts w:ascii="Nunito" w:eastAsia="Nunito" w:hAnsi="Nunito"/>
              <w:b/>
              <w:bCs/>
              <w:lang w:val="en-ZA"/>
            </w:rPr>
          </w:rPrChange>
        </w:rPr>
      </w:pPr>
      <w:ins w:id="3707" w:author="Matthew Chersich" w:date="2024-08-04T17:22:00Z">
        <w:r w:rsidRPr="002E4822">
          <w:rPr>
            <w:rFonts w:ascii="Nunito" w:eastAsia="Nunito" w:hAnsi="Nunito"/>
            <w:b/>
            <w:bCs/>
            <w:color w:val="000000" w:themeColor="text1"/>
            <w:sz w:val="20"/>
            <w:lang w:val="en-ZA"/>
            <w:rPrChange w:id="3708" w:author="Craig Parker" w:date="2024-08-07T12:23:00Z">
              <w:rPr>
                <w:rFonts w:ascii="Nunito" w:eastAsia="Nunito" w:hAnsi="Nunito"/>
                <w:b/>
                <w:bCs/>
                <w:lang w:val="en-ZA"/>
              </w:rPr>
            </w:rPrChange>
          </w:rPr>
          <w:t>Ethics Notifications for RP1 Studies</w:t>
        </w:r>
      </w:ins>
    </w:p>
    <w:p w14:paraId="12F467E4" w14:textId="1FB340EB" w:rsidR="00860274" w:rsidRPr="002E4822" w:rsidRDefault="00860274">
      <w:pPr>
        <w:rPr>
          <w:ins w:id="3709" w:author="Matthew Chersich" w:date="2024-08-04T17:24:00Z"/>
          <w:rFonts w:ascii="Nunito" w:eastAsia="Nunito" w:hAnsi="Nunito"/>
          <w:color w:val="000000" w:themeColor="text1"/>
          <w:sz w:val="20"/>
          <w:lang w:val="en-ZA"/>
          <w:rPrChange w:id="3710" w:author="Craig Parker" w:date="2024-08-07T12:23:00Z">
            <w:rPr>
              <w:ins w:id="3711" w:author="Matthew Chersich" w:date="2024-08-04T17:24:00Z"/>
              <w:rFonts w:ascii="Nunito" w:eastAsia="Nunito" w:hAnsi="Nunito"/>
              <w:lang w:val="en-ZA"/>
            </w:rPr>
          </w:rPrChange>
        </w:rPr>
        <w:pPrChange w:id="3712" w:author="Matthew Chersich" w:date="2024-08-04T17:24:00Z">
          <w:pPr>
            <w:numPr>
              <w:numId w:val="28"/>
            </w:numPr>
            <w:tabs>
              <w:tab w:val="num" w:pos="720"/>
            </w:tabs>
            <w:ind w:left="720" w:hanging="360"/>
          </w:pPr>
        </w:pPrChange>
      </w:pPr>
      <w:ins w:id="3713" w:author="Matthew Chersich" w:date="2024-08-04T17:24:00Z">
        <w:r w:rsidRPr="002E4822">
          <w:rPr>
            <w:rFonts w:ascii="Nunito" w:eastAsia="Nunito" w:hAnsi="Nunito"/>
            <w:color w:val="000000" w:themeColor="text1"/>
            <w:sz w:val="20"/>
            <w:lang w:val="en-ZA"/>
            <w:rPrChange w:id="3714" w:author="Craig Parker" w:date="2024-08-07T12:23:00Z">
              <w:rPr>
                <w:rFonts w:ascii="Nunito" w:eastAsia="Nunito" w:hAnsi="Nunito"/>
                <w:lang w:val="en-ZA"/>
              </w:rPr>
            </w:rPrChange>
          </w:rPr>
          <w:t xml:space="preserve">The project </w:t>
        </w:r>
        <w:del w:id="3715" w:author="Matthew Chersich" w:date="2024-08-04T17:24:00Z">
          <w:r w:rsidRPr="002E4822" w:rsidDel="00860274">
            <w:rPr>
              <w:rFonts w:ascii="Nunito" w:eastAsia="Nunito" w:hAnsi="Nunito"/>
              <w:color w:val="000000" w:themeColor="text1"/>
              <w:sz w:val="20"/>
              <w:lang w:val="en-ZA"/>
              <w:rPrChange w:id="3716" w:author="Craig Parker" w:date="2024-08-07T12:23:00Z">
                <w:rPr>
                  <w:rFonts w:ascii="Nunito" w:eastAsia="Nunito" w:hAnsi="Nunito"/>
                  <w:lang w:val="en-ZA"/>
                </w:rPr>
              </w:rPrChange>
            </w:rPr>
            <w:delText>N</w:delText>
          </w:r>
        </w:del>
        <w:r w:rsidRPr="002E4822">
          <w:rPr>
            <w:rFonts w:ascii="Nunito" w:eastAsia="Nunito" w:hAnsi="Nunito"/>
            <w:color w:val="000000" w:themeColor="text1"/>
            <w:sz w:val="20"/>
            <w:lang w:val="en-ZA"/>
            <w:rPrChange w:id="3717" w:author="Craig Parker" w:date="2024-08-07T12:23:00Z">
              <w:rPr>
                <w:rFonts w:ascii="Nunito" w:eastAsia="Nunito" w:hAnsi="Nunito"/>
                <w:lang w:val="en-ZA"/>
              </w:rPr>
            </w:rPrChange>
          </w:rPr>
          <w:t>notifies</w:t>
        </w:r>
        <w:del w:id="3718" w:author="Matthew Chersich" w:date="2024-08-04T17:24:00Z">
          <w:r w:rsidRPr="002E4822" w:rsidDel="00860274">
            <w:rPr>
              <w:rFonts w:ascii="Nunito" w:eastAsia="Nunito" w:hAnsi="Nunito"/>
              <w:color w:val="000000" w:themeColor="text1"/>
              <w:sz w:val="20"/>
              <w:lang w:val="en-ZA"/>
              <w:rPrChange w:id="3719" w:author="Craig Parker" w:date="2024-08-07T12:23:00Z">
                <w:rPr>
                  <w:rFonts w:ascii="Nunito" w:eastAsia="Nunito" w:hAnsi="Nunito"/>
                  <w:lang w:val="en-ZA"/>
                </w:rPr>
              </w:rPrChange>
            </w:rPr>
            <w:delText>y</w:delText>
          </w:r>
        </w:del>
        <w:r w:rsidRPr="002E4822">
          <w:rPr>
            <w:rFonts w:ascii="Nunito" w:eastAsia="Nunito" w:hAnsi="Nunito"/>
            <w:color w:val="000000" w:themeColor="text1"/>
            <w:sz w:val="20"/>
            <w:lang w:val="en-ZA"/>
            <w:rPrChange w:id="3720" w:author="Craig Parker" w:date="2024-08-07T12:23:00Z">
              <w:rPr>
                <w:rFonts w:ascii="Nunito" w:eastAsia="Nunito" w:hAnsi="Nunito"/>
                <w:lang w:val="en-ZA"/>
              </w:rPr>
            </w:rPrChange>
          </w:rPr>
          <w:t xml:space="preserve"> the ethics committee in writing of new studies </w:t>
        </w:r>
      </w:ins>
      <w:ins w:id="3721" w:author="Matthew Chersich" w:date="2024-08-04T17:25:00Z">
        <w:r w:rsidRPr="002E4822">
          <w:rPr>
            <w:rFonts w:ascii="Nunito" w:eastAsia="Nunito" w:hAnsi="Nunito"/>
            <w:color w:val="000000" w:themeColor="text1"/>
            <w:sz w:val="20"/>
            <w:lang w:val="en-ZA"/>
            <w:rPrChange w:id="3722" w:author="Craig Parker" w:date="2024-08-07T12:23:00Z">
              <w:rPr>
                <w:rFonts w:ascii="Nunito" w:eastAsia="Nunito" w:hAnsi="Nunito"/>
                <w:lang w:val="en-ZA"/>
              </w:rPr>
            </w:rPrChange>
          </w:rPr>
          <w:t xml:space="preserve">that </w:t>
        </w:r>
      </w:ins>
      <w:ins w:id="3723" w:author="Matthew Chersich" w:date="2024-08-04T17:24:00Z">
        <w:r w:rsidRPr="002E4822">
          <w:rPr>
            <w:rFonts w:ascii="Nunito" w:eastAsia="Nunito" w:hAnsi="Nunito"/>
            <w:color w:val="000000" w:themeColor="text1"/>
            <w:sz w:val="20"/>
            <w:lang w:val="en-ZA"/>
            <w:rPrChange w:id="3724" w:author="Craig Parker" w:date="2024-08-07T12:23:00Z">
              <w:rPr>
                <w:rFonts w:ascii="Nunito" w:eastAsia="Nunito" w:hAnsi="Nunito"/>
                <w:lang w:val="en-ZA"/>
              </w:rPr>
            </w:rPrChange>
          </w:rPr>
          <w:t>contribut</w:t>
        </w:r>
      </w:ins>
      <w:ins w:id="3725" w:author="Matthew Chersich" w:date="2024-08-04T17:25:00Z">
        <w:r w:rsidRPr="002E4822">
          <w:rPr>
            <w:rFonts w:ascii="Nunito" w:eastAsia="Nunito" w:hAnsi="Nunito"/>
            <w:color w:val="000000" w:themeColor="text1"/>
            <w:sz w:val="20"/>
            <w:lang w:val="en-ZA"/>
            <w:rPrChange w:id="3726" w:author="Craig Parker" w:date="2024-08-07T12:23:00Z">
              <w:rPr>
                <w:rFonts w:ascii="Nunito" w:eastAsia="Nunito" w:hAnsi="Nunito"/>
                <w:lang w:val="en-ZA"/>
              </w:rPr>
            </w:rPrChange>
          </w:rPr>
          <w:t>e</w:t>
        </w:r>
      </w:ins>
      <w:ins w:id="3727" w:author="Matthew Chersich" w:date="2024-08-04T17:24:00Z">
        <w:del w:id="3728" w:author="Matthew Chersich" w:date="2024-08-04T17:25:00Z">
          <w:r w:rsidRPr="002E4822" w:rsidDel="00860274">
            <w:rPr>
              <w:rFonts w:ascii="Nunito" w:eastAsia="Nunito" w:hAnsi="Nunito"/>
              <w:color w:val="000000" w:themeColor="text1"/>
              <w:sz w:val="20"/>
              <w:lang w:val="en-ZA"/>
              <w:rPrChange w:id="3729" w:author="Craig Parker" w:date="2024-08-07T12:23:00Z">
                <w:rPr>
                  <w:rFonts w:ascii="Nunito" w:eastAsia="Nunito" w:hAnsi="Nunito"/>
                  <w:lang w:val="en-ZA"/>
                </w:rPr>
              </w:rPrChange>
            </w:rPr>
            <w:delText>ing</w:delText>
          </w:r>
        </w:del>
        <w:r w:rsidRPr="002E4822">
          <w:rPr>
            <w:rFonts w:ascii="Nunito" w:eastAsia="Nunito" w:hAnsi="Nunito"/>
            <w:color w:val="000000" w:themeColor="text1"/>
            <w:sz w:val="20"/>
            <w:lang w:val="en-ZA"/>
            <w:rPrChange w:id="3730" w:author="Craig Parker" w:date="2024-08-07T12:23:00Z">
              <w:rPr>
                <w:rFonts w:ascii="Nunito" w:eastAsia="Nunito" w:hAnsi="Nunito"/>
                <w:lang w:val="en-ZA"/>
              </w:rPr>
            </w:rPrChange>
          </w:rPr>
          <w:t xml:space="preserve"> data on a 6-monthly basis.</w:t>
        </w:r>
      </w:ins>
    </w:p>
    <w:p w14:paraId="09541CC9" w14:textId="77777777" w:rsidR="00BC1CA9" w:rsidRPr="002E4822" w:rsidRDefault="00BC1CA9" w:rsidP="00265FDD">
      <w:pPr>
        <w:rPr>
          <w:ins w:id="3731" w:author="Craig Parker" w:date="2024-07-09T11:26:00Z"/>
          <w:rFonts w:ascii="Nunito" w:eastAsia="Nunito" w:hAnsi="Nunito"/>
          <w:b/>
          <w:bCs/>
          <w:color w:val="000000" w:themeColor="text1"/>
          <w:sz w:val="20"/>
          <w:lang w:val="en-ZA"/>
          <w:rPrChange w:id="3732" w:author="Craig Parker" w:date="2024-08-07T12:23:00Z">
            <w:rPr>
              <w:ins w:id="3733" w:author="Craig Parker" w:date="2024-07-09T11:26:00Z"/>
              <w:rFonts w:eastAsia="Nunito"/>
              <w:b/>
              <w:bCs/>
              <w:lang w:val="en-ZA"/>
            </w:rPr>
          </w:rPrChange>
        </w:rPr>
      </w:pPr>
    </w:p>
    <w:p w14:paraId="0F31BE04" w14:textId="44072958" w:rsidR="00265FDD" w:rsidRPr="002E4822" w:rsidRDefault="00265FDD" w:rsidP="00265FDD">
      <w:pPr>
        <w:rPr>
          <w:ins w:id="3734" w:author="Craig Parker" w:date="2024-07-09T11:23:00Z"/>
          <w:rFonts w:ascii="Nunito" w:eastAsia="Nunito" w:hAnsi="Nunito"/>
          <w:b/>
          <w:bCs/>
          <w:color w:val="000000" w:themeColor="text1"/>
          <w:sz w:val="20"/>
          <w:lang w:val="en-ZA"/>
          <w:rPrChange w:id="3735" w:author="Craig Parker" w:date="2024-08-07T12:23:00Z">
            <w:rPr>
              <w:ins w:id="3736" w:author="Craig Parker" w:date="2024-07-09T11:23:00Z"/>
              <w:rFonts w:eastAsia="Nunito"/>
              <w:b/>
              <w:bCs/>
              <w:lang w:val="en-ZA"/>
            </w:rPr>
          </w:rPrChange>
        </w:rPr>
      </w:pPr>
      <w:ins w:id="3737" w:author="Craig Parker" w:date="2024-07-09T11:23:00Z">
        <w:r w:rsidRPr="002E4822">
          <w:rPr>
            <w:rFonts w:ascii="Nunito" w:eastAsia="Nunito" w:hAnsi="Nunito"/>
            <w:b/>
            <w:bCs/>
            <w:color w:val="000000" w:themeColor="text1"/>
            <w:sz w:val="20"/>
            <w:lang w:val="en-ZA"/>
            <w:rPrChange w:id="3738" w:author="Craig Parker" w:date="2024-08-07T12:23:00Z">
              <w:rPr>
                <w:rFonts w:eastAsia="Nunito"/>
                <w:b/>
                <w:bCs/>
                <w:lang w:val="en-ZA"/>
              </w:rPr>
            </w:rPrChange>
          </w:rPr>
          <w:t>Ethics Notifications for RP2</w:t>
        </w:r>
        <w:del w:id="3739" w:author="Matthew Chersich" w:date="2024-08-04T17:22:00Z">
          <w:r w:rsidRPr="002E4822" w:rsidDel="00BC1CA9">
            <w:rPr>
              <w:rFonts w:ascii="Nunito" w:eastAsia="Nunito" w:hAnsi="Nunito"/>
              <w:b/>
              <w:bCs/>
              <w:color w:val="000000" w:themeColor="text1"/>
              <w:sz w:val="20"/>
              <w:lang w:val="en-ZA"/>
              <w:rPrChange w:id="3740" w:author="Craig Parker" w:date="2024-08-07T12:23:00Z">
                <w:rPr>
                  <w:rFonts w:eastAsia="Nunito"/>
                  <w:b/>
                  <w:bCs/>
                  <w:lang w:val="en-ZA"/>
                </w:rPr>
              </w:rPrChange>
            </w:rPr>
            <w:delText xml:space="preserve"> (HEAT 2)</w:delText>
          </w:r>
        </w:del>
        <w:r w:rsidRPr="002E4822">
          <w:rPr>
            <w:rFonts w:ascii="Nunito" w:eastAsia="Nunito" w:hAnsi="Nunito"/>
            <w:b/>
            <w:bCs/>
            <w:color w:val="000000" w:themeColor="text1"/>
            <w:sz w:val="20"/>
            <w:lang w:val="en-ZA"/>
            <w:rPrChange w:id="3741" w:author="Craig Parker" w:date="2024-08-07T12:23:00Z">
              <w:rPr>
                <w:rFonts w:eastAsia="Nunito"/>
                <w:b/>
                <w:bCs/>
                <w:lang w:val="en-ZA"/>
              </w:rPr>
            </w:rPrChange>
          </w:rPr>
          <w:t xml:space="preserve"> Studies</w:t>
        </w:r>
      </w:ins>
      <w:ins w:id="3742" w:author="Craig Parker" w:date="2024-08-07T13:30:00Z">
        <w:r w:rsidR="00771827" w:rsidRPr="002E4822">
          <w:rPr>
            <w:rFonts w:ascii="Nunito" w:eastAsia="Nunito" w:hAnsi="Nunito"/>
            <w:b/>
            <w:bCs/>
            <w:color w:val="000000" w:themeColor="text1"/>
            <w:sz w:val="20"/>
            <w:lang w:val="en-ZA"/>
          </w:rPr>
          <w:t xml:space="preserve"> from Johannesburg</w:t>
        </w:r>
      </w:ins>
    </w:p>
    <w:p w14:paraId="02535E66" w14:textId="77777777" w:rsidR="00265FDD" w:rsidRPr="002E4822" w:rsidRDefault="00265FDD" w:rsidP="00265FDD">
      <w:pPr>
        <w:numPr>
          <w:ilvl w:val="0"/>
          <w:numId w:val="29"/>
        </w:numPr>
        <w:rPr>
          <w:ins w:id="3743" w:author="Craig Parker" w:date="2024-07-09T11:23:00Z"/>
          <w:rFonts w:ascii="Nunito" w:eastAsia="Nunito" w:hAnsi="Nunito"/>
          <w:color w:val="000000" w:themeColor="text1"/>
          <w:sz w:val="20"/>
          <w:lang w:val="en-ZA"/>
          <w:rPrChange w:id="3744" w:author="Craig Parker" w:date="2024-08-07T12:23:00Z">
            <w:rPr>
              <w:ins w:id="3745" w:author="Craig Parker" w:date="2024-07-09T11:23:00Z"/>
              <w:rFonts w:eastAsia="Nunito"/>
              <w:lang w:val="en-ZA"/>
            </w:rPr>
          </w:rPrChange>
        </w:rPr>
      </w:pPr>
      <w:ins w:id="3746" w:author="Craig Parker" w:date="2024-07-09T11:23:00Z">
        <w:r w:rsidRPr="002E4822">
          <w:rPr>
            <w:rFonts w:ascii="Nunito" w:eastAsia="Nunito" w:hAnsi="Nunito"/>
            <w:b/>
            <w:bCs/>
            <w:color w:val="000000" w:themeColor="text1"/>
            <w:sz w:val="20"/>
            <w:lang w:val="en-ZA"/>
            <w:rPrChange w:id="3747" w:author="Craig Parker" w:date="2024-08-07T12:23:00Z">
              <w:rPr>
                <w:rFonts w:eastAsia="Nunito"/>
                <w:b/>
                <w:bCs/>
                <w:lang w:val="en-ZA"/>
              </w:rPr>
            </w:rPrChange>
          </w:rPr>
          <w:t>Data Transfer Agreements (DTAs):</w:t>
        </w:r>
        <w:r w:rsidRPr="002E4822">
          <w:rPr>
            <w:rFonts w:ascii="Nunito" w:eastAsia="Nunito" w:hAnsi="Nunito"/>
            <w:color w:val="000000" w:themeColor="text1"/>
            <w:sz w:val="20"/>
            <w:lang w:val="en-ZA"/>
            <w:rPrChange w:id="3748" w:author="Craig Parker" w:date="2024-08-07T12:23:00Z">
              <w:rPr>
                <w:rFonts w:eastAsia="Nunito"/>
                <w:lang w:val="en-ZA"/>
              </w:rPr>
            </w:rPrChange>
          </w:rPr>
          <w:t xml:space="preserve"> </w:t>
        </w:r>
      </w:ins>
    </w:p>
    <w:p w14:paraId="53591258" w14:textId="130F19F1" w:rsidR="00265FDD" w:rsidRPr="002E4822" w:rsidRDefault="00BC1CA9" w:rsidP="00265FDD">
      <w:pPr>
        <w:numPr>
          <w:ilvl w:val="1"/>
          <w:numId w:val="29"/>
        </w:numPr>
        <w:rPr>
          <w:ins w:id="3749" w:author="Craig Parker" w:date="2024-07-09T11:23:00Z"/>
          <w:rFonts w:ascii="Nunito" w:eastAsia="Nunito" w:hAnsi="Nunito"/>
          <w:color w:val="000000" w:themeColor="text1"/>
          <w:sz w:val="20"/>
          <w:lang w:val="en-ZA"/>
          <w:rPrChange w:id="3750" w:author="Craig Parker" w:date="2024-08-07T12:23:00Z">
            <w:rPr>
              <w:ins w:id="3751" w:author="Craig Parker" w:date="2024-07-09T11:23:00Z"/>
              <w:rFonts w:eastAsia="Nunito"/>
              <w:lang w:val="en-ZA"/>
            </w:rPr>
          </w:rPrChange>
        </w:rPr>
      </w:pPr>
      <w:ins w:id="3752" w:author="Matthew Chersich" w:date="2024-08-04T17:20:00Z">
        <w:r w:rsidRPr="002E4822">
          <w:rPr>
            <w:rFonts w:ascii="Nunito" w:eastAsia="Nunito" w:hAnsi="Nunito"/>
            <w:color w:val="000000" w:themeColor="text1"/>
            <w:sz w:val="20"/>
            <w:lang w:val="en-ZA"/>
            <w:rPrChange w:id="3753" w:author="Craig Parker" w:date="2024-08-07T12:23:00Z">
              <w:rPr>
                <w:rFonts w:ascii="Nunito" w:eastAsia="Nunito" w:hAnsi="Nunito"/>
                <w:lang w:val="en-ZA"/>
              </w:rPr>
            </w:rPrChange>
          </w:rPr>
          <w:t xml:space="preserve">Prior to notification, the </w:t>
        </w:r>
      </w:ins>
      <w:ins w:id="3754" w:author="Craig Parker" w:date="2024-07-09T11:23:00Z">
        <w:del w:id="3755" w:author="Matthew Chersich" w:date="2024-08-04T17:20:00Z">
          <w:r w:rsidR="00265FDD" w:rsidRPr="002E4822" w:rsidDel="00BC1CA9">
            <w:rPr>
              <w:rFonts w:ascii="Nunito" w:eastAsia="Nunito" w:hAnsi="Nunito"/>
              <w:color w:val="000000" w:themeColor="text1"/>
              <w:sz w:val="20"/>
              <w:lang w:val="en-ZA"/>
              <w:rPrChange w:id="3756" w:author="Craig Parker" w:date="2024-08-07T12:23:00Z">
                <w:rPr>
                  <w:rFonts w:eastAsia="Nunito"/>
                  <w:lang w:val="en-ZA"/>
                </w:rPr>
              </w:rPrChange>
            </w:rPr>
            <w:delText>D</w:delText>
          </w:r>
        </w:del>
      </w:ins>
      <w:ins w:id="3757" w:author="Craig Parker" w:date="2024-08-07T13:30:00Z">
        <w:r w:rsidR="00771827" w:rsidRPr="002E4822">
          <w:rPr>
            <w:rFonts w:ascii="Nunito" w:eastAsia="Nunito" w:hAnsi="Nunito"/>
            <w:color w:val="000000" w:themeColor="text1"/>
            <w:sz w:val="20"/>
            <w:lang w:val="en-ZA"/>
          </w:rPr>
          <w:t>DTAs</w:t>
        </w:r>
      </w:ins>
      <w:ins w:id="3758" w:author="Matthew Chersich" w:date="2024-08-04T17:20:00Z">
        <w:del w:id="3759" w:author="Craig Parker" w:date="2024-08-07T13:30:00Z">
          <w:r w:rsidRPr="002E4822" w:rsidDel="00771827">
            <w:rPr>
              <w:rFonts w:ascii="Nunito" w:eastAsia="Nunito" w:hAnsi="Nunito"/>
              <w:color w:val="000000" w:themeColor="text1"/>
              <w:sz w:val="20"/>
              <w:lang w:val="en-ZA"/>
              <w:rPrChange w:id="3760" w:author="Craig Parker" w:date="2024-08-07T12:23:00Z">
                <w:rPr>
                  <w:rFonts w:ascii="Nunito" w:eastAsia="Nunito" w:hAnsi="Nunito"/>
                  <w:lang w:val="en-ZA"/>
                </w:rPr>
              </w:rPrChange>
            </w:rPr>
            <w:delText>d</w:delText>
          </w:r>
        </w:del>
      </w:ins>
      <w:ins w:id="3761" w:author="Craig Parker" w:date="2024-07-09T11:23:00Z">
        <w:r w:rsidR="00265FDD" w:rsidRPr="002E4822">
          <w:rPr>
            <w:rFonts w:ascii="Nunito" w:eastAsia="Nunito" w:hAnsi="Nunito"/>
            <w:color w:val="000000" w:themeColor="text1"/>
            <w:sz w:val="20"/>
            <w:lang w:val="en-ZA"/>
            <w:rPrChange w:id="3762" w:author="Craig Parker" w:date="2024-08-07T12:23:00Z">
              <w:rPr>
                <w:rFonts w:eastAsia="Nunito"/>
                <w:lang w:val="en-ZA"/>
              </w:rPr>
            </w:rPrChange>
          </w:rPr>
          <w:t xml:space="preserve"> must be signed </w:t>
        </w:r>
        <w:del w:id="3763" w:author="Matthew Chersich" w:date="2024-08-13T23:12:00Z">
          <w:r w:rsidR="00265FDD" w:rsidRPr="002E4822" w:rsidDel="00B07FD9">
            <w:rPr>
              <w:rFonts w:ascii="Nunito" w:eastAsia="Nunito" w:hAnsi="Nunito"/>
              <w:color w:val="000000" w:themeColor="text1"/>
              <w:sz w:val="20"/>
              <w:lang w:val="en-ZA"/>
              <w:rPrChange w:id="3764" w:author="Craig Parker" w:date="2024-08-07T12:23:00Z">
                <w:rPr>
                  <w:rFonts w:eastAsia="Nunito"/>
                  <w:lang w:val="en-ZA"/>
                </w:rPr>
              </w:rPrChange>
            </w:rPr>
            <w:delText>and</w:delText>
          </w:r>
        </w:del>
      </w:ins>
      <w:ins w:id="3765" w:author="Matthew Chersich" w:date="2024-08-13T23:12:00Z">
        <w:r w:rsidR="00B07FD9">
          <w:rPr>
            <w:rFonts w:ascii="Nunito" w:eastAsia="Nunito" w:hAnsi="Nunito"/>
            <w:color w:val="000000" w:themeColor="text1"/>
            <w:sz w:val="20"/>
            <w:lang w:val="en-ZA"/>
          </w:rPr>
          <w:t>by the data provider and the legal representative of UCT or Wits legal office</w:t>
        </w:r>
      </w:ins>
      <w:ins w:id="3766" w:author="Craig Parker" w:date="2024-07-09T11:23:00Z">
        <w:del w:id="3767" w:author="Matthew Chersich" w:date="2024-08-13T23:12:00Z">
          <w:r w:rsidR="00265FDD" w:rsidRPr="002E4822" w:rsidDel="00B07FD9">
            <w:rPr>
              <w:rFonts w:ascii="Nunito" w:eastAsia="Nunito" w:hAnsi="Nunito"/>
              <w:color w:val="000000" w:themeColor="text1"/>
              <w:sz w:val="20"/>
              <w:lang w:val="en-ZA"/>
              <w:rPrChange w:id="3768" w:author="Craig Parker" w:date="2024-08-07T12:23:00Z">
                <w:rPr>
                  <w:rFonts w:eastAsia="Nunito"/>
                  <w:lang w:val="en-ZA"/>
                </w:rPr>
              </w:rPrChange>
            </w:rPr>
            <w:delText xml:space="preserve"> fully executed with each data provider</w:delText>
          </w:r>
        </w:del>
        <w:r w:rsidR="00265FDD" w:rsidRPr="002E4822">
          <w:rPr>
            <w:rFonts w:ascii="Nunito" w:eastAsia="Nunito" w:hAnsi="Nunito"/>
            <w:color w:val="000000" w:themeColor="text1"/>
            <w:sz w:val="20"/>
            <w:lang w:val="en-ZA"/>
            <w:rPrChange w:id="3769" w:author="Craig Parker" w:date="2024-08-07T12:23:00Z">
              <w:rPr>
                <w:rFonts w:eastAsia="Nunito"/>
                <w:lang w:val="en-ZA"/>
              </w:rPr>
            </w:rPrChange>
          </w:rPr>
          <w:t>.</w:t>
        </w:r>
      </w:ins>
    </w:p>
    <w:p w14:paraId="1B21A904" w14:textId="5BF00BB7" w:rsidR="00265FDD" w:rsidRPr="002E4822" w:rsidDel="00B07FD9" w:rsidRDefault="00265FDD" w:rsidP="00265FDD">
      <w:pPr>
        <w:numPr>
          <w:ilvl w:val="1"/>
          <w:numId w:val="29"/>
        </w:numPr>
        <w:rPr>
          <w:ins w:id="3770" w:author="Craig Parker" w:date="2024-07-09T11:23:00Z"/>
          <w:del w:id="3771" w:author="Matthew Chersich" w:date="2024-08-13T23:13:00Z"/>
          <w:rFonts w:ascii="Nunito" w:eastAsia="Nunito" w:hAnsi="Nunito"/>
          <w:color w:val="000000" w:themeColor="text1"/>
          <w:sz w:val="20"/>
          <w:lang w:val="en-ZA"/>
          <w:rPrChange w:id="3772" w:author="Craig Parker" w:date="2024-08-07T12:23:00Z">
            <w:rPr>
              <w:ins w:id="3773" w:author="Craig Parker" w:date="2024-07-09T11:23:00Z"/>
              <w:del w:id="3774" w:author="Matthew Chersich" w:date="2024-08-13T23:13:00Z"/>
              <w:rFonts w:eastAsia="Nunito"/>
              <w:lang w:val="en-ZA"/>
            </w:rPr>
          </w:rPrChange>
        </w:rPr>
      </w:pPr>
      <w:ins w:id="3775" w:author="Craig Parker" w:date="2024-07-09T11:23:00Z">
        <w:del w:id="3776" w:author="Matthew Chersich" w:date="2024-08-13T23:13:00Z">
          <w:r w:rsidRPr="002E4822" w:rsidDel="00B07FD9">
            <w:rPr>
              <w:rFonts w:ascii="Nunito" w:eastAsia="Nunito" w:hAnsi="Nunito"/>
              <w:color w:val="000000" w:themeColor="text1"/>
              <w:sz w:val="20"/>
              <w:lang w:val="en-ZA"/>
              <w:rPrChange w:id="3777" w:author="Craig Parker" w:date="2024-08-07T12:23:00Z">
                <w:rPr>
                  <w:rFonts w:eastAsia="Nunito"/>
                  <w:lang w:val="en-ZA"/>
                </w:rPr>
              </w:rPrChange>
            </w:rPr>
            <w:delText>Principal Investigators must provide written permission for the use of their data.</w:delText>
          </w:r>
        </w:del>
      </w:ins>
    </w:p>
    <w:p w14:paraId="755DD046" w14:textId="534D6B33" w:rsidR="00265FDD" w:rsidRPr="002E4822" w:rsidRDefault="00265FDD" w:rsidP="00265FDD">
      <w:pPr>
        <w:numPr>
          <w:ilvl w:val="1"/>
          <w:numId w:val="29"/>
        </w:numPr>
        <w:rPr>
          <w:ins w:id="3778" w:author="Craig Parker" w:date="2024-07-09T11:23:00Z"/>
          <w:rFonts w:ascii="Nunito" w:eastAsia="Nunito" w:hAnsi="Nunito"/>
          <w:color w:val="000000" w:themeColor="text1"/>
          <w:sz w:val="20"/>
          <w:lang w:val="en-ZA"/>
          <w:rPrChange w:id="3779" w:author="Craig Parker" w:date="2024-08-07T12:23:00Z">
            <w:rPr>
              <w:ins w:id="3780" w:author="Craig Parker" w:date="2024-07-09T11:23:00Z"/>
              <w:rFonts w:eastAsia="Nunito"/>
              <w:lang w:val="en-ZA"/>
            </w:rPr>
          </w:rPrChange>
        </w:rPr>
      </w:pPr>
      <w:ins w:id="3781" w:author="Craig Parker" w:date="2024-07-09T11:23:00Z">
        <w:r w:rsidRPr="002E4822">
          <w:rPr>
            <w:rFonts w:ascii="Nunito" w:eastAsia="Nunito" w:hAnsi="Nunito"/>
            <w:color w:val="000000" w:themeColor="text1"/>
            <w:sz w:val="20"/>
            <w:lang w:val="en-ZA"/>
            <w:rPrChange w:id="3782" w:author="Craig Parker" w:date="2024-08-07T12:23:00Z">
              <w:rPr>
                <w:rFonts w:eastAsia="Nunito"/>
                <w:lang w:val="en-ZA"/>
              </w:rPr>
            </w:rPrChange>
          </w:rPr>
          <w:t xml:space="preserve">Each DTA will be </w:t>
        </w:r>
        <w:del w:id="3783" w:author="Matthew Chersich" w:date="2024-08-13T23:13:00Z">
          <w:r w:rsidRPr="002E4822" w:rsidDel="00B07FD9">
            <w:rPr>
              <w:rFonts w:ascii="Nunito" w:eastAsia="Nunito" w:hAnsi="Nunito"/>
              <w:color w:val="000000" w:themeColor="text1"/>
              <w:sz w:val="20"/>
              <w:lang w:val="en-ZA"/>
              <w:rPrChange w:id="3784" w:author="Craig Parker" w:date="2024-08-07T12:23:00Z">
                <w:rPr>
                  <w:rFonts w:eastAsia="Nunito"/>
                  <w:lang w:val="en-ZA"/>
                </w:rPr>
              </w:rPrChange>
            </w:rPr>
            <w:delText xml:space="preserve">linked to the relevant protocol and </w:delText>
          </w:r>
        </w:del>
        <w:r w:rsidRPr="002E4822">
          <w:rPr>
            <w:rFonts w:ascii="Nunito" w:eastAsia="Nunito" w:hAnsi="Nunito"/>
            <w:color w:val="000000" w:themeColor="text1"/>
            <w:sz w:val="20"/>
            <w:lang w:val="en-ZA"/>
            <w:rPrChange w:id="3785" w:author="Craig Parker" w:date="2024-08-07T12:23:00Z">
              <w:rPr>
                <w:rFonts w:eastAsia="Nunito"/>
                <w:lang w:val="en-ZA"/>
              </w:rPr>
            </w:rPrChange>
          </w:rPr>
          <w:t xml:space="preserve">submitted </w:t>
        </w:r>
      </w:ins>
      <w:ins w:id="3786" w:author="Matthew Chersich" w:date="2024-08-13T23:13:00Z">
        <w:r w:rsidR="00B07FD9">
          <w:rPr>
            <w:rFonts w:ascii="Nunito" w:eastAsia="Nunito" w:hAnsi="Nunito"/>
            <w:color w:val="000000" w:themeColor="text1"/>
            <w:sz w:val="20"/>
            <w:lang w:val="en-ZA"/>
          </w:rPr>
          <w:t xml:space="preserve">with the protocol </w:t>
        </w:r>
      </w:ins>
      <w:ins w:id="3787" w:author="Craig Parker" w:date="2024-07-09T11:23:00Z">
        <w:r w:rsidRPr="002E4822">
          <w:rPr>
            <w:rFonts w:ascii="Nunito" w:eastAsia="Nunito" w:hAnsi="Nunito"/>
            <w:color w:val="000000" w:themeColor="text1"/>
            <w:sz w:val="20"/>
            <w:lang w:val="en-ZA"/>
            <w:rPrChange w:id="3788" w:author="Craig Parker" w:date="2024-08-07T12:23:00Z">
              <w:rPr>
                <w:rFonts w:eastAsia="Nunito"/>
                <w:lang w:val="en-ZA"/>
              </w:rPr>
            </w:rPrChange>
          </w:rPr>
          <w:t>as part of the ethics notification process.</w:t>
        </w:r>
      </w:ins>
    </w:p>
    <w:p w14:paraId="2B0BF4C2" w14:textId="77777777" w:rsidR="00265FDD" w:rsidRPr="002E4822" w:rsidRDefault="00265FDD" w:rsidP="00265FDD">
      <w:pPr>
        <w:numPr>
          <w:ilvl w:val="0"/>
          <w:numId w:val="29"/>
        </w:numPr>
        <w:rPr>
          <w:ins w:id="3789" w:author="Craig Parker" w:date="2024-07-09T11:23:00Z"/>
          <w:rFonts w:ascii="Nunito" w:eastAsia="Nunito" w:hAnsi="Nunito"/>
          <w:color w:val="000000" w:themeColor="text1"/>
          <w:sz w:val="20"/>
          <w:lang w:val="en-ZA"/>
          <w:rPrChange w:id="3790" w:author="Craig Parker" w:date="2024-08-07T12:23:00Z">
            <w:rPr>
              <w:ins w:id="3791" w:author="Craig Parker" w:date="2024-07-09T11:23:00Z"/>
              <w:rFonts w:eastAsia="Nunito"/>
              <w:lang w:val="en-ZA"/>
            </w:rPr>
          </w:rPrChange>
        </w:rPr>
      </w:pPr>
      <w:ins w:id="3792" w:author="Craig Parker" w:date="2024-07-09T11:23:00Z">
        <w:r w:rsidRPr="002E4822">
          <w:rPr>
            <w:rFonts w:ascii="Nunito" w:eastAsia="Nunito" w:hAnsi="Nunito"/>
            <w:b/>
            <w:bCs/>
            <w:color w:val="000000" w:themeColor="text1"/>
            <w:sz w:val="20"/>
            <w:lang w:val="en-ZA"/>
            <w:rPrChange w:id="3793" w:author="Craig Parker" w:date="2024-08-07T12:23:00Z">
              <w:rPr>
                <w:rFonts w:eastAsia="Nunito"/>
                <w:b/>
                <w:bCs/>
                <w:lang w:val="en-ZA"/>
              </w:rPr>
            </w:rPrChange>
          </w:rPr>
          <w:t>Ethics Approvals:</w:t>
        </w:r>
        <w:r w:rsidRPr="002E4822">
          <w:rPr>
            <w:rFonts w:ascii="Nunito" w:eastAsia="Nunito" w:hAnsi="Nunito"/>
            <w:color w:val="000000" w:themeColor="text1"/>
            <w:sz w:val="20"/>
            <w:lang w:val="en-ZA"/>
            <w:rPrChange w:id="3794" w:author="Craig Parker" w:date="2024-08-07T12:23:00Z">
              <w:rPr>
                <w:rFonts w:eastAsia="Nunito"/>
                <w:lang w:val="en-ZA"/>
              </w:rPr>
            </w:rPrChange>
          </w:rPr>
          <w:t xml:space="preserve"> </w:t>
        </w:r>
      </w:ins>
    </w:p>
    <w:p w14:paraId="04B97C8A" w14:textId="12C0AFA8" w:rsidR="00265FDD" w:rsidRPr="002E4822" w:rsidRDefault="00265FDD" w:rsidP="00265FDD">
      <w:pPr>
        <w:numPr>
          <w:ilvl w:val="1"/>
          <w:numId w:val="29"/>
        </w:numPr>
        <w:rPr>
          <w:ins w:id="3795" w:author="Craig Parker" w:date="2024-07-09T11:23:00Z"/>
          <w:rFonts w:ascii="Nunito" w:eastAsia="Nunito" w:hAnsi="Nunito"/>
          <w:color w:val="000000" w:themeColor="text1"/>
          <w:sz w:val="20"/>
          <w:lang w:val="en-ZA"/>
          <w:rPrChange w:id="3796" w:author="Craig Parker" w:date="2024-08-07T12:23:00Z">
            <w:rPr>
              <w:ins w:id="3797" w:author="Craig Parker" w:date="2024-07-09T11:23:00Z"/>
              <w:rFonts w:eastAsia="Nunito"/>
              <w:lang w:val="en-ZA"/>
            </w:rPr>
          </w:rPrChange>
        </w:rPr>
      </w:pPr>
      <w:ins w:id="3798" w:author="Craig Parker" w:date="2024-07-09T11:23:00Z">
        <w:r w:rsidRPr="002E4822">
          <w:rPr>
            <w:rFonts w:ascii="Nunito" w:eastAsia="Nunito" w:hAnsi="Nunito"/>
            <w:color w:val="000000" w:themeColor="text1"/>
            <w:sz w:val="20"/>
            <w:lang w:val="en-ZA"/>
            <w:rPrChange w:id="3799" w:author="Craig Parker" w:date="2024-08-07T12:23:00Z">
              <w:rPr>
                <w:rFonts w:eastAsia="Nunito"/>
                <w:lang w:val="en-ZA"/>
              </w:rPr>
            </w:rPrChange>
          </w:rPr>
          <w:t xml:space="preserve">The </w:t>
        </w:r>
      </w:ins>
      <w:ins w:id="3800" w:author="Matthew Chersich" w:date="2024-08-13T23:15:00Z">
        <w:r w:rsidR="00B07FD9">
          <w:rPr>
            <w:rFonts w:ascii="Nunito" w:eastAsia="Nunito" w:hAnsi="Nunito"/>
            <w:color w:val="000000" w:themeColor="text1"/>
            <w:sz w:val="20"/>
            <w:lang w:val="en-ZA"/>
          </w:rPr>
          <w:t xml:space="preserve">Wits Human Research </w:t>
        </w:r>
      </w:ins>
      <w:ins w:id="3801" w:author="Craig Parker" w:date="2024-07-09T11:23:00Z">
        <w:del w:id="3802" w:author="Matthew Chersich" w:date="2024-08-13T23:15:00Z">
          <w:r w:rsidRPr="002E4822" w:rsidDel="00B07FD9">
            <w:rPr>
              <w:rFonts w:ascii="Nunito" w:eastAsia="Nunito" w:hAnsi="Nunito"/>
              <w:color w:val="000000" w:themeColor="text1"/>
              <w:sz w:val="20"/>
              <w:lang w:val="en-ZA"/>
              <w:rPrChange w:id="3803" w:author="Craig Parker" w:date="2024-08-07T12:23:00Z">
                <w:rPr>
                  <w:rFonts w:eastAsia="Nunito"/>
                  <w:lang w:val="en-ZA"/>
                </w:rPr>
              </w:rPrChange>
            </w:rPr>
            <w:delText>e</w:delText>
          </w:r>
        </w:del>
      </w:ins>
      <w:ins w:id="3804" w:author="Matthew Chersich" w:date="2024-08-13T23:15:00Z">
        <w:r w:rsidR="00B07FD9">
          <w:rPr>
            <w:rFonts w:ascii="Nunito" w:eastAsia="Nunito" w:hAnsi="Nunito"/>
            <w:color w:val="000000" w:themeColor="text1"/>
            <w:sz w:val="20"/>
            <w:lang w:val="en-ZA"/>
          </w:rPr>
          <w:t>E</w:t>
        </w:r>
      </w:ins>
      <w:ins w:id="3805" w:author="Craig Parker" w:date="2024-07-09T11:23:00Z">
        <w:r w:rsidRPr="002E4822">
          <w:rPr>
            <w:rFonts w:ascii="Nunito" w:eastAsia="Nunito" w:hAnsi="Nunito"/>
            <w:color w:val="000000" w:themeColor="text1"/>
            <w:sz w:val="20"/>
            <w:lang w:val="en-ZA"/>
            <w:rPrChange w:id="3806" w:author="Craig Parker" w:date="2024-08-07T12:23:00Z">
              <w:rPr>
                <w:rFonts w:eastAsia="Nunito"/>
                <w:lang w:val="en-ZA"/>
              </w:rPr>
            </w:rPrChange>
          </w:rPr>
          <w:t xml:space="preserve">thics committee will review the period since the study closure to identify </w:t>
        </w:r>
      </w:ins>
      <w:ins w:id="3807" w:author="Matthew Chersich" w:date="2024-08-04T17:16:00Z">
        <w:r w:rsidR="00BC1CA9" w:rsidRPr="002E4822">
          <w:rPr>
            <w:rFonts w:ascii="Nunito" w:eastAsia="Nunito" w:hAnsi="Nunito"/>
            <w:color w:val="000000" w:themeColor="text1"/>
            <w:sz w:val="20"/>
            <w:lang w:val="en-ZA"/>
            <w:rPrChange w:id="3808" w:author="Craig Parker" w:date="2024-08-07T12:23:00Z">
              <w:rPr>
                <w:rFonts w:ascii="Nunito" w:eastAsia="Nunito" w:hAnsi="Nunito"/>
                <w:lang w:val="en-ZA"/>
              </w:rPr>
            </w:rPrChange>
          </w:rPr>
          <w:t xml:space="preserve">any </w:t>
        </w:r>
      </w:ins>
      <w:ins w:id="3809" w:author="Craig Parker" w:date="2024-07-09T11:23:00Z">
        <w:r w:rsidRPr="002E4822">
          <w:rPr>
            <w:rFonts w:ascii="Nunito" w:eastAsia="Nunito" w:hAnsi="Nunito"/>
            <w:color w:val="000000" w:themeColor="text1"/>
            <w:sz w:val="20"/>
            <w:lang w:val="en-ZA"/>
            <w:rPrChange w:id="3810" w:author="Craig Parker" w:date="2024-08-07T12:23:00Z">
              <w:rPr>
                <w:rFonts w:eastAsia="Nunito"/>
                <w:lang w:val="en-ZA"/>
              </w:rPr>
            </w:rPrChange>
          </w:rPr>
          <w:t xml:space="preserve">potential </w:t>
        </w:r>
      </w:ins>
      <w:ins w:id="3811" w:author="Matthew Chersich" w:date="2024-08-04T17:16:00Z">
        <w:r w:rsidR="00BC1CA9" w:rsidRPr="002E4822">
          <w:rPr>
            <w:rFonts w:ascii="Nunito" w:eastAsia="Nunito" w:hAnsi="Nunito"/>
            <w:color w:val="000000" w:themeColor="text1"/>
            <w:sz w:val="20"/>
            <w:lang w:val="en-ZA"/>
            <w:rPrChange w:id="3812" w:author="Craig Parker" w:date="2024-08-07T12:23:00Z">
              <w:rPr>
                <w:rFonts w:ascii="Nunito" w:eastAsia="Nunito" w:hAnsi="Nunito"/>
                <w:lang w:val="en-ZA"/>
              </w:rPr>
            </w:rPrChange>
          </w:rPr>
          <w:t>concerns</w:t>
        </w:r>
      </w:ins>
      <w:ins w:id="3813" w:author="Craig Parker" w:date="2024-07-09T11:23:00Z">
        <w:del w:id="3814" w:author="Matthew Chersich" w:date="2024-08-04T17:16:00Z">
          <w:r w:rsidRPr="002E4822" w:rsidDel="00BC1CA9">
            <w:rPr>
              <w:rFonts w:ascii="Nunito" w:eastAsia="Nunito" w:hAnsi="Nunito"/>
              <w:color w:val="000000" w:themeColor="text1"/>
              <w:sz w:val="20"/>
              <w:lang w:val="en-ZA"/>
              <w:rPrChange w:id="3815" w:author="Craig Parker" w:date="2024-08-07T12:23:00Z">
                <w:rPr>
                  <w:rFonts w:eastAsia="Nunito"/>
                  <w:lang w:val="en-ZA"/>
                </w:rPr>
              </w:rPrChange>
            </w:rPr>
            <w:delText>red flags</w:delText>
          </w:r>
        </w:del>
        <w:r w:rsidRPr="002E4822">
          <w:rPr>
            <w:rFonts w:ascii="Nunito" w:eastAsia="Nunito" w:hAnsi="Nunito"/>
            <w:color w:val="000000" w:themeColor="text1"/>
            <w:sz w:val="20"/>
            <w:lang w:val="en-ZA"/>
            <w:rPrChange w:id="3816" w:author="Craig Parker" w:date="2024-08-07T12:23:00Z">
              <w:rPr>
                <w:rFonts w:eastAsia="Nunito"/>
                <w:lang w:val="en-ZA"/>
              </w:rPr>
            </w:rPrChange>
          </w:rPr>
          <w:t>.</w:t>
        </w:r>
      </w:ins>
    </w:p>
    <w:p w14:paraId="5AEB673D" w14:textId="7B1C26A6" w:rsidR="00265FDD" w:rsidRPr="002E4822" w:rsidRDefault="00265FDD" w:rsidP="00265FDD">
      <w:pPr>
        <w:numPr>
          <w:ilvl w:val="1"/>
          <w:numId w:val="29"/>
        </w:numPr>
        <w:rPr>
          <w:ins w:id="3817" w:author="Craig Parker" w:date="2024-07-09T11:23:00Z"/>
          <w:rFonts w:ascii="Nunito" w:eastAsia="Nunito" w:hAnsi="Nunito"/>
          <w:color w:val="000000" w:themeColor="text1"/>
          <w:sz w:val="20"/>
          <w:lang w:val="en-ZA"/>
          <w:rPrChange w:id="3818" w:author="Craig Parker" w:date="2024-08-07T12:23:00Z">
            <w:rPr>
              <w:ins w:id="3819" w:author="Craig Parker" w:date="2024-07-09T11:23:00Z"/>
              <w:rFonts w:eastAsia="Nunito"/>
              <w:lang w:val="en-ZA"/>
            </w:rPr>
          </w:rPrChange>
        </w:rPr>
      </w:pPr>
      <w:ins w:id="3820" w:author="Craig Parker" w:date="2024-07-09T11:23:00Z">
        <w:r w:rsidRPr="002E4822">
          <w:rPr>
            <w:rFonts w:ascii="Nunito" w:eastAsia="Nunito" w:hAnsi="Nunito"/>
            <w:color w:val="000000" w:themeColor="text1"/>
            <w:sz w:val="20"/>
            <w:lang w:val="en-ZA"/>
            <w:rPrChange w:id="3821" w:author="Craig Parker" w:date="2024-08-07T12:23:00Z">
              <w:rPr>
                <w:rFonts w:eastAsia="Nunito"/>
                <w:lang w:val="en-ZA"/>
              </w:rPr>
            </w:rPrChange>
          </w:rPr>
          <w:t xml:space="preserve">Each study will be individually assessed to ensure </w:t>
        </w:r>
      </w:ins>
      <w:ins w:id="3822" w:author="Matthew Chersich" w:date="2024-08-04T17:16:00Z">
        <w:del w:id="3823" w:author="Craig Parker" w:date="2024-08-07T13:31:00Z">
          <w:r w:rsidR="00BC1CA9" w:rsidRPr="002E4822" w:rsidDel="00771827">
            <w:rPr>
              <w:rFonts w:ascii="Nunito" w:eastAsia="Nunito" w:hAnsi="Nunito"/>
              <w:color w:val="000000" w:themeColor="text1"/>
              <w:sz w:val="20"/>
              <w:lang w:val="en-ZA"/>
              <w:rPrChange w:id="3824" w:author="Craig Parker" w:date="2024-08-07T12:23:00Z">
                <w:rPr>
                  <w:rFonts w:ascii="Nunito" w:eastAsia="Nunito" w:hAnsi="Nunito"/>
                  <w:lang w:val="en-ZA"/>
                </w:rPr>
              </w:rPrChange>
            </w:rPr>
            <w:delText>tha</w:delText>
          </w:r>
        </w:del>
      </w:ins>
      <w:ins w:id="3825" w:author="Matthew Chersich" w:date="2024-08-04T17:17:00Z">
        <w:del w:id="3826" w:author="Craig Parker" w:date="2024-08-07T13:31:00Z">
          <w:r w:rsidR="00BC1CA9" w:rsidRPr="002E4822" w:rsidDel="00771827">
            <w:rPr>
              <w:rFonts w:ascii="Nunito" w:eastAsia="Nunito" w:hAnsi="Nunito"/>
              <w:color w:val="000000" w:themeColor="text1"/>
              <w:sz w:val="20"/>
              <w:lang w:val="en-ZA"/>
              <w:rPrChange w:id="3827" w:author="Craig Parker" w:date="2024-08-07T12:23:00Z">
                <w:rPr>
                  <w:rFonts w:ascii="Nunito" w:eastAsia="Nunito" w:hAnsi="Nunito"/>
                  <w:lang w:val="en-ZA"/>
                </w:rPr>
              </w:rPrChange>
            </w:rPr>
            <w:delText xml:space="preserve">t </w:delText>
          </w:r>
        </w:del>
      </w:ins>
      <w:ins w:id="3828" w:author="Craig Parker" w:date="2024-07-09T11:23:00Z">
        <w:r w:rsidRPr="002E4822">
          <w:rPr>
            <w:rFonts w:ascii="Nunito" w:eastAsia="Nunito" w:hAnsi="Nunito"/>
            <w:color w:val="000000" w:themeColor="text1"/>
            <w:sz w:val="20"/>
            <w:lang w:val="en-ZA"/>
            <w:rPrChange w:id="3829" w:author="Craig Parker" w:date="2024-08-07T12:23:00Z">
              <w:rPr>
                <w:rFonts w:eastAsia="Nunito"/>
                <w:lang w:val="en-ZA"/>
              </w:rPr>
            </w:rPrChange>
          </w:rPr>
          <w:t>ethical standards have not changed since the original approval.</w:t>
        </w:r>
      </w:ins>
    </w:p>
    <w:p w14:paraId="13E47657" w14:textId="75FEDA15" w:rsidR="00265FDD" w:rsidRPr="002E4822" w:rsidRDefault="0E3CF60B" w:rsidP="00265FDD">
      <w:pPr>
        <w:numPr>
          <w:ilvl w:val="1"/>
          <w:numId w:val="29"/>
        </w:numPr>
        <w:rPr>
          <w:ins w:id="3830" w:author="Craig Parker" w:date="2024-07-09T11:23:00Z"/>
          <w:rFonts w:ascii="Nunito" w:eastAsia="Nunito" w:hAnsi="Nunito"/>
          <w:color w:val="000000" w:themeColor="text1"/>
          <w:sz w:val="20"/>
          <w:lang w:val="en-ZA"/>
          <w:rPrChange w:id="3831" w:author="Craig Parker" w:date="2024-08-07T12:23:00Z">
            <w:rPr>
              <w:ins w:id="3832" w:author="Craig Parker" w:date="2024-07-09T11:23:00Z"/>
              <w:rFonts w:eastAsia="Nunito"/>
              <w:lang w:val="en-ZA"/>
            </w:rPr>
          </w:rPrChange>
        </w:rPr>
      </w:pPr>
      <w:ins w:id="3833" w:author="Craig Parker" w:date="2024-07-09T11:23:00Z">
        <w:r w:rsidRPr="002E4822">
          <w:rPr>
            <w:rFonts w:ascii="Nunito" w:eastAsia="Nunito" w:hAnsi="Nunito"/>
            <w:color w:val="000000" w:themeColor="text1"/>
            <w:sz w:val="20"/>
            <w:lang w:val="en-ZA"/>
            <w:rPrChange w:id="3834" w:author="Craig Parker" w:date="2024-08-07T12:23:00Z">
              <w:rPr>
                <w:rFonts w:eastAsia="Nunito"/>
                <w:lang w:val="en-ZA"/>
              </w:rPr>
            </w:rPrChange>
          </w:rPr>
          <w:t xml:space="preserve">Original ethics approvals </w:t>
        </w:r>
      </w:ins>
      <w:ins w:id="3835" w:author="Matthew Chersich" w:date="2024-08-13T23:14:00Z">
        <w:r w:rsidR="00B07FD9">
          <w:rPr>
            <w:rFonts w:ascii="Nunito" w:eastAsia="Nunito" w:hAnsi="Nunito"/>
            <w:color w:val="000000" w:themeColor="text1"/>
            <w:sz w:val="20"/>
            <w:lang w:val="en-ZA"/>
          </w:rPr>
          <w:t xml:space="preserve">for the studies </w:t>
        </w:r>
      </w:ins>
      <w:ins w:id="3836" w:author="Craig Parker" w:date="2024-07-09T11:23:00Z">
        <w:r w:rsidRPr="002E4822">
          <w:rPr>
            <w:rFonts w:ascii="Nunito" w:eastAsia="Nunito" w:hAnsi="Nunito"/>
            <w:color w:val="000000" w:themeColor="text1"/>
            <w:sz w:val="20"/>
            <w:lang w:val="en-ZA"/>
            <w:rPrChange w:id="3837" w:author="Craig Parker" w:date="2024-08-07T12:23:00Z">
              <w:rPr>
                <w:rFonts w:eastAsia="Nunito"/>
                <w:lang w:val="en-ZA"/>
              </w:rPr>
            </w:rPrChange>
          </w:rPr>
          <w:t xml:space="preserve">remain valid </w:t>
        </w:r>
        <w:del w:id="3838" w:author="Matthew Chersich" w:date="2024-08-13T23:14:00Z">
          <w:r w:rsidRPr="002E4822" w:rsidDel="00B07FD9">
            <w:rPr>
              <w:rFonts w:ascii="Nunito" w:eastAsia="Nunito" w:hAnsi="Nunito"/>
              <w:color w:val="000000" w:themeColor="text1"/>
              <w:sz w:val="20"/>
              <w:lang w:val="en-ZA"/>
              <w:rPrChange w:id="3839" w:author="Craig Parker" w:date="2024-08-07T12:23:00Z">
                <w:rPr>
                  <w:rFonts w:eastAsia="Nunito"/>
                  <w:lang w:val="en-ZA"/>
                </w:rPr>
              </w:rPrChange>
            </w:rPr>
            <w:delText>as no new data is being collected</w:delText>
          </w:r>
        </w:del>
      </w:ins>
      <w:ins w:id="3840" w:author="Craig Parker" w:date="2024-08-07T13:29:00Z">
        <w:del w:id="3841" w:author="Matthew Chersich" w:date="2024-08-13T23:14:00Z">
          <w:r w:rsidR="00771827" w:rsidRPr="002E4822" w:rsidDel="00B07FD9">
            <w:rPr>
              <w:rFonts w:ascii="Nunito" w:eastAsia="Nunito" w:hAnsi="Nunito"/>
              <w:color w:val="000000" w:themeColor="text1"/>
              <w:sz w:val="20"/>
              <w:lang w:val="en-ZA"/>
            </w:rPr>
            <w:delText>, and</w:delText>
          </w:r>
        </w:del>
      </w:ins>
      <w:ins w:id="3842" w:author="Matthew Chersich" w:date="2024-08-13T23:14:00Z">
        <w:r w:rsidR="00B07FD9">
          <w:rPr>
            <w:rFonts w:ascii="Nunito" w:eastAsia="Nunito" w:hAnsi="Nunito"/>
            <w:color w:val="000000" w:themeColor="text1"/>
            <w:sz w:val="20"/>
            <w:lang w:val="en-ZA"/>
          </w:rPr>
          <w:t>as</w:t>
        </w:r>
      </w:ins>
      <w:ins w:id="3843" w:author="Craig Parker" w:date="2024-08-07T13:29:00Z">
        <w:r w:rsidR="00771827" w:rsidRPr="002E4822">
          <w:rPr>
            <w:rFonts w:ascii="Nunito" w:eastAsia="Nunito" w:hAnsi="Nunito"/>
            <w:color w:val="000000" w:themeColor="text1"/>
            <w:sz w:val="20"/>
            <w:lang w:val="en-ZA"/>
          </w:rPr>
          <w:t xml:space="preserve"> only secondary data analyses areas </w:t>
        </w:r>
        <w:del w:id="3844" w:author="Matthew Chersich" w:date="2024-08-13T23:14:00Z">
          <w:r w:rsidR="00771827" w:rsidRPr="002E4822" w:rsidDel="00B07FD9">
            <w:rPr>
              <w:rFonts w:ascii="Nunito" w:eastAsia="Nunito" w:hAnsi="Nunito"/>
              <w:color w:val="000000" w:themeColor="text1"/>
              <w:sz w:val="20"/>
              <w:lang w:val="en-ZA"/>
            </w:rPr>
            <w:delText>only secondary data analyses are</w:delText>
          </w:r>
        </w:del>
      </w:ins>
      <w:ins w:id="3845" w:author="Craig Parker" w:date="2024-08-05T09:27:00Z">
        <w:del w:id="3846" w:author="Matthew Chersich" w:date="2024-08-13T23:14:00Z">
          <w:r w:rsidRPr="002E4822" w:rsidDel="00B07FD9">
            <w:rPr>
              <w:rFonts w:ascii="Nunito" w:eastAsia="Nunito" w:hAnsi="Nunito"/>
              <w:color w:val="000000" w:themeColor="text1"/>
              <w:sz w:val="20"/>
              <w:lang w:val="en-ZA"/>
              <w:rPrChange w:id="3847" w:author="Craig Parker" w:date="2024-08-07T12:23:00Z">
                <w:rPr>
                  <w:rFonts w:ascii="Nunito" w:eastAsia="Nunito" w:hAnsi="Nunito"/>
                  <w:lang w:val="en-ZA"/>
                </w:rPr>
              </w:rPrChange>
            </w:rPr>
            <w:delText xml:space="preserve"> </w:delText>
          </w:r>
        </w:del>
      </w:ins>
      <w:ins w:id="3848" w:author="Craig Parker" w:date="2024-08-07T13:29:00Z">
        <w:del w:id="3849" w:author="Matthew Chersich" w:date="2024-08-13T23:14:00Z">
          <w:r w:rsidR="00771827" w:rsidRPr="002E4822" w:rsidDel="00B07FD9">
            <w:rPr>
              <w:rFonts w:ascii="Nunito" w:eastAsia="Nunito" w:hAnsi="Nunito"/>
              <w:color w:val="000000" w:themeColor="text1"/>
              <w:sz w:val="20"/>
              <w:lang w:val="en-ZA"/>
            </w:rPr>
            <w:delText>and only secondary data analyses are</w:delText>
          </w:r>
        </w:del>
      </w:ins>
      <w:ins w:id="3850" w:author="Craig Parker" w:date="2024-08-05T09:27:00Z">
        <w:del w:id="3851" w:author="Matthew Chersich" w:date="2024-08-13T23:14:00Z">
          <w:r w:rsidRPr="002E4822" w:rsidDel="00B07FD9">
            <w:rPr>
              <w:rFonts w:ascii="Nunito" w:eastAsia="Nunito" w:hAnsi="Nunito"/>
              <w:color w:val="000000" w:themeColor="text1"/>
              <w:sz w:val="20"/>
              <w:lang w:val="en-ZA"/>
              <w:rPrChange w:id="3852" w:author="Craig Parker" w:date="2024-08-07T12:23:00Z">
                <w:rPr>
                  <w:rFonts w:ascii="Nunito" w:eastAsia="Nunito" w:hAnsi="Nunito"/>
                  <w:lang w:val="en-ZA"/>
                </w:rPr>
              </w:rPrChange>
            </w:rPr>
            <w:delText>as only secondary data</w:delText>
          </w:r>
        </w:del>
      </w:ins>
      <w:ins w:id="3853" w:author="Matthew Chersich" w:date="2024-08-13T23:14:00Z">
        <w:r w:rsidR="00B07FD9">
          <w:rPr>
            <w:rFonts w:ascii="Nunito" w:eastAsia="Nunito" w:hAnsi="Nunito"/>
            <w:color w:val="000000" w:themeColor="text1"/>
            <w:sz w:val="20"/>
            <w:lang w:val="en-ZA"/>
          </w:rPr>
          <w:t xml:space="preserve">are being done in a study (RP2) </w:t>
        </w:r>
      </w:ins>
      <w:ins w:id="3854" w:author="Matthew Chersich" w:date="2024-08-13T23:15:00Z">
        <w:r w:rsidR="00B07FD9">
          <w:rPr>
            <w:rFonts w:ascii="Nunito" w:eastAsia="Nunito" w:hAnsi="Nunito"/>
            <w:color w:val="000000" w:themeColor="text1"/>
            <w:sz w:val="20"/>
            <w:lang w:val="en-ZA"/>
          </w:rPr>
          <w:t>that has ethics approval</w:t>
        </w:r>
      </w:ins>
      <w:ins w:id="3855" w:author="Craig Parker" w:date="2024-08-05T09:27:00Z">
        <w:del w:id="3856" w:author="Matthew Chersich" w:date="2024-08-13T23:15:00Z">
          <w:r w:rsidRPr="002E4822" w:rsidDel="00B07FD9">
            <w:rPr>
              <w:rFonts w:ascii="Nunito" w:eastAsia="Nunito" w:hAnsi="Nunito"/>
              <w:color w:val="000000" w:themeColor="text1"/>
              <w:sz w:val="20"/>
              <w:lang w:val="en-ZA"/>
              <w:rPrChange w:id="3857" w:author="Craig Parker" w:date="2024-08-07T12:23:00Z">
                <w:rPr>
                  <w:rFonts w:ascii="Nunito" w:eastAsia="Nunito" w:hAnsi="Nunito"/>
                  <w:lang w:val="en-ZA"/>
                </w:rPr>
              </w:rPrChange>
            </w:rPr>
            <w:delText xml:space="preserve"> analyses is being done on original data</w:delText>
          </w:r>
        </w:del>
      </w:ins>
      <w:ins w:id="3858" w:author="Craig Parker" w:date="2024-07-09T11:23:00Z">
        <w:r w:rsidRPr="002E4822">
          <w:rPr>
            <w:rFonts w:ascii="Nunito" w:eastAsia="Nunito" w:hAnsi="Nunito"/>
            <w:color w:val="000000" w:themeColor="text1"/>
            <w:sz w:val="20"/>
            <w:lang w:val="en-ZA"/>
            <w:rPrChange w:id="3859" w:author="Craig Parker" w:date="2024-08-07T12:23:00Z">
              <w:rPr>
                <w:rFonts w:eastAsia="Nunito"/>
                <w:lang w:val="en-ZA"/>
              </w:rPr>
            </w:rPrChange>
          </w:rPr>
          <w:t>.</w:t>
        </w:r>
      </w:ins>
    </w:p>
    <w:p w14:paraId="3E9C9FA7" w14:textId="77777777" w:rsidR="00265FDD" w:rsidRPr="002E4822" w:rsidRDefault="00265FDD" w:rsidP="00265FDD">
      <w:pPr>
        <w:numPr>
          <w:ilvl w:val="0"/>
          <w:numId w:val="29"/>
        </w:numPr>
        <w:rPr>
          <w:ins w:id="3860" w:author="Craig Parker" w:date="2024-07-09T11:23:00Z"/>
          <w:rFonts w:ascii="Nunito" w:eastAsia="Nunito" w:hAnsi="Nunito"/>
          <w:color w:val="000000" w:themeColor="text1"/>
          <w:sz w:val="20"/>
          <w:lang w:val="en-ZA"/>
          <w:rPrChange w:id="3861" w:author="Craig Parker" w:date="2024-08-07T12:23:00Z">
            <w:rPr>
              <w:ins w:id="3862" w:author="Craig Parker" w:date="2024-07-09T11:23:00Z"/>
              <w:rFonts w:eastAsia="Nunito"/>
              <w:lang w:val="en-ZA"/>
            </w:rPr>
          </w:rPrChange>
        </w:rPr>
      </w:pPr>
      <w:ins w:id="3863" w:author="Craig Parker" w:date="2024-07-09T11:23:00Z">
        <w:r w:rsidRPr="002E4822">
          <w:rPr>
            <w:rFonts w:ascii="Nunito" w:eastAsia="Nunito" w:hAnsi="Nunito"/>
            <w:b/>
            <w:bCs/>
            <w:color w:val="000000" w:themeColor="text1"/>
            <w:sz w:val="20"/>
            <w:lang w:val="en-ZA"/>
            <w:rPrChange w:id="3864" w:author="Craig Parker" w:date="2024-08-07T12:23:00Z">
              <w:rPr>
                <w:rFonts w:eastAsia="Nunito"/>
                <w:b/>
                <w:bCs/>
                <w:lang w:val="en-ZA"/>
              </w:rPr>
            </w:rPrChange>
          </w:rPr>
          <w:t>Notification Form:</w:t>
        </w:r>
        <w:r w:rsidRPr="002E4822">
          <w:rPr>
            <w:rFonts w:ascii="Nunito" w:eastAsia="Nunito" w:hAnsi="Nunito"/>
            <w:color w:val="000000" w:themeColor="text1"/>
            <w:sz w:val="20"/>
            <w:lang w:val="en-ZA"/>
            <w:rPrChange w:id="3865" w:author="Craig Parker" w:date="2024-08-07T12:23:00Z">
              <w:rPr>
                <w:rFonts w:eastAsia="Nunito"/>
                <w:lang w:val="en-ZA"/>
              </w:rPr>
            </w:rPrChange>
          </w:rPr>
          <w:t xml:space="preserve"> </w:t>
        </w:r>
      </w:ins>
    </w:p>
    <w:p w14:paraId="19A59E6A" w14:textId="2D732101" w:rsidR="00265FDD" w:rsidRPr="002E4822" w:rsidRDefault="00265FDD" w:rsidP="00265FDD">
      <w:pPr>
        <w:numPr>
          <w:ilvl w:val="1"/>
          <w:numId w:val="29"/>
        </w:numPr>
        <w:rPr>
          <w:ins w:id="3866" w:author="Craig Parker" w:date="2024-07-09T11:23:00Z"/>
          <w:rFonts w:ascii="Nunito" w:eastAsia="Nunito" w:hAnsi="Nunito"/>
          <w:color w:val="000000" w:themeColor="text1"/>
          <w:sz w:val="20"/>
          <w:lang w:val="en-ZA"/>
          <w:rPrChange w:id="3867" w:author="Craig Parker" w:date="2024-08-07T12:23:00Z">
            <w:rPr>
              <w:ins w:id="3868" w:author="Craig Parker" w:date="2024-07-09T11:23:00Z"/>
              <w:rFonts w:eastAsia="Nunito"/>
              <w:lang w:val="en-ZA"/>
            </w:rPr>
          </w:rPrChange>
        </w:rPr>
      </w:pPr>
      <w:ins w:id="3869" w:author="Craig Parker" w:date="2024-07-09T11:23:00Z">
        <w:r w:rsidRPr="002E4822">
          <w:rPr>
            <w:rFonts w:ascii="Nunito" w:eastAsia="Nunito" w:hAnsi="Nunito"/>
            <w:color w:val="000000" w:themeColor="text1"/>
            <w:sz w:val="20"/>
            <w:lang w:val="en-ZA"/>
            <w:rPrChange w:id="3870" w:author="Craig Parker" w:date="2024-08-07T12:23:00Z">
              <w:rPr>
                <w:rFonts w:eastAsia="Nunito"/>
                <w:lang w:val="en-ZA"/>
              </w:rPr>
            </w:rPrChange>
          </w:rPr>
          <w:t>A</w:t>
        </w:r>
        <w:del w:id="3871" w:author="Matthew Chersich" w:date="2024-08-13T23:15:00Z">
          <w:r w:rsidRPr="002E4822" w:rsidDel="00B07FD9">
            <w:rPr>
              <w:rFonts w:ascii="Nunito" w:eastAsia="Nunito" w:hAnsi="Nunito"/>
              <w:color w:val="000000" w:themeColor="text1"/>
              <w:sz w:val="20"/>
              <w:lang w:val="en-ZA"/>
              <w:rPrChange w:id="3872" w:author="Craig Parker" w:date="2024-08-07T12:23:00Z">
                <w:rPr>
                  <w:rFonts w:eastAsia="Nunito"/>
                  <w:lang w:val="en-ZA"/>
                </w:rPr>
              </w:rPrChange>
            </w:rPr>
            <w:delText xml:space="preserve"> simplified,</w:delText>
          </w:r>
        </w:del>
        <w:r w:rsidRPr="002E4822">
          <w:rPr>
            <w:rFonts w:ascii="Nunito" w:eastAsia="Nunito" w:hAnsi="Nunito"/>
            <w:color w:val="000000" w:themeColor="text1"/>
            <w:sz w:val="20"/>
            <w:lang w:val="en-ZA"/>
            <w:rPrChange w:id="3873" w:author="Craig Parker" w:date="2024-08-07T12:23:00Z">
              <w:rPr>
                <w:rFonts w:eastAsia="Nunito"/>
                <w:lang w:val="en-ZA"/>
              </w:rPr>
            </w:rPrChange>
          </w:rPr>
          <w:t xml:space="preserve"> two-page </w:t>
        </w:r>
      </w:ins>
      <w:ins w:id="3874" w:author="Matthew Chersich" w:date="2024-08-13T23:15:00Z">
        <w:r w:rsidR="00B07FD9">
          <w:rPr>
            <w:rFonts w:ascii="Nunito" w:eastAsia="Nunito" w:hAnsi="Nunito"/>
            <w:color w:val="000000" w:themeColor="text1"/>
            <w:sz w:val="20"/>
            <w:lang w:val="en-ZA"/>
          </w:rPr>
          <w:t xml:space="preserve">ethics </w:t>
        </w:r>
      </w:ins>
      <w:ins w:id="3875" w:author="Craig Parker" w:date="2024-07-09T11:23:00Z">
        <w:r w:rsidRPr="002E4822">
          <w:rPr>
            <w:rFonts w:ascii="Nunito" w:eastAsia="Nunito" w:hAnsi="Nunito"/>
            <w:color w:val="000000" w:themeColor="text1"/>
            <w:sz w:val="20"/>
            <w:lang w:val="en-ZA"/>
            <w:rPrChange w:id="3876" w:author="Craig Parker" w:date="2024-08-07T12:23:00Z">
              <w:rPr>
                <w:rFonts w:eastAsia="Nunito"/>
                <w:lang w:val="en-ZA"/>
              </w:rPr>
            </w:rPrChange>
          </w:rPr>
          <w:t>notification form</w:t>
        </w:r>
        <w:del w:id="3877" w:author="Matthew Chersich" w:date="2024-08-04T17:17:00Z">
          <w:r w:rsidRPr="002E4822" w:rsidDel="00BC1CA9">
            <w:rPr>
              <w:rFonts w:ascii="Nunito" w:eastAsia="Nunito" w:hAnsi="Nunito"/>
              <w:color w:val="000000" w:themeColor="text1"/>
              <w:sz w:val="20"/>
              <w:lang w:val="en-ZA"/>
              <w:rPrChange w:id="3878" w:author="Craig Parker" w:date="2024-08-07T12:23:00Z">
                <w:rPr>
                  <w:rFonts w:eastAsia="Nunito"/>
                  <w:lang w:val="en-ZA"/>
                </w:rPr>
              </w:rPrChange>
            </w:rPr>
            <w:delText>,</w:delText>
          </w:r>
        </w:del>
        <w:r w:rsidRPr="002E4822">
          <w:rPr>
            <w:rFonts w:ascii="Nunito" w:eastAsia="Nunito" w:hAnsi="Nunito"/>
            <w:color w:val="000000" w:themeColor="text1"/>
            <w:sz w:val="20"/>
            <w:lang w:val="en-ZA"/>
            <w:rPrChange w:id="3879" w:author="Craig Parker" w:date="2024-08-07T12:23:00Z">
              <w:rPr>
                <w:rFonts w:eastAsia="Nunito"/>
                <w:lang w:val="en-ZA"/>
              </w:rPr>
            </w:rPrChange>
          </w:rPr>
          <w:t xml:space="preserve"> </w:t>
        </w:r>
        <w:del w:id="3880" w:author="Matthew Chersich" w:date="2024-08-04T17:17:00Z">
          <w:r w:rsidRPr="002E4822" w:rsidDel="00BC1CA9">
            <w:rPr>
              <w:rFonts w:ascii="Nunito" w:eastAsia="Nunito" w:hAnsi="Nunito"/>
              <w:color w:val="000000" w:themeColor="text1"/>
              <w:sz w:val="20"/>
              <w:lang w:val="en-ZA"/>
              <w:rPrChange w:id="3881" w:author="Craig Parker" w:date="2024-08-07T12:23:00Z">
                <w:rPr>
                  <w:rFonts w:eastAsia="Nunito"/>
                  <w:lang w:val="en-ZA"/>
                </w:rPr>
              </w:rPrChange>
            </w:rPr>
            <w:delText>available</w:delText>
          </w:r>
        </w:del>
        <w:del w:id="3882" w:author="Matthew Chersich" w:date="2024-08-13T23:15:00Z">
          <w:r w:rsidRPr="002E4822" w:rsidDel="00B07FD9">
            <w:rPr>
              <w:rFonts w:ascii="Nunito" w:eastAsia="Nunito" w:hAnsi="Nunito"/>
              <w:color w:val="000000" w:themeColor="text1"/>
              <w:sz w:val="20"/>
              <w:lang w:val="en-ZA"/>
              <w:rPrChange w:id="3883" w:author="Craig Parker" w:date="2024-08-07T12:23:00Z">
                <w:rPr>
                  <w:rFonts w:eastAsia="Nunito"/>
                  <w:lang w:val="en-ZA"/>
                </w:rPr>
              </w:rPrChange>
            </w:rPr>
            <w:delText xml:space="preserve"> in Appendix C</w:delText>
          </w:r>
        </w:del>
        <w:del w:id="3884" w:author="Matthew Chersich" w:date="2024-08-04T17:17:00Z">
          <w:r w:rsidRPr="002E4822" w:rsidDel="00BC1CA9">
            <w:rPr>
              <w:rFonts w:ascii="Nunito" w:eastAsia="Nunito" w:hAnsi="Nunito"/>
              <w:color w:val="000000" w:themeColor="text1"/>
              <w:sz w:val="20"/>
              <w:lang w:val="en-ZA"/>
              <w:rPrChange w:id="3885" w:author="Craig Parker" w:date="2024-08-07T12:23:00Z">
                <w:rPr>
                  <w:rFonts w:eastAsia="Nunito"/>
                  <w:lang w:val="en-ZA"/>
                </w:rPr>
              </w:rPrChange>
            </w:rPr>
            <w:delText>,</w:delText>
          </w:r>
        </w:del>
        <w:del w:id="3886" w:author="Matthew Chersich" w:date="2024-08-13T23:15:00Z">
          <w:r w:rsidRPr="002E4822" w:rsidDel="00B07FD9">
            <w:rPr>
              <w:rFonts w:ascii="Nunito" w:eastAsia="Nunito" w:hAnsi="Nunito"/>
              <w:color w:val="000000" w:themeColor="text1"/>
              <w:sz w:val="20"/>
              <w:lang w:val="en-ZA"/>
              <w:rPrChange w:id="3887" w:author="Craig Parker" w:date="2024-08-07T12:23:00Z">
                <w:rPr>
                  <w:rFonts w:eastAsia="Nunito"/>
                  <w:lang w:val="en-ZA"/>
                </w:rPr>
              </w:rPrChange>
            </w:rPr>
            <w:delText xml:space="preserve"> </w:delText>
          </w:r>
        </w:del>
        <w:r w:rsidRPr="002E4822">
          <w:rPr>
            <w:rFonts w:ascii="Nunito" w:eastAsia="Nunito" w:hAnsi="Nunito"/>
            <w:color w:val="000000" w:themeColor="text1"/>
            <w:sz w:val="20"/>
            <w:lang w:val="en-ZA"/>
            <w:rPrChange w:id="3888" w:author="Craig Parker" w:date="2024-08-07T12:23:00Z">
              <w:rPr>
                <w:rFonts w:eastAsia="Nunito"/>
                <w:lang w:val="en-ZA"/>
              </w:rPr>
            </w:rPrChange>
          </w:rPr>
          <w:t xml:space="preserve">will be </w:t>
        </w:r>
      </w:ins>
      <w:ins w:id="3889" w:author="Matthew Chersich" w:date="2024-08-04T17:18:00Z">
        <w:r w:rsidR="00BC1CA9" w:rsidRPr="002E4822">
          <w:rPr>
            <w:rFonts w:ascii="Nunito" w:eastAsia="Nunito" w:hAnsi="Nunito"/>
            <w:color w:val="000000" w:themeColor="text1"/>
            <w:sz w:val="20"/>
            <w:lang w:val="en-ZA"/>
            <w:rPrChange w:id="3890" w:author="Craig Parker" w:date="2024-08-07T12:23:00Z">
              <w:rPr>
                <w:rFonts w:ascii="Nunito" w:eastAsia="Nunito" w:hAnsi="Nunito"/>
                <w:lang w:val="en-ZA"/>
              </w:rPr>
            </w:rPrChange>
          </w:rPr>
          <w:t>completed</w:t>
        </w:r>
      </w:ins>
      <w:ins w:id="3891" w:author="Matthew Chersich" w:date="2024-08-13T23:15:00Z">
        <w:r w:rsidR="00B07FD9">
          <w:rPr>
            <w:rFonts w:ascii="Nunito" w:eastAsia="Nunito" w:hAnsi="Nunito"/>
            <w:color w:val="000000" w:themeColor="text1"/>
            <w:sz w:val="20"/>
            <w:lang w:val="en-ZA"/>
          </w:rPr>
          <w:t xml:space="preserve"> </w:t>
        </w:r>
      </w:ins>
      <w:ins w:id="3892" w:author="Matthew Chersich" w:date="2024-08-13T23:18:00Z">
        <w:r w:rsidR="00B07FD9">
          <w:rPr>
            <w:rFonts w:ascii="Nunito" w:eastAsia="Nunito" w:hAnsi="Nunito"/>
            <w:color w:val="000000" w:themeColor="text1"/>
            <w:sz w:val="20"/>
            <w:lang w:val="en-ZA"/>
          </w:rPr>
          <w:t xml:space="preserve">and submitted to the ethics committee </w:t>
        </w:r>
      </w:ins>
      <w:ins w:id="3893" w:author="Matthew Chersich" w:date="2024-08-13T23:15:00Z">
        <w:r w:rsidR="00B07FD9">
          <w:rPr>
            <w:rFonts w:ascii="Nunito" w:eastAsia="Nunito" w:hAnsi="Nunito"/>
            <w:color w:val="000000" w:themeColor="text1"/>
            <w:sz w:val="20"/>
            <w:lang w:val="en-ZA"/>
          </w:rPr>
          <w:t>(</w:t>
        </w:r>
        <w:r w:rsidR="00B07FD9" w:rsidRPr="000059DF">
          <w:rPr>
            <w:rFonts w:ascii="Nunito" w:eastAsia="Nunito" w:hAnsi="Nunito"/>
            <w:color w:val="000000" w:themeColor="text1"/>
            <w:sz w:val="20"/>
            <w:lang w:val="en-ZA"/>
          </w:rPr>
          <w:t xml:space="preserve">Appendix </w:t>
        </w:r>
      </w:ins>
      <w:ins w:id="3894" w:author="Matthew Chersich" w:date="2024-08-13T23:16:00Z">
        <w:r w:rsidR="00B07FD9">
          <w:rPr>
            <w:rFonts w:ascii="Nunito" w:eastAsia="Nunito" w:hAnsi="Nunito"/>
            <w:color w:val="000000" w:themeColor="text1"/>
            <w:sz w:val="20"/>
            <w:lang w:val="en-ZA"/>
          </w:rPr>
          <w:t>3)</w:t>
        </w:r>
      </w:ins>
      <w:ins w:id="3895" w:author="Craig Parker" w:date="2024-07-09T11:23:00Z">
        <w:del w:id="3896" w:author="Matthew Chersich" w:date="2024-08-04T17:17:00Z">
          <w:r w:rsidRPr="002E4822" w:rsidDel="00BC1CA9">
            <w:rPr>
              <w:rFonts w:ascii="Nunito" w:eastAsia="Nunito" w:hAnsi="Nunito"/>
              <w:color w:val="000000" w:themeColor="text1"/>
              <w:sz w:val="20"/>
              <w:lang w:val="en-ZA"/>
              <w:rPrChange w:id="3897" w:author="Craig Parker" w:date="2024-08-07T12:23:00Z">
                <w:rPr>
                  <w:rFonts w:eastAsia="Nunito"/>
                  <w:lang w:val="en-ZA"/>
                </w:rPr>
              </w:rPrChange>
            </w:rPr>
            <w:delText>used</w:delText>
          </w:r>
        </w:del>
        <w:r w:rsidRPr="002E4822">
          <w:rPr>
            <w:rFonts w:ascii="Nunito" w:eastAsia="Nunito" w:hAnsi="Nunito"/>
            <w:color w:val="000000" w:themeColor="text1"/>
            <w:sz w:val="20"/>
            <w:lang w:val="en-ZA"/>
            <w:rPrChange w:id="3898" w:author="Craig Parker" w:date="2024-08-07T12:23:00Z">
              <w:rPr>
                <w:rFonts w:eastAsia="Nunito"/>
                <w:lang w:val="en-ZA"/>
              </w:rPr>
            </w:rPrChange>
          </w:rPr>
          <w:t xml:space="preserve">. It includes the study background, motivation, design, and </w:t>
        </w:r>
      </w:ins>
      <w:ins w:id="3899" w:author="Matthew Chersich" w:date="2024-08-13T23:16:00Z">
        <w:r w:rsidR="00B07FD9">
          <w:rPr>
            <w:rFonts w:ascii="Nunito" w:eastAsia="Nunito" w:hAnsi="Nunito"/>
            <w:color w:val="000000" w:themeColor="text1"/>
            <w:sz w:val="20"/>
            <w:lang w:val="en-ZA"/>
          </w:rPr>
          <w:t xml:space="preserve">the </w:t>
        </w:r>
      </w:ins>
      <w:ins w:id="3900" w:author="Craig Parker" w:date="2024-07-09T11:23:00Z">
        <w:del w:id="3901" w:author="Matthew Chersich" w:date="2024-08-13T23:16:00Z">
          <w:r w:rsidRPr="002E4822" w:rsidDel="00B07FD9">
            <w:rPr>
              <w:rFonts w:ascii="Nunito" w:eastAsia="Nunito" w:hAnsi="Nunito"/>
              <w:color w:val="000000" w:themeColor="text1"/>
              <w:sz w:val="20"/>
              <w:lang w:val="en-ZA"/>
              <w:rPrChange w:id="3902" w:author="Craig Parker" w:date="2024-08-07T12:23:00Z">
                <w:rPr>
                  <w:rFonts w:eastAsia="Nunito"/>
                  <w:lang w:val="en-ZA"/>
                </w:rPr>
              </w:rPrChange>
            </w:rPr>
            <w:delText xml:space="preserve">specific </w:delText>
          </w:r>
        </w:del>
        <w:r w:rsidRPr="002E4822">
          <w:rPr>
            <w:rFonts w:ascii="Nunito" w:eastAsia="Nunito" w:hAnsi="Nunito"/>
            <w:color w:val="000000" w:themeColor="text1"/>
            <w:sz w:val="20"/>
            <w:lang w:val="en-ZA"/>
            <w:rPrChange w:id="3903" w:author="Craig Parker" w:date="2024-08-07T12:23:00Z">
              <w:rPr>
                <w:rFonts w:eastAsia="Nunito"/>
                <w:lang w:val="en-ZA"/>
              </w:rPr>
            </w:rPrChange>
          </w:rPr>
          <w:t>data fields to be collected.</w:t>
        </w:r>
      </w:ins>
    </w:p>
    <w:p w14:paraId="01BB0CB2" w14:textId="7EE0ECCA" w:rsidR="00265FDD" w:rsidRPr="002E4822" w:rsidRDefault="00265FDD" w:rsidP="00265FDD">
      <w:pPr>
        <w:numPr>
          <w:ilvl w:val="1"/>
          <w:numId w:val="29"/>
        </w:numPr>
        <w:rPr>
          <w:ins w:id="3904" w:author="Craig Parker" w:date="2024-07-09T11:23:00Z"/>
          <w:rFonts w:ascii="Nunito" w:eastAsia="Nunito" w:hAnsi="Nunito"/>
          <w:color w:val="000000" w:themeColor="text1"/>
          <w:sz w:val="20"/>
          <w:lang w:val="en-ZA"/>
          <w:rPrChange w:id="3905" w:author="Craig Parker" w:date="2024-08-07T12:23:00Z">
            <w:rPr>
              <w:ins w:id="3906" w:author="Craig Parker" w:date="2024-07-09T11:23:00Z"/>
              <w:rFonts w:eastAsia="Nunito"/>
              <w:lang w:val="en-ZA"/>
            </w:rPr>
          </w:rPrChange>
        </w:rPr>
      </w:pPr>
      <w:ins w:id="3907" w:author="Craig Parker" w:date="2024-07-09T11:23:00Z">
        <w:r w:rsidRPr="002E4822">
          <w:rPr>
            <w:rFonts w:ascii="Nunito" w:eastAsia="Nunito" w:hAnsi="Nunito"/>
            <w:color w:val="000000" w:themeColor="text1"/>
            <w:sz w:val="20"/>
            <w:lang w:val="en-ZA"/>
            <w:rPrChange w:id="3908" w:author="Craig Parker" w:date="2024-08-07T12:23:00Z">
              <w:rPr>
                <w:rFonts w:eastAsia="Nunito"/>
                <w:lang w:val="en-ZA"/>
              </w:rPr>
            </w:rPrChange>
          </w:rPr>
          <w:t>The notification form must be submitted along with fully signed D</w:t>
        </w:r>
      </w:ins>
      <w:ins w:id="3909" w:author="Matthew Chersich" w:date="2024-08-13T23:16:00Z">
        <w:r w:rsidR="00B07FD9">
          <w:rPr>
            <w:rFonts w:ascii="Nunito" w:eastAsia="Nunito" w:hAnsi="Nunito"/>
            <w:color w:val="000000" w:themeColor="text1"/>
            <w:sz w:val="20"/>
            <w:lang w:val="en-ZA"/>
          </w:rPr>
          <w:t>T</w:t>
        </w:r>
      </w:ins>
      <w:ins w:id="3910" w:author="Craig Parker" w:date="2024-07-09T11:23:00Z">
        <w:del w:id="3911" w:author="Matthew Chersich" w:date="2024-08-13T23:16:00Z">
          <w:r w:rsidRPr="002E4822" w:rsidDel="00B07FD9">
            <w:rPr>
              <w:rFonts w:ascii="Nunito" w:eastAsia="Nunito" w:hAnsi="Nunito"/>
              <w:color w:val="000000" w:themeColor="text1"/>
              <w:sz w:val="20"/>
              <w:lang w:val="en-ZA"/>
              <w:rPrChange w:id="3912" w:author="Craig Parker" w:date="2024-08-07T12:23:00Z">
                <w:rPr>
                  <w:rFonts w:eastAsia="Nunito"/>
                  <w:lang w:val="en-ZA"/>
                </w:rPr>
              </w:rPrChange>
            </w:rPr>
            <w:delText>S</w:delText>
          </w:r>
        </w:del>
        <w:r w:rsidRPr="002E4822">
          <w:rPr>
            <w:rFonts w:ascii="Nunito" w:eastAsia="Nunito" w:hAnsi="Nunito"/>
            <w:color w:val="000000" w:themeColor="text1"/>
            <w:sz w:val="20"/>
            <w:lang w:val="en-ZA"/>
            <w:rPrChange w:id="3913" w:author="Craig Parker" w:date="2024-08-07T12:23:00Z">
              <w:rPr>
                <w:rFonts w:eastAsia="Nunito"/>
                <w:lang w:val="en-ZA"/>
              </w:rPr>
            </w:rPrChange>
          </w:rPr>
          <w:t>As.</w:t>
        </w:r>
      </w:ins>
    </w:p>
    <w:p w14:paraId="7FE2C760" w14:textId="2BDEAEAA" w:rsidR="00265FDD" w:rsidRPr="002E4822" w:rsidRDefault="00265FDD" w:rsidP="00265FDD">
      <w:pPr>
        <w:numPr>
          <w:ilvl w:val="1"/>
          <w:numId w:val="29"/>
        </w:numPr>
        <w:rPr>
          <w:ins w:id="3914" w:author="Craig Parker" w:date="2024-07-09T11:23:00Z"/>
          <w:rFonts w:ascii="Nunito" w:eastAsia="Nunito" w:hAnsi="Nunito"/>
          <w:color w:val="000000" w:themeColor="text1"/>
          <w:sz w:val="20"/>
          <w:lang w:val="en-ZA"/>
          <w:rPrChange w:id="3915" w:author="Craig Parker" w:date="2024-08-07T12:23:00Z">
            <w:rPr>
              <w:ins w:id="3916" w:author="Craig Parker" w:date="2024-07-09T11:23:00Z"/>
              <w:rFonts w:eastAsia="Nunito"/>
              <w:lang w:val="en-ZA"/>
            </w:rPr>
          </w:rPrChange>
        </w:rPr>
      </w:pPr>
      <w:ins w:id="3917" w:author="Craig Parker" w:date="2024-07-09T11:23:00Z">
        <w:r w:rsidRPr="002E4822">
          <w:rPr>
            <w:rFonts w:ascii="Nunito" w:eastAsia="Nunito" w:hAnsi="Nunito"/>
            <w:color w:val="000000" w:themeColor="text1"/>
            <w:sz w:val="20"/>
            <w:lang w:val="en-ZA"/>
            <w:rPrChange w:id="3918" w:author="Craig Parker" w:date="2024-08-07T12:23:00Z">
              <w:rPr>
                <w:rFonts w:eastAsia="Nunito"/>
                <w:lang w:val="en-ZA"/>
              </w:rPr>
            </w:rPrChange>
          </w:rPr>
          <w:t>Wits HREC</w:t>
        </w:r>
      </w:ins>
      <w:ins w:id="3919" w:author="Matthew Chersich" w:date="2024-08-04T17:18:00Z">
        <w:r w:rsidR="00BC1CA9" w:rsidRPr="002E4822">
          <w:rPr>
            <w:rFonts w:ascii="Nunito" w:eastAsia="Nunito" w:hAnsi="Nunito"/>
            <w:color w:val="000000" w:themeColor="text1"/>
            <w:sz w:val="20"/>
            <w:lang w:val="en-ZA"/>
            <w:rPrChange w:id="3920" w:author="Craig Parker" w:date="2024-08-07T12:23:00Z">
              <w:rPr>
                <w:rFonts w:ascii="Nunito" w:eastAsia="Nunito" w:hAnsi="Nunito"/>
                <w:lang w:val="en-ZA"/>
              </w:rPr>
            </w:rPrChange>
          </w:rPr>
          <w:t xml:space="preserve"> </w:t>
        </w:r>
      </w:ins>
      <w:ins w:id="3921" w:author="Craig Parker" w:date="2024-07-09T11:23:00Z">
        <w:r w:rsidRPr="002E4822">
          <w:rPr>
            <w:rFonts w:ascii="Nunito" w:eastAsia="Nunito" w:hAnsi="Nunito"/>
            <w:color w:val="000000" w:themeColor="text1"/>
            <w:sz w:val="20"/>
            <w:lang w:val="en-ZA"/>
            <w:rPrChange w:id="3922" w:author="Craig Parker" w:date="2024-08-07T12:23:00Z">
              <w:rPr>
                <w:rFonts w:eastAsia="Nunito"/>
                <w:lang w:val="en-ZA"/>
              </w:rPr>
            </w:rPrChange>
          </w:rPr>
          <w:t xml:space="preserve">(Medical) will review the notifications and identify any </w:t>
        </w:r>
      </w:ins>
      <w:ins w:id="3923" w:author="Matthew Chersich" w:date="2024-08-04T17:18:00Z">
        <w:r w:rsidR="00BC1CA9" w:rsidRPr="002E4822">
          <w:rPr>
            <w:rFonts w:ascii="Nunito" w:eastAsia="Nunito" w:hAnsi="Nunito"/>
            <w:color w:val="000000" w:themeColor="text1"/>
            <w:sz w:val="20"/>
            <w:lang w:val="en-ZA"/>
            <w:rPrChange w:id="3924" w:author="Craig Parker" w:date="2024-08-07T12:23:00Z">
              <w:rPr>
                <w:rFonts w:ascii="Nunito" w:eastAsia="Nunito" w:hAnsi="Nunito"/>
                <w:lang w:val="en-ZA"/>
              </w:rPr>
            </w:rPrChange>
          </w:rPr>
          <w:t>concerns for discussion</w:t>
        </w:r>
      </w:ins>
      <w:ins w:id="3925" w:author="Craig Parker" w:date="2024-07-09T11:23:00Z">
        <w:del w:id="3926" w:author="Matthew Chersich" w:date="2024-08-04T17:18:00Z">
          <w:r w:rsidRPr="002E4822" w:rsidDel="00BC1CA9">
            <w:rPr>
              <w:rFonts w:ascii="Nunito" w:eastAsia="Nunito" w:hAnsi="Nunito"/>
              <w:color w:val="000000" w:themeColor="text1"/>
              <w:sz w:val="20"/>
              <w:lang w:val="en-ZA"/>
              <w:rPrChange w:id="3927" w:author="Craig Parker" w:date="2024-08-07T12:23:00Z">
                <w:rPr>
                  <w:rFonts w:eastAsia="Nunito"/>
                  <w:lang w:val="en-ZA"/>
                </w:rPr>
              </w:rPrChange>
            </w:rPr>
            <w:delText>red flags</w:delText>
          </w:r>
        </w:del>
        <w:r w:rsidRPr="002E4822">
          <w:rPr>
            <w:rFonts w:ascii="Nunito" w:eastAsia="Nunito" w:hAnsi="Nunito"/>
            <w:color w:val="000000" w:themeColor="text1"/>
            <w:sz w:val="20"/>
            <w:lang w:val="en-ZA"/>
            <w:rPrChange w:id="3928" w:author="Craig Parker" w:date="2024-08-07T12:23:00Z">
              <w:rPr>
                <w:rFonts w:eastAsia="Nunito"/>
                <w:lang w:val="en-ZA"/>
              </w:rPr>
            </w:rPrChange>
          </w:rPr>
          <w:t>.</w:t>
        </w:r>
      </w:ins>
    </w:p>
    <w:p w14:paraId="3A07AF5B" w14:textId="1C3A36BF" w:rsidR="00265FDD" w:rsidRPr="002E4822" w:rsidDel="00B07FD9" w:rsidRDefault="00265FDD">
      <w:pPr>
        <w:ind w:left="1440"/>
        <w:rPr>
          <w:ins w:id="3929" w:author="Craig Parker" w:date="2024-07-09T11:23:00Z"/>
          <w:del w:id="3930" w:author="Matthew Chersich" w:date="2024-08-13T23:18:00Z"/>
          <w:rFonts w:ascii="Nunito" w:eastAsia="Nunito" w:hAnsi="Nunito"/>
          <w:color w:val="000000" w:themeColor="text1"/>
          <w:sz w:val="20"/>
          <w:lang w:val="en-ZA"/>
          <w:rPrChange w:id="3931" w:author="Craig Parker" w:date="2024-08-07T12:23:00Z">
            <w:rPr>
              <w:ins w:id="3932" w:author="Craig Parker" w:date="2024-07-09T11:23:00Z"/>
              <w:del w:id="3933" w:author="Matthew Chersich" w:date="2024-08-13T23:18:00Z"/>
              <w:rFonts w:eastAsia="Nunito"/>
              <w:lang w:val="en-ZA"/>
            </w:rPr>
          </w:rPrChange>
        </w:rPr>
        <w:pPrChange w:id="3934" w:author="Matthew Chersich" w:date="2024-08-13T23:18:00Z">
          <w:pPr>
            <w:numPr>
              <w:numId w:val="29"/>
            </w:numPr>
            <w:tabs>
              <w:tab w:val="num" w:pos="720"/>
            </w:tabs>
            <w:ind w:left="720" w:hanging="360"/>
          </w:pPr>
        </w:pPrChange>
      </w:pPr>
      <w:ins w:id="3935" w:author="Craig Parker" w:date="2024-07-09T11:23:00Z">
        <w:del w:id="3936" w:author="Matthew Chersich" w:date="2024-08-04T17:19:00Z">
          <w:r w:rsidRPr="002E4822" w:rsidDel="00BC1CA9">
            <w:rPr>
              <w:rFonts w:ascii="Nunito" w:eastAsia="Nunito" w:hAnsi="Nunito"/>
              <w:b/>
              <w:bCs/>
              <w:color w:val="000000" w:themeColor="text1"/>
              <w:sz w:val="20"/>
              <w:lang w:val="en-ZA"/>
              <w:rPrChange w:id="3937" w:author="Craig Parker" w:date="2024-08-07T12:23:00Z">
                <w:rPr>
                  <w:rFonts w:eastAsia="Nunito"/>
                  <w:b/>
                  <w:bCs/>
                  <w:lang w:val="en-ZA"/>
                </w:rPr>
              </w:rPrChange>
            </w:rPr>
            <w:delText>Recommendations</w:delText>
          </w:r>
        </w:del>
        <w:del w:id="3938" w:author="Matthew Chersich" w:date="2024-08-13T23:18:00Z">
          <w:r w:rsidRPr="002E4822" w:rsidDel="00B07FD9">
            <w:rPr>
              <w:rFonts w:ascii="Nunito" w:eastAsia="Nunito" w:hAnsi="Nunito"/>
              <w:b/>
              <w:bCs/>
              <w:color w:val="000000" w:themeColor="text1"/>
              <w:sz w:val="20"/>
              <w:lang w:val="en-ZA"/>
              <w:rPrChange w:id="3939" w:author="Craig Parker" w:date="2024-08-07T12:23:00Z">
                <w:rPr>
                  <w:rFonts w:eastAsia="Nunito"/>
                  <w:b/>
                  <w:bCs/>
                  <w:lang w:val="en-ZA"/>
                </w:rPr>
              </w:rPrChange>
            </w:rPr>
            <w:delText>:</w:delText>
          </w:r>
          <w:r w:rsidRPr="002E4822" w:rsidDel="00B07FD9">
            <w:rPr>
              <w:rFonts w:ascii="Nunito" w:eastAsia="Nunito" w:hAnsi="Nunito"/>
              <w:color w:val="000000" w:themeColor="text1"/>
              <w:sz w:val="20"/>
              <w:lang w:val="en-ZA"/>
              <w:rPrChange w:id="3940" w:author="Craig Parker" w:date="2024-08-07T12:23:00Z">
                <w:rPr>
                  <w:rFonts w:eastAsia="Nunito"/>
                  <w:lang w:val="en-ZA"/>
                </w:rPr>
              </w:rPrChange>
            </w:rPr>
            <w:delText xml:space="preserve"> </w:delText>
          </w:r>
        </w:del>
      </w:ins>
    </w:p>
    <w:p w14:paraId="53DEFBD1" w14:textId="0F2EACDC" w:rsidR="00265FDD" w:rsidRPr="002E4822" w:rsidDel="00BC1CA9" w:rsidRDefault="00265FDD">
      <w:pPr>
        <w:ind w:left="1440"/>
        <w:rPr>
          <w:ins w:id="3941" w:author="Craig Parker" w:date="2024-07-09T11:23:00Z"/>
          <w:del w:id="3942" w:author="Matthew Chersich" w:date="2024-08-04T17:20:00Z"/>
          <w:rFonts w:ascii="Nunito" w:eastAsia="Nunito" w:hAnsi="Nunito"/>
          <w:color w:val="000000" w:themeColor="text1"/>
          <w:sz w:val="20"/>
          <w:lang w:val="en-ZA"/>
          <w:rPrChange w:id="3943" w:author="Craig Parker" w:date="2024-08-07T12:23:00Z">
            <w:rPr>
              <w:ins w:id="3944" w:author="Craig Parker" w:date="2024-07-09T11:23:00Z"/>
              <w:del w:id="3945" w:author="Matthew Chersich" w:date="2024-08-04T17:20:00Z"/>
              <w:rFonts w:eastAsia="Nunito"/>
              <w:lang w:val="en-ZA"/>
            </w:rPr>
          </w:rPrChange>
        </w:rPr>
        <w:pPrChange w:id="3946" w:author="Matthew Chersich" w:date="2024-08-13T23:18:00Z">
          <w:pPr>
            <w:numPr>
              <w:ilvl w:val="1"/>
              <w:numId w:val="29"/>
            </w:numPr>
            <w:tabs>
              <w:tab w:val="num" w:pos="1440"/>
            </w:tabs>
            <w:ind w:left="1440" w:hanging="360"/>
          </w:pPr>
        </w:pPrChange>
      </w:pPr>
      <w:ins w:id="3947" w:author="Craig Parker" w:date="2024-07-09T11:23:00Z">
        <w:del w:id="3948" w:author="Matthew Chersich" w:date="2024-08-13T23:18:00Z">
          <w:r w:rsidRPr="002E4822" w:rsidDel="00B07FD9">
            <w:rPr>
              <w:rFonts w:ascii="Nunito" w:eastAsia="Nunito" w:hAnsi="Nunito"/>
              <w:color w:val="000000" w:themeColor="text1"/>
              <w:sz w:val="20"/>
              <w:lang w:val="en-ZA"/>
              <w:rPrChange w:id="3949" w:author="Craig Parker" w:date="2024-08-07T12:23:00Z">
                <w:rPr>
                  <w:rFonts w:eastAsia="Nunito"/>
                  <w:lang w:val="en-ZA"/>
                </w:rPr>
              </w:rPrChange>
            </w:rPr>
            <w:delText>The HE</w:delText>
          </w:r>
        </w:del>
      </w:ins>
      <w:del w:id="3950" w:author="Matthew Chersich" w:date="2024-08-13T23:18:00Z">
        <w:r w:rsidR="00A40232" w:rsidRPr="002E4822" w:rsidDel="00B07FD9">
          <w:rPr>
            <w:rFonts w:ascii="Nunito" w:eastAsia="Nunito" w:hAnsi="Nunito"/>
            <w:color w:val="000000" w:themeColor="text1"/>
            <w:sz w:val="20"/>
            <w:vertAlign w:val="superscript"/>
            <w:lang w:val="en-ZA"/>
          </w:rPr>
          <w:delText>2</w:delText>
        </w:r>
      </w:del>
      <w:ins w:id="3951" w:author="Craig Parker" w:date="2024-07-09T11:23:00Z">
        <w:del w:id="3952" w:author="Matthew Chersich" w:date="2024-08-13T23:18:00Z">
          <w:r w:rsidRPr="002E4822" w:rsidDel="00B07FD9">
            <w:rPr>
              <w:rFonts w:ascii="Nunito" w:eastAsia="Nunito" w:hAnsi="Nunito"/>
              <w:color w:val="000000" w:themeColor="text1"/>
              <w:sz w:val="20"/>
              <w:lang w:val="en-ZA"/>
              <w:rPrChange w:id="3953" w:author="Craig Parker" w:date="2024-08-07T12:23:00Z">
                <w:rPr>
                  <w:rFonts w:eastAsia="Nunito"/>
                  <w:lang w:val="en-ZA"/>
                </w:rPr>
              </w:rPrChange>
            </w:rPr>
            <w:delText>AT Centre must provide the ethics committee with a completed Notification Form for access to a new database, including background and objectives, methods (if different from the primary protocol), and a justification</w:delText>
          </w:r>
        </w:del>
        <w:del w:id="3954" w:author="Matthew Chersich" w:date="2024-08-04T17:20:00Z">
          <w:r w:rsidRPr="002E4822" w:rsidDel="00BC1CA9">
            <w:rPr>
              <w:rFonts w:ascii="Nunito" w:eastAsia="Nunito" w:hAnsi="Nunito"/>
              <w:color w:val="000000" w:themeColor="text1"/>
              <w:sz w:val="20"/>
              <w:lang w:val="en-ZA"/>
              <w:rPrChange w:id="3955" w:author="Craig Parker" w:date="2024-08-07T12:23:00Z">
                <w:rPr>
                  <w:rFonts w:eastAsia="Nunito"/>
                  <w:lang w:val="en-ZA"/>
                </w:rPr>
              </w:rPrChange>
            </w:rPr>
            <w:delText>.</w:delText>
          </w:r>
        </w:del>
      </w:ins>
    </w:p>
    <w:p w14:paraId="2C6F5EE3" w14:textId="4FCF3A02" w:rsidR="00265FDD" w:rsidRPr="002E4822" w:rsidRDefault="00265FDD">
      <w:pPr>
        <w:ind w:left="1440"/>
        <w:rPr>
          <w:ins w:id="3956" w:author="Craig Parker" w:date="2024-07-09T11:23:00Z"/>
          <w:rFonts w:ascii="Nunito" w:eastAsia="Nunito" w:hAnsi="Nunito"/>
          <w:color w:val="000000" w:themeColor="text1"/>
          <w:sz w:val="20"/>
          <w:lang w:val="en-ZA"/>
          <w:rPrChange w:id="3957" w:author="Craig Parker" w:date="2024-08-07T12:23:00Z">
            <w:rPr>
              <w:ins w:id="3958" w:author="Craig Parker" w:date="2024-07-09T11:23:00Z"/>
              <w:rFonts w:eastAsia="Nunito"/>
              <w:lang w:val="en-ZA"/>
            </w:rPr>
          </w:rPrChange>
        </w:rPr>
        <w:pPrChange w:id="3959" w:author="Matthew Chersich" w:date="2024-08-13T23:18:00Z">
          <w:pPr>
            <w:numPr>
              <w:ilvl w:val="1"/>
              <w:numId w:val="29"/>
            </w:numPr>
            <w:tabs>
              <w:tab w:val="num" w:pos="1440"/>
            </w:tabs>
            <w:ind w:left="1440" w:hanging="360"/>
          </w:pPr>
        </w:pPrChange>
      </w:pPr>
      <w:ins w:id="3960" w:author="Craig Parker" w:date="2024-07-09T11:23:00Z">
        <w:del w:id="3961" w:author="Matthew Chersich" w:date="2024-08-04T17:20:00Z">
          <w:r w:rsidRPr="002E4822" w:rsidDel="00BC1CA9">
            <w:rPr>
              <w:rFonts w:ascii="Nunito" w:eastAsia="Nunito" w:hAnsi="Nunito"/>
              <w:color w:val="000000" w:themeColor="text1"/>
              <w:sz w:val="20"/>
              <w:lang w:val="en-ZA"/>
              <w:rPrChange w:id="3962" w:author="Craig Parker" w:date="2024-08-07T12:23:00Z">
                <w:rPr>
                  <w:rFonts w:eastAsia="Nunito"/>
                  <w:lang w:val="en-ZA"/>
                </w:rPr>
              </w:rPrChange>
            </w:rPr>
            <w:delText>Notifications must include</w:delText>
          </w:r>
        </w:del>
        <w:del w:id="3963" w:author="Matthew Chersich" w:date="2024-08-13T23:18:00Z">
          <w:r w:rsidRPr="002E4822" w:rsidDel="00B07FD9">
            <w:rPr>
              <w:rFonts w:ascii="Nunito" w:eastAsia="Nunito" w:hAnsi="Nunito"/>
              <w:color w:val="000000" w:themeColor="text1"/>
              <w:sz w:val="20"/>
              <w:lang w:val="en-ZA"/>
              <w:rPrChange w:id="3964" w:author="Craig Parker" w:date="2024-08-07T12:23:00Z">
                <w:rPr>
                  <w:rFonts w:eastAsia="Nunito"/>
                  <w:lang w:val="en-ZA"/>
                </w:rPr>
              </w:rPrChange>
            </w:rPr>
            <w:delText xml:space="preserve"> fully </w:delText>
          </w:r>
        </w:del>
        <w:del w:id="3965" w:author="Matthew Chersich" w:date="2024-08-04T17:20:00Z">
          <w:r w:rsidRPr="002E4822" w:rsidDel="00BC1CA9">
            <w:rPr>
              <w:rFonts w:ascii="Nunito" w:eastAsia="Nunito" w:hAnsi="Nunito"/>
              <w:color w:val="000000" w:themeColor="text1"/>
              <w:sz w:val="20"/>
              <w:lang w:val="en-ZA"/>
              <w:rPrChange w:id="3966" w:author="Craig Parker" w:date="2024-08-07T12:23:00Z">
                <w:rPr>
                  <w:rFonts w:eastAsia="Nunito"/>
                  <w:lang w:val="en-ZA"/>
                </w:rPr>
              </w:rPrChange>
            </w:rPr>
            <w:delText>signed</w:delText>
          </w:r>
        </w:del>
        <w:del w:id="3967" w:author="Matthew Chersich" w:date="2024-08-13T23:18:00Z">
          <w:r w:rsidRPr="002E4822" w:rsidDel="00B07FD9">
            <w:rPr>
              <w:rFonts w:ascii="Nunito" w:eastAsia="Nunito" w:hAnsi="Nunito"/>
              <w:color w:val="000000" w:themeColor="text1"/>
              <w:sz w:val="20"/>
              <w:lang w:val="en-ZA"/>
              <w:rPrChange w:id="3968" w:author="Craig Parker" w:date="2024-08-07T12:23:00Z">
                <w:rPr>
                  <w:rFonts w:eastAsia="Nunito"/>
                  <w:lang w:val="en-ZA"/>
                </w:rPr>
              </w:rPrChange>
            </w:rPr>
            <w:delText xml:space="preserve"> DTA</w:delText>
          </w:r>
        </w:del>
        <w:del w:id="3969" w:author="Matthew Chersich" w:date="2024-08-04T17:21:00Z">
          <w:r w:rsidRPr="002E4822" w:rsidDel="00BC1CA9">
            <w:rPr>
              <w:rFonts w:ascii="Nunito" w:eastAsia="Nunito" w:hAnsi="Nunito"/>
              <w:color w:val="000000" w:themeColor="text1"/>
              <w:sz w:val="20"/>
              <w:lang w:val="en-ZA"/>
              <w:rPrChange w:id="3970" w:author="Craig Parker" w:date="2024-08-07T12:23:00Z">
                <w:rPr>
                  <w:rFonts w:eastAsia="Nunito"/>
                  <w:lang w:val="en-ZA"/>
                </w:rPr>
              </w:rPrChange>
            </w:rPr>
            <w:delText>s</w:delText>
          </w:r>
        </w:del>
        <w:del w:id="3971" w:author="Matthew Chersich" w:date="2024-08-13T23:18:00Z">
          <w:r w:rsidRPr="002E4822" w:rsidDel="00B07FD9">
            <w:rPr>
              <w:rFonts w:ascii="Nunito" w:eastAsia="Nunito" w:hAnsi="Nunito"/>
              <w:color w:val="000000" w:themeColor="text1"/>
              <w:sz w:val="20"/>
              <w:lang w:val="en-ZA"/>
              <w:rPrChange w:id="3972" w:author="Craig Parker" w:date="2024-08-07T12:23:00Z">
                <w:rPr>
                  <w:rFonts w:eastAsia="Nunito"/>
                  <w:lang w:val="en-ZA"/>
                </w:rPr>
              </w:rPrChange>
            </w:rPr>
            <w:delText>.</w:delText>
          </w:r>
        </w:del>
      </w:ins>
    </w:p>
    <w:p w14:paraId="2CA244C1" w14:textId="62D87864" w:rsidR="00265FDD" w:rsidRPr="002E4822" w:rsidRDefault="52A8C99F">
      <w:pPr>
        <w:rPr>
          <w:ins w:id="3973" w:author="Craig Parker" w:date="2024-07-09T11:23:00Z"/>
          <w:rFonts w:ascii="Nunito" w:eastAsia="Nunito" w:hAnsi="Nunito"/>
          <w:color w:val="000000" w:themeColor="text1"/>
          <w:sz w:val="20"/>
          <w:lang w:val="en-ZA"/>
          <w:rPrChange w:id="3974" w:author="Craig Parker" w:date="2024-08-07T12:23:00Z">
            <w:rPr>
              <w:ins w:id="3975" w:author="Craig Parker" w:date="2024-07-09T11:23:00Z"/>
              <w:rFonts w:eastAsia="Nunito"/>
              <w:lang w:val="en-ZA"/>
            </w:rPr>
          </w:rPrChange>
        </w:rPr>
        <w:pPrChange w:id="3976" w:author="Matthew Chersich" w:date="2024-08-13T23:18:00Z">
          <w:pPr>
            <w:numPr>
              <w:ilvl w:val="1"/>
              <w:numId w:val="29"/>
            </w:numPr>
            <w:tabs>
              <w:tab w:val="num" w:pos="1440"/>
            </w:tabs>
            <w:ind w:left="1440" w:hanging="360"/>
          </w:pPr>
        </w:pPrChange>
      </w:pPr>
      <w:ins w:id="3977" w:author="Craig Parker" w:date="2024-07-09T11:23:00Z">
        <w:r w:rsidRPr="002E4822">
          <w:rPr>
            <w:rFonts w:ascii="Nunito" w:eastAsia="Nunito" w:hAnsi="Nunito"/>
            <w:color w:val="000000" w:themeColor="text1"/>
            <w:sz w:val="20"/>
            <w:lang w:val="en-ZA"/>
            <w:rPrChange w:id="3978" w:author="Craig Parker" w:date="2024-08-07T12:23:00Z">
              <w:rPr>
                <w:rFonts w:eastAsia="Nunito"/>
                <w:lang w:val="en-ZA"/>
              </w:rPr>
            </w:rPrChange>
          </w:rPr>
          <w:t xml:space="preserve">Data </w:t>
        </w:r>
      </w:ins>
      <w:ins w:id="3979" w:author="Matthew Chersich" w:date="2024-08-13T23:18:00Z">
        <w:r w:rsidR="00B07FD9">
          <w:rPr>
            <w:rFonts w:ascii="Nunito" w:eastAsia="Nunito" w:hAnsi="Nunito"/>
            <w:color w:val="000000" w:themeColor="text1"/>
            <w:sz w:val="20"/>
            <w:lang w:val="en-ZA"/>
          </w:rPr>
          <w:t xml:space="preserve">transfer and </w:t>
        </w:r>
      </w:ins>
      <w:ins w:id="3980" w:author="Craig Parker" w:date="2024-07-09T11:23:00Z">
        <w:r w:rsidRPr="002E4822">
          <w:rPr>
            <w:rFonts w:ascii="Nunito" w:eastAsia="Nunito" w:hAnsi="Nunito"/>
            <w:color w:val="000000" w:themeColor="text1"/>
            <w:sz w:val="20"/>
            <w:lang w:val="en-ZA"/>
            <w:rPrChange w:id="3981" w:author="Craig Parker" w:date="2024-08-07T12:23:00Z">
              <w:rPr>
                <w:rFonts w:eastAsia="Nunito"/>
                <w:lang w:val="en-ZA"/>
              </w:rPr>
            </w:rPrChange>
          </w:rPr>
          <w:t xml:space="preserve">use may proceed once the ethics committee </w:t>
        </w:r>
      </w:ins>
      <w:ins w:id="3982" w:author="Craig Parker" w:date="2024-08-06T13:02:00Z">
        <w:r w:rsidRPr="002E4822">
          <w:rPr>
            <w:rFonts w:ascii="Nunito" w:eastAsia="Nunito" w:hAnsi="Nunito"/>
            <w:color w:val="000000" w:themeColor="text1"/>
            <w:sz w:val="20"/>
            <w:lang w:val="en-ZA"/>
            <w:rPrChange w:id="3983" w:author="Craig Parker" w:date="2024-08-07T12:23:00Z">
              <w:rPr>
                <w:rFonts w:ascii="Nunito" w:eastAsia="Nunito" w:hAnsi="Nunito"/>
                <w:lang w:val="en-ZA"/>
              </w:rPr>
            </w:rPrChange>
          </w:rPr>
          <w:t>signs</w:t>
        </w:r>
      </w:ins>
      <w:ins w:id="3984" w:author="Craig Parker" w:date="2024-07-09T11:23:00Z">
        <w:r w:rsidRPr="002E4822">
          <w:rPr>
            <w:rFonts w:ascii="Nunito" w:eastAsia="Nunito" w:hAnsi="Nunito"/>
            <w:color w:val="000000" w:themeColor="text1"/>
            <w:sz w:val="20"/>
            <w:lang w:val="en-ZA"/>
            <w:rPrChange w:id="3985" w:author="Craig Parker" w:date="2024-08-07T12:23:00Z">
              <w:rPr>
                <w:rFonts w:eastAsia="Nunito"/>
                <w:lang w:val="en-ZA"/>
              </w:rPr>
            </w:rPrChange>
          </w:rPr>
          <w:t xml:space="preserve"> the notification</w:t>
        </w:r>
      </w:ins>
      <w:ins w:id="3986" w:author="Craig Parker" w:date="2024-08-06T13:02:00Z">
        <w:r w:rsidRPr="002E4822">
          <w:rPr>
            <w:rFonts w:ascii="Nunito" w:eastAsia="Nunito" w:hAnsi="Nunito"/>
            <w:color w:val="000000" w:themeColor="text1"/>
            <w:sz w:val="20"/>
            <w:lang w:val="en-ZA"/>
            <w:rPrChange w:id="3987" w:author="Craig Parker" w:date="2024-08-07T12:23:00Z">
              <w:rPr>
                <w:rFonts w:ascii="Nunito" w:eastAsia="Nunito" w:hAnsi="Nunito"/>
                <w:lang w:val="en-ZA"/>
              </w:rPr>
            </w:rPrChange>
          </w:rPr>
          <w:t xml:space="preserve"> and </w:t>
        </w:r>
      </w:ins>
      <w:ins w:id="3988" w:author="Craig Parker" w:date="2024-08-07T13:31:00Z">
        <w:r w:rsidR="00771827" w:rsidRPr="002E4822">
          <w:rPr>
            <w:rFonts w:ascii="Nunito" w:eastAsia="Nunito" w:hAnsi="Nunito"/>
            <w:color w:val="000000" w:themeColor="text1"/>
            <w:sz w:val="20"/>
            <w:lang w:val="en-ZA"/>
          </w:rPr>
          <w:t>returns it</w:t>
        </w:r>
      </w:ins>
      <w:ins w:id="3989" w:author="Craig Parker" w:date="2024-08-06T13:02:00Z">
        <w:r w:rsidRPr="002E4822">
          <w:rPr>
            <w:rFonts w:ascii="Nunito" w:eastAsia="Nunito" w:hAnsi="Nunito"/>
            <w:color w:val="000000" w:themeColor="text1"/>
            <w:sz w:val="20"/>
            <w:lang w:val="en-ZA"/>
            <w:rPrChange w:id="3990" w:author="Craig Parker" w:date="2024-08-07T12:23:00Z">
              <w:rPr>
                <w:rFonts w:ascii="Nunito" w:eastAsia="Nunito" w:hAnsi="Nunito"/>
                <w:lang w:val="en-ZA"/>
              </w:rPr>
            </w:rPrChange>
          </w:rPr>
          <w:t xml:space="preserve"> to the HE</w:t>
        </w:r>
        <w:r w:rsidRPr="002E4822">
          <w:rPr>
            <w:rFonts w:ascii="Nunito" w:eastAsia="Nunito" w:hAnsi="Nunito"/>
            <w:color w:val="000000" w:themeColor="text1"/>
            <w:sz w:val="20"/>
            <w:vertAlign w:val="superscript"/>
            <w:lang w:val="en-ZA"/>
            <w:rPrChange w:id="3991" w:author="Craig Parker" w:date="2024-08-07T12:23:00Z">
              <w:rPr>
                <w:rFonts w:ascii="Nunito" w:eastAsia="Nunito" w:hAnsi="Nunito"/>
                <w:lang w:val="en-ZA"/>
              </w:rPr>
            </w:rPrChange>
          </w:rPr>
          <w:t>2</w:t>
        </w:r>
        <w:r w:rsidRPr="002E4822">
          <w:rPr>
            <w:rFonts w:ascii="Nunito" w:eastAsia="Nunito" w:hAnsi="Nunito"/>
            <w:color w:val="000000" w:themeColor="text1"/>
            <w:sz w:val="20"/>
            <w:lang w:val="en-ZA"/>
            <w:rPrChange w:id="3992" w:author="Craig Parker" w:date="2024-08-07T12:23:00Z">
              <w:rPr>
                <w:rFonts w:ascii="Nunito" w:eastAsia="Nunito" w:hAnsi="Nunito"/>
                <w:lang w:val="en-ZA"/>
              </w:rPr>
            </w:rPrChange>
          </w:rPr>
          <w:t xml:space="preserve">AT </w:t>
        </w:r>
        <w:proofErr w:type="spellStart"/>
        <w:r w:rsidRPr="002E4822">
          <w:rPr>
            <w:rFonts w:ascii="Nunito" w:eastAsia="Nunito" w:hAnsi="Nunito"/>
            <w:color w:val="000000" w:themeColor="text1"/>
            <w:sz w:val="20"/>
            <w:lang w:val="en-ZA"/>
            <w:rPrChange w:id="3993" w:author="Craig Parker" w:date="2024-08-07T12:23:00Z">
              <w:rPr>
                <w:rFonts w:ascii="Nunito" w:eastAsia="Nunito" w:hAnsi="Nunito"/>
                <w:lang w:val="en-ZA"/>
              </w:rPr>
            </w:rPrChange>
          </w:rPr>
          <w:t>Ce</w:t>
        </w:r>
      </w:ins>
      <w:ins w:id="3994" w:author="Craig Parker" w:date="2024-08-06T13:03:00Z">
        <w:r w:rsidRPr="002E4822">
          <w:rPr>
            <w:rFonts w:ascii="Nunito" w:eastAsia="Nunito" w:hAnsi="Nunito"/>
            <w:color w:val="000000" w:themeColor="text1"/>
            <w:sz w:val="20"/>
            <w:lang w:val="en-ZA"/>
            <w:rPrChange w:id="3995" w:author="Craig Parker" w:date="2024-08-07T12:23:00Z">
              <w:rPr>
                <w:rFonts w:ascii="Nunito" w:eastAsia="Nunito" w:hAnsi="Nunito"/>
                <w:lang w:val="en-ZA"/>
              </w:rPr>
            </w:rPrChange>
          </w:rPr>
          <w:t>nter</w:t>
        </w:r>
      </w:ins>
      <w:proofErr w:type="spellEnd"/>
      <w:ins w:id="3996" w:author="Craig Parker" w:date="2024-07-09T11:23:00Z">
        <w:r w:rsidRPr="002E4822">
          <w:rPr>
            <w:rFonts w:ascii="Nunito" w:eastAsia="Nunito" w:hAnsi="Nunito"/>
            <w:color w:val="000000" w:themeColor="text1"/>
            <w:sz w:val="20"/>
            <w:lang w:val="en-ZA"/>
            <w:rPrChange w:id="3997" w:author="Craig Parker" w:date="2024-08-07T12:23:00Z">
              <w:rPr>
                <w:rFonts w:eastAsia="Nunito"/>
                <w:lang w:val="en-ZA"/>
              </w:rPr>
            </w:rPrChange>
          </w:rPr>
          <w:t>.</w:t>
        </w:r>
      </w:ins>
    </w:p>
    <w:p w14:paraId="68345C94" w14:textId="79CBF527" w:rsidR="00265FDD" w:rsidRPr="002E4822" w:rsidRDefault="00265FDD">
      <w:pPr>
        <w:rPr>
          <w:rFonts w:ascii="Nunito" w:eastAsia="Nunito" w:hAnsi="Nunito"/>
          <w:color w:val="000000" w:themeColor="text1"/>
          <w:sz w:val="20"/>
          <w:lang w:val="en-ZA"/>
        </w:rPr>
      </w:pPr>
      <w:ins w:id="3998" w:author="Craig Parker" w:date="2024-07-09T11:23:00Z">
        <w:del w:id="3999" w:author="Matthew Chersich" w:date="2024-08-04T17:23:00Z">
          <w:r w:rsidRPr="002E4822" w:rsidDel="00BC1CA9">
            <w:rPr>
              <w:rFonts w:ascii="Nunito" w:eastAsia="Nunito" w:hAnsi="Nunito"/>
              <w:color w:val="000000" w:themeColor="text1"/>
              <w:sz w:val="20"/>
              <w:lang w:val="en-ZA"/>
              <w:rPrChange w:id="4000" w:author="Craig Parker" w:date="2024-08-07T12:23:00Z">
                <w:rPr>
                  <w:rFonts w:eastAsia="Nunito"/>
                  <w:lang w:val="en-ZA"/>
                </w:rPr>
              </w:rPrChange>
            </w:rPr>
            <w:lastRenderedPageBreak/>
            <w:delText>This process ensures that all RP2 studies adhere to ethical guidelines and processes, maintaining the integrity and compliance of the HEAT Centre's research activities.</w:delText>
          </w:r>
        </w:del>
      </w:ins>
    </w:p>
    <w:p w14:paraId="6A42914E" w14:textId="77777777" w:rsidR="00AC09F0" w:rsidRPr="002E4822" w:rsidRDefault="00AC09F0" w:rsidP="00AC09F0">
      <w:pPr>
        <w:pStyle w:val="Heading2"/>
        <w:rPr>
          <w:rFonts w:ascii="Nunito" w:hAnsi="Nunito"/>
          <w:lang w:val="en-ZA"/>
        </w:rPr>
      </w:pPr>
      <w:bookmarkStart w:id="4001" w:name="_Toc174546626"/>
      <w:r w:rsidRPr="002E4822">
        <w:rPr>
          <w:rFonts w:ascii="Nunito" w:hAnsi="Nunito"/>
          <w:lang w:val="en-ZA"/>
        </w:rPr>
        <w:t>5.3. Data Encryption and Transfer</w:t>
      </w:r>
      <w:bookmarkEnd w:id="4001"/>
    </w:p>
    <w:p w14:paraId="64F7A45B" w14:textId="77777777" w:rsidR="00AC09F0" w:rsidRPr="002E4822" w:rsidRDefault="00AC09F0" w:rsidP="00AC09F0">
      <w:pPr>
        <w:rPr>
          <w:rFonts w:ascii="Nunito" w:eastAsia="Nunito" w:hAnsi="Nunito"/>
          <w:color w:val="000000" w:themeColor="text1"/>
          <w:sz w:val="20"/>
          <w:lang w:val="en-ZA"/>
        </w:rPr>
      </w:pPr>
    </w:p>
    <w:p w14:paraId="16CD5BF8" w14:textId="05C3F9FC" w:rsidR="00AC09F0" w:rsidRPr="002E4822" w:rsidRDefault="00AC09F0" w:rsidP="00AC09F0">
      <w:pPr>
        <w:rPr>
          <w:rFonts w:ascii="Nunito" w:eastAsia="Nunito" w:hAnsi="Nunito"/>
          <w:color w:val="000000" w:themeColor="text1"/>
          <w:sz w:val="20"/>
          <w:lang w:val="en-ZA"/>
        </w:rPr>
      </w:pPr>
      <w:r w:rsidRPr="002E4822">
        <w:rPr>
          <w:rFonts w:ascii="Nunito" w:eastAsia="Nunito" w:hAnsi="Nunito"/>
          <w:color w:val="000000" w:themeColor="text1"/>
          <w:sz w:val="20"/>
          <w:lang w:val="en-ZA"/>
        </w:rPr>
        <w:t>Once the Data Transfer Agreemen</w:t>
      </w:r>
      <w:ins w:id="4002" w:author="Matthew Chersich" w:date="2024-08-13T23:19:00Z">
        <w:r w:rsidR="00B07FD9">
          <w:rPr>
            <w:rFonts w:ascii="Nunito" w:eastAsia="Nunito" w:hAnsi="Nunito"/>
            <w:color w:val="000000" w:themeColor="text1"/>
            <w:sz w:val="20"/>
            <w:lang w:val="en-ZA"/>
          </w:rPr>
          <w:t>t</w:t>
        </w:r>
      </w:ins>
      <w:del w:id="4003" w:author="Matthew Chersich" w:date="2024-08-13T23:18:00Z">
        <w:r w:rsidRPr="002E4822" w:rsidDel="00B07FD9">
          <w:rPr>
            <w:rFonts w:ascii="Nunito" w:eastAsia="Nunito" w:hAnsi="Nunito"/>
            <w:color w:val="000000" w:themeColor="text1"/>
            <w:sz w:val="20"/>
            <w:lang w:val="en-ZA"/>
          </w:rPr>
          <w:delText>t (DTA</w:delText>
        </w:r>
      </w:del>
      <w:del w:id="4004" w:author="Matthew Chersich" w:date="2024-08-13T23:19:00Z">
        <w:r w:rsidRPr="002E4822" w:rsidDel="00B07FD9">
          <w:rPr>
            <w:rFonts w:ascii="Nunito" w:eastAsia="Nunito" w:hAnsi="Nunito"/>
            <w:color w:val="000000" w:themeColor="text1"/>
            <w:sz w:val="20"/>
            <w:lang w:val="en-ZA"/>
          </w:rPr>
          <w:delText>)</w:delText>
        </w:r>
      </w:del>
      <w:r w:rsidRPr="002E4822">
        <w:rPr>
          <w:rFonts w:ascii="Nunito" w:eastAsia="Nunito" w:hAnsi="Nunito"/>
          <w:color w:val="000000" w:themeColor="text1"/>
          <w:sz w:val="20"/>
          <w:lang w:val="en-ZA"/>
        </w:rPr>
        <w:t xml:space="preserve"> has been agreed upon and signed, and</w:t>
      </w:r>
      <w:ins w:id="4005" w:author="Matthew Chersich" w:date="2024-08-13T23:19:00Z">
        <w:r w:rsidR="00B07FD9">
          <w:rPr>
            <w:rFonts w:ascii="Nunito" w:eastAsia="Nunito" w:hAnsi="Nunito"/>
            <w:color w:val="000000" w:themeColor="text1"/>
            <w:sz w:val="20"/>
            <w:lang w:val="en-ZA"/>
          </w:rPr>
          <w:t xml:space="preserve">, in the case of RP2, </w:t>
        </w:r>
      </w:ins>
      <w:del w:id="4006" w:author="Matthew Chersich" w:date="2024-08-13T23:19:00Z">
        <w:r w:rsidRPr="002E4822" w:rsidDel="00B07FD9">
          <w:rPr>
            <w:rFonts w:ascii="Nunito" w:eastAsia="Nunito" w:hAnsi="Nunito"/>
            <w:color w:val="000000" w:themeColor="text1"/>
            <w:sz w:val="20"/>
            <w:lang w:val="en-ZA"/>
          </w:rPr>
          <w:delText xml:space="preserve"> </w:delText>
        </w:r>
      </w:del>
      <w:r w:rsidRPr="002E4822">
        <w:rPr>
          <w:rFonts w:ascii="Nunito" w:eastAsia="Nunito" w:hAnsi="Nunito"/>
          <w:color w:val="000000" w:themeColor="text1"/>
          <w:sz w:val="20"/>
          <w:lang w:val="en-ZA"/>
        </w:rPr>
        <w:t>the ethics committee has raised no ethical concerns, the data provider will initiate the transfer of data to the UCT data platform. The detailed steps for data encryption and transfer are as follows:</w:t>
      </w:r>
    </w:p>
    <w:p w14:paraId="11DA962D" w14:textId="77777777" w:rsidR="00AC09F0" w:rsidRPr="002E4822" w:rsidRDefault="00AC09F0" w:rsidP="00AC09F0">
      <w:pPr>
        <w:rPr>
          <w:rFonts w:ascii="Nunito" w:eastAsia="Nunito" w:hAnsi="Nunito"/>
          <w:b/>
          <w:bCs/>
          <w:color w:val="000000" w:themeColor="text1"/>
          <w:sz w:val="20"/>
          <w:lang w:val="en-ZA"/>
        </w:rPr>
      </w:pPr>
    </w:p>
    <w:p w14:paraId="5F4DEB85" w14:textId="5B817E63" w:rsidR="00AC09F0" w:rsidRPr="002E4822" w:rsidRDefault="00AC09F0" w:rsidP="00AC09F0">
      <w:pPr>
        <w:rPr>
          <w:rFonts w:ascii="Nunito" w:eastAsia="Nunito" w:hAnsi="Nunito"/>
          <w:b/>
          <w:bCs/>
          <w:color w:val="000000" w:themeColor="text1"/>
          <w:sz w:val="20"/>
          <w:lang w:val="en-ZA"/>
        </w:rPr>
      </w:pPr>
      <w:r w:rsidRPr="002E4822">
        <w:rPr>
          <w:rFonts w:ascii="Nunito" w:eastAsia="Nunito" w:hAnsi="Nunito"/>
          <w:b/>
          <w:bCs/>
          <w:color w:val="000000" w:themeColor="text1"/>
          <w:sz w:val="20"/>
          <w:lang w:val="en-ZA"/>
        </w:rPr>
        <w:t>Encryption of Personally Identifiable Data</w:t>
      </w:r>
    </w:p>
    <w:p w14:paraId="4B513085" w14:textId="77777777" w:rsidR="00AC09F0" w:rsidRPr="002E4822" w:rsidRDefault="00AC09F0" w:rsidP="00AC09F0">
      <w:pPr>
        <w:numPr>
          <w:ilvl w:val="0"/>
          <w:numId w:val="62"/>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Encryption by Data Provider</w:t>
      </w:r>
      <w:r w:rsidRPr="002E4822">
        <w:rPr>
          <w:rFonts w:ascii="Nunito" w:eastAsia="Nunito" w:hAnsi="Nunito"/>
          <w:color w:val="000000" w:themeColor="text1"/>
          <w:sz w:val="20"/>
          <w:lang w:val="en-ZA"/>
        </w:rPr>
        <w:t xml:space="preserve">: </w:t>
      </w:r>
    </w:p>
    <w:p w14:paraId="04BF4B0B" w14:textId="77777777" w:rsidR="00AC09F0" w:rsidRPr="002E4822" w:rsidRDefault="00AC09F0" w:rsidP="00AC09F0">
      <w:pPr>
        <w:numPr>
          <w:ilvl w:val="1"/>
          <w:numId w:val="62"/>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Encryption Process</w:t>
      </w:r>
      <w:r w:rsidRPr="002E4822">
        <w:rPr>
          <w:rFonts w:ascii="Nunito" w:eastAsia="Nunito" w:hAnsi="Nunito"/>
          <w:color w:val="000000" w:themeColor="text1"/>
          <w:sz w:val="20"/>
          <w:lang w:val="en-ZA"/>
        </w:rPr>
        <w:t>: If the data contains personally identifiable information (PII), the data provider will encrypt the data before transfer. This involves converting the data into a coded format that is unreadable without a decryption key, using strong encryption algorithms such as AES-256 (Advanced Encryption Standard with a 256-bit key).</w:t>
      </w:r>
    </w:p>
    <w:p w14:paraId="39AE879D" w14:textId="77777777" w:rsidR="00AC09F0" w:rsidRPr="002E4822" w:rsidRDefault="00AC09F0" w:rsidP="00AC09F0">
      <w:pPr>
        <w:numPr>
          <w:ilvl w:val="1"/>
          <w:numId w:val="62"/>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Encryption Standards</w:t>
      </w:r>
      <w:r w:rsidRPr="002E4822">
        <w:rPr>
          <w:rFonts w:ascii="Nunito" w:eastAsia="Nunito" w:hAnsi="Nunito"/>
          <w:color w:val="000000" w:themeColor="text1"/>
          <w:sz w:val="20"/>
          <w:lang w:val="en-ZA"/>
        </w:rPr>
        <w:t>: The AES-256 standard, established by the US National Institute of Standards and Technology (NIST), ensures a high level of security, making it extremely difficult for unauthorized parties to decrypt the data without the appropriate key.</w:t>
      </w:r>
    </w:p>
    <w:p w14:paraId="779568B9" w14:textId="77777777" w:rsidR="00AC09F0" w:rsidRPr="002E4822" w:rsidRDefault="00AC09F0" w:rsidP="00AC09F0">
      <w:pPr>
        <w:numPr>
          <w:ilvl w:val="0"/>
          <w:numId w:val="62"/>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Secure Transfer Protocols</w:t>
      </w:r>
      <w:r w:rsidRPr="002E4822">
        <w:rPr>
          <w:rFonts w:ascii="Nunito" w:eastAsia="Nunito" w:hAnsi="Nunito"/>
          <w:color w:val="000000" w:themeColor="text1"/>
          <w:sz w:val="20"/>
          <w:lang w:val="en-ZA"/>
        </w:rPr>
        <w:t xml:space="preserve">: </w:t>
      </w:r>
    </w:p>
    <w:p w14:paraId="39DF877B" w14:textId="77777777" w:rsidR="00AC09F0" w:rsidRPr="002E4822" w:rsidRDefault="00AC09F0" w:rsidP="00AC09F0">
      <w:pPr>
        <w:numPr>
          <w:ilvl w:val="1"/>
          <w:numId w:val="62"/>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Transport Layer Security (TLS)</w:t>
      </w:r>
      <w:r w:rsidRPr="002E4822">
        <w:rPr>
          <w:rFonts w:ascii="Nunito" w:eastAsia="Nunito" w:hAnsi="Nunito"/>
          <w:color w:val="000000" w:themeColor="text1"/>
          <w:sz w:val="20"/>
          <w:lang w:val="en-ZA"/>
        </w:rPr>
        <w:t>: The encrypted data will be transferred using a secure service that employs encrypted data transport protocols like TLS. TLS ensures that the data remains encrypted during transmission, protecting it from interception or tampering.</w:t>
      </w:r>
    </w:p>
    <w:p w14:paraId="4F5D4057" w14:textId="24D8D262" w:rsidR="00AC09F0" w:rsidRPr="002E4822" w:rsidRDefault="00AC09F0" w:rsidP="00AC09F0">
      <w:pPr>
        <w:numPr>
          <w:ilvl w:val="1"/>
          <w:numId w:val="62"/>
        </w:numPr>
        <w:rPr>
          <w:rFonts w:ascii="Nunito" w:eastAsia="Nunito" w:hAnsi="Nunito"/>
          <w:color w:val="000000" w:themeColor="text1"/>
          <w:sz w:val="20"/>
          <w:lang w:val="en-ZA"/>
        </w:rPr>
      </w:pPr>
      <w:proofErr w:type="spellStart"/>
      <w:r w:rsidRPr="00B07FD9">
        <w:rPr>
          <w:rFonts w:ascii="Nunito" w:eastAsia="Nunito" w:hAnsi="Nunito"/>
          <w:b/>
          <w:bCs/>
          <w:color w:val="000000" w:themeColor="text1"/>
          <w:sz w:val="20"/>
          <w:highlight w:val="yellow"/>
          <w:lang w:val="en-ZA"/>
          <w:rPrChange w:id="4007" w:author="Matthew Chersich" w:date="2024-08-13T23:20:00Z">
            <w:rPr>
              <w:rFonts w:ascii="Nunito" w:eastAsia="Nunito" w:hAnsi="Nunito"/>
              <w:b/>
              <w:bCs/>
              <w:color w:val="000000" w:themeColor="text1"/>
              <w:sz w:val="20"/>
              <w:lang w:val="en-ZA"/>
            </w:rPr>
          </w:rPrChange>
        </w:rPr>
        <w:t>FileSender</w:t>
      </w:r>
      <w:proofErr w:type="spellEnd"/>
      <w:r w:rsidRPr="00B07FD9">
        <w:rPr>
          <w:rFonts w:ascii="Nunito" w:eastAsia="Nunito" w:hAnsi="Nunito"/>
          <w:b/>
          <w:bCs/>
          <w:color w:val="000000" w:themeColor="text1"/>
          <w:sz w:val="20"/>
          <w:highlight w:val="yellow"/>
          <w:lang w:val="en-ZA"/>
          <w:rPrChange w:id="4008" w:author="Matthew Chersich" w:date="2024-08-13T23:20:00Z">
            <w:rPr>
              <w:rFonts w:ascii="Nunito" w:eastAsia="Nunito" w:hAnsi="Nunito"/>
              <w:b/>
              <w:bCs/>
              <w:color w:val="000000" w:themeColor="text1"/>
              <w:sz w:val="20"/>
              <w:lang w:val="en-ZA"/>
            </w:rPr>
          </w:rPrChange>
        </w:rPr>
        <w:t xml:space="preserve"> Example</w:t>
      </w:r>
      <w:r w:rsidRPr="00B07FD9">
        <w:rPr>
          <w:rFonts w:ascii="Nunito" w:eastAsia="Nunito" w:hAnsi="Nunito"/>
          <w:color w:val="000000" w:themeColor="text1"/>
          <w:sz w:val="20"/>
          <w:highlight w:val="yellow"/>
          <w:lang w:val="en-ZA"/>
          <w:rPrChange w:id="4009" w:author="Matthew Chersich" w:date="2024-08-13T23:20:00Z">
            <w:rPr>
              <w:rFonts w:ascii="Nunito" w:eastAsia="Nunito" w:hAnsi="Nunito"/>
              <w:color w:val="000000" w:themeColor="text1"/>
              <w:sz w:val="20"/>
              <w:lang w:val="en-ZA"/>
            </w:rPr>
          </w:rPrChange>
        </w:rPr>
        <w:t xml:space="preserve">: An </w:t>
      </w:r>
      <w:commentRangeStart w:id="4010"/>
      <w:r w:rsidRPr="00B07FD9">
        <w:rPr>
          <w:rFonts w:ascii="Nunito" w:eastAsia="Nunito" w:hAnsi="Nunito"/>
          <w:color w:val="000000" w:themeColor="text1"/>
          <w:sz w:val="20"/>
          <w:highlight w:val="yellow"/>
          <w:lang w:val="en-ZA"/>
          <w:rPrChange w:id="4011" w:author="Matthew Chersich" w:date="2024-08-13T23:20:00Z">
            <w:rPr>
              <w:rFonts w:ascii="Nunito" w:eastAsia="Nunito" w:hAnsi="Nunito"/>
              <w:color w:val="000000" w:themeColor="text1"/>
              <w:sz w:val="20"/>
              <w:lang w:val="en-ZA"/>
            </w:rPr>
          </w:rPrChange>
        </w:rPr>
        <w:t>example</w:t>
      </w:r>
      <w:commentRangeEnd w:id="4010"/>
      <w:r w:rsidR="00B07FD9">
        <w:rPr>
          <w:rStyle w:val="CommentReference"/>
        </w:rPr>
        <w:commentReference w:id="4010"/>
      </w:r>
      <w:r w:rsidRPr="00B07FD9">
        <w:rPr>
          <w:rFonts w:ascii="Nunito" w:eastAsia="Nunito" w:hAnsi="Nunito"/>
          <w:color w:val="000000" w:themeColor="text1"/>
          <w:sz w:val="20"/>
          <w:highlight w:val="yellow"/>
          <w:lang w:val="en-ZA"/>
          <w:rPrChange w:id="4012" w:author="Matthew Chersich" w:date="2024-08-13T23:20:00Z">
            <w:rPr>
              <w:rFonts w:ascii="Nunito" w:eastAsia="Nunito" w:hAnsi="Nunito"/>
              <w:color w:val="000000" w:themeColor="text1"/>
              <w:sz w:val="20"/>
              <w:lang w:val="en-ZA"/>
            </w:rPr>
          </w:rPrChange>
        </w:rPr>
        <w:t xml:space="preserve"> of a secure transfer service is </w:t>
      </w:r>
      <w:proofErr w:type="spellStart"/>
      <w:r w:rsidRPr="00B07FD9">
        <w:rPr>
          <w:rFonts w:ascii="Nunito" w:eastAsia="Nunito" w:hAnsi="Nunito"/>
          <w:color w:val="000000" w:themeColor="text1"/>
          <w:sz w:val="20"/>
          <w:highlight w:val="yellow"/>
          <w:lang w:val="en-ZA"/>
          <w:rPrChange w:id="4013" w:author="Matthew Chersich" w:date="2024-08-13T23:20:00Z">
            <w:rPr>
              <w:rFonts w:ascii="Nunito" w:eastAsia="Nunito" w:hAnsi="Nunito"/>
              <w:color w:val="000000" w:themeColor="text1"/>
              <w:sz w:val="20"/>
              <w:lang w:val="en-ZA"/>
            </w:rPr>
          </w:rPrChange>
        </w:rPr>
        <w:t>FileSender</w:t>
      </w:r>
      <w:proofErr w:type="spellEnd"/>
      <w:r w:rsidRPr="00B07FD9">
        <w:rPr>
          <w:rFonts w:ascii="Nunito" w:eastAsia="Nunito" w:hAnsi="Nunito"/>
          <w:color w:val="000000" w:themeColor="text1"/>
          <w:sz w:val="20"/>
          <w:highlight w:val="yellow"/>
          <w:lang w:val="en-ZA"/>
          <w:rPrChange w:id="4014" w:author="Matthew Chersich" w:date="2024-08-13T23:20:00Z">
            <w:rPr>
              <w:rFonts w:ascii="Nunito" w:eastAsia="Nunito" w:hAnsi="Nunito"/>
              <w:color w:val="000000" w:themeColor="text1"/>
              <w:sz w:val="20"/>
              <w:lang w:val="en-ZA"/>
            </w:rPr>
          </w:rPrChange>
        </w:rPr>
        <w:t xml:space="preserve">. </w:t>
      </w:r>
      <w:proofErr w:type="spellStart"/>
      <w:r w:rsidRPr="00B07FD9">
        <w:rPr>
          <w:rFonts w:ascii="Nunito" w:eastAsia="Nunito" w:hAnsi="Nunito"/>
          <w:color w:val="000000" w:themeColor="text1"/>
          <w:sz w:val="20"/>
          <w:highlight w:val="yellow"/>
          <w:lang w:val="en-ZA"/>
          <w:rPrChange w:id="4015" w:author="Matthew Chersich" w:date="2024-08-13T23:20:00Z">
            <w:rPr>
              <w:rFonts w:ascii="Nunito" w:eastAsia="Nunito" w:hAnsi="Nunito"/>
              <w:color w:val="000000" w:themeColor="text1"/>
              <w:sz w:val="20"/>
              <w:lang w:val="en-ZA"/>
            </w:rPr>
          </w:rPrChange>
        </w:rPr>
        <w:t>FileSender</w:t>
      </w:r>
      <w:proofErr w:type="spellEnd"/>
      <w:r w:rsidRPr="00B07FD9">
        <w:rPr>
          <w:rFonts w:ascii="Nunito" w:eastAsia="Nunito" w:hAnsi="Nunito"/>
          <w:color w:val="000000" w:themeColor="text1"/>
          <w:sz w:val="20"/>
          <w:highlight w:val="yellow"/>
          <w:lang w:val="en-ZA"/>
          <w:rPrChange w:id="4016" w:author="Matthew Chersich" w:date="2024-08-13T23:20:00Z">
            <w:rPr>
              <w:rFonts w:ascii="Nunito" w:eastAsia="Nunito" w:hAnsi="Nunito"/>
              <w:color w:val="000000" w:themeColor="text1"/>
              <w:sz w:val="20"/>
              <w:lang w:val="en-ZA"/>
            </w:rPr>
          </w:rPrChange>
        </w:rPr>
        <w:t xml:space="preserve"> utilises TLS to encrypt the data during transfer, ensuring that the data remains secure from the point of departure to its destination. The service also includes features such as user authentication and detailed logging of transfer activities</w:t>
      </w:r>
      <w:r w:rsidRPr="002E4822">
        <w:rPr>
          <w:rFonts w:ascii="Nunito" w:eastAsia="Nunito" w:hAnsi="Nunito"/>
          <w:color w:val="000000" w:themeColor="text1"/>
          <w:sz w:val="20"/>
          <w:lang w:val="en-ZA"/>
        </w:rPr>
        <w:t>.</w:t>
      </w:r>
    </w:p>
    <w:p w14:paraId="477A2E75" w14:textId="77777777" w:rsidR="00AC09F0" w:rsidRPr="002E4822" w:rsidRDefault="00AC09F0" w:rsidP="00AC09F0">
      <w:pPr>
        <w:numPr>
          <w:ilvl w:val="0"/>
          <w:numId w:val="62"/>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Transfer Execution</w:t>
      </w:r>
      <w:r w:rsidRPr="002E4822">
        <w:rPr>
          <w:rFonts w:ascii="Nunito" w:eastAsia="Nunito" w:hAnsi="Nunito"/>
          <w:color w:val="000000" w:themeColor="text1"/>
          <w:sz w:val="20"/>
          <w:lang w:val="en-ZA"/>
        </w:rPr>
        <w:t xml:space="preserve">: </w:t>
      </w:r>
    </w:p>
    <w:p w14:paraId="35552B13" w14:textId="77777777" w:rsidR="00AC09F0" w:rsidRPr="002E4822" w:rsidRDefault="00AC09F0" w:rsidP="00AC09F0">
      <w:pPr>
        <w:numPr>
          <w:ilvl w:val="1"/>
          <w:numId w:val="62"/>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Initiating Transfer</w:t>
      </w:r>
      <w:r w:rsidRPr="002E4822">
        <w:rPr>
          <w:rFonts w:ascii="Nunito" w:eastAsia="Nunito" w:hAnsi="Nunito"/>
          <w:color w:val="000000" w:themeColor="text1"/>
          <w:sz w:val="20"/>
          <w:lang w:val="en-ZA"/>
        </w:rPr>
        <w:t xml:space="preserve">: The data provider will initiate the transfer by uploading the encrypted data to the chosen secure transfer service (e.g., </w:t>
      </w:r>
      <w:proofErr w:type="spellStart"/>
      <w:r w:rsidRPr="002E4822">
        <w:rPr>
          <w:rFonts w:ascii="Nunito" w:eastAsia="Nunito" w:hAnsi="Nunito"/>
          <w:color w:val="000000" w:themeColor="text1"/>
          <w:sz w:val="20"/>
          <w:lang w:val="en-ZA"/>
        </w:rPr>
        <w:t>FileSender</w:t>
      </w:r>
      <w:proofErr w:type="spellEnd"/>
      <w:r w:rsidRPr="002E4822">
        <w:rPr>
          <w:rFonts w:ascii="Nunito" w:eastAsia="Nunito" w:hAnsi="Nunito"/>
          <w:color w:val="000000" w:themeColor="text1"/>
          <w:sz w:val="20"/>
          <w:lang w:val="en-ZA"/>
        </w:rPr>
        <w:t>).</w:t>
      </w:r>
    </w:p>
    <w:p w14:paraId="1F625950" w14:textId="3D3C37C6" w:rsidR="00AC09F0" w:rsidRPr="002E4822" w:rsidRDefault="00AC09F0" w:rsidP="00AC09F0">
      <w:pPr>
        <w:numPr>
          <w:ilvl w:val="1"/>
          <w:numId w:val="62"/>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Transfer Monitoring</w:t>
      </w:r>
      <w:r w:rsidRPr="002E4822">
        <w:rPr>
          <w:rFonts w:ascii="Nunito" w:eastAsia="Nunito" w:hAnsi="Nunito"/>
          <w:color w:val="000000" w:themeColor="text1"/>
          <w:sz w:val="20"/>
          <w:lang w:val="en-ZA"/>
        </w:rPr>
        <w:t xml:space="preserve">: The transfer process </w:t>
      </w:r>
      <w:r w:rsidRPr="00CA5950">
        <w:rPr>
          <w:rFonts w:ascii="Nunito" w:eastAsia="Nunito" w:hAnsi="Nunito"/>
          <w:color w:val="000000" w:themeColor="text1"/>
          <w:sz w:val="20"/>
          <w:highlight w:val="yellow"/>
          <w:lang w:val="en-ZA"/>
          <w:rPrChange w:id="4017" w:author="Matthew Chersich" w:date="2024-08-13T23:26:00Z">
            <w:rPr>
              <w:rFonts w:ascii="Nunito" w:eastAsia="Nunito" w:hAnsi="Nunito"/>
              <w:color w:val="000000" w:themeColor="text1"/>
              <w:sz w:val="20"/>
              <w:lang w:val="en-ZA"/>
            </w:rPr>
          </w:rPrChange>
        </w:rPr>
        <w:t xml:space="preserve">will be monitored in </w:t>
      </w:r>
      <w:r w:rsidR="00FA7310" w:rsidRPr="00CA5950">
        <w:rPr>
          <w:rFonts w:ascii="Nunito" w:eastAsia="Nunito" w:hAnsi="Nunito"/>
          <w:color w:val="000000" w:themeColor="text1"/>
          <w:sz w:val="20"/>
          <w:highlight w:val="yellow"/>
          <w:lang w:val="en-ZA"/>
          <w:rPrChange w:id="4018" w:author="Matthew Chersich" w:date="2024-08-13T23:26:00Z">
            <w:rPr>
              <w:rFonts w:ascii="Nunito" w:eastAsia="Nunito" w:hAnsi="Nunito"/>
              <w:color w:val="000000" w:themeColor="text1"/>
              <w:sz w:val="20"/>
              <w:lang w:val="en-ZA"/>
            </w:rPr>
          </w:rPrChange>
        </w:rPr>
        <w:t>real-</w:t>
      </w:r>
      <w:commentRangeStart w:id="4019"/>
      <w:r w:rsidR="00FA7310" w:rsidRPr="00CA5950">
        <w:rPr>
          <w:rFonts w:ascii="Nunito" w:eastAsia="Nunito" w:hAnsi="Nunito"/>
          <w:color w:val="000000" w:themeColor="text1"/>
          <w:sz w:val="20"/>
          <w:highlight w:val="yellow"/>
          <w:lang w:val="en-ZA"/>
          <w:rPrChange w:id="4020" w:author="Matthew Chersich" w:date="2024-08-13T23:26:00Z">
            <w:rPr>
              <w:rFonts w:ascii="Nunito" w:eastAsia="Nunito" w:hAnsi="Nunito"/>
              <w:color w:val="000000" w:themeColor="text1"/>
              <w:sz w:val="20"/>
              <w:lang w:val="en-ZA"/>
            </w:rPr>
          </w:rPrChange>
        </w:rPr>
        <w:t>time</w:t>
      </w:r>
      <w:commentRangeEnd w:id="4019"/>
      <w:r w:rsidR="00CA5950">
        <w:rPr>
          <w:rStyle w:val="CommentReference"/>
        </w:rPr>
        <w:commentReference w:id="4019"/>
      </w:r>
      <w:r w:rsidRPr="002E4822">
        <w:rPr>
          <w:rFonts w:ascii="Nunito" w:eastAsia="Nunito" w:hAnsi="Nunito"/>
          <w:color w:val="000000" w:themeColor="text1"/>
          <w:sz w:val="20"/>
          <w:lang w:val="en-ZA"/>
        </w:rPr>
        <w:t xml:space="preserve"> to ensure </w:t>
      </w:r>
      <w:r w:rsidR="00FA7310" w:rsidRPr="002E4822">
        <w:rPr>
          <w:rFonts w:ascii="Nunito" w:eastAsia="Nunito" w:hAnsi="Nunito"/>
          <w:color w:val="000000" w:themeColor="text1"/>
          <w:sz w:val="20"/>
          <w:lang w:val="en-ZA"/>
        </w:rPr>
        <w:t xml:space="preserve">it is completed successfully without </w:t>
      </w:r>
      <w:r w:rsidRPr="002E4822">
        <w:rPr>
          <w:rFonts w:ascii="Nunito" w:eastAsia="Nunito" w:hAnsi="Nunito"/>
          <w:color w:val="000000" w:themeColor="text1"/>
          <w:sz w:val="20"/>
          <w:lang w:val="en-ZA"/>
        </w:rPr>
        <w:t xml:space="preserve">interruptions or errors. </w:t>
      </w:r>
      <w:r w:rsidR="00FA7310" w:rsidRPr="002E4822">
        <w:rPr>
          <w:rFonts w:ascii="Nunito" w:eastAsia="Nunito" w:hAnsi="Nunito"/>
          <w:color w:val="000000" w:themeColor="text1"/>
          <w:sz w:val="20"/>
          <w:lang w:val="en-ZA"/>
        </w:rPr>
        <w:t>The data provider and the recipient (UCT data platform) will receive notifications upon successfully completing</w:t>
      </w:r>
      <w:r w:rsidRPr="002E4822">
        <w:rPr>
          <w:rFonts w:ascii="Nunito" w:eastAsia="Nunito" w:hAnsi="Nunito"/>
          <w:color w:val="000000" w:themeColor="text1"/>
          <w:sz w:val="20"/>
          <w:lang w:val="en-ZA"/>
        </w:rPr>
        <w:t xml:space="preserve"> the transfer.</w:t>
      </w:r>
    </w:p>
    <w:p w14:paraId="1B090AA3" w14:textId="77777777" w:rsidR="00AC09F0" w:rsidRPr="002E4822" w:rsidRDefault="00AC09F0" w:rsidP="00AC09F0">
      <w:pPr>
        <w:numPr>
          <w:ilvl w:val="0"/>
          <w:numId w:val="62"/>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Data Receipt and Verification</w:t>
      </w:r>
      <w:r w:rsidRPr="002E4822">
        <w:rPr>
          <w:rFonts w:ascii="Nunito" w:eastAsia="Nunito" w:hAnsi="Nunito"/>
          <w:color w:val="000000" w:themeColor="text1"/>
          <w:sz w:val="20"/>
          <w:lang w:val="en-ZA"/>
        </w:rPr>
        <w:t xml:space="preserve">: </w:t>
      </w:r>
    </w:p>
    <w:p w14:paraId="44E9C803" w14:textId="2D3CBE88" w:rsidR="00AC09F0" w:rsidRPr="002E4822" w:rsidRDefault="00AC09F0" w:rsidP="00AC09F0">
      <w:pPr>
        <w:numPr>
          <w:ilvl w:val="1"/>
          <w:numId w:val="62"/>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Data Receipt</w:t>
      </w:r>
      <w:r w:rsidRPr="002E4822">
        <w:rPr>
          <w:rFonts w:ascii="Nunito" w:eastAsia="Nunito" w:hAnsi="Nunito"/>
          <w:color w:val="000000" w:themeColor="text1"/>
          <w:sz w:val="20"/>
          <w:lang w:val="en-ZA"/>
        </w:rPr>
        <w:t xml:space="preserve">: </w:t>
      </w:r>
      <w:r w:rsidR="00FA7310" w:rsidRPr="002E4822">
        <w:rPr>
          <w:rFonts w:ascii="Nunito" w:eastAsia="Nunito" w:hAnsi="Nunito"/>
          <w:color w:val="000000" w:themeColor="text1"/>
          <w:sz w:val="20"/>
          <w:lang w:val="en-ZA"/>
        </w:rPr>
        <w:t>The UCT data platform will receive the encrypted data file upon successful transfer</w:t>
      </w:r>
      <w:r w:rsidRPr="002E4822">
        <w:rPr>
          <w:rFonts w:ascii="Nunito" w:eastAsia="Nunito" w:hAnsi="Nunito"/>
          <w:color w:val="000000" w:themeColor="text1"/>
          <w:sz w:val="20"/>
          <w:lang w:val="en-ZA"/>
        </w:rPr>
        <w:t>.</w:t>
      </w:r>
    </w:p>
    <w:p w14:paraId="57AAE8CA" w14:textId="04A4F445" w:rsidR="00AC09F0" w:rsidRPr="002E4822" w:rsidRDefault="00AC09F0" w:rsidP="00AC09F0">
      <w:pPr>
        <w:numPr>
          <w:ilvl w:val="1"/>
          <w:numId w:val="62"/>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lastRenderedPageBreak/>
        <w:t>Verification Process</w:t>
      </w:r>
      <w:r w:rsidRPr="002E4822">
        <w:rPr>
          <w:rFonts w:ascii="Nunito" w:eastAsia="Nunito" w:hAnsi="Nunito"/>
          <w:color w:val="000000" w:themeColor="text1"/>
          <w:sz w:val="20"/>
          <w:lang w:val="en-ZA"/>
        </w:rPr>
        <w:t xml:space="preserve">: The recipient team at UCT will verify the </w:t>
      </w:r>
      <w:r w:rsidR="00FA7310" w:rsidRPr="002E4822">
        <w:rPr>
          <w:rFonts w:ascii="Nunito" w:eastAsia="Nunito" w:hAnsi="Nunito"/>
          <w:color w:val="000000" w:themeColor="text1"/>
          <w:sz w:val="20"/>
          <w:lang w:val="en-ZA"/>
        </w:rPr>
        <w:t>data's integrity and completeness</w:t>
      </w:r>
      <w:r w:rsidRPr="002E4822">
        <w:rPr>
          <w:rFonts w:ascii="Nunito" w:eastAsia="Nunito" w:hAnsi="Nunito"/>
          <w:color w:val="000000" w:themeColor="text1"/>
          <w:sz w:val="20"/>
          <w:lang w:val="en-ZA"/>
        </w:rPr>
        <w:t xml:space="preserve">. This includes checking the file size, </w:t>
      </w:r>
      <w:r w:rsidR="00FA7310" w:rsidRPr="002E4822">
        <w:rPr>
          <w:rFonts w:ascii="Nunito" w:eastAsia="Nunito" w:hAnsi="Nunito"/>
          <w:color w:val="000000" w:themeColor="text1"/>
          <w:sz w:val="20"/>
          <w:lang w:val="en-ZA"/>
        </w:rPr>
        <w:t>verifying checksum</w:t>
      </w:r>
      <w:r w:rsidRPr="002E4822">
        <w:rPr>
          <w:rFonts w:ascii="Nunito" w:eastAsia="Nunito" w:hAnsi="Nunito"/>
          <w:color w:val="000000" w:themeColor="text1"/>
          <w:sz w:val="20"/>
          <w:lang w:val="en-ZA"/>
        </w:rPr>
        <w:t>, and confirming the encryption has not been compromised.</w:t>
      </w:r>
    </w:p>
    <w:p w14:paraId="52B17515" w14:textId="2EDC3332" w:rsidR="00AC09F0" w:rsidRPr="002E4822" w:rsidRDefault="00AC09F0" w:rsidP="00AC09F0">
      <w:pPr>
        <w:numPr>
          <w:ilvl w:val="1"/>
          <w:numId w:val="62"/>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Decryption Process</w:t>
      </w:r>
      <w:r w:rsidRPr="002E4822">
        <w:rPr>
          <w:rFonts w:ascii="Nunito" w:eastAsia="Nunito" w:hAnsi="Nunito"/>
          <w:color w:val="000000" w:themeColor="text1"/>
          <w:sz w:val="20"/>
          <w:lang w:val="en-ZA"/>
        </w:rPr>
        <w:t xml:space="preserve">: Once verification is complete, </w:t>
      </w:r>
      <w:r w:rsidR="00FA7310" w:rsidRPr="002E4822">
        <w:rPr>
          <w:rFonts w:ascii="Nunito" w:eastAsia="Nunito" w:hAnsi="Nunito"/>
          <w:color w:val="000000" w:themeColor="text1"/>
          <w:sz w:val="20"/>
          <w:lang w:val="en-ZA"/>
        </w:rPr>
        <w:t>authorised</w:t>
      </w:r>
      <w:r w:rsidRPr="002E4822">
        <w:rPr>
          <w:rFonts w:ascii="Nunito" w:eastAsia="Nunito" w:hAnsi="Nunito"/>
          <w:color w:val="000000" w:themeColor="text1"/>
          <w:sz w:val="20"/>
          <w:lang w:val="en-ZA"/>
        </w:rPr>
        <w:t xml:space="preserve"> personnel at UCT will decrypt the data using the provided decryption key. The decrypted data will then be stored securely on the UCT data platform, ready for further processing and analysis.</w:t>
      </w:r>
    </w:p>
    <w:p w14:paraId="7CE58F73" w14:textId="77777777" w:rsidR="00AC09F0" w:rsidRPr="002E4822" w:rsidRDefault="00AC09F0" w:rsidP="00AC09F0">
      <w:pPr>
        <w:rPr>
          <w:rFonts w:ascii="Nunito" w:eastAsia="Nunito" w:hAnsi="Nunito"/>
          <w:color w:val="000000" w:themeColor="text1"/>
          <w:sz w:val="20"/>
          <w:lang w:val="en-ZA"/>
        </w:rPr>
      </w:pPr>
      <w:r w:rsidRPr="002E4822">
        <w:rPr>
          <w:rFonts w:ascii="Nunito" w:eastAsia="Nunito" w:hAnsi="Nunito"/>
          <w:color w:val="000000" w:themeColor="text1"/>
          <w:sz w:val="20"/>
          <w:lang w:val="en-ZA"/>
        </w:rPr>
        <w:t>This process ensures the protection of personally identifiable data during transfer, maintaining confidentiality and compliance with data security standards.</w:t>
      </w:r>
    </w:p>
    <w:p w14:paraId="0DBD3367" w14:textId="77777777" w:rsidR="00AC09F0" w:rsidRPr="002E4822" w:rsidRDefault="00AC09F0" w:rsidP="00AC09F0">
      <w:pPr>
        <w:pStyle w:val="Heading2"/>
        <w:rPr>
          <w:rFonts w:ascii="Nunito" w:hAnsi="Nunito"/>
          <w:lang w:val="en-ZA"/>
        </w:rPr>
      </w:pPr>
      <w:bookmarkStart w:id="4021" w:name="_Toc174546627"/>
      <w:r w:rsidRPr="002E4822">
        <w:rPr>
          <w:rFonts w:ascii="Nunito" w:hAnsi="Nunito"/>
          <w:lang w:val="en-ZA"/>
        </w:rPr>
        <w:t>5.4. Data Storage and Encryption</w:t>
      </w:r>
      <w:bookmarkEnd w:id="4021"/>
    </w:p>
    <w:p w14:paraId="2E69BD60" w14:textId="78BCE875" w:rsidR="00AC09F0" w:rsidRPr="002E4822" w:rsidRDefault="00AC09F0" w:rsidP="00AC09F0">
      <w:pPr>
        <w:rPr>
          <w:rFonts w:ascii="Nunito" w:eastAsia="Nunito" w:hAnsi="Nunito"/>
          <w:color w:val="000000" w:themeColor="text1"/>
          <w:sz w:val="20"/>
          <w:lang w:val="en-ZA"/>
        </w:rPr>
      </w:pPr>
      <w:r w:rsidRPr="002E4822">
        <w:rPr>
          <w:rFonts w:ascii="Nunito" w:eastAsia="Nunito" w:hAnsi="Nunito"/>
          <w:color w:val="000000" w:themeColor="text1"/>
          <w:sz w:val="20"/>
          <w:lang w:val="en-ZA"/>
        </w:rPr>
        <w:t xml:space="preserve">Once the </w:t>
      </w:r>
      <w:ins w:id="4022" w:author="Matthew Chersich" w:date="2024-08-13T23:27:00Z">
        <w:r w:rsidR="00CA5950">
          <w:rPr>
            <w:rFonts w:ascii="Nunito" w:eastAsia="Nunito" w:hAnsi="Nunito"/>
            <w:color w:val="000000" w:themeColor="text1"/>
            <w:sz w:val="20"/>
            <w:lang w:val="en-ZA"/>
          </w:rPr>
          <w:t xml:space="preserve">source </w:t>
        </w:r>
      </w:ins>
      <w:r w:rsidRPr="002E4822">
        <w:rPr>
          <w:rFonts w:ascii="Nunito" w:eastAsia="Nunito" w:hAnsi="Nunito"/>
          <w:color w:val="000000" w:themeColor="text1"/>
          <w:sz w:val="20"/>
          <w:lang w:val="en-ZA"/>
        </w:rPr>
        <w:t>dataset has been transferred to UCT, if it constitutes personally identifiable data or if stipulated by the DTA, the dataset will be encrypted for storage. The detailed process is as follows:</w:t>
      </w:r>
    </w:p>
    <w:p w14:paraId="2992E63D" w14:textId="77777777" w:rsidR="00AC09F0" w:rsidRPr="002E4822" w:rsidRDefault="00AC09F0" w:rsidP="00AC09F0">
      <w:pPr>
        <w:numPr>
          <w:ilvl w:val="0"/>
          <w:numId w:val="63"/>
        </w:numPr>
        <w:rPr>
          <w:rFonts w:ascii="Nunito" w:eastAsia="Nunito" w:hAnsi="Nunito"/>
          <w:color w:val="000000" w:themeColor="text1"/>
          <w:sz w:val="20"/>
          <w:lang w:val="en-ZA"/>
        </w:rPr>
      </w:pPr>
      <w:commentRangeStart w:id="4023"/>
      <w:r w:rsidRPr="002E4822">
        <w:rPr>
          <w:rFonts w:ascii="Nunito" w:eastAsia="Nunito" w:hAnsi="Nunito"/>
          <w:b/>
          <w:bCs/>
          <w:color w:val="000000" w:themeColor="text1"/>
          <w:sz w:val="20"/>
          <w:lang w:val="en-ZA"/>
        </w:rPr>
        <w:t>Encryption</w:t>
      </w:r>
      <w:commentRangeEnd w:id="4023"/>
      <w:r w:rsidR="00CA5950">
        <w:rPr>
          <w:rStyle w:val="CommentReference"/>
        </w:rPr>
        <w:commentReference w:id="4023"/>
      </w:r>
      <w:r w:rsidRPr="002E4822">
        <w:rPr>
          <w:rFonts w:ascii="Nunito" w:eastAsia="Nunito" w:hAnsi="Nunito"/>
          <w:b/>
          <w:bCs/>
          <w:color w:val="000000" w:themeColor="text1"/>
          <w:sz w:val="20"/>
          <w:lang w:val="en-ZA"/>
        </w:rPr>
        <w:t xml:space="preserve"> for Storage</w:t>
      </w:r>
      <w:r w:rsidRPr="002E4822">
        <w:rPr>
          <w:rFonts w:ascii="Nunito" w:eastAsia="Nunito" w:hAnsi="Nunito"/>
          <w:color w:val="000000" w:themeColor="text1"/>
          <w:sz w:val="20"/>
          <w:lang w:val="en-ZA"/>
        </w:rPr>
        <w:t xml:space="preserve">: </w:t>
      </w:r>
    </w:p>
    <w:p w14:paraId="03978E40" w14:textId="23910DEE" w:rsidR="00AC09F0" w:rsidRPr="002E4822" w:rsidRDefault="00AC09F0" w:rsidP="00AC09F0">
      <w:pPr>
        <w:numPr>
          <w:ilvl w:val="1"/>
          <w:numId w:val="63"/>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AES-256 Encryption</w:t>
      </w:r>
      <w:r w:rsidRPr="002E4822">
        <w:rPr>
          <w:rFonts w:ascii="Nunito" w:eastAsia="Nunito" w:hAnsi="Nunito"/>
          <w:color w:val="000000" w:themeColor="text1"/>
          <w:sz w:val="20"/>
          <w:lang w:val="en-ZA"/>
        </w:rPr>
        <w:t>: The dataset will be encrypted using 256-bit AES (Advanced Encryption Standard), established by the US NIST. This ensures that the data is protected with a high level of security.</w:t>
      </w:r>
    </w:p>
    <w:p w14:paraId="6838E9CA" w14:textId="77AA3BE2" w:rsidR="00AC09F0" w:rsidRPr="002E4822" w:rsidRDefault="00AC09F0" w:rsidP="00AC09F0">
      <w:pPr>
        <w:numPr>
          <w:ilvl w:val="1"/>
          <w:numId w:val="63"/>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Access Control</w:t>
      </w:r>
      <w:r w:rsidRPr="002E4822">
        <w:rPr>
          <w:rFonts w:ascii="Nunito" w:eastAsia="Nunito" w:hAnsi="Nunito"/>
          <w:color w:val="000000" w:themeColor="text1"/>
          <w:sz w:val="20"/>
          <w:lang w:val="en-ZA"/>
        </w:rPr>
        <w:t xml:space="preserve">: Encryption keys will be available only to the minimum number of people (the Core HE²AT </w:t>
      </w:r>
      <w:proofErr w:type="spellStart"/>
      <w:r w:rsidRPr="002E4822">
        <w:rPr>
          <w:rFonts w:ascii="Nunito" w:eastAsia="Nunito" w:hAnsi="Nunito"/>
          <w:color w:val="000000" w:themeColor="text1"/>
          <w:sz w:val="20"/>
          <w:lang w:val="en-ZA"/>
        </w:rPr>
        <w:t>Center</w:t>
      </w:r>
      <w:proofErr w:type="spellEnd"/>
      <w:r w:rsidRPr="002E4822">
        <w:rPr>
          <w:rFonts w:ascii="Nunito" w:eastAsia="Nunito" w:hAnsi="Nunito"/>
          <w:color w:val="000000" w:themeColor="text1"/>
          <w:sz w:val="20"/>
          <w:lang w:val="en-ZA"/>
        </w:rPr>
        <w:t xml:space="preserve"> Group) required to implement any anonymization or data minimization processes. This group includes key personnel responsible for data management and security</w:t>
      </w:r>
      <w:ins w:id="4024" w:author="Matthew Chersich" w:date="2024-08-13T23:27:00Z">
        <w:r w:rsidR="00CA5950">
          <w:rPr>
            <w:rFonts w:ascii="Nunito" w:eastAsia="Nunito" w:hAnsi="Nunito"/>
            <w:color w:val="000000" w:themeColor="text1"/>
            <w:sz w:val="20"/>
            <w:lang w:val="en-ZA"/>
          </w:rPr>
          <w:t xml:space="preserve"> who h</w:t>
        </w:r>
      </w:ins>
      <w:ins w:id="4025" w:author="Matthew Chersich" w:date="2024-08-13T23:28:00Z">
        <w:r w:rsidR="00CA5950">
          <w:rPr>
            <w:rFonts w:ascii="Nunito" w:eastAsia="Nunito" w:hAnsi="Nunito"/>
            <w:color w:val="000000" w:themeColor="text1"/>
            <w:sz w:val="20"/>
            <w:lang w:val="en-ZA"/>
          </w:rPr>
          <w:t xml:space="preserve">ave completed the </w:t>
        </w:r>
        <w:proofErr w:type="gramStart"/>
        <w:r w:rsidR="00CA5950">
          <w:rPr>
            <w:rFonts w:ascii="Nunito" w:eastAsia="Nunito" w:hAnsi="Nunito"/>
            <w:color w:val="000000" w:themeColor="text1"/>
            <w:sz w:val="20"/>
            <w:lang w:val="en-ZA"/>
          </w:rPr>
          <w:t>Personal</w:t>
        </w:r>
        <w:proofErr w:type="gramEnd"/>
        <w:r w:rsidR="00CA5950">
          <w:rPr>
            <w:rFonts w:ascii="Nunito" w:eastAsia="Nunito" w:hAnsi="Nunito"/>
            <w:color w:val="000000" w:themeColor="text1"/>
            <w:sz w:val="20"/>
            <w:lang w:val="en-ZA"/>
          </w:rPr>
          <w:t xml:space="preserve"> information processing agreement (Annex 2)</w:t>
        </w:r>
      </w:ins>
      <w:r w:rsidRPr="002E4822">
        <w:rPr>
          <w:rFonts w:ascii="Nunito" w:eastAsia="Nunito" w:hAnsi="Nunito"/>
          <w:color w:val="000000" w:themeColor="text1"/>
          <w:sz w:val="20"/>
          <w:lang w:val="en-ZA"/>
        </w:rPr>
        <w:t>.</w:t>
      </w:r>
    </w:p>
    <w:p w14:paraId="6A6DE197" w14:textId="77777777" w:rsidR="00AC09F0" w:rsidRPr="002E4822" w:rsidRDefault="00AC09F0" w:rsidP="00AC09F0">
      <w:pPr>
        <w:numPr>
          <w:ilvl w:val="0"/>
          <w:numId w:val="63"/>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Metadata Management</w:t>
      </w:r>
      <w:r w:rsidRPr="002E4822">
        <w:rPr>
          <w:rFonts w:ascii="Nunito" w:eastAsia="Nunito" w:hAnsi="Nunito"/>
          <w:color w:val="000000" w:themeColor="text1"/>
          <w:sz w:val="20"/>
          <w:lang w:val="en-ZA"/>
        </w:rPr>
        <w:t xml:space="preserve">: </w:t>
      </w:r>
    </w:p>
    <w:p w14:paraId="14745DB0" w14:textId="6FA943B1" w:rsidR="00AC09F0" w:rsidRPr="002E4822" w:rsidRDefault="00AC09F0" w:rsidP="00AC09F0">
      <w:pPr>
        <w:numPr>
          <w:ilvl w:val="1"/>
          <w:numId w:val="63"/>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Separate Storage for Metadata</w:t>
      </w:r>
      <w:r w:rsidRPr="002E4822">
        <w:rPr>
          <w:rFonts w:ascii="Nunito" w:eastAsia="Nunito" w:hAnsi="Nunito"/>
          <w:color w:val="000000" w:themeColor="text1"/>
          <w:sz w:val="20"/>
          <w:lang w:val="en-ZA"/>
        </w:rPr>
        <w:t xml:space="preserve">: Metadata, including dataset descriptions, descriptions of the original protocols, and codebooks, will be decrypted and stored separately from the encrypted dataset. This allows for efficient metadata indexing and software code development </w:t>
      </w:r>
      <w:ins w:id="4026" w:author="Matthew Chersich" w:date="2024-08-13T23:29:00Z">
        <w:r w:rsidR="00CA5950">
          <w:rPr>
            <w:rFonts w:ascii="Nunito" w:eastAsia="Nunito" w:hAnsi="Nunito"/>
            <w:color w:val="000000" w:themeColor="text1"/>
            <w:sz w:val="20"/>
            <w:lang w:val="en-ZA"/>
          </w:rPr>
          <w:t xml:space="preserve">by a larger group of HEAT </w:t>
        </w:r>
        <w:proofErr w:type="spellStart"/>
        <w:r w:rsidR="00CA5950">
          <w:rPr>
            <w:rFonts w:ascii="Nunito" w:eastAsia="Nunito" w:hAnsi="Nunito"/>
            <w:color w:val="000000" w:themeColor="text1"/>
            <w:sz w:val="20"/>
            <w:lang w:val="en-ZA"/>
          </w:rPr>
          <w:t>Center</w:t>
        </w:r>
        <w:proofErr w:type="spellEnd"/>
        <w:r w:rsidR="00CA5950">
          <w:rPr>
            <w:rFonts w:ascii="Nunito" w:eastAsia="Nunito" w:hAnsi="Nunito"/>
            <w:color w:val="000000" w:themeColor="text1"/>
            <w:sz w:val="20"/>
            <w:lang w:val="en-ZA"/>
          </w:rPr>
          <w:t xml:space="preserve"> staff, </w:t>
        </w:r>
      </w:ins>
      <w:r w:rsidRPr="002E4822">
        <w:rPr>
          <w:rFonts w:ascii="Nunito" w:eastAsia="Nunito" w:hAnsi="Nunito"/>
          <w:color w:val="000000" w:themeColor="text1"/>
          <w:sz w:val="20"/>
          <w:lang w:val="en-ZA"/>
        </w:rPr>
        <w:t>while maintaining the security of the main dataset.</w:t>
      </w:r>
    </w:p>
    <w:p w14:paraId="4F3AD7C4" w14:textId="77777777" w:rsidR="00AC09F0" w:rsidRPr="002E4822" w:rsidRDefault="00AC09F0" w:rsidP="00AC09F0">
      <w:pPr>
        <w:pStyle w:val="Heading2"/>
        <w:rPr>
          <w:rFonts w:ascii="Nunito" w:hAnsi="Nunito"/>
          <w:lang w:val="en-ZA"/>
        </w:rPr>
      </w:pPr>
      <w:bookmarkStart w:id="4027" w:name="_Toc174546628"/>
      <w:r w:rsidRPr="002E4822">
        <w:rPr>
          <w:rFonts w:ascii="Nunito" w:hAnsi="Nunito"/>
          <w:lang w:val="en-ZA"/>
        </w:rPr>
        <w:t xml:space="preserve">5.5. Data </w:t>
      </w:r>
      <w:commentRangeStart w:id="4028"/>
      <w:r w:rsidRPr="002E4822">
        <w:rPr>
          <w:rFonts w:ascii="Nunito" w:hAnsi="Nunito"/>
          <w:lang w:val="en-ZA"/>
        </w:rPr>
        <w:t>Indexing</w:t>
      </w:r>
      <w:commentRangeEnd w:id="4028"/>
      <w:r w:rsidR="00CA5950">
        <w:rPr>
          <w:rStyle w:val="CommentReference"/>
          <w:rFonts w:eastAsia="Times New Roman" w:cs="Times New Roman"/>
          <w:b w:val="0"/>
          <w:bCs w:val="0"/>
          <w:caps w:val="0"/>
        </w:rPr>
        <w:commentReference w:id="4028"/>
      </w:r>
      <w:bookmarkEnd w:id="4027"/>
    </w:p>
    <w:p w14:paraId="1F746833" w14:textId="6D286EF8" w:rsidR="00AC09F0" w:rsidRPr="002E4822" w:rsidRDefault="00AC09F0" w:rsidP="00AC09F0">
      <w:pPr>
        <w:rPr>
          <w:rFonts w:ascii="Nunito" w:eastAsia="Nunito" w:hAnsi="Nunito"/>
          <w:color w:val="000000" w:themeColor="text1"/>
          <w:sz w:val="20"/>
          <w:lang w:val="en-ZA"/>
        </w:rPr>
      </w:pPr>
      <w:r w:rsidRPr="002E4822">
        <w:rPr>
          <w:rFonts w:ascii="Nunito" w:eastAsia="Nunito" w:hAnsi="Nunito"/>
          <w:color w:val="000000" w:themeColor="text1"/>
          <w:sz w:val="20"/>
          <w:lang w:val="en-ZA"/>
        </w:rPr>
        <w:t xml:space="preserve">Data available on the CSAG/UCT data storage system and IBM’s </w:t>
      </w:r>
      <w:ins w:id="4029" w:author="Matthew Chersich" w:date="2024-08-13T23:30:00Z">
        <w:r w:rsidR="00CA5950">
          <w:rPr>
            <w:rFonts w:ascii="Nunito" w:eastAsia="Nunito" w:hAnsi="Nunito"/>
            <w:color w:val="000000" w:themeColor="text1"/>
            <w:sz w:val="20"/>
            <w:lang w:val="en-ZA"/>
          </w:rPr>
          <w:t xml:space="preserve">storage </w:t>
        </w:r>
      </w:ins>
      <w:r w:rsidRPr="002E4822">
        <w:rPr>
          <w:rFonts w:ascii="Nunito" w:eastAsia="Nunito" w:hAnsi="Nunito"/>
          <w:color w:val="000000" w:themeColor="text1"/>
          <w:sz w:val="20"/>
          <w:lang w:val="en-ZA"/>
        </w:rPr>
        <w:t>system will be indexed using an appropriate metadata standard. Th</w:t>
      </w:r>
      <w:ins w:id="4030" w:author="Matthew Chersich" w:date="2024-08-13T23:31:00Z">
        <w:r w:rsidR="00CA5950">
          <w:rPr>
            <w:rFonts w:ascii="Nunito" w:eastAsia="Nunito" w:hAnsi="Nunito"/>
            <w:color w:val="000000" w:themeColor="text1"/>
            <w:sz w:val="20"/>
            <w:lang w:val="en-ZA"/>
          </w:rPr>
          <w:t xml:space="preserve">e </w:t>
        </w:r>
        <w:r w:rsidR="00CA5950" w:rsidRPr="002E4822">
          <w:rPr>
            <w:rFonts w:ascii="Nunito" w:eastAsia="Nunito" w:hAnsi="Nunito"/>
            <w:color w:val="000000" w:themeColor="text1"/>
            <w:sz w:val="20"/>
            <w:lang w:val="en-ZA"/>
          </w:rPr>
          <w:t xml:space="preserve">CSAG/UCT data platform </w:t>
        </w:r>
        <w:r w:rsidR="00CA5950">
          <w:rPr>
            <w:rFonts w:ascii="Nunito" w:eastAsia="Nunito" w:hAnsi="Nunito"/>
            <w:color w:val="000000" w:themeColor="text1"/>
            <w:sz w:val="20"/>
            <w:lang w:val="en-ZA"/>
          </w:rPr>
          <w:t xml:space="preserve">will be used to make the </w:t>
        </w:r>
      </w:ins>
      <w:del w:id="4031" w:author="Matthew Chersich" w:date="2024-08-13T23:31:00Z">
        <w:r w:rsidRPr="002E4822" w:rsidDel="00CA5950">
          <w:rPr>
            <w:rFonts w:ascii="Nunito" w:eastAsia="Nunito" w:hAnsi="Nunito"/>
            <w:color w:val="000000" w:themeColor="text1"/>
            <w:sz w:val="20"/>
            <w:lang w:val="en-ZA"/>
          </w:rPr>
          <w:delText xml:space="preserve">is </w:delText>
        </w:r>
      </w:del>
      <w:r w:rsidRPr="002E4822">
        <w:rPr>
          <w:rFonts w:ascii="Nunito" w:eastAsia="Nunito" w:hAnsi="Nunito"/>
          <w:color w:val="000000" w:themeColor="text1"/>
          <w:sz w:val="20"/>
          <w:lang w:val="en-ZA"/>
        </w:rPr>
        <w:t>index</w:t>
      </w:r>
      <w:del w:id="4032" w:author="Matthew Chersich" w:date="2024-08-13T23:31:00Z">
        <w:r w:rsidRPr="002E4822" w:rsidDel="00CA5950">
          <w:rPr>
            <w:rFonts w:ascii="Nunito" w:eastAsia="Nunito" w:hAnsi="Nunito"/>
            <w:color w:val="000000" w:themeColor="text1"/>
            <w:sz w:val="20"/>
            <w:lang w:val="en-ZA"/>
          </w:rPr>
          <w:delText xml:space="preserve"> will be made</w:delText>
        </w:r>
      </w:del>
      <w:r w:rsidRPr="002E4822">
        <w:rPr>
          <w:rFonts w:ascii="Nunito" w:eastAsia="Nunito" w:hAnsi="Nunito"/>
          <w:color w:val="000000" w:themeColor="text1"/>
          <w:sz w:val="20"/>
          <w:lang w:val="en-ZA"/>
        </w:rPr>
        <w:t xml:space="preserve"> available </w:t>
      </w:r>
      <w:ins w:id="4033" w:author="Matthew Chersich" w:date="2024-08-13T23:30:00Z">
        <w:r w:rsidR="00CA5950">
          <w:rPr>
            <w:rFonts w:ascii="Nunito" w:eastAsia="Nunito" w:hAnsi="Nunito"/>
            <w:color w:val="000000" w:themeColor="text1"/>
            <w:sz w:val="20"/>
            <w:lang w:val="en-ZA"/>
          </w:rPr>
          <w:t xml:space="preserve">to the Consortium </w:t>
        </w:r>
      </w:ins>
      <w:ins w:id="4034" w:author="Matthew Chersich" w:date="2024-08-13T23:31:00Z">
        <w:r w:rsidR="00CA5950">
          <w:rPr>
            <w:rFonts w:ascii="Nunito" w:eastAsia="Nunito" w:hAnsi="Nunito"/>
            <w:color w:val="000000" w:themeColor="text1"/>
            <w:sz w:val="20"/>
            <w:lang w:val="en-ZA"/>
          </w:rPr>
          <w:t xml:space="preserve">partners </w:t>
        </w:r>
      </w:ins>
      <w:ins w:id="4035" w:author="Matthew Chersich" w:date="2024-08-13T23:30:00Z">
        <w:r w:rsidR="00CA5950">
          <w:rPr>
            <w:rFonts w:ascii="Nunito" w:eastAsia="Nunito" w:hAnsi="Nunito"/>
            <w:color w:val="000000" w:themeColor="text1"/>
            <w:sz w:val="20"/>
            <w:lang w:val="en-ZA"/>
          </w:rPr>
          <w:t>and bona fi</w:t>
        </w:r>
      </w:ins>
      <w:ins w:id="4036" w:author="Matthew Chersich" w:date="2024-08-13T23:31:00Z">
        <w:r w:rsidR="00CA5950">
          <w:rPr>
            <w:rFonts w:ascii="Nunito" w:eastAsia="Nunito" w:hAnsi="Nunito"/>
            <w:color w:val="000000" w:themeColor="text1"/>
            <w:sz w:val="20"/>
            <w:lang w:val="en-ZA"/>
          </w:rPr>
          <w:t>de researchers beyond the Consortium</w:t>
        </w:r>
      </w:ins>
      <w:del w:id="4037" w:author="Matthew Chersich" w:date="2024-08-13T23:31:00Z">
        <w:r w:rsidRPr="002E4822" w:rsidDel="00CA5950">
          <w:rPr>
            <w:rFonts w:ascii="Nunito" w:eastAsia="Nunito" w:hAnsi="Nunito"/>
            <w:color w:val="000000" w:themeColor="text1"/>
            <w:sz w:val="20"/>
            <w:lang w:val="en-ZA"/>
          </w:rPr>
          <w:delText xml:space="preserve">by </w:delText>
        </w:r>
      </w:del>
      <w:del w:id="4038" w:author="Matthew Chersich" w:date="2024-08-13T23:32:00Z">
        <w:r w:rsidRPr="002E4822" w:rsidDel="00CA5950">
          <w:rPr>
            <w:rFonts w:ascii="Nunito" w:eastAsia="Nunito" w:hAnsi="Nunito"/>
            <w:color w:val="000000" w:themeColor="text1"/>
            <w:sz w:val="20"/>
            <w:lang w:val="en-ZA"/>
          </w:rPr>
          <w:delText>the</w:delText>
        </w:r>
      </w:del>
      <w:del w:id="4039" w:author="Matthew Chersich" w:date="2024-08-13T23:31:00Z">
        <w:r w:rsidRPr="002E4822" w:rsidDel="00CA5950">
          <w:rPr>
            <w:rFonts w:ascii="Nunito" w:eastAsia="Nunito" w:hAnsi="Nunito"/>
            <w:color w:val="000000" w:themeColor="text1"/>
            <w:sz w:val="20"/>
            <w:lang w:val="en-ZA"/>
          </w:rPr>
          <w:delText xml:space="preserve"> CSAG/UCT data platform</w:delText>
        </w:r>
      </w:del>
      <w:r w:rsidRPr="002E4822">
        <w:rPr>
          <w:rFonts w:ascii="Nunito" w:eastAsia="Nunito" w:hAnsi="Nunito"/>
          <w:color w:val="000000" w:themeColor="text1"/>
          <w:sz w:val="20"/>
          <w:lang w:val="en-ZA"/>
        </w:rPr>
        <w:t>. The indexing process includes:</w:t>
      </w:r>
    </w:p>
    <w:p w14:paraId="4FCE38E1" w14:textId="77777777" w:rsidR="00AC09F0" w:rsidRPr="002E4822" w:rsidRDefault="00AC09F0" w:rsidP="00AC09F0">
      <w:pPr>
        <w:numPr>
          <w:ilvl w:val="0"/>
          <w:numId w:val="64"/>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Metadata Standards</w:t>
      </w:r>
      <w:r w:rsidRPr="002E4822">
        <w:rPr>
          <w:rFonts w:ascii="Nunito" w:eastAsia="Nunito" w:hAnsi="Nunito"/>
          <w:color w:val="000000" w:themeColor="text1"/>
          <w:sz w:val="20"/>
          <w:lang w:val="en-ZA"/>
        </w:rPr>
        <w:t xml:space="preserve">: </w:t>
      </w:r>
    </w:p>
    <w:p w14:paraId="3568ED1A" w14:textId="649332BD" w:rsidR="00AC09F0" w:rsidRPr="002E4822" w:rsidRDefault="00AC09F0" w:rsidP="00AC09F0">
      <w:pPr>
        <w:numPr>
          <w:ilvl w:val="1"/>
          <w:numId w:val="64"/>
        </w:numPr>
        <w:rPr>
          <w:rFonts w:ascii="Nunito" w:eastAsia="Nunito" w:hAnsi="Nunito"/>
          <w:color w:val="000000" w:themeColor="text1"/>
          <w:sz w:val="20"/>
          <w:lang w:val="en-ZA"/>
        </w:rPr>
      </w:pPr>
      <w:proofErr w:type="spellStart"/>
      <w:r w:rsidRPr="002E4822">
        <w:rPr>
          <w:rFonts w:ascii="Nunito" w:eastAsia="Nunito" w:hAnsi="Nunito"/>
          <w:b/>
          <w:bCs/>
          <w:color w:val="000000" w:themeColor="text1"/>
          <w:sz w:val="20"/>
          <w:lang w:val="en-ZA"/>
        </w:rPr>
        <w:t>eLwazi</w:t>
      </w:r>
      <w:proofErr w:type="spellEnd"/>
      <w:r w:rsidRPr="002E4822">
        <w:rPr>
          <w:rFonts w:ascii="Nunito" w:eastAsia="Nunito" w:hAnsi="Nunito"/>
          <w:b/>
          <w:bCs/>
          <w:color w:val="000000" w:themeColor="text1"/>
          <w:sz w:val="20"/>
          <w:lang w:val="en-ZA"/>
        </w:rPr>
        <w:t xml:space="preserve"> Integration</w:t>
      </w:r>
      <w:r w:rsidRPr="002E4822">
        <w:rPr>
          <w:rFonts w:ascii="Nunito" w:eastAsia="Nunito" w:hAnsi="Nunito"/>
          <w:color w:val="000000" w:themeColor="text1"/>
          <w:sz w:val="20"/>
          <w:lang w:val="en-ZA"/>
        </w:rPr>
        <w:t xml:space="preserve">: Data sharing outside of HE²AT Data will utilize the </w:t>
      </w:r>
      <w:proofErr w:type="spellStart"/>
      <w:r w:rsidRPr="002E4822">
        <w:rPr>
          <w:rFonts w:ascii="Nunito" w:eastAsia="Nunito" w:hAnsi="Nunito"/>
          <w:color w:val="000000" w:themeColor="text1"/>
          <w:sz w:val="20"/>
          <w:lang w:val="en-ZA"/>
        </w:rPr>
        <w:t>eLwazi</w:t>
      </w:r>
      <w:proofErr w:type="spellEnd"/>
      <w:r w:rsidRPr="002E4822">
        <w:rPr>
          <w:rFonts w:ascii="Nunito" w:eastAsia="Nunito" w:hAnsi="Nunito"/>
          <w:color w:val="000000" w:themeColor="text1"/>
          <w:sz w:val="20"/>
          <w:lang w:val="en-ZA"/>
        </w:rPr>
        <w:t xml:space="preserve"> platform, ensuring compliance with broader data-sharing protocols.</w:t>
      </w:r>
    </w:p>
    <w:p w14:paraId="155CBE5D" w14:textId="77777777" w:rsidR="00AC09F0" w:rsidRPr="002E4822" w:rsidRDefault="00AC09F0" w:rsidP="00AC09F0">
      <w:pPr>
        <w:numPr>
          <w:ilvl w:val="1"/>
          <w:numId w:val="64"/>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Data Reference Syntax (DRS)</w:t>
      </w:r>
      <w:r w:rsidRPr="002E4822">
        <w:rPr>
          <w:rFonts w:ascii="Nunito" w:eastAsia="Nunito" w:hAnsi="Nunito"/>
          <w:color w:val="000000" w:themeColor="text1"/>
          <w:sz w:val="20"/>
          <w:lang w:val="en-ZA"/>
        </w:rPr>
        <w:t xml:space="preserve">: CSAG implements a Data Reference Syntax (DRS), a structured mapping from a controlled vocabulary of metadata elements to a directory </w:t>
      </w:r>
      <w:r w:rsidRPr="002E4822">
        <w:rPr>
          <w:rFonts w:ascii="Nunito" w:eastAsia="Nunito" w:hAnsi="Nunito"/>
          <w:color w:val="000000" w:themeColor="text1"/>
          <w:sz w:val="20"/>
          <w:lang w:val="en-ZA"/>
        </w:rPr>
        <w:lastRenderedPageBreak/>
        <w:t>and file naming syntax. This is standard practice within climate data management and will be continued for climate and remote sensing datasets.</w:t>
      </w:r>
    </w:p>
    <w:p w14:paraId="21FFA6F1" w14:textId="77777777" w:rsidR="00AC09F0" w:rsidRPr="002E4822" w:rsidRDefault="00AC09F0" w:rsidP="00AC09F0">
      <w:pPr>
        <w:numPr>
          <w:ilvl w:val="1"/>
          <w:numId w:val="64"/>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Health Data Indexing</w:t>
      </w:r>
      <w:r w:rsidRPr="002E4822">
        <w:rPr>
          <w:rFonts w:ascii="Nunito" w:eastAsia="Nunito" w:hAnsi="Nunito"/>
          <w:color w:val="000000" w:themeColor="text1"/>
          <w:sz w:val="20"/>
          <w:lang w:val="en-ZA"/>
        </w:rPr>
        <w:t>: Health data will be indexed using a codebook that applies relevant ontologies, ensuring consistency and discoverability.</w:t>
      </w:r>
    </w:p>
    <w:p w14:paraId="67B42505" w14:textId="77777777" w:rsidR="00AC09F0" w:rsidRPr="002E4822" w:rsidRDefault="00AC09F0" w:rsidP="00AC09F0">
      <w:pPr>
        <w:numPr>
          <w:ilvl w:val="0"/>
          <w:numId w:val="64"/>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Documentation and Integration</w:t>
      </w:r>
      <w:r w:rsidRPr="002E4822">
        <w:rPr>
          <w:rFonts w:ascii="Nunito" w:eastAsia="Nunito" w:hAnsi="Nunito"/>
          <w:color w:val="000000" w:themeColor="text1"/>
          <w:sz w:val="20"/>
          <w:lang w:val="en-ZA"/>
        </w:rPr>
        <w:t xml:space="preserve">: </w:t>
      </w:r>
    </w:p>
    <w:p w14:paraId="04FD16DF" w14:textId="77777777" w:rsidR="00AC09F0" w:rsidRPr="002E4822" w:rsidRDefault="00AC09F0" w:rsidP="00AC09F0">
      <w:pPr>
        <w:numPr>
          <w:ilvl w:val="1"/>
          <w:numId w:val="64"/>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CSAG GitLab Wiki</w:t>
      </w:r>
      <w:r w:rsidRPr="002E4822">
        <w:rPr>
          <w:rFonts w:ascii="Nunito" w:eastAsia="Nunito" w:hAnsi="Nunito"/>
          <w:color w:val="000000" w:themeColor="text1"/>
          <w:sz w:val="20"/>
          <w:lang w:val="en-ZA"/>
        </w:rPr>
        <w:t>: The current DRS is documented on the CSAG GitLab Wiki, providing a reference for the indexing process.</w:t>
      </w:r>
    </w:p>
    <w:p w14:paraId="7C632B9F" w14:textId="77777777" w:rsidR="00AC09F0" w:rsidRPr="002E4822" w:rsidRDefault="00AC09F0" w:rsidP="00AC09F0">
      <w:pPr>
        <w:numPr>
          <w:ilvl w:val="1"/>
          <w:numId w:val="64"/>
        </w:numPr>
        <w:rPr>
          <w:rFonts w:ascii="Nunito" w:eastAsia="Nunito" w:hAnsi="Nunito"/>
          <w:color w:val="000000" w:themeColor="text1"/>
          <w:sz w:val="20"/>
          <w:lang w:val="en-ZA"/>
        </w:rPr>
      </w:pPr>
      <w:r w:rsidRPr="002E4822">
        <w:rPr>
          <w:rFonts w:ascii="Nunito" w:eastAsia="Nunito" w:hAnsi="Nunito"/>
          <w:b/>
          <w:bCs/>
          <w:color w:val="000000" w:themeColor="text1"/>
          <w:sz w:val="20"/>
          <w:lang w:val="en-ZA"/>
        </w:rPr>
        <w:t>DSI-Africa Open Data Science Platform (ODSP)</w:t>
      </w:r>
      <w:r w:rsidRPr="002E4822">
        <w:rPr>
          <w:rFonts w:ascii="Nunito" w:eastAsia="Nunito" w:hAnsi="Nunito"/>
          <w:color w:val="000000" w:themeColor="text1"/>
          <w:sz w:val="20"/>
          <w:lang w:val="en-ZA"/>
        </w:rPr>
        <w:t>: Integration with the ODSP metadata index will ensure that metadata propagates to the ODSP system, making datasets discoverable through ODSP metadata queries.</w:t>
      </w:r>
    </w:p>
    <w:p w14:paraId="0B1B7002" w14:textId="77777777" w:rsidR="00AC09F0" w:rsidRPr="002E4822" w:rsidRDefault="00AC09F0" w:rsidP="00AC09F0">
      <w:pPr>
        <w:ind w:left="1440"/>
        <w:rPr>
          <w:rFonts w:ascii="Nunito" w:eastAsia="Nunito" w:hAnsi="Nunito"/>
          <w:color w:val="000000" w:themeColor="text1"/>
          <w:sz w:val="20"/>
          <w:lang w:val="en-ZA"/>
        </w:rPr>
      </w:pPr>
    </w:p>
    <w:p w14:paraId="000000AC" w14:textId="3739C0F1" w:rsidR="007813F4" w:rsidRPr="002E4822" w:rsidDel="0035702A" w:rsidRDefault="00AC09F0">
      <w:pPr>
        <w:rPr>
          <w:del w:id="4040" w:author="Craig Parker" w:date="2024-07-09T11:21:00Z"/>
          <w:rFonts w:ascii="Nunito" w:eastAsia="Nunito" w:hAnsi="Nunito"/>
          <w:color w:val="000000" w:themeColor="text1"/>
          <w:lang w:val="en-ZA"/>
          <w:rPrChange w:id="4041" w:author="Craig Parker" w:date="2024-08-07T12:23:00Z">
            <w:rPr>
              <w:del w:id="4042" w:author="Craig Parker" w:date="2024-07-09T11:21:00Z"/>
              <w:rFonts w:ascii="Nunito" w:eastAsia="Nunito" w:hAnsi="Nunito" w:cs="Nunito"/>
            </w:rPr>
          </w:rPrChange>
        </w:rPr>
        <w:pPrChange w:id="4043" w:author="Craig Parker" w:date="2024-08-05T19:03:00Z">
          <w:pPr>
            <w:pStyle w:val="Heading2"/>
            <w:numPr>
              <w:numId w:val="15"/>
            </w:numPr>
            <w:ind w:left="720" w:hanging="360"/>
          </w:pPr>
        </w:pPrChange>
      </w:pPr>
      <w:r w:rsidRPr="002E4822">
        <w:rPr>
          <w:rFonts w:ascii="Nunito" w:eastAsia="Nunito" w:hAnsi="Nunito"/>
          <w:color w:val="000000" w:themeColor="text1"/>
          <w:sz w:val="20"/>
          <w:lang w:val="en-ZA"/>
        </w:rPr>
        <w:t xml:space="preserve">By following these detailed procedures, the HE²AT </w:t>
      </w:r>
      <w:proofErr w:type="spellStart"/>
      <w:r w:rsidRPr="002E4822">
        <w:rPr>
          <w:rFonts w:ascii="Nunito" w:eastAsia="Nunito" w:hAnsi="Nunito"/>
          <w:color w:val="000000" w:themeColor="text1"/>
          <w:sz w:val="20"/>
          <w:lang w:val="en-ZA"/>
        </w:rPr>
        <w:t>Center</w:t>
      </w:r>
      <w:proofErr w:type="spellEnd"/>
      <w:r w:rsidRPr="002E4822">
        <w:rPr>
          <w:rFonts w:ascii="Nunito" w:eastAsia="Nunito" w:hAnsi="Nunito"/>
          <w:color w:val="000000" w:themeColor="text1"/>
          <w:sz w:val="20"/>
          <w:lang w:val="en-ZA"/>
        </w:rPr>
        <w:t xml:space="preserve"> ensures that data encryption, transfer, storage, and indexing are conducted in a secure, efficient, and compliant manner, aligning with the highest standards of data management and protection.</w:t>
      </w:r>
      <w:del w:id="4044" w:author="Craig Parker" w:date="2024-07-09T11:21:00Z">
        <w:r w:rsidR="54FBA741" w:rsidRPr="002E4822" w:rsidDel="0035702A">
          <w:rPr>
            <w:rFonts w:ascii="Nunito" w:eastAsia="Nunito" w:hAnsi="Nunito" w:cs="Nunito"/>
            <w:b/>
            <w:bCs/>
            <w:caps/>
            <w:color w:val="000000" w:themeColor="text1"/>
            <w:sz w:val="20"/>
            <w:rPrChange w:id="4045" w:author="Craig Parker" w:date="2024-08-07T12:23:00Z">
              <w:rPr>
                <w:rFonts w:ascii="Nunito" w:eastAsia="Nunito" w:hAnsi="Nunito" w:cs="Nunito"/>
                <w:b w:val="0"/>
                <w:bCs w:val="0"/>
                <w:caps w:val="0"/>
              </w:rPr>
            </w:rPrChange>
          </w:rPr>
          <w:delText xml:space="preserve">Setting up the </w:delText>
        </w:r>
      </w:del>
      <w:del w:id="4046" w:author="Craig Parker" w:date="2024-07-08T09:33:00Z">
        <w:r w:rsidR="009511AE" w:rsidRPr="002E4822" w:rsidDel="54FBA741">
          <w:rPr>
            <w:rFonts w:ascii="Nunito" w:eastAsia="Nunito" w:hAnsi="Nunito" w:cs="Nunito"/>
            <w:b/>
            <w:bCs/>
            <w:caps/>
            <w:color w:val="000000" w:themeColor="text1"/>
            <w:sz w:val="20"/>
            <w:rPrChange w:id="4047" w:author="Craig Parker" w:date="2024-08-07T12:23:00Z">
              <w:rPr>
                <w:rFonts w:ascii="Nunito" w:eastAsia="Nunito" w:hAnsi="Nunito" w:cs="Nunito"/>
                <w:b w:val="0"/>
                <w:bCs w:val="0"/>
                <w:caps w:val="0"/>
              </w:rPr>
            </w:rPrChange>
          </w:rPr>
          <w:delText>DSA</w:delText>
        </w:r>
      </w:del>
      <w:del w:id="4048" w:author="Craig Parker" w:date="2024-07-09T11:21:00Z">
        <w:r w:rsidR="54FBA741" w:rsidRPr="002E4822" w:rsidDel="0035702A">
          <w:rPr>
            <w:rFonts w:ascii="Nunito" w:eastAsia="Nunito" w:hAnsi="Nunito" w:cs="Nunito"/>
            <w:b/>
            <w:bCs/>
            <w:caps/>
            <w:color w:val="000000" w:themeColor="text1"/>
            <w:sz w:val="20"/>
            <w:rPrChange w:id="4049" w:author="Craig Parker" w:date="2024-08-07T12:23:00Z">
              <w:rPr>
                <w:rFonts w:ascii="Nunito" w:eastAsia="Nunito" w:hAnsi="Nunito" w:cs="Nunito"/>
                <w:b w:val="0"/>
                <w:bCs w:val="0"/>
                <w:caps w:val="0"/>
              </w:rPr>
            </w:rPrChange>
          </w:rPr>
          <w:delText xml:space="preserve"> between the health data provider and CSAG/UCT</w:delText>
        </w:r>
      </w:del>
      <w:ins w:id="4050" w:author="Lisa van Aardenne" w:date="2024-03-19T09:21:00Z">
        <w:del w:id="4051" w:author="Craig Parker" w:date="2024-07-09T11:21:00Z">
          <w:r w:rsidR="54FBA741" w:rsidRPr="002E4822" w:rsidDel="0035702A">
            <w:rPr>
              <w:rFonts w:ascii="Nunito" w:eastAsia="Nunito" w:hAnsi="Nunito" w:cs="Nunito"/>
              <w:b/>
              <w:bCs/>
              <w:caps/>
              <w:color w:val="000000" w:themeColor="text1"/>
              <w:sz w:val="20"/>
              <w:rPrChange w:id="4052" w:author="Craig Parker" w:date="2024-08-07T12:23:00Z">
                <w:rPr>
                  <w:rFonts w:ascii="Nunito" w:eastAsia="Nunito" w:hAnsi="Nunito" w:cs="Nunito"/>
                  <w:b w:val="0"/>
                  <w:bCs w:val="0"/>
                  <w:caps w:val="0"/>
                </w:rPr>
              </w:rPrChange>
            </w:rPr>
            <w:delText xml:space="preserve"> or </w:delText>
          </w:r>
        </w:del>
        <w:del w:id="4053" w:author="Craig Parker" w:date="2024-07-08T11:52:00Z">
          <w:r w:rsidR="54FBA741" w:rsidRPr="002E4822" w:rsidDel="00D30C12">
            <w:rPr>
              <w:rFonts w:ascii="Nunito" w:eastAsia="Nunito" w:hAnsi="Nunito" w:cs="Nunito"/>
              <w:b/>
              <w:bCs/>
              <w:caps/>
              <w:color w:val="000000" w:themeColor="text1"/>
              <w:sz w:val="20"/>
              <w:rPrChange w:id="4054" w:author="Craig Parker" w:date="2024-08-07T12:23:00Z">
                <w:rPr>
                  <w:rFonts w:ascii="Nunito" w:eastAsia="Nunito" w:hAnsi="Nunito" w:cs="Nunito"/>
                  <w:b w:val="0"/>
                  <w:bCs w:val="0"/>
                  <w:caps w:val="0"/>
                </w:rPr>
              </w:rPrChange>
            </w:rPr>
            <w:delText>WR</w:delText>
          </w:r>
        </w:del>
      </w:ins>
      <w:ins w:id="4055" w:author="Lisa van Aardenne" w:date="2024-03-19T09:22:00Z">
        <w:del w:id="4056" w:author="Craig Parker" w:date="2024-07-08T11:52:00Z">
          <w:r w:rsidR="54FBA741" w:rsidRPr="002E4822" w:rsidDel="00D30C12">
            <w:rPr>
              <w:rFonts w:ascii="Nunito" w:eastAsia="Nunito" w:hAnsi="Nunito" w:cs="Nunito"/>
              <w:b/>
              <w:bCs/>
              <w:caps/>
              <w:color w:val="000000" w:themeColor="text1"/>
              <w:sz w:val="20"/>
              <w:rPrChange w:id="4057" w:author="Craig Parker" w:date="2024-08-07T12:23:00Z">
                <w:rPr>
                  <w:rFonts w:ascii="Nunito" w:eastAsia="Nunito" w:hAnsi="Nunito" w:cs="Nunito"/>
                  <w:b w:val="0"/>
                  <w:bCs w:val="0"/>
                  <w:caps w:val="0"/>
                </w:rPr>
              </w:rPrChange>
            </w:rPr>
            <w:delText>HI</w:delText>
          </w:r>
        </w:del>
      </w:ins>
      <w:bookmarkStart w:id="4058" w:name="_Toc172635209"/>
      <w:bookmarkEnd w:id="4058"/>
    </w:p>
    <w:p w14:paraId="000000AD" w14:textId="0D30CEE9" w:rsidR="007813F4" w:rsidRPr="002E4822" w:rsidDel="0035702A" w:rsidRDefault="00BF01CE" w:rsidP="00AC09F0">
      <w:pPr>
        <w:rPr>
          <w:del w:id="4059" w:author="Craig Parker" w:date="2024-07-09T11:21:00Z"/>
          <w:rFonts w:ascii="Nunito" w:eastAsia="Nunito" w:hAnsi="Nunito" w:cs="Nunito"/>
          <w:color w:val="000000" w:themeColor="text1"/>
          <w:sz w:val="20"/>
          <w:highlight w:val="yellow"/>
          <w:rPrChange w:id="4060" w:author="Craig Parker" w:date="2024-08-07T12:23:00Z">
            <w:rPr>
              <w:del w:id="4061" w:author="Craig Parker" w:date="2024-07-09T11:21:00Z"/>
              <w:rFonts w:ascii="Nunito" w:eastAsia="Nunito" w:hAnsi="Nunito" w:cs="Nunito"/>
            </w:rPr>
          </w:rPrChange>
        </w:rPr>
      </w:pPr>
      <w:del w:id="4062" w:author="Craig Parker" w:date="2024-07-09T11:19:00Z">
        <w:r w:rsidRPr="002E4822" w:rsidDel="3E93EB8D">
          <w:rPr>
            <w:rFonts w:ascii="Nunito" w:eastAsia="Nunito" w:hAnsi="Nunito" w:cs="Nunito"/>
            <w:color w:val="000000" w:themeColor="text1"/>
            <w:sz w:val="20"/>
            <w:highlight w:val="yellow"/>
            <w:rPrChange w:id="4063" w:author="Craig Parker" w:date="2024-08-07T12:23:00Z">
              <w:rPr>
                <w:rFonts w:ascii="Nunito" w:eastAsia="Nunito" w:hAnsi="Nunito" w:cs="Nunito"/>
              </w:rPr>
            </w:rPrChange>
          </w:rPr>
          <w:delText xml:space="preserve">As noted above, a </w:delText>
        </w:r>
      </w:del>
      <w:del w:id="4064" w:author="Craig Parker" w:date="2024-07-08T09:33:00Z">
        <w:r w:rsidRPr="002E4822" w:rsidDel="3E93EB8D">
          <w:rPr>
            <w:rFonts w:ascii="Nunito" w:eastAsia="Nunito" w:hAnsi="Nunito" w:cs="Nunito"/>
            <w:color w:val="000000" w:themeColor="text1"/>
            <w:sz w:val="20"/>
            <w:highlight w:val="yellow"/>
            <w:rPrChange w:id="4065" w:author="Craig Parker" w:date="2024-08-07T12:23:00Z">
              <w:rPr>
                <w:rFonts w:ascii="Nunito" w:eastAsia="Nunito" w:hAnsi="Nunito" w:cs="Nunito"/>
              </w:rPr>
            </w:rPrChange>
          </w:rPr>
          <w:delText>DSA</w:delText>
        </w:r>
      </w:del>
      <w:del w:id="4066" w:author="Craig Parker" w:date="2024-07-09T11:19:00Z">
        <w:r w:rsidRPr="002E4822" w:rsidDel="3E93EB8D">
          <w:rPr>
            <w:rFonts w:ascii="Nunito" w:eastAsia="Nunito" w:hAnsi="Nunito" w:cs="Nunito"/>
            <w:color w:val="000000" w:themeColor="text1"/>
            <w:sz w:val="20"/>
            <w:highlight w:val="yellow"/>
            <w:rPrChange w:id="4067" w:author="Craig Parker" w:date="2024-08-07T12:23:00Z">
              <w:rPr>
                <w:rFonts w:ascii="Nunito" w:eastAsia="Nunito" w:hAnsi="Nunito" w:cs="Nunito"/>
              </w:rPr>
            </w:rPrChange>
          </w:rPr>
          <w:delText xml:space="preserve"> will be required between each health data provider and UCT </w:delText>
        </w:r>
        <w:r w:rsidRPr="002E4822" w:rsidDel="3E93EB8D">
          <w:rPr>
            <w:rFonts w:ascii="Nunito" w:eastAsia="Nunito" w:hAnsi="Nunito" w:cs="Nunito"/>
            <w:color w:val="000000" w:themeColor="text1"/>
            <w:sz w:val="20"/>
            <w:highlight w:val="yellow"/>
            <w:rPrChange w:id="4068" w:author="Craig Parker" w:date="2024-08-07T12:23:00Z">
              <w:rPr>
                <w:rFonts w:ascii="Nunito" w:eastAsia="Nunito" w:hAnsi="Nunito" w:cs="Nunito"/>
                <w:highlight w:val="yellow"/>
              </w:rPr>
            </w:rPrChange>
          </w:rPr>
          <w:delText xml:space="preserve">or </w:delText>
        </w:r>
      </w:del>
      <w:del w:id="4069" w:author="Craig Parker" w:date="2024-07-08T11:51:00Z">
        <w:r w:rsidRPr="002E4822" w:rsidDel="3E93EB8D">
          <w:rPr>
            <w:rFonts w:ascii="Nunito" w:eastAsia="Nunito" w:hAnsi="Nunito" w:cs="Nunito"/>
            <w:color w:val="000000" w:themeColor="text1"/>
            <w:sz w:val="20"/>
            <w:highlight w:val="yellow"/>
            <w:rPrChange w:id="4070" w:author="Craig Parker" w:date="2024-08-07T12:23:00Z">
              <w:rPr>
                <w:rFonts w:ascii="Nunito" w:eastAsia="Nunito" w:hAnsi="Nunito" w:cs="Nunito"/>
                <w:highlight w:val="yellow"/>
              </w:rPr>
            </w:rPrChange>
          </w:rPr>
          <w:delText>WRHI</w:delText>
        </w:r>
      </w:del>
      <w:del w:id="4071" w:author="Craig Parker" w:date="2024-07-09T11:19:00Z">
        <w:r w:rsidRPr="002E4822" w:rsidDel="3E93EB8D">
          <w:rPr>
            <w:rFonts w:ascii="Nunito" w:eastAsia="Nunito" w:hAnsi="Nunito" w:cs="Nunito"/>
            <w:color w:val="000000" w:themeColor="text1"/>
            <w:sz w:val="20"/>
            <w:highlight w:val="yellow"/>
            <w:rPrChange w:id="4072" w:author="Craig Parker" w:date="2024-08-07T12:23:00Z">
              <w:rPr>
                <w:rFonts w:ascii="Nunito" w:eastAsia="Nunito" w:hAnsi="Nunito" w:cs="Nunito"/>
                <w:highlight w:val="yellow"/>
              </w:rPr>
            </w:rPrChange>
          </w:rPr>
          <w:delText xml:space="preserve"> </w:delText>
        </w:r>
        <w:r w:rsidRPr="002E4822" w:rsidDel="3E93EB8D">
          <w:rPr>
            <w:rFonts w:ascii="Nunito" w:eastAsia="Nunito" w:hAnsi="Nunito" w:cs="Nunito"/>
            <w:color w:val="000000" w:themeColor="text1"/>
            <w:sz w:val="20"/>
            <w:highlight w:val="yellow"/>
            <w:rPrChange w:id="4073" w:author="Craig Parker" w:date="2024-08-07T12:23:00Z">
              <w:rPr>
                <w:rFonts w:ascii="Nunito" w:eastAsia="Nunito" w:hAnsi="Nunito" w:cs="Nunito"/>
              </w:rPr>
            </w:rPrChange>
          </w:rPr>
          <w:delText xml:space="preserve">in order to enable the transfer of health data to UCT, and the subsequent processing, analysis, and potentially publishing.  </w:delText>
        </w:r>
      </w:del>
      <w:bookmarkStart w:id="4074" w:name="_Toc172635210"/>
      <w:bookmarkEnd w:id="4074"/>
    </w:p>
    <w:p w14:paraId="000000AE" w14:textId="70EA0ADD" w:rsidR="007813F4" w:rsidRPr="002E4822" w:rsidDel="0035702A" w:rsidRDefault="007813F4" w:rsidP="00AC09F0">
      <w:pPr>
        <w:rPr>
          <w:del w:id="4075" w:author="Craig Parker" w:date="2024-07-09T11:18:00Z"/>
          <w:rFonts w:ascii="Nunito" w:eastAsia="Nunito" w:hAnsi="Nunito" w:cs="Nunito"/>
          <w:color w:val="000000" w:themeColor="text1"/>
          <w:sz w:val="20"/>
          <w:highlight w:val="yellow"/>
          <w:rPrChange w:id="4076" w:author="Craig Parker" w:date="2024-08-07T12:23:00Z">
            <w:rPr>
              <w:del w:id="4077" w:author="Craig Parker" w:date="2024-07-09T11:18:00Z"/>
              <w:rFonts w:ascii="Nunito" w:eastAsia="Nunito" w:hAnsi="Nunito" w:cs="Nunito"/>
            </w:rPr>
          </w:rPrChange>
        </w:rPr>
      </w:pPr>
      <w:bookmarkStart w:id="4078" w:name="_Toc172635211"/>
      <w:bookmarkEnd w:id="4078"/>
    </w:p>
    <w:p w14:paraId="000000AF" w14:textId="2995D300" w:rsidR="007813F4" w:rsidRPr="002E4822" w:rsidDel="0035702A" w:rsidRDefault="009511AE" w:rsidP="00AC09F0">
      <w:pPr>
        <w:rPr>
          <w:del w:id="4079" w:author="Craig Parker" w:date="2024-07-09T11:13:00Z"/>
          <w:rFonts w:ascii="Nunito" w:eastAsia="Nunito" w:hAnsi="Nunito" w:cs="Nunito"/>
          <w:color w:val="000000" w:themeColor="text1"/>
          <w:sz w:val="20"/>
          <w:rPrChange w:id="4080" w:author="Craig Parker" w:date="2024-08-07T12:23:00Z">
            <w:rPr>
              <w:del w:id="4081" w:author="Craig Parker" w:date="2024-07-09T11:13:00Z"/>
            </w:rPr>
          </w:rPrChange>
        </w:rPr>
      </w:pPr>
      <w:del w:id="4082" w:author="Craig Parker" w:date="2024-07-09T11:18:00Z">
        <w:r w:rsidRPr="002E4822" w:rsidDel="0035702A">
          <w:rPr>
            <w:rFonts w:ascii="Nunito" w:eastAsia="Nunito" w:hAnsi="Nunito" w:cs="Nunito"/>
            <w:color w:val="000000" w:themeColor="text1"/>
            <w:sz w:val="20"/>
            <w:rPrChange w:id="4083" w:author="Craig Parker" w:date="2024-08-07T12:23:00Z">
              <w:rPr>
                <w:rFonts w:ascii="Nunito" w:eastAsia="Nunito" w:hAnsi="Nunito" w:cs="Nunito"/>
              </w:rPr>
            </w:rPrChange>
          </w:rPr>
          <w:delText xml:space="preserve">The informed consent process for each dataset that agrees to contribute data to the study will be assessed for ethical considerations. Firstly, we will review informed consent procedures </w:delText>
        </w:r>
      </w:del>
      <w:del w:id="4084" w:author="Craig Parker" w:date="2024-07-09T09:31:00Z">
        <w:r w:rsidRPr="002E4822" w:rsidDel="00F5507E">
          <w:rPr>
            <w:rFonts w:ascii="Nunito" w:eastAsia="Nunito" w:hAnsi="Nunito" w:cs="Nunito"/>
            <w:color w:val="000000" w:themeColor="text1"/>
            <w:sz w:val="20"/>
            <w:rPrChange w:id="4085" w:author="Craig Parker" w:date="2024-08-07T12:23:00Z">
              <w:rPr>
                <w:rFonts w:ascii="Nunito" w:eastAsia="Nunito" w:hAnsi="Nunito" w:cs="Nunito"/>
              </w:rPr>
            </w:rPrChange>
          </w:rPr>
          <w:delText xml:space="preserve">that were </w:delText>
        </w:r>
      </w:del>
      <w:del w:id="4086" w:author="Craig Parker" w:date="2024-07-09T11:18:00Z">
        <w:r w:rsidRPr="002E4822" w:rsidDel="0035702A">
          <w:rPr>
            <w:rFonts w:ascii="Nunito" w:eastAsia="Nunito" w:hAnsi="Nunito" w:cs="Nunito"/>
            <w:color w:val="000000" w:themeColor="text1"/>
            <w:sz w:val="20"/>
            <w:rPrChange w:id="4087" w:author="Craig Parker" w:date="2024-08-07T12:23:00Z">
              <w:rPr>
                <w:rFonts w:ascii="Nunito" w:eastAsia="Nunito" w:hAnsi="Nunito" w:cs="Nunito"/>
              </w:rPr>
            </w:rPrChange>
          </w:rPr>
          <w:delText xml:space="preserve">undertaken by the </w:delText>
        </w:r>
      </w:del>
      <w:del w:id="4088" w:author="Craig Parker" w:date="2024-07-09T09:31:00Z">
        <w:r w:rsidRPr="002E4822" w:rsidDel="00F5507E">
          <w:rPr>
            <w:rFonts w:ascii="Nunito" w:eastAsia="Nunito" w:hAnsi="Nunito" w:cs="Nunito"/>
            <w:color w:val="000000" w:themeColor="text1"/>
            <w:sz w:val="20"/>
            <w:rPrChange w:id="4089" w:author="Craig Parker" w:date="2024-08-07T12:23:00Z">
              <w:rPr>
                <w:rFonts w:ascii="Nunito" w:eastAsia="Nunito" w:hAnsi="Nunito" w:cs="Nunito"/>
              </w:rPr>
            </w:rPrChange>
          </w:rPr>
          <w:delText xml:space="preserve">participant </w:delText>
        </w:r>
      </w:del>
      <w:del w:id="4090" w:author="Craig Parker" w:date="2024-07-09T11:18:00Z">
        <w:r w:rsidRPr="002E4822" w:rsidDel="0035702A">
          <w:rPr>
            <w:rFonts w:ascii="Nunito" w:eastAsia="Nunito" w:hAnsi="Nunito" w:cs="Nunito"/>
            <w:color w:val="000000" w:themeColor="text1"/>
            <w:sz w:val="20"/>
            <w:rPrChange w:id="4091" w:author="Craig Parker" w:date="2024-08-07T12:23:00Z">
              <w:rPr>
                <w:rFonts w:ascii="Nunito" w:eastAsia="Nunito" w:hAnsi="Nunito" w:cs="Nunito"/>
              </w:rPr>
            </w:rPrChange>
          </w:rPr>
          <w:delText>for the primary study. If a participant has signed a ‘’broad consent’’ for use of their data in future research projects, even though the precise nature of the future research is unclear, this will allow data sharing without further ethical approvals. Participants that have signed ‘’narrow consent’’, where sharing of data is not permitted, and/or “tiered consent”, where the participant chooses to permit data sharing, will be carefully considered. The possibility for reconsenting will be deliberated if no consent for data sharing has been provided by the participant. If reconsenting is not feasible, impossible, or would involve a disproportionate effor</w:delText>
        </w:r>
      </w:del>
      <w:del w:id="4092" w:author="Craig Parker" w:date="2024-07-09T11:17:00Z">
        <w:r w:rsidRPr="002E4822" w:rsidDel="0035702A">
          <w:rPr>
            <w:rFonts w:ascii="Nunito" w:eastAsia="Nunito" w:hAnsi="Nunito" w:cs="Nunito"/>
            <w:color w:val="000000" w:themeColor="text1"/>
            <w:sz w:val="20"/>
            <w:rPrChange w:id="4093" w:author="Craig Parker" w:date="2024-08-07T12:23:00Z">
              <w:rPr>
                <w:rFonts w:ascii="Nunito" w:eastAsia="Nunito" w:hAnsi="Nunito" w:cs="Nunito"/>
              </w:rPr>
            </w:rPrChange>
          </w:rPr>
          <w:delText>t, an informed consent waiver will be requested from t</w:delText>
        </w:r>
      </w:del>
      <w:del w:id="4094" w:author="Craig Parker" w:date="2024-07-09T11:13:00Z">
        <w:r w:rsidRPr="002E4822" w:rsidDel="0035702A">
          <w:rPr>
            <w:rFonts w:ascii="Nunito" w:eastAsia="Nunito" w:hAnsi="Nunito" w:cs="Nunito"/>
            <w:color w:val="000000" w:themeColor="text1"/>
            <w:sz w:val="20"/>
            <w:rPrChange w:id="4095" w:author="Craig Parker" w:date="2024-08-07T12:23:00Z">
              <w:rPr>
                <w:rFonts w:ascii="Nunito" w:eastAsia="Nunito" w:hAnsi="Nunito" w:cs="Nunito"/>
              </w:rPr>
            </w:rPrChange>
          </w:rPr>
          <w:delText>he Faculty of Science Research Ethics Committee.</w:delText>
        </w:r>
        <w:bookmarkStart w:id="4096" w:name="_Toc172635212"/>
        <w:bookmarkEnd w:id="4096"/>
      </w:del>
    </w:p>
    <w:p w14:paraId="000000B0" w14:textId="77777777" w:rsidR="007813F4" w:rsidRPr="002E4822" w:rsidDel="0035702A" w:rsidRDefault="007813F4" w:rsidP="00AC09F0">
      <w:pPr>
        <w:rPr>
          <w:del w:id="4097" w:author="Craig Parker" w:date="2024-07-09T11:13:00Z"/>
          <w:rFonts w:ascii="Nunito" w:eastAsia="Nunito" w:hAnsi="Nunito" w:cs="Nunito"/>
          <w:color w:val="000000" w:themeColor="text1"/>
          <w:sz w:val="20"/>
          <w:rPrChange w:id="4098" w:author="Craig Parker" w:date="2024-08-07T12:23:00Z">
            <w:rPr>
              <w:del w:id="4099" w:author="Craig Parker" w:date="2024-07-09T11:13:00Z"/>
              <w:rFonts w:ascii="Nunito" w:eastAsia="Nunito" w:hAnsi="Nunito" w:cs="Nunito"/>
            </w:rPr>
          </w:rPrChange>
        </w:rPr>
      </w:pPr>
      <w:bookmarkStart w:id="4100" w:name="_Toc172635213"/>
      <w:bookmarkEnd w:id="4100"/>
    </w:p>
    <w:p w14:paraId="000000B1" w14:textId="18939FCA" w:rsidR="007813F4" w:rsidRPr="002E4822" w:rsidDel="0035702A" w:rsidRDefault="54FBA741" w:rsidP="00AC09F0">
      <w:pPr>
        <w:rPr>
          <w:del w:id="4101" w:author="Craig Parker" w:date="2024-07-09T11:20:00Z"/>
          <w:rFonts w:ascii="Nunito" w:eastAsia="Nunito" w:hAnsi="Nunito" w:cs="Nunito"/>
          <w:color w:val="000000" w:themeColor="text1"/>
          <w:sz w:val="20"/>
          <w:rPrChange w:id="4102" w:author="Craig Parker" w:date="2024-08-07T12:23:00Z">
            <w:rPr>
              <w:del w:id="4103" w:author="Craig Parker" w:date="2024-07-09T11:20:00Z"/>
              <w:rFonts w:ascii="Nunito" w:eastAsia="Nunito" w:hAnsi="Nunito" w:cs="Nunito"/>
            </w:rPr>
          </w:rPrChange>
        </w:rPr>
      </w:pPr>
      <w:del w:id="4104" w:author="Craig Parker" w:date="2024-07-09T11:13:00Z">
        <w:r w:rsidRPr="002E4822" w:rsidDel="0035702A">
          <w:rPr>
            <w:rFonts w:ascii="Nunito" w:eastAsia="Nunito" w:hAnsi="Nunito" w:cs="Nunito"/>
            <w:color w:val="000000" w:themeColor="text1"/>
            <w:sz w:val="20"/>
            <w:rPrChange w:id="4105" w:author="Craig Parker" w:date="2024-08-07T12:23:00Z">
              <w:rPr>
                <w:rFonts w:ascii="Nunito" w:eastAsia="Nunito" w:hAnsi="Nunito" w:cs="Nunito"/>
              </w:rPr>
            </w:rPrChange>
          </w:rPr>
          <w:delText xml:space="preserve">There are two main scenarios for </w:delText>
        </w:r>
      </w:del>
      <w:del w:id="4106" w:author="Craig Parker" w:date="2024-07-08T09:33:00Z">
        <w:r w:rsidR="009511AE" w:rsidRPr="002E4822" w:rsidDel="54FBA741">
          <w:rPr>
            <w:rFonts w:ascii="Nunito" w:eastAsia="Nunito" w:hAnsi="Nunito" w:cs="Nunito"/>
            <w:color w:val="000000" w:themeColor="text1"/>
            <w:sz w:val="20"/>
            <w:rPrChange w:id="4107" w:author="Craig Parker" w:date="2024-08-07T12:23:00Z">
              <w:rPr>
                <w:rFonts w:ascii="Nunito" w:eastAsia="Nunito" w:hAnsi="Nunito" w:cs="Nunito"/>
              </w:rPr>
            </w:rPrChange>
          </w:rPr>
          <w:delText>DSA</w:delText>
        </w:r>
      </w:del>
      <w:del w:id="4108" w:author="Craig Parker" w:date="2024-07-09T11:13:00Z">
        <w:r w:rsidRPr="002E4822" w:rsidDel="0035702A">
          <w:rPr>
            <w:rFonts w:ascii="Nunito" w:eastAsia="Nunito" w:hAnsi="Nunito" w:cs="Nunito"/>
            <w:color w:val="000000" w:themeColor="text1"/>
            <w:sz w:val="20"/>
            <w:rPrChange w:id="4109" w:author="Craig Parker" w:date="2024-08-07T12:23:00Z">
              <w:rPr>
                <w:rFonts w:ascii="Nunito" w:eastAsia="Nunito" w:hAnsi="Nunito" w:cs="Nunito"/>
              </w:rPr>
            </w:rPrChange>
          </w:rPr>
          <w:delText>s which depends on the requirements of the data provider as well as relevant national or international legislation on health data sharing:</w:delText>
        </w:r>
        <w:r w:rsidR="009511AE" w:rsidRPr="002E4822" w:rsidDel="0035702A">
          <w:rPr>
            <w:rFonts w:ascii="Nunito" w:hAnsi="Nunito"/>
            <w:color w:val="000000" w:themeColor="text1"/>
            <w:sz w:val="20"/>
            <w:rPrChange w:id="4110" w:author="Craig Parker" w:date="2024-08-07T12:23:00Z">
              <w:rPr/>
            </w:rPrChange>
          </w:rPr>
          <w:br/>
        </w:r>
        <w:r w:rsidR="009511AE" w:rsidRPr="002E4822" w:rsidDel="0035702A">
          <w:rPr>
            <w:rFonts w:ascii="Nunito" w:hAnsi="Nunito"/>
            <w:color w:val="000000" w:themeColor="text1"/>
            <w:sz w:val="20"/>
            <w:rPrChange w:id="4111" w:author="Craig Parker" w:date="2024-08-07T12:23:00Z">
              <w:rPr/>
            </w:rPrChange>
          </w:rPr>
          <w:br/>
        </w:r>
        <w:r w:rsidRPr="002E4822" w:rsidDel="0035702A">
          <w:rPr>
            <w:rFonts w:ascii="Nunito" w:eastAsia="Nunito" w:hAnsi="Nunito" w:cs="Nunito"/>
            <w:b/>
            <w:bCs/>
            <w:i/>
            <w:iCs/>
            <w:color w:val="000000" w:themeColor="text1"/>
            <w:sz w:val="20"/>
            <w:rPrChange w:id="4112" w:author="Craig Parker" w:date="2024-08-07T12:23:00Z">
              <w:rPr>
                <w:rFonts w:ascii="Nunito" w:eastAsia="Nunito" w:hAnsi="Nunito" w:cs="Nunito"/>
                <w:b/>
                <w:bCs/>
                <w:i/>
                <w:iCs/>
              </w:rPr>
            </w:rPrChange>
          </w:rPr>
          <w:delText xml:space="preserve">a) The </w:delText>
        </w:r>
      </w:del>
      <w:del w:id="4113" w:author="Craig Parker" w:date="2024-07-08T09:33:00Z">
        <w:r w:rsidR="009511AE" w:rsidRPr="002E4822" w:rsidDel="54FBA741">
          <w:rPr>
            <w:rFonts w:ascii="Nunito" w:eastAsia="Nunito" w:hAnsi="Nunito" w:cs="Nunito"/>
            <w:b/>
            <w:bCs/>
            <w:i/>
            <w:iCs/>
            <w:color w:val="000000" w:themeColor="text1"/>
            <w:sz w:val="20"/>
            <w:rPrChange w:id="4114" w:author="Craig Parker" w:date="2024-08-07T12:23:00Z">
              <w:rPr>
                <w:rFonts w:ascii="Nunito" w:eastAsia="Nunito" w:hAnsi="Nunito" w:cs="Nunito"/>
                <w:b/>
                <w:bCs/>
                <w:i/>
                <w:iCs/>
              </w:rPr>
            </w:rPrChange>
          </w:rPr>
          <w:delText>DSA</w:delText>
        </w:r>
      </w:del>
      <w:del w:id="4115" w:author="Craig Parker" w:date="2024-07-09T11:13:00Z">
        <w:r w:rsidRPr="002E4822" w:rsidDel="0035702A">
          <w:rPr>
            <w:rFonts w:ascii="Nunito" w:eastAsia="Nunito" w:hAnsi="Nunito" w:cs="Nunito"/>
            <w:b/>
            <w:bCs/>
            <w:i/>
            <w:iCs/>
            <w:color w:val="000000" w:themeColor="text1"/>
            <w:sz w:val="20"/>
            <w:rPrChange w:id="4116" w:author="Craig Parker" w:date="2024-08-07T12:23:00Z">
              <w:rPr>
                <w:rFonts w:ascii="Nunito" w:eastAsia="Nunito" w:hAnsi="Nunito" w:cs="Nunito"/>
                <w:b/>
                <w:bCs/>
                <w:i/>
                <w:iCs/>
              </w:rPr>
            </w:rPrChange>
          </w:rPr>
          <w:delText xml:space="preserve"> states that only one person/institution can access/use the data and/or the data must remain on that institutions computing platform/system</w:delText>
        </w:r>
        <w:r w:rsidR="009511AE" w:rsidRPr="002E4822" w:rsidDel="0035702A">
          <w:rPr>
            <w:rFonts w:ascii="Nunito" w:hAnsi="Nunito"/>
            <w:color w:val="000000" w:themeColor="text1"/>
            <w:sz w:val="20"/>
            <w:rPrChange w:id="4117" w:author="Craig Parker" w:date="2024-08-07T12:23:00Z">
              <w:rPr/>
            </w:rPrChange>
          </w:rPr>
          <w:br/>
        </w:r>
        <w:r w:rsidR="009511AE" w:rsidRPr="002E4822" w:rsidDel="0035702A">
          <w:rPr>
            <w:rFonts w:ascii="Nunito" w:hAnsi="Nunito"/>
            <w:color w:val="000000" w:themeColor="text1"/>
            <w:sz w:val="20"/>
            <w:rPrChange w:id="4118" w:author="Craig Parker" w:date="2024-08-07T12:23:00Z">
              <w:rPr/>
            </w:rPrChange>
          </w:rPr>
          <w:br/>
        </w:r>
        <w:r w:rsidRPr="002E4822" w:rsidDel="0035702A">
          <w:rPr>
            <w:rFonts w:ascii="Nunito" w:eastAsia="Nunito" w:hAnsi="Nunito" w:cs="Nunito"/>
            <w:color w:val="000000" w:themeColor="text1"/>
            <w:sz w:val="20"/>
            <w:rPrChange w:id="4119" w:author="Craig Parker" w:date="2024-08-07T12:23:00Z">
              <w:rPr>
                <w:rFonts w:ascii="Nunito" w:eastAsia="Nunito" w:hAnsi="Nunito" w:cs="Nunito"/>
              </w:rPr>
            </w:rPrChange>
          </w:rPr>
          <w:delText xml:space="preserve">In this case the approach is that the </w:delText>
        </w:r>
      </w:del>
      <w:del w:id="4120" w:author="Craig Parker" w:date="2024-07-08T09:33:00Z">
        <w:r w:rsidR="009511AE" w:rsidRPr="002E4822" w:rsidDel="54FBA741">
          <w:rPr>
            <w:rFonts w:ascii="Nunito" w:eastAsia="Nunito" w:hAnsi="Nunito" w:cs="Nunito"/>
            <w:color w:val="000000" w:themeColor="text1"/>
            <w:sz w:val="20"/>
            <w:rPrChange w:id="4121" w:author="Craig Parker" w:date="2024-08-07T12:23:00Z">
              <w:rPr>
                <w:rFonts w:ascii="Nunito" w:eastAsia="Nunito" w:hAnsi="Nunito" w:cs="Nunito"/>
              </w:rPr>
            </w:rPrChange>
          </w:rPr>
          <w:delText>DSA</w:delText>
        </w:r>
      </w:del>
      <w:del w:id="4122" w:author="Craig Parker" w:date="2024-07-09T11:13:00Z">
        <w:r w:rsidRPr="002E4822" w:rsidDel="0035702A">
          <w:rPr>
            <w:rFonts w:ascii="Nunito" w:eastAsia="Nunito" w:hAnsi="Nunito" w:cs="Nunito"/>
            <w:color w:val="000000" w:themeColor="text1"/>
            <w:sz w:val="20"/>
            <w:rPrChange w:id="4123" w:author="Craig Parker" w:date="2024-08-07T12:23:00Z">
              <w:rPr>
                <w:rFonts w:ascii="Nunito" w:eastAsia="Nunito" w:hAnsi="Nunito" w:cs="Nunito"/>
              </w:rPr>
            </w:rPrChange>
          </w:rPr>
          <w:delText xml:space="preserve"> assigns access to the data to UCT and that remote analysis of the data can then be provided through the UCT data analysis platform.</w:delText>
        </w:r>
        <w:r w:rsidR="009511AE" w:rsidRPr="002E4822" w:rsidDel="0035702A">
          <w:rPr>
            <w:rFonts w:ascii="Nunito" w:hAnsi="Nunito"/>
            <w:color w:val="000000" w:themeColor="text1"/>
            <w:sz w:val="20"/>
            <w:rPrChange w:id="4124" w:author="Craig Parker" w:date="2024-08-07T12:23:00Z">
              <w:rPr/>
            </w:rPrChange>
          </w:rPr>
          <w:br/>
        </w:r>
        <w:r w:rsidR="009511AE" w:rsidRPr="002E4822" w:rsidDel="0035702A">
          <w:rPr>
            <w:rFonts w:ascii="Nunito" w:hAnsi="Nunito"/>
            <w:color w:val="000000" w:themeColor="text1"/>
            <w:sz w:val="20"/>
            <w:rPrChange w:id="4125" w:author="Craig Parker" w:date="2024-08-07T12:23:00Z">
              <w:rPr/>
            </w:rPrChange>
          </w:rPr>
          <w:br/>
        </w:r>
        <w:commentRangeStart w:id="4126"/>
        <w:commentRangeStart w:id="4127"/>
        <w:r w:rsidRPr="002E4822" w:rsidDel="0035702A">
          <w:rPr>
            <w:rFonts w:ascii="Nunito" w:eastAsia="Nunito" w:hAnsi="Nunito" w:cs="Nunito"/>
            <w:b/>
            <w:bCs/>
            <w:i/>
            <w:iCs/>
            <w:color w:val="000000" w:themeColor="text1"/>
            <w:sz w:val="20"/>
            <w:rPrChange w:id="4128" w:author="Craig Parker" w:date="2024-08-07T12:23:00Z">
              <w:rPr>
                <w:rFonts w:ascii="Nunito" w:eastAsia="Nunito" w:hAnsi="Nunito" w:cs="Nunito"/>
                <w:b/>
                <w:bCs/>
                <w:i/>
                <w:iCs/>
              </w:rPr>
            </w:rPrChange>
          </w:rPr>
          <w:delText xml:space="preserve">b) The </w:delText>
        </w:r>
      </w:del>
      <w:del w:id="4129" w:author="Craig Parker" w:date="2024-07-08T09:33:00Z">
        <w:r w:rsidR="009511AE" w:rsidRPr="002E4822" w:rsidDel="54FBA741">
          <w:rPr>
            <w:rFonts w:ascii="Nunito" w:eastAsia="Nunito" w:hAnsi="Nunito" w:cs="Nunito"/>
            <w:b/>
            <w:bCs/>
            <w:i/>
            <w:iCs/>
            <w:color w:val="000000" w:themeColor="text1"/>
            <w:sz w:val="20"/>
            <w:rPrChange w:id="4130" w:author="Craig Parker" w:date="2024-08-07T12:23:00Z">
              <w:rPr>
                <w:rFonts w:ascii="Nunito" w:eastAsia="Nunito" w:hAnsi="Nunito" w:cs="Nunito"/>
                <w:b/>
                <w:bCs/>
                <w:i/>
                <w:iCs/>
              </w:rPr>
            </w:rPrChange>
          </w:rPr>
          <w:delText>DSA</w:delText>
        </w:r>
      </w:del>
      <w:del w:id="4131" w:author="Craig Parker" w:date="2024-07-09T11:13:00Z">
        <w:r w:rsidRPr="002E4822" w:rsidDel="0035702A">
          <w:rPr>
            <w:rFonts w:ascii="Nunito" w:eastAsia="Nunito" w:hAnsi="Nunito" w:cs="Nunito"/>
            <w:b/>
            <w:bCs/>
            <w:i/>
            <w:iCs/>
            <w:color w:val="000000" w:themeColor="text1"/>
            <w:sz w:val="20"/>
            <w:rPrChange w:id="4132" w:author="Craig Parker" w:date="2024-08-07T12:23:00Z">
              <w:rPr>
                <w:rFonts w:ascii="Nunito" w:eastAsia="Nunito" w:hAnsi="Nunito" w:cs="Nunito"/>
                <w:b/>
                <w:bCs/>
                <w:i/>
                <w:iCs/>
              </w:rPr>
            </w:rPrChange>
          </w:rPr>
          <w:delText xml:space="preserve"> states that the data is available for use across the consortium or by pre-identified individuals from across the consortium.  </w:delText>
        </w:r>
        <w:r w:rsidR="009511AE" w:rsidRPr="002E4822" w:rsidDel="0035702A">
          <w:rPr>
            <w:rFonts w:ascii="Nunito" w:hAnsi="Nunito"/>
            <w:color w:val="000000" w:themeColor="text1"/>
            <w:sz w:val="20"/>
            <w:rPrChange w:id="4133" w:author="Craig Parker" w:date="2024-08-07T12:23:00Z">
              <w:rPr/>
            </w:rPrChange>
          </w:rPr>
          <w:br/>
        </w:r>
        <w:r w:rsidR="009511AE" w:rsidRPr="002E4822" w:rsidDel="0035702A">
          <w:rPr>
            <w:rFonts w:ascii="Nunito" w:hAnsi="Nunito"/>
            <w:color w:val="000000" w:themeColor="text1"/>
            <w:sz w:val="20"/>
            <w:rPrChange w:id="4134" w:author="Craig Parker" w:date="2024-08-07T12:23:00Z">
              <w:rPr/>
            </w:rPrChange>
          </w:rPr>
          <w:br/>
        </w:r>
        <w:r w:rsidRPr="002E4822" w:rsidDel="0035702A">
          <w:rPr>
            <w:rFonts w:ascii="Nunito" w:eastAsia="Nunito" w:hAnsi="Nunito" w:cs="Nunito"/>
            <w:color w:val="000000" w:themeColor="text1"/>
            <w:sz w:val="20"/>
            <w:rPrChange w:id="4135" w:author="Craig Parker" w:date="2024-08-07T12:23:00Z">
              <w:rPr>
                <w:rFonts w:ascii="Nunito" w:eastAsia="Nunito" w:hAnsi="Nunito" w:cs="Nunito"/>
              </w:rPr>
            </w:rPrChange>
          </w:rPr>
          <w:delText>In this case the data should be copied to the UCT DMP as the primary/canonical version, but</w:delText>
        </w:r>
      </w:del>
      <w:del w:id="4136" w:author="Craig Parker" w:date="2024-07-09T11:12:00Z">
        <w:r w:rsidRPr="002E4822" w:rsidDel="0035702A">
          <w:rPr>
            <w:rFonts w:ascii="Nunito" w:eastAsia="Nunito" w:hAnsi="Nunito" w:cs="Nunito"/>
            <w:color w:val="000000" w:themeColor="text1"/>
            <w:sz w:val="20"/>
            <w:rPrChange w:id="4137" w:author="Craig Parker" w:date="2024-08-07T12:23:00Z">
              <w:rPr>
                <w:rFonts w:ascii="Nunito" w:eastAsia="Nunito" w:hAnsi="Nunito" w:cs="Nunito"/>
              </w:rPr>
            </w:rPrChange>
          </w:rPr>
          <w:delText xml:space="preserve"> copies can then be made to be used by consortium partners on their own computing platforms as permitted by the </w:delText>
        </w:r>
      </w:del>
      <w:del w:id="4138" w:author="Craig Parker" w:date="2024-07-08T09:33:00Z">
        <w:r w:rsidR="009511AE" w:rsidRPr="002E4822" w:rsidDel="54FBA741">
          <w:rPr>
            <w:rFonts w:ascii="Nunito" w:eastAsia="Nunito" w:hAnsi="Nunito" w:cs="Nunito"/>
            <w:color w:val="000000" w:themeColor="text1"/>
            <w:sz w:val="20"/>
            <w:rPrChange w:id="4139" w:author="Craig Parker" w:date="2024-08-07T12:23:00Z">
              <w:rPr>
                <w:rFonts w:ascii="Nunito" w:eastAsia="Nunito" w:hAnsi="Nunito" w:cs="Nunito"/>
              </w:rPr>
            </w:rPrChange>
          </w:rPr>
          <w:delText>DSA</w:delText>
        </w:r>
      </w:del>
      <w:commentRangeEnd w:id="4126"/>
      <w:del w:id="4140" w:author="Craig Parker" w:date="2024-07-09T11:21:00Z">
        <w:r w:rsidR="009511AE" w:rsidRPr="002E4822" w:rsidDel="0035702A">
          <w:rPr>
            <w:rStyle w:val="CommentReference"/>
            <w:rFonts w:ascii="Nunito" w:hAnsi="Nunito"/>
            <w:color w:val="000000" w:themeColor="text1"/>
            <w:sz w:val="20"/>
            <w:szCs w:val="20"/>
            <w:rPrChange w:id="4141" w:author="Craig Parker" w:date="2024-08-07T12:23:00Z">
              <w:rPr>
                <w:rStyle w:val="CommentReference"/>
              </w:rPr>
            </w:rPrChange>
          </w:rPr>
          <w:commentReference w:id="4126"/>
        </w:r>
        <w:commentRangeEnd w:id="4127"/>
        <w:r w:rsidR="00DB2411" w:rsidRPr="002E4822" w:rsidDel="0035702A">
          <w:rPr>
            <w:rStyle w:val="CommentReference"/>
            <w:rFonts w:ascii="Nunito" w:hAnsi="Nunito"/>
            <w:color w:val="000000" w:themeColor="text1"/>
            <w:sz w:val="20"/>
            <w:szCs w:val="20"/>
            <w:rPrChange w:id="4142" w:author="Craig Parker" w:date="2024-08-07T12:23:00Z">
              <w:rPr>
                <w:rStyle w:val="CommentReference"/>
              </w:rPr>
            </w:rPrChange>
          </w:rPr>
          <w:commentReference w:id="4127"/>
        </w:r>
      </w:del>
      <w:bookmarkStart w:id="4143" w:name="_Toc172635214"/>
      <w:bookmarkEnd w:id="4143"/>
    </w:p>
    <w:p w14:paraId="000000B2" w14:textId="0810BFEF" w:rsidR="007813F4" w:rsidRPr="002E4822" w:rsidDel="0035702A" w:rsidRDefault="007813F4" w:rsidP="00AC09F0">
      <w:pPr>
        <w:rPr>
          <w:del w:id="4144" w:author="Craig Parker" w:date="2024-07-09T11:21:00Z"/>
          <w:rFonts w:ascii="Nunito" w:eastAsia="Nunito" w:hAnsi="Nunito" w:cs="Nunito"/>
          <w:color w:val="000000" w:themeColor="text1"/>
          <w:sz w:val="20"/>
          <w:rPrChange w:id="4145" w:author="Craig Parker" w:date="2024-08-07T12:23:00Z">
            <w:rPr>
              <w:del w:id="4146" w:author="Craig Parker" w:date="2024-07-09T11:21:00Z"/>
              <w:rFonts w:ascii="Nunito" w:eastAsia="Nunito" w:hAnsi="Nunito" w:cs="Nunito"/>
            </w:rPr>
          </w:rPrChange>
        </w:rPr>
      </w:pPr>
      <w:bookmarkStart w:id="4147" w:name="_Toc172635215"/>
      <w:bookmarkEnd w:id="4147"/>
    </w:p>
    <w:p w14:paraId="000000B3" w14:textId="22DDAE81" w:rsidR="007813F4" w:rsidRPr="002E4822" w:rsidDel="0035702A" w:rsidRDefault="00BF01CE">
      <w:pPr>
        <w:rPr>
          <w:del w:id="4148" w:author="Craig Parker" w:date="2024-07-09T11:20:00Z"/>
          <w:rFonts w:ascii="Nunito" w:eastAsia="Nunito" w:hAnsi="Nunito" w:cs="Nunito"/>
          <w:color w:val="000000" w:themeColor="text1"/>
          <w:highlight w:val="yellow"/>
          <w:rPrChange w:id="4149" w:author="Craig Parker" w:date="2024-08-07T12:23:00Z">
            <w:rPr>
              <w:del w:id="4150" w:author="Craig Parker" w:date="2024-07-09T11:20:00Z"/>
              <w:rFonts w:ascii="Nunito" w:eastAsia="Nunito" w:hAnsi="Nunito" w:cs="Nunito"/>
            </w:rPr>
          </w:rPrChange>
        </w:rPr>
        <w:pPrChange w:id="4151" w:author="Craig Parker" w:date="2024-08-05T19:03:00Z">
          <w:pPr>
            <w:pStyle w:val="Heading2"/>
            <w:numPr>
              <w:numId w:val="15"/>
            </w:numPr>
            <w:ind w:left="720" w:hanging="360"/>
          </w:pPr>
        </w:pPrChange>
      </w:pPr>
      <w:del w:id="4152" w:author="Craig Parker" w:date="2024-07-09T11:17:00Z">
        <w:r w:rsidRPr="002E4822" w:rsidDel="3E93EB8D">
          <w:rPr>
            <w:rFonts w:ascii="Nunito" w:eastAsia="Nunito" w:hAnsi="Nunito" w:cs="Nunito"/>
            <w:b/>
            <w:bCs/>
            <w:caps/>
            <w:color w:val="000000" w:themeColor="text1"/>
            <w:sz w:val="20"/>
            <w:highlight w:val="yellow"/>
            <w:rPrChange w:id="4153" w:author="Craig Parker" w:date="2024-08-07T12:23:00Z">
              <w:rPr>
                <w:rFonts w:ascii="Nunito" w:eastAsia="Nunito" w:hAnsi="Nunito" w:cs="Nunito"/>
                <w:b w:val="0"/>
                <w:bCs w:val="0"/>
                <w:caps w:val="0"/>
              </w:rPr>
            </w:rPrChange>
          </w:rPr>
          <w:delText>Ethics approval</w:delText>
        </w:r>
      </w:del>
      <w:bookmarkStart w:id="4154" w:name="_Toc172635216"/>
      <w:bookmarkEnd w:id="4154"/>
    </w:p>
    <w:p w14:paraId="000000B4" w14:textId="21CBAE1C" w:rsidR="007813F4" w:rsidRPr="002E4822" w:rsidDel="0035702A" w:rsidRDefault="00BF01CE" w:rsidP="00AC09F0">
      <w:pPr>
        <w:rPr>
          <w:del w:id="4155" w:author="Craig Parker" w:date="2024-07-09T11:16:00Z"/>
          <w:rFonts w:ascii="Nunito" w:eastAsia="Nunito" w:hAnsi="Nunito" w:cs="Nunito"/>
          <w:color w:val="000000" w:themeColor="text1"/>
          <w:sz w:val="20"/>
          <w:highlight w:val="yellow"/>
          <w:rPrChange w:id="4156" w:author="Craig Parker" w:date="2024-08-07T12:23:00Z">
            <w:rPr>
              <w:del w:id="4157" w:author="Craig Parker" w:date="2024-07-09T11:16:00Z"/>
              <w:rFonts w:ascii="Nunito" w:eastAsia="Nunito" w:hAnsi="Nunito" w:cs="Nunito"/>
            </w:rPr>
          </w:rPrChange>
        </w:rPr>
      </w:pPr>
      <w:del w:id="4158" w:author="Craig Parker" w:date="2024-07-09T11:15:00Z">
        <w:r w:rsidRPr="002E4822" w:rsidDel="3E93EB8D">
          <w:rPr>
            <w:rFonts w:ascii="Nunito" w:eastAsia="Nunito" w:hAnsi="Nunito" w:cs="Nunito"/>
            <w:color w:val="000000" w:themeColor="text1"/>
            <w:sz w:val="20"/>
            <w:highlight w:val="yellow"/>
            <w:rPrChange w:id="4159" w:author="Craig Parker" w:date="2024-08-07T12:23:00Z">
              <w:rPr>
                <w:rFonts w:ascii="Nunito" w:eastAsia="Nunito" w:hAnsi="Nunito" w:cs="Nunito"/>
              </w:rPr>
            </w:rPrChange>
          </w:rPr>
          <w:delText xml:space="preserve">As additional databases become available to the study team and </w:delText>
        </w:r>
      </w:del>
      <w:del w:id="4160" w:author="Craig Parker" w:date="2024-07-08T09:33:00Z">
        <w:r w:rsidRPr="002E4822" w:rsidDel="3E93EB8D">
          <w:rPr>
            <w:rFonts w:ascii="Nunito" w:eastAsia="Nunito" w:hAnsi="Nunito" w:cs="Nunito"/>
            <w:color w:val="000000" w:themeColor="text1"/>
            <w:sz w:val="20"/>
            <w:highlight w:val="yellow"/>
            <w:rPrChange w:id="4161" w:author="Craig Parker" w:date="2024-08-07T12:23:00Z">
              <w:rPr>
                <w:rFonts w:ascii="Nunito" w:eastAsia="Nunito" w:hAnsi="Nunito" w:cs="Nunito"/>
              </w:rPr>
            </w:rPrChange>
          </w:rPr>
          <w:delText>DSA</w:delText>
        </w:r>
      </w:del>
      <w:del w:id="4162" w:author="Craig Parker" w:date="2024-07-09T11:15:00Z">
        <w:r w:rsidRPr="002E4822" w:rsidDel="3E93EB8D">
          <w:rPr>
            <w:rFonts w:ascii="Nunito" w:eastAsia="Nunito" w:hAnsi="Nunito" w:cs="Nunito"/>
            <w:color w:val="000000" w:themeColor="text1"/>
            <w:sz w:val="20"/>
            <w:highlight w:val="yellow"/>
            <w:rPrChange w:id="4163" w:author="Craig Parker" w:date="2024-08-07T12:23:00Z">
              <w:rPr>
                <w:rFonts w:ascii="Nunito" w:eastAsia="Nunito" w:hAnsi="Nunito" w:cs="Nunito"/>
              </w:rPr>
            </w:rPrChange>
          </w:rPr>
          <w:delText xml:space="preserve">s are agreed to, we will notify the </w:delText>
        </w:r>
      </w:del>
      <w:del w:id="4164" w:author="Craig Parker" w:date="2024-07-09T09:27:00Z">
        <w:r w:rsidRPr="002E4822" w:rsidDel="3E93EB8D">
          <w:rPr>
            <w:rFonts w:ascii="Nunito" w:eastAsia="Nunito" w:hAnsi="Nunito" w:cs="Nunito"/>
            <w:color w:val="000000" w:themeColor="text1"/>
            <w:sz w:val="20"/>
            <w:highlight w:val="yellow"/>
            <w:rPrChange w:id="4165" w:author="Craig Parker" w:date="2024-08-07T12:23:00Z">
              <w:rPr>
                <w:rFonts w:ascii="Nunito" w:eastAsia="Nunito" w:hAnsi="Nunito" w:cs="Nunito"/>
              </w:rPr>
            </w:rPrChange>
          </w:rPr>
          <w:delText>UCT</w:delText>
        </w:r>
      </w:del>
      <w:del w:id="4166" w:author="Craig Parker" w:date="2024-07-09T09:28:00Z">
        <w:r w:rsidRPr="002E4822" w:rsidDel="3E93EB8D">
          <w:rPr>
            <w:rFonts w:ascii="Nunito" w:eastAsia="Nunito" w:hAnsi="Nunito" w:cs="Nunito"/>
            <w:color w:val="000000" w:themeColor="text1"/>
            <w:sz w:val="20"/>
            <w:highlight w:val="yellow"/>
            <w:rPrChange w:id="4167" w:author="Craig Parker" w:date="2024-08-07T12:23:00Z">
              <w:rPr>
                <w:rFonts w:ascii="Nunito" w:eastAsia="Nunito" w:hAnsi="Nunito" w:cs="Nunito"/>
              </w:rPr>
            </w:rPrChange>
          </w:rPr>
          <w:delText xml:space="preserve"> Science Faculty Ethics Committee</w:delText>
        </w:r>
      </w:del>
      <w:del w:id="4168" w:author="Craig Parker" w:date="2024-07-09T11:15:00Z">
        <w:r w:rsidRPr="002E4822" w:rsidDel="3E93EB8D">
          <w:rPr>
            <w:rFonts w:ascii="Nunito" w:eastAsia="Nunito" w:hAnsi="Nunito" w:cs="Nunito"/>
            <w:color w:val="000000" w:themeColor="text1"/>
            <w:sz w:val="20"/>
            <w:highlight w:val="yellow"/>
            <w:rPrChange w:id="4169" w:author="Craig Parker" w:date="2024-08-07T12:23:00Z">
              <w:rPr>
                <w:rFonts w:ascii="Nunito" w:eastAsia="Nunito" w:hAnsi="Nunito" w:cs="Nunito"/>
              </w:rPr>
            </w:rPrChange>
          </w:rPr>
          <w:delText xml:space="preserve"> in writing of the new study that has agreed to contribute data to the study. We will provide information about the database prior to actual data transfer. We will inform the committee of the name of the study, study acronym, contact details of the data owners, details of the ethics approval of the original study including informed consent parameters, study country and provide a copy of the </w:delText>
        </w:r>
      </w:del>
      <w:del w:id="4170" w:author="Craig Parker" w:date="2024-07-08T09:33:00Z">
        <w:r w:rsidRPr="002E4822" w:rsidDel="3E93EB8D">
          <w:rPr>
            <w:rFonts w:ascii="Nunito" w:eastAsia="Nunito" w:hAnsi="Nunito" w:cs="Nunito"/>
            <w:color w:val="000000" w:themeColor="text1"/>
            <w:sz w:val="20"/>
            <w:highlight w:val="yellow"/>
            <w:rPrChange w:id="4171" w:author="Craig Parker" w:date="2024-08-07T12:23:00Z">
              <w:rPr>
                <w:rFonts w:ascii="Nunito" w:eastAsia="Nunito" w:hAnsi="Nunito" w:cs="Nunito"/>
              </w:rPr>
            </w:rPrChange>
          </w:rPr>
          <w:delText>DSA</w:delText>
        </w:r>
      </w:del>
      <w:del w:id="4172" w:author="Craig Parker" w:date="2024-07-09T11:15:00Z">
        <w:r w:rsidRPr="002E4822" w:rsidDel="3E93EB8D">
          <w:rPr>
            <w:rFonts w:ascii="Nunito" w:eastAsia="Nunito" w:hAnsi="Nunito" w:cs="Nunito"/>
            <w:color w:val="000000" w:themeColor="text1"/>
            <w:sz w:val="20"/>
            <w:highlight w:val="yellow"/>
            <w:rPrChange w:id="4173" w:author="Craig Parker" w:date="2024-08-07T12:23:00Z">
              <w:rPr>
                <w:rFonts w:ascii="Nunito" w:eastAsia="Nunito" w:hAnsi="Nunito" w:cs="Nunito"/>
              </w:rPr>
            </w:rPrChange>
          </w:rPr>
          <w:delText>. We will make additional information available on the study where requested by the ethics committee.</w:delText>
        </w:r>
      </w:del>
      <w:bookmarkStart w:id="4174" w:name="_Toc172635217"/>
      <w:bookmarkEnd w:id="4174"/>
    </w:p>
    <w:p w14:paraId="000000B6" w14:textId="38232470" w:rsidR="00AC09F0" w:rsidRPr="002E4822" w:rsidDel="0E3CF60B" w:rsidRDefault="009511AE" w:rsidP="00AC09F0">
      <w:pPr>
        <w:rPr>
          <w:rFonts w:ascii="Nunito" w:eastAsia="Nunito" w:hAnsi="Nunito" w:cs="Nunito"/>
          <w:color w:val="000000" w:themeColor="text1"/>
          <w:sz w:val="20"/>
          <w:lang w:val="en-ZA"/>
        </w:rPr>
      </w:pPr>
      <w:del w:id="4175" w:author="Craig Parker" w:date="2024-07-09T10:01:00Z">
        <w:r w:rsidRPr="002E4822" w:rsidDel="000564D8">
          <w:rPr>
            <w:rFonts w:ascii="Nunito" w:eastAsia="Nunito" w:hAnsi="Nunito" w:cs="Nunito"/>
            <w:color w:val="000000" w:themeColor="text1"/>
            <w:sz w:val="20"/>
            <w:rPrChange w:id="4176" w:author="Craig Parker" w:date="2024-08-07T12:23:00Z">
              <w:rPr>
                <w:rFonts w:ascii="Nunito" w:eastAsia="Nunito" w:hAnsi="Nunito" w:cs="Nunito"/>
              </w:rPr>
            </w:rPrChange>
          </w:rPr>
          <w:delText xml:space="preserve"> </w:delText>
        </w:r>
      </w:del>
      <w:bookmarkStart w:id="4177" w:name="_Toc172635218"/>
      <w:bookmarkEnd w:id="4177"/>
    </w:p>
    <w:p w14:paraId="000000B7" w14:textId="109D7791" w:rsidR="007813F4" w:rsidRPr="002E4822" w:rsidDel="006A7C0B" w:rsidRDefault="00265FDD">
      <w:pPr>
        <w:rPr>
          <w:del w:id="4178" w:author="Matthew Chersich" w:date="2024-08-13T23:33:00Z"/>
          <w:rFonts w:ascii="Nunito" w:eastAsia="Nunito" w:hAnsi="Nunito" w:cs="Nunito"/>
          <w:color w:val="000000" w:themeColor="text1"/>
          <w:sz w:val="20"/>
          <w:rPrChange w:id="4179" w:author="Craig Parker" w:date="2024-08-07T12:23:00Z">
            <w:rPr>
              <w:del w:id="4180" w:author="Matthew Chersich" w:date="2024-08-13T23:33:00Z"/>
              <w:rFonts w:ascii="Nunito" w:eastAsia="Nunito" w:hAnsi="Nunito" w:cs="Nunito"/>
            </w:rPr>
          </w:rPrChange>
        </w:rPr>
      </w:pPr>
      <w:commentRangeStart w:id="4181"/>
      <w:del w:id="4182" w:author="Lisa van Aardenne" w:date="2024-03-19T09:28:00Z">
        <w:r w:rsidRPr="002E4822" w:rsidDel="0E3CF60B">
          <w:rPr>
            <w:rFonts w:ascii="Nunito" w:eastAsia="Nunito" w:hAnsi="Nunito" w:cs="Nunito"/>
            <w:color w:val="000000" w:themeColor="text1"/>
            <w:sz w:val="20"/>
            <w:rPrChange w:id="4183" w:author="Craig Parker" w:date="2024-08-07T12:23:00Z">
              <w:rPr>
                <w:rFonts w:ascii="Nunito" w:eastAsia="Nunito" w:hAnsi="Nunito" w:cs="Nunito"/>
              </w:rPr>
            </w:rPrChange>
          </w:rPr>
          <w:delText>the box.com service and many others utilize TLS encrypted transport.</w:delText>
        </w:r>
      </w:del>
      <w:commentRangeEnd w:id="4181"/>
      <w:r w:rsidRPr="002E4822">
        <w:rPr>
          <w:rStyle w:val="CommentReference"/>
          <w:rFonts w:ascii="Nunito" w:hAnsi="Nunito"/>
          <w:color w:val="000000" w:themeColor="text1"/>
          <w:sz w:val="20"/>
          <w:szCs w:val="20"/>
          <w:rPrChange w:id="4184" w:author="Craig Parker" w:date="2024-08-07T12:23:00Z">
            <w:rPr>
              <w:rStyle w:val="CommentReference"/>
            </w:rPr>
          </w:rPrChange>
        </w:rPr>
        <w:commentReference w:id="4181"/>
      </w:r>
    </w:p>
    <w:p w14:paraId="05993357" w14:textId="6A5BD10D" w:rsidR="0E3CF60B" w:rsidRPr="002E4822" w:rsidDel="006A7C0B" w:rsidRDefault="0E3CF60B" w:rsidP="0E3CF60B">
      <w:pPr>
        <w:rPr>
          <w:del w:id="4185" w:author="Matthew Chersich" w:date="2024-08-13T23:33:00Z"/>
          <w:rFonts w:ascii="Nunito" w:eastAsia="Nunito" w:hAnsi="Nunito" w:cs="Nunito"/>
          <w:color w:val="000000" w:themeColor="text1"/>
          <w:sz w:val="20"/>
          <w:rPrChange w:id="4186" w:author="Craig Parker" w:date="2024-08-07T12:23:00Z">
            <w:rPr>
              <w:del w:id="4187" w:author="Matthew Chersich" w:date="2024-08-13T23:33:00Z"/>
              <w:rFonts w:ascii="Nunito" w:eastAsia="Nunito" w:hAnsi="Nunito" w:cs="Nunito"/>
            </w:rPr>
          </w:rPrChange>
        </w:rPr>
      </w:pPr>
      <w:del w:id="4188" w:author="Matthew Chersich" w:date="2024-08-13T23:33:00Z">
        <w:r w:rsidRPr="002E4822" w:rsidDel="006A7C0B">
          <w:rPr>
            <w:rFonts w:ascii="Nunito" w:eastAsia="Nunito" w:hAnsi="Nunito" w:cs="Nunito"/>
            <w:color w:val="000000" w:themeColor="text1"/>
            <w:sz w:val="20"/>
            <w:highlight w:val="yellow"/>
            <w:rPrChange w:id="4189" w:author="Craig Parker" w:date="2024-08-07T13:33:00Z">
              <w:rPr>
                <w:rFonts w:ascii="Nunito" w:eastAsia="Nunito" w:hAnsi="Nunito" w:cs="Nunito"/>
                <w:color w:val="FF0000"/>
              </w:rPr>
            </w:rPrChange>
          </w:rPr>
          <w:delText>Peter to flag with Roger for updating on current process</w:delText>
        </w:r>
      </w:del>
    </w:p>
    <w:p w14:paraId="6E5D3926" w14:textId="3AB56B5D" w:rsidR="0E3CF60B" w:rsidRPr="002E4822" w:rsidRDefault="0E3CF60B" w:rsidP="0E3CF60B">
      <w:pPr>
        <w:rPr>
          <w:del w:id="4190" w:author="Lisa van Aardenne" w:date="2024-03-19T09:28:00Z"/>
          <w:rFonts w:ascii="Nunito" w:eastAsia="Nunito" w:hAnsi="Nunito" w:cs="Nunito"/>
          <w:color w:val="000000" w:themeColor="text1"/>
          <w:sz w:val="20"/>
          <w:rPrChange w:id="4191" w:author="Craig Parker" w:date="2024-08-07T12:23:00Z">
            <w:rPr>
              <w:del w:id="4192" w:author="Lisa van Aardenne" w:date="2024-03-19T09:28:00Z"/>
              <w:rFonts w:ascii="Nunito" w:eastAsia="Nunito" w:hAnsi="Nunito" w:cs="Nunito"/>
            </w:rPr>
          </w:rPrChange>
        </w:rPr>
      </w:pPr>
    </w:p>
    <w:p w14:paraId="6184BC5B" w14:textId="77777777" w:rsidR="00860274" w:rsidRPr="002E4822" w:rsidRDefault="00860274">
      <w:pPr>
        <w:rPr>
          <w:ins w:id="4193" w:author="Matthew Chersich" w:date="2024-08-04T17:33:00Z"/>
          <w:rFonts w:ascii="Nunito" w:eastAsia="Nunito" w:hAnsi="Nunito" w:cs="Nunito"/>
          <w:color w:val="000000" w:themeColor="text1"/>
          <w:sz w:val="20"/>
          <w:rPrChange w:id="4194" w:author="Craig Parker" w:date="2024-08-07T12:23:00Z">
            <w:rPr>
              <w:ins w:id="4195" w:author="Matthew Chersich" w:date="2024-08-04T17:33:00Z"/>
              <w:rFonts w:ascii="Nunito" w:eastAsia="Nunito" w:hAnsi="Nunito" w:cs="Nunito"/>
            </w:rPr>
          </w:rPrChange>
        </w:rPr>
      </w:pPr>
    </w:p>
    <w:p w14:paraId="000000B8" w14:textId="77777777" w:rsidR="007813F4" w:rsidRPr="002E4822" w:rsidRDefault="007813F4">
      <w:pPr>
        <w:rPr>
          <w:rFonts w:ascii="Nunito" w:eastAsia="Nunito" w:hAnsi="Nunito" w:cs="Nunito"/>
          <w:color w:val="000000" w:themeColor="text1"/>
          <w:sz w:val="20"/>
          <w:rPrChange w:id="4196" w:author="Craig Parker" w:date="2024-08-07T12:23:00Z">
            <w:rPr>
              <w:rFonts w:ascii="Nunito" w:eastAsia="Nunito" w:hAnsi="Nunito" w:cs="Nunito"/>
            </w:rPr>
          </w:rPrChange>
        </w:rPr>
      </w:pPr>
    </w:p>
    <w:p w14:paraId="000000BE" w14:textId="77777777" w:rsidR="007813F4" w:rsidRPr="002E4822" w:rsidRDefault="007813F4">
      <w:pPr>
        <w:rPr>
          <w:rFonts w:ascii="Nunito" w:eastAsia="Nunito" w:hAnsi="Nunito" w:cs="Nunito"/>
          <w:color w:val="000000" w:themeColor="text1"/>
          <w:sz w:val="20"/>
          <w:rPrChange w:id="4197" w:author="Craig Parker" w:date="2024-08-07T12:23:00Z">
            <w:rPr>
              <w:rFonts w:ascii="Nunito" w:eastAsia="Nunito" w:hAnsi="Nunito" w:cs="Nunito"/>
            </w:rPr>
          </w:rPrChange>
        </w:rPr>
      </w:pPr>
    </w:p>
    <w:p w14:paraId="67AD5D9C" w14:textId="747473AE" w:rsidR="00D17044" w:rsidRPr="002E4822" w:rsidRDefault="00D17044">
      <w:pPr>
        <w:pStyle w:val="Heading2"/>
        <w:numPr>
          <w:ilvl w:val="1"/>
          <w:numId w:val="57"/>
        </w:numPr>
        <w:rPr>
          <w:ins w:id="4198" w:author="Craig Parker" w:date="2024-08-07T13:39:00Z"/>
          <w:rFonts w:ascii="Nunito" w:hAnsi="Nunito"/>
          <w:color w:val="000000" w:themeColor="text1"/>
        </w:rPr>
        <w:pPrChange w:id="4199" w:author="Craig Parker" w:date="2024-08-07T13:45:00Z">
          <w:pPr>
            <w:pStyle w:val="Heading1"/>
            <w:numPr>
              <w:numId w:val="46"/>
            </w:numPr>
            <w:ind w:left="360" w:hanging="360"/>
          </w:pPr>
        </w:pPrChange>
      </w:pPr>
      <w:bookmarkStart w:id="4200" w:name="_Toc172635222"/>
      <w:bookmarkStart w:id="4201" w:name="_Toc173777784"/>
      <w:bookmarkStart w:id="4202" w:name="_Toc174546629"/>
      <w:ins w:id="4203" w:author="Craig Parker" w:date="2024-08-07T13:39:00Z">
        <w:r w:rsidRPr="002E4822">
          <w:rPr>
            <w:rFonts w:ascii="Nunito" w:eastAsia="Times New Roman" w:hAnsi="Nunito" w:cs="Times New Roman"/>
            <w:color w:val="000000" w:themeColor="text1"/>
          </w:rPr>
          <w:t>De-identification</w:t>
        </w:r>
        <w:bookmarkEnd w:id="4202"/>
      </w:ins>
    </w:p>
    <w:p w14:paraId="2EF551B8" w14:textId="69667EBA" w:rsidR="002C35E4" w:rsidRPr="002E4822" w:rsidRDefault="00D17044">
      <w:pPr>
        <w:rPr>
          <w:ins w:id="4204" w:author="Craig Parker" w:date="2024-08-07T13:45:00Z"/>
          <w:rFonts w:ascii="Nunito" w:eastAsia="Nunito" w:hAnsi="Nunito" w:cs="Nunito"/>
          <w:color w:val="000000" w:themeColor="text1"/>
          <w:lang w:val="en-ZA"/>
          <w:rPrChange w:id="4205" w:author="Craig Parker" w:date="2024-08-07T13:47:00Z">
            <w:rPr>
              <w:ins w:id="4206" w:author="Craig Parker" w:date="2024-08-07T13:45:00Z"/>
              <w:rFonts w:ascii="Nunito" w:hAnsi="Nunito"/>
              <w:color w:val="000000" w:themeColor="text1"/>
              <w:lang w:val="en-ZA"/>
            </w:rPr>
          </w:rPrChange>
        </w:rPr>
        <w:pPrChange w:id="4207" w:author="Craig Parker" w:date="2024-08-07T13:47:00Z">
          <w:pPr>
            <w:pStyle w:val="Heading2"/>
          </w:pPr>
        </w:pPrChange>
      </w:pPr>
      <w:ins w:id="4208" w:author="Craig Parker" w:date="2024-08-07T13:39:00Z">
        <w:r w:rsidRPr="002E4822">
          <w:rPr>
            <w:rFonts w:ascii="Nunito" w:eastAsia="Nunito" w:hAnsi="Nunito" w:cs="Nunito"/>
            <w:color w:val="000000" w:themeColor="text1"/>
            <w:sz w:val="20"/>
            <w:lang w:val="en-ZA"/>
          </w:rPr>
          <w:t xml:space="preserve">POPIA Section 10 prescribes the principle of Minimality, which means that only information relevant to the purpose of processing should be processed. Where personal information is acquired that is required to fulfil the research purposes described by the relevant research project protocols, de-identification will be </w:t>
        </w:r>
        <w:r w:rsidRPr="006A7C0B">
          <w:rPr>
            <w:rFonts w:ascii="Nunito" w:eastAsia="Nunito" w:hAnsi="Nunito" w:cs="Nunito"/>
            <w:color w:val="000000" w:themeColor="text1"/>
            <w:sz w:val="20"/>
            <w:highlight w:val="yellow"/>
            <w:lang w:val="en-ZA"/>
            <w:rPrChange w:id="4209" w:author="Matthew Chersich" w:date="2024-08-13T23:33:00Z">
              <w:rPr>
                <w:rFonts w:ascii="Nunito" w:eastAsia="Nunito" w:hAnsi="Nunito" w:cs="Nunito"/>
                <w:color w:val="000000" w:themeColor="text1"/>
                <w:lang w:val="en-ZA"/>
              </w:rPr>
            </w:rPrChange>
          </w:rPr>
          <w:t xml:space="preserve">implemented according to the following </w:t>
        </w:r>
        <w:commentRangeStart w:id="4210"/>
        <w:r w:rsidRPr="006A7C0B">
          <w:rPr>
            <w:rFonts w:ascii="Nunito" w:eastAsia="Nunito" w:hAnsi="Nunito" w:cs="Nunito"/>
            <w:color w:val="000000" w:themeColor="text1"/>
            <w:sz w:val="20"/>
            <w:highlight w:val="yellow"/>
            <w:lang w:val="en-ZA"/>
            <w:rPrChange w:id="4211" w:author="Matthew Chersich" w:date="2024-08-13T23:33:00Z">
              <w:rPr>
                <w:rFonts w:ascii="Nunito" w:eastAsia="Nunito" w:hAnsi="Nunito" w:cs="Nunito"/>
                <w:color w:val="000000" w:themeColor="text1"/>
                <w:lang w:val="en-ZA"/>
              </w:rPr>
            </w:rPrChange>
          </w:rPr>
          <w:t>protocol</w:t>
        </w:r>
      </w:ins>
      <w:commentRangeEnd w:id="4210"/>
      <w:r w:rsidR="006A7C0B">
        <w:rPr>
          <w:rStyle w:val="CommentReference"/>
        </w:rPr>
        <w:commentReference w:id="4210"/>
      </w:r>
      <w:ins w:id="4212" w:author="Craig Parker" w:date="2024-08-07T13:39:00Z">
        <w:r w:rsidRPr="002E4822">
          <w:rPr>
            <w:rFonts w:ascii="Nunito" w:eastAsia="Nunito" w:hAnsi="Nunito" w:cs="Nunito"/>
            <w:color w:val="000000" w:themeColor="text1"/>
            <w:sz w:val="20"/>
            <w:lang w:val="en-ZA"/>
          </w:rPr>
          <w:t>, which is guided by US Department of Human and Health Services (HSS) guidelines and informed by the findings in Zandbergen’s 2014 review on geographic masking strategies</w:t>
        </w:r>
        <w:r w:rsidRPr="002E4822">
          <w:rPr>
            <w:rFonts w:ascii="Nunito" w:eastAsia="Nunito" w:hAnsi="Nunito" w:cs="Nunito"/>
            <w:color w:val="000000" w:themeColor="text1"/>
            <w:sz w:val="20"/>
            <w:lang w:val="en-ZA"/>
          </w:rPr>
          <w:fldChar w:fldCharType="begin"/>
        </w:r>
        <w:r w:rsidRPr="002E4822">
          <w:rPr>
            <w:rFonts w:ascii="Nunito" w:eastAsia="Nunito" w:hAnsi="Nunito" w:cs="Nunito"/>
            <w:color w:val="000000" w:themeColor="text1"/>
            <w:sz w:val="20"/>
            <w:lang w:val="en-ZA"/>
          </w:rPr>
          <w:instrText xml:space="preserve"> ADDIN EN.CITE &lt;EndNote&gt;&lt;Cite&gt;&lt;Author&gt;Zandbergen&lt;/Author&gt;&lt;Year&gt;2014&lt;/Year&gt;&lt;RecNum&gt;70&lt;/RecNum&gt;&lt;DisplayText&gt;[3]&lt;/DisplayText&gt;&lt;record&gt;&lt;rec-number&gt;70&lt;/rec-number&gt;&lt;foreign-keys&gt;&lt;key app="EN" db-id="ssa5xrrs3z5vwrexzpppepfxzexwatrat0s9" timestamp="1720440124"&gt;70&lt;/key&gt;&lt;/foreign-keys&gt;&lt;ref-type name="Journal Article"&gt;17&lt;/ref-type&gt;&lt;contributors&gt;&lt;authors&gt;&lt;author&gt;Zandbergen, P. A.&lt;/author&gt;&lt;/authors&gt;&lt;/contributors&gt;&lt;auth-address&gt;Department of Geography, University of New Mexico, Albuquerque, NM 87131, USA.&lt;/auth-address&gt;&lt;titles&gt;&lt;title&gt;Ensuring Confidentiality of Geocoded Health Data: Assessing Geographic Masking Strategies for Individual-Level Data&lt;/title&gt;&lt;secondary-title&gt;Adv Med&lt;/secondary-title&gt;&lt;/titles&gt;&lt;periodical&gt;&lt;full-title&gt;Adv Med&lt;/full-title&gt;&lt;/periodical&gt;&lt;pages&gt;567049&lt;/pages&gt;&lt;volume&gt;2014&lt;/volume&gt;&lt;edition&gt;20140429&lt;/edition&gt;&lt;dates&gt;&lt;year&gt;2014&lt;/year&gt;&lt;/dates&gt;&lt;isbn&gt;2356-6752 (Print)&amp;#xD;2314-758x&lt;/isbn&gt;&lt;accession-num&gt;26556417&lt;/accession-num&gt;&lt;urls&gt;&lt;/urls&gt;&lt;custom2&gt;PMC4590956&lt;/custom2&gt;&lt;electronic-resource-num&gt;10.1155/2014/567049&lt;/electronic-resource-num&gt;&lt;remote-database-provider&gt;NLM&lt;/remote-database-provider&gt;&lt;language&gt;eng&lt;/language&gt;&lt;/record&gt;&lt;/Cite&gt;&lt;/EndNote&gt;</w:instrText>
        </w:r>
        <w:r w:rsidRPr="002E4822">
          <w:rPr>
            <w:rFonts w:ascii="Nunito" w:eastAsia="Nunito" w:hAnsi="Nunito" w:cs="Nunito"/>
            <w:color w:val="000000" w:themeColor="text1"/>
            <w:sz w:val="20"/>
            <w:lang w:val="en-ZA"/>
          </w:rPr>
          <w:fldChar w:fldCharType="separate"/>
        </w:r>
        <w:r w:rsidRPr="002E4822">
          <w:rPr>
            <w:rFonts w:ascii="Nunito" w:eastAsia="Nunito" w:hAnsi="Nunito" w:cs="Nunito"/>
            <w:noProof/>
            <w:color w:val="000000" w:themeColor="text1"/>
            <w:sz w:val="20"/>
            <w:lang w:val="en-ZA"/>
          </w:rPr>
          <w:t>[3]</w:t>
        </w:r>
        <w:r w:rsidRPr="002E4822">
          <w:rPr>
            <w:rFonts w:ascii="Nunito" w:eastAsia="Nunito" w:hAnsi="Nunito" w:cs="Nunito"/>
            <w:color w:val="000000" w:themeColor="text1"/>
            <w:sz w:val="20"/>
            <w:lang w:val="en-ZA"/>
          </w:rPr>
          <w:fldChar w:fldCharType="end"/>
        </w:r>
        <w:r w:rsidRPr="002E4822">
          <w:rPr>
            <w:rFonts w:ascii="Nunito" w:eastAsia="Nunito" w:hAnsi="Nunito" w:cs="Nunito"/>
            <w:color w:val="000000" w:themeColor="text1"/>
            <w:sz w:val="20"/>
            <w:lang w:val="en-ZA"/>
          </w:rPr>
          <w:t>.</w:t>
        </w:r>
        <w:r w:rsidRPr="002E4822">
          <w:rPr>
            <w:rFonts w:ascii="Nunito" w:eastAsia="Nunito" w:hAnsi="Nunito" w:cs="Nunito"/>
            <w:color w:val="000000" w:themeColor="text1"/>
            <w:sz w:val="20"/>
            <w:vertAlign w:val="superscript"/>
          </w:rPr>
          <w:footnoteReference w:id="1"/>
        </w:r>
      </w:ins>
      <w:bookmarkStart w:id="4218" w:name="_Toc173777815"/>
    </w:p>
    <w:p w14:paraId="5E9B1603" w14:textId="79C7D0F6" w:rsidR="00D17044" w:rsidRPr="002E4822" w:rsidRDefault="00D17044">
      <w:pPr>
        <w:pStyle w:val="Heading3"/>
        <w:rPr>
          <w:ins w:id="4219" w:author="Craig Parker" w:date="2024-08-07T13:39:00Z"/>
          <w:rFonts w:ascii="Nunito" w:hAnsi="Nunito"/>
          <w:rPrChange w:id="4220" w:author="Craig Parker" w:date="2024-08-07T13:46:00Z">
            <w:rPr>
              <w:ins w:id="4221" w:author="Craig Parker" w:date="2024-08-07T13:39:00Z"/>
              <w:rFonts w:ascii="Nunito" w:hAnsi="Nunito"/>
              <w:color w:val="000000" w:themeColor="text1"/>
              <w:lang w:val="en-ZA"/>
            </w:rPr>
          </w:rPrChange>
        </w:rPr>
        <w:pPrChange w:id="4222" w:author="Craig Parker" w:date="2024-08-07T13:46:00Z">
          <w:pPr>
            <w:pStyle w:val="Heading2"/>
          </w:pPr>
        </w:pPrChange>
      </w:pPr>
      <w:bookmarkStart w:id="4223" w:name="_Toc174546630"/>
      <w:commentRangeStart w:id="4224"/>
      <w:ins w:id="4225" w:author="Craig Parker" w:date="2024-08-07T13:39:00Z">
        <w:r w:rsidRPr="002E4822">
          <w:rPr>
            <w:rFonts w:ascii="Nunito" w:hAnsi="Nunito"/>
            <w:sz w:val="20"/>
            <w:szCs w:val="20"/>
            <w:rPrChange w:id="4226" w:author="Craig Parker" w:date="2024-08-07T13:46:00Z">
              <w:rPr>
                <w:rFonts w:ascii="Nunito" w:hAnsi="Nunito"/>
                <w:color w:val="000000" w:themeColor="text1"/>
                <w:lang w:val="en-ZA"/>
              </w:rPr>
            </w:rPrChange>
          </w:rPr>
          <w:t>Geographic</w:t>
        </w:r>
      </w:ins>
      <w:commentRangeEnd w:id="4224"/>
      <w:r w:rsidR="006A7C0B">
        <w:rPr>
          <w:rStyle w:val="CommentReference"/>
          <w:rFonts w:eastAsia="Times New Roman" w:cs="Times New Roman"/>
          <w:b w:val="0"/>
          <w:bCs w:val="0"/>
          <w:caps w:val="0"/>
        </w:rPr>
        <w:commentReference w:id="4224"/>
      </w:r>
      <w:ins w:id="4227" w:author="Craig Parker" w:date="2024-08-07T13:39:00Z">
        <w:r w:rsidRPr="002E4822">
          <w:rPr>
            <w:rFonts w:ascii="Nunito" w:hAnsi="Nunito"/>
            <w:sz w:val="20"/>
            <w:szCs w:val="20"/>
            <w:rPrChange w:id="4228" w:author="Craig Parker" w:date="2024-08-07T13:46:00Z">
              <w:rPr>
                <w:rFonts w:ascii="Nunito" w:hAnsi="Nunito"/>
                <w:color w:val="000000" w:themeColor="text1"/>
                <w:lang w:val="en-ZA"/>
              </w:rPr>
            </w:rPrChange>
          </w:rPr>
          <w:t xml:space="preserve"> </w:t>
        </w:r>
      </w:ins>
      <w:r w:rsidR="002E4822">
        <w:rPr>
          <w:rFonts w:ascii="Nunito" w:hAnsi="Nunito"/>
          <w:sz w:val="20"/>
          <w:szCs w:val="20"/>
        </w:rPr>
        <w:t>a</w:t>
      </w:r>
      <w:ins w:id="4229" w:author="Craig Parker" w:date="2024-08-07T13:39:00Z">
        <w:r w:rsidRPr="002E4822">
          <w:rPr>
            <w:rFonts w:ascii="Nunito" w:hAnsi="Nunito"/>
            <w:sz w:val="20"/>
            <w:szCs w:val="20"/>
            <w:rPrChange w:id="4230" w:author="Craig Parker" w:date="2024-08-07T13:46:00Z">
              <w:rPr>
                <w:rFonts w:ascii="Nunito" w:hAnsi="Nunito"/>
                <w:color w:val="000000" w:themeColor="text1"/>
                <w:lang w:val="en-ZA"/>
              </w:rPr>
            </w:rPrChange>
          </w:rPr>
          <w:t>ggregation:</w:t>
        </w:r>
        <w:bookmarkEnd w:id="4218"/>
        <w:bookmarkEnd w:id="4223"/>
        <w:r w:rsidRPr="002E4822">
          <w:rPr>
            <w:rFonts w:ascii="Nunito" w:hAnsi="Nunito"/>
            <w:sz w:val="20"/>
            <w:szCs w:val="20"/>
            <w:rPrChange w:id="4231" w:author="Craig Parker" w:date="2024-08-07T13:46:00Z">
              <w:rPr>
                <w:rFonts w:ascii="Nunito" w:hAnsi="Nunito"/>
                <w:color w:val="000000" w:themeColor="text1"/>
                <w:lang w:val="en-ZA"/>
              </w:rPr>
            </w:rPrChange>
          </w:rPr>
          <w:t xml:space="preserve"> </w:t>
        </w:r>
      </w:ins>
    </w:p>
    <w:p w14:paraId="33F209AE" w14:textId="73BDD7D7" w:rsidR="002C35E4" w:rsidRPr="002E4822" w:rsidRDefault="00D17044">
      <w:pPr>
        <w:numPr>
          <w:ilvl w:val="1"/>
          <w:numId w:val="32"/>
        </w:numPr>
        <w:rPr>
          <w:ins w:id="4232" w:author="Craig Parker" w:date="2024-08-07T13:46:00Z"/>
          <w:rFonts w:ascii="Nunito" w:eastAsia="Nunito" w:hAnsi="Nunito" w:cs="Nunito"/>
          <w:color w:val="000000" w:themeColor="text1"/>
          <w:lang w:val="en-ZA"/>
          <w:rPrChange w:id="4233" w:author="Craig Parker" w:date="2024-08-07T13:47:00Z">
            <w:rPr>
              <w:ins w:id="4234" w:author="Craig Parker" w:date="2024-08-07T13:46:00Z"/>
              <w:lang w:val="en-ZA"/>
            </w:rPr>
          </w:rPrChange>
        </w:rPr>
        <w:pPrChange w:id="4235" w:author="Craig Parker" w:date="2024-08-07T13:47:00Z">
          <w:pPr>
            <w:pStyle w:val="Heading2"/>
          </w:pPr>
        </w:pPrChange>
      </w:pPr>
      <w:ins w:id="4236" w:author="Craig Parker" w:date="2024-08-07T13:39:00Z">
        <w:r w:rsidRPr="002E4822">
          <w:rPr>
            <w:rFonts w:ascii="Nunito" w:eastAsia="Nunito" w:hAnsi="Nunito" w:cs="Nunito"/>
            <w:color w:val="000000" w:themeColor="text1"/>
            <w:sz w:val="20"/>
            <w:lang w:val="en-ZA"/>
          </w:rPr>
          <w:t xml:space="preserve">Street addresses may be aggregated into larger geographical regions to prevent the derivation of individual residential locations. For instance, in RP2, where the highest spatial granularity is needed to map urban heat-health outcomes, data will be aggregated at the level of census small areas or wards with spatial scales of 2 to 5 km. This approach ensures that many records map to the same region, mitigating the risk of re-identification. The aggregation process will also consider the number of records that map to the same geographical area to ensure </w:t>
        </w:r>
        <w:commentRangeStart w:id="4237"/>
        <w:r w:rsidRPr="002E4822">
          <w:rPr>
            <w:rFonts w:ascii="Nunito" w:eastAsia="Nunito" w:hAnsi="Nunito" w:cs="Nunito"/>
            <w:color w:val="000000" w:themeColor="text1"/>
            <w:sz w:val="20"/>
            <w:lang w:val="en-ZA"/>
          </w:rPr>
          <w:t>privacy</w:t>
        </w:r>
      </w:ins>
      <w:commentRangeEnd w:id="4237"/>
      <w:r w:rsidR="006A7C0B">
        <w:rPr>
          <w:rStyle w:val="CommentReference"/>
        </w:rPr>
        <w:commentReference w:id="4237"/>
      </w:r>
      <w:ins w:id="4238" w:author="Craig Parker" w:date="2024-08-07T13:39:00Z">
        <w:r w:rsidRPr="002E4822">
          <w:rPr>
            <w:rFonts w:ascii="Nunito" w:eastAsia="Nunito" w:hAnsi="Nunito" w:cs="Nunito"/>
            <w:color w:val="000000" w:themeColor="text1"/>
            <w:sz w:val="20"/>
            <w:lang w:val="en-ZA"/>
          </w:rPr>
          <w:t>.</w:t>
        </w:r>
      </w:ins>
      <w:bookmarkStart w:id="4239" w:name="_Toc173777816"/>
    </w:p>
    <w:p w14:paraId="2A325A62" w14:textId="3455593D" w:rsidR="00D17044" w:rsidRPr="002E4822" w:rsidRDefault="00D17044">
      <w:pPr>
        <w:pStyle w:val="Heading3"/>
        <w:rPr>
          <w:ins w:id="4240" w:author="Craig Parker" w:date="2024-08-07T13:39:00Z"/>
          <w:rFonts w:ascii="Nunito" w:hAnsi="Nunito"/>
          <w:color w:val="000000" w:themeColor="text1"/>
          <w:lang w:val="en-ZA"/>
        </w:rPr>
        <w:pPrChange w:id="4241" w:author="Craig Parker" w:date="2024-08-07T13:46:00Z">
          <w:pPr>
            <w:pStyle w:val="Heading2"/>
          </w:pPr>
        </w:pPrChange>
      </w:pPr>
      <w:bookmarkStart w:id="4242" w:name="_Toc174546631"/>
      <w:commentRangeStart w:id="4243"/>
      <w:ins w:id="4244" w:author="Craig Parker" w:date="2024-08-07T13:39:00Z">
        <w:r w:rsidRPr="002E4822">
          <w:rPr>
            <w:rFonts w:ascii="Nunito" w:hAnsi="Nunito"/>
            <w:color w:val="000000" w:themeColor="text1"/>
            <w:sz w:val="20"/>
            <w:szCs w:val="20"/>
            <w:lang w:val="en-ZA"/>
          </w:rPr>
          <w:lastRenderedPageBreak/>
          <w:t>Location</w:t>
        </w:r>
      </w:ins>
      <w:commentRangeEnd w:id="4243"/>
      <w:r w:rsidR="006A7C0B">
        <w:rPr>
          <w:rStyle w:val="CommentReference"/>
          <w:rFonts w:eastAsia="Times New Roman" w:cs="Times New Roman"/>
          <w:b w:val="0"/>
          <w:bCs w:val="0"/>
          <w:caps w:val="0"/>
        </w:rPr>
        <w:commentReference w:id="4243"/>
      </w:r>
      <w:ins w:id="4245" w:author="Craig Parker" w:date="2024-08-07T13:39:00Z">
        <w:r w:rsidRPr="002E4822">
          <w:rPr>
            <w:rFonts w:ascii="Nunito" w:hAnsi="Nunito"/>
            <w:color w:val="000000" w:themeColor="text1"/>
            <w:sz w:val="20"/>
            <w:szCs w:val="20"/>
            <w:lang w:val="en-ZA"/>
          </w:rPr>
          <w:t xml:space="preserve"> </w:t>
        </w:r>
      </w:ins>
      <w:r w:rsidR="002E4822">
        <w:rPr>
          <w:rFonts w:ascii="Nunito" w:hAnsi="Nunito"/>
          <w:color w:val="000000" w:themeColor="text1"/>
          <w:sz w:val="20"/>
          <w:szCs w:val="20"/>
          <w:lang w:val="en-ZA"/>
        </w:rPr>
        <w:t>j</w:t>
      </w:r>
      <w:ins w:id="4246" w:author="Craig Parker" w:date="2024-08-07T13:39:00Z">
        <w:r w:rsidRPr="002E4822">
          <w:rPr>
            <w:rFonts w:ascii="Nunito" w:hAnsi="Nunito"/>
            <w:color w:val="000000" w:themeColor="text1"/>
            <w:sz w:val="20"/>
            <w:szCs w:val="20"/>
            <w:lang w:val="en-ZA"/>
          </w:rPr>
          <w:t>ittering:</w:t>
        </w:r>
        <w:bookmarkEnd w:id="4239"/>
        <w:bookmarkEnd w:id="4242"/>
        <w:r w:rsidRPr="002E4822">
          <w:rPr>
            <w:rFonts w:ascii="Nunito" w:hAnsi="Nunito"/>
            <w:color w:val="000000" w:themeColor="text1"/>
            <w:sz w:val="20"/>
            <w:szCs w:val="20"/>
            <w:lang w:val="en-ZA"/>
          </w:rPr>
          <w:t xml:space="preserve"> </w:t>
        </w:r>
      </w:ins>
    </w:p>
    <w:p w14:paraId="68C23778" w14:textId="228C5E5F" w:rsidR="00D17044" w:rsidRPr="002E4822" w:rsidRDefault="00D17044" w:rsidP="000A3B7B">
      <w:pPr>
        <w:numPr>
          <w:ilvl w:val="1"/>
          <w:numId w:val="32"/>
        </w:numPr>
        <w:rPr>
          <w:ins w:id="4247" w:author="Craig Parker" w:date="2024-08-07T13:39:00Z"/>
          <w:rFonts w:ascii="Nunito" w:eastAsia="Nunito" w:hAnsi="Nunito" w:cs="Nunito"/>
          <w:color w:val="000000" w:themeColor="text1"/>
          <w:sz w:val="20"/>
          <w:lang w:val="en-ZA"/>
        </w:rPr>
      </w:pPr>
      <w:ins w:id="4248" w:author="Craig Parker" w:date="2024-08-07T13:39:00Z">
        <w:r w:rsidRPr="002E4822">
          <w:rPr>
            <w:rFonts w:ascii="Nunito" w:eastAsia="Nunito" w:hAnsi="Nunito" w:cs="Nunito"/>
            <w:color w:val="000000" w:themeColor="text1"/>
            <w:sz w:val="20"/>
            <w:lang w:val="en-ZA"/>
          </w:rPr>
          <w:t>Latitude/longitude coordinates may be "jittered" by adding random values to each coordinate to obscure the exact location</w:t>
        </w:r>
      </w:ins>
      <w:ins w:id="4249" w:author="Matthew Chersich" w:date="2024-08-13T23:37:00Z">
        <w:r w:rsidR="006A7C0B">
          <w:rPr>
            <w:rFonts w:ascii="Nunito" w:eastAsia="Nunito" w:hAnsi="Nunito" w:cs="Nunito"/>
            <w:color w:val="000000" w:themeColor="text1"/>
            <w:sz w:val="20"/>
            <w:lang w:val="en-ZA"/>
          </w:rPr>
          <w:t>,</w:t>
        </w:r>
      </w:ins>
      <w:ins w:id="4250" w:author="Craig Parker" w:date="2024-08-07T13:39:00Z">
        <w:r w:rsidRPr="002E4822">
          <w:rPr>
            <w:rFonts w:ascii="Nunito" w:eastAsia="Nunito" w:hAnsi="Nunito" w:cs="Nunito"/>
            <w:color w:val="000000" w:themeColor="text1"/>
            <w:sz w:val="20"/>
            <w:lang w:val="en-ZA"/>
          </w:rPr>
          <w:t xml:space="preserve"> while retaining sufficient geographical information to support analysis. As detailed by Zandbergen (2014), jittering can involve </w:t>
        </w:r>
        <w:commentRangeStart w:id="4251"/>
        <w:r w:rsidRPr="002E4822">
          <w:rPr>
            <w:rFonts w:ascii="Nunito" w:eastAsia="Nunito" w:hAnsi="Nunito" w:cs="Nunito"/>
            <w:color w:val="000000" w:themeColor="text1"/>
            <w:sz w:val="20"/>
            <w:lang w:val="en-ZA"/>
          </w:rPr>
          <w:t>various</w:t>
        </w:r>
      </w:ins>
      <w:commentRangeEnd w:id="4251"/>
      <w:r w:rsidR="006A7C0B">
        <w:rPr>
          <w:rStyle w:val="CommentReference"/>
        </w:rPr>
        <w:commentReference w:id="4251"/>
      </w:r>
      <w:ins w:id="4252" w:author="Craig Parker" w:date="2024-08-07T13:39:00Z">
        <w:r w:rsidRPr="002E4822">
          <w:rPr>
            <w:rFonts w:ascii="Nunito" w:eastAsia="Nunito" w:hAnsi="Nunito" w:cs="Nunito"/>
            <w:color w:val="000000" w:themeColor="text1"/>
            <w:sz w:val="20"/>
            <w:lang w:val="en-ZA"/>
          </w:rPr>
          <w:t xml:space="preserve"> methods: </w:t>
        </w:r>
      </w:ins>
    </w:p>
    <w:p w14:paraId="7DD6D693" w14:textId="77777777" w:rsidR="00D17044" w:rsidRPr="002E4822" w:rsidRDefault="00D17044" w:rsidP="000A3B7B">
      <w:pPr>
        <w:ind w:left="1440"/>
        <w:rPr>
          <w:ins w:id="4253" w:author="Craig Parker" w:date="2024-08-07T13:39:00Z"/>
          <w:rFonts w:ascii="Nunito" w:eastAsia="Nunito" w:hAnsi="Nunito" w:cs="Nunito"/>
          <w:color w:val="000000" w:themeColor="text1"/>
          <w:sz w:val="20"/>
          <w:lang w:val="en-ZA"/>
        </w:rPr>
      </w:pPr>
    </w:p>
    <w:p w14:paraId="35F2B964" w14:textId="77777777" w:rsidR="00D17044" w:rsidRPr="002E4822" w:rsidRDefault="00D17044" w:rsidP="000A3B7B">
      <w:pPr>
        <w:numPr>
          <w:ilvl w:val="2"/>
          <w:numId w:val="32"/>
        </w:numPr>
        <w:rPr>
          <w:ins w:id="4254" w:author="Craig Parker" w:date="2024-08-07T13:39:00Z"/>
          <w:rFonts w:ascii="Nunito" w:eastAsia="Nunito" w:hAnsi="Nunito" w:cs="Nunito"/>
          <w:color w:val="000000" w:themeColor="text1"/>
          <w:sz w:val="20"/>
          <w:lang w:val="en-ZA"/>
        </w:rPr>
      </w:pPr>
      <w:ins w:id="4255" w:author="Craig Parker" w:date="2024-08-07T13:39:00Z">
        <w:r w:rsidRPr="002E4822">
          <w:rPr>
            <w:rFonts w:ascii="Nunito" w:eastAsia="Nunito" w:hAnsi="Nunito" w:cs="Nunito"/>
            <w:b/>
            <w:bCs/>
            <w:color w:val="000000" w:themeColor="text1"/>
            <w:sz w:val="20"/>
            <w:lang w:val="en-ZA"/>
          </w:rPr>
          <w:t>Random Direction and Fixed Radius</w:t>
        </w:r>
        <w:r w:rsidRPr="002E4822">
          <w:rPr>
            <w:rFonts w:ascii="Nunito" w:eastAsia="Nunito" w:hAnsi="Nunito" w:cs="Nunito"/>
            <w:color w:val="000000" w:themeColor="text1"/>
            <w:sz w:val="20"/>
            <w:lang w:val="en-ZA"/>
          </w:rPr>
          <w:t>: Masked points are placed randomly on a circle around the original location, ensuring a fixed displacement.</w:t>
        </w:r>
      </w:ins>
    </w:p>
    <w:p w14:paraId="3BBF1210" w14:textId="77777777" w:rsidR="00D17044" w:rsidRPr="002E4822" w:rsidRDefault="00D17044" w:rsidP="000A3B7B">
      <w:pPr>
        <w:numPr>
          <w:ilvl w:val="2"/>
          <w:numId w:val="32"/>
        </w:numPr>
        <w:rPr>
          <w:ins w:id="4256" w:author="Craig Parker" w:date="2024-08-07T13:39:00Z"/>
          <w:rFonts w:ascii="Nunito" w:eastAsia="Nunito" w:hAnsi="Nunito" w:cs="Nunito"/>
          <w:color w:val="000000" w:themeColor="text1"/>
          <w:sz w:val="20"/>
          <w:lang w:val="en-ZA"/>
        </w:rPr>
      </w:pPr>
      <w:ins w:id="4257" w:author="Craig Parker" w:date="2024-08-07T13:39:00Z">
        <w:r w:rsidRPr="002E4822">
          <w:rPr>
            <w:rFonts w:ascii="Nunito" w:eastAsia="Nunito" w:hAnsi="Nunito" w:cs="Nunito"/>
            <w:b/>
            <w:bCs/>
            <w:color w:val="000000" w:themeColor="text1"/>
            <w:sz w:val="20"/>
            <w:lang w:val="en-ZA"/>
          </w:rPr>
          <w:t>Random Perturbation within a Circle</w:t>
        </w:r>
        <w:r w:rsidRPr="002E4822">
          <w:rPr>
            <w:rFonts w:ascii="Nunito" w:eastAsia="Nunito" w:hAnsi="Nunito" w:cs="Nunito"/>
            <w:color w:val="000000" w:themeColor="text1"/>
            <w:sz w:val="20"/>
            <w:lang w:val="en-ZA"/>
          </w:rPr>
          <w:t>: Masked locations are placed within a circular area around the original location, with the displacement distance following a uniform or normal distribution.</w:t>
        </w:r>
      </w:ins>
    </w:p>
    <w:p w14:paraId="2C24B666" w14:textId="77777777" w:rsidR="00D17044" w:rsidRPr="002E4822" w:rsidRDefault="00D17044" w:rsidP="000A3B7B">
      <w:pPr>
        <w:numPr>
          <w:ilvl w:val="2"/>
          <w:numId w:val="32"/>
        </w:numPr>
        <w:rPr>
          <w:ins w:id="4258" w:author="Craig Parker" w:date="2024-08-07T13:39:00Z"/>
          <w:rFonts w:ascii="Nunito" w:eastAsia="Nunito" w:hAnsi="Nunito" w:cs="Nunito"/>
          <w:color w:val="000000" w:themeColor="text1"/>
          <w:sz w:val="20"/>
          <w:lang w:val="en-ZA"/>
        </w:rPr>
      </w:pPr>
      <w:ins w:id="4259" w:author="Craig Parker" w:date="2024-08-07T13:39:00Z">
        <w:r w:rsidRPr="002E4822">
          <w:rPr>
            <w:rFonts w:ascii="Nunito" w:eastAsia="Nunito" w:hAnsi="Nunito" w:cs="Nunito"/>
            <w:b/>
            <w:bCs/>
            <w:color w:val="000000" w:themeColor="text1"/>
            <w:sz w:val="20"/>
            <w:lang w:val="en-ZA"/>
          </w:rPr>
          <w:t>Gaussian Displacement</w:t>
        </w:r>
        <w:r w:rsidRPr="002E4822">
          <w:rPr>
            <w:rFonts w:ascii="Nunito" w:eastAsia="Nunito" w:hAnsi="Nunito" w:cs="Nunito"/>
            <w:color w:val="000000" w:themeColor="text1"/>
            <w:sz w:val="20"/>
            <w:lang w:val="en-ZA"/>
          </w:rPr>
          <w:t>: The direction of displacement is random, but the distance follows a Gaussian distribution, with dispersion adjusted based on local population density.</w:t>
        </w:r>
      </w:ins>
    </w:p>
    <w:p w14:paraId="17761E94" w14:textId="77777777" w:rsidR="00D17044" w:rsidRPr="002E4822" w:rsidRDefault="00D17044" w:rsidP="000A3B7B">
      <w:pPr>
        <w:numPr>
          <w:ilvl w:val="2"/>
          <w:numId w:val="32"/>
        </w:numPr>
        <w:rPr>
          <w:ins w:id="4260" w:author="Craig Parker" w:date="2024-08-07T13:39:00Z"/>
          <w:rFonts w:ascii="Nunito" w:eastAsia="Nunito" w:hAnsi="Nunito" w:cs="Nunito"/>
          <w:color w:val="000000" w:themeColor="text1"/>
          <w:sz w:val="20"/>
          <w:lang w:val="en-ZA"/>
        </w:rPr>
      </w:pPr>
      <w:ins w:id="4261" w:author="Craig Parker" w:date="2024-08-07T13:39:00Z">
        <w:r w:rsidRPr="002E4822">
          <w:rPr>
            <w:rFonts w:ascii="Nunito" w:eastAsia="Nunito" w:hAnsi="Nunito" w:cs="Nunito"/>
            <w:b/>
            <w:bCs/>
            <w:color w:val="000000" w:themeColor="text1"/>
            <w:sz w:val="20"/>
            <w:lang w:val="en-ZA"/>
          </w:rPr>
          <w:t>Donut Masking</w:t>
        </w:r>
        <w:r w:rsidRPr="002E4822">
          <w:rPr>
            <w:rFonts w:ascii="Nunito" w:eastAsia="Nunito" w:hAnsi="Nunito" w:cs="Nunito"/>
            <w:color w:val="000000" w:themeColor="text1"/>
            <w:sz w:val="20"/>
            <w:lang w:val="en-ZA"/>
          </w:rPr>
          <w:t>: This technique sets a minimum and maximum displacement level, ensuring masked locations are neither too close nor too far from the original points.</w:t>
        </w:r>
      </w:ins>
    </w:p>
    <w:p w14:paraId="297FDE19" w14:textId="77777777" w:rsidR="00D17044" w:rsidRPr="002E4822" w:rsidRDefault="00D17044" w:rsidP="000A3B7B">
      <w:pPr>
        <w:numPr>
          <w:ilvl w:val="2"/>
          <w:numId w:val="32"/>
        </w:numPr>
        <w:rPr>
          <w:ins w:id="4262" w:author="Craig Parker" w:date="2024-08-07T13:39:00Z"/>
          <w:rFonts w:ascii="Nunito" w:eastAsia="Nunito" w:hAnsi="Nunito" w:cs="Nunito"/>
          <w:color w:val="000000" w:themeColor="text1"/>
          <w:sz w:val="20"/>
          <w:lang w:val="en-ZA"/>
        </w:rPr>
      </w:pPr>
      <w:ins w:id="4263" w:author="Craig Parker" w:date="2024-08-07T13:39:00Z">
        <w:r w:rsidRPr="002E4822">
          <w:rPr>
            <w:rFonts w:ascii="Nunito" w:eastAsia="Nunito" w:hAnsi="Nunito" w:cs="Nunito"/>
            <w:b/>
            <w:bCs/>
            <w:color w:val="000000" w:themeColor="text1"/>
            <w:sz w:val="20"/>
            <w:lang w:val="en-ZA"/>
          </w:rPr>
          <w:t>Bimodal Gaussian Displacement</w:t>
        </w:r>
        <w:r w:rsidRPr="002E4822">
          <w:rPr>
            <w:rFonts w:ascii="Nunito" w:eastAsia="Nunito" w:hAnsi="Nunito" w:cs="Nunito"/>
            <w:color w:val="000000" w:themeColor="text1"/>
            <w:sz w:val="20"/>
            <w:lang w:val="en-ZA"/>
          </w:rPr>
          <w:t>: A variation of Gaussian masking, employing a bimodal distribution to achieve similar effects as doughnut masking but with a less uniform probability of placement.</w:t>
        </w:r>
      </w:ins>
    </w:p>
    <w:p w14:paraId="29781FC1" w14:textId="77777777" w:rsidR="00D17044" w:rsidRPr="002E4822" w:rsidRDefault="00D17044" w:rsidP="000A3B7B">
      <w:pPr>
        <w:keepNext/>
        <w:rPr>
          <w:ins w:id="4264" w:author="Craig Parker" w:date="2024-08-07T13:39:00Z"/>
          <w:rFonts w:ascii="Nunito" w:hAnsi="Nunito"/>
          <w:color w:val="000000" w:themeColor="text1"/>
          <w:sz w:val="20"/>
        </w:rPr>
      </w:pPr>
      <w:ins w:id="4265" w:author="Craig Parker" w:date="2024-08-07T13:39:00Z">
        <w:r w:rsidRPr="002E4822">
          <w:rPr>
            <w:rFonts w:ascii="Nunito" w:hAnsi="Nunito"/>
            <w:noProof/>
            <w:color w:val="000000" w:themeColor="text1"/>
            <w:sz w:val="20"/>
          </w:rPr>
          <w:lastRenderedPageBreak/>
          <w:drawing>
            <wp:inline distT="0" distB="0" distL="0" distR="0" wp14:anchorId="50DABD6B" wp14:editId="11F58DC7">
              <wp:extent cx="5251450" cy="3812912"/>
              <wp:effectExtent l="0" t="0" r="6350" b="0"/>
              <wp:docPr id="1535100852" name="Picture 1" descr="A diagram of different colors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00852" name="Picture 1" descr="A diagram of different colors of a circ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0468" cy="3819460"/>
                      </a:xfrm>
                      <a:prstGeom prst="rect">
                        <a:avLst/>
                      </a:prstGeom>
                      <a:noFill/>
                      <a:ln>
                        <a:noFill/>
                      </a:ln>
                    </pic:spPr>
                  </pic:pic>
                </a:graphicData>
              </a:graphic>
            </wp:inline>
          </w:drawing>
        </w:r>
      </w:ins>
    </w:p>
    <w:p w14:paraId="0066EB36" w14:textId="15448E28" w:rsidR="00D17044" w:rsidRPr="002E4822" w:rsidRDefault="00D17044" w:rsidP="000A3B7B">
      <w:pPr>
        <w:pStyle w:val="Caption"/>
        <w:rPr>
          <w:ins w:id="4266" w:author="Craig Parker" w:date="2024-08-07T13:39:00Z"/>
          <w:rFonts w:ascii="Nunito" w:eastAsia="Nunito" w:hAnsi="Nunito" w:cs="Nunito"/>
          <w:color w:val="000000" w:themeColor="text1"/>
          <w:sz w:val="20"/>
          <w:szCs w:val="20"/>
          <w:lang w:val="en-ZA"/>
        </w:rPr>
      </w:pPr>
      <w:ins w:id="4267" w:author="Craig Parker" w:date="2024-08-07T13:39:00Z">
        <w:r w:rsidRPr="002E4822">
          <w:rPr>
            <w:rFonts w:ascii="Nunito" w:hAnsi="Nunito"/>
            <w:color w:val="000000" w:themeColor="text1"/>
            <w:sz w:val="20"/>
            <w:szCs w:val="20"/>
          </w:rPr>
          <w:t xml:space="preserve">Figure </w:t>
        </w:r>
        <w:r w:rsidRPr="002E4822">
          <w:rPr>
            <w:rFonts w:ascii="Nunito" w:hAnsi="Nunito"/>
            <w:color w:val="000000" w:themeColor="text1"/>
            <w:sz w:val="20"/>
            <w:szCs w:val="20"/>
          </w:rPr>
          <w:fldChar w:fldCharType="begin"/>
        </w:r>
        <w:r w:rsidRPr="002E4822">
          <w:rPr>
            <w:rFonts w:ascii="Nunito" w:hAnsi="Nunito"/>
            <w:color w:val="000000" w:themeColor="text1"/>
            <w:sz w:val="20"/>
            <w:szCs w:val="20"/>
          </w:rPr>
          <w:instrText xml:space="preserve"> SEQ Figure \* ARABIC </w:instrText>
        </w:r>
        <w:r w:rsidRPr="002E4822">
          <w:rPr>
            <w:rFonts w:ascii="Nunito" w:hAnsi="Nunito"/>
            <w:color w:val="000000" w:themeColor="text1"/>
            <w:sz w:val="20"/>
            <w:szCs w:val="20"/>
          </w:rPr>
          <w:fldChar w:fldCharType="separate"/>
        </w:r>
      </w:ins>
      <w:r w:rsidR="00E42C75" w:rsidRPr="002E4822">
        <w:rPr>
          <w:rFonts w:ascii="Nunito" w:hAnsi="Nunito"/>
          <w:noProof/>
          <w:color w:val="000000" w:themeColor="text1"/>
          <w:sz w:val="20"/>
          <w:szCs w:val="20"/>
        </w:rPr>
        <w:t>2</w:t>
      </w:r>
      <w:ins w:id="4268" w:author="Craig Parker" w:date="2024-08-07T13:39:00Z">
        <w:r w:rsidRPr="002E4822">
          <w:rPr>
            <w:rFonts w:ascii="Nunito" w:hAnsi="Nunito"/>
            <w:color w:val="000000" w:themeColor="text1"/>
            <w:sz w:val="20"/>
            <w:szCs w:val="20"/>
          </w:rPr>
          <w:fldChar w:fldCharType="end"/>
        </w:r>
        <w:r w:rsidRPr="002E4822">
          <w:rPr>
            <w:rFonts w:ascii="Nunito" w:hAnsi="Nunito"/>
            <w:color w:val="000000" w:themeColor="text1"/>
            <w:sz w:val="20"/>
            <w:szCs w:val="20"/>
          </w:rPr>
          <w:t>: Geographic Masking Techniques: Different geographic masking techniques as described by Zandbergen (2014). (a) Random direction and fixed radius; (b) Random perturbation within a circle; (c) Gaussian displacement; (d) Donut masking; (e) Bimodal Gaussian displacement.</w:t>
        </w:r>
      </w:ins>
    </w:p>
    <w:p w14:paraId="075A1DA9" w14:textId="77777777" w:rsidR="00D17044" w:rsidRPr="002E4822" w:rsidRDefault="00D17044" w:rsidP="000A3B7B">
      <w:pPr>
        <w:ind w:left="2160"/>
        <w:rPr>
          <w:ins w:id="4269" w:author="Craig Parker" w:date="2024-08-07T13:39:00Z"/>
          <w:rFonts w:ascii="Nunito" w:eastAsia="Nunito" w:hAnsi="Nunito" w:cs="Nunito"/>
          <w:color w:val="000000" w:themeColor="text1"/>
          <w:sz w:val="20"/>
          <w:lang w:val="en-ZA"/>
        </w:rPr>
      </w:pPr>
    </w:p>
    <w:p w14:paraId="273081DD" w14:textId="79BADC88" w:rsidR="00D17044" w:rsidRPr="002E4822" w:rsidRDefault="0EA28E02" w:rsidP="0EA28E02">
      <w:pPr>
        <w:numPr>
          <w:ilvl w:val="1"/>
          <w:numId w:val="32"/>
        </w:numPr>
        <w:rPr>
          <w:ins w:id="4270" w:author="Craig Parker" w:date="2024-08-07T13:39:00Z"/>
          <w:rFonts w:ascii="Nunito" w:eastAsia="Nunito" w:hAnsi="Nunito" w:cs="Nunito"/>
          <w:color w:val="000000" w:themeColor="text1"/>
          <w:sz w:val="20"/>
          <w:lang w:val="en-ZA"/>
        </w:rPr>
      </w:pPr>
      <w:ins w:id="4271" w:author="Craig Parker" w:date="2024-08-07T13:39:00Z">
        <w:r w:rsidRPr="0EA28E02">
          <w:rPr>
            <w:rFonts w:ascii="Nunito" w:eastAsia="Nunito" w:hAnsi="Nunito" w:cs="Nunito"/>
            <w:color w:val="000000" w:themeColor="text1"/>
            <w:sz w:val="20"/>
            <w:highlight w:val="yellow"/>
            <w:lang w:val="en-ZA"/>
          </w:rPr>
          <w:t xml:space="preserve">For RP1, jittering will be used to shift latitude/longitude locations by tens of </w:t>
        </w:r>
        <w:commentRangeStart w:id="4272"/>
        <w:r w:rsidRPr="0EA28E02">
          <w:rPr>
            <w:rFonts w:ascii="Nunito" w:eastAsia="Nunito" w:hAnsi="Nunito" w:cs="Nunito"/>
            <w:color w:val="000000" w:themeColor="text1"/>
            <w:sz w:val="20"/>
            <w:highlight w:val="yellow"/>
            <w:lang w:val="en-ZA"/>
          </w:rPr>
          <w:t>kilometres</w:t>
        </w:r>
      </w:ins>
      <w:commentRangeEnd w:id="4272"/>
      <w:r w:rsidR="006A7C0B">
        <w:rPr>
          <w:rStyle w:val="CommentReference"/>
        </w:rPr>
        <w:commentReference w:id="4272"/>
      </w:r>
      <w:ins w:id="4273" w:author="Craig Parker" w:date="2024-08-07T13:39:00Z">
        <w:r w:rsidRPr="0EA28E02">
          <w:rPr>
            <w:rFonts w:ascii="Nunito" w:eastAsia="Nunito" w:hAnsi="Nunito" w:cs="Nunito"/>
            <w:color w:val="000000" w:themeColor="text1"/>
            <w:sz w:val="20"/>
            <w:highlight w:val="yellow"/>
            <w:lang w:val="en-ZA"/>
          </w:rPr>
          <w:t>,</w:t>
        </w:r>
        <w:r w:rsidRPr="0EA28E02">
          <w:rPr>
            <w:rFonts w:ascii="Nunito" w:eastAsia="Nunito" w:hAnsi="Nunito" w:cs="Nunito"/>
            <w:color w:val="000000" w:themeColor="text1"/>
            <w:sz w:val="20"/>
            <w:lang w:val="en-ZA"/>
          </w:rPr>
          <w:t xml:space="preserve"> adequate to prevent locating individual residential locations. This approach will involve UCT, IBM, and NIH expert determination to ensure the balance between data utility and privacy.</w:t>
        </w:r>
      </w:ins>
    </w:p>
    <w:p w14:paraId="0AF2B63F" w14:textId="77777777" w:rsidR="00D17044" w:rsidRPr="002E4822" w:rsidRDefault="00D17044" w:rsidP="000A3B7B">
      <w:pPr>
        <w:ind w:left="1440"/>
        <w:rPr>
          <w:ins w:id="4274" w:author="Craig Parker" w:date="2024-08-07T13:39:00Z"/>
          <w:rFonts w:ascii="Nunito" w:eastAsia="Nunito" w:hAnsi="Nunito" w:cs="Nunito"/>
          <w:color w:val="000000" w:themeColor="text1"/>
          <w:sz w:val="20"/>
          <w:lang w:val="en-ZA"/>
        </w:rPr>
      </w:pPr>
    </w:p>
    <w:p w14:paraId="1C46579B" w14:textId="77777777" w:rsidR="00D17044" w:rsidRPr="002E4822" w:rsidRDefault="00D17044">
      <w:pPr>
        <w:rPr>
          <w:ins w:id="4275" w:author="Craig Parker" w:date="2024-08-07T13:39:00Z"/>
          <w:rFonts w:ascii="Nunito" w:eastAsia="Nunito" w:hAnsi="Nunito" w:cs="Nunito"/>
          <w:color w:val="000000" w:themeColor="text1"/>
          <w:sz w:val="20"/>
          <w:lang w:val="en-ZA"/>
        </w:rPr>
        <w:pPrChange w:id="4276" w:author="Craig Parker" w:date="2024-08-07T13:41:00Z">
          <w:pPr>
            <w:numPr>
              <w:numId w:val="32"/>
            </w:numPr>
            <w:tabs>
              <w:tab w:val="num" w:pos="720"/>
            </w:tabs>
            <w:ind w:left="720" w:hanging="360"/>
          </w:pPr>
        </w:pPrChange>
      </w:pPr>
      <w:ins w:id="4277" w:author="Craig Parker" w:date="2024-08-07T13:39:00Z">
        <w:r w:rsidRPr="002E4822">
          <w:rPr>
            <w:rFonts w:ascii="Nunito" w:eastAsia="Nunito" w:hAnsi="Nunito" w:cs="Nunito"/>
            <w:b/>
            <w:bCs/>
            <w:color w:val="000000" w:themeColor="text1"/>
            <w:sz w:val="20"/>
            <w:lang w:val="en-ZA"/>
          </w:rPr>
          <w:t>Expert Review and Validation</w:t>
        </w:r>
        <w:r w:rsidRPr="002E4822">
          <w:rPr>
            <w:rFonts w:ascii="Nunito" w:eastAsia="Nunito" w:hAnsi="Nunito" w:cs="Nunito"/>
            <w:color w:val="000000" w:themeColor="text1"/>
            <w:sz w:val="20"/>
            <w:lang w:val="en-ZA"/>
          </w:rPr>
          <w:t xml:space="preserve">: </w:t>
        </w:r>
      </w:ins>
    </w:p>
    <w:p w14:paraId="519BA6CB" w14:textId="77777777" w:rsidR="00D17044" w:rsidRPr="002E4822" w:rsidRDefault="00D17044">
      <w:pPr>
        <w:numPr>
          <w:ilvl w:val="1"/>
          <w:numId w:val="50"/>
        </w:numPr>
        <w:rPr>
          <w:ins w:id="4278" w:author="Craig Parker" w:date="2024-08-07T13:39:00Z"/>
          <w:rFonts w:ascii="Nunito" w:eastAsia="Nunito" w:hAnsi="Nunito" w:cs="Nunito"/>
          <w:color w:val="000000" w:themeColor="text1"/>
          <w:sz w:val="20"/>
          <w:lang w:val="en-ZA"/>
        </w:rPr>
        <w:pPrChange w:id="4279" w:author="Craig Parker" w:date="2024-08-07T13:40:00Z">
          <w:pPr>
            <w:numPr>
              <w:ilvl w:val="1"/>
              <w:numId w:val="32"/>
            </w:numPr>
            <w:tabs>
              <w:tab w:val="num" w:pos="1440"/>
            </w:tabs>
            <w:ind w:left="1440" w:hanging="360"/>
          </w:pPr>
        </w:pPrChange>
      </w:pPr>
      <w:ins w:id="4280" w:author="Craig Parker" w:date="2024-08-07T13:39:00Z">
        <w:r w:rsidRPr="002E4822">
          <w:rPr>
            <w:rFonts w:ascii="Nunito" w:eastAsia="Nunito" w:hAnsi="Nunito" w:cs="Nunito"/>
            <w:color w:val="000000" w:themeColor="text1"/>
            <w:sz w:val="20"/>
            <w:lang w:val="en-ZA"/>
          </w:rPr>
          <w:t xml:space="preserve">Geo-location masking/jittering and aggregation techniques will be reviewed and </w:t>
        </w:r>
        <w:commentRangeStart w:id="4281"/>
        <w:r w:rsidRPr="002E4822">
          <w:rPr>
            <w:rFonts w:ascii="Nunito" w:eastAsia="Nunito" w:hAnsi="Nunito" w:cs="Nunito"/>
            <w:color w:val="000000" w:themeColor="text1"/>
            <w:sz w:val="20"/>
            <w:lang w:val="en-ZA"/>
          </w:rPr>
          <w:t>validated</w:t>
        </w:r>
      </w:ins>
      <w:commentRangeEnd w:id="4281"/>
      <w:r w:rsidR="006A7C0B">
        <w:rPr>
          <w:rStyle w:val="CommentReference"/>
        </w:rPr>
        <w:commentReference w:id="4281"/>
      </w:r>
      <w:ins w:id="4282" w:author="Craig Parker" w:date="2024-08-07T13:39:00Z">
        <w:r w:rsidRPr="002E4822">
          <w:rPr>
            <w:rFonts w:ascii="Nunito" w:eastAsia="Nunito" w:hAnsi="Nunito" w:cs="Nunito"/>
            <w:color w:val="000000" w:themeColor="text1"/>
            <w:sz w:val="20"/>
            <w:lang w:val="en-ZA"/>
          </w:rPr>
          <w:t xml:space="preserve"> through expert determination involving UCT, IBM, and NIH experts. This process will involve assessing the risk of re-identification and ensuring that the applied techniques sufficiently protect participant confidentiality while maintaining the integrity of spatial analyses.</w:t>
        </w:r>
      </w:ins>
    </w:p>
    <w:p w14:paraId="5B5A94E5" w14:textId="77777777" w:rsidR="00D17044" w:rsidRPr="002E4822" w:rsidRDefault="00D17044" w:rsidP="000A3B7B">
      <w:pPr>
        <w:ind w:left="1440"/>
        <w:rPr>
          <w:ins w:id="4283" w:author="Craig Parker" w:date="2024-08-07T13:39:00Z"/>
          <w:rFonts w:ascii="Nunito" w:eastAsia="Nunito" w:hAnsi="Nunito" w:cs="Nunito"/>
          <w:color w:val="000000" w:themeColor="text1"/>
          <w:sz w:val="20"/>
          <w:lang w:val="en-ZA"/>
        </w:rPr>
      </w:pPr>
    </w:p>
    <w:p w14:paraId="3D0F00F0" w14:textId="77777777" w:rsidR="00D17044" w:rsidRPr="002E4822" w:rsidRDefault="00D17044">
      <w:pPr>
        <w:rPr>
          <w:ins w:id="4284" w:author="Craig Parker" w:date="2024-08-07T13:39:00Z"/>
          <w:rFonts w:ascii="Nunito" w:eastAsia="Nunito" w:hAnsi="Nunito" w:cs="Nunito"/>
          <w:color w:val="000000" w:themeColor="text1"/>
          <w:sz w:val="20"/>
          <w:lang w:val="en-ZA"/>
        </w:rPr>
        <w:pPrChange w:id="4285" w:author="Craig Parker" w:date="2024-08-07T13:41:00Z">
          <w:pPr>
            <w:numPr>
              <w:numId w:val="32"/>
            </w:numPr>
            <w:tabs>
              <w:tab w:val="num" w:pos="720"/>
            </w:tabs>
            <w:ind w:left="720" w:hanging="360"/>
          </w:pPr>
        </w:pPrChange>
      </w:pPr>
      <w:ins w:id="4286" w:author="Craig Parker" w:date="2024-08-07T13:39:00Z">
        <w:r w:rsidRPr="002E4822">
          <w:rPr>
            <w:rFonts w:ascii="Nunito" w:eastAsia="Nunito" w:hAnsi="Nunito" w:cs="Nunito"/>
            <w:b/>
            <w:bCs/>
            <w:color w:val="000000" w:themeColor="text1"/>
            <w:sz w:val="20"/>
            <w:lang w:val="en-ZA"/>
          </w:rPr>
          <w:t>Assessing Re-identification Risk</w:t>
        </w:r>
        <w:r w:rsidRPr="002E4822">
          <w:rPr>
            <w:rFonts w:ascii="Nunito" w:eastAsia="Nunito" w:hAnsi="Nunito" w:cs="Nunito"/>
            <w:color w:val="000000" w:themeColor="text1"/>
            <w:sz w:val="20"/>
            <w:lang w:val="en-ZA"/>
          </w:rPr>
          <w:t xml:space="preserve">: </w:t>
        </w:r>
      </w:ins>
    </w:p>
    <w:p w14:paraId="03A3D8AC" w14:textId="77777777" w:rsidR="00D17044" w:rsidRPr="002E4822" w:rsidRDefault="00D17044">
      <w:pPr>
        <w:numPr>
          <w:ilvl w:val="1"/>
          <w:numId w:val="50"/>
        </w:numPr>
        <w:rPr>
          <w:ins w:id="4287" w:author="Craig Parker" w:date="2024-08-07T13:39:00Z"/>
          <w:rFonts w:ascii="Nunito" w:eastAsia="Nunito" w:hAnsi="Nunito" w:cs="Nunito"/>
          <w:color w:val="000000" w:themeColor="text1"/>
          <w:sz w:val="20"/>
          <w:lang w:val="en-ZA"/>
        </w:rPr>
        <w:pPrChange w:id="4288" w:author="Craig Parker" w:date="2024-08-07T13:40:00Z">
          <w:pPr>
            <w:numPr>
              <w:ilvl w:val="1"/>
              <w:numId w:val="32"/>
            </w:numPr>
            <w:tabs>
              <w:tab w:val="num" w:pos="1440"/>
            </w:tabs>
            <w:ind w:left="1440" w:hanging="360"/>
          </w:pPr>
        </w:pPrChange>
      </w:pPr>
      <w:ins w:id="4289" w:author="Craig Parker" w:date="2024-08-07T13:39:00Z">
        <w:r w:rsidRPr="002E4822">
          <w:rPr>
            <w:rFonts w:ascii="Nunito" w:eastAsia="Nunito" w:hAnsi="Nunito" w:cs="Nunito"/>
            <w:color w:val="000000" w:themeColor="text1"/>
            <w:sz w:val="20"/>
            <w:lang w:val="en-ZA"/>
          </w:rPr>
          <w:lastRenderedPageBreak/>
          <w:t xml:space="preserve">The risk of re-identification will be quantified using spatial k-anonymity metrics, as described by </w:t>
        </w:r>
        <w:commentRangeStart w:id="4290"/>
        <w:r w:rsidRPr="002E4822">
          <w:rPr>
            <w:rFonts w:ascii="Nunito" w:eastAsia="Nunito" w:hAnsi="Nunito" w:cs="Nunito"/>
            <w:color w:val="000000" w:themeColor="text1"/>
            <w:sz w:val="20"/>
            <w:lang w:val="en-ZA"/>
          </w:rPr>
          <w:t>Zandbergen</w:t>
        </w:r>
      </w:ins>
      <w:commentRangeEnd w:id="4290"/>
      <w:r w:rsidR="006A7C0B">
        <w:rPr>
          <w:rStyle w:val="CommentReference"/>
        </w:rPr>
        <w:commentReference w:id="4290"/>
      </w:r>
      <w:ins w:id="4291" w:author="Craig Parker" w:date="2024-08-07T13:39:00Z">
        <w:r w:rsidRPr="002E4822">
          <w:rPr>
            <w:rFonts w:ascii="Nunito" w:eastAsia="Nunito" w:hAnsi="Nunito" w:cs="Nunito"/>
            <w:color w:val="000000" w:themeColor="text1"/>
            <w:sz w:val="20"/>
            <w:lang w:val="en-ZA"/>
          </w:rPr>
          <w:t xml:space="preserve"> (2014). This involves ensuring that each masked location is indistinguishable from at least k-1 other locations within a specified distance. The displacement required for adequate masking will be inversely proportional to the local population density to maintain high spatial k-anonymity.</w:t>
        </w:r>
      </w:ins>
    </w:p>
    <w:p w14:paraId="3FBBFE06" w14:textId="77777777" w:rsidR="00D17044" w:rsidRPr="002E4822" w:rsidRDefault="00D17044" w:rsidP="000A3B7B">
      <w:pPr>
        <w:rPr>
          <w:ins w:id="4292" w:author="Craig Parker" w:date="2024-08-07T13:39:00Z"/>
          <w:rFonts w:ascii="Nunito" w:eastAsia="Nunito" w:hAnsi="Nunito" w:cs="Nunito"/>
          <w:color w:val="000000" w:themeColor="text1"/>
          <w:sz w:val="20"/>
          <w:lang w:val="en-ZA"/>
        </w:rPr>
      </w:pPr>
    </w:p>
    <w:p w14:paraId="000000C7" w14:textId="4CCC0893" w:rsidR="007813F4" w:rsidRPr="002E4822" w:rsidDel="00D17044" w:rsidRDefault="00D17044">
      <w:pPr>
        <w:rPr>
          <w:del w:id="4293" w:author="Craig Parker" w:date="2024-08-07T13:42:00Z"/>
          <w:rFonts w:ascii="Nunito" w:eastAsia="Nunito" w:hAnsi="Nunito"/>
          <w:lang w:val="en-ZA"/>
          <w:rPrChange w:id="4294" w:author="Craig Parker" w:date="2024-08-07T12:23:00Z">
            <w:rPr>
              <w:del w:id="4295" w:author="Craig Parker" w:date="2024-08-07T13:42:00Z"/>
              <w:rFonts w:ascii="Nunito" w:eastAsia="Nunito" w:hAnsi="Nunito" w:cs="Nunito"/>
            </w:rPr>
          </w:rPrChange>
        </w:rPr>
        <w:pPrChange w:id="4296" w:author="Craig Parker" w:date="2024-08-05T19:04:00Z">
          <w:pPr>
            <w:pStyle w:val="Heading2"/>
            <w:numPr>
              <w:numId w:val="15"/>
            </w:numPr>
            <w:ind w:left="720" w:hanging="360"/>
          </w:pPr>
        </w:pPrChange>
      </w:pPr>
      <w:ins w:id="4297" w:author="Craig Parker" w:date="2024-08-07T13:39:00Z">
        <w:r w:rsidRPr="002E4822">
          <w:rPr>
            <w:rFonts w:ascii="Nunito" w:eastAsia="Nunito" w:hAnsi="Nunito"/>
            <w:sz w:val="20"/>
            <w:lang w:val="en-ZA"/>
          </w:rPr>
          <w:t>By incorporating these enhanced de-identification techniques, we aim to ensure compliance with POPIA, protect participant privacy, and maintain the utility of the data for research purposes.</w:t>
        </w:r>
        <w:r w:rsidRPr="002E4822">
          <w:rPr>
            <w:rFonts w:ascii="Nunito" w:eastAsia="Nunito" w:hAnsi="Nunito"/>
            <w:sz w:val="20"/>
            <w:vertAlign w:val="superscript"/>
          </w:rPr>
          <w:footnoteReference w:id="2"/>
        </w:r>
      </w:ins>
      <w:del w:id="4303" w:author="Craig Parker" w:date="2024-08-07T13:42:00Z">
        <w:r w:rsidR="52A8C99F" w:rsidRPr="002E4822" w:rsidDel="00D17044">
          <w:rPr>
            <w:rFonts w:ascii="Nunito" w:eastAsia="Nunito" w:hAnsi="Nunito" w:cs="Nunito"/>
            <w:color w:val="000000" w:themeColor="text1"/>
            <w:sz w:val="20"/>
            <w:rPrChange w:id="4304" w:author="Craig Parker" w:date="2024-08-07T12:23:00Z">
              <w:rPr>
                <w:rFonts w:ascii="Nunito" w:eastAsia="Nunito" w:hAnsi="Nunito" w:cs="Nunito"/>
                <w:b w:val="0"/>
                <w:bCs w:val="0"/>
                <w:caps w:val="0"/>
              </w:rPr>
            </w:rPrChange>
          </w:rPr>
          <w:delText>5De-identification</w:delText>
        </w:r>
        <w:bookmarkEnd w:id="4200"/>
        <w:bookmarkEnd w:id="4201"/>
      </w:del>
    </w:p>
    <w:p w14:paraId="000000C8" w14:textId="039B6C0C" w:rsidR="007813F4" w:rsidRPr="002E4822" w:rsidDel="00D17044" w:rsidRDefault="0E3CF60B" w:rsidP="000A3B7B">
      <w:pPr>
        <w:rPr>
          <w:del w:id="4305" w:author="Craig Parker" w:date="2024-08-07T13:41:00Z"/>
          <w:rFonts w:ascii="Nunito" w:eastAsia="Nunito" w:hAnsi="Nunito" w:cs="Nunito"/>
          <w:color w:val="000000" w:themeColor="text1"/>
          <w:sz w:val="20"/>
          <w:rPrChange w:id="4306" w:author="Craig Parker" w:date="2024-08-07T12:23:00Z">
            <w:rPr>
              <w:del w:id="4307" w:author="Craig Parker" w:date="2024-08-07T13:41:00Z"/>
              <w:rFonts w:ascii="Nunito" w:eastAsia="Nunito" w:hAnsi="Nunito" w:cs="Nunito"/>
            </w:rPr>
          </w:rPrChange>
        </w:rPr>
      </w:pPr>
      <w:commentRangeStart w:id="4308"/>
      <w:del w:id="4309" w:author="Craig Parker" w:date="2024-08-07T13:42:00Z">
        <w:r w:rsidRPr="002E4822" w:rsidDel="00D17044">
          <w:rPr>
            <w:rFonts w:ascii="Nunito" w:eastAsia="Nunito" w:hAnsi="Nunito" w:cs="Nunito"/>
            <w:color w:val="000000" w:themeColor="text1"/>
            <w:sz w:val="20"/>
            <w:rPrChange w:id="4310" w:author="Craig Parker" w:date="2024-08-07T12:23:00Z">
              <w:rPr>
                <w:rFonts w:ascii="Nunito" w:eastAsia="Nunito" w:hAnsi="Nunito" w:cs="Nunito"/>
              </w:rPr>
            </w:rPrChange>
          </w:rPr>
          <w:delText xml:space="preserve">De-identification may be implemented (see section on de-identification below) </w:delText>
        </w:r>
      </w:del>
      <w:del w:id="4311" w:author="Craig Parker" w:date="2024-07-09T11:33:00Z">
        <w:r w:rsidR="009511AE" w:rsidRPr="002E4822" w:rsidDel="0E3CF60B">
          <w:rPr>
            <w:rFonts w:ascii="Nunito" w:eastAsia="Nunito" w:hAnsi="Nunito" w:cs="Nunito"/>
            <w:color w:val="000000" w:themeColor="text1"/>
            <w:sz w:val="20"/>
            <w:rPrChange w:id="4312" w:author="Craig Parker" w:date="2024-08-07T12:23:00Z">
              <w:rPr>
                <w:rFonts w:ascii="Nunito" w:eastAsia="Nunito" w:hAnsi="Nunito" w:cs="Nunito"/>
              </w:rPr>
            </w:rPrChange>
          </w:rPr>
          <w:delText>in order to</w:delText>
        </w:r>
      </w:del>
      <w:del w:id="4313" w:author="Craig Parker" w:date="2024-08-07T13:42:00Z">
        <w:r w:rsidRPr="002E4822" w:rsidDel="00D17044">
          <w:rPr>
            <w:rFonts w:ascii="Nunito" w:eastAsia="Nunito" w:hAnsi="Nunito" w:cs="Nunito"/>
            <w:color w:val="000000" w:themeColor="text1"/>
            <w:sz w:val="20"/>
            <w:rPrChange w:id="4314" w:author="Craig Parker" w:date="2024-08-07T12:23:00Z">
              <w:rPr>
                <w:rFonts w:ascii="Nunito" w:eastAsia="Nunito" w:hAnsi="Nunito" w:cs="Nunito"/>
              </w:rPr>
            </w:rPrChange>
          </w:rPr>
          <w:delText xml:space="preserve"> </w:delText>
        </w:r>
      </w:del>
      <w:del w:id="4315" w:author="Craig Parker" w:date="2024-07-09T11:33:00Z">
        <w:r w:rsidR="009511AE" w:rsidRPr="002E4822" w:rsidDel="0E3CF60B">
          <w:rPr>
            <w:rFonts w:ascii="Nunito" w:eastAsia="Nunito" w:hAnsi="Nunito" w:cs="Nunito"/>
            <w:color w:val="000000" w:themeColor="text1"/>
            <w:sz w:val="20"/>
            <w:rPrChange w:id="4316" w:author="Craig Parker" w:date="2024-08-07T12:23:00Z">
              <w:rPr>
                <w:rFonts w:ascii="Nunito" w:eastAsia="Nunito" w:hAnsi="Nunito" w:cs="Nunito"/>
              </w:rPr>
            </w:rPrChange>
          </w:rPr>
          <w:delText xml:space="preserve">minimize </w:delText>
        </w:r>
      </w:del>
      <w:del w:id="4317" w:author="Craig Parker" w:date="2024-08-07T13:42:00Z">
        <w:r w:rsidRPr="002E4822" w:rsidDel="00D17044">
          <w:rPr>
            <w:rFonts w:ascii="Nunito" w:eastAsia="Nunito" w:hAnsi="Nunito" w:cs="Nunito"/>
            <w:color w:val="000000" w:themeColor="text1"/>
            <w:sz w:val="20"/>
            <w:rPrChange w:id="4318" w:author="Craig Parker" w:date="2024-08-07T12:23:00Z">
              <w:rPr>
                <w:rFonts w:ascii="Nunito" w:eastAsia="Nunito" w:hAnsi="Nunito" w:cs="Nunito"/>
              </w:rPr>
            </w:rPrChange>
          </w:rPr>
          <w:delText xml:space="preserve">the potential for individuals to be identified </w:delText>
        </w:r>
      </w:del>
      <w:del w:id="4319" w:author="Craig Parker" w:date="2024-07-09T11:34:00Z">
        <w:r w:rsidR="009511AE" w:rsidRPr="002E4822" w:rsidDel="0E3CF60B">
          <w:rPr>
            <w:rFonts w:ascii="Nunito" w:eastAsia="Nunito" w:hAnsi="Nunito" w:cs="Nunito"/>
            <w:color w:val="000000" w:themeColor="text1"/>
            <w:sz w:val="20"/>
            <w:rPrChange w:id="4320" w:author="Craig Parker" w:date="2024-08-07T12:23:00Z">
              <w:rPr>
                <w:rFonts w:ascii="Nunito" w:eastAsia="Nunito" w:hAnsi="Nunito" w:cs="Nunito"/>
              </w:rPr>
            </w:rPrChange>
          </w:rPr>
          <w:delText xml:space="preserve">either </w:delText>
        </w:r>
      </w:del>
      <w:del w:id="4321" w:author="Craig Parker" w:date="2024-08-07T13:42:00Z">
        <w:r w:rsidRPr="002E4822" w:rsidDel="00D17044">
          <w:rPr>
            <w:rFonts w:ascii="Nunito" w:eastAsia="Nunito" w:hAnsi="Nunito" w:cs="Nunito"/>
            <w:color w:val="000000" w:themeColor="text1"/>
            <w:sz w:val="20"/>
            <w:rPrChange w:id="4322" w:author="Craig Parker" w:date="2024-08-07T12:23:00Z">
              <w:rPr>
                <w:rFonts w:ascii="Nunito" w:eastAsia="Nunito" w:hAnsi="Nunito" w:cs="Nunito"/>
              </w:rPr>
            </w:rPrChange>
          </w:rPr>
          <w:delText>by geospatial information or other personal information.  Whether de-identification is implemented will be guided by the principle of minimalism under POPIA</w:delText>
        </w:r>
        <w:r w:rsidRPr="002E4822" w:rsidDel="00D17044">
          <w:rPr>
            <w:rFonts w:ascii="Nunito" w:eastAsia="Nunito" w:hAnsi="Nunito" w:cs="Nunito"/>
            <w:color w:val="000000" w:themeColor="text1"/>
            <w:sz w:val="20"/>
            <w:rPrChange w:id="4323" w:author="Craig Parker" w:date="2024-08-07T12:23:00Z">
              <w:rPr>
                <w:rFonts w:ascii="Nunito" w:eastAsia="Nunito" w:hAnsi="Nunito" w:cs="Nunito"/>
                <w:color w:val="FF0000"/>
              </w:rPr>
            </w:rPrChange>
          </w:rPr>
          <w:delText xml:space="preserve"> (not bound to POPIA – reference another more stringent standard for de-identification – eg. WHO standard)</w:delText>
        </w:r>
      </w:del>
      <w:del w:id="4324" w:author="Craig Parker" w:date="2024-07-09T11:33:00Z">
        <w:r w:rsidR="009511AE" w:rsidRPr="002E4822" w:rsidDel="0E3CF60B">
          <w:rPr>
            <w:rFonts w:ascii="Nunito" w:eastAsia="Nunito" w:hAnsi="Nunito" w:cs="Nunito"/>
            <w:color w:val="000000" w:themeColor="text1"/>
            <w:sz w:val="20"/>
            <w:rPrChange w:id="4325" w:author="Craig Parker" w:date="2024-08-07T12:23:00Z">
              <w:rPr>
                <w:rFonts w:ascii="Nunito" w:eastAsia="Nunito" w:hAnsi="Nunito" w:cs="Nunito"/>
              </w:rPr>
            </w:rPrChange>
          </w:rPr>
          <w:delText xml:space="preserve"> which states that:</w:delText>
        </w:r>
      </w:del>
      <w:del w:id="4326" w:author="Craig Parker" w:date="2024-08-07T13:42:00Z">
        <w:r w:rsidRPr="002E4822" w:rsidDel="00D17044">
          <w:rPr>
            <w:rFonts w:ascii="Nunito" w:eastAsia="Nunito" w:hAnsi="Nunito" w:cs="Nunito"/>
            <w:color w:val="000000" w:themeColor="text1"/>
            <w:sz w:val="20"/>
            <w:rPrChange w:id="4327" w:author="Craig Parker" w:date="2024-08-07T12:23:00Z">
              <w:rPr>
                <w:rFonts w:ascii="Nunito" w:eastAsia="Nunito" w:hAnsi="Nunito" w:cs="Nunito"/>
              </w:rPr>
            </w:rPrChange>
          </w:rPr>
          <w:delText xml:space="preserve"> </w:delText>
        </w:r>
        <w:r w:rsidRPr="002E4822" w:rsidDel="00D17044">
          <w:rPr>
            <w:rFonts w:ascii="Nunito" w:eastAsia="Nunito" w:hAnsi="Nunito" w:cs="Nunito"/>
            <w:i/>
            <w:iCs/>
            <w:color w:val="000000" w:themeColor="text1"/>
            <w:sz w:val="20"/>
            <w:rPrChange w:id="4328" w:author="Craig Parker" w:date="2024-08-07T12:23:00Z">
              <w:rPr>
                <w:rFonts w:ascii="Nunito" w:eastAsia="Nunito" w:hAnsi="Nunito" w:cs="Nunito"/>
                <w:i/>
                <w:iCs/>
              </w:rPr>
            </w:rPrChange>
          </w:rPr>
          <w:delText xml:space="preserve">Personal information may only be processed if, given the purpose for which it is processed, it is adequate, relevant and not excessive </w:delText>
        </w:r>
        <w:r w:rsidRPr="002E4822" w:rsidDel="00D17044">
          <w:rPr>
            <w:rFonts w:ascii="Nunito" w:eastAsia="Nunito" w:hAnsi="Nunito" w:cs="Nunito"/>
            <w:color w:val="000000" w:themeColor="text1"/>
            <w:sz w:val="20"/>
            <w:rPrChange w:id="4329" w:author="Craig Parker" w:date="2024-08-07T12:23:00Z">
              <w:rPr>
                <w:rFonts w:ascii="Nunito" w:eastAsia="Nunito" w:hAnsi="Nunito" w:cs="Nunito"/>
              </w:rPr>
            </w:rPrChange>
          </w:rPr>
          <w:delText xml:space="preserve">(POPIA Chapter 3: Section 10 Minimality).  For example, for some research </w:delText>
        </w:r>
      </w:del>
      <w:del w:id="4330" w:author="Craig Parker" w:date="2024-07-09T11:33:00Z">
        <w:r w:rsidR="009511AE" w:rsidRPr="002E4822" w:rsidDel="0E3CF60B">
          <w:rPr>
            <w:rFonts w:ascii="Nunito" w:eastAsia="Nunito" w:hAnsi="Nunito" w:cs="Nunito"/>
            <w:color w:val="000000" w:themeColor="text1"/>
            <w:sz w:val="20"/>
            <w:rPrChange w:id="4331" w:author="Craig Parker" w:date="2024-08-07T12:23:00Z">
              <w:rPr>
                <w:rFonts w:ascii="Nunito" w:eastAsia="Nunito" w:hAnsi="Nunito" w:cs="Nunito"/>
              </w:rPr>
            </w:rPrChange>
          </w:rPr>
          <w:delText>analysis</w:delText>
        </w:r>
      </w:del>
      <w:del w:id="4332" w:author="Craig Parker" w:date="2024-08-07T13:42:00Z">
        <w:r w:rsidRPr="002E4822" w:rsidDel="00D17044">
          <w:rPr>
            <w:rFonts w:ascii="Nunito" w:eastAsia="Nunito" w:hAnsi="Nunito" w:cs="Nunito"/>
            <w:color w:val="000000" w:themeColor="text1"/>
            <w:sz w:val="20"/>
            <w:rPrChange w:id="4333" w:author="Craig Parker" w:date="2024-08-07T12:23:00Z">
              <w:rPr>
                <w:rFonts w:ascii="Nunito" w:eastAsia="Nunito" w:hAnsi="Nunito" w:cs="Nunito"/>
              </w:rPr>
            </w:rPrChange>
          </w:rPr>
          <w:delText xml:space="preserve">, street address level personal information is not required and will be replaced by larger </w:delText>
        </w:r>
      </w:del>
      <w:del w:id="4334" w:author="Craig Parker" w:date="2024-08-07T13:41:00Z">
        <w:r w:rsidRPr="002E4822" w:rsidDel="00D17044">
          <w:rPr>
            <w:rFonts w:ascii="Nunito" w:eastAsia="Nunito" w:hAnsi="Nunito" w:cs="Nunito"/>
            <w:color w:val="000000" w:themeColor="text1"/>
            <w:sz w:val="20"/>
            <w:rPrChange w:id="4335" w:author="Craig Parker" w:date="2024-08-07T12:23:00Z">
              <w:rPr>
                <w:rFonts w:ascii="Nunito" w:eastAsia="Nunito" w:hAnsi="Nunito" w:cs="Nunito"/>
              </w:rPr>
            </w:rPrChange>
          </w:rPr>
          <w:delText>area references such as South African census areas</w:delText>
        </w:r>
      </w:del>
      <w:del w:id="4336" w:author="Craig Parker" w:date="2024-08-07T13:42:00Z">
        <w:r w:rsidRPr="002E4822" w:rsidDel="00D17044">
          <w:rPr>
            <w:rFonts w:ascii="Nunito" w:eastAsia="Nunito" w:hAnsi="Nunito" w:cs="Nunito"/>
            <w:color w:val="000000" w:themeColor="text1"/>
            <w:sz w:val="20"/>
            <w:rPrChange w:id="4337" w:author="Craig Parker" w:date="2024-08-07T12:23:00Z">
              <w:rPr>
                <w:rFonts w:ascii="Nunito" w:eastAsia="Nunito" w:hAnsi="Nunito" w:cs="Nunito"/>
              </w:rPr>
            </w:rPrChange>
          </w:rPr>
          <w:delText>.</w:delText>
        </w:r>
      </w:del>
      <w:commentRangeEnd w:id="4308"/>
      <w:r w:rsidR="009511AE" w:rsidRPr="002E4822">
        <w:rPr>
          <w:rStyle w:val="CommentReference"/>
          <w:rFonts w:ascii="Nunito" w:hAnsi="Nunito"/>
          <w:color w:val="000000" w:themeColor="text1"/>
          <w:sz w:val="20"/>
          <w:szCs w:val="20"/>
          <w:rPrChange w:id="4338" w:author="Craig Parker" w:date="2024-08-07T12:23:00Z">
            <w:rPr>
              <w:rStyle w:val="CommentReference"/>
            </w:rPr>
          </w:rPrChange>
        </w:rPr>
        <w:commentReference w:id="4308"/>
      </w:r>
    </w:p>
    <w:p w14:paraId="48C7344B" w14:textId="651CB157" w:rsidR="0E3CF60B" w:rsidRPr="002E4822" w:rsidDel="00D17044" w:rsidRDefault="0E3CF60B">
      <w:pPr>
        <w:rPr>
          <w:del w:id="4339" w:author="Craig Parker" w:date="2024-08-07T13:41:00Z"/>
          <w:rFonts w:ascii="Nunito" w:eastAsia="Nunito" w:hAnsi="Nunito" w:cs="Nunito"/>
          <w:color w:val="000000" w:themeColor="text1"/>
          <w:sz w:val="20"/>
          <w:rPrChange w:id="4340" w:author="Craig Parker" w:date="2024-08-07T13:41:00Z">
            <w:rPr>
              <w:del w:id="4341" w:author="Craig Parker" w:date="2024-08-07T13:41:00Z"/>
              <w:rFonts w:ascii="Nunito" w:eastAsia="Nunito" w:hAnsi="Nunito" w:cs="Nunito"/>
              <w:color w:val="FF0000"/>
            </w:rPr>
          </w:rPrChange>
        </w:rPr>
        <w:pPrChange w:id="4342" w:author="Craig Parker" w:date="2024-08-07T13:41:00Z">
          <w:pPr>
            <w:pStyle w:val="ListParagraph"/>
            <w:numPr>
              <w:numId w:val="45"/>
            </w:numPr>
            <w:ind w:left="720" w:hanging="360"/>
          </w:pPr>
        </w:pPrChange>
      </w:pPr>
      <w:del w:id="4343" w:author="Craig Parker" w:date="2024-08-07T13:41:00Z">
        <w:r w:rsidRPr="002E4822" w:rsidDel="00D17044">
          <w:rPr>
            <w:rFonts w:ascii="Nunito" w:eastAsia="Nunito" w:hAnsi="Nunito" w:cs="Nunito"/>
            <w:color w:val="000000" w:themeColor="text1"/>
            <w:sz w:val="20"/>
            <w:rPrChange w:id="4344" w:author="Craig Parker" w:date="2024-08-07T13:41:00Z">
              <w:rPr>
                <w:rFonts w:ascii="Nunito" w:eastAsia="Nunito" w:hAnsi="Nunito" w:cs="Nunito"/>
                <w:color w:val="FF0000"/>
              </w:rPr>
            </w:rPrChange>
          </w:rPr>
          <w:delText>Data shared for analysis only available after “geographic jittering” not actual addresses</w:delText>
        </w:r>
      </w:del>
    </w:p>
    <w:p w14:paraId="70688D99" w14:textId="35A7C300" w:rsidR="0E3CF60B" w:rsidRPr="002E4822" w:rsidDel="00D17044" w:rsidRDefault="0E3CF60B" w:rsidP="000A3B7B">
      <w:pPr>
        <w:rPr>
          <w:del w:id="4345" w:author="Craig Parker" w:date="2024-08-07T13:43:00Z"/>
          <w:rFonts w:ascii="Nunito" w:hAnsi="Nunito"/>
          <w:color w:val="000000" w:themeColor="text1"/>
          <w:sz w:val="20"/>
        </w:rPr>
      </w:pPr>
      <w:ins w:id="4346" w:author="Sibusisiwe Makhanya" w:date="2024-08-05T08:32:00Z">
        <w:del w:id="4347" w:author="Craig Parker" w:date="2024-08-07T13:41:00Z">
          <w:r w:rsidRPr="002E4822" w:rsidDel="00D17044">
            <w:rPr>
              <w:rFonts w:ascii="Nunito" w:eastAsia="Nunito" w:hAnsi="Nunito"/>
              <w:sz w:val="20"/>
              <w:rPrChange w:id="4348" w:author="Craig Parker" w:date="2024-08-07T13:41:00Z">
                <w:rPr>
                  <w:rFonts w:ascii="Nunito" w:eastAsia="Nunito" w:hAnsi="Nunito" w:cs="Nunito"/>
                  <w:color w:val="FF0000"/>
                </w:rPr>
              </w:rPrChange>
            </w:rPr>
            <w:delText>Move the bottom "de-identification</w:delText>
          </w:r>
        </w:del>
      </w:ins>
      <w:ins w:id="4349" w:author="Sibusisiwe Makhanya" w:date="2024-08-05T08:33:00Z">
        <w:del w:id="4350" w:author="Craig Parker" w:date="2024-08-07T13:41:00Z">
          <w:r w:rsidRPr="002E4822" w:rsidDel="00D17044">
            <w:rPr>
              <w:rFonts w:ascii="Nunito" w:eastAsia="Nunito" w:hAnsi="Nunito"/>
              <w:sz w:val="20"/>
              <w:rPrChange w:id="4351" w:author="Craig Parker" w:date="2024-08-07T13:41:00Z">
                <w:rPr>
                  <w:rFonts w:ascii="Nunito" w:eastAsia="Nunito" w:hAnsi="Nunito" w:cs="Nunito"/>
                  <w:color w:val="FF0000"/>
                </w:rPr>
              </w:rPrChange>
            </w:rPr>
            <w:delText>" to here!</w:delText>
          </w:r>
        </w:del>
      </w:ins>
    </w:p>
    <w:p w14:paraId="049574A0" w14:textId="4897F767" w:rsidR="009557F9" w:rsidRPr="002E4822" w:rsidRDefault="009557F9" w:rsidP="000A3B7B">
      <w:pPr>
        <w:rPr>
          <w:rFonts w:ascii="Nunito" w:hAnsi="Nunito"/>
          <w:sz w:val="20"/>
        </w:rPr>
      </w:pPr>
      <w:bookmarkStart w:id="4352" w:name="_Toc173777785"/>
      <w:del w:id="4353" w:author="Craig Parker" w:date="2024-08-05T19:06:00Z">
        <w:r w:rsidRPr="002E4822" w:rsidDel="00807103">
          <w:rPr>
            <w:rFonts w:ascii="Nunito" w:hAnsi="Nunito"/>
            <w:sz w:val="20"/>
          </w:rPr>
          <w:delText>Reworded below</w:delText>
        </w:r>
      </w:del>
      <w:del w:id="4354" w:author="Craig Parker" w:date="2024-08-07T15:16:00Z">
        <w:r w:rsidRPr="002E4822" w:rsidDel="00494AE0">
          <w:rPr>
            <w:rFonts w:ascii="Nunito" w:hAnsi="Nunito"/>
            <w:sz w:val="20"/>
          </w:rPr>
          <w:delText xml:space="preserve"> </w:delText>
        </w:r>
      </w:del>
      <w:bookmarkStart w:id="4355" w:name="_Toc173777786"/>
      <w:bookmarkEnd w:id="4355"/>
    </w:p>
    <w:p w14:paraId="21C00C17" w14:textId="77777777" w:rsidR="000A3B7B" w:rsidRPr="002E4822" w:rsidRDefault="000A3B7B">
      <w:pPr>
        <w:rPr>
          <w:del w:id="4356" w:author="Craig Parker" w:date="2024-07-31T13:39:00Z"/>
          <w:rFonts w:ascii="Nunito" w:hAnsi="Nunito"/>
          <w:sz w:val="20"/>
        </w:rPr>
        <w:pPrChange w:id="4357" w:author="Craig Parker" w:date="2024-08-07T15:17:00Z">
          <w:pPr>
            <w:numPr>
              <w:numId w:val="15"/>
            </w:numPr>
            <w:ind w:left="720" w:hanging="360"/>
          </w:pPr>
        </w:pPrChange>
      </w:pPr>
    </w:p>
    <w:p w14:paraId="74A7CB61" w14:textId="77777777" w:rsidR="009557F9" w:rsidRPr="002E4822" w:rsidDel="00C41A39" w:rsidRDefault="009557F9">
      <w:pPr>
        <w:pStyle w:val="Heading3"/>
        <w:rPr>
          <w:del w:id="4358" w:author="Craig Parker" w:date="2024-07-31T13:38:00Z"/>
          <w:rFonts w:ascii="Nunito" w:hAnsi="Nunito"/>
          <w:sz w:val="20"/>
          <w:rPrChange w:id="4359" w:author="Craig Parker" w:date="2024-08-07T15:17:00Z">
            <w:rPr>
              <w:del w:id="4360" w:author="Craig Parker" w:date="2024-07-31T13:38:00Z"/>
              <w:rFonts w:eastAsia="Nunito"/>
            </w:rPr>
          </w:rPrChange>
        </w:rPr>
        <w:pPrChange w:id="4361" w:author="Craig Parker" w:date="2024-08-07T15:17:00Z">
          <w:pPr/>
        </w:pPrChange>
      </w:pPr>
      <w:del w:id="4362" w:author="Craig Parker" w:date="2024-07-31T13:39:00Z">
        <w:r w:rsidRPr="002E4822" w:rsidDel="00C41A39">
          <w:rPr>
            <w:rFonts w:ascii="Nunito" w:hAnsi="Nunito"/>
            <w:sz w:val="20"/>
            <w:rPrChange w:id="4363" w:author="Craig Parker" w:date="2024-08-07T15:17:00Z">
              <w:rPr>
                <w:rFonts w:eastAsia="Nunito"/>
              </w:rPr>
            </w:rPrChange>
          </w:rPr>
          <w:delText xml:space="preserve">Codebook remapping involves translating variables </w:delText>
        </w:r>
      </w:del>
      <w:del w:id="4364" w:author="Craig Parker" w:date="2024-07-09T11:33:00Z">
        <w:r w:rsidRPr="002E4822" w:rsidDel="00D9119A">
          <w:rPr>
            <w:rFonts w:ascii="Nunito" w:hAnsi="Nunito"/>
            <w:sz w:val="20"/>
            <w:rPrChange w:id="4365" w:author="Craig Parker" w:date="2024-08-07T15:17:00Z">
              <w:rPr>
                <w:rFonts w:eastAsia="Nunito"/>
              </w:rPr>
            </w:rPrChange>
          </w:rPr>
          <w:delText>in order to</w:delText>
        </w:r>
      </w:del>
      <w:del w:id="4366" w:author="Craig Parker" w:date="2024-07-31T13:39:00Z">
        <w:r w:rsidRPr="002E4822" w:rsidDel="00C41A39">
          <w:rPr>
            <w:rFonts w:ascii="Nunito" w:hAnsi="Nunito"/>
            <w:sz w:val="20"/>
            <w:rPrChange w:id="4367" w:author="Craig Parker" w:date="2024-08-07T15:17:00Z">
              <w:rPr>
                <w:rFonts w:eastAsia="Nunito"/>
              </w:rPr>
            </w:rPrChange>
          </w:rPr>
          <w:delText xml:space="preserve"> align with a common codebook.  Each RP and potentially </w:delText>
        </w:r>
      </w:del>
      <w:del w:id="4368" w:author="Craig Parker" w:date="2024-07-09T11:34:00Z">
        <w:r w:rsidRPr="002E4822" w:rsidDel="00D9119A">
          <w:rPr>
            <w:rFonts w:ascii="Nunito" w:hAnsi="Nunito"/>
            <w:sz w:val="20"/>
            <w:rPrChange w:id="4369" w:author="Craig Parker" w:date="2024-08-07T15:17:00Z">
              <w:rPr>
                <w:rFonts w:eastAsia="Nunito"/>
              </w:rPr>
            </w:rPrChange>
          </w:rPr>
          <w:delText xml:space="preserve">also </w:delText>
        </w:r>
      </w:del>
      <w:del w:id="4370" w:author="Craig Parker" w:date="2024-07-31T13:39:00Z">
        <w:r w:rsidRPr="002E4822" w:rsidDel="00C41A39">
          <w:rPr>
            <w:rFonts w:ascii="Nunito" w:hAnsi="Nunito"/>
            <w:sz w:val="20"/>
            <w:rPrChange w:id="4371" w:author="Craig Parker" w:date="2024-08-07T15:17:00Z">
              <w:rPr>
                <w:rFonts w:eastAsia="Nunito"/>
              </w:rPr>
            </w:rPrChange>
          </w:rPr>
          <w:delText xml:space="preserve">specific analyses within each RP, will develop common codebooks defining the required health, socio-economic, other environmental, and climate variables.   Each source dataset will </w:delText>
        </w:r>
      </w:del>
      <w:del w:id="4372" w:author="Craig Parker" w:date="2024-07-09T11:34:00Z">
        <w:r w:rsidRPr="002E4822" w:rsidDel="00D9119A">
          <w:rPr>
            <w:rFonts w:ascii="Nunito" w:hAnsi="Nunito"/>
            <w:sz w:val="20"/>
            <w:rPrChange w:id="4373" w:author="Craig Parker" w:date="2024-08-07T15:17:00Z">
              <w:rPr>
                <w:rFonts w:eastAsia="Nunito"/>
              </w:rPr>
            </w:rPrChange>
          </w:rPr>
          <w:delText xml:space="preserve">require </w:delText>
        </w:r>
      </w:del>
      <w:del w:id="4374" w:author="Craig Parker" w:date="2024-07-31T13:39:00Z">
        <w:r w:rsidRPr="002E4822" w:rsidDel="00C41A39">
          <w:rPr>
            <w:rFonts w:ascii="Nunito" w:hAnsi="Nunito"/>
            <w:sz w:val="20"/>
            <w:rPrChange w:id="4375" w:author="Craig Parker" w:date="2024-08-07T15:17:00Z">
              <w:rPr>
                <w:rFonts w:eastAsia="Nunito"/>
              </w:rPr>
            </w:rPrChange>
          </w:rPr>
          <w:delText xml:space="preserve">a map that defines how variables are translated from source to the </w:delText>
        </w:r>
      </w:del>
      <w:del w:id="4376" w:author="Craig Parker" w:date="2024-07-09T11:34:00Z">
        <w:r w:rsidRPr="002E4822" w:rsidDel="00D9119A">
          <w:rPr>
            <w:rFonts w:ascii="Nunito" w:hAnsi="Nunito"/>
            <w:sz w:val="20"/>
            <w:rPrChange w:id="4377" w:author="Craig Parker" w:date="2024-08-07T15:17:00Z">
              <w:rPr>
                <w:rFonts w:eastAsia="Nunito"/>
              </w:rPr>
            </w:rPrChange>
          </w:rPr>
          <w:delText xml:space="preserve">harmonized </w:delText>
        </w:r>
      </w:del>
      <w:del w:id="4378" w:author="Craig Parker" w:date="2024-07-31T13:39:00Z">
        <w:r w:rsidRPr="002E4822" w:rsidDel="00C41A39">
          <w:rPr>
            <w:rFonts w:ascii="Nunito" w:hAnsi="Nunito"/>
            <w:sz w:val="20"/>
            <w:rPrChange w:id="4379" w:author="Craig Parker" w:date="2024-08-07T15:17:00Z">
              <w:rPr>
                <w:rFonts w:eastAsia="Nunito"/>
              </w:rPr>
            </w:rPrChange>
          </w:rPr>
          <w:delText>common dataset.  For example, pre-term delivery might be translated from the number of days</w:delText>
        </w:r>
      </w:del>
      <w:del w:id="4380" w:author="Craig Parker" w:date="2024-07-09T11:34:00Z">
        <w:r w:rsidRPr="002E4822" w:rsidDel="00D9119A">
          <w:rPr>
            <w:rFonts w:ascii="Nunito" w:hAnsi="Nunito"/>
            <w:sz w:val="20"/>
            <w:rPrChange w:id="4381" w:author="Craig Parker" w:date="2024-08-07T15:17:00Z">
              <w:rPr>
                <w:rFonts w:eastAsia="Nunito"/>
              </w:rPr>
            </w:rPrChange>
          </w:rPr>
          <w:delText>,</w:delText>
        </w:r>
      </w:del>
      <w:del w:id="4382" w:author="Craig Parker" w:date="2024-07-31T13:39:00Z">
        <w:r w:rsidRPr="002E4822" w:rsidDel="00C41A39">
          <w:rPr>
            <w:rFonts w:ascii="Nunito" w:hAnsi="Nunito"/>
            <w:sz w:val="20"/>
            <w:rPrChange w:id="4383" w:author="Craig Parker" w:date="2024-08-07T15:17:00Z">
              <w:rPr>
                <w:rFonts w:eastAsia="Nunito"/>
              </w:rPr>
            </w:rPrChange>
          </w:rPr>
          <w:delText xml:space="preserve"> to a categorical variable.  Clinic names might be translated into administrative area i</w:delText>
        </w:r>
      </w:del>
      <w:del w:id="4384" w:author="Craig Parker" w:date="2024-07-31T13:38:00Z">
        <w:r w:rsidRPr="002E4822" w:rsidDel="00C41A39">
          <w:rPr>
            <w:rFonts w:ascii="Nunito" w:hAnsi="Nunito"/>
            <w:sz w:val="20"/>
            <w:rPrChange w:id="4385" w:author="Craig Parker" w:date="2024-08-07T15:17:00Z">
              <w:rPr>
                <w:rFonts w:eastAsia="Nunito"/>
              </w:rPr>
            </w:rPrChange>
          </w:rPr>
          <w:delText>dentifiers.</w:delText>
        </w:r>
        <w:bookmarkStart w:id="4386" w:name="_Toc173777787"/>
        <w:bookmarkEnd w:id="4386"/>
      </w:del>
    </w:p>
    <w:p w14:paraId="64323D59" w14:textId="77777777" w:rsidR="009557F9" w:rsidRPr="002E4822" w:rsidDel="00C41A39" w:rsidRDefault="009557F9">
      <w:pPr>
        <w:pStyle w:val="Heading3"/>
        <w:rPr>
          <w:del w:id="4387" w:author="Craig Parker" w:date="2024-07-31T13:38:00Z"/>
          <w:rFonts w:ascii="Nunito" w:hAnsi="Nunito"/>
          <w:sz w:val="20"/>
        </w:rPr>
        <w:pPrChange w:id="4388" w:author="Craig Parker" w:date="2024-08-07T15:17:00Z">
          <w:pPr/>
        </w:pPrChange>
      </w:pPr>
      <w:bookmarkStart w:id="4389" w:name="_Toc173777788"/>
      <w:bookmarkEnd w:id="4389"/>
    </w:p>
    <w:p w14:paraId="76687BEF" w14:textId="77777777" w:rsidR="009557F9" w:rsidRPr="002E4822" w:rsidDel="00C41A39" w:rsidRDefault="009557F9">
      <w:pPr>
        <w:pStyle w:val="Heading3"/>
        <w:rPr>
          <w:del w:id="4390" w:author="Craig Parker" w:date="2024-07-31T13:38:00Z"/>
          <w:rFonts w:ascii="Nunito" w:hAnsi="Nunito"/>
          <w:sz w:val="20"/>
        </w:rPr>
        <w:pPrChange w:id="4391" w:author="Craig Parker" w:date="2024-08-07T15:17:00Z">
          <w:pPr/>
        </w:pPrChange>
      </w:pPr>
      <w:del w:id="4392" w:author="Craig Parker" w:date="2024-07-31T13:38:00Z">
        <w:r w:rsidRPr="002E4822" w:rsidDel="00C41A39">
          <w:rPr>
            <w:rFonts w:ascii="Nunito" w:hAnsi="Nunito"/>
            <w:sz w:val="20"/>
            <w:szCs w:val="20"/>
          </w:rPr>
          <w:delText xml:space="preserve">Similar to health data </w:delText>
        </w:r>
      </w:del>
      <w:del w:id="4393" w:author="Craig Parker" w:date="2024-07-09T11:34:00Z">
        <w:r w:rsidRPr="002E4822" w:rsidDel="00D9119A">
          <w:rPr>
            <w:rFonts w:ascii="Nunito" w:hAnsi="Nunito"/>
            <w:sz w:val="20"/>
            <w:szCs w:val="20"/>
          </w:rPr>
          <w:delText>harmonization</w:delText>
        </w:r>
      </w:del>
      <w:del w:id="4394" w:author="Craig Parker" w:date="2024-07-31T13:38:00Z">
        <w:r w:rsidRPr="002E4822" w:rsidDel="00C41A39">
          <w:rPr>
            <w:rFonts w:ascii="Nunito" w:hAnsi="Nunito"/>
            <w:sz w:val="20"/>
            <w:szCs w:val="20"/>
          </w:rPr>
          <w:delText xml:space="preserve">, climate and environmental datasets will be conformed to a common standard through a separate </w:delText>
        </w:r>
      </w:del>
      <w:del w:id="4395" w:author="Craig Parker" w:date="2024-07-09T11:34:00Z">
        <w:r w:rsidRPr="002E4822" w:rsidDel="00D9119A">
          <w:rPr>
            <w:rFonts w:ascii="Nunito" w:hAnsi="Nunito"/>
            <w:sz w:val="20"/>
            <w:szCs w:val="20"/>
          </w:rPr>
          <w:delText xml:space="preserve">harmonization </w:delText>
        </w:r>
      </w:del>
      <w:del w:id="4396" w:author="Craig Parker" w:date="2024-07-31T13:38:00Z">
        <w:r w:rsidRPr="002E4822" w:rsidDel="00C41A39">
          <w:rPr>
            <w:rFonts w:ascii="Nunito" w:hAnsi="Nunito"/>
            <w:sz w:val="20"/>
            <w:szCs w:val="20"/>
          </w:rPr>
          <w:delText xml:space="preserve">process.  Environmental data (climate data, remote sensing data, socio-economic mapping data) will be </w:delText>
        </w:r>
      </w:del>
      <w:del w:id="4397" w:author="Craig Parker" w:date="2024-07-09T11:34:00Z">
        <w:r w:rsidRPr="002E4822" w:rsidDel="00D9119A">
          <w:rPr>
            <w:rFonts w:ascii="Nunito" w:hAnsi="Nunito"/>
            <w:sz w:val="20"/>
            <w:szCs w:val="20"/>
          </w:rPr>
          <w:delText xml:space="preserve">homogenized </w:delText>
        </w:r>
      </w:del>
      <w:del w:id="4398" w:author="Craig Parker" w:date="2024-07-31T13:38:00Z">
        <w:r w:rsidRPr="002E4822" w:rsidDel="00C41A39">
          <w:rPr>
            <w:rFonts w:ascii="Nunito" w:hAnsi="Nunito"/>
            <w:sz w:val="20"/>
            <w:szCs w:val="20"/>
          </w:rPr>
          <w:delText>to align with existing meta-data and storage standards (CF conventions and OGC standards) as documented on the Gitlab Wiki</w:delText>
        </w:r>
        <w:bookmarkStart w:id="4399" w:name="_Toc173777789"/>
        <w:bookmarkEnd w:id="4399"/>
      </w:del>
    </w:p>
    <w:p w14:paraId="216782A7" w14:textId="77777777" w:rsidR="009557F9" w:rsidRPr="002E4822" w:rsidDel="00C41A39" w:rsidRDefault="009557F9">
      <w:pPr>
        <w:pStyle w:val="Heading3"/>
        <w:rPr>
          <w:del w:id="4400" w:author="Craig Parker" w:date="2024-07-31T13:38:00Z"/>
          <w:rFonts w:ascii="Nunito" w:hAnsi="Nunito"/>
          <w:sz w:val="20"/>
        </w:rPr>
        <w:pPrChange w:id="4401" w:author="Craig Parker" w:date="2024-08-07T15:17:00Z">
          <w:pPr/>
        </w:pPrChange>
      </w:pPr>
      <w:bookmarkStart w:id="4402" w:name="_Toc173777790"/>
      <w:bookmarkEnd w:id="4402"/>
    </w:p>
    <w:p w14:paraId="1B0BF9D7" w14:textId="77777777" w:rsidR="009557F9" w:rsidRPr="002E4822" w:rsidDel="00807103" w:rsidRDefault="009557F9">
      <w:pPr>
        <w:pStyle w:val="Heading3"/>
        <w:rPr>
          <w:ins w:id="4403" w:author="Sibusisiwe Makhanya" w:date="2024-08-05T08:37:00Z"/>
          <w:del w:id="4404" w:author="Craig Parker" w:date="2024-08-05T19:07:00Z"/>
          <w:rFonts w:ascii="Nunito" w:hAnsi="Nunito"/>
        </w:rPr>
        <w:pPrChange w:id="4405" w:author="Craig Parker" w:date="2024-08-07T15:17:00Z">
          <w:pPr>
            <w:pStyle w:val="Heading2"/>
            <w:numPr>
              <w:ilvl w:val="1"/>
              <w:numId w:val="46"/>
            </w:numPr>
            <w:ind w:left="720" w:hanging="360"/>
          </w:pPr>
        </w:pPrChange>
      </w:pPr>
      <w:del w:id="4406" w:author="Craig Parker" w:date="2024-07-31T13:38:00Z">
        <w:r w:rsidRPr="002E4822" w:rsidDel="00C41A39">
          <w:rPr>
            <w:rFonts w:ascii="Nunito" w:hAnsi="Nunito"/>
            <w:sz w:val="20"/>
            <w:szCs w:val="20"/>
          </w:rPr>
          <w:delText xml:space="preserve">The result of the codebook remapping will enable </w:delText>
        </w:r>
      </w:del>
      <w:del w:id="4407" w:author="Craig Parker" w:date="2024-07-31T13:28:00Z">
        <w:r w:rsidRPr="002E4822" w:rsidDel="007D71BD">
          <w:rPr>
            <w:rFonts w:ascii="Nunito" w:hAnsi="Nunito"/>
            <w:sz w:val="20"/>
            <w:szCs w:val="20"/>
          </w:rPr>
          <w:delText>multiple datasets to be combined</w:delText>
        </w:r>
      </w:del>
      <w:del w:id="4408" w:author="Craig Parker" w:date="2024-07-31T13:38:00Z">
        <w:r w:rsidRPr="002E4822" w:rsidDel="00C41A39">
          <w:rPr>
            <w:rFonts w:ascii="Nunito" w:hAnsi="Nunito"/>
            <w:sz w:val="20"/>
            <w:szCs w:val="20"/>
          </w:rPr>
          <w:delText xml:space="preserve"> into one harmonized dataset</w:delText>
        </w:r>
      </w:del>
      <w:del w:id="4409" w:author="Craig Parker" w:date="2024-07-09T11:34:00Z">
        <w:r w:rsidRPr="002E4822" w:rsidDel="00D9119A">
          <w:rPr>
            <w:rFonts w:ascii="Nunito" w:hAnsi="Nunito"/>
            <w:sz w:val="20"/>
            <w:szCs w:val="20"/>
          </w:rPr>
          <w:delText xml:space="preserve"> including relevant ancillary variables (environmental, climate etc.)</w:delText>
        </w:r>
      </w:del>
      <w:ins w:id="4410" w:author="Peter Marsh" w:date="2024-08-05T08:35:00Z">
        <w:del w:id="4411" w:author="Craig Parker" w:date="2024-08-05T19:07:00Z">
          <w:r w:rsidRPr="002E4822" w:rsidDel="00807103">
            <w:rPr>
              <w:rFonts w:ascii="Nunito" w:hAnsi="Nunito"/>
              <w:sz w:val="20"/>
              <w:szCs w:val="20"/>
            </w:rPr>
            <w:delText xml:space="preserve">standard data formats. </w:delText>
          </w:r>
        </w:del>
      </w:ins>
      <w:bookmarkStart w:id="4412" w:name="_Toc173777791"/>
      <w:bookmarkEnd w:id="4412"/>
    </w:p>
    <w:p w14:paraId="357C7749" w14:textId="77777777" w:rsidR="009557F9" w:rsidRPr="002E4822" w:rsidDel="00807103" w:rsidRDefault="009557F9">
      <w:pPr>
        <w:pStyle w:val="Heading3"/>
        <w:rPr>
          <w:ins w:id="4413" w:author="Sibusisiwe Makhanya" w:date="2024-08-05T08:38:00Z"/>
          <w:del w:id="4414" w:author="Craig Parker" w:date="2024-08-05T19:07:00Z"/>
          <w:rFonts w:ascii="Nunito" w:hAnsi="Nunito"/>
        </w:rPr>
        <w:pPrChange w:id="4415" w:author="Craig Parker" w:date="2024-08-07T15:17:00Z">
          <w:pPr>
            <w:pStyle w:val="Heading2"/>
            <w:numPr>
              <w:ilvl w:val="1"/>
              <w:numId w:val="46"/>
            </w:numPr>
            <w:ind w:left="720" w:hanging="360"/>
          </w:pPr>
        </w:pPrChange>
      </w:pPr>
      <w:ins w:id="4416" w:author="Peter Marsh" w:date="2024-08-05T08:36:00Z">
        <w:del w:id="4417" w:author="Craig Parker" w:date="2024-08-05T19:07:00Z">
          <w:r w:rsidRPr="002E4822" w:rsidDel="00807103">
            <w:rPr>
              <w:rFonts w:ascii="Nunito" w:hAnsi="Nunito"/>
              <w:sz w:val="20"/>
              <w:szCs w:val="20"/>
            </w:rPr>
            <w:delText xml:space="preserve">Harmonisation </w:delText>
          </w:r>
        </w:del>
      </w:ins>
      <w:bookmarkStart w:id="4418" w:name="_Toc173777792"/>
      <w:bookmarkEnd w:id="4418"/>
    </w:p>
    <w:p w14:paraId="02F8FE9E" w14:textId="77777777" w:rsidR="009557F9" w:rsidRPr="002E4822" w:rsidDel="00807103" w:rsidRDefault="009557F9">
      <w:pPr>
        <w:pStyle w:val="Heading3"/>
        <w:rPr>
          <w:ins w:id="4419" w:author="Sibusisiwe Makhanya" w:date="2024-08-05T08:38:00Z"/>
          <w:del w:id="4420" w:author="Craig Parker" w:date="2024-08-05T19:07:00Z"/>
          <w:rFonts w:ascii="Nunito" w:hAnsi="Nunito"/>
          <w:sz w:val="20"/>
        </w:rPr>
        <w:pPrChange w:id="4421" w:author="Craig Parker" w:date="2024-08-07T15:17:00Z">
          <w:pPr>
            <w:numPr>
              <w:numId w:val="37"/>
            </w:numPr>
            <w:tabs>
              <w:tab w:val="num" w:pos="720"/>
            </w:tabs>
            <w:ind w:left="720" w:hanging="360"/>
          </w:pPr>
        </w:pPrChange>
      </w:pPr>
      <w:bookmarkStart w:id="4422" w:name="_Toc173777793"/>
      <w:bookmarkEnd w:id="4422"/>
    </w:p>
    <w:p w14:paraId="254CB7BC" w14:textId="77777777" w:rsidR="009557F9" w:rsidRPr="002E4822" w:rsidDel="00807103" w:rsidRDefault="009557F9">
      <w:pPr>
        <w:pStyle w:val="Heading3"/>
        <w:rPr>
          <w:del w:id="4423" w:author="Craig Parker" w:date="2024-08-05T19:07:00Z"/>
          <w:rFonts w:ascii="Nunito" w:hAnsi="Nunito"/>
        </w:rPr>
        <w:pPrChange w:id="4424" w:author="Craig Parker" w:date="2024-08-07T15:17:00Z">
          <w:pPr>
            <w:pStyle w:val="Heading2"/>
            <w:numPr>
              <w:ilvl w:val="1"/>
              <w:numId w:val="46"/>
            </w:numPr>
            <w:ind w:left="720" w:hanging="360"/>
          </w:pPr>
        </w:pPrChange>
      </w:pPr>
      <w:ins w:id="4425" w:author="Sibusisiwe Makhanya" w:date="2024-08-05T08:38:00Z">
        <w:del w:id="4426" w:author="Craig Parker" w:date="2024-08-05T19:07:00Z">
          <w:r w:rsidRPr="002E4822" w:rsidDel="00807103">
            <w:rPr>
              <w:rFonts w:ascii="Nunito" w:hAnsi="Nunito"/>
              <w:sz w:val="20"/>
              <w:szCs w:val="20"/>
            </w:rPr>
            <w:delText>**** Geocoding ****</w:delText>
          </w:r>
        </w:del>
      </w:ins>
      <w:bookmarkStart w:id="4427" w:name="_Toc173777794"/>
      <w:bookmarkEnd w:id="4427"/>
    </w:p>
    <w:p w14:paraId="0B3173F4" w14:textId="77777777" w:rsidR="009557F9" w:rsidRPr="002E4822" w:rsidDel="00807103" w:rsidRDefault="009557F9">
      <w:pPr>
        <w:pStyle w:val="Heading3"/>
        <w:rPr>
          <w:del w:id="4428" w:author="Craig Parker" w:date="2024-08-05T19:07:00Z"/>
          <w:rFonts w:ascii="Nunito" w:hAnsi="Nunito"/>
        </w:rPr>
        <w:pPrChange w:id="4429" w:author="Craig Parker" w:date="2024-08-07T15:17:00Z">
          <w:pPr>
            <w:pStyle w:val="Heading2"/>
            <w:numPr>
              <w:ilvl w:val="1"/>
              <w:numId w:val="46"/>
            </w:numPr>
            <w:ind w:left="720" w:hanging="360"/>
          </w:pPr>
        </w:pPrChange>
      </w:pPr>
      <w:bookmarkStart w:id="4430" w:name="_Toc173777795"/>
      <w:bookmarkEnd w:id="4430"/>
    </w:p>
    <w:p w14:paraId="033A1B28" w14:textId="77777777" w:rsidR="009557F9" w:rsidRPr="002E4822" w:rsidDel="00807103" w:rsidRDefault="009557F9">
      <w:pPr>
        <w:pStyle w:val="Heading3"/>
        <w:rPr>
          <w:del w:id="4431" w:author="Craig Parker" w:date="2024-08-05T19:07:00Z"/>
          <w:rFonts w:ascii="Nunito" w:hAnsi="Nunito"/>
        </w:rPr>
        <w:pPrChange w:id="4432" w:author="Craig Parker" w:date="2024-08-07T15:17:00Z">
          <w:pPr>
            <w:pStyle w:val="Heading2"/>
            <w:numPr>
              <w:ilvl w:val="1"/>
              <w:numId w:val="46"/>
            </w:numPr>
            <w:ind w:left="720" w:hanging="360"/>
          </w:pPr>
        </w:pPrChange>
      </w:pPr>
      <w:del w:id="4433" w:author="Craig Parker" w:date="2024-08-05T19:07:00Z">
        <w:r w:rsidRPr="002E4822" w:rsidDel="00807103">
          <w:rPr>
            <w:rFonts w:ascii="Nunito" w:hAnsi="Nunito"/>
            <w:sz w:val="20"/>
            <w:szCs w:val="20"/>
          </w:rPr>
          <w:delText>Geocoding is the process of converting a textual address or location description into geographic coordinates (latitude and longitude) that can be used for mapping, spatial analysis, and location-based services. It involves the following steps.</w:delText>
        </w:r>
        <w:bookmarkStart w:id="4434" w:name="_Toc173777796"/>
        <w:bookmarkEnd w:id="4434"/>
      </w:del>
    </w:p>
    <w:p w14:paraId="673073E4" w14:textId="77777777" w:rsidR="009557F9" w:rsidRPr="002E4822" w:rsidDel="00807103" w:rsidRDefault="009557F9">
      <w:pPr>
        <w:pStyle w:val="Heading3"/>
        <w:rPr>
          <w:del w:id="4435" w:author="Craig Parker" w:date="2024-08-05T19:07:00Z"/>
          <w:rFonts w:ascii="Nunito" w:hAnsi="Nunito"/>
        </w:rPr>
        <w:pPrChange w:id="4436" w:author="Craig Parker" w:date="2024-08-07T15:17:00Z">
          <w:pPr>
            <w:pStyle w:val="Heading2"/>
            <w:numPr>
              <w:ilvl w:val="1"/>
              <w:numId w:val="46"/>
            </w:numPr>
            <w:ind w:left="720" w:hanging="360"/>
          </w:pPr>
        </w:pPrChange>
      </w:pPr>
      <w:del w:id="4437" w:author="Craig Parker" w:date="2024-08-05T19:07:00Z">
        <w:r w:rsidRPr="002E4822" w:rsidDel="00807103">
          <w:rPr>
            <w:rFonts w:ascii="Nunito" w:hAnsi="Nunito"/>
            <w:sz w:val="20"/>
            <w:szCs w:val="20"/>
          </w:rPr>
          <w:delText>Location name or address standardization: This involves cleaning and formatting the location names and or addresses eg, speeling checks, removing unnecessary text, standardizing the language center / centre.</w:delText>
        </w:r>
        <w:bookmarkStart w:id="4438" w:name="_Toc173777797"/>
        <w:bookmarkEnd w:id="4438"/>
      </w:del>
    </w:p>
    <w:p w14:paraId="48DAF208" w14:textId="77777777" w:rsidR="009557F9" w:rsidRPr="002E4822" w:rsidDel="00807103" w:rsidRDefault="009557F9">
      <w:pPr>
        <w:pStyle w:val="Heading3"/>
        <w:rPr>
          <w:del w:id="4439" w:author="Craig Parker" w:date="2024-08-05T19:07:00Z"/>
          <w:rFonts w:ascii="Nunito" w:hAnsi="Nunito"/>
        </w:rPr>
        <w:pPrChange w:id="4440" w:author="Craig Parker" w:date="2024-08-07T15:17:00Z">
          <w:pPr>
            <w:pStyle w:val="Heading2"/>
            <w:numPr>
              <w:ilvl w:val="1"/>
              <w:numId w:val="46"/>
            </w:numPr>
            <w:ind w:left="720" w:hanging="360"/>
          </w:pPr>
        </w:pPrChange>
      </w:pPr>
      <w:del w:id="4441" w:author="Craig Parker" w:date="2024-08-05T19:07:00Z">
        <w:r w:rsidRPr="002E4822" w:rsidDel="00807103">
          <w:rPr>
            <w:rFonts w:ascii="Nunito" w:hAnsi="Nunito"/>
            <w:sz w:val="20"/>
            <w:szCs w:val="20"/>
          </w:rPr>
          <w:delText>Geocoding Lookup: Using geocoding services or API's (Google Maps Geocoding API, OpenStreetMap) to match the location name or address to specific geographic location.</w:delText>
        </w:r>
        <w:bookmarkStart w:id="4442" w:name="_Toc173777798"/>
        <w:bookmarkEnd w:id="4442"/>
      </w:del>
    </w:p>
    <w:p w14:paraId="12840596" w14:textId="77777777" w:rsidR="009557F9" w:rsidRPr="002E4822" w:rsidDel="00807103" w:rsidRDefault="009557F9">
      <w:pPr>
        <w:pStyle w:val="Heading3"/>
        <w:rPr>
          <w:del w:id="4443" w:author="Craig Parker" w:date="2024-08-05T19:07:00Z"/>
          <w:rFonts w:ascii="Nunito" w:hAnsi="Nunito"/>
        </w:rPr>
        <w:pPrChange w:id="4444" w:author="Craig Parker" w:date="2024-08-07T15:17:00Z">
          <w:pPr>
            <w:pStyle w:val="Heading2"/>
            <w:numPr>
              <w:ilvl w:val="1"/>
              <w:numId w:val="46"/>
            </w:numPr>
            <w:ind w:left="720" w:hanging="360"/>
          </w:pPr>
        </w:pPrChange>
      </w:pPr>
      <w:del w:id="4445" w:author="Craig Parker" w:date="2024-08-05T19:07:00Z">
        <w:r w:rsidRPr="002E4822" w:rsidDel="00807103">
          <w:rPr>
            <w:rFonts w:ascii="Nunito" w:hAnsi="Nunito"/>
            <w:sz w:val="20"/>
            <w:szCs w:val="20"/>
          </w:rPr>
          <w:delText>Spatial reference: associating the geocoded coordinates with the original address.</w:delText>
        </w:r>
        <w:bookmarkStart w:id="4446" w:name="_Toc173777799"/>
        <w:bookmarkEnd w:id="4446"/>
      </w:del>
    </w:p>
    <w:p w14:paraId="6DD6F573" w14:textId="77777777" w:rsidR="009557F9" w:rsidRPr="002E4822" w:rsidDel="00807103" w:rsidRDefault="009557F9">
      <w:pPr>
        <w:pStyle w:val="Heading3"/>
        <w:rPr>
          <w:del w:id="4447" w:author="Craig Parker" w:date="2024-08-05T19:07:00Z"/>
          <w:rFonts w:ascii="Nunito" w:hAnsi="Nunito"/>
        </w:rPr>
        <w:pPrChange w:id="4448" w:author="Craig Parker" w:date="2024-08-07T15:17:00Z">
          <w:pPr>
            <w:pStyle w:val="Heading2"/>
            <w:numPr>
              <w:ilvl w:val="1"/>
              <w:numId w:val="46"/>
            </w:numPr>
            <w:ind w:left="720" w:hanging="360"/>
          </w:pPr>
        </w:pPrChange>
      </w:pPr>
      <w:del w:id="4449" w:author="Craig Parker" w:date="2024-08-05T19:07:00Z">
        <w:r w:rsidRPr="002E4822" w:rsidDel="00807103">
          <w:rPr>
            <w:rFonts w:ascii="Nunito" w:hAnsi="Nunito"/>
            <w:sz w:val="20"/>
            <w:szCs w:val="20"/>
          </w:rPr>
          <w:delText>Quality assurance (validation): Reviewing the coordinates to ensure that the coordinates accurately represent the intended location.</w:delText>
        </w:r>
        <w:bookmarkStart w:id="4450" w:name="_Toc173777800"/>
        <w:bookmarkEnd w:id="4450"/>
      </w:del>
    </w:p>
    <w:p w14:paraId="6A933230" w14:textId="77777777" w:rsidR="009557F9" w:rsidRPr="002E4822" w:rsidDel="00807103" w:rsidRDefault="009557F9">
      <w:pPr>
        <w:pStyle w:val="Heading3"/>
        <w:rPr>
          <w:ins w:id="4451" w:author="Peter Marsh" w:date="2024-08-05T08:38:00Z"/>
          <w:del w:id="4452" w:author="Craig Parker" w:date="2024-08-05T19:07:00Z"/>
          <w:rFonts w:ascii="Nunito" w:hAnsi="Nunito"/>
        </w:rPr>
        <w:pPrChange w:id="4453" w:author="Craig Parker" w:date="2024-08-07T15:17:00Z">
          <w:pPr>
            <w:pStyle w:val="Heading2"/>
            <w:numPr>
              <w:ilvl w:val="1"/>
              <w:numId w:val="46"/>
            </w:numPr>
            <w:ind w:left="720" w:hanging="360"/>
          </w:pPr>
        </w:pPrChange>
      </w:pPr>
      <w:bookmarkStart w:id="4454" w:name="_Toc173777801"/>
      <w:bookmarkEnd w:id="4454"/>
    </w:p>
    <w:p w14:paraId="2BF94D8E" w14:textId="77777777" w:rsidR="009557F9" w:rsidRPr="002E4822" w:rsidDel="00807103" w:rsidRDefault="009557F9">
      <w:pPr>
        <w:pStyle w:val="Heading3"/>
        <w:rPr>
          <w:ins w:id="4455" w:author="Peter Marsh" w:date="2024-08-05T08:38:00Z"/>
          <w:del w:id="4456" w:author="Craig Parker" w:date="2024-08-05T19:07:00Z"/>
          <w:rFonts w:ascii="Nunito" w:hAnsi="Nunito"/>
        </w:rPr>
        <w:pPrChange w:id="4457" w:author="Craig Parker" w:date="2024-08-07T15:17:00Z">
          <w:pPr>
            <w:pStyle w:val="Heading2"/>
            <w:numPr>
              <w:ilvl w:val="1"/>
              <w:numId w:val="46"/>
            </w:numPr>
            <w:ind w:left="720" w:hanging="360"/>
          </w:pPr>
        </w:pPrChange>
      </w:pPr>
      <w:bookmarkStart w:id="4458" w:name="_Toc173777802"/>
      <w:bookmarkEnd w:id="4458"/>
    </w:p>
    <w:p w14:paraId="16210C91" w14:textId="77777777" w:rsidR="009557F9" w:rsidRPr="002E4822" w:rsidDel="00807103" w:rsidRDefault="009557F9">
      <w:pPr>
        <w:pStyle w:val="Heading3"/>
        <w:rPr>
          <w:ins w:id="4459" w:author="Peter Marsh" w:date="2024-08-05T08:39:00Z"/>
          <w:del w:id="4460" w:author="Craig Parker" w:date="2024-08-05T19:07:00Z"/>
          <w:rFonts w:ascii="Nunito" w:hAnsi="Nunito"/>
        </w:rPr>
        <w:pPrChange w:id="4461" w:author="Craig Parker" w:date="2024-08-07T15:17:00Z">
          <w:pPr>
            <w:pStyle w:val="Heading2"/>
            <w:numPr>
              <w:ilvl w:val="1"/>
              <w:numId w:val="46"/>
            </w:numPr>
            <w:ind w:left="720" w:hanging="360"/>
          </w:pPr>
        </w:pPrChange>
      </w:pPr>
      <w:bookmarkStart w:id="4462" w:name="_Toc173777803"/>
      <w:bookmarkEnd w:id="4462"/>
    </w:p>
    <w:p w14:paraId="0CEBD133" w14:textId="77777777" w:rsidR="009557F9" w:rsidRPr="002E4822" w:rsidDel="00807103" w:rsidRDefault="009557F9">
      <w:pPr>
        <w:pStyle w:val="Heading3"/>
        <w:rPr>
          <w:ins w:id="4463" w:author="Peter Marsh" w:date="2024-08-05T08:39:00Z"/>
          <w:del w:id="4464" w:author="Craig Parker" w:date="2024-08-05T19:07:00Z"/>
          <w:rFonts w:ascii="Nunito" w:hAnsi="Nunito"/>
        </w:rPr>
        <w:pPrChange w:id="4465" w:author="Craig Parker" w:date="2024-08-07T15:17:00Z">
          <w:pPr>
            <w:pStyle w:val="Heading2"/>
            <w:numPr>
              <w:ilvl w:val="1"/>
              <w:numId w:val="46"/>
            </w:numPr>
            <w:ind w:left="720" w:hanging="360"/>
          </w:pPr>
        </w:pPrChange>
      </w:pPr>
      <w:ins w:id="4466" w:author="Peter Marsh" w:date="2024-08-05T08:39:00Z">
        <w:del w:id="4467" w:author="Craig Parker" w:date="2024-08-05T19:07:00Z">
          <w:r w:rsidRPr="002E4822" w:rsidDel="00807103">
            <w:rPr>
              <w:rFonts w:ascii="Nunito" w:hAnsi="Nunito"/>
              <w:sz w:val="20"/>
              <w:szCs w:val="20"/>
            </w:rPr>
            <w:delText>Data Harmonisation V2</w:delText>
          </w:r>
          <w:bookmarkStart w:id="4468" w:name="_Toc173777804"/>
          <w:bookmarkEnd w:id="4468"/>
        </w:del>
      </w:ins>
    </w:p>
    <w:p w14:paraId="4DC53FAF" w14:textId="77777777" w:rsidR="009557F9" w:rsidRPr="002E4822" w:rsidDel="00807103" w:rsidRDefault="009557F9">
      <w:pPr>
        <w:pStyle w:val="Heading3"/>
        <w:rPr>
          <w:ins w:id="4469" w:author="Peter Marsh" w:date="2024-08-05T08:39:00Z"/>
          <w:del w:id="4470" w:author="Craig Parker" w:date="2024-08-05T19:07:00Z"/>
          <w:rFonts w:ascii="Nunito" w:hAnsi="Nunito"/>
        </w:rPr>
        <w:pPrChange w:id="4471" w:author="Craig Parker" w:date="2024-08-07T15:17:00Z">
          <w:pPr>
            <w:pStyle w:val="Heading2"/>
            <w:numPr>
              <w:ilvl w:val="1"/>
              <w:numId w:val="46"/>
            </w:numPr>
            <w:ind w:left="720" w:hanging="360"/>
          </w:pPr>
        </w:pPrChange>
      </w:pPr>
      <w:bookmarkStart w:id="4472" w:name="_Toc173777805"/>
      <w:bookmarkEnd w:id="4472"/>
    </w:p>
    <w:p w14:paraId="2328F238" w14:textId="77777777" w:rsidR="009557F9" w:rsidRPr="002E4822" w:rsidDel="00807103" w:rsidRDefault="009557F9">
      <w:pPr>
        <w:pStyle w:val="Heading3"/>
        <w:rPr>
          <w:ins w:id="4473" w:author="Peter Marsh" w:date="2024-08-05T08:39:00Z"/>
          <w:del w:id="4474" w:author="Craig Parker" w:date="2024-08-05T19:07:00Z"/>
          <w:rFonts w:ascii="Nunito" w:hAnsi="Nunito"/>
        </w:rPr>
        <w:pPrChange w:id="4475" w:author="Craig Parker" w:date="2024-08-07T15:17:00Z">
          <w:pPr>
            <w:pStyle w:val="Heading2"/>
            <w:numPr>
              <w:ilvl w:val="1"/>
              <w:numId w:val="46"/>
            </w:numPr>
            <w:ind w:left="720" w:hanging="360"/>
          </w:pPr>
        </w:pPrChange>
      </w:pPr>
      <w:ins w:id="4476" w:author="Peter Marsh" w:date="2024-08-05T08:41:00Z">
        <w:del w:id="4477" w:author="Craig Parker" w:date="2024-08-05T19:07:00Z">
          <w:r w:rsidRPr="002E4822" w:rsidDel="00807103">
            <w:rPr>
              <w:rFonts w:ascii="Nunito" w:hAnsi="Nunito"/>
              <w:b w:val="0"/>
              <w:bCs w:val="0"/>
              <w:caps w:val="0"/>
              <w:noProof/>
              <w:sz w:val="20"/>
            </w:rPr>
            <w:drawing>
              <wp:inline distT="0" distB="0" distL="0" distR="0" wp14:anchorId="2DD66E0E" wp14:editId="1648E28F">
                <wp:extent cx="6284912" cy="3202888"/>
                <wp:effectExtent l="0" t="0" r="0" b="0"/>
                <wp:docPr id="203535302" name="Picture 20353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84912" cy="3202888"/>
                        </a:xfrm>
                        <a:prstGeom prst="rect">
                          <a:avLst/>
                        </a:prstGeom>
                      </pic:spPr>
                    </pic:pic>
                  </a:graphicData>
                </a:graphic>
              </wp:inline>
            </w:drawing>
          </w:r>
        </w:del>
      </w:ins>
      <w:bookmarkStart w:id="4478" w:name="_Toc173777806"/>
      <w:bookmarkEnd w:id="4478"/>
    </w:p>
    <w:p w14:paraId="74E1196B" w14:textId="77777777" w:rsidR="009557F9" w:rsidRPr="002E4822" w:rsidDel="00807103" w:rsidRDefault="009557F9">
      <w:pPr>
        <w:pStyle w:val="Heading3"/>
        <w:rPr>
          <w:ins w:id="4479" w:author="Peter Marsh" w:date="2024-08-05T08:39:00Z"/>
          <w:del w:id="4480" w:author="Craig Parker" w:date="2024-08-05T19:07:00Z"/>
          <w:rFonts w:ascii="Nunito" w:hAnsi="Nunito"/>
          <w:sz w:val="20"/>
        </w:rPr>
        <w:pPrChange w:id="4481" w:author="Craig Parker" w:date="2024-08-07T15:17:00Z">
          <w:pPr/>
        </w:pPrChange>
      </w:pPr>
      <w:ins w:id="4482" w:author="Peter Marsh" w:date="2024-08-05T08:41:00Z">
        <w:del w:id="4483" w:author="Craig Parker" w:date="2024-08-05T19:07:00Z">
          <w:r w:rsidRPr="002E4822" w:rsidDel="00807103">
            <w:rPr>
              <w:rFonts w:ascii="Nunito" w:hAnsi="Nunito"/>
              <w:sz w:val="20"/>
              <w:szCs w:val="20"/>
            </w:rPr>
            <w:delText xml:space="preserve">I will put the above </w:delText>
          </w:r>
        </w:del>
      </w:ins>
      <w:ins w:id="4484" w:author="Peter Marsh" w:date="2024-08-05T09:02:00Z">
        <w:del w:id="4485" w:author="Craig Parker" w:date="2024-08-05T19:07:00Z">
          <w:r w:rsidRPr="002E4822" w:rsidDel="00807103">
            <w:rPr>
              <w:rFonts w:ascii="Nunito" w:hAnsi="Nunito"/>
              <w:sz w:val="20"/>
              <w:szCs w:val="20"/>
            </w:rPr>
            <w:delText xml:space="preserve">schematic </w:delText>
          </w:r>
        </w:del>
      </w:ins>
      <w:ins w:id="4486" w:author="Peter Marsh" w:date="2024-08-05T08:41:00Z">
        <w:del w:id="4487" w:author="Craig Parker" w:date="2024-08-05T19:07:00Z">
          <w:r w:rsidRPr="002E4822" w:rsidDel="00807103">
            <w:rPr>
              <w:rFonts w:ascii="Nunito" w:hAnsi="Nunito"/>
              <w:sz w:val="20"/>
              <w:szCs w:val="20"/>
            </w:rPr>
            <w:delText>into words</w:delText>
          </w:r>
        </w:del>
      </w:ins>
      <w:del w:id="4488" w:author="Craig Parker" w:date="2024-08-05T19:07:00Z">
        <w:r w:rsidRPr="002E4822" w:rsidDel="00807103">
          <w:rPr>
            <w:rFonts w:ascii="Nunito" w:hAnsi="Nunito"/>
            <w:sz w:val="20"/>
            <w:szCs w:val="20"/>
          </w:rPr>
          <w:delText xml:space="preserve"> below</w:delText>
        </w:r>
      </w:del>
      <w:ins w:id="4489" w:author="Peter Marsh" w:date="2024-08-05T08:41:00Z">
        <w:del w:id="4490" w:author="Craig Parker" w:date="2024-08-05T19:07:00Z">
          <w:r w:rsidRPr="002E4822" w:rsidDel="00807103">
            <w:rPr>
              <w:rFonts w:ascii="Nunito" w:hAnsi="Nunito"/>
              <w:sz w:val="20"/>
              <w:szCs w:val="20"/>
            </w:rPr>
            <w:delText>. The above is a bit far from reality.</w:delText>
          </w:r>
        </w:del>
      </w:ins>
      <w:bookmarkStart w:id="4491" w:name="_Toc173777807"/>
      <w:bookmarkEnd w:id="4491"/>
    </w:p>
    <w:p w14:paraId="7A991E38" w14:textId="77777777" w:rsidR="009557F9" w:rsidRPr="002E4822" w:rsidDel="00807103" w:rsidRDefault="009557F9">
      <w:pPr>
        <w:pStyle w:val="Heading3"/>
        <w:rPr>
          <w:ins w:id="4492" w:author="Peter Marsh" w:date="2024-08-05T08:38:00Z"/>
          <w:del w:id="4493" w:author="Craig Parker" w:date="2024-08-05T19:07:00Z"/>
          <w:rFonts w:ascii="Nunito" w:hAnsi="Nunito"/>
          <w:sz w:val="20"/>
        </w:rPr>
        <w:pPrChange w:id="4494" w:author="Craig Parker" w:date="2024-08-07T15:17:00Z">
          <w:pPr/>
        </w:pPrChange>
      </w:pPr>
      <w:bookmarkStart w:id="4495" w:name="_Toc173777808"/>
      <w:bookmarkEnd w:id="4495"/>
    </w:p>
    <w:p w14:paraId="5F295064" w14:textId="77777777" w:rsidR="009557F9" w:rsidRPr="002E4822" w:rsidDel="00807103" w:rsidRDefault="009557F9">
      <w:pPr>
        <w:pStyle w:val="Heading3"/>
        <w:rPr>
          <w:del w:id="4496" w:author="Craig Parker" w:date="2024-08-05T19:07:00Z"/>
          <w:rFonts w:ascii="Nunito" w:hAnsi="Nunito"/>
          <w:sz w:val="20"/>
        </w:rPr>
        <w:pPrChange w:id="4497" w:author="Craig Parker" w:date="2024-08-07T15:17:00Z">
          <w:pPr/>
        </w:pPrChange>
      </w:pPr>
      <w:del w:id="4498" w:author="Craig Parker" w:date="2024-08-05T19:07:00Z">
        <w:r w:rsidRPr="002E4822" w:rsidDel="00807103">
          <w:rPr>
            <w:rFonts w:ascii="Nunito" w:hAnsi="Nunito"/>
            <w:sz w:val="20"/>
            <w:szCs w:val="20"/>
          </w:rPr>
          <w:br w:type="page"/>
        </w:r>
      </w:del>
    </w:p>
    <w:p w14:paraId="4EFDE485" w14:textId="77777777" w:rsidR="009557F9" w:rsidRPr="002E4822" w:rsidDel="00494AE0" w:rsidRDefault="009557F9">
      <w:pPr>
        <w:pStyle w:val="Heading3"/>
        <w:rPr>
          <w:del w:id="4499" w:author="Craig Parker" w:date="2024-08-07T15:09:00Z"/>
          <w:rFonts w:ascii="Nunito" w:hAnsi="Nunito"/>
        </w:rPr>
        <w:pPrChange w:id="4500" w:author="Craig Parker" w:date="2024-08-07T15:17:00Z">
          <w:pPr>
            <w:pStyle w:val="Heading2"/>
          </w:pPr>
        </w:pPrChange>
      </w:pPr>
      <w:bookmarkStart w:id="4501" w:name="_Toc173777809"/>
      <w:del w:id="4502" w:author="Craig Parker" w:date="2024-08-07T15:17:00Z">
        <w:r w:rsidRPr="002E4822" w:rsidDel="00494AE0">
          <w:rPr>
            <w:rFonts w:ascii="Nunito" w:hAnsi="Nunito"/>
            <w:sz w:val="20"/>
            <w:szCs w:val="20"/>
          </w:rPr>
          <w:delText>Health Data Harmonisation</w:delText>
        </w:r>
      </w:del>
      <w:bookmarkEnd w:id="4501"/>
    </w:p>
    <w:p w14:paraId="7D349422" w14:textId="77777777" w:rsidR="009557F9" w:rsidRPr="002E4822" w:rsidDel="00494AE0" w:rsidRDefault="009557F9">
      <w:pPr>
        <w:pStyle w:val="Heading3"/>
        <w:rPr>
          <w:del w:id="4503" w:author="Craig Parker" w:date="2024-08-07T15:09:00Z"/>
          <w:rFonts w:ascii="Nunito" w:hAnsi="Nunito"/>
          <w:sz w:val="20"/>
          <w:rPrChange w:id="4504" w:author="Craig Parker" w:date="2024-08-07T15:17:00Z">
            <w:rPr>
              <w:del w:id="4505" w:author="Craig Parker" w:date="2024-08-07T15:09:00Z"/>
              <w:rFonts w:ascii="Nunito" w:eastAsia="Nunito" w:hAnsi="Nunito" w:cs="Nunito"/>
            </w:rPr>
          </w:rPrChange>
        </w:rPr>
        <w:pPrChange w:id="4506" w:author="Craig Parker" w:date="2024-08-07T15:17:00Z">
          <w:pPr/>
        </w:pPrChange>
      </w:pPr>
    </w:p>
    <w:bookmarkEnd w:id="4352"/>
    <w:p w14:paraId="58456F29" w14:textId="77777777" w:rsidR="000A3B7B" w:rsidRPr="002E4822" w:rsidRDefault="000A3B7B" w:rsidP="000A3B7B">
      <w:pPr>
        <w:rPr>
          <w:rFonts w:ascii="Nunito" w:eastAsia="Nunito" w:hAnsi="Nunito"/>
          <w:sz w:val="20"/>
          <w:lang w:val="en-ZA"/>
        </w:rPr>
      </w:pPr>
    </w:p>
    <w:p w14:paraId="7F633E5D" w14:textId="77777777" w:rsidR="000A3B7B" w:rsidRPr="002E4822" w:rsidRDefault="000A3B7B" w:rsidP="000A3B7B">
      <w:pPr>
        <w:rPr>
          <w:rFonts w:ascii="Nunito" w:eastAsia="Nunito" w:hAnsi="Nunito"/>
          <w:sz w:val="20"/>
          <w:lang w:val="en-ZA"/>
        </w:rPr>
      </w:pPr>
    </w:p>
    <w:p w14:paraId="733440A9" w14:textId="5A036D17" w:rsidR="000A3B7B" w:rsidRPr="002E4822" w:rsidRDefault="000A3B7B" w:rsidP="00896612">
      <w:pPr>
        <w:pStyle w:val="Heading2"/>
        <w:numPr>
          <w:ilvl w:val="1"/>
          <w:numId w:val="57"/>
        </w:numPr>
        <w:rPr>
          <w:lang w:val="en-ZA"/>
        </w:rPr>
      </w:pPr>
      <w:bookmarkStart w:id="4507" w:name="_Toc174546632"/>
      <w:r w:rsidRPr="002E4822">
        <w:rPr>
          <w:lang w:val="en-ZA"/>
        </w:rPr>
        <w:t xml:space="preserve">Codebook remapping and harmonisation </w:t>
      </w:r>
      <w:ins w:id="4508" w:author="Matthew Chersich" w:date="2024-08-13T23:39:00Z">
        <w:r w:rsidR="006A7C0B">
          <w:rPr>
            <w:lang w:val="en-ZA"/>
          </w:rPr>
          <w:t>OF HEALTH DATA</w:t>
        </w:r>
      </w:ins>
      <w:bookmarkEnd w:id="4507"/>
      <w:del w:id="4509" w:author="Matthew Chersich" w:date="2024-08-13T23:39:00Z">
        <w:r w:rsidRPr="002E4822" w:rsidDel="006A7C0B">
          <w:rPr>
            <w:lang w:val="en-ZA"/>
          </w:rPr>
          <w:delText>(Peter – Renaming this section)</w:delText>
        </w:r>
      </w:del>
    </w:p>
    <w:p w14:paraId="6E99F27C" w14:textId="77777777" w:rsidR="000A3B7B" w:rsidRPr="002E4822" w:rsidRDefault="000A3B7B" w:rsidP="000A3B7B">
      <w:pPr>
        <w:rPr>
          <w:rFonts w:ascii="Nunito" w:eastAsia="Nunito" w:hAnsi="Nunito"/>
          <w:sz w:val="20"/>
          <w:lang w:val="en-ZA"/>
        </w:rPr>
      </w:pPr>
    </w:p>
    <w:p w14:paraId="264F49E9" w14:textId="38806B86" w:rsidR="000A3B7B" w:rsidRPr="002E4822" w:rsidRDefault="00494AE0" w:rsidP="000A3B7B">
      <w:pPr>
        <w:rPr>
          <w:rFonts w:ascii="Nunito" w:eastAsia="Nunito" w:hAnsi="Nunito"/>
          <w:sz w:val="20"/>
          <w:lang w:val="en-ZA"/>
        </w:rPr>
      </w:pPr>
      <w:ins w:id="4510" w:author="Craig Parker" w:date="2024-08-07T15:08:00Z">
        <w:r w:rsidRPr="002E4822">
          <w:rPr>
            <w:rFonts w:ascii="Nunito" w:eastAsia="Nunito" w:hAnsi="Nunito"/>
            <w:sz w:val="20"/>
            <w:lang w:val="en-ZA"/>
          </w:rPr>
          <w:t>Data harmoni</w:t>
        </w:r>
      </w:ins>
      <w:r w:rsidR="009557F9" w:rsidRPr="002E4822">
        <w:rPr>
          <w:rFonts w:ascii="Nunito" w:eastAsia="Nunito" w:hAnsi="Nunito"/>
          <w:sz w:val="20"/>
          <w:lang w:val="en-ZA"/>
        </w:rPr>
        <w:t>s</w:t>
      </w:r>
      <w:ins w:id="4511" w:author="Craig Parker" w:date="2024-08-07T15:08:00Z">
        <w:r w:rsidRPr="002E4822">
          <w:rPr>
            <w:rFonts w:ascii="Nunito" w:eastAsia="Nunito" w:hAnsi="Nunito"/>
            <w:sz w:val="20"/>
            <w:lang w:val="en-ZA"/>
          </w:rPr>
          <w:t xml:space="preserve">ation is crucial for integrating diverse </w:t>
        </w:r>
      </w:ins>
      <w:ins w:id="4512" w:author="Matthew Chersich" w:date="2024-08-13T23:40:00Z">
        <w:r w:rsidR="006A7C0B">
          <w:rPr>
            <w:rFonts w:ascii="Nunito" w:eastAsia="Nunito" w:hAnsi="Nunito"/>
            <w:sz w:val="20"/>
            <w:lang w:val="en-ZA"/>
          </w:rPr>
          <w:t xml:space="preserve">HEALTH </w:t>
        </w:r>
      </w:ins>
      <w:ins w:id="4513" w:author="Craig Parker" w:date="2024-08-07T15:08:00Z">
        <w:r w:rsidRPr="002E4822">
          <w:rPr>
            <w:rFonts w:ascii="Nunito" w:eastAsia="Nunito" w:hAnsi="Nunito"/>
            <w:sz w:val="20"/>
            <w:lang w:val="en-ZA"/>
          </w:rPr>
          <w:t xml:space="preserve">datasets into a unified format, enabling comprehensive analyses across disparate data sources. The </w:t>
        </w:r>
        <w:del w:id="4514" w:author="Matthew Chersich" w:date="2024-08-13T23:40:00Z">
          <w:r w:rsidRPr="002E4822" w:rsidDel="006A7C0B">
            <w:rPr>
              <w:rFonts w:ascii="Nunito" w:eastAsia="Nunito" w:hAnsi="Nunito"/>
              <w:sz w:val="20"/>
              <w:lang w:val="en-ZA"/>
            </w:rPr>
            <w:delText xml:space="preserve">detailed </w:delText>
          </w:r>
        </w:del>
        <w:r w:rsidRPr="002E4822">
          <w:rPr>
            <w:rFonts w:ascii="Nunito" w:eastAsia="Nunito" w:hAnsi="Nunito"/>
            <w:sz w:val="20"/>
            <w:lang w:val="en-ZA"/>
          </w:rPr>
          <w:t xml:space="preserve">workflow from </w:t>
        </w:r>
      </w:ins>
      <w:ins w:id="4515" w:author="Matthew Chersich" w:date="2024-08-13T23:40:00Z">
        <w:r w:rsidR="006A7C0B">
          <w:rPr>
            <w:rFonts w:ascii="Nunito" w:eastAsia="Nunito" w:hAnsi="Nunito"/>
            <w:sz w:val="20"/>
            <w:lang w:val="en-ZA"/>
          </w:rPr>
          <w:t xml:space="preserve">Original </w:t>
        </w:r>
      </w:ins>
      <w:ins w:id="4516" w:author="Craig Parker" w:date="2024-08-07T15:08:00Z">
        <w:del w:id="4517" w:author="Matthew Chersich" w:date="2024-08-13T23:40:00Z">
          <w:r w:rsidRPr="002E4822" w:rsidDel="006A7C0B">
            <w:rPr>
              <w:rFonts w:ascii="Nunito" w:eastAsia="Nunito" w:hAnsi="Nunito"/>
              <w:sz w:val="20"/>
              <w:lang w:val="en-ZA"/>
            </w:rPr>
            <w:delText>s</w:delText>
          </w:r>
        </w:del>
      </w:ins>
      <w:ins w:id="4518" w:author="Matthew Chersich" w:date="2024-08-13T23:40:00Z">
        <w:r w:rsidR="006A7C0B">
          <w:rPr>
            <w:rFonts w:ascii="Nunito" w:eastAsia="Nunito" w:hAnsi="Nunito"/>
            <w:sz w:val="20"/>
            <w:lang w:val="en-ZA"/>
          </w:rPr>
          <w:t>S</w:t>
        </w:r>
      </w:ins>
      <w:ins w:id="4519" w:author="Craig Parker" w:date="2024-08-07T15:08:00Z">
        <w:r w:rsidRPr="002E4822">
          <w:rPr>
            <w:rFonts w:ascii="Nunito" w:eastAsia="Nunito" w:hAnsi="Nunito"/>
            <w:sz w:val="20"/>
            <w:lang w:val="en-ZA"/>
          </w:rPr>
          <w:t>ource data to de-identified data is as follows:</w:t>
        </w:r>
      </w:ins>
    </w:p>
    <w:p w14:paraId="30FB89B8" w14:textId="382467D2" w:rsidR="00494AE0" w:rsidRPr="002E4822" w:rsidRDefault="0026318C" w:rsidP="000A3B7B">
      <w:pPr>
        <w:pStyle w:val="Heading3"/>
        <w:rPr>
          <w:ins w:id="4520" w:author="Craig Parker" w:date="2024-08-07T15:08:00Z"/>
          <w:rFonts w:ascii="Nunito" w:hAnsi="Nunito"/>
          <w:sz w:val="20"/>
          <w:szCs w:val="20"/>
          <w:lang w:val="en-ZA"/>
        </w:rPr>
      </w:pPr>
      <w:bookmarkStart w:id="4521" w:name="_Toc174546633"/>
      <w:ins w:id="4522" w:author="Matthew Chersich" w:date="2024-08-13T23:43:00Z">
        <w:r>
          <w:rPr>
            <w:rFonts w:ascii="Nunito" w:hAnsi="Nunito"/>
            <w:sz w:val="20"/>
            <w:szCs w:val="20"/>
            <w:lang w:val="en-ZA"/>
          </w:rPr>
          <w:t xml:space="preserve">5.7.1 </w:t>
        </w:r>
      </w:ins>
      <w:ins w:id="4523" w:author="Craig Parker" w:date="2024-08-07T15:08:00Z">
        <w:r w:rsidR="00494AE0" w:rsidRPr="002E4822">
          <w:rPr>
            <w:rFonts w:ascii="Nunito" w:hAnsi="Nunito"/>
            <w:sz w:val="20"/>
            <w:szCs w:val="20"/>
            <w:lang w:val="en-ZA"/>
          </w:rPr>
          <w:t>Pre-</w:t>
        </w:r>
        <w:commentRangeStart w:id="4524"/>
        <w:r w:rsidR="00494AE0" w:rsidRPr="002E4822">
          <w:rPr>
            <w:rFonts w:ascii="Nunito" w:hAnsi="Nunito"/>
            <w:sz w:val="20"/>
            <w:szCs w:val="20"/>
            <w:lang w:val="en-ZA"/>
          </w:rPr>
          <w:t>Processing</w:t>
        </w:r>
      </w:ins>
      <w:commentRangeEnd w:id="4524"/>
      <w:r>
        <w:rPr>
          <w:rStyle w:val="CommentReference"/>
          <w:rFonts w:eastAsia="Times New Roman" w:cs="Times New Roman"/>
          <w:b w:val="0"/>
          <w:bCs w:val="0"/>
          <w:caps w:val="0"/>
        </w:rPr>
        <w:commentReference w:id="4524"/>
      </w:r>
      <w:ins w:id="4525" w:author="Craig Parker" w:date="2024-08-07T15:08:00Z">
        <w:r w:rsidR="00494AE0" w:rsidRPr="002E4822">
          <w:rPr>
            <w:rFonts w:ascii="Nunito" w:hAnsi="Nunito"/>
            <w:sz w:val="20"/>
            <w:szCs w:val="20"/>
            <w:lang w:val="en-ZA"/>
          </w:rPr>
          <w:t>:</w:t>
        </w:r>
        <w:bookmarkEnd w:id="4521"/>
      </w:ins>
    </w:p>
    <w:p w14:paraId="3CDF2086" w14:textId="4E5517D0" w:rsidR="00494AE0" w:rsidRPr="002E4822" w:rsidRDefault="00494AE0" w:rsidP="000A3B7B">
      <w:pPr>
        <w:rPr>
          <w:ins w:id="4526" w:author="Craig Parker" w:date="2024-08-07T15:08:00Z"/>
          <w:rFonts w:ascii="Nunito" w:eastAsia="Nunito" w:hAnsi="Nunito" w:cs="Nunito"/>
          <w:color w:val="000000" w:themeColor="text1"/>
          <w:sz w:val="20"/>
          <w:lang w:val="en-ZA"/>
        </w:rPr>
      </w:pPr>
      <w:ins w:id="4527" w:author="Craig Parker" w:date="2024-08-07T15:08:00Z">
        <w:r w:rsidRPr="002E4822">
          <w:rPr>
            <w:rFonts w:ascii="Nunito" w:eastAsia="Nunito" w:hAnsi="Nunito" w:cs="Nunito"/>
            <w:color w:val="000000" w:themeColor="text1"/>
            <w:sz w:val="20"/>
            <w:lang w:val="en-ZA"/>
          </w:rPr>
          <w:t>This initial step is performed by the 'core' HE²AT team (members with access to 'incoming' data</w:t>
        </w:r>
      </w:ins>
      <w:ins w:id="4528" w:author="Matthew Chersich" w:date="2024-08-13T23:40:00Z">
        <w:r w:rsidR="006A7C0B">
          <w:rPr>
            <w:rFonts w:ascii="Nunito" w:eastAsia="Nunito" w:hAnsi="Nunito" w:cs="Nunito"/>
            <w:color w:val="000000" w:themeColor="text1"/>
            <w:sz w:val="20"/>
            <w:lang w:val="en-ZA"/>
          </w:rPr>
          <w:t>)</w:t>
        </w:r>
      </w:ins>
      <w:ins w:id="4529" w:author="Craig Parker" w:date="2024-08-07T15:08:00Z">
        <w:del w:id="4530" w:author="Matthew Chersich" w:date="2024-08-13T23:40:00Z">
          <w:r w:rsidRPr="002E4822" w:rsidDel="006A7C0B">
            <w:rPr>
              <w:rFonts w:ascii="Nunito" w:eastAsia="Nunito" w:hAnsi="Nunito" w:cs="Nunito"/>
              <w:color w:val="000000" w:themeColor="text1"/>
              <w:sz w:val="20"/>
              <w:lang w:val="en-ZA"/>
            </w:rPr>
            <w:delText xml:space="preserve">: Peter, Pierre, Lisa, Chris, Rodger, Nic, </w:delText>
          </w:r>
        </w:del>
      </w:ins>
      <w:ins w:id="4531" w:author="Craig Parker" w:date="2024-08-07T15:09:00Z">
        <w:del w:id="4532" w:author="Matthew Chersich" w:date="2024-08-13T23:40:00Z">
          <w:r w:rsidRPr="002E4822" w:rsidDel="006A7C0B">
            <w:rPr>
              <w:rFonts w:ascii="Nunito" w:eastAsia="Nunito" w:hAnsi="Nunito" w:cs="Nunito"/>
              <w:color w:val="000000" w:themeColor="text1"/>
              <w:sz w:val="20"/>
              <w:lang w:val="en-ZA"/>
            </w:rPr>
            <w:delText xml:space="preserve">and </w:delText>
          </w:r>
        </w:del>
      </w:ins>
      <w:ins w:id="4533" w:author="Craig Parker" w:date="2024-08-07T15:08:00Z">
        <w:del w:id="4534" w:author="Matthew Chersich" w:date="2024-08-13T23:40:00Z">
          <w:r w:rsidRPr="002E4822" w:rsidDel="006A7C0B">
            <w:rPr>
              <w:rFonts w:ascii="Nunito" w:eastAsia="Nunito" w:hAnsi="Nunito" w:cs="Nunito"/>
              <w:color w:val="000000" w:themeColor="text1"/>
              <w:sz w:val="20"/>
              <w:lang w:val="en-ZA"/>
            </w:rPr>
            <w:delText>Craig)</w:delText>
          </w:r>
        </w:del>
        <w:r w:rsidRPr="002E4822">
          <w:rPr>
            <w:rFonts w:ascii="Nunito" w:eastAsia="Nunito" w:hAnsi="Nunito" w:cs="Nunito"/>
            <w:color w:val="000000" w:themeColor="text1"/>
            <w:sz w:val="20"/>
            <w:lang w:val="en-ZA"/>
          </w:rPr>
          <w:t>. It involves:</w:t>
        </w:r>
      </w:ins>
    </w:p>
    <w:p w14:paraId="56EF95DC" w14:textId="77777777" w:rsidR="00494AE0" w:rsidRPr="002E4822" w:rsidRDefault="00494AE0" w:rsidP="000A3B7B">
      <w:pPr>
        <w:numPr>
          <w:ilvl w:val="0"/>
          <w:numId w:val="51"/>
        </w:numPr>
        <w:rPr>
          <w:ins w:id="4535" w:author="Craig Parker" w:date="2024-08-07T15:08:00Z"/>
          <w:rFonts w:ascii="Nunito" w:eastAsia="Nunito" w:hAnsi="Nunito" w:cs="Nunito"/>
          <w:color w:val="000000" w:themeColor="text1"/>
          <w:sz w:val="20"/>
          <w:lang w:val="en-ZA"/>
        </w:rPr>
      </w:pPr>
      <w:ins w:id="4536" w:author="Craig Parker" w:date="2024-08-07T15:08:00Z">
        <w:r w:rsidRPr="002E4822">
          <w:rPr>
            <w:rFonts w:ascii="Nunito" w:eastAsia="Nunito" w:hAnsi="Nunito" w:cs="Nunito"/>
            <w:color w:val="000000" w:themeColor="text1"/>
            <w:sz w:val="20"/>
            <w:lang w:val="en-ZA"/>
          </w:rPr>
          <w:t xml:space="preserve">Reformatting data to a common </w:t>
        </w:r>
        <w:commentRangeStart w:id="4537"/>
        <w:r w:rsidRPr="002E4822">
          <w:rPr>
            <w:rFonts w:ascii="Nunito" w:eastAsia="Nunito" w:hAnsi="Nunito" w:cs="Nunito"/>
            <w:color w:val="000000" w:themeColor="text1"/>
            <w:sz w:val="20"/>
            <w:lang w:val="en-ZA"/>
          </w:rPr>
          <w:t>format</w:t>
        </w:r>
      </w:ins>
      <w:commentRangeEnd w:id="4537"/>
      <w:r w:rsidR="006A7C0B">
        <w:rPr>
          <w:rStyle w:val="CommentReference"/>
        </w:rPr>
        <w:commentReference w:id="4537"/>
      </w:r>
      <w:ins w:id="4538" w:author="Craig Parker" w:date="2024-08-07T15:08:00Z">
        <w:r w:rsidRPr="002E4822">
          <w:rPr>
            <w:rFonts w:ascii="Nunito" w:eastAsia="Nunito" w:hAnsi="Nunito" w:cs="Nunito"/>
            <w:color w:val="000000" w:themeColor="text1"/>
            <w:sz w:val="20"/>
            <w:lang w:val="en-ZA"/>
          </w:rPr>
          <w:t>.</w:t>
        </w:r>
      </w:ins>
    </w:p>
    <w:p w14:paraId="40550951" w14:textId="77777777" w:rsidR="00494AE0" w:rsidRPr="002E4822" w:rsidRDefault="00494AE0" w:rsidP="000A3B7B">
      <w:pPr>
        <w:numPr>
          <w:ilvl w:val="0"/>
          <w:numId w:val="51"/>
        </w:numPr>
        <w:rPr>
          <w:ins w:id="4539" w:author="Craig Parker" w:date="2024-08-07T15:08:00Z"/>
          <w:rFonts w:ascii="Nunito" w:eastAsia="Nunito" w:hAnsi="Nunito" w:cs="Nunito"/>
          <w:color w:val="000000" w:themeColor="text1"/>
          <w:sz w:val="20"/>
          <w:lang w:val="en-ZA"/>
        </w:rPr>
      </w:pPr>
      <w:ins w:id="4540" w:author="Craig Parker" w:date="2024-08-07T15:08:00Z">
        <w:r w:rsidRPr="002E4822">
          <w:rPr>
            <w:rFonts w:ascii="Nunito" w:eastAsia="Nunito" w:hAnsi="Nunito" w:cs="Nunito"/>
            <w:color w:val="000000" w:themeColor="text1"/>
            <w:sz w:val="20"/>
            <w:lang w:val="en-ZA"/>
          </w:rPr>
          <w:t>Extracting variable names and descriptions.</w:t>
        </w:r>
      </w:ins>
    </w:p>
    <w:p w14:paraId="19532D96" w14:textId="44CA64DE" w:rsidR="00494AE0" w:rsidRPr="002E4822" w:rsidRDefault="00494AE0" w:rsidP="000A3B7B">
      <w:pPr>
        <w:numPr>
          <w:ilvl w:val="0"/>
          <w:numId w:val="51"/>
        </w:numPr>
        <w:rPr>
          <w:ins w:id="4541" w:author="Craig Parker" w:date="2024-08-07T15:08:00Z"/>
          <w:rFonts w:ascii="Nunito" w:eastAsia="Nunito" w:hAnsi="Nunito" w:cs="Nunito"/>
          <w:color w:val="000000" w:themeColor="text1"/>
          <w:sz w:val="20"/>
          <w:lang w:val="en-ZA"/>
        </w:rPr>
      </w:pPr>
      <w:ins w:id="4542" w:author="Craig Parker" w:date="2024-08-07T15:08:00Z">
        <w:r w:rsidRPr="002E4822">
          <w:rPr>
            <w:rFonts w:ascii="Nunito" w:eastAsia="Nunito" w:hAnsi="Nunito" w:cs="Nunito"/>
            <w:color w:val="000000" w:themeColor="text1"/>
            <w:sz w:val="20"/>
            <w:lang w:val="en-ZA"/>
          </w:rPr>
          <w:t xml:space="preserve">Creating synthetic data (e.g., </w:t>
        </w:r>
      </w:ins>
      <w:ins w:id="4543" w:author="Craig Parker" w:date="2024-08-07T15:09:00Z">
        <w:r w:rsidRPr="002E4822">
          <w:rPr>
            <w:rFonts w:ascii="Nunito" w:eastAsia="Nunito" w:hAnsi="Nunito" w:cs="Nunito"/>
            <w:color w:val="000000" w:themeColor="text1"/>
            <w:sz w:val="20"/>
            <w:lang w:val="en-ZA"/>
          </w:rPr>
          <w:t>ten</w:t>
        </w:r>
      </w:ins>
      <w:ins w:id="4544" w:author="Craig Parker" w:date="2024-08-07T15:08:00Z">
        <w:r w:rsidRPr="002E4822">
          <w:rPr>
            <w:rFonts w:ascii="Nunito" w:eastAsia="Nunito" w:hAnsi="Nunito" w:cs="Nunito"/>
            <w:color w:val="000000" w:themeColor="text1"/>
            <w:sz w:val="20"/>
            <w:lang w:val="en-ZA"/>
          </w:rPr>
          <w:t xml:space="preserve"> random samples of each variable).</w:t>
        </w:r>
      </w:ins>
    </w:p>
    <w:p w14:paraId="2708A012" w14:textId="77777777" w:rsidR="00494AE0" w:rsidRPr="002E4822" w:rsidRDefault="00494AE0" w:rsidP="000A3B7B">
      <w:pPr>
        <w:numPr>
          <w:ilvl w:val="0"/>
          <w:numId w:val="51"/>
        </w:numPr>
        <w:rPr>
          <w:ins w:id="4545" w:author="Craig Parker" w:date="2024-08-07T15:08:00Z"/>
          <w:rFonts w:ascii="Nunito" w:eastAsia="Nunito" w:hAnsi="Nunito" w:cs="Nunito"/>
          <w:color w:val="000000" w:themeColor="text1"/>
          <w:sz w:val="20"/>
          <w:lang w:val="en-ZA"/>
        </w:rPr>
      </w:pPr>
      <w:ins w:id="4546" w:author="Craig Parker" w:date="2024-08-07T15:08:00Z">
        <w:r w:rsidRPr="002E4822">
          <w:rPr>
            <w:rFonts w:ascii="Nunito" w:eastAsia="Nunito" w:hAnsi="Nunito" w:cs="Nunito"/>
            <w:color w:val="000000" w:themeColor="text1"/>
            <w:sz w:val="20"/>
            <w:lang w:val="en-ZA"/>
          </w:rPr>
          <w:t>Identifying relevant study documentation.</w:t>
        </w:r>
      </w:ins>
    </w:p>
    <w:p w14:paraId="14255E96" w14:textId="77777777" w:rsidR="00494AE0" w:rsidRPr="002E4822" w:rsidRDefault="00494AE0" w:rsidP="000A3B7B">
      <w:pPr>
        <w:rPr>
          <w:ins w:id="4547" w:author="Craig Parker" w:date="2024-08-07T15:08:00Z"/>
          <w:rFonts w:ascii="Nunito" w:eastAsia="Nunito" w:hAnsi="Nunito" w:cs="Nunito"/>
          <w:color w:val="000000" w:themeColor="text1"/>
          <w:sz w:val="20"/>
          <w:lang w:val="en-ZA"/>
        </w:rPr>
      </w:pPr>
    </w:p>
    <w:p w14:paraId="56B7FA2F" w14:textId="2EF0B94C" w:rsidR="0026318C" w:rsidRDefault="0026318C" w:rsidP="000A3B7B">
      <w:pPr>
        <w:rPr>
          <w:ins w:id="4548" w:author="Matthew Chersich" w:date="2024-08-13T23:42:00Z"/>
          <w:rFonts w:ascii="Nunito" w:eastAsia="Nunito" w:hAnsi="Nunito" w:cs="Nunito"/>
          <w:color w:val="000000" w:themeColor="text1"/>
          <w:sz w:val="20"/>
          <w:lang w:val="en-ZA"/>
        </w:rPr>
      </w:pPr>
      <w:moveToRangeStart w:id="4549" w:author="Matthew Chersich" w:date="2024-08-13T23:42:00Z" w:name="move174484983"/>
      <w:moveTo w:id="4550" w:author="Matthew Chersich" w:date="2024-08-13T23:42:00Z">
        <w:r w:rsidRPr="002E4822">
          <w:rPr>
            <w:rFonts w:ascii="Nunito" w:eastAsia="Nunito" w:hAnsi="Nunito" w:cs="Nunito"/>
            <w:color w:val="000000" w:themeColor="text1"/>
            <w:sz w:val="20"/>
            <w:lang w:val="en-ZA"/>
          </w:rPr>
          <w:t xml:space="preserve">Although these data are not encrypted, access permissions are restricted to the 'core' </w:t>
        </w:r>
        <w:commentRangeStart w:id="4551"/>
        <w:r w:rsidRPr="002E4822">
          <w:rPr>
            <w:rFonts w:ascii="Nunito" w:eastAsia="Nunito" w:hAnsi="Nunito" w:cs="Nunito"/>
            <w:color w:val="000000" w:themeColor="text1"/>
            <w:sz w:val="20"/>
            <w:lang w:val="en-ZA"/>
          </w:rPr>
          <w:t>group</w:t>
        </w:r>
      </w:moveTo>
      <w:commentRangeEnd w:id="4551"/>
      <w:r>
        <w:rPr>
          <w:rStyle w:val="CommentReference"/>
        </w:rPr>
        <w:commentReference w:id="4551"/>
      </w:r>
      <w:moveTo w:id="4552" w:author="Matthew Chersich" w:date="2024-08-13T23:42:00Z">
        <w:r w:rsidRPr="002E4822">
          <w:rPr>
            <w:rFonts w:ascii="Nunito" w:eastAsia="Nunito" w:hAnsi="Nunito" w:cs="Nunito"/>
            <w:color w:val="000000" w:themeColor="text1"/>
            <w:sz w:val="20"/>
            <w:lang w:val="en-ZA"/>
          </w:rPr>
          <w:t>.</w:t>
        </w:r>
      </w:moveTo>
      <w:moveToRangeEnd w:id="4549"/>
      <w:ins w:id="4553" w:author="Matthew Chersich" w:date="2024-08-13T23:46:00Z">
        <w:r>
          <w:rPr>
            <w:rFonts w:ascii="Nunito" w:eastAsia="Nunito" w:hAnsi="Nunito" w:cs="Nunito"/>
            <w:color w:val="000000" w:themeColor="text1"/>
            <w:sz w:val="20"/>
            <w:lang w:val="en-ZA"/>
          </w:rPr>
          <w:t xml:space="preserve"> </w:t>
        </w:r>
      </w:ins>
    </w:p>
    <w:p w14:paraId="7E8B1AB7" w14:textId="77777777" w:rsidR="0026318C" w:rsidRDefault="0026318C" w:rsidP="000A3B7B">
      <w:pPr>
        <w:rPr>
          <w:ins w:id="4554" w:author="Matthew Chersich" w:date="2024-08-13T23:42:00Z"/>
          <w:rFonts w:ascii="Nunito" w:eastAsia="Nunito" w:hAnsi="Nunito" w:cs="Nunito"/>
          <w:color w:val="000000" w:themeColor="text1"/>
          <w:sz w:val="20"/>
          <w:lang w:val="en-ZA"/>
        </w:rPr>
      </w:pPr>
    </w:p>
    <w:p w14:paraId="10F19E72" w14:textId="1136CE0A" w:rsidR="00494AE0" w:rsidRPr="002E4822" w:rsidRDefault="00494AE0" w:rsidP="000A3B7B">
      <w:pPr>
        <w:rPr>
          <w:ins w:id="4555" w:author="Craig Parker" w:date="2024-08-07T15:08:00Z"/>
          <w:rFonts w:ascii="Nunito" w:eastAsia="Nunito" w:hAnsi="Nunito" w:cs="Nunito"/>
          <w:color w:val="000000" w:themeColor="text1"/>
          <w:sz w:val="20"/>
          <w:lang w:val="en-ZA"/>
        </w:rPr>
      </w:pPr>
      <w:ins w:id="4556" w:author="Craig Parker" w:date="2024-08-07T15:08:00Z">
        <w:r w:rsidRPr="002E4822">
          <w:rPr>
            <w:rFonts w:ascii="Nunito" w:eastAsia="Nunito" w:hAnsi="Nunito" w:cs="Nunito"/>
            <w:color w:val="000000" w:themeColor="text1"/>
            <w:sz w:val="20"/>
            <w:lang w:val="en-ZA"/>
          </w:rPr>
          <w:t xml:space="preserve">This </w:t>
        </w:r>
        <w:commentRangeStart w:id="4557"/>
        <w:r w:rsidRPr="002E4822">
          <w:rPr>
            <w:rFonts w:ascii="Nunito" w:eastAsia="Nunito" w:hAnsi="Nunito" w:cs="Nunito"/>
            <w:color w:val="000000" w:themeColor="text1"/>
            <w:sz w:val="20"/>
            <w:lang w:val="en-ZA"/>
          </w:rPr>
          <w:t>data</w:t>
        </w:r>
      </w:ins>
      <w:commentRangeEnd w:id="4557"/>
      <w:r w:rsidR="0026318C">
        <w:rPr>
          <w:rStyle w:val="CommentReference"/>
        </w:rPr>
        <w:commentReference w:id="4557"/>
      </w:r>
      <w:ins w:id="4558" w:author="Craig Parker" w:date="2024-08-07T15:08:00Z">
        <w:r w:rsidRPr="002E4822">
          <w:rPr>
            <w:rFonts w:ascii="Nunito" w:eastAsia="Nunito" w:hAnsi="Nunito" w:cs="Nunito"/>
            <w:color w:val="000000" w:themeColor="text1"/>
            <w:sz w:val="20"/>
            <w:lang w:val="en-ZA"/>
          </w:rPr>
          <w:t xml:space="preserve"> is periodically backed up to a secure and encrypted disk</w:t>
        </w:r>
      </w:ins>
      <w:ins w:id="4559" w:author="Matthew Chersich" w:date="2024-08-13T23:41:00Z">
        <w:r w:rsidR="006A7C0B">
          <w:rPr>
            <w:rFonts w:ascii="Nunito" w:eastAsia="Nunito" w:hAnsi="Nunito" w:cs="Nunito"/>
            <w:color w:val="000000" w:themeColor="text1"/>
            <w:sz w:val="20"/>
            <w:lang w:val="en-ZA"/>
          </w:rPr>
          <w:t>,</w:t>
        </w:r>
      </w:ins>
      <w:ins w:id="4560" w:author="Craig Parker" w:date="2024-08-07T15:08:00Z">
        <w:r w:rsidRPr="002E4822">
          <w:rPr>
            <w:rFonts w:ascii="Nunito" w:eastAsia="Nunito" w:hAnsi="Nunito" w:cs="Nunito"/>
            <w:color w:val="000000" w:themeColor="text1"/>
            <w:sz w:val="20"/>
            <w:lang w:val="en-ZA"/>
          </w:rPr>
          <w:t xml:space="preserve"> separate from the wider HPC system. </w:t>
        </w:r>
      </w:ins>
      <w:moveFromRangeStart w:id="4561" w:author="Matthew Chersich" w:date="2024-08-13T23:42:00Z" w:name="move174484983"/>
      <w:moveFrom w:id="4562" w:author="Matthew Chersich" w:date="2024-08-13T23:42:00Z">
        <w:ins w:id="4563" w:author="Craig Parker" w:date="2024-08-07T15:08:00Z">
          <w:r w:rsidRPr="002E4822" w:rsidDel="0026318C">
            <w:rPr>
              <w:rFonts w:ascii="Nunito" w:eastAsia="Nunito" w:hAnsi="Nunito" w:cs="Nunito"/>
              <w:color w:val="000000" w:themeColor="text1"/>
              <w:sz w:val="20"/>
              <w:lang w:val="en-ZA"/>
            </w:rPr>
            <w:t xml:space="preserve">Although </w:t>
          </w:r>
        </w:ins>
        <w:r w:rsidR="004A3BAA" w:rsidRPr="002E4822" w:rsidDel="0026318C">
          <w:rPr>
            <w:rFonts w:ascii="Nunito" w:eastAsia="Nunito" w:hAnsi="Nunito" w:cs="Nunito"/>
            <w:color w:val="000000" w:themeColor="text1"/>
            <w:sz w:val="20"/>
            <w:lang w:val="en-ZA"/>
          </w:rPr>
          <w:t>these data are</w:t>
        </w:r>
        <w:ins w:id="4564" w:author="Craig Parker" w:date="2024-08-07T15:08:00Z">
          <w:r w:rsidRPr="002E4822" w:rsidDel="0026318C">
            <w:rPr>
              <w:rFonts w:ascii="Nunito" w:eastAsia="Nunito" w:hAnsi="Nunito" w:cs="Nunito"/>
              <w:color w:val="000000" w:themeColor="text1"/>
              <w:sz w:val="20"/>
              <w:lang w:val="en-ZA"/>
            </w:rPr>
            <w:t xml:space="preserve"> not encrypted, access permissions are restricted to the 'core' group.</w:t>
          </w:r>
        </w:ins>
      </w:moveFrom>
      <w:moveFromRangeEnd w:id="4561"/>
    </w:p>
    <w:p w14:paraId="76B15988" w14:textId="05289E21" w:rsidR="00494AE0" w:rsidRPr="002E4822" w:rsidDel="0026318C" w:rsidRDefault="0026318C" w:rsidP="000A3B7B">
      <w:pPr>
        <w:rPr>
          <w:ins w:id="4565" w:author="Craig Parker" w:date="2024-08-07T15:08:00Z"/>
          <w:del w:id="4566" w:author="Matthew Chersich" w:date="2024-08-13T23:42:00Z"/>
          <w:rFonts w:ascii="Nunito" w:eastAsia="Nunito" w:hAnsi="Nunito" w:cs="Nunito"/>
          <w:b/>
          <w:bCs/>
          <w:color w:val="000000" w:themeColor="text1"/>
          <w:sz w:val="20"/>
          <w:lang w:val="en-ZA"/>
        </w:rPr>
      </w:pPr>
      <w:bookmarkStart w:id="4567" w:name="_Toc174546634"/>
      <w:ins w:id="4568" w:author="Matthew Chersich" w:date="2024-08-13T23:43:00Z">
        <w:r>
          <w:rPr>
            <w:rFonts w:ascii="Nunito" w:eastAsia="Nunito" w:hAnsi="Nunito" w:cs="Nunito"/>
            <w:b/>
            <w:bCs/>
            <w:color w:val="000000" w:themeColor="text1"/>
            <w:sz w:val="20"/>
            <w:lang w:val="en-ZA"/>
          </w:rPr>
          <w:t>5.7.2</w:t>
        </w:r>
        <w:bookmarkEnd w:id="4567"/>
        <w:r>
          <w:rPr>
            <w:rFonts w:ascii="Nunito" w:eastAsia="Nunito" w:hAnsi="Nunito" w:cs="Nunito"/>
            <w:b/>
            <w:bCs/>
            <w:color w:val="000000" w:themeColor="text1"/>
            <w:sz w:val="20"/>
            <w:lang w:val="en-ZA"/>
          </w:rPr>
          <w:t xml:space="preserve"> </w:t>
        </w:r>
      </w:ins>
    </w:p>
    <w:p w14:paraId="20582EF8" w14:textId="32AD4FC2" w:rsidR="00494AE0" w:rsidRPr="002E4822" w:rsidRDefault="00494AE0" w:rsidP="000A3B7B">
      <w:pPr>
        <w:pStyle w:val="Heading3"/>
        <w:rPr>
          <w:ins w:id="4569" w:author="Craig Parker" w:date="2024-08-07T15:08:00Z"/>
          <w:rFonts w:ascii="Nunito" w:hAnsi="Nunito"/>
          <w:sz w:val="20"/>
          <w:szCs w:val="20"/>
          <w:lang w:val="en-ZA"/>
        </w:rPr>
      </w:pPr>
      <w:bookmarkStart w:id="4570" w:name="_Toc174546635"/>
      <w:ins w:id="4571" w:author="Craig Parker" w:date="2024-08-07T15:08:00Z">
        <w:r w:rsidRPr="002E4822">
          <w:rPr>
            <w:rFonts w:ascii="Nunito" w:hAnsi="Nunito"/>
            <w:sz w:val="20"/>
            <w:szCs w:val="20"/>
            <w:lang w:val="en-ZA"/>
          </w:rPr>
          <w:t xml:space="preserve">Variable </w:t>
        </w:r>
      </w:ins>
      <w:r w:rsidR="002E4822">
        <w:rPr>
          <w:rFonts w:ascii="Nunito" w:hAnsi="Nunito"/>
          <w:sz w:val="20"/>
          <w:szCs w:val="20"/>
          <w:lang w:val="en-ZA"/>
        </w:rPr>
        <w:t>m</w:t>
      </w:r>
      <w:ins w:id="4572" w:author="Craig Parker" w:date="2024-08-07T15:08:00Z">
        <w:r w:rsidRPr="002E4822">
          <w:rPr>
            <w:rFonts w:ascii="Nunito" w:hAnsi="Nunito"/>
            <w:sz w:val="20"/>
            <w:szCs w:val="20"/>
            <w:lang w:val="en-ZA"/>
          </w:rPr>
          <w:t>apping:</w:t>
        </w:r>
        <w:bookmarkEnd w:id="4570"/>
      </w:ins>
    </w:p>
    <w:p w14:paraId="720E925E" w14:textId="776670A7" w:rsidR="00494AE0" w:rsidRPr="002E4822" w:rsidRDefault="00494AE0" w:rsidP="000A3B7B">
      <w:pPr>
        <w:rPr>
          <w:ins w:id="4573" w:author="Craig Parker" w:date="2024-08-07T15:08:00Z"/>
          <w:rFonts w:ascii="Nunito" w:eastAsia="Nunito" w:hAnsi="Nunito" w:cs="Nunito"/>
          <w:color w:val="000000" w:themeColor="text1"/>
          <w:sz w:val="20"/>
          <w:lang w:val="en-ZA"/>
        </w:rPr>
      </w:pPr>
      <w:ins w:id="4574" w:author="Craig Parker" w:date="2024-08-07T15:08:00Z">
        <w:r w:rsidRPr="002E4822">
          <w:rPr>
            <w:rFonts w:ascii="Nunito" w:eastAsia="Nunito" w:hAnsi="Nunito" w:cs="Nunito"/>
            <w:color w:val="000000" w:themeColor="text1"/>
            <w:sz w:val="20"/>
            <w:lang w:val="en-ZA"/>
          </w:rPr>
          <w:t xml:space="preserve">This step involves the </w:t>
        </w:r>
        <w:del w:id="4575" w:author="Matthew Chersich" w:date="2024-08-13T23:43:00Z">
          <w:r w:rsidRPr="002E4822" w:rsidDel="0026318C">
            <w:rPr>
              <w:rFonts w:ascii="Nunito" w:eastAsia="Nunito" w:hAnsi="Nunito" w:cs="Nunito"/>
              <w:color w:val="000000" w:themeColor="text1"/>
              <w:sz w:val="20"/>
              <w:lang w:val="en-ZA"/>
            </w:rPr>
            <w:delText>entire</w:delText>
          </w:r>
        </w:del>
      </w:ins>
      <w:ins w:id="4576" w:author="Matthew Chersich" w:date="2024-08-13T23:43:00Z">
        <w:r w:rsidR="0026318C">
          <w:rPr>
            <w:rFonts w:ascii="Nunito" w:eastAsia="Nunito" w:hAnsi="Nunito" w:cs="Nunito"/>
            <w:color w:val="000000" w:themeColor="text1"/>
            <w:sz w:val="20"/>
            <w:lang w:val="en-ZA"/>
          </w:rPr>
          <w:t xml:space="preserve">Core group and a larger set of HEAT </w:t>
        </w:r>
        <w:proofErr w:type="spellStart"/>
        <w:r w:rsidR="0026318C">
          <w:rPr>
            <w:rFonts w:ascii="Nunito" w:eastAsia="Nunito" w:hAnsi="Nunito" w:cs="Nunito"/>
            <w:color w:val="000000" w:themeColor="text1"/>
            <w:sz w:val="20"/>
            <w:lang w:val="en-ZA"/>
          </w:rPr>
          <w:t>Center</w:t>
        </w:r>
        <w:proofErr w:type="spellEnd"/>
        <w:r w:rsidR="0026318C">
          <w:rPr>
            <w:rFonts w:ascii="Nunito" w:eastAsia="Nunito" w:hAnsi="Nunito" w:cs="Nunito"/>
            <w:color w:val="000000" w:themeColor="text1"/>
            <w:sz w:val="20"/>
            <w:lang w:val="en-ZA"/>
          </w:rPr>
          <w:t xml:space="preserve"> staff</w:t>
        </w:r>
      </w:ins>
      <w:ins w:id="4577" w:author="Craig Parker" w:date="2024-08-07T15:08:00Z">
        <w:del w:id="4578" w:author="Matthew Chersich" w:date="2024-08-13T23:43:00Z">
          <w:r w:rsidRPr="002E4822" w:rsidDel="0026318C">
            <w:rPr>
              <w:rFonts w:ascii="Nunito" w:eastAsia="Nunito" w:hAnsi="Nunito" w:cs="Nunito"/>
              <w:color w:val="000000" w:themeColor="text1"/>
              <w:sz w:val="20"/>
              <w:lang w:val="en-ZA"/>
            </w:rPr>
            <w:delText xml:space="preserve"> consortium </w:delText>
          </w:r>
        </w:del>
      </w:ins>
      <w:ins w:id="4579" w:author="Matthew Chersich" w:date="2024-08-13T23:43:00Z">
        <w:r w:rsidR="0026318C">
          <w:rPr>
            <w:rFonts w:ascii="Nunito" w:eastAsia="Nunito" w:hAnsi="Nunito" w:cs="Nunito"/>
            <w:color w:val="000000" w:themeColor="text1"/>
            <w:sz w:val="20"/>
            <w:lang w:val="en-ZA"/>
          </w:rPr>
          <w:t xml:space="preserve"> </w:t>
        </w:r>
      </w:ins>
      <w:ins w:id="4580" w:author="Matthew Chersich" w:date="2024-08-13T23:44:00Z">
        <w:r w:rsidR="0026318C">
          <w:rPr>
            <w:rFonts w:ascii="Nunito" w:eastAsia="Nunito" w:hAnsi="Nunito" w:cs="Nunito"/>
            <w:color w:val="000000" w:themeColor="text1"/>
            <w:sz w:val="20"/>
            <w:lang w:val="en-ZA"/>
          </w:rPr>
          <w:t xml:space="preserve">who </w:t>
        </w:r>
      </w:ins>
      <w:ins w:id="4581" w:author="Craig Parker" w:date="2024-08-07T15:08:00Z">
        <w:r w:rsidRPr="002E4822">
          <w:rPr>
            <w:rFonts w:ascii="Nunito" w:eastAsia="Nunito" w:hAnsi="Nunito" w:cs="Nunito"/>
            <w:color w:val="000000" w:themeColor="text1"/>
            <w:sz w:val="20"/>
            <w:lang w:val="en-ZA"/>
          </w:rPr>
          <w:t>utili</w:t>
        </w:r>
      </w:ins>
      <w:ins w:id="4582" w:author="Craig Parker" w:date="2024-08-07T15:10:00Z">
        <w:r w:rsidRPr="002E4822">
          <w:rPr>
            <w:rFonts w:ascii="Nunito" w:eastAsia="Nunito" w:hAnsi="Nunito" w:cs="Nunito"/>
            <w:color w:val="000000" w:themeColor="text1"/>
            <w:sz w:val="20"/>
            <w:lang w:val="en-ZA"/>
          </w:rPr>
          <w:t>s</w:t>
        </w:r>
      </w:ins>
      <w:ins w:id="4583" w:author="Craig Parker" w:date="2024-08-07T15:08:00Z">
        <w:del w:id="4584" w:author="Matthew Chersich" w:date="2024-08-13T23:44:00Z">
          <w:r w:rsidRPr="002E4822" w:rsidDel="0026318C">
            <w:rPr>
              <w:rFonts w:ascii="Nunito" w:eastAsia="Nunito" w:hAnsi="Nunito" w:cs="Nunito"/>
              <w:color w:val="000000" w:themeColor="text1"/>
              <w:sz w:val="20"/>
              <w:lang w:val="en-ZA"/>
            </w:rPr>
            <w:delText>ing</w:delText>
          </w:r>
        </w:del>
      </w:ins>
      <w:ins w:id="4585" w:author="Matthew Chersich" w:date="2024-08-13T23:44:00Z">
        <w:r w:rsidR="0026318C">
          <w:rPr>
            <w:rFonts w:ascii="Nunito" w:eastAsia="Nunito" w:hAnsi="Nunito" w:cs="Nunito"/>
            <w:color w:val="000000" w:themeColor="text1"/>
            <w:sz w:val="20"/>
            <w:lang w:val="en-ZA"/>
          </w:rPr>
          <w:t>e</w:t>
        </w:r>
      </w:ins>
      <w:ins w:id="4586" w:author="Craig Parker" w:date="2024-08-07T15:08:00Z">
        <w:r w:rsidRPr="002E4822">
          <w:rPr>
            <w:rFonts w:ascii="Nunito" w:eastAsia="Nunito" w:hAnsi="Nunito" w:cs="Nunito"/>
            <w:color w:val="000000" w:themeColor="text1"/>
            <w:sz w:val="20"/>
            <w:lang w:val="en-ZA"/>
          </w:rPr>
          <w:t xml:space="preserve"> synthetic data, variable metadata, and study documentation created in the pre-processing step. Data is shared with OpenAI to leverage LLM description completions, variable mapping suggestions, and data transformation recommendations. Harmoni</w:t>
        </w:r>
      </w:ins>
      <w:r w:rsidR="009557F9" w:rsidRPr="002E4822">
        <w:rPr>
          <w:rFonts w:ascii="Nunito" w:eastAsia="Nunito" w:hAnsi="Nunito" w:cs="Nunito"/>
          <w:color w:val="000000" w:themeColor="text1"/>
          <w:sz w:val="20"/>
          <w:lang w:val="en-ZA"/>
        </w:rPr>
        <w:t>s</w:t>
      </w:r>
      <w:ins w:id="4587" w:author="Craig Parker" w:date="2024-08-07T15:08:00Z">
        <w:r w:rsidRPr="002E4822">
          <w:rPr>
            <w:rFonts w:ascii="Nunito" w:eastAsia="Nunito" w:hAnsi="Nunito" w:cs="Nunito"/>
            <w:color w:val="000000" w:themeColor="text1"/>
            <w:sz w:val="20"/>
            <w:lang w:val="en-ZA"/>
          </w:rPr>
          <w:t>ation team members complete a form to map source variables to a standard set of ontologies and recode variables to a standard data model.</w:t>
        </w:r>
      </w:ins>
    </w:p>
    <w:p w14:paraId="4A66EAC0" w14:textId="77777777" w:rsidR="00494AE0" w:rsidRPr="002E4822" w:rsidRDefault="00494AE0" w:rsidP="000A3B7B">
      <w:pPr>
        <w:rPr>
          <w:ins w:id="4588" w:author="Craig Parker" w:date="2024-08-07T15:08:00Z"/>
          <w:rFonts w:ascii="Nunito" w:eastAsia="Nunito" w:hAnsi="Nunito" w:cs="Nunito"/>
          <w:b/>
          <w:bCs/>
          <w:color w:val="000000" w:themeColor="text1"/>
          <w:sz w:val="20"/>
          <w:lang w:val="en-ZA"/>
        </w:rPr>
      </w:pPr>
    </w:p>
    <w:p w14:paraId="34121BC8" w14:textId="5E4C346B" w:rsidR="00494AE0" w:rsidRPr="002E4822" w:rsidRDefault="00494AE0" w:rsidP="000A3B7B">
      <w:pPr>
        <w:pStyle w:val="Heading3"/>
        <w:rPr>
          <w:ins w:id="4589" w:author="Craig Parker" w:date="2024-08-07T15:08:00Z"/>
          <w:rFonts w:ascii="Nunito" w:hAnsi="Nunito"/>
          <w:sz w:val="20"/>
          <w:szCs w:val="20"/>
          <w:lang w:val="en-ZA"/>
        </w:rPr>
      </w:pPr>
      <w:bookmarkStart w:id="4590" w:name="_Toc174546636"/>
      <w:ins w:id="4591" w:author="Craig Parker" w:date="2024-08-07T15:08:00Z">
        <w:r w:rsidRPr="002E4822">
          <w:rPr>
            <w:rFonts w:ascii="Nunito" w:hAnsi="Nunito"/>
            <w:sz w:val="20"/>
            <w:szCs w:val="20"/>
            <w:lang w:val="en-ZA"/>
          </w:rPr>
          <w:lastRenderedPageBreak/>
          <w:t xml:space="preserve">Mapping </w:t>
        </w:r>
      </w:ins>
      <w:r w:rsidR="002E4822">
        <w:rPr>
          <w:rFonts w:ascii="Nunito" w:hAnsi="Nunito"/>
          <w:sz w:val="20"/>
          <w:szCs w:val="20"/>
          <w:lang w:val="en-ZA"/>
        </w:rPr>
        <w:t>v</w:t>
      </w:r>
      <w:ins w:id="4592" w:author="Craig Parker" w:date="2024-08-07T15:08:00Z">
        <w:r w:rsidRPr="002E4822">
          <w:rPr>
            <w:rFonts w:ascii="Nunito" w:hAnsi="Nunito"/>
            <w:sz w:val="20"/>
            <w:szCs w:val="20"/>
            <w:lang w:val="en-ZA"/>
          </w:rPr>
          <w:t>alidation:</w:t>
        </w:r>
        <w:bookmarkEnd w:id="4590"/>
      </w:ins>
    </w:p>
    <w:p w14:paraId="052602B2" w14:textId="6514491B" w:rsidR="00494AE0" w:rsidRPr="002E4822" w:rsidRDefault="00494AE0" w:rsidP="000A3B7B">
      <w:pPr>
        <w:rPr>
          <w:ins w:id="4593" w:author="Craig Parker" w:date="2024-08-07T15:09:00Z"/>
          <w:rFonts w:ascii="Nunito" w:eastAsia="Nunito" w:hAnsi="Nunito" w:cs="Nunito"/>
          <w:color w:val="000000" w:themeColor="text1"/>
          <w:sz w:val="20"/>
          <w:lang w:val="en-ZA"/>
        </w:rPr>
      </w:pPr>
      <w:ins w:id="4594" w:author="Craig Parker" w:date="2024-08-07T15:08:00Z">
        <w:r w:rsidRPr="002E4822">
          <w:rPr>
            <w:rFonts w:ascii="Nunito" w:eastAsia="Nunito" w:hAnsi="Nunito" w:cs="Nunito"/>
            <w:color w:val="000000" w:themeColor="text1"/>
            <w:sz w:val="20"/>
            <w:lang w:val="en-ZA"/>
          </w:rPr>
          <w:t xml:space="preserve">The 'core' HE²AT team validates the variable mappings created in the previous step using the </w:t>
        </w:r>
        <w:commentRangeStart w:id="4595"/>
        <w:r w:rsidRPr="0026318C">
          <w:rPr>
            <w:rFonts w:ascii="Nunito" w:eastAsia="Nunito" w:hAnsi="Nunito" w:cs="Nunito"/>
            <w:color w:val="000000" w:themeColor="text1"/>
            <w:sz w:val="20"/>
            <w:highlight w:val="yellow"/>
            <w:lang w:val="en-ZA"/>
            <w:rPrChange w:id="4596" w:author="Matthew Chersich" w:date="2024-08-13T23:44:00Z">
              <w:rPr>
                <w:rFonts w:ascii="Nunito" w:eastAsia="Nunito" w:hAnsi="Nunito" w:cs="Nunito"/>
                <w:color w:val="000000" w:themeColor="text1"/>
                <w:sz w:val="20"/>
                <w:lang w:val="en-ZA"/>
              </w:rPr>
            </w:rPrChange>
          </w:rPr>
          <w:t>reformatted</w:t>
        </w:r>
      </w:ins>
      <w:commentRangeEnd w:id="4595"/>
      <w:r w:rsidR="0026318C">
        <w:rPr>
          <w:rStyle w:val="CommentReference"/>
        </w:rPr>
        <w:commentReference w:id="4595"/>
      </w:r>
      <w:ins w:id="4597" w:author="Craig Parker" w:date="2024-08-07T15:08:00Z">
        <w:r w:rsidRPr="0026318C">
          <w:rPr>
            <w:rFonts w:ascii="Nunito" w:eastAsia="Nunito" w:hAnsi="Nunito" w:cs="Nunito"/>
            <w:color w:val="000000" w:themeColor="text1"/>
            <w:sz w:val="20"/>
            <w:highlight w:val="yellow"/>
            <w:lang w:val="en-ZA"/>
            <w:rPrChange w:id="4598" w:author="Matthew Chersich" w:date="2024-08-13T23:44:00Z">
              <w:rPr>
                <w:rFonts w:ascii="Nunito" w:eastAsia="Nunito" w:hAnsi="Nunito" w:cs="Nunito"/>
                <w:color w:val="000000" w:themeColor="text1"/>
                <w:sz w:val="20"/>
                <w:lang w:val="en-ZA"/>
              </w:rPr>
            </w:rPrChange>
          </w:rPr>
          <w:t xml:space="preserve"> source data</w:t>
        </w:r>
        <w:r w:rsidRPr="002E4822">
          <w:rPr>
            <w:rFonts w:ascii="Nunito" w:eastAsia="Nunito" w:hAnsi="Nunito" w:cs="Nunito"/>
            <w:color w:val="000000" w:themeColor="text1"/>
            <w:sz w:val="20"/>
            <w:lang w:val="en-ZA"/>
          </w:rPr>
          <w:t>. This validation is conducted first by a health expert and then by the core harmoni</w:t>
        </w:r>
      </w:ins>
      <w:r w:rsidR="009557F9" w:rsidRPr="002E4822">
        <w:rPr>
          <w:rFonts w:ascii="Nunito" w:eastAsia="Nunito" w:hAnsi="Nunito" w:cs="Nunito"/>
          <w:color w:val="000000" w:themeColor="text1"/>
          <w:sz w:val="20"/>
          <w:lang w:val="en-ZA"/>
        </w:rPr>
        <w:t>s</w:t>
      </w:r>
      <w:ins w:id="4599" w:author="Craig Parker" w:date="2024-08-07T15:08:00Z">
        <w:r w:rsidRPr="002E4822">
          <w:rPr>
            <w:rFonts w:ascii="Nunito" w:eastAsia="Nunito" w:hAnsi="Nunito" w:cs="Nunito"/>
            <w:color w:val="000000" w:themeColor="text1"/>
            <w:sz w:val="20"/>
            <w:lang w:val="en-ZA"/>
          </w:rPr>
          <w:t>ing team. The mappings and transformation instructions from this step are version-controlled using CSAG GitLab.</w:t>
        </w:r>
      </w:ins>
    </w:p>
    <w:p w14:paraId="3856E9F3" w14:textId="595F03C6" w:rsidR="00494AE0" w:rsidRPr="002E4822" w:rsidRDefault="00494AE0" w:rsidP="000A3B7B">
      <w:pPr>
        <w:pStyle w:val="Heading3"/>
        <w:rPr>
          <w:ins w:id="4600" w:author="Craig Parker" w:date="2024-08-07T15:08:00Z"/>
          <w:rFonts w:ascii="Nunito" w:hAnsi="Nunito"/>
          <w:sz w:val="20"/>
          <w:szCs w:val="20"/>
          <w:lang w:val="en-ZA"/>
        </w:rPr>
      </w:pPr>
      <w:bookmarkStart w:id="4601" w:name="_Toc174546637"/>
      <w:ins w:id="4602" w:author="Craig Parker" w:date="2024-08-07T15:08:00Z">
        <w:r w:rsidRPr="002E4822">
          <w:rPr>
            <w:rFonts w:ascii="Nunito" w:hAnsi="Nunito"/>
            <w:sz w:val="20"/>
            <w:szCs w:val="20"/>
            <w:lang w:val="en-ZA"/>
          </w:rPr>
          <w:t xml:space="preserve">Database </w:t>
        </w:r>
      </w:ins>
      <w:r w:rsidR="002E4822">
        <w:rPr>
          <w:rFonts w:ascii="Nunito" w:hAnsi="Nunito"/>
          <w:sz w:val="20"/>
          <w:szCs w:val="20"/>
          <w:lang w:val="en-ZA"/>
        </w:rPr>
        <w:t>p</w:t>
      </w:r>
      <w:ins w:id="4603" w:author="Craig Parker" w:date="2024-08-07T15:08:00Z">
        <w:r w:rsidRPr="002E4822">
          <w:rPr>
            <w:rFonts w:ascii="Nunito" w:hAnsi="Nunito"/>
            <w:sz w:val="20"/>
            <w:szCs w:val="20"/>
            <w:lang w:val="en-ZA"/>
          </w:rPr>
          <w:t>opulation:</w:t>
        </w:r>
        <w:bookmarkEnd w:id="4601"/>
      </w:ins>
    </w:p>
    <w:p w14:paraId="7959E4C4" w14:textId="0AC91B50" w:rsidR="00494AE0" w:rsidRPr="002E4822" w:rsidRDefault="00494AE0" w:rsidP="000A3B7B">
      <w:pPr>
        <w:rPr>
          <w:ins w:id="4604" w:author="Craig Parker" w:date="2024-08-07T15:08:00Z"/>
          <w:rFonts w:ascii="Nunito" w:eastAsia="Nunito" w:hAnsi="Nunito" w:cs="Nunito"/>
          <w:color w:val="000000" w:themeColor="text1"/>
          <w:sz w:val="20"/>
          <w:lang w:val="en-ZA"/>
        </w:rPr>
      </w:pPr>
      <w:ins w:id="4605" w:author="Craig Parker" w:date="2024-08-07T15:08:00Z">
        <w:r w:rsidRPr="002E4822">
          <w:rPr>
            <w:rFonts w:ascii="Nunito" w:eastAsia="Nunito" w:hAnsi="Nunito" w:cs="Nunito"/>
            <w:color w:val="000000" w:themeColor="text1"/>
            <w:sz w:val="20"/>
            <w:lang w:val="en-ZA"/>
          </w:rPr>
          <w:t xml:space="preserve">Using the mappings and transformation instructions from the previous steps, the source data is transformed and used to populate a final database. </w:t>
        </w:r>
      </w:ins>
      <w:r w:rsidR="009557F9" w:rsidRPr="002E4822">
        <w:rPr>
          <w:rFonts w:ascii="Nunito" w:eastAsia="Nunito" w:hAnsi="Nunito" w:cs="Nunito"/>
          <w:color w:val="000000" w:themeColor="text1"/>
          <w:sz w:val="20"/>
          <w:lang w:val="en-ZA"/>
        </w:rPr>
        <w:t>Th</w:t>
      </w:r>
      <w:del w:id="4606" w:author="Matthew Chersich" w:date="2024-08-13T23:45:00Z">
        <w:r w:rsidR="009557F9" w:rsidRPr="002E4822" w:rsidDel="0026318C">
          <w:rPr>
            <w:rFonts w:ascii="Nunito" w:eastAsia="Nunito" w:hAnsi="Nunito" w:cs="Nunito"/>
            <w:color w:val="000000" w:themeColor="text1"/>
            <w:sz w:val="20"/>
            <w:lang w:val="en-ZA"/>
          </w:rPr>
          <w:delText>e ‘core’ team manages th</w:delText>
        </w:r>
      </w:del>
      <w:r w:rsidR="009557F9" w:rsidRPr="002E4822">
        <w:rPr>
          <w:rFonts w:ascii="Nunito" w:eastAsia="Nunito" w:hAnsi="Nunito" w:cs="Nunito"/>
          <w:color w:val="000000" w:themeColor="text1"/>
          <w:sz w:val="20"/>
          <w:lang w:val="en-ZA"/>
        </w:rPr>
        <w:t xml:space="preserve">is </w:t>
      </w:r>
      <w:ins w:id="4607" w:author="Craig Parker" w:date="2024-08-07T15:08:00Z">
        <w:r w:rsidRPr="002E4822">
          <w:rPr>
            <w:rFonts w:ascii="Nunito" w:eastAsia="Nunito" w:hAnsi="Nunito" w:cs="Nunito"/>
            <w:color w:val="000000" w:themeColor="text1"/>
            <w:sz w:val="20"/>
            <w:lang w:val="en-ZA"/>
          </w:rPr>
          <w:t>step is managed by the 'core' team, and the final database is made available to the full consortium. A second anonymi</w:t>
        </w:r>
      </w:ins>
      <w:r w:rsidR="009557F9" w:rsidRPr="002E4822">
        <w:rPr>
          <w:rFonts w:ascii="Nunito" w:eastAsia="Nunito" w:hAnsi="Nunito" w:cs="Nunito"/>
          <w:color w:val="000000" w:themeColor="text1"/>
          <w:sz w:val="20"/>
          <w:lang w:val="en-ZA"/>
        </w:rPr>
        <w:t>s</w:t>
      </w:r>
      <w:ins w:id="4608" w:author="Craig Parker" w:date="2024-08-07T15:08:00Z">
        <w:r w:rsidRPr="002E4822">
          <w:rPr>
            <w:rFonts w:ascii="Nunito" w:eastAsia="Nunito" w:hAnsi="Nunito" w:cs="Nunito"/>
            <w:color w:val="000000" w:themeColor="text1"/>
            <w:sz w:val="20"/>
            <w:lang w:val="en-ZA"/>
          </w:rPr>
          <w:t>ation of patient identifiers occurs at this stage, and locations below the ward level (e.g., street addresses) are excluded.</w:t>
        </w:r>
      </w:ins>
    </w:p>
    <w:p w14:paraId="68159486" w14:textId="77777777" w:rsidR="00494AE0" w:rsidRPr="002E4822" w:rsidRDefault="00494AE0" w:rsidP="000A3B7B">
      <w:pPr>
        <w:rPr>
          <w:ins w:id="4609" w:author="Craig Parker" w:date="2024-08-07T15:09:00Z"/>
          <w:rFonts w:ascii="Nunito" w:eastAsia="Nunito" w:hAnsi="Nunito" w:cs="Nunito"/>
          <w:b/>
          <w:bCs/>
          <w:color w:val="000000" w:themeColor="text1"/>
          <w:sz w:val="20"/>
          <w:lang w:val="en-ZA"/>
        </w:rPr>
      </w:pPr>
    </w:p>
    <w:p w14:paraId="08AA3D13" w14:textId="6847FD00" w:rsidR="00494AE0" w:rsidRPr="002E4822" w:rsidRDefault="00494AE0" w:rsidP="000A3B7B">
      <w:pPr>
        <w:pStyle w:val="Heading3"/>
        <w:rPr>
          <w:ins w:id="4610" w:author="Craig Parker" w:date="2024-08-07T15:08:00Z"/>
          <w:rFonts w:ascii="Nunito" w:hAnsi="Nunito"/>
          <w:sz w:val="20"/>
          <w:szCs w:val="20"/>
          <w:lang w:val="en-ZA"/>
        </w:rPr>
      </w:pPr>
      <w:bookmarkStart w:id="4611" w:name="_Toc174546638"/>
      <w:ins w:id="4612" w:author="Craig Parker" w:date="2024-08-07T15:08:00Z">
        <w:r w:rsidRPr="002E4822">
          <w:rPr>
            <w:rFonts w:ascii="Nunito" w:hAnsi="Nunito"/>
            <w:sz w:val="20"/>
            <w:szCs w:val="20"/>
            <w:lang w:val="en-ZA"/>
          </w:rPr>
          <w:t xml:space="preserve">Final </w:t>
        </w:r>
      </w:ins>
      <w:r w:rsidR="002E4822">
        <w:rPr>
          <w:rFonts w:ascii="Nunito" w:hAnsi="Nunito"/>
          <w:sz w:val="20"/>
          <w:szCs w:val="20"/>
          <w:lang w:val="en-ZA"/>
        </w:rPr>
        <w:t>d</w:t>
      </w:r>
      <w:ins w:id="4613" w:author="Craig Parker" w:date="2024-08-07T15:08:00Z">
        <w:r w:rsidRPr="002E4822">
          <w:rPr>
            <w:rFonts w:ascii="Nunito" w:hAnsi="Nunito"/>
            <w:sz w:val="20"/>
            <w:szCs w:val="20"/>
            <w:lang w:val="en-ZA"/>
          </w:rPr>
          <w:t xml:space="preserve">ata </w:t>
        </w:r>
      </w:ins>
      <w:r w:rsidR="002E4822">
        <w:rPr>
          <w:rFonts w:ascii="Nunito" w:hAnsi="Nunito"/>
          <w:sz w:val="20"/>
          <w:szCs w:val="20"/>
          <w:lang w:val="en-ZA"/>
        </w:rPr>
        <w:t>c</w:t>
      </w:r>
      <w:ins w:id="4614" w:author="Craig Parker" w:date="2024-08-07T15:08:00Z">
        <w:r w:rsidRPr="002E4822">
          <w:rPr>
            <w:rFonts w:ascii="Nunito" w:hAnsi="Nunito"/>
            <w:sz w:val="20"/>
            <w:szCs w:val="20"/>
            <w:lang w:val="en-ZA"/>
          </w:rPr>
          <w:t xml:space="preserve">leaning and </w:t>
        </w:r>
      </w:ins>
      <w:r w:rsidR="002E4822">
        <w:rPr>
          <w:rFonts w:ascii="Nunito" w:hAnsi="Nunito"/>
          <w:sz w:val="20"/>
          <w:szCs w:val="20"/>
          <w:lang w:val="en-ZA"/>
        </w:rPr>
        <w:t>a</w:t>
      </w:r>
      <w:ins w:id="4615" w:author="Craig Parker" w:date="2024-08-07T15:08:00Z">
        <w:r w:rsidRPr="002E4822">
          <w:rPr>
            <w:rFonts w:ascii="Nunito" w:hAnsi="Nunito"/>
            <w:sz w:val="20"/>
            <w:szCs w:val="20"/>
            <w:lang w:val="en-ZA"/>
          </w:rPr>
          <w:t xml:space="preserve">nalysis </w:t>
        </w:r>
      </w:ins>
      <w:r w:rsidR="002E4822">
        <w:rPr>
          <w:rFonts w:ascii="Nunito" w:hAnsi="Nunito"/>
          <w:sz w:val="20"/>
          <w:szCs w:val="20"/>
          <w:lang w:val="en-ZA"/>
        </w:rPr>
        <w:t>d</w:t>
      </w:r>
      <w:ins w:id="4616" w:author="Craig Parker" w:date="2024-08-07T15:08:00Z">
        <w:r w:rsidRPr="002E4822">
          <w:rPr>
            <w:rFonts w:ascii="Nunito" w:hAnsi="Nunito"/>
            <w:sz w:val="20"/>
            <w:szCs w:val="20"/>
            <w:lang w:val="en-ZA"/>
          </w:rPr>
          <w:t xml:space="preserve">ataset </w:t>
        </w:r>
      </w:ins>
      <w:r w:rsidR="002E4822">
        <w:rPr>
          <w:rFonts w:ascii="Nunito" w:hAnsi="Nunito"/>
          <w:sz w:val="20"/>
          <w:szCs w:val="20"/>
          <w:lang w:val="en-ZA"/>
        </w:rPr>
        <w:t>c</w:t>
      </w:r>
      <w:ins w:id="4617" w:author="Craig Parker" w:date="2024-08-07T15:08:00Z">
        <w:r w:rsidRPr="002E4822">
          <w:rPr>
            <w:rFonts w:ascii="Nunito" w:hAnsi="Nunito"/>
            <w:sz w:val="20"/>
            <w:szCs w:val="20"/>
            <w:lang w:val="en-ZA"/>
          </w:rPr>
          <w:t>reation:</w:t>
        </w:r>
        <w:bookmarkEnd w:id="4611"/>
      </w:ins>
    </w:p>
    <w:p w14:paraId="3F7E0D6D" w14:textId="6A283B47" w:rsidR="00494AE0" w:rsidRPr="002E4822" w:rsidRDefault="00494AE0" w:rsidP="000A3B7B">
      <w:pPr>
        <w:rPr>
          <w:ins w:id="4618" w:author="Craig Parker" w:date="2024-08-07T15:08:00Z"/>
          <w:rFonts w:ascii="Nunito" w:eastAsia="Nunito" w:hAnsi="Nunito"/>
          <w:sz w:val="20"/>
          <w:lang w:val="en-ZA"/>
          <w:rPrChange w:id="4619" w:author="Craig Parker" w:date="2024-08-07T15:15:00Z">
            <w:rPr>
              <w:ins w:id="4620" w:author="Craig Parker" w:date="2024-08-07T15:08:00Z"/>
              <w:rFonts w:ascii="Nunito" w:eastAsia="Nunito" w:hAnsi="Nunito" w:cs="Nunito"/>
              <w:b/>
              <w:bCs/>
              <w:color w:val="000000" w:themeColor="text1"/>
              <w:lang w:val="en-ZA"/>
            </w:rPr>
          </w:rPrChange>
        </w:rPr>
      </w:pPr>
      <w:ins w:id="4621" w:author="Craig Parker" w:date="2024-08-07T15:08:00Z">
        <w:r w:rsidRPr="002E4822">
          <w:rPr>
            <w:rFonts w:ascii="Nunito" w:eastAsia="Nunito" w:hAnsi="Nunito"/>
            <w:sz w:val="20"/>
            <w:lang w:val="en-ZA"/>
          </w:rPr>
          <w:t>A final data cleaning step ensures values fall within expected ranges, provisions for identifying twins and multiple pregnancies are made, and duplication errors are identified. A sanity check ensures data integrity. Linking geospatial data is an additional step performed during the analysis stage.</w:t>
        </w:r>
      </w:ins>
    </w:p>
    <w:p w14:paraId="61D5E6C9" w14:textId="7552F27B" w:rsidR="00494AE0" w:rsidRPr="002E4822" w:rsidRDefault="00494AE0" w:rsidP="00A850D7">
      <w:pPr>
        <w:pStyle w:val="Heading2"/>
        <w:numPr>
          <w:ilvl w:val="1"/>
          <w:numId w:val="57"/>
        </w:numPr>
        <w:rPr>
          <w:ins w:id="4622" w:author="Craig Parker" w:date="2024-08-07T15:08:00Z"/>
          <w:rFonts w:ascii="Nunito" w:hAnsi="Nunito"/>
        </w:rPr>
      </w:pPr>
      <w:bookmarkStart w:id="4623" w:name="_Toc174546639"/>
      <w:ins w:id="4624" w:author="Craig Parker" w:date="2024-08-07T15:08:00Z">
        <w:r w:rsidRPr="002E4822">
          <w:rPr>
            <w:rFonts w:ascii="Nunito" w:hAnsi="Nunito"/>
          </w:rPr>
          <w:t xml:space="preserve">Data </w:t>
        </w:r>
        <w:commentRangeStart w:id="4625"/>
        <w:r w:rsidRPr="002E4822">
          <w:rPr>
            <w:rFonts w:ascii="Nunito" w:hAnsi="Nunito"/>
          </w:rPr>
          <w:t>Integration</w:t>
        </w:r>
      </w:ins>
      <w:commentRangeEnd w:id="4625"/>
      <w:ins w:id="4626" w:author="Craig Parker" w:date="2024-08-07T15:16:00Z">
        <w:r w:rsidRPr="002E4822">
          <w:rPr>
            <w:rStyle w:val="Heading3Char"/>
            <w:rFonts w:ascii="Nunito" w:hAnsi="Nunito"/>
            <w:b/>
            <w:bCs/>
            <w:caps/>
            <w:sz w:val="20"/>
            <w:szCs w:val="20"/>
          </w:rPr>
          <w:commentReference w:id="4625"/>
        </w:r>
      </w:ins>
      <w:bookmarkEnd w:id="4623"/>
    </w:p>
    <w:p w14:paraId="6603A534" w14:textId="77777777" w:rsidR="00494AE0" w:rsidRPr="002E4822" w:rsidRDefault="00494AE0" w:rsidP="000A3B7B">
      <w:pPr>
        <w:rPr>
          <w:ins w:id="4627" w:author="Craig Parker" w:date="2024-08-07T15:08:00Z"/>
          <w:rFonts w:ascii="Nunito" w:eastAsia="Nunito" w:hAnsi="Nunito" w:cs="Nunito"/>
          <w:color w:val="000000" w:themeColor="text1"/>
          <w:sz w:val="20"/>
          <w:lang w:val="en-ZA"/>
        </w:rPr>
      </w:pPr>
      <w:ins w:id="4628" w:author="Craig Parker" w:date="2024-08-07T15:08:00Z">
        <w:r w:rsidRPr="002E4822">
          <w:rPr>
            <w:rFonts w:ascii="Nunito" w:eastAsia="Nunito" w:hAnsi="Nunito" w:cs="Nunito"/>
            <w:color w:val="000000" w:themeColor="text1"/>
            <w:sz w:val="20"/>
            <w:lang w:val="en-ZA"/>
          </w:rPr>
          <w:t xml:space="preserve">Integrated datasets, along with associated documentation provided through the GitLab platform, will be available for analysis via the </w:t>
        </w:r>
        <w:proofErr w:type="spellStart"/>
        <w:r w:rsidRPr="002E4822">
          <w:rPr>
            <w:rFonts w:ascii="Nunito" w:eastAsia="Nunito" w:hAnsi="Nunito" w:cs="Nunito"/>
            <w:color w:val="000000" w:themeColor="text1"/>
            <w:sz w:val="20"/>
            <w:lang w:val="en-ZA"/>
          </w:rPr>
          <w:t>Jupyter</w:t>
        </w:r>
        <w:proofErr w:type="spellEnd"/>
        <w:r w:rsidRPr="002E4822">
          <w:rPr>
            <w:rFonts w:ascii="Nunito" w:eastAsia="Nunito" w:hAnsi="Nunito" w:cs="Nunito"/>
            <w:color w:val="000000" w:themeColor="text1"/>
            <w:sz w:val="20"/>
            <w:lang w:val="en-ZA"/>
          </w:rPr>
          <w:t xml:space="preserve"> Hub platform to partner researchers. Depending on the conditions of the original Data Transfer Agreements (DTAs), partner researchers may need to agree to specific data usage agreements.</w:t>
        </w:r>
      </w:ins>
    </w:p>
    <w:p w14:paraId="34E5A338" w14:textId="77777777" w:rsidR="00494AE0" w:rsidRPr="002E4822" w:rsidRDefault="00494AE0" w:rsidP="000A3B7B">
      <w:pPr>
        <w:rPr>
          <w:ins w:id="4629" w:author="Craig Parker" w:date="2024-08-07T15:10:00Z"/>
          <w:rFonts w:ascii="Nunito" w:eastAsia="Nunito" w:hAnsi="Nunito" w:cs="Nunito"/>
          <w:color w:val="000000" w:themeColor="text1"/>
          <w:sz w:val="20"/>
          <w:lang w:val="en-ZA"/>
        </w:rPr>
      </w:pPr>
      <w:ins w:id="4630" w:author="Craig Parker" w:date="2024-08-07T15:08:00Z">
        <w:r w:rsidRPr="002E4822">
          <w:rPr>
            <w:rFonts w:ascii="Nunito" w:eastAsia="Nunito" w:hAnsi="Nunito" w:cs="Nunito"/>
            <w:color w:val="000000" w:themeColor="text1"/>
            <w:sz w:val="20"/>
            <w:lang w:val="en-ZA"/>
          </w:rPr>
          <w:t>The complete health data processing workflow is mapped in Figure 2 below. Key steps include:</w:t>
        </w:r>
      </w:ins>
    </w:p>
    <w:p w14:paraId="70032ED8" w14:textId="77777777" w:rsidR="00494AE0" w:rsidRPr="002E4822" w:rsidRDefault="00494AE0" w:rsidP="000A3B7B">
      <w:pPr>
        <w:rPr>
          <w:ins w:id="4631" w:author="Craig Parker" w:date="2024-08-07T15:08:00Z"/>
          <w:rFonts w:ascii="Nunito" w:eastAsia="Nunito" w:hAnsi="Nunito" w:cs="Nunito"/>
          <w:color w:val="000000" w:themeColor="text1"/>
          <w:sz w:val="20"/>
          <w:lang w:val="en-ZA"/>
        </w:rPr>
      </w:pPr>
    </w:p>
    <w:p w14:paraId="68B36153" w14:textId="77777777" w:rsidR="00494AE0" w:rsidRPr="002E4822" w:rsidRDefault="00494AE0" w:rsidP="000A3B7B">
      <w:pPr>
        <w:numPr>
          <w:ilvl w:val="0"/>
          <w:numId w:val="52"/>
        </w:numPr>
        <w:rPr>
          <w:ins w:id="4632" w:author="Craig Parker" w:date="2024-08-07T15:08:00Z"/>
          <w:rFonts w:ascii="Nunito" w:eastAsia="Nunito" w:hAnsi="Nunito" w:cs="Nunito"/>
          <w:color w:val="000000" w:themeColor="text1"/>
          <w:sz w:val="20"/>
          <w:lang w:val="en-ZA"/>
        </w:rPr>
      </w:pPr>
      <w:ins w:id="4633" w:author="Craig Parker" w:date="2024-08-07T15:08:00Z">
        <w:r w:rsidRPr="002E4822">
          <w:rPr>
            <w:rFonts w:ascii="Nunito" w:eastAsia="Nunito" w:hAnsi="Nunito" w:cs="Nunito"/>
            <w:b/>
            <w:bCs/>
            <w:color w:val="000000" w:themeColor="text1"/>
            <w:sz w:val="20"/>
            <w:lang w:val="en-ZA"/>
          </w:rPr>
          <w:t>Basic Error Screening and Correction:</w:t>
        </w:r>
        <w:r w:rsidRPr="002E4822">
          <w:rPr>
            <w:rFonts w:ascii="Nunito" w:eastAsia="Nunito" w:hAnsi="Nunito" w:cs="Nunito"/>
            <w:color w:val="000000" w:themeColor="text1"/>
            <w:sz w:val="20"/>
            <w:lang w:val="en-ZA"/>
          </w:rPr>
          <w:t xml:space="preserve"> Identifying and correcting formatting errors, invalid codes, and values.</w:t>
        </w:r>
      </w:ins>
    </w:p>
    <w:p w14:paraId="44A9A004" w14:textId="77777777" w:rsidR="00494AE0" w:rsidRPr="002E4822" w:rsidRDefault="00494AE0" w:rsidP="000A3B7B">
      <w:pPr>
        <w:numPr>
          <w:ilvl w:val="0"/>
          <w:numId w:val="52"/>
        </w:numPr>
        <w:rPr>
          <w:ins w:id="4634" w:author="Craig Parker" w:date="2024-08-07T15:08:00Z"/>
          <w:rFonts w:ascii="Nunito" w:eastAsia="Nunito" w:hAnsi="Nunito" w:cs="Nunito"/>
          <w:color w:val="000000" w:themeColor="text1"/>
          <w:sz w:val="20"/>
          <w:lang w:val="en-ZA"/>
        </w:rPr>
      </w:pPr>
      <w:ins w:id="4635" w:author="Craig Parker" w:date="2024-08-07T15:08:00Z">
        <w:r w:rsidRPr="002E4822">
          <w:rPr>
            <w:rFonts w:ascii="Nunito" w:eastAsia="Nunito" w:hAnsi="Nunito" w:cs="Nunito"/>
            <w:b/>
            <w:bCs/>
            <w:color w:val="000000" w:themeColor="text1"/>
            <w:sz w:val="20"/>
            <w:lang w:val="en-ZA"/>
          </w:rPr>
          <w:t>Screening for Personal Identifying Information:</w:t>
        </w:r>
        <w:r w:rsidRPr="002E4822">
          <w:rPr>
            <w:rFonts w:ascii="Nunito" w:eastAsia="Nunito" w:hAnsi="Nunito" w:cs="Nunito"/>
            <w:color w:val="000000" w:themeColor="text1"/>
            <w:sz w:val="20"/>
            <w:lang w:val="en-ZA"/>
          </w:rPr>
          <w:t xml:space="preserve"> Checking for personal identifiers such as date of birth, which can pose a re-identification risk. For example, the date of birth can be dropped after calculating and retaining the patient's age.</w:t>
        </w:r>
      </w:ins>
    </w:p>
    <w:p w14:paraId="3A6CA4C0" w14:textId="77777777" w:rsidR="00494AE0" w:rsidRPr="002E4822" w:rsidRDefault="00494AE0" w:rsidP="000A3B7B">
      <w:pPr>
        <w:numPr>
          <w:ilvl w:val="0"/>
          <w:numId w:val="52"/>
        </w:numPr>
        <w:rPr>
          <w:ins w:id="4636" w:author="Craig Parker" w:date="2024-08-07T15:08:00Z"/>
          <w:rFonts w:ascii="Nunito" w:eastAsia="Nunito" w:hAnsi="Nunito" w:cs="Nunito"/>
          <w:color w:val="000000" w:themeColor="text1"/>
          <w:sz w:val="20"/>
          <w:lang w:val="en-ZA"/>
        </w:rPr>
      </w:pPr>
      <w:ins w:id="4637" w:author="Craig Parker" w:date="2024-08-07T15:08:00Z">
        <w:r w:rsidRPr="002E4822">
          <w:rPr>
            <w:rFonts w:ascii="Nunito" w:eastAsia="Nunito" w:hAnsi="Nunito" w:cs="Nunito"/>
            <w:b/>
            <w:bCs/>
            <w:color w:val="000000" w:themeColor="text1"/>
            <w:sz w:val="20"/>
            <w:lang w:val="en-ZA"/>
          </w:rPr>
          <w:t>Recoding to Common Codebooks:</w:t>
        </w:r>
        <w:r w:rsidRPr="002E4822">
          <w:rPr>
            <w:rFonts w:ascii="Nunito" w:eastAsia="Nunito" w:hAnsi="Nunito" w:cs="Nunito"/>
            <w:color w:val="000000" w:themeColor="text1"/>
            <w:sz w:val="20"/>
            <w:lang w:val="en-ZA"/>
          </w:rPr>
          <w:t xml:space="preserve"> Extracting variables of interest for each research project, translating variables into the target units, converting real values into categories, and translating between categorization schemes. This step also involves recording geographic information, such as: </w:t>
        </w:r>
      </w:ins>
    </w:p>
    <w:p w14:paraId="74F937C8" w14:textId="77777777" w:rsidR="00494AE0" w:rsidRPr="002E4822" w:rsidRDefault="00494AE0" w:rsidP="000A3B7B">
      <w:pPr>
        <w:numPr>
          <w:ilvl w:val="1"/>
          <w:numId w:val="52"/>
        </w:numPr>
        <w:rPr>
          <w:ins w:id="4638" w:author="Craig Parker" w:date="2024-08-07T15:08:00Z"/>
          <w:rFonts w:ascii="Nunito" w:eastAsia="Nunito" w:hAnsi="Nunito" w:cs="Nunito"/>
          <w:color w:val="000000" w:themeColor="text1"/>
          <w:sz w:val="20"/>
          <w:lang w:val="en-ZA"/>
        </w:rPr>
      </w:pPr>
      <w:ins w:id="4639" w:author="Craig Parker" w:date="2024-08-07T15:08:00Z">
        <w:r w:rsidRPr="002E4822">
          <w:rPr>
            <w:rFonts w:ascii="Nunito" w:eastAsia="Nunito" w:hAnsi="Nunito" w:cs="Nunito"/>
            <w:b/>
            <w:bCs/>
            <w:color w:val="000000" w:themeColor="text1"/>
            <w:sz w:val="20"/>
            <w:lang w:val="en-ZA"/>
          </w:rPr>
          <w:t>Point Location Data:</w:t>
        </w:r>
        <w:r w:rsidRPr="002E4822">
          <w:rPr>
            <w:rFonts w:ascii="Nunito" w:eastAsia="Nunito" w:hAnsi="Nunito" w:cs="Nunito"/>
            <w:color w:val="000000" w:themeColor="text1"/>
            <w:sz w:val="20"/>
            <w:lang w:val="en-ZA"/>
          </w:rPr>
          <w:t xml:space="preserve"> Using jittering to perturb spatial location data systematically (random distance and direction) or substituting point locations with grid-cell centroids corresponding to the grid framework used for climate and environmental data.</w:t>
        </w:r>
      </w:ins>
    </w:p>
    <w:p w14:paraId="17DDF24A" w14:textId="77777777" w:rsidR="00494AE0" w:rsidRPr="002E4822" w:rsidRDefault="00494AE0" w:rsidP="000A3B7B">
      <w:pPr>
        <w:numPr>
          <w:ilvl w:val="0"/>
          <w:numId w:val="52"/>
        </w:numPr>
        <w:rPr>
          <w:ins w:id="4640" w:author="Craig Parker" w:date="2024-08-07T15:08:00Z"/>
          <w:rFonts w:ascii="Nunito" w:eastAsia="Nunito" w:hAnsi="Nunito" w:cs="Nunito"/>
          <w:color w:val="000000" w:themeColor="text1"/>
          <w:sz w:val="20"/>
          <w:lang w:val="en-ZA"/>
        </w:rPr>
      </w:pPr>
      <w:ins w:id="4641" w:author="Craig Parker" w:date="2024-08-07T15:08:00Z">
        <w:r w:rsidRPr="002E4822">
          <w:rPr>
            <w:rFonts w:ascii="Nunito" w:eastAsia="Nunito" w:hAnsi="Nunito" w:cs="Nunito"/>
            <w:b/>
            <w:bCs/>
            <w:color w:val="000000" w:themeColor="text1"/>
            <w:sz w:val="20"/>
            <w:lang w:val="en-ZA"/>
          </w:rPr>
          <w:lastRenderedPageBreak/>
          <w:t>Further Quality Control and Data Restructuring:</w:t>
        </w:r>
        <w:r w:rsidRPr="002E4822">
          <w:rPr>
            <w:rFonts w:ascii="Nunito" w:eastAsia="Nunito" w:hAnsi="Nunito" w:cs="Nunito"/>
            <w:color w:val="000000" w:themeColor="text1"/>
            <w:sz w:val="20"/>
            <w:lang w:val="en-ZA"/>
          </w:rPr>
          <w:t xml:space="preserve"> Ensuring the accuracy and consistency of the data before integration.</w:t>
        </w:r>
      </w:ins>
    </w:p>
    <w:p w14:paraId="38A4B376" w14:textId="77777777" w:rsidR="00494AE0" w:rsidRPr="002E4822" w:rsidRDefault="00494AE0" w:rsidP="000A3B7B">
      <w:pPr>
        <w:numPr>
          <w:ilvl w:val="0"/>
          <w:numId w:val="52"/>
        </w:numPr>
        <w:rPr>
          <w:ins w:id="4642" w:author="Craig Parker" w:date="2024-08-07T15:08:00Z"/>
          <w:rFonts w:ascii="Nunito" w:eastAsia="Nunito" w:hAnsi="Nunito" w:cs="Nunito"/>
          <w:color w:val="000000" w:themeColor="text1"/>
          <w:sz w:val="20"/>
          <w:lang w:val="en-ZA"/>
        </w:rPr>
      </w:pPr>
      <w:ins w:id="4643" w:author="Craig Parker" w:date="2024-08-07T15:08:00Z">
        <w:r w:rsidRPr="002E4822">
          <w:rPr>
            <w:rFonts w:ascii="Nunito" w:eastAsia="Nunito" w:hAnsi="Nunito" w:cs="Nunito"/>
            <w:b/>
            <w:bCs/>
            <w:color w:val="000000" w:themeColor="text1"/>
            <w:sz w:val="20"/>
            <w:lang w:val="en-ZA"/>
          </w:rPr>
          <w:t>Integration of Climate Variables:</w:t>
        </w:r>
        <w:r w:rsidRPr="002E4822">
          <w:rPr>
            <w:rFonts w:ascii="Nunito" w:eastAsia="Nunito" w:hAnsi="Nunito" w:cs="Nunito"/>
            <w:color w:val="000000" w:themeColor="text1"/>
            <w:sz w:val="20"/>
            <w:lang w:val="en-ZA"/>
          </w:rPr>
          <w:t xml:space="preserve"> Incorporating climate data to support specific analyses.</w:t>
        </w:r>
      </w:ins>
    </w:p>
    <w:p w14:paraId="218580A6" w14:textId="33265E63" w:rsidR="00494AE0" w:rsidRPr="002E4822" w:rsidRDefault="001D660F" w:rsidP="000A3B7B">
      <w:pPr>
        <w:rPr>
          <w:ins w:id="4644" w:author="Craig Parker" w:date="2024-08-07T15:08:00Z"/>
          <w:rFonts w:ascii="Nunito" w:eastAsia="Nunito" w:hAnsi="Nunito" w:cs="Nunito"/>
          <w:color w:val="000000" w:themeColor="text1"/>
          <w:sz w:val="20"/>
          <w:lang w:val="en-ZA"/>
        </w:rPr>
      </w:pPr>
      <w:r w:rsidRPr="002E4822">
        <w:rPr>
          <w:rFonts w:ascii="Nunito" w:eastAsia="Nunito" w:hAnsi="Nunito" w:cs="Nunito"/>
          <w:color w:val="000000" w:themeColor="text1"/>
          <w:sz w:val="20"/>
          <w:lang w:val="en-ZA"/>
        </w:rPr>
        <w:t>Standardising</w:t>
      </w:r>
      <w:ins w:id="4645" w:author="Craig Parker" w:date="2024-08-07T15:08:00Z">
        <w:r w:rsidR="00494AE0" w:rsidRPr="002E4822">
          <w:rPr>
            <w:rFonts w:ascii="Nunito" w:eastAsia="Nunito" w:hAnsi="Nunito" w:cs="Nunito"/>
            <w:color w:val="000000" w:themeColor="text1"/>
            <w:sz w:val="20"/>
            <w:lang w:val="en-ZA"/>
          </w:rPr>
          <w:t xml:space="preserve"> variables and conforming to established metadata and storage standards, this process ensures that the combined dataset is robust, reliable, and suitable for advanced analytical techniques. This </w:t>
        </w:r>
      </w:ins>
      <w:ins w:id="4646" w:author="Craig Parker" w:date="2024-08-07T15:18:00Z">
        <w:r w:rsidR="00494AE0" w:rsidRPr="002E4822">
          <w:rPr>
            <w:rFonts w:ascii="Nunito" w:eastAsia="Nunito" w:hAnsi="Nunito" w:cs="Nunito"/>
            <w:color w:val="000000" w:themeColor="text1"/>
            <w:sz w:val="20"/>
            <w:lang w:val="en-ZA"/>
          </w:rPr>
          <w:t>harmonised</w:t>
        </w:r>
      </w:ins>
      <w:ins w:id="4647" w:author="Craig Parker" w:date="2024-08-07T15:08:00Z">
        <w:r w:rsidR="00494AE0" w:rsidRPr="002E4822">
          <w:rPr>
            <w:rFonts w:ascii="Nunito" w:eastAsia="Nunito" w:hAnsi="Nunito" w:cs="Nunito"/>
            <w:color w:val="000000" w:themeColor="text1"/>
            <w:sz w:val="20"/>
            <w:lang w:val="en-ZA"/>
          </w:rPr>
          <w:t xml:space="preserve"> dataset will serve as a critical resource for ongoing and future research within the HE²AT </w:t>
        </w:r>
        <w:proofErr w:type="spellStart"/>
        <w:r w:rsidR="00494AE0" w:rsidRPr="002E4822">
          <w:rPr>
            <w:rFonts w:ascii="Nunito" w:eastAsia="Nunito" w:hAnsi="Nunito" w:cs="Nunito"/>
            <w:color w:val="000000" w:themeColor="text1"/>
            <w:sz w:val="20"/>
            <w:lang w:val="en-ZA"/>
          </w:rPr>
          <w:t>Center</w:t>
        </w:r>
        <w:proofErr w:type="spellEnd"/>
        <w:r w:rsidR="00494AE0" w:rsidRPr="002E4822">
          <w:rPr>
            <w:rFonts w:ascii="Nunito" w:eastAsia="Nunito" w:hAnsi="Nunito" w:cs="Nunito"/>
            <w:color w:val="000000" w:themeColor="text1"/>
            <w:sz w:val="20"/>
            <w:lang w:val="en-ZA"/>
          </w:rPr>
          <w:t xml:space="preserve"> and beyond.</w:t>
        </w:r>
      </w:ins>
    </w:p>
    <w:p w14:paraId="07F348DA" w14:textId="4530B318" w:rsidR="0E3CF60B" w:rsidRPr="002E4822" w:rsidDel="00494AE0" w:rsidRDefault="0E3CF60B" w:rsidP="000A3B7B">
      <w:pPr>
        <w:rPr>
          <w:del w:id="4648" w:author="Craig Parker" w:date="2024-08-07T15:11:00Z"/>
          <w:rFonts w:ascii="Nunito" w:eastAsia="Nunito" w:hAnsi="Nunito" w:cs="Nunito"/>
          <w:color w:val="000000" w:themeColor="text1"/>
          <w:sz w:val="20"/>
          <w:rPrChange w:id="4649" w:author="Craig Parker" w:date="2024-08-07T12:23:00Z">
            <w:rPr>
              <w:del w:id="4650" w:author="Craig Parker" w:date="2024-08-07T15:11:00Z"/>
              <w:rFonts w:ascii="Nunito" w:eastAsia="Nunito" w:hAnsi="Nunito" w:cs="Nunito"/>
            </w:rPr>
          </w:rPrChange>
        </w:rPr>
      </w:pPr>
      <w:del w:id="4651" w:author="Craig Parker" w:date="2024-08-07T15:11:00Z">
        <w:r w:rsidRPr="002E4822" w:rsidDel="00494AE0">
          <w:rPr>
            <w:rFonts w:ascii="Nunito" w:eastAsia="Nunito" w:hAnsi="Nunito" w:cs="Nunito"/>
            <w:color w:val="000000" w:themeColor="text1"/>
            <w:sz w:val="20"/>
            <w:rPrChange w:id="4652" w:author="Craig Parker" w:date="2024-08-07T12:23:00Z">
              <w:rPr>
                <w:rFonts w:ascii="Nunito" w:eastAsia="Nunito" w:hAnsi="Nunito" w:cs="Nunito"/>
              </w:rPr>
            </w:rPrChange>
          </w:rPr>
          <w:delText xml:space="preserve">Data harmonisation is critical for integrating diverse datasets into a unified format, allowing comprehensive analyses drawing on information across the disparate data sources. A detailed description of the workflow from source data to deidentified data is as follows. </w:delText>
        </w:r>
      </w:del>
    </w:p>
    <w:p w14:paraId="239F527B" w14:textId="4D2CF793" w:rsidR="0E3CF60B" w:rsidRPr="002E4822" w:rsidDel="00494AE0" w:rsidRDefault="0E3CF60B" w:rsidP="000A3B7B">
      <w:pPr>
        <w:pStyle w:val="ListParagraph"/>
        <w:rPr>
          <w:del w:id="4653" w:author="Craig Parker" w:date="2024-08-07T15:11:00Z"/>
          <w:rFonts w:ascii="Nunito" w:eastAsia="Nunito" w:hAnsi="Nunito" w:cs="Nunito"/>
          <w:color w:val="000000" w:themeColor="text1"/>
          <w:sz w:val="20"/>
          <w:rPrChange w:id="4654" w:author="Craig Parker" w:date="2024-08-07T12:23:00Z">
            <w:rPr>
              <w:del w:id="4655" w:author="Craig Parker" w:date="2024-08-07T15:11:00Z"/>
              <w:rFonts w:ascii="Nunito" w:eastAsia="Nunito" w:hAnsi="Nunito" w:cs="Nunito"/>
            </w:rPr>
          </w:rPrChange>
        </w:rPr>
      </w:pPr>
      <w:del w:id="4656" w:author="Craig Parker" w:date="2024-08-07T15:11:00Z">
        <w:r w:rsidRPr="002E4822" w:rsidDel="00494AE0">
          <w:rPr>
            <w:rFonts w:ascii="Nunito" w:eastAsia="Nunito" w:hAnsi="Nunito" w:cs="Nunito"/>
            <w:color w:val="000000" w:themeColor="text1"/>
            <w:sz w:val="20"/>
            <w:rPrChange w:id="4657" w:author="Craig Parker" w:date="2024-08-07T12:23:00Z">
              <w:rPr>
                <w:rFonts w:ascii="Nunito" w:eastAsia="Nunito" w:hAnsi="Nunito" w:cs="Nunito"/>
              </w:rPr>
            </w:rPrChange>
          </w:rPr>
          <w:delText>Pre-Processing:</w:delText>
        </w:r>
      </w:del>
    </w:p>
    <w:p w14:paraId="09EDB591" w14:textId="5799BFDD" w:rsidR="0E3CF60B" w:rsidRPr="002E4822" w:rsidDel="00494AE0" w:rsidRDefault="0E3CF60B" w:rsidP="000A3B7B">
      <w:pPr>
        <w:rPr>
          <w:del w:id="4658" w:author="Craig Parker" w:date="2024-08-07T15:11:00Z"/>
          <w:rFonts w:ascii="Nunito" w:eastAsia="Nunito" w:hAnsi="Nunito" w:cs="Nunito"/>
          <w:color w:val="000000" w:themeColor="text1"/>
          <w:sz w:val="20"/>
          <w:rPrChange w:id="4659" w:author="Craig Parker" w:date="2024-08-07T12:23:00Z">
            <w:rPr>
              <w:del w:id="4660" w:author="Craig Parker" w:date="2024-08-07T15:11:00Z"/>
              <w:rFonts w:ascii="Nunito" w:eastAsia="Nunito" w:hAnsi="Nunito" w:cs="Nunito"/>
            </w:rPr>
          </w:rPrChange>
        </w:rPr>
      </w:pPr>
      <w:del w:id="4661" w:author="Craig Parker" w:date="2024-08-07T15:11:00Z">
        <w:r w:rsidRPr="002E4822" w:rsidDel="00494AE0">
          <w:rPr>
            <w:rFonts w:ascii="Nunito" w:eastAsia="Nunito" w:hAnsi="Nunito" w:cs="Nunito"/>
            <w:color w:val="000000" w:themeColor="text1"/>
            <w:sz w:val="20"/>
            <w:rPrChange w:id="4662" w:author="Craig Parker" w:date="2024-08-07T12:23:00Z">
              <w:rPr>
                <w:rFonts w:ascii="Nunito" w:eastAsia="Nunito" w:hAnsi="Nunito" w:cs="Nunito"/>
              </w:rPr>
            </w:rPrChange>
          </w:rPr>
          <w:delText xml:space="preserve">This initial step is done by the ‘core’ </w:delText>
        </w:r>
      </w:del>
      <w:del w:id="4663" w:author="Craig Parker" w:date="2024-08-05T19:22:00Z">
        <w:r w:rsidRPr="002E4822" w:rsidDel="006A3891">
          <w:rPr>
            <w:rFonts w:ascii="Nunito" w:eastAsia="Nunito" w:hAnsi="Nunito" w:cs="Nunito"/>
            <w:color w:val="000000" w:themeColor="text1"/>
            <w:sz w:val="20"/>
            <w:rPrChange w:id="4664" w:author="Craig Parker" w:date="2024-08-07T12:23:00Z">
              <w:rPr>
                <w:rFonts w:ascii="Nunito" w:eastAsia="Nunito" w:hAnsi="Nunito" w:cs="Nunito"/>
              </w:rPr>
            </w:rPrChange>
          </w:rPr>
          <w:delText>HE2AT</w:delText>
        </w:r>
      </w:del>
      <w:del w:id="4665" w:author="Craig Parker" w:date="2024-08-07T15:11:00Z">
        <w:r w:rsidRPr="002E4822" w:rsidDel="00494AE0">
          <w:rPr>
            <w:rFonts w:ascii="Nunito" w:eastAsia="Nunito" w:hAnsi="Nunito" w:cs="Nunito"/>
            <w:color w:val="000000" w:themeColor="text1"/>
            <w:sz w:val="20"/>
            <w:rPrChange w:id="4666" w:author="Craig Parker" w:date="2024-08-07T12:23:00Z">
              <w:rPr>
                <w:rFonts w:ascii="Nunito" w:eastAsia="Nunito" w:hAnsi="Nunito" w:cs="Nunito"/>
              </w:rPr>
            </w:rPrChange>
          </w:rPr>
          <w:delText xml:space="preserve"> team (definition – those with access to ‘incoming’ (peter, pierre, lisa, chris, rodger, nic, craig)) and consists of:</w:delText>
        </w:r>
      </w:del>
    </w:p>
    <w:p w14:paraId="2B24EEDF" w14:textId="36C57DB8" w:rsidR="0E3CF60B" w:rsidRPr="002E4822" w:rsidDel="00494AE0" w:rsidRDefault="0E3CF60B" w:rsidP="000A3B7B">
      <w:pPr>
        <w:rPr>
          <w:del w:id="4667" w:author="Craig Parker" w:date="2024-08-07T15:11:00Z"/>
          <w:rFonts w:ascii="Nunito" w:eastAsia="Nunito" w:hAnsi="Nunito" w:cs="Nunito"/>
          <w:color w:val="000000" w:themeColor="text1"/>
          <w:sz w:val="20"/>
          <w:rPrChange w:id="4668" w:author="Craig Parker" w:date="2024-08-07T12:23:00Z">
            <w:rPr>
              <w:del w:id="4669" w:author="Craig Parker" w:date="2024-08-07T15:11:00Z"/>
              <w:rFonts w:ascii="Nunito" w:eastAsia="Nunito" w:hAnsi="Nunito" w:cs="Nunito"/>
            </w:rPr>
          </w:rPrChange>
        </w:rPr>
      </w:pPr>
      <w:del w:id="4670" w:author="Craig Parker" w:date="2024-08-07T15:11:00Z">
        <w:r w:rsidRPr="002E4822" w:rsidDel="00494AE0">
          <w:rPr>
            <w:rFonts w:ascii="Nunito" w:eastAsia="Nunito" w:hAnsi="Nunito" w:cs="Nunito"/>
            <w:color w:val="000000" w:themeColor="text1"/>
            <w:sz w:val="20"/>
            <w:rPrChange w:id="4671" w:author="Craig Parker" w:date="2024-08-07T12:23:00Z">
              <w:rPr>
                <w:rFonts w:ascii="Nunito" w:eastAsia="Nunito" w:hAnsi="Nunito" w:cs="Nunito"/>
              </w:rPr>
            </w:rPrChange>
          </w:rPr>
          <w:delText>- reformatting to common data format</w:delText>
        </w:r>
      </w:del>
    </w:p>
    <w:p w14:paraId="53D5E4B9" w14:textId="6FC7B23E" w:rsidR="0E3CF60B" w:rsidRPr="002E4822" w:rsidDel="00494AE0" w:rsidRDefault="0E3CF60B" w:rsidP="000A3B7B">
      <w:pPr>
        <w:rPr>
          <w:del w:id="4672" w:author="Craig Parker" w:date="2024-08-07T15:11:00Z"/>
          <w:rFonts w:ascii="Nunito" w:eastAsia="Nunito" w:hAnsi="Nunito" w:cs="Nunito"/>
          <w:color w:val="000000" w:themeColor="text1"/>
          <w:sz w:val="20"/>
          <w:rPrChange w:id="4673" w:author="Craig Parker" w:date="2024-08-07T12:23:00Z">
            <w:rPr>
              <w:del w:id="4674" w:author="Craig Parker" w:date="2024-08-07T15:11:00Z"/>
              <w:rFonts w:ascii="Nunito" w:eastAsia="Nunito" w:hAnsi="Nunito" w:cs="Nunito"/>
            </w:rPr>
          </w:rPrChange>
        </w:rPr>
      </w:pPr>
      <w:del w:id="4675" w:author="Craig Parker" w:date="2024-08-07T15:11:00Z">
        <w:r w:rsidRPr="002E4822" w:rsidDel="00494AE0">
          <w:rPr>
            <w:rFonts w:ascii="Nunito" w:eastAsia="Nunito" w:hAnsi="Nunito" w:cs="Nunito"/>
            <w:color w:val="000000" w:themeColor="text1"/>
            <w:sz w:val="20"/>
            <w:rPrChange w:id="4676" w:author="Craig Parker" w:date="2024-08-07T12:23:00Z">
              <w:rPr>
                <w:rFonts w:ascii="Nunito" w:eastAsia="Nunito" w:hAnsi="Nunito" w:cs="Nunito"/>
              </w:rPr>
            </w:rPrChange>
          </w:rPr>
          <w:delText>- extracting variable names and descriptions</w:delText>
        </w:r>
      </w:del>
    </w:p>
    <w:p w14:paraId="71EFBD2D" w14:textId="7CDF8132" w:rsidR="0E3CF60B" w:rsidRPr="002E4822" w:rsidDel="00494AE0" w:rsidRDefault="0E3CF60B" w:rsidP="000A3B7B">
      <w:pPr>
        <w:rPr>
          <w:del w:id="4677" w:author="Craig Parker" w:date="2024-08-07T15:11:00Z"/>
          <w:rFonts w:ascii="Nunito" w:eastAsia="Nunito" w:hAnsi="Nunito" w:cs="Nunito"/>
          <w:color w:val="000000" w:themeColor="text1"/>
          <w:sz w:val="20"/>
          <w:rPrChange w:id="4678" w:author="Craig Parker" w:date="2024-08-07T12:23:00Z">
            <w:rPr>
              <w:del w:id="4679" w:author="Craig Parker" w:date="2024-08-07T15:11:00Z"/>
              <w:rFonts w:ascii="Nunito" w:eastAsia="Nunito" w:hAnsi="Nunito" w:cs="Nunito"/>
            </w:rPr>
          </w:rPrChange>
        </w:rPr>
      </w:pPr>
      <w:del w:id="4680" w:author="Craig Parker" w:date="2024-08-07T15:11:00Z">
        <w:r w:rsidRPr="002E4822" w:rsidDel="00494AE0">
          <w:rPr>
            <w:rFonts w:ascii="Nunito" w:eastAsia="Nunito" w:hAnsi="Nunito" w:cs="Nunito"/>
            <w:color w:val="000000" w:themeColor="text1"/>
            <w:sz w:val="20"/>
            <w:rPrChange w:id="4681" w:author="Craig Parker" w:date="2024-08-07T12:23:00Z">
              <w:rPr>
                <w:rFonts w:ascii="Nunito" w:eastAsia="Nunito" w:hAnsi="Nunito" w:cs="Nunito"/>
              </w:rPr>
            </w:rPrChange>
          </w:rPr>
          <w:delText>- creating synthetic data (ie 10 random samples of each variable)</w:delText>
        </w:r>
      </w:del>
    </w:p>
    <w:p w14:paraId="0FCFC934" w14:textId="2E7C2163" w:rsidR="0E3CF60B" w:rsidRPr="002E4822" w:rsidDel="00494AE0" w:rsidRDefault="0E3CF60B" w:rsidP="000A3B7B">
      <w:pPr>
        <w:rPr>
          <w:del w:id="4682" w:author="Craig Parker" w:date="2024-08-07T15:11:00Z"/>
          <w:rFonts w:ascii="Nunito" w:eastAsia="Nunito" w:hAnsi="Nunito" w:cs="Nunito"/>
          <w:color w:val="000000" w:themeColor="text1"/>
          <w:sz w:val="20"/>
          <w:rPrChange w:id="4683" w:author="Craig Parker" w:date="2024-08-07T12:23:00Z">
            <w:rPr>
              <w:del w:id="4684" w:author="Craig Parker" w:date="2024-08-07T15:11:00Z"/>
              <w:rFonts w:ascii="Nunito" w:eastAsia="Nunito" w:hAnsi="Nunito" w:cs="Nunito"/>
            </w:rPr>
          </w:rPrChange>
        </w:rPr>
      </w:pPr>
      <w:del w:id="4685" w:author="Craig Parker" w:date="2024-08-07T15:11:00Z">
        <w:r w:rsidRPr="002E4822" w:rsidDel="00494AE0">
          <w:rPr>
            <w:rFonts w:ascii="Nunito" w:eastAsia="Nunito" w:hAnsi="Nunito" w:cs="Nunito"/>
            <w:color w:val="000000" w:themeColor="text1"/>
            <w:sz w:val="20"/>
            <w:rPrChange w:id="4686" w:author="Craig Parker" w:date="2024-08-07T12:23:00Z">
              <w:rPr>
                <w:rFonts w:ascii="Nunito" w:eastAsia="Nunito" w:hAnsi="Nunito" w:cs="Nunito"/>
              </w:rPr>
            </w:rPrChange>
          </w:rPr>
          <w:delText>- identify relevant study documentation</w:delText>
        </w:r>
      </w:del>
    </w:p>
    <w:p w14:paraId="211371AF" w14:textId="036EFDF1" w:rsidR="0E3CF60B" w:rsidRPr="002E4822" w:rsidRDefault="0E3CF60B" w:rsidP="000A3B7B">
      <w:pPr>
        <w:rPr>
          <w:rFonts w:ascii="Nunito" w:eastAsia="Nunito" w:hAnsi="Nunito"/>
          <w:sz w:val="20"/>
        </w:rPr>
      </w:pPr>
      <w:del w:id="4687" w:author="Craig Parker" w:date="2024-08-07T15:11:00Z">
        <w:r w:rsidRPr="002E4822" w:rsidDel="00494AE0">
          <w:rPr>
            <w:rFonts w:ascii="Nunito" w:eastAsia="Nunito" w:hAnsi="Nunito"/>
            <w:sz w:val="20"/>
          </w:rPr>
          <w:delText>This data is periodically backed up to a secure and encrypted disk seperate to the wider HPC system. This data is not encrypted but access permissions are restricted to the ‘core’ group.</w:delText>
        </w:r>
      </w:del>
      <w:r w:rsidRPr="002E4822">
        <w:rPr>
          <w:rFonts w:ascii="Nunito" w:eastAsia="Nunito" w:hAnsi="Nunito"/>
          <w:sz w:val="20"/>
        </w:rPr>
        <w:t xml:space="preserve"> </w:t>
      </w:r>
    </w:p>
    <w:p w14:paraId="376E5BFB" w14:textId="32BB62C8" w:rsidR="0E3CF60B" w:rsidRPr="002E4822" w:rsidDel="00494AE0" w:rsidRDefault="0E3CF60B" w:rsidP="000A3B7B">
      <w:pPr>
        <w:pStyle w:val="ListParagraph"/>
        <w:rPr>
          <w:del w:id="4688" w:author="Craig Parker" w:date="2024-08-07T15:12:00Z"/>
          <w:rFonts w:ascii="Nunito" w:eastAsia="Nunito" w:hAnsi="Nunito" w:cs="Nunito"/>
          <w:color w:val="000000" w:themeColor="text1"/>
          <w:sz w:val="20"/>
          <w:rPrChange w:id="4689" w:author="Craig Parker" w:date="2024-08-07T12:23:00Z">
            <w:rPr>
              <w:del w:id="4690" w:author="Craig Parker" w:date="2024-08-07T15:12:00Z"/>
              <w:rFonts w:ascii="Nunito" w:eastAsia="Nunito" w:hAnsi="Nunito" w:cs="Nunito"/>
            </w:rPr>
          </w:rPrChange>
        </w:rPr>
      </w:pPr>
      <w:del w:id="4691" w:author="Craig Parker" w:date="2024-08-07T15:17:00Z">
        <w:r w:rsidRPr="002E4822" w:rsidDel="00494AE0">
          <w:rPr>
            <w:rFonts w:ascii="Nunito" w:eastAsia="Nunito" w:hAnsi="Nunito" w:cs="Nunito"/>
            <w:color w:val="000000" w:themeColor="text1"/>
            <w:sz w:val="20"/>
            <w:rPrChange w:id="4692" w:author="Craig Parker" w:date="2024-08-07T12:23:00Z">
              <w:rPr>
                <w:rFonts w:ascii="Nunito" w:eastAsia="Nunito" w:hAnsi="Nunito" w:cs="Nunito"/>
              </w:rPr>
            </w:rPrChange>
          </w:rPr>
          <w:delText xml:space="preserve">Variable Mapping </w:delText>
        </w:r>
      </w:del>
    </w:p>
    <w:p w14:paraId="16451AF3" w14:textId="1C430232" w:rsidR="0E3CF60B" w:rsidRPr="002E4822" w:rsidDel="00494AE0" w:rsidRDefault="0E3CF60B">
      <w:pPr>
        <w:pStyle w:val="ListParagraph"/>
        <w:rPr>
          <w:del w:id="4693" w:author="Craig Parker" w:date="2024-08-07T15:12:00Z"/>
          <w:rFonts w:ascii="Nunito" w:eastAsia="Nunito" w:hAnsi="Nunito"/>
          <w:sz w:val="20"/>
        </w:rPr>
        <w:pPrChange w:id="4694" w:author="Craig Parker" w:date="2024-08-07T15:12:00Z">
          <w:pPr/>
        </w:pPrChange>
      </w:pPr>
      <w:del w:id="4695" w:author="Craig Parker" w:date="2024-08-07T15:12:00Z">
        <w:r w:rsidRPr="002E4822" w:rsidDel="00494AE0">
          <w:rPr>
            <w:rFonts w:ascii="Nunito" w:eastAsia="Nunito" w:hAnsi="Nunito"/>
            <w:sz w:val="20"/>
          </w:rPr>
          <w:delText xml:space="preserve">This step is completed by the full consortium making use of synthetic data, variable metadata and study </w:delText>
        </w:r>
        <w:r w:rsidRPr="002E4822" w:rsidDel="00494AE0">
          <w:rPr>
            <w:rFonts w:ascii="Nunito" w:hAnsi="Nunito"/>
            <w:sz w:val="20"/>
          </w:rPr>
          <w:tab/>
        </w:r>
        <w:r w:rsidRPr="002E4822" w:rsidDel="00494AE0">
          <w:rPr>
            <w:rFonts w:ascii="Nunito" w:eastAsia="Nunito" w:hAnsi="Nunito"/>
            <w:sz w:val="20"/>
          </w:rPr>
          <w:delText xml:space="preserve">documentation created in step 1. This data is shared with OpenAI to take advantage of LLM description </w:delText>
        </w:r>
        <w:r w:rsidRPr="002E4822" w:rsidDel="00494AE0">
          <w:rPr>
            <w:rFonts w:ascii="Nunito" w:hAnsi="Nunito"/>
            <w:sz w:val="20"/>
          </w:rPr>
          <w:tab/>
        </w:r>
        <w:r w:rsidRPr="002E4822" w:rsidDel="00494AE0">
          <w:rPr>
            <w:rFonts w:ascii="Nunito" w:eastAsia="Nunito" w:hAnsi="Nunito"/>
            <w:sz w:val="20"/>
          </w:rPr>
          <w:delText xml:space="preserve">completions, variable mapping suggestions and data transformation cleaning/ suggestions. At this step </w:delText>
        </w:r>
        <w:r w:rsidRPr="002E4822" w:rsidDel="00494AE0">
          <w:rPr>
            <w:rFonts w:ascii="Nunito" w:hAnsi="Nunito"/>
            <w:sz w:val="20"/>
          </w:rPr>
          <w:tab/>
        </w:r>
        <w:r w:rsidRPr="002E4822" w:rsidDel="00494AE0">
          <w:rPr>
            <w:rFonts w:ascii="Nunito" w:eastAsia="Nunito" w:hAnsi="Nunito"/>
            <w:sz w:val="20"/>
          </w:rPr>
          <w:delText>harmonisation team members complete a form to map source variables to a standard set of on</w:delText>
        </w:r>
      </w:del>
      <w:del w:id="4696" w:author="Craig Parker" w:date="2024-08-07T15:11:00Z">
        <w:r w:rsidRPr="002E4822" w:rsidDel="00494AE0">
          <w:rPr>
            <w:rFonts w:ascii="Nunito" w:eastAsia="Nunito" w:hAnsi="Nunito"/>
            <w:sz w:val="20"/>
          </w:rPr>
          <w:delText xml:space="preserve">tologies and </w:delText>
        </w:r>
        <w:r w:rsidRPr="002E4822" w:rsidDel="00494AE0">
          <w:rPr>
            <w:rFonts w:ascii="Nunito" w:hAnsi="Nunito"/>
            <w:sz w:val="20"/>
          </w:rPr>
          <w:tab/>
        </w:r>
        <w:r w:rsidRPr="002E4822" w:rsidDel="00494AE0">
          <w:rPr>
            <w:rFonts w:ascii="Nunito" w:eastAsia="Nunito" w:hAnsi="Nunito"/>
            <w:sz w:val="20"/>
          </w:rPr>
          <w:delText xml:space="preserve">recode variables to a standard data model. </w:delText>
        </w:r>
      </w:del>
    </w:p>
    <w:p w14:paraId="64588EEC" w14:textId="5096EA60" w:rsidR="0E3CF60B" w:rsidRPr="002E4822" w:rsidDel="00494AE0" w:rsidRDefault="0E3CF60B" w:rsidP="000A3B7B">
      <w:pPr>
        <w:pStyle w:val="ListParagraph"/>
        <w:rPr>
          <w:del w:id="4697" w:author="Craig Parker" w:date="2024-08-07T15:12:00Z"/>
          <w:rFonts w:ascii="Nunito" w:eastAsia="Nunito" w:hAnsi="Nunito" w:cs="Nunito"/>
          <w:color w:val="000000" w:themeColor="text1"/>
          <w:sz w:val="20"/>
          <w:rPrChange w:id="4698" w:author="Craig Parker" w:date="2024-08-07T12:23:00Z">
            <w:rPr>
              <w:del w:id="4699" w:author="Craig Parker" w:date="2024-08-07T15:12:00Z"/>
              <w:rFonts w:ascii="Nunito" w:eastAsia="Nunito" w:hAnsi="Nunito" w:cs="Nunito"/>
            </w:rPr>
          </w:rPrChange>
        </w:rPr>
      </w:pPr>
      <w:del w:id="4700" w:author="Craig Parker" w:date="2024-08-07T15:12:00Z">
        <w:r w:rsidRPr="002E4822" w:rsidDel="00494AE0">
          <w:rPr>
            <w:rFonts w:ascii="Nunito" w:eastAsia="Nunito" w:hAnsi="Nunito" w:cs="Nunito"/>
            <w:color w:val="000000" w:themeColor="text1"/>
            <w:sz w:val="20"/>
            <w:rPrChange w:id="4701" w:author="Craig Parker" w:date="2024-08-07T12:23:00Z">
              <w:rPr>
                <w:rFonts w:ascii="Nunito" w:eastAsia="Nunito" w:hAnsi="Nunito" w:cs="Nunito"/>
              </w:rPr>
            </w:rPrChange>
          </w:rPr>
          <w:delText>Mapping Validation</w:delText>
        </w:r>
      </w:del>
    </w:p>
    <w:p w14:paraId="60BD49BA" w14:textId="59C96227" w:rsidR="0E3CF60B" w:rsidRPr="002E4822" w:rsidDel="00494AE0" w:rsidRDefault="0E3CF60B">
      <w:pPr>
        <w:pStyle w:val="ListParagraph"/>
        <w:rPr>
          <w:del w:id="4702" w:author="Craig Parker" w:date="2024-08-07T15:17:00Z"/>
          <w:rFonts w:ascii="Nunito" w:eastAsia="Nunito" w:hAnsi="Nunito"/>
          <w:sz w:val="20"/>
        </w:rPr>
        <w:pPrChange w:id="4703" w:author="Craig Parker" w:date="2024-08-07T15:12:00Z">
          <w:pPr/>
        </w:pPrChange>
      </w:pPr>
      <w:del w:id="4704" w:author="Craig Parker" w:date="2024-08-07T15:12:00Z">
        <w:r w:rsidRPr="002E4822" w:rsidDel="00494AE0">
          <w:rPr>
            <w:rFonts w:ascii="Nunito" w:eastAsia="Nunito" w:hAnsi="Nunito"/>
            <w:sz w:val="20"/>
          </w:rPr>
          <w:delText xml:space="preserve">This step is completed by the ‘core’ </w:delText>
        </w:r>
      </w:del>
      <w:del w:id="4705" w:author="Craig Parker" w:date="2024-08-05T19:22:00Z">
        <w:r w:rsidRPr="002E4822" w:rsidDel="006A3891">
          <w:rPr>
            <w:rFonts w:ascii="Nunito" w:eastAsia="Nunito" w:hAnsi="Nunito"/>
            <w:sz w:val="20"/>
          </w:rPr>
          <w:delText>HE2AT</w:delText>
        </w:r>
      </w:del>
      <w:del w:id="4706" w:author="Craig Parker" w:date="2024-08-07T15:12:00Z">
        <w:r w:rsidRPr="002E4822" w:rsidDel="00494AE0">
          <w:rPr>
            <w:rFonts w:ascii="Nunito" w:eastAsia="Nunito" w:hAnsi="Nunito"/>
            <w:sz w:val="20"/>
          </w:rPr>
          <w:delText xml:space="preserve"> team making use of the variable mappings created in step 2 as well as the reformatted source data in step 1. Here a second validation of the mapping and transformations are completed first by a health expert and second by the core harmonising team.  The results from this and step 2, referred to as mappings and transformation instructions are version controlled using the CSAG Gitlab. </w:delText>
        </w:r>
      </w:del>
    </w:p>
    <w:p w14:paraId="791FB82D" w14:textId="0D69561A" w:rsidR="0E3CF60B" w:rsidRPr="002E4822" w:rsidDel="00494AE0" w:rsidRDefault="0E3CF60B" w:rsidP="000A3B7B">
      <w:pPr>
        <w:pStyle w:val="ListParagraph"/>
        <w:rPr>
          <w:del w:id="4707" w:author="Craig Parker" w:date="2024-08-07T15:17:00Z"/>
          <w:rFonts w:ascii="Nunito" w:eastAsia="Nunito" w:hAnsi="Nunito" w:cs="Nunito"/>
          <w:color w:val="000000" w:themeColor="text1"/>
          <w:sz w:val="20"/>
          <w:rPrChange w:id="4708" w:author="Craig Parker" w:date="2024-08-07T12:23:00Z">
            <w:rPr>
              <w:del w:id="4709" w:author="Craig Parker" w:date="2024-08-07T15:17:00Z"/>
              <w:rFonts w:ascii="Nunito" w:eastAsia="Nunito" w:hAnsi="Nunito" w:cs="Nunito"/>
            </w:rPr>
          </w:rPrChange>
        </w:rPr>
      </w:pPr>
      <w:del w:id="4710" w:author="Craig Parker" w:date="2024-08-07T15:17:00Z">
        <w:r w:rsidRPr="002E4822" w:rsidDel="00494AE0">
          <w:rPr>
            <w:rFonts w:ascii="Nunito" w:eastAsia="Nunito" w:hAnsi="Nunito" w:cs="Nunito"/>
            <w:color w:val="000000" w:themeColor="text1"/>
            <w:sz w:val="20"/>
            <w:rPrChange w:id="4711" w:author="Craig Parker" w:date="2024-08-07T12:23:00Z">
              <w:rPr>
                <w:rFonts w:ascii="Nunito" w:eastAsia="Nunito" w:hAnsi="Nunito" w:cs="Nunito"/>
              </w:rPr>
            </w:rPrChange>
          </w:rPr>
          <w:delText>Database Population</w:delText>
        </w:r>
      </w:del>
    </w:p>
    <w:p w14:paraId="2680393E" w14:textId="5EB4997D" w:rsidR="0E3CF60B" w:rsidRPr="002E4822" w:rsidDel="00494AE0" w:rsidRDefault="0E3CF60B" w:rsidP="000A3B7B">
      <w:pPr>
        <w:rPr>
          <w:del w:id="4712" w:author="Craig Parker" w:date="2024-08-07T15:17:00Z"/>
          <w:rFonts w:ascii="Nunito" w:eastAsia="Nunito" w:hAnsi="Nunito" w:cs="Nunito"/>
          <w:color w:val="000000" w:themeColor="text1"/>
          <w:sz w:val="20"/>
          <w:rPrChange w:id="4713" w:author="Craig Parker" w:date="2024-08-07T12:23:00Z">
            <w:rPr>
              <w:del w:id="4714" w:author="Craig Parker" w:date="2024-08-07T15:17:00Z"/>
              <w:rFonts w:ascii="Nunito" w:eastAsia="Nunito" w:hAnsi="Nunito" w:cs="Nunito"/>
            </w:rPr>
          </w:rPrChange>
        </w:rPr>
      </w:pPr>
      <w:del w:id="4715" w:author="Craig Parker" w:date="2024-08-07T15:17:00Z">
        <w:r w:rsidRPr="002E4822" w:rsidDel="00494AE0">
          <w:rPr>
            <w:rFonts w:ascii="Nunito" w:eastAsia="Nunito" w:hAnsi="Nunito" w:cs="Nunito"/>
            <w:color w:val="000000" w:themeColor="text1"/>
            <w:sz w:val="20"/>
            <w:rPrChange w:id="4716" w:author="Craig Parker" w:date="2024-08-07T12:23:00Z">
              <w:rPr>
                <w:rFonts w:ascii="Nunito" w:eastAsia="Nunito" w:hAnsi="Nunito" w:cs="Nunito"/>
              </w:rPr>
            </w:rPrChange>
          </w:rPr>
          <w:delText>This step makes use of the mappings and transformation instructions created in step 1 and 2 to first transform the source data and then populate a final database. This step is managed by the ‘core’ team. The final database is available to the full consortium. Note a second anonymisation of patient identifiers will happen at this stage and locations below the ward level (ie street addresses) will not be included.</w:delText>
        </w:r>
      </w:del>
    </w:p>
    <w:p w14:paraId="7732BC66" w14:textId="7FFE0D6F" w:rsidR="0E3CF60B" w:rsidRPr="002E4822" w:rsidDel="00494AE0" w:rsidRDefault="0E3CF60B" w:rsidP="000A3B7B">
      <w:pPr>
        <w:pStyle w:val="ListParagraph"/>
        <w:rPr>
          <w:del w:id="4717" w:author="Craig Parker" w:date="2024-08-07T15:17:00Z"/>
          <w:rFonts w:ascii="Nunito" w:eastAsia="Nunito" w:hAnsi="Nunito" w:cs="Nunito"/>
          <w:color w:val="000000" w:themeColor="text1"/>
          <w:sz w:val="20"/>
          <w:rPrChange w:id="4718" w:author="Craig Parker" w:date="2024-08-07T12:23:00Z">
            <w:rPr>
              <w:del w:id="4719" w:author="Craig Parker" w:date="2024-08-07T15:17:00Z"/>
              <w:rFonts w:ascii="Nunito" w:eastAsia="Nunito" w:hAnsi="Nunito" w:cs="Nunito"/>
            </w:rPr>
          </w:rPrChange>
        </w:rPr>
      </w:pPr>
      <w:del w:id="4720" w:author="Craig Parker" w:date="2024-08-07T15:17:00Z">
        <w:r w:rsidRPr="002E4822" w:rsidDel="00494AE0">
          <w:rPr>
            <w:rFonts w:ascii="Nunito" w:eastAsia="Nunito" w:hAnsi="Nunito" w:cs="Nunito"/>
            <w:color w:val="000000" w:themeColor="text1"/>
            <w:sz w:val="20"/>
            <w:rPrChange w:id="4721" w:author="Craig Parker" w:date="2024-08-07T12:23:00Z">
              <w:rPr>
                <w:rFonts w:ascii="Nunito" w:eastAsia="Nunito" w:hAnsi="Nunito" w:cs="Nunito"/>
              </w:rPr>
            </w:rPrChange>
          </w:rPr>
          <w:delText xml:space="preserve">Final Data Cleaning and Analysis Dataset Creation </w:delText>
        </w:r>
      </w:del>
    </w:p>
    <w:p w14:paraId="000000D0" w14:textId="50564832" w:rsidR="007813F4" w:rsidRPr="002E4822" w:rsidDel="00494AE0" w:rsidRDefault="0E3CF60B" w:rsidP="000A3B7B">
      <w:pPr>
        <w:rPr>
          <w:del w:id="4722" w:author="Craig Parker" w:date="2024-08-07T15:18:00Z"/>
          <w:rFonts w:ascii="Nunito" w:eastAsia="Nunito" w:hAnsi="Nunito" w:cs="Nunito"/>
          <w:color w:val="000000" w:themeColor="text1"/>
          <w:sz w:val="20"/>
          <w:rPrChange w:id="4723" w:author="Craig Parker" w:date="2024-08-07T12:23:00Z">
            <w:rPr>
              <w:del w:id="4724" w:author="Craig Parker" w:date="2024-08-07T15:18:00Z"/>
              <w:rFonts w:ascii="Nunito" w:eastAsia="Nunito" w:hAnsi="Nunito" w:cs="Nunito"/>
            </w:rPr>
          </w:rPrChange>
        </w:rPr>
      </w:pPr>
      <w:del w:id="4725" w:author="Craig Parker" w:date="2024-08-07T15:17:00Z">
        <w:r w:rsidRPr="002E4822" w:rsidDel="00494AE0">
          <w:rPr>
            <w:rFonts w:ascii="Nunito" w:eastAsia="Nunito" w:hAnsi="Nunito" w:cs="Nunito"/>
            <w:color w:val="000000" w:themeColor="text1"/>
            <w:sz w:val="20"/>
            <w:rPrChange w:id="4726" w:author="Craig Parker" w:date="2024-08-07T12:23:00Z">
              <w:rPr>
                <w:rFonts w:ascii="Nunito" w:eastAsia="Nunito" w:hAnsi="Nunito" w:cs="Nunito"/>
              </w:rPr>
            </w:rPrChange>
          </w:rPr>
          <w:delText xml:space="preserve">A second data cleaning step will be performed on the database to ensure values do not fall outside of expected ranges, provisions are made to identify twins and multiple pregnancies, and duplication errors are identified, and a final sanity check will be performed to ensure data integrity. Linking geospatial data will be an additional step performed at the analysis stage. </w:delText>
        </w:r>
      </w:del>
      <w:del w:id="4727" w:author="Craig Parker" w:date="2024-08-07T15:18:00Z">
        <w:r w:rsidR="007813F4" w:rsidRPr="002E4822" w:rsidDel="00494AE0">
          <w:rPr>
            <w:rFonts w:ascii="Nunito" w:hAnsi="Nunito"/>
            <w:color w:val="000000" w:themeColor="text1"/>
            <w:sz w:val="20"/>
            <w:rPrChange w:id="4728" w:author="Craig Parker" w:date="2024-08-07T12:23:00Z">
              <w:rPr/>
            </w:rPrChange>
          </w:rPr>
          <w:tab/>
        </w:r>
      </w:del>
    </w:p>
    <w:p w14:paraId="77D1B19E" w14:textId="251D28FD" w:rsidR="00807103" w:rsidRPr="002E4822" w:rsidRDefault="52A8C99F">
      <w:pPr>
        <w:rPr>
          <w:ins w:id="4729" w:author="Craig Parker" w:date="2024-08-05T19:07:00Z"/>
          <w:rFonts w:ascii="Nunito" w:hAnsi="Nunito"/>
        </w:rPr>
        <w:pPrChange w:id="4730" w:author="Craig Parker" w:date="2024-08-07T15:18:00Z">
          <w:pPr>
            <w:pStyle w:val="Heading2"/>
            <w:numPr>
              <w:ilvl w:val="1"/>
              <w:numId w:val="46"/>
            </w:numPr>
            <w:ind w:left="720" w:hanging="360"/>
          </w:pPr>
        </w:pPrChange>
      </w:pPr>
      <w:bookmarkStart w:id="4731" w:name="_Toc173777810"/>
      <w:ins w:id="4732" w:author="Craig Parker" w:date="2024-08-05T19:07:00Z">
        <w:r w:rsidRPr="002E4822">
          <w:rPr>
            <w:rFonts w:ascii="Nunito" w:hAnsi="Nunito"/>
            <w:sz w:val="20"/>
          </w:rPr>
          <w:t xml:space="preserve"> </w:t>
        </w:r>
      </w:ins>
      <w:commentRangeStart w:id="4733"/>
      <w:commentRangeStart w:id="4734"/>
      <w:commentRangeEnd w:id="4733"/>
      <w:del w:id="4735" w:author="Craig Parker" w:date="2024-08-07T15:14:00Z">
        <w:r w:rsidR="00807103" w:rsidRPr="002E4822" w:rsidDel="00494AE0">
          <w:rPr>
            <w:rStyle w:val="CommentReference"/>
            <w:rFonts w:ascii="Nunito" w:hAnsi="Nunito"/>
            <w:color w:val="000000" w:themeColor="text1"/>
            <w:sz w:val="20"/>
            <w:szCs w:val="20"/>
            <w:rPrChange w:id="4736" w:author="Craig Parker" w:date="2024-08-07T12:23:00Z">
              <w:rPr>
                <w:rStyle w:val="CommentReference"/>
                <w:b w:val="0"/>
                <w:bCs w:val="0"/>
                <w:caps w:val="0"/>
              </w:rPr>
            </w:rPrChange>
          </w:rPr>
          <w:commentReference w:id="4733"/>
        </w:r>
        <w:commentRangeEnd w:id="4734"/>
        <w:r w:rsidR="00807103" w:rsidRPr="002E4822" w:rsidDel="00494AE0">
          <w:rPr>
            <w:rStyle w:val="CommentReference"/>
            <w:rFonts w:ascii="Nunito" w:hAnsi="Nunito"/>
            <w:color w:val="000000" w:themeColor="text1"/>
            <w:sz w:val="20"/>
            <w:szCs w:val="20"/>
            <w:rPrChange w:id="4737" w:author="Craig Parker" w:date="2024-08-07T12:23:00Z">
              <w:rPr>
                <w:rStyle w:val="CommentReference"/>
                <w:b w:val="0"/>
                <w:bCs w:val="0"/>
                <w:caps w:val="0"/>
              </w:rPr>
            </w:rPrChange>
          </w:rPr>
          <w:commentReference w:id="4734"/>
        </w:r>
      </w:del>
      <w:bookmarkEnd w:id="4731"/>
    </w:p>
    <w:p w14:paraId="000000D1" w14:textId="5D343167" w:rsidR="007813F4" w:rsidRPr="002E4822" w:rsidDel="006D10B8" w:rsidRDefault="0E3CF60B">
      <w:pPr>
        <w:pStyle w:val="Heading3"/>
        <w:numPr>
          <w:ilvl w:val="1"/>
          <w:numId w:val="43"/>
        </w:numPr>
        <w:rPr>
          <w:del w:id="4738" w:author="Craig Parker" w:date="2024-07-31T13:50:00Z"/>
          <w:rFonts w:ascii="Nunito" w:hAnsi="Nunito"/>
          <w:color w:val="000000" w:themeColor="text1"/>
          <w:rPrChange w:id="4739" w:author="Craig Parker" w:date="2024-08-07T12:23:00Z">
            <w:rPr>
              <w:del w:id="4740" w:author="Craig Parker" w:date="2024-07-31T13:50:00Z"/>
              <w:color w:val="FF0000"/>
            </w:rPr>
          </w:rPrChange>
        </w:rPr>
        <w:pPrChange w:id="4741" w:author="Craig Parker" w:date="2024-08-05T19:07:00Z">
          <w:pPr>
            <w:pStyle w:val="Heading2"/>
            <w:numPr>
              <w:numId w:val="15"/>
            </w:numPr>
            <w:ind w:left="360" w:hanging="360"/>
          </w:pPr>
        </w:pPrChange>
      </w:pPr>
      <w:del w:id="4742" w:author="Craig Parker" w:date="2024-08-05T19:07:00Z">
        <w:r w:rsidRPr="002E4822" w:rsidDel="00807103">
          <w:rPr>
            <w:rFonts w:ascii="Nunito" w:hAnsi="Nunito"/>
            <w:b w:val="0"/>
            <w:bCs w:val="0"/>
            <w:caps w:val="0"/>
            <w:color w:val="000000" w:themeColor="text1"/>
            <w:sz w:val="20"/>
            <w:rPrChange w:id="4743" w:author="Craig Parker" w:date="2024-08-07T12:23:00Z">
              <w:rPr>
                <w:b w:val="0"/>
                <w:bCs w:val="0"/>
                <w:caps w:val="0"/>
              </w:rPr>
            </w:rPrChange>
          </w:rPr>
          <w:delText xml:space="preserve">Data integration and analysis </w:delText>
        </w:r>
      </w:del>
      <w:ins w:id="4744" w:author="Sibusisiwe Makhanya" w:date="2024-08-05T08:40:00Z">
        <w:del w:id="4745" w:author="Craig Parker" w:date="2024-08-05T19:07:00Z">
          <w:r w:rsidRPr="002E4822" w:rsidDel="00807103">
            <w:rPr>
              <w:rFonts w:ascii="Nunito" w:hAnsi="Nunito"/>
              <w:b w:val="0"/>
              <w:bCs w:val="0"/>
              <w:caps w:val="0"/>
              <w:color w:val="000000" w:themeColor="text1"/>
              <w:sz w:val="20"/>
              <w:rPrChange w:id="4746" w:author="Craig Parker" w:date="2024-08-07T12:23:00Z">
                <w:rPr>
                  <w:b w:val="0"/>
                  <w:bCs w:val="0"/>
                  <w:caps w:val="0"/>
                  <w:color w:val="FF0000"/>
                </w:rPr>
              </w:rPrChange>
            </w:rPr>
            <w:delText>(Revise – integrate w/above section; focus on the development of integrated relational database</w:delText>
          </w:r>
        </w:del>
      </w:ins>
      <w:ins w:id="4747" w:author="Sibusisiwe Makhanya" w:date="2024-08-05T08:41:00Z">
        <w:del w:id="4748" w:author="Craig Parker" w:date="2024-08-05T19:07:00Z">
          <w:r w:rsidRPr="002E4822" w:rsidDel="00807103">
            <w:rPr>
              <w:rFonts w:ascii="Nunito" w:hAnsi="Nunito"/>
              <w:b w:val="0"/>
              <w:bCs w:val="0"/>
              <w:caps w:val="0"/>
              <w:color w:val="000000" w:themeColor="text1"/>
              <w:sz w:val="20"/>
              <w:rPrChange w:id="4749" w:author="Craig Parker" w:date="2024-08-07T12:23:00Z">
                <w:rPr>
                  <w:b w:val="0"/>
                  <w:bCs w:val="0"/>
                  <w:caps w:val="0"/>
                  <w:color w:val="FF0000"/>
                </w:rPr>
              </w:rPrChange>
            </w:rPr>
            <w:delText>)</w:delText>
          </w:r>
        </w:del>
      </w:ins>
    </w:p>
    <w:p w14:paraId="000000D2" w14:textId="42949FA1" w:rsidR="007813F4" w:rsidRPr="002E4822" w:rsidDel="006D10B8" w:rsidRDefault="54FBA741">
      <w:pPr>
        <w:pStyle w:val="Heading3"/>
        <w:numPr>
          <w:ilvl w:val="1"/>
          <w:numId w:val="43"/>
        </w:numPr>
        <w:rPr>
          <w:del w:id="4750" w:author="Craig Parker" w:date="2024-07-31T13:47:00Z"/>
          <w:rFonts w:ascii="Nunito" w:hAnsi="Nunito"/>
          <w:color w:val="000000" w:themeColor="text1"/>
          <w:sz w:val="20"/>
          <w:rPrChange w:id="4751" w:author="Craig Parker" w:date="2024-08-07T12:23:00Z">
            <w:rPr>
              <w:del w:id="4752" w:author="Craig Parker" w:date="2024-07-31T13:47:00Z"/>
            </w:rPr>
          </w:rPrChange>
        </w:rPr>
        <w:pPrChange w:id="4753" w:author="Craig Parker" w:date="2024-08-05T19:07:00Z">
          <w:pPr/>
        </w:pPrChange>
      </w:pPr>
      <w:del w:id="4754" w:author="Craig Parker" w:date="2024-07-31T13:47:00Z">
        <w:r w:rsidRPr="002E4822" w:rsidDel="006D10B8">
          <w:rPr>
            <w:rFonts w:ascii="Nunito" w:hAnsi="Nunito"/>
            <w:color w:val="000000" w:themeColor="text1"/>
            <w:sz w:val="20"/>
            <w:rPrChange w:id="4755" w:author="Craig Parker" w:date="2024-08-07T12:23:00Z">
              <w:rPr/>
            </w:rPrChange>
          </w:rPr>
          <w:delText xml:space="preserve">Integrated datasets (with associated documentation provided through the </w:delText>
        </w:r>
      </w:del>
      <w:del w:id="4756" w:author="Craig Parker" w:date="2024-07-09T11:34:00Z">
        <w:r w:rsidRPr="002E4822" w:rsidDel="00D9119A">
          <w:rPr>
            <w:rFonts w:ascii="Nunito" w:hAnsi="Nunito"/>
            <w:color w:val="000000" w:themeColor="text1"/>
            <w:sz w:val="20"/>
            <w:rPrChange w:id="4757" w:author="Craig Parker" w:date="2024-08-07T12:23:00Z">
              <w:rPr/>
            </w:rPrChange>
          </w:rPr>
          <w:delText xml:space="preserve">gitlab </w:delText>
        </w:r>
      </w:del>
      <w:del w:id="4758" w:author="Craig Parker" w:date="2024-07-31T13:47:00Z">
        <w:r w:rsidRPr="002E4822" w:rsidDel="006D10B8">
          <w:rPr>
            <w:rFonts w:ascii="Nunito" w:hAnsi="Nunito"/>
            <w:color w:val="000000" w:themeColor="text1"/>
            <w:sz w:val="20"/>
            <w:rPrChange w:id="4759" w:author="Craig Parker" w:date="2024-08-07T12:23:00Z">
              <w:rPr/>
            </w:rPrChange>
          </w:rPr>
          <w:delText xml:space="preserve">platform) will be </w:delText>
        </w:r>
      </w:del>
      <w:del w:id="4760" w:author="Craig Parker" w:date="2024-07-09T11:34:00Z">
        <w:r w:rsidRPr="002E4822" w:rsidDel="00D9119A">
          <w:rPr>
            <w:rFonts w:ascii="Nunito" w:hAnsi="Nunito"/>
            <w:color w:val="000000" w:themeColor="text1"/>
            <w:sz w:val="20"/>
            <w:rPrChange w:id="4761" w:author="Craig Parker" w:date="2024-08-07T12:23:00Z">
              <w:rPr/>
            </w:rPrChange>
          </w:rPr>
          <w:delText xml:space="preserve">made </w:delText>
        </w:r>
      </w:del>
      <w:del w:id="4762" w:author="Craig Parker" w:date="2024-07-31T13:47:00Z">
        <w:r w:rsidRPr="002E4822" w:rsidDel="006D10B8">
          <w:rPr>
            <w:rFonts w:ascii="Nunito" w:hAnsi="Nunito"/>
            <w:color w:val="000000" w:themeColor="text1"/>
            <w:sz w:val="20"/>
            <w:rPrChange w:id="4763" w:author="Craig Parker" w:date="2024-08-07T12:23:00Z">
              <w:rPr/>
            </w:rPrChange>
          </w:rPr>
          <w:delText xml:space="preserve">available for analysis through the Jupyter Hub platform to partner researchers.  In some cases, depending on the conditions of the original </w:delText>
        </w:r>
      </w:del>
      <w:del w:id="4764" w:author="Craig Parker" w:date="2024-07-08T09:33:00Z">
        <w:r w:rsidR="009511AE" w:rsidRPr="002E4822" w:rsidDel="54FBA741">
          <w:rPr>
            <w:rFonts w:ascii="Nunito" w:hAnsi="Nunito"/>
            <w:color w:val="000000" w:themeColor="text1"/>
            <w:sz w:val="20"/>
            <w:rPrChange w:id="4765" w:author="Craig Parker" w:date="2024-08-07T12:23:00Z">
              <w:rPr/>
            </w:rPrChange>
          </w:rPr>
          <w:delText>DSA</w:delText>
        </w:r>
      </w:del>
      <w:del w:id="4766" w:author="Craig Parker" w:date="2024-07-31T13:47:00Z">
        <w:r w:rsidRPr="002E4822" w:rsidDel="006D10B8">
          <w:rPr>
            <w:rFonts w:ascii="Nunito" w:hAnsi="Nunito"/>
            <w:color w:val="000000" w:themeColor="text1"/>
            <w:sz w:val="20"/>
            <w:rPrChange w:id="4767" w:author="Craig Parker" w:date="2024-08-07T12:23:00Z">
              <w:rPr/>
            </w:rPrChange>
          </w:rPr>
          <w:delText>s, these partner researchers will have to agree to specific data usage agreements.</w:delText>
        </w:r>
      </w:del>
    </w:p>
    <w:p w14:paraId="000000D3" w14:textId="77777777" w:rsidR="007813F4" w:rsidRPr="002E4822" w:rsidDel="006D10B8" w:rsidRDefault="007813F4">
      <w:pPr>
        <w:pStyle w:val="Heading3"/>
        <w:numPr>
          <w:ilvl w:val="1"/>
          <w:numId w:val="43"/>
        </w:numPr>
        <w:rPr>
          <w:del w:id="4768" w:author="Craig Parker" w:date="2024-07-31T13:47:00Z"/>
          <w:rFonts w:ascii="Nunito" w:hAnsi="Nunito"/>
          <w:color w:val="000000" w:themeColor="text1"/>
          <w:sz w:val="20"/>
          <w:rPrChange w:id="4769" w:author="Craig Parker" w:date="2024-08-07T12:23:00Z">
            <w:rPr>
              <w:del w:id="4770" w:author="Craig Parker" w:date="2024-07-31T13:47:00Z"/>
            </w:rPr>
          </w:rPrChange>
        </w:rPr>
        <w:pPrChange w:id="4771" w:author="Craig Parker" w:date="2024-08-05T19:07:00Z">
          <w:pPr/>
        </w:pPrChange>
      </w:pPr>
    </w:p>
    <w:p w14:paraId="000000D4" w14:textId="64B963B3" w:rsidR="007813F4" w:rsidRPr="002E4822" w:rsidDel="006D10B8" w:rsidRDefault="5D4A789A">
      <w:pPr>
        <w:pStyle w:val="Heading3"/>
        <w:numPr>
          <w:ilvl w:val="1"/>
          <w:numId w:val="43"/>
        </w:numPr>
        <w:rPr>
          <w:del w:id="4772" w:author="Craig Parker" w:date="2024-07-31T13:47:00Z"/>
          <w:rFonts w:ascii="Nunito" w:hAnsi="Nunito"/>
          <w:color w:val="000000" w:themeColor="text1"/>
          <w:sz w:val="20"/>
          <w:rPrChange w:id="4773" w:author="Craig Parker" w:date="2024-08-07T12:23:00Z">
            <w:rPr>
              <w:del w:id="4774" w:author="Craig Parker" w:date="2024-07-31T13:47:00Z"/>
            </w:rPr>
          </w:rPrChange>
        </w:rPr>
        <w:pPrChange w:id="4775" w:author="Craig Parker" w:date="2024-08-05T19:07:00Z">
          <w:pPr/>
        </w:pPrChange>
      </w:pPr>
      <w:del w:id="4776" w:author="Craig Parker" w:date="2024-07-31T13:47:00Z">
        <w:r w:rsidRPr="002E4822" w:rsidDel="3E93EB8D">
          <w:rPr>
            <w:rFonts w:ascii="Nunito" w:hAnsi="Nunito"/>
            <w:color w:val="000000" w:themeColor="text1"/>
            <w:sz w:val="20"/>
            <w:rPrChange w:id="4777" w:author="Craig Parker" w:date="2024-08-07T12:23:00Z">
              <w:rPr/>
            </w:rPrChange>
          </w:rPr>
          <w:delText xml:space="preserve">The </w:delText>
        </w:r>
      </w:del>
      <w:del w:id="4778" w:author="Craig Parker" w:date="2024-07-09T11:35:00Z">
        <w:r w:rsidRPr="002E4822" w:rsidDel="3E93EB8D">
          <w:rPr>
            <w:rFonts w:ascii="Nunito" w:hAnsi="Nunito"/>
            <w:color w:val="000000" w:themeColor="text1"/>
            <w:sz w:val="20"/>
            <w:rPrChange w:id="4779" w:author="Craig Parker" w:date="2024-08-07T12:23:00Z">
              <w:rPr/>
            </w:rPrChange>
          </w:rPr>
          <w:delText xml:space="preserve">full </w:delText>
        </w:r>
      </w:del>
      <w:del w:id="4780" w:author="Craig Parker" w:date="2024-07-31T13:47:00Z">
        <w:r w:rsidRPr="002E4822" w:rsidDel="3E93EB8D">
          <w:rPr>
            <w:rFonts w:ascii="Nunito" w:hAnsi="Nunito"/>
            <w:color w:val="000000" w:themeColor="text1"/>
            <w:sz w:val="20"/>
            <w:rPrChange w:id="4781" w:author="Craig Parker" w:date="2024-08-07T12:23:00Z">
              <w:rPr/>
            </w:rPrChange>
          </w:rPr>
          <w:delText>health data processing workflow is mapped in Figure 2 below.  The key steps are:</w:delText>
        </w:r>
      </w:del>
    </w:p>
    <w:p w14:paraId="000000D5" w14:textId="77777777" w:rsidR="007813F4" w:rsidRPr="002E4822" w:rsidDel="006D10B8" w:rsidRDefault="007813F4">
      <w:pPr>
        <w:pStyle w:val="Heading3"/>
        <w:numPr>
          <w:ilvl w:val="1"/>
          <w:numId w:val="43"/>
        </w:numPr>
        <w:rPr>
          <w:del w:id="4782" w:author="Craig Parker" w:date="2024-07-31T13:47:00Z"/>
          <w:rFonts w:ascii="Nunito" w:hAnsi="Nunito"/>
          <w:color w:val="000000" w:themeColor="text1"/>
          <w:sz w:val="20"/>
          <w:rPrChange w:id="4783" w:author="Craig Parker" w:date="2024-08-07T12:23:00Z">
            <w:rPr>
              <w:del w:id="4784" w:author="Craig Parker" w:date="2024-07-31T13:47:00Z"/>
            </w:rPr>
          </w:rPrChange>
        </w:rPr>
        <w:pPrChange w:id="4785" w:author="Craig Parker" w:date="2024-08-05T19:07:00Z">
          <w:pPr/>
        </w:pPrChange>
      </w:pPr>
    </w:p>
    <w:p w14:paraId="000000D6" w14:textId="77777777" w:rsidR="007813F4" w:rsidRPr="002E4822" w:rsidDel="006D10B8" w:rsidRDefault="009511AE">
      <w:pPr>
        <w:pStyle w:val="Heading3"/>
        <w:numPr>
          <w:ilvl w:val="1"/>
          <w:numId w:val="43"/>
        </w:numPr>
        <w:rPr>
          <w:del w:id="4786" w:author="Craig Parker" w:date="2024-07-31T13:47:00Z"/>
          <w:rFonts w:ascii="Nunito" w:hAnsi="Nunito"/>
          <w:color w:val="000000" w:themeColor="text1"/>
          <w:sz w:val="20"/>
          <w:rPrChange w:id="4787" w:author="Craig Parker" w:date="2024-08-07T12:23:00Z">
            <w:rPr>
              <w:del w:id="4788" w:author="Craig Parker" w:date="2024-07-31T13:47:00Z"/>
            </w:rPr>
          </w:rPrChange>
        </w:rPr>
        <w:pPrChange w:id="4789" w:author="Craig Parker" w:date="2024-08-05T19:07:00Z">
          <w:pPr>
            <w:numPr>
              <w:numId w:val="18"/>
            </w:numPr>
            <w:ind w:left="720" w:hanging="360"/>
          </w:pPr>
        </w:pPrChange>
      </w:pPr>
      <w:del w:id="4790" w:author="Craig Parker" w:date="2024-07-31T13:47:00Z">
        <w:r w:rsidRPr="002E4822" w:rsidDel="006D10B8">
          <w:rPr>
            <w:rFonts w:ascii="Nunito" w:hAnsi="Nunito"/>
            <w:color w:val="000000" w:themeColor="text1"/>
            <w:sz w:val="20"/>
            <w:rPrChange w:id="4791" w:author="Craig Parker" w:date="2024-08-07T12:23:00Z">
              <w:rPr/>
            </w:rPrChange>
          </w:rPr>
          <w:delText>Basic error screening and correction to identify formatting errors, invalid codes and values, etc.</w:delText>
        </w:r>
      </w:del>
    </w:p>
    <w:p w14:paraId="000000D7" w14:textId="46B36E1D" w:rsidR="007813F4" w:rsidRPr="002E4822" w:rsidDel="006D10B8" w:rsidRDefault="009511AE">
      <w:pPr>
        <w:pStyle w:val="Heading3"/>
        <w:numPr>
          <w:ilvl w:val="1"/>
          <w:numId w:val="43"/>
        </w:numPr>
        <w:rPr>
          <w:del w:id="4792" w:author="Craig Parker" w:date="2024-07-31T13:46:00Z"/>
          <w:rFonts w:ascii="Nunito" w:hAnsi="Nunito"/>
          <w:color w:val="000000" w:themeColor="text1"/>
          <w:sz w:val="20"/>
          <w:rPrChange w:id="4793" w:author="Craig Parker" w:date="2024-08-07T12:23:00Z">
            <w:rPr>
              <w:del w:id="4794" w:author="Craig Parker" w:date="2024-07-31T13:46:00Z"/>
            </w:rPr>
          </w:rPrChange>
        </w:rPr>
        <w:pPrChange w:id="4795" w:author="Craig Parker" w:date="2024-08-05T19:07:00Z">
          <w:pPr>
            <w:numPr>
              <w:numId w:val="18"/>
            </w:numPr>
            <w:ind w:left="720" w:hanging="360"/>
          </w:pPr>
        </w:pPrChange>
      </w:pPr>
      <w:del w:id="4796" w:author="Craig Parker" w:date="2024-07-31T13:47:00Z">
        <w:r w:rsidRPr="002E4822" w:rsidDel="006D10B8">
          <w:rPr>
            <w:rFonts w:ascii="Nunito" w:hAnsi="Nunito"/>
            <w:color w:val="000000" w:themeColor="text1"/>
            <w:sz w:val="20"/>
            <w:rPrChange w:id="4797" w:author="Craig Parker" w:date="2024-08-07T12:23:00Z">
              <w:rPr/>
            </w:rPrChange>
          </w:rPr>
          <w:delText xml:space="preserve">Screening to check for personal identifying information. </w:delText>
        </w:r>
      </w:del>
      <w:del w:id="4798" w:author="Craig Parker" w:date="2024-07-09T11:35:00Z">
        <w:r w:rsidRPr="002E4822" w:rsidDel="00D9119A">
          <w:rPr>
            <w:rFonts w:ascii="Nunito" w:hAnsi="Nunito"/>
            <w:color w:val="000000" w:themeColor="text1"/>
            <w:sz w:val="20"/>
            <w:rPrChange w:id="4799" w:author="Craig Parker" w:date="2024-08-07T12:23:00Z">
              <w:rPr/>
            </w:rPrChange>
          </w:rPr>
          <w:delText xml:space="preserve"> For example, date of birth is an indirect identifier, implying high risk of re-identification when combined with other indirect identifiers.  Date-of-birth can therefore be dropped, after calculating and keeping the age of the patients</w:delText>
        </w:r>
      </w:del>
      <w:del w:id="4800" w:author="Craig Parker" w:date="2024-07-31T13:46:00Z">
        <w:r w:rsidRPr="002E4822" w:rsidDel="006D10B8">
          <w:rPr>
            <w:rFonts w:ascii="Nunito" w:hAnsi="Nunito"/>
            <w:color w:val="000000" w:themeColor="text1"/>
            <w:sz w:val="20"/>
            <w:rPrChange w:id="4801" w:author="Craig Parker" w:date="2024-08-07T12:23:00Z">
              <w:rPr/>
            </w:rPrChange>
          </w:rPr>
          <w:delText xml:space="preserve">. </w:delText>
        </w:r>
      </w:del>
    </w:p>
    <w:p w14:paraId="000000D8" w14:textId="0E4DA5CD" w:rsidR="007813F4" w:rsidRPr="002E4822" w:rsidDel="006D10B8" w:rsidRDefault="009511AE">
      <w:pPr>
        <w:pStyle w:val="Heading3"/>
        <w:numPr>
          <w:ilvl w:val="1"/>
          <w:numId w:val="43"/>
        </w:numPr>
        <w:rPr>
          <w:del w:id="4802" w:author="Craig Parker" w:date="2024-07-31T13:46:00Z"/>
          <w:rFonts w:ascii="Nunito" w:hAnsi="Nunito"/>
          <w:color w:val="000000" w:themeColor="text1"/>
          <w:sz w:val="20"/>
          <w:rPrChange w:id="4803" w:author="Craig Parker" w:date="2024-08-07T12:23:00Z">
            <w:rPr>
              <w:del w:id="4804" w:author="Craig Parker" w:date="2024-07-31T13:46:00Z"/>
            </w:rPr>
          </w:rPrChange>
        </w:rPr>
        <w:pPrChange w:id="4805" w:author="Craig Parker" w:date="2024-08-05T19:07:00Z">
          <w:pPr>
            <w:numPr>
              <w:numId w:val="18"/>
            </w:numPr>
            <w:ind w:left="720" w:hanging="360"/>
          </w:pPr>
        </w:pPrChange>
      </w:pPr>
      <w:del w:id="4806" w:author="Craig Parker" w:date="2024-07-31T13:46:00Z">
        <w:r w:rsidRPr="002E4822" w:rsidDel="006D10B8">
          <w:rPr>
            <w:rFonts w:ascii="Nunito" w:hAnsi="Nunito"/>
            <w:color w:val="000000" w:themeColor="text1"/>
            <w:sz w:val="20"/>
            <w:rPrChange w:id="4807" w:author="Craig Parker" w:date="2024-08-07T12:23:00Z">
              <w:rPr/>
            </w:rPrChange>
          </w:rPr>
          <w:delText>Recoding to one of the identified common codebooks.  This step will extract variables of interest for each RP, translate variables into the target units</w:delText>
        </w:r>
      </w:del>
      <w:del w:id="4808" w:author="Craig Parker" w:date="2024-07-09T11:35:00Z">
        <w:r w:rsidRPr="002E4822" w:rsidDel="00D9119A">
          <w:rPr>
            <w:rFonts w:ascii="Nunito" w:hAnsi="Nunito"/>
            <w:color w:val="000000" w:themeColor="text1"/>
            <w:sz w:val="20"/>
            <w:rPrChange w:id="4809" w:author="Craig Parker" w:date="2024-08-07T12:23:00Z">
              <w:rPr/>
            </w:rPrChange>
          </w:rPr>
          <w:delText xml:space="preserve"> including translations of real values into categories, translating from </w:delText>
        </w:r>
      </w:del>
      <w:del w:id="4810" w:author="Craig Parker" w:date="2024-07-31T13:46:00Z">
        <w:r w:rsidRPr="002E4822" w:rsidDel="006D10B8">
          <w:rPr>
            <w:rFonts w:ascii="Nunito" w:hAnsi="Nunito"/>
            <w:color w:val="000000" w:themeColor="text1"/>
            <w:sz w:val="20"/>
            <w:rPrChange w:id="4811" w:author="Craig Parker" w:date="2024-08-07T12:23:00Z">
              <w:rPr/>
            </w:rPrChange>
          </w:rPr>
          <w:delText xml:space="preserve">categorisation scheme to another, etc.  This step will also include </w:delText>
        </w:r>
      </w:del>
      <w:del w:id="4812" w:author="Craig Parker" w:date="2024-07-09T11:35:00Z">
        <w:r w:rsidRPr="002E4822" w:rsidDel="00D9119A">
          <w:rPr>
            <w:rFonts w:ascii="Nunito" w:hAnsi="Nunito"/>
            <w:color w:val="000000" w:themeColor="text1"/>
            <w:sz w:val="20"/>
            <w:rPrChange w:id="4813" w:author="Craig Parker" w:date="2024-08-07T12:23:00Z">
              <w:rPr/>
            </w:rPrChange>
          </w:rPr>
          <w:delText xml:space="preserve">recoding </w:delText>
        </w:r>
      </w:del>
      <w:del w:id="4814" w:author="Craig Parker" w:date="2024-07-31T13:46:00Z">
        <w:r w:rsidRPr="002E4822" w:rsidDel="006D10B8">
          <w:rPr>
            <w:rFonts w:ascii="Nunito" w:hAnsi="Nunito"/>
            <w:color w:val="000000" w:themeColor="text1"/>
            <w:sz w:val="20"/>
            <w:rPrChange w:id="4815" w:author="Craig Parker" w:date="2024-08-07T12:23:00Z">
              <w:rPr/>
            </w:rPrChange>
          </w:rPr>
          <w:delText xml:space="preserve">of geographic information.  Where point location information is given, the jittering method of perturbing spatial location data will be used, where each point location is </w:delText>
        </w:r>
      </w:del>
      <w:del w:id="4816" w:author="Craig Parker" w:date="2024-07-09T11:35:00Z">
        <w:r w:rsidRPr="002E4822" w:rsidDel="00D9119A">
          <w:rPr>
            <w:rFonts w:ascii="Nunito" w:hAnsi="Nunito"/>
            <w:color w:val="000000" w:themeColor="text1"/>
            <w:sz w:val="20"/>
            <w:rPrChange w:id="4817" w:author="Craig Parker" w:date="2024-08-07T12:23:00Z">
              <w:rPr/>
            </w:rPrChange>
          </w:rPr>
          <w:delText>off-set</w:delText>
        </w:r>
      </w:del>
      <w:del w:id="4818" w:author="Craig Parker" w:date="2024-07-31T13:46:00Z">
        <w:r w:rsidRPr="002E4822" w:rsidDel="006D10B8">
          <w:rPr>
            <w:rFonts w:ascii="Nunito" w:hAnsi="Nunito"/>
            <w:color w:val="000000" w:themeColor="text1"/>
            <w:sz w:val="20"/>
            <w:rPrChange w:id="4819" w:author="Craig Parker" w:date="2024-08-07T12:23:00Z">
              <w:rPr/>
            </w:rPrChange>
          </w:rPr>
          <w:delText xml:space="preserve"> </w:delText>
        </w:r>
      </w:del>
      <w:del w:id="4820" w:author="Craig Parker" w:date="2024-07-09T11:35:00Z">
        <w:r w:rsidRPr="002E4822" w:rsidDel="00D9119A">
          <w:rPr>
            <w:rFonts w:ascii="Nunito" w:hAnsi="Nunito"/>
            <w:color w:val="000000" w:themeColor="text1"/>
            <w:sz w:val="20"/>
            <w:rPrChange w:id="4821" w:author="Craig Parker" w:date="2024-08-07T12:23:00Z">
              <w:rPr/>
            </w:rPrChange>
          </w:rPr>
          <w:delText>in a systematically random way</w:delText>
        </w:r>
      </w:del>
      <w:del w:id="4822" w:author="Craig Parker" w:date="2024-07-31T13:46:00Z">
        <w:r w:rsidRPr="002E4822" w:rsidDel="006D10B8">
          <w:rPr>
            <w:rFonts w:ascii="Nunito" w:hAnsi="Nunito"/>
            <w:color w:val="000000" w:themeColor="text1"/>
            <w:sz w:val="20"/>
            <w:rPrChange w:id="4823" w:author="Craig Parker" w:date="2024-08-07T12:23:00Z">
              <w:rPr/>
            </w:rPrChange>
          </w:rPr>
          <w:delText xml:space="preserve"> (random distance &amp; random direction). The alternative will be to substitute point locations with grid-cell centroids where the grid-cells correspond to the grid framework to be used for climate &amp; environmental data </w:delText>
        </w:r>
      </w:del>
    </w:p>
    <w:p w14:paraId="000000D9" w14:textId="77777777" w:rsidR="007813F4" w:rsidRPr="002E4822" w:rsidDel="006D10B8" w:rsidRDefault="009511AE">
      <w:pPr>
        <w:pStyle w:val="Heading3"/>
        <w:numPr>
          <w:ilvl w:val="1"/>
          <w:numId w:val="43"/>
        </w:numPr>
        <w:rPr>
          <w:del w:id="4824" w:author="Craig Parker" w:date="2024-07-31T13:46:00Z"/>
          <w:rFonts w:ascii="Nunito" w:hAnsi="Nunito"/>
          <w:color w:val="000000" w:themeColor="text1"/>
          <w:sz w:val="20"/>
          <w:rPrChange w:id="4825" w:author="Craig Parker" w:date="2024-08-07T12:23:00Z">
            <w:rPr>
              <w:del w:id="4826" w:author="Craig Parker" w:date="2024-07-31T13:46:00Z"/>
            </w:rPr>
          </w:rPrChange>
        </w:rPr>
        <w:pPrChange w:id="4827" w:author="Craig Parker" w:date="2024-08-05T19:07:00Z">
          <w:pPr>
            <w:numPr>
              <w:numId w:val="18"/>
            </w:numPr>
            <w:ind w:left="720" w:hanging="360"/>
          </w:pPr>
        </w:pPrChange>
      </w:pPr>
      <w:del w:id="4828" w:author="Craig Parker" w:date="2024-07-31T13:46:00Z">
        <w:r w:rsidRPr="002E4822" w:rsidDel="006D10B8">
          <w:rPr>
            <w:rFonts w:ascii="Nunito" w:hAnsi="Nunito"/>
            <w:color w:val="000000" w:themeColor="text1"/>
            <w:sz w:val="20"/>
            <w:rPrChange w:id="4829" w:author="Craig Parker" w:date="2024-08-07T12:23:00Z">
              <w:rPr/>
            </w:rPrChange>
          </w:rPr>
          <w:delText>Further quality control and restructuring of data</w:delText>
        </w:r>
      </w:del>
    </w:p>
    <w:p w14:paraId="000000DA" w14:textId="4A7CE5D5" w:rsidR="007813F4" w:rsidRPr="002E4822" w:rsidDel="00807103" w:rsidRDefault="5D4A789A">
      <w:pPr>
        <w:pStyle w:val="Heading3"/>
        <w:numPr>
          <w:ilvl w:val="1"/>
          <w:numId w:val="43"/>
        </w:numPr>
        <w:rPr>
          <w:del w:id="4830" w:author="Craig Parker" w:date="2024-08-05T19:07:00Z"/>
          <w:rFonts w:ascii="Nunito" w:hAnsi="Nunito"/>
          <w:color w:val="000000" w:themeColor="text1"/>
          <w:sz w:val="20"/>
          <w:rPrChange w:id="4831" w:author="Craig Parker" w:date="2024-08-07T12:23:00Z">
            <w:rPr>
              <w:del w:id="4832" w:author="Craig Parker" w:date="2024-08-05T19:07:00Z"/>
            </w:rPr>
          </w:rPrChange>
        </w:rPr>
        <w:pPrChange w:id="4833" w:author="Craig Parker" w:date="2024-08-05T19:07:00Z">
          <w:pPr>
            <w:numPr>
              <w:numId w:val="18"/>
            </w:numPr>
            <w:ind w:left="720" w:hanging="360"/>
          </w:pPr>
        </w:pPrChange>
      </w:pPr>
      <w:del w:id="4834" w:author="Craig Parker" w:date="2024-07-31T13:46:00Z">
        <w:r w:rsidRPr="002E4822" w:rsidDel="3E93EB8D">
          <w:rPr>
            <w:rFonts w:ascii="Nunito" w:hAnsi="Nunito"/>
            <w:color w:val="000000" w:themeColor="text1"/>
            <w:sz w:val="20"/>
            <w:rPrChange w:id="4835" w:author="Craig Parker" w:date="2024-08-07T12:23:00Z">
              <w:rPr/>
            </w:rPrChange>
          </w:rPr>
          <w:delText>Integration of climate variables in support of particular analyse</w:delText>
        </w:r>
      </w:del>
      <w:del w:id="4836" w:author="Craig Parker" w:date="2024-07-31T13:47:00Z">
        <w:r w:rsidRPr="002E4822" w:rsidDel="3E93EB8D">
          <w:rPr>
            <w:rFonts w:ascii="Nunito" w:hAnsi="Nunito"/>
            <w:color w:val="000000" w:themeColor="text1"/>
            <w:sz w:val="20"/>
            <w:rPrChange w:id="4837" w:author="Craig Parker" w:date="2024-08-07T12:23:00Z">
              <w:rPr/>
            </w:rPrChange>
          </w:rPr>
          <w:delText>s</w:delText>
        </w:r>
      </w:del>
    </w:p>
    <w:p w14:paraId="000000DB" w14:textId="77777777" w:rsidR="007813F4" w:rsidRPr="002E4822" w:rsidDel="00494AE0" w:rsidRDefault="007813F4" w:rsidP="000A3B7B">
      <w:pPr>
        <w:rPr>
          <w:del w:id="4838" w:author="Craig Parker" w:date="2024-08-07T15:14:00Z"/>
          <w:rFonts w:ascii="Nunito" w:eastAsia="Nunito" w:hAnsi="Nunito" w:cs="Nunito"/>
          <w:color w:val="000000" w:themeColor="text1"/>
          <w:sz w:val="20"/>
          <w:rPrChange w:id="4839" w:author="Craig Parker" w:date="2024-08-07T12:23:00Z">
            <w:rPr>
              <w:del w:id="4840" w:author="Craig Parker" w:date="2024-08-07T15:14:00Z"/>
              <w:rFonts w:ascii="Nunito" w:eastAsia="Nunito" w:hAnsi="Nunito" w:cs="Nunito"/>
            </w:rPr>
          </w:rPrChange>
        </w:rPr>
      </w:pPr>
    </w:p>
    <w:p w14:paraId="4B545DD5" w14:textId="4F3A7B47" w:rsidR="006D10B8" w:rsidRPr="002E4822" w:rsidRDefault="006D10B8" w:rsidP="000A3B7B">
      <w:pPr>
        <w:rPr>
          <w:ins w:id="4841" w:author="Craig Parker" w:date="2024-07-31T13:45:00Z"/>
          <w:rFonts w:ascii="Nunito" w:eastAsia="Nunito" w:hAnsi="Nunito" w:cs="Nunito"/>
          <w:color w:val="000000" w:themeColor="text1"/>
          <w:sz w:val="20"/>
          <w:lang w:val="en-ZA"/>
          <w:rPrChange w:id="4842" w:author="Craig Parker" w:date="2024-08-07T15:14:00Z">
            <w:rPr>
              <w:ins w:id="4843" w:author="Craig Parker" w:date="2024-07-31T13:45:00Z"/>
              <w:rFonts w:ascii="Nunito" w:eastAsia="Nunito" w:hAnsi="Nunito" w:cs="Nunito"/>
              <w:lang w:val="en-ZA"/>
            </w:rPr>
          </w:rPrChange>
        </w:rPr>
      </w:pPr>
    </w:p>
    <w:p w14:paraId="000000DC" w14:textId="77777777" w:rsidR="007813F4" w:rsidRPr="002E4822" w:rsidRDefault="007813F4" w:rsidP="000A3B7B">
      <w:pPr>
        <w:rPr>
          <w:rFonts w:ascii="Nunito" w:eastAsia="Nunito" w:hAnsi="Nunito" w:cs="Nunito"/>
          <w:color w:val="000000" w:themeColor="text1"/>
          <w:sz w:val="20"/>
          <w:rPrChange w:id="4844" w:author="Craig Parker" w:date="2024-08-07T12:23:00Z">
            <w:rPr>
              <w:rFonts w:ascii="Nunito" w:eastAsia="Nunito" w:hAnsi="Nunito" w:cs="Nunito"/>
            </w:rPr>
          </w:rPrChange>
        </w:rPr>
      </w:pPr>
    </w:p>
    <w:p w14:paraId="000000DD" w14:textId="77777777" w:rsidR="007813F4" w:rsidRPr="002E4822" w:rsidRDefault="009511AE" w:rsidP="000A3B7B">
      <w:pPr>
        <w:rPr>
          <w:rFonts w:ascii="Nunito" w:eastAsia="Nunito" w:hAnsi="Nunito" w:cs="Nunito"/>
          <w:color w:val="000000" w:themeColor="text1"/>
          <w:sz w:val="20"/>
          <w:rPrChange w:id="4845" w:author="Craig Parker" w:date="2024-08-07T12:23:00Z">
            <w:rPr>
              <w:rFonts w:ascii="Nunito" w:eastAsia="Nunito" w:hAnsi="Nunito" w:cs="Nunito"/>
            </w:rPr>
          </w:rPrChange>
        </w:rPr>
      </w:pPr>
      <w:r w:rsidRPr="002E4822">
        <w:rPr>
          <w:rFonts w:ascii="Nunito" w:eastAsia="Nunito" w:hAnsi="Nunito" w:cs="Nunito"/>
          <w:noProof/>
          <w:color w:val="000000" w:themeColor="text1"/>
          <w:sz w:val="20"/>
          <w:rPrChange w:id="4846" w:author="Craig Parker" w:date="2024-08-07T12:23:00Z">
            <w:rPr>
              <w:rFonts w:ascii="Nunito" w:eastAsia="Nunito" w:hAnsi="Nunito" w:cs="Nunito"/>
              <w:noProof/>
            </w:rPr>
          </w:rPrChange>
        </w:rPr>
        <w:drawing>
          <wp:inline distT="114300" distB="114300" distL="114300" distR="114300" wp14:anchorId="71F42BE5" wp14:editId="07777777">
            <wp:extent cx="5943600" cy="3340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000000DE" w14:textId="77777777" w:rsidR="007813F4" w:rsidRPr="002E4822" w:rsidRDefault="009511AE" w:rsidP="000A3B7B">
      <w:pPr>
        <w:rPr>
          <w:rFonts w:ascii="Nunito" w:eastAsia="Nunito" w:hAnsi="Nunito" w:cs="Nunito"/>
          <w:color w:val="000000" w:themeColor="text1"/>
          <w:sz w:val="20"/>
          <w:rPrChange w:id="4847" w:author="Craig Parker" w:date="2024-08-07T12:23:00Z">
            <w:rPr>
              <w:rFonts w:ascii="Nunito" w:eastAsia="Nunito" w:hAnsi="Nunito" w:cs="Nunito"/>
            </w:rPr>
          </w:rPrChange>
        </w:rPr>
      </w:pPr>
      <w:r w:rsidRPr="002E4822">
        <w:rPr>
          <w:rFonts w:ascii="Nunito" w:eastAsia="Nunito" w:hAnsi="Nunito" w:cs="Nunito"/>
          <w:color w:val="000000" w:themeColor="text1"/>
          <w:sz w:val="20"/>
          <w:rPrChange w:id="4848" w:author="Craig Parker" w:date="2024-08-07T12:23:00Z">
            <w:rPr>
              <w:rFonts w:ascii="Nunito" w:eastAsia="Nunito" w:hAnsi="Nunito" w:cs="Nunito"/>
            </w:rPr>
          </w:rPrChange>
        </w:rPr>
        <w:t xml:space="preserve">Figure 2: </w:t>
      </w:r>
      <w:commentRangeStart w:id="4849"/>
      <w:r w:rsidRPr="002E4822">
        <w:rPr>
          <w:rFonts w:ascii="Nunito" w:eastAsia="Nunito" w:hAnsi="Nunito" w:cs="Nunito"/>
          <w:color w:val="000000" w:themeColor="text1"/>
          <w:sz w:val="20"/>
          <w:rPrChange w:id="4850" w:author="Craig Parker" w:date="2024-08-07T12:23:00Z">
            <w:rPr>
              <w:rFonts w:ascii="Nunito" w:eastAsia="Nunito" w:hAnsi="Nunito" w:cs="Nunito"/>
            </w:rPr>
          </w:rPrChange>
        </w:rPr>
        <w:t>Detailed</w:t>
      </w:r>
      <w:commentRangeEnd w:id="4849"/>
      <w:r w:rsidR="0026318C">
        <w:rPr>
          <w:rStyle w:val="CommentReference"/>
        </w:rPr>
        <w:commentReference w:id="4849"/>
      </w:r>
      <w:r w:rsidRPr="002E4822">
        <w:rPr>
          <w:rFonts w:ascii="Nunito" w:eastAsia="Nunito" w:hAnsi="Nunito" w:cs="Nunito"/>
          <w:color w:val="000000" w:themeColor="text1"/>
          <w:sz w:val="20"/>
          <w:rPrChange w:id="4851" w:author="Craig Parker" w:date="2024-08-07T12:23:00Z">
            <w:rPr>
              <w:rFonts w:ascii="Nunito" w:eastAsia="Nunito" w:hAnsi="Nunito" w:cs="Nunito"/>
            </w:rPr>
          </w:rPrChange>
        </w:rPr>
        <w:t xml:space="preserve"> data processing for health data ingestion</w:t>
      </w:r>
    </w:p>
    <w:p w14:paraId="000000DF" w14:textId="77777777" w:rsidR="007813F4" w:rsidRPr="002E4822" w:rsidRDefault="007813F4" w:rsidP="000A3B7B">
      <w:pPr>
        <w:rPr>
          <w:rFonts w:ascii="Nunito" w:eastAsia="Nunito" w:hAnsi="Nunito" w:cs="Nunito"/>
          <w:color w:val="000000" w:themeColor="text1"/>
          <w:sz w:val="20"/>
          <w:rPrChange w:id="4852" w:author="Craig Parker" w:date="2024-08-07T12:23:00Z">
            <w:rPr>
              <w:rFonts w:ascii="Nunito" w:eastAsia="Nunito" w:hAnsi="Nunito" w:cs="Nunito"/>
            </w:rPr>
          </w:rPrChange>
        </w:rPr>
      </w:pPr>
    </w:p>
    <w:p w14:paraId="3388EEB5" w14:textId="2BDF149D" w:rsidR="00830339" w:rsidRPr="002E4822" w:rsidRDefault="52A8C99F" w:rsidP="00A850D7">
      <w:pPr>
        <w:pStyle w:val="Heading2"/>
        <w:numPr>
          <w:ilvl w:val="1"/>
          <w:numId w:val="57"/>
        </w:numPr>
        <w:rPr>
          <w:rFonts w:ascii="Nunito" w:hAnsi="Nunito"/>
          <w:color w:val="000000" w:themeColor="text1"/>
        </w:rPr>
      </w:pPr>
      <w:bookmarkStart w:id="4853" w:name="_Toc172635225"/>
      <w:bookmarkStart w:id="4854" w:name="_Toc173777811"/>
      <w:bookmarkStart w:id="4855" w:name="_Toc174546640"/>
      <w:r w:rsidRPr="002E4822">
        <w:rPr>
          <w:rFonts w:ascii="Nunito" w:hAnsi="Nunito"/>
          <w:color w:val="000000" w:themeColor="text1"/>
          <w:rPrChange w:id="4856" w:author="Craig Parker" w:date="2024-08-07T12:23:00Z">
            <w:rPr/>
          </w:rPrChange>
        </w:rPr>
        <w:t>Data analysis platforms</w:t>
      </w:r>
      <w:bookmarkEnd w:id="4853"/>
      <w:bookmarkEnd w:id="4854"/>
      <w:bookmarkEnd w:id="4855"/>
      <w:r w:rsidR="0E3CF60B" w:rsidRPr="002E4822">
        <w:rPr>
          <w:rFonts w:ascii="Nunito" w:hAnsi="Nunito"/>
          <w:color w:val="000000" w:themeColor="text1"/>
          <w:rPrChange w:id="4857" w:author="Craig Parker" w:date="2024-08-07T12:23:00Z">
            <w:rPr/>
          </w:rPrChange>
        </w:rPr>
        <w:t xml:space="preserve"> </w:t>
      </w:r>
      <w:del w:id="4858" w:author="Craig Parker" w:date="2024-07-16T11:13:00Z">
        <w:r w:rsidR="009511AE" w:rsidRPr="002E4822" w:rsidDel="0E3CF60B">
          <w:rPr>
            <w:rFonts w:ascii="Nunito" w:hAnsi="Nunito"/>
            <w:color w:val="000000" w:themeColor="text1"/>
            <w:rPrChange w:id="4859" w:author="Craig Parker" w:date="2024-08-07T12:23:00Z">
              <w:rPr/>
            </w:rPrChange>
          </w:rPr>
          <w:delText>web based Python coding environment that enables analysts to develop analysis code in Pyt</w:delText>
        </w:r>
      </w:del>
      <w:r w:rsidR="0E3CF60B" w:rsidRPr="002E4822">
        <w:rPr>
          <w:rFonts w:ascii="Nunito" w:hAnsi="Nunito"/>
          <w:color w:val="000000" w:themeColor="text1"/>
          <w:rPrChange w:id="4860" w:author="Craig Parker" w:date="2024-08-07T12:23:00Z">
            <w:rPr/>
          </w:rPrChange>
        </w:rPr>
        <w:t xml:space="preserve">  </w:t>
      </w:r>
      <w:del w:id="4861" w:author="Peter Marsh" w:date="2024-08-05T08:44:00Z">
        <w:r w:rsidR="009511AE" w:rsidRPr="002E4822" w:rsidDel="0E3CF60B">
          <w:rPr>
            <w:rFonts w:ascii="Nunito" w:hAnsi="Nunito"/>
            <w:color w:val="000000" w:themeColor="text1"/>
            <w:rPrChange w:id="4862" w:author="Craig Parker" w:date="2024-08-07T12:23:00Z">
              <w:rPr/>
            </w:rPrChange>
          </w:rPr>
          <w:delText xml:space="preserve">The code environment is </w:delText>
        </w:r>
      </w:del>
      <w:del w:id="4863" w:author="Craig Parker" w:date="2024-07-16T11:13:00Z">
        <w:r w:rsidR="009511AE" w:rsidRPr="002E4822" w:rsidDel="0E3CF60B">
          <w:rPr>
            <w:rFonts w:ascii="Nunito" w:hAnsi="Nunito"/>
            <w:color w:val="000000" w:themeColor="text1"/>
            <w:rPrChange w:id="4864" w:author="Craig Parker" w:date="2024-08-07T12:23:00Z">
              <w:rPr/>
            </w:rPrChange>
          </w:rPr>
          <w:delText xml:space="preserve">customized </w:delText>
        </w:r>
      </w:del>
      <w:ins w:id="4865" w:author="Craig Parker" w:date="2024-07-16T11:13:00Z">
        <w:del w:id="4866" w:author="Peter Marsh" w:date="2024-08-05T08:44:00Z">
          <w:r w:rsidR="009511AE" w:rsidRPr="002E4822" w:rsidDel="0E3CF60B">
            <w:rPr>
              <w:rFonts w:ascii="Nunito" w:hAnsi="Nunito"/>
              <w:color w:val="000000" w:themeColor="text1"/>
              <w:rPrChange w:id="4867" w:author="Craig Parker" w:date="2024-08-07T12:23:00Z">
                <w:rPr/>
              </w:rPrChange>
            </w:rPr>
            <w:delText xml:space="preserve">customised </w:delText>
          </w:r>
        </w:del>
      </w:ins>
      <w:del w:id="4868" w:author="Peter Marsh" w:date="2024-08-05T08:44:00Z">
        <w:r w:rsidR="009511AE" w:rsidRPr="002E4822" w:rsidDel="0E3CF60B">
          <w:rPr>
            <w:rFonts w:ascii="Nunito" w:hAnsi="Nunito"/>
            <w:color w:val="000000" w:themeColor="text1"/>
            <w:rPrChange w:id="4869" w:author="Craig Parker" w:date="2024-08-07T12:23:00Z">
              <w:rPr/>
            </w:rPrChange>
          </w:rPr>
          <w:delText xml:space="preserve">to support all the relevant coding libraries for machine learning </w:delText>
        </w:r>
      </w:del>
      <w:del w:id="4870" w:author="Peter Marsh" w:date="2024-08-05T08:42:00Z">
        <w:r w:rsidR="009511AE" w:rsidRPr="002E4822" w:rsidDel="0E3CF60B">
          <w:rPr>
            <w:rFonts w:ascii="Nunito" w:hAnsi="Nunito"/>
            <w:color w:val="000000" w:themeColor="text1"/>
            <w:rPrChange w:id="4871" w:author="Craig Parker" w:date="2024-08-07T12:23:00Z">
              <w:rPr/>
            </w:rPrChange>
          </w:rPr>
          <w:delText>(</w:delText>
        </w:r>
      </w:del>
      <w:del w:id="4872" w:author="Peter Marsh" w:date="2024-08-05T08:44:00Z">
        <w:r w:rsidR="009511AE" w:rsidRPr="002E4822" w:rsidDel="0E3CF60B">
          <w:rPr>
            <w:rFonts w:ascii="Nunito" w:hAnsi="Nunito"/>
            <w:color w:val="000000" w:themeColor="text1"/>
            <w:rPrChange w:id="4873" w:author="Craig Parker" w:date="2024-08-07T12:23:00Z">
              <w:rPr/>
            </w:rPrChange>
          </w:rPr>
          <w:delText>e.g</w:delText>
        </w:r>
      </w:del>
      <w:ins w:id="4874" w:author="Craig Parker" w:date="2024-07-16T11:13:00Z">
        <w:del w:id="4875" w:author="Peter Marsh" w:date="2024-08-05T08:42:00Z">
          <w:r w:rsidR="009511AE" w:rsidRPr="002E4822" w:rsidDel="0E3CF60B">
            <w:rPr>
              <w:rFonts w:ascii="Nunito" w:hAnsi="Nunito"/>
              <w:color w:val="000000" w:themeColor="text1"/>
              <w:rPrChange w:id="4876" w:author="Craig Parker" w:date="2024-08-07T12:23:00Z">
                <w:rPr/>
              </w:rPrChange>
            </w:rPr>
            <w:delText>e.g.</w:delText>
          </w:r>
        </w:del>
      </w:ins>
      <w:del w:id="4877" w:author="Peter Marsh" w:date="2024-08-05T08:44:00Z">
        <w:r w:rsidR="009511AE" w:rsidRPr="002E4822" w:rsidDel="0E3CF60B">
          <w:rPr>
            <w:rFonts w:ascii="Nunito" w:hAnsi="Nunito"/>
            <w:color w:val="000000" w:themeColor="text1"/>
            <w:rPrChange w:id="4878" w:author="Craig Parker" w:date="2024-08-07T12:23:00Z">
              <w:rPr/>
            </w:rPrChange>
          </w:rPr>
          <w:delText xml:space="preserve"> TensorFlow, </w:delText>
        </w:r>
      </w:del>
      <w:del w:id="4879" w:author="Peter Marsh" w:date="2024-08-05T08:42:00Z">
        <w:r w:rsidR="009511AE" w:rsidRPr="002E4822" w:rsidDel="0E3CF60B">
          <w:rPr>
            <w:rFonts w:ascii="Nunito" w:hAnsi="Nunito"/>
            <w:color w:val="000000" w:themeColor="text1"/>
            <w:rPrChange w:id="4880" w:author="Craig Parker" w:date="2024-08-07T12:23:00Z">
              <w:rPr/>
            </w:rPrChange>
          </w:rPr>
          <w:delText>PyTorch</w:delText>
        </w:r>
      </w:del>
      <w:del w:id="4881" w:author="Peter Marsh" w:date="2024-08-05T08:44:00Z">
        <w:r w:rsidR="009511AE" w:rsidRPr="002E4822" w:rsidDel="0E3CF60B">
          <w:rPr>
            <w:rFonts w:ascii="Nunito" w:hAnsi="Nunito"/>
            <w:color w:val="000000" w:themeColor="text1"/>
            <w:rPrChange w:id="4882" w:author="Craig Parker" w:date="2024-08-07T12:23:00Z">
              <w:rPr/>
            </w:rPrChange>
          </w:rPr>
          <w:delText xml:space="preserve">,  </w:delText>
        </w:r>
      </w:del>
      <w:del w:id="4883" w:author="Peter Marsh" w:date="2024-08-05T08:42:00Z">
        <w:r w:rsidR="009511AE" w:rsidRPr="002E4822" w:rsidDel="0E3CF60B">
          <w:rPr>
            <w:rFonts w:ascii="Nunito" w:hAnsi="Nunito"/>
            <w:color w:val="000000" w:themeColor="text1"/>
            <w:rPrChange w:id="4884" w:author="Craig Parker" w:date="2024-08-07T12:23:00Z">
              <w:rPr/>
            </w:rPrChange>
          </w:rPr>
          <w:delText>Keras</w:delText>
        </w:r>
      </w:del>
      <w:del w:id="4885" w:author="Peter Marsh" w:date="2024-08-05T08:44:00Z">
        <w:r w:rsidR="009511AE" w:rsidRPr="002E4822" w:rsidDel="0E3CF60B">
          <w:rPr>
            <w:rFonts w:ascii="Nunito" w:hAnsi="Nunito"/>
            <w:color w:val="000000" w:themeColor="text1"/>
            <w:rPrChange w:id="4886" w:author="Craig Parker" w:date="2024-08-07T12:23:00Z">
              <w:rPr/>
            </w:rPrChange>
          </w:rPr>
          <w:delText xml:space="preserve">, Scikit-learn, </w:delText>
        </w:r>
      </w:del>
      <w:del w:id="4887" w:author="Peter Marsh" w:date="2024-08-05T08:42:00Z">
        <w:r w:rsidR="009511AE" w:rsidRPr="002E4822" w:rsidDel="0E3CF60B">
          <w:rPr>
            <w:rFonts w:ascii="Nunito" w:hAnsi="Nunito"/>
            <w:color w:val="000000" w:themeColor="text1"/>
            <w:rPrChange w:id="4888" w:author="Craig Parker" w:date="2024-08-07T12:23:00Z">
              <w:rPr/>
            </w:rPrChange>
          </w:rPr>
          <w:delText>Numpy</w:delText>
        </w:r>
      </w:del>
      <w:del w:id="4889" w:author="Peter Marsh" w:date="2024-08-05T08:44:00Z">
        <w:r w:rsidR="009511AE" w:rsidRPr="002E4822" w:rsidDel="0E3CF60B">
          <w:rPr>
            <w:rFonts w:ascii="Nunito" w:hAnsi="Nunito"/>
            <w:color w:val="000000" w:themeColor="text1"/>
            <w:rPrChange w:id="4890" w:author="Craig Parker" w:date="2024-08-07T12:23:00Z">
              <w:rPr/>
            </w:rPrChange>
          </w:rPr>
          <w:delText xml:space="preserve">, </w:delText>
        </w:r>
      </w:del>
      <w:del w:id="4891" w:author="Peter Marsh" w:date="2024-08-05T08:42:00Z">
        <w:r w:rsidR="009511AE" w:rsidRPr="002E4822" w:rsidDel="0E3CF60B">
          <w:rPr>
            <w:rFonts w:ascii="Nunito" w:hAnsi="Nunito"/>
            <w:color w:val="000000" w:themeColor="text1"/>
            <w:rPrChange w:id="4892" w:author="Craig Parker" w:date="2024-08-07T12:23:00Z">
              <w:rPr/>
            </w:rPrChange>
          </w:rPr>
          <w:delText>S</w:delText>
        </w:r>
      </w:del>
    </w:p>
    <w:p w14:paraId="273A5FA3" w14:textId="30010A3A" w:rsidR="00830339" w:rsidRPr="002E4822" w:rsidRDefault="00830339" w:rsidP="000A3B7B">
      <w:pPr>
        <w:rPr>
          <w:rFonts w:ascii="Nunito" w:hAnsi="Nunito"/>
          <w:color w:val="000000" w:themeColor="text1"/>
          <w:sz w:val="20"/>
          <w:lang w:val="en-ZA"/>
        </w:rPr>
      </w:pPr>
      <w:r w:rsidRPr="002E4822">
        <w:rPr>
          <w:rFonts w:ascii="Nunito" w:hAnsi="Nunito"/>
          <w:color w:val="000000" w:themeColor="text1"/>
          <w:sz w:val="20"/>
          <w:lang w:val="en-ZA"/>
        </w:rPr>
        <w:t xml:space="preserve">Data analysis will be facilitated through the CSAG/UCT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and IBM platforms, providing robust and scalable environments for processing and analysing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datasets.</w:t>
      </w:r>
    </w:p>
    <w:p w14:paraId="0573A771" w14:textId="77777777" w:rsidR="00830339" w:rsidRPr="002E4822" w:rsidRDefault="00830339" w:rsidP="00A850D7">
      <w:pPr>
        <w:pStyle w:val="Heading3"/>
        <w:rPr>
          <w:rFonts w:ascii="Nunito" w:hAnsi="Nunito"/>
          <w:sz w:val="20"/>
          <w:szCs w:val="20"/>
        </w:rPr>
      </w:pPr>
      <w:bookmarkStart w:id="4893" w:name="_Toc174546641"/>
      <w:r w:rsidRPr="002E4822">
        <w:rPr>
          <w:rFonts w:ascii="Nunito" w:hAnsi="Nunito"/>
          <w:sz w:val="20"/>
          <w:szCs w:val="20"/>
        </w:rPr>
        <w:t>Jupyter Hub</w:t>
      </w:r>
      <w:bookmarkEnd w:id="4893"/>
    </w:p>
    <w:p w14:paraId="40EB4882" w14:textId="77777777" w:rsidR="00830339" w:rsidRPr="002E4822" w:rsidRDefault="00830339" w:rsidP="000A3B7B">
      <w:pPr>
        <w:rPr>
          <w:rFonts w:ascii="Nunito" w:hAnsi="Nunito"/>
          <w:color w:val="000000" w:themeColor="text1"/>
          <w:sz w:val="20"/>
          <w:lang w:val="en-ZA"/>
        </w:rPr>
      </w:pP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is a collaborative, web-based Python coding environment that allows analysts to develop and execute analysis code using a browser interface. Key technical details include:</w:t>
      </w:r>
    </w:p>
    <w:p w14:paraId="1D496E62" w14:textId="45A7DCE3" w:rsidR="00830339" w:rsidRPr="002E4822" w:rsidRDefault="00830339" w:rsidP="000A3B7B">
      <w:pPr>
        <w:numPr>
          <w:ilvl w:val="0"/>
          <w:numId w:val="54"/>
        </w:numPr>
        <w:rPr>
          <w:rFonts w:ascii="Nunito" w:hAnsi="Nunito"/>
          <w:color w:val="000000" w:themeColor="text1"/>
          <w:sz w:val="20"/>
          <w:lang w:val="en-ZA"/>
        </w:rPr>
      </w:pPr>
      <w:r w:rsidRPr="002E4822">
        <w:rPr>
          <w:rFonts w:ascii="Nunito" w:hAnsi="Nunito"/>
          <w:b/>
          <w:bCs/>
          <w:color w:val="000000" w:themeColor="text1"/>
          <w:sz w:val="20"/>
          <w:lang w:val="en-ZA"/>
        </w:rPr>
        <w:lastRenderedPageBreak/>
        <w:t>Web-Based Platform</w:t>
      </w:r>
      <w:r w:rsidRPr="002E4822">
        <w:rPr>
          <w:rFonts w:ascii="Nunito" w:hAnsi="Nunito"/>
          <w:color w:val="000000" w:themeColor="text1"/>
          <w:sz w:val="20"/>
          <w:lang w:val="en-ZA"/>
        </w:rPr>
        <w:t xml:space="preserve">: Researchers can access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through a web browser, providing a user-friendly interface for coding and data analysis.</w:t>
      </w:r>
    </w:p>
    <w:p w14:paraId="251C6033" w14:textId="77777777" w:rsidR="00830339" w:rsidRPr="002E4822" w:rsidRDefault="00830339" w:rsidP="000A3B7B">
      <w:pPr>
        <w:numPr>
          <w:ilvl w:val="0"/>
          <w:numId w:val="54"/>
        </w:numPr>
        <w:rPr>
          <w:rFonts w:ascii="Nunito" w:hAnsi="Nunito"/>
          <w:color w:val="000000" w:themeColor="text1"/>
          <w:sz w:val="20"/>
          <w:lang w:val="en-ZA"/>
        </w:rPr>
      </w:pPr>
      <w:r w:rsidRPr="002E4822">
        <w:rPr>
          <w:rFonts w:ascii="Nunito" w:hAnsi="Nunito"/>
          <w:b/>
          <w:bCs/>
          <w:color w:val="000000" w:themeColor="text1"/>
          <w:sz w:val="20"/>
          <w:lang w:val="en-ZA"/>
        </w:rPr>
        <w:t>Python Environment</w:t>
      </w:r>
      <w:r w:rsidRPr="002E4822">
        <w:rPr>
          <w:rFonts w:ascii="Nunito" w:hAnsi="Nunito"/>
          <w:color w:val="000000" w:themeColor="text1"/>
          <w:sz w:val="20"/>
          <w:lang w:val="en-ZA"/>
        </w:rPr>
        <w:t>: Supports the development of analysis code in Python, leveraging a wide range of libraries and frameworks for data science, machine learning, and statistical analysis.</w:t>
      </w:r>
    </w:p>
    <w:p w14:paraId="4CA339A7" w14:textId="77777777" w:rsidR="00830339" w:rsidRPr="002E4822" w:rsidRDefault="00830339" w:rsidP="000A3B7B">
      <w:pPr>
        <w:numPr>
          <w:ilvl w:val="0"/>
          <w:numId w:val="54"/>
        </w:numPr>
        <w:rPr>
          <w:rFonts w:ascii="Nunito" w:hAnsi="Nunito"/>
          <w:color w:val="000000" w:themeColor="text1"/>
          <w:sz w:val="20"/>
          <w:lang w:val="en-ZA"/>
        </w:rPr>
      </w:pPr>
      <w:r w:rsidRPr="002E4822">
        <w:rPr>
          <w:rFonts w:ascii="Nunito" w:hAnsi="Nunito"/>
          <w:b/>
          <w:bCs/>
          <w:color w:val="000000" w:themeColor="text1"/>
          <w:sz w:val="20"/>
          <w:lang w:val="en-ZA"/>
        </w:rPr>
        <w:t>CSAG High-Performance Computing (HPC) Integration</w:t>
      </w:r>
      <w:r w:rsidRPr="002E4822">
        <w:rPr>
          <w:rFonts w:ascii="Nunito" w:hAnsi="Nunito"/>
          <w:color w:val="000000" w:themeColor="text1"/>
          <w:sz w:val="20"/>
          <w:lang w:val="en-ZA"/>
        </w:rPr>
        <w:t xml:space="preserve">: Analysis code executed in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runs on the CSAG HPC platform, providing high computational power for processing large datasets.</w:t>
      </w:r>
    </w:p>
    <w:p w14:paraId="2CE78D31" w14:textId="77777777" w:rsidR="00830339" w:rsidRPr="002E4822" w:rsidRDefault="00830339" w:rsidP="000A3B7B">
      <w:pPr>
        <w:numPr>
          <w:ilvl w:val="0"/>
          <w:numId w:val="54"/>
        </w:numPr>
        <w:rPr>
          <w:rFonts w:ascii="Nunito" w:hAnsi="Nunito"/>
          <w:color w:val="000000" w:themeColor="text1"/>
          <w:sz w:val="20"/>
          <w:lang w:val="en-ZA"/>
        </w:rPr>
      </w:pPr>
      <w:r w:rsidRPr="002E4822">
        <w:rPr>
          <w:rFonts w:ascii="Nunito" w:hAnsi="Nunito"/>
          <w:b/>
          <w:bCs/>
          <w:color w:val="000000" w:themeColor="text1"/>
          <w:sz w:val="20"/>
          <w:lang w:val="en-ZA"/>
        </w:rPr>
        <w:t>Data Accessibility</w:t>
      </w:r>
      <w:r w:rsidRPr="002E4822">
        <w:rPr>
          <w:rFonts w:ascii="Nunito" w:hAnsi="Nunito"/>
          <w:color w:val="000000" w:themeColor="text1"/>
          <w:sz w:val="20"/>
          <w:lang w:val="en-ZA"/>
        </w:rPr>
        <w:t xml:space="preserve">: Datasets stored on CSAG storage servers are directly accessible within the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environment, allowing seamless data retrieval and manipulation.</w:t>
      </w:r>
    </w:p>
    <w:p w14:paraId="4A205C41" w14:textId="77777777" w:rsidR="00830339" w:rsidRPr="002E4822" w:rsidRDefault="00830339" w:rsidP="000A3B7B">
      <w:pPr>
        <w:numPr>
          <w:ilvl w:val="0"/>
          <w:numId w:val="54"/>
        </w:numPr>
        <w:rPr>
          <w:rFonts w:ascii="Nunito" w:hAnsi="Nunito"/>
          <w:color w:val="000000" w:themeColor="text1"/>
          <w:sz w:val="20"/>
          <w:lang w:val="en-ZA"/>
        </w:rPr>
      </w:pPr>
      <w:r w:rsidRPr="002E4822">
        <w:rPr>
          <w:rFonts w:ascii="Nunito" w:hAnsi="Nunito"/>
          <w:b/>
          <w:bCs/>
          <w:color w:val="000000" w:themeColor="text1"/>
          <w:sz w:val="20"/>
          <w:lang w:val="en-ZA"/>
        </w:rPr>
        <w:t>Collaboration</w:t>
      </w:r>
      <w:r w:rsidRPr="002E4822">
        <w:rPr>
          <w:rFonts w:ascii="Nunito" w:hAnsi="Nunito"/>
          <w:color w:val="000000" w:themeColor="text1"/>
          <w:sz w:val="20"/>
          <w:lang w:val="en-ZA"/>
        </w:rPr>
        <w:t xml:space="preserve">: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supports collaborative work, enabling multiple analysts to share and work on the same notebooks, fostering teamwork and knowledge sharing.</w:t>
      </w:r>
    </w:p>
    <w:p w14:paraId="6DE379F5" w14:textId="77777777" w:rsidR="00830339" w:rsidRPr="002E4822" w:rsidRDefault="00830339" w:rsidP="000A3B7B">
      <w:pPr>
        <w:rPr>
          <w:rFonts w:ascii="Nunito" w:hAnsi="Nunito"/>
          <w:b/>
          <w:bCs/>
          <w:color w:val="000000" w:themeColor="text1"/>
          <w:sz w:val="20"/>
          <w:lang w:val="en-ZA"/>
        </w:rPr>
      </w:pPr>
    </w:p>
    <w:p w14:paraId="56800014" w14:textId="042062A0" w:rsidR="00830339" w:rsidRPr="002E4822" w:rsidRDefault="00830339" w:rsidP="000A3B7B">
      <w:pPr>
        <w:pStyle w:val="Heading3"/>
        <w:rPr>
          <w:rFonts w:ascii="Nunito" w:hAnsi="Nunito"/>
          <w:sz w:val="20"/>
          <w:szCs w:val="20"/>
          <w:lang w:val="en-ZA"/>
        </w:rPr>
      </w:pPr>
      <w:bookmarkStart w:id="4894" w:name="_Toc174546642"/>
      <w:commentRangeStart w:id="4895"/>
      <w:commentRangeStart w:id="4896"/>
      <w:r w:rsidRPr="002E4822">
        <w:rPr>
          <w:rFonts w:ascii="Nunito" w:hAnsi="Nunito"/>
          <w:sz w:val="20"/>
          <w:szCs w:val="20"/>
          <w:lang w:val="en-ZA"/>
        </w:rPr>
        <w:t xml:space="preserve">IBM </w:t>
      </w:r>
      <w:r w:rsidR="002E4822">
        <w:rPr>
          <w:rFonts w:ascii="Nunito" w:hAnsi="Nunito"/>
          <w:sz w:val="20"/>
          <w:szCs w:val="20"/>
          <w:lang w:val="en-ZA"/>
        </w:rPr>
        <w:t>d</w:t>
      </w:r>
      <w:r w:rsidRPr="002E4822">
        <w:rPr>
          <w:rFonts w:ascii="Nunito" w:hAnsi="Nunito"/>
          <w:sz w:val="20"/>
          <w:szCs w:val="20"/>
          <w:lang w:val="en-ZA"/>
        </w:rPr>
        <w:t xml:space="preserve">ata </w:t>
      </w:r>
      <w:r w:rsidR="002E4822">
        <w:rPr>
          <w:rFonts w:ascii="Nunito" w:hAnsi="Nunito"/>
          <w:sz w:val="20"/>
          <w:szCs w:val="20"/>
          <w:lang w:val="en-ZA"/>
        </w:rPr>
        <w:t>a</w:t>
      </w:r>
      <w:r w:rsidRPr="002E4822">
        <w:rPr>
          <w:rFonts w:ascii="Nunito" w:hAnsi="Nunito"/>
          <w:sz w:val="20"/>
          <w:szCs w:val="20"/>
          <w:lang w:val="en-ZA"/>
        </w:rPr>
        <w:t xml:space="preserve">nalysis </w:t>
      </w:r>
      <w:r w:rsidR="002E4822">
        <w:rPr>
          <w:rFonts w:ascii="Nunito" w:hAnsi="Nunito"/>
          <w:sz w:val="20"/>
          <w:szCs w:val="20"/>
          <w:lang w:val="en-ZA"/>
        </w:rPr>
        <w:t>p</w:t>
      </w:r>
      <w:r w:rsidRPr="002E4822">
        <w:rPr>
          <w:rFonts w:ascii="Nunito" w:hAnsi="Nunito"/>
          <w:sz w:val="20"/>
          <w:szCs w:val="20"/>
          <w:lang w:val="en-ZA"/>
        </w:rPr>
        <w:t>latforms</w:t>
      </w:r>
      <w:commentRangeEnd w:id="4895"/>
      <w:r w:rsidR="000A3B7B" w:rsidRPr="002E4822">
        <w:rPr>
          <w:rStyle w:val="CommentReference"/>
          <w:rFonts w:ascii="Nunito" w:eastAsia="Times New Roman" w:hAnsi="Nunito" w:cs="Times New Roman"/>
          <w:b w:val="0"/>
          <w:bCs w:val="0"/>
          <w:caps w:val="0"/>
          <w:sz w:val="20"/>
          <w:szCs w:val="20"/>
        </w:rPr>
        <w:commentReference w:id="4895"/>
      </w:r>
      <w:commentRangeEnd w:id="4896"/>
      <w:r w:rsidR="00CA5950">
        <w:rPr>
          <w:rStyle w:val="CommentReference"/>
          <w:rFonts w:eastAsia="Times New Roman" w:cs="Times New Roman"/>
          <w:b w:val="0"/>
          <w:bCs w:val="0"/>
          <w:caps w:val="0"/>
        </w:rPr>
        <w:commentReference w:id="4896"/>
      </w:r>
      <w:bookmarkEnd w:id="4894"/>
    </w:p>
    <w:p w14:paraId="078FF0A3" w14:textId="77777777" w:rsidR="00830339" w:rsidRPr="002E4822" w:rsidRDefault="00830339" w:rsidP="000A3B7B">
      <w:pPr>
        <w:rPr>
          <w:rFonts w:ascii="Nunito" w:hAnsi="Nunito"/>
          <w:color w:val="000000" w:themeColor="text1"/>
          <w:sz w:val="20"/>
          <w:lang w:val="en-ZA"/>
        </w:rPr>
      </w:pPr>
      <w:r w:rsidRPr="002E4822">
        <w:rPr>
          <w:rFonts w:ascii="Nunito" w:hAnsi="Nunito"/>
          <w:color w:val="000000" w:themeColor="text1"/>
          <w:sz w:val="20"/>
          <w:lang w:val="en-ZA"/>
        </w:rPr>
        <w:t xml:space="preserve">IBM offers a suite of interfaces and tools for rapid and complex data analysis, which will be available to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analysts upon request. These include:</w:t>
      </w:r>
    </w:p>
    <w:p w14:paraId="380F49DF" w14:textId="2945BA23" w:rsidR="00830339" w:rsidRPr="002E4822" w:rsidRDefault="00830339" w:rsidP="000A3B7B">
      <w:pPr>
        <w:numPr>
          <w:ilvl w:val="0"/>
          <w:numId w:val="55"/>
        </w:numPr>
        <w:rPr>
          <w:rFonts w:ascii="Nunito" w:hAnsi="Nunito"/>
          <w:color w:val="000000" w:themeColor="text1"/>
          <w:sz w:val="20"/>
          <w:lang w:val="en-ZA"/>
        </w:rPr>
      </w:pPr>
      <w:r w:rsidRPr="002E4822">
        <w:rPr>
          <w:rFonts w:ascii="Nunito" w:hAnsi="Nunito"/>
          <w:b/>
          <w:bCs/>
          <w:color w:val="000000" w:themeColor="text1"/>
          <w:sz w:val="20"/>
          <w:lang w:val="en-ZA"/>
        </w:rPr>
        <w:t>IBM Watson Studio</w:t>
      </w:r>
      <w:r w:rsidRPr="002E4822">
        <w:rPr>
          <w:rFonts w:ascii="Nunito" w:hAnsi="Nunito"/>
          <w:color w:val="000000" w:themeColor="text1"/>
          <w:sz w:val="20"/>
          <w:lang w:val="en-ZA"/>
        </w:rPr>
        <w:t xml:space="preserve">: A comprehensive data science platform that provides tools for data preparation, </w:t>
      </w:r>
      <w:r w:rsidR="00594D30">
        <w:rPr>
          <w:rFonts w:ascii="Nunito" w:hAnsi="Nunito"/>
          <w:color w:val="000000" w:themeColor="text1"/>
          <w:sz w:val="20"/>
          <w:lang w:val="en-ZA"/>
        </w:rPr>
        <w:t>modelling</w:t>
      </w:r>
      <w:r w:rsidRPr="002E4822">
        <w:rPr>
          <w:rFonts w:ascii="Nunito" w:hAnsi="Nunito"/>
          <w:color w:val="000000" w:themeColor="text1"/>
          <w:sz w:val="20"/>
          <w:lang w:val="en-ZA"/>
        </w:rPr>
        <w:t>, and deployment. Analysts can build and train machine learning models, perform data exploration, and create visuali</w:t>
      </w:r>
      <w:r w:rsidR="000A3B7B" w:rsidRPr="002E4822">
        <w:rPr>
          <w:rFonts w:ascii="Nunito" w:hAnsi="Nunito"/>
          <w:color w:val="000000" w:themeColor="text1"/>
          <w:sz w:val="20"/>
          <w:lang w:val="en-ZA"/>
        </w:rPr>
        <w:t>s</w:t>
      </w:r>
      <w:r w:rsidRPr="002E4822">
        <w:rPr>
          <w:rFonts w:ascii="Nunito" w:hAnsi="Nunito"/>
          <w:color w:val="000000" w:themeColor="text1"/>
          <w:sz w:val="20"/>
          <w:lang w:val="en-ZA"/>
        </w:rPr>
        <w:t>ations.</w:t>
      </w:r>
    </w:p>
    <w:p w14:paraId="3D91D3BE" w14:textId="21068994" w:rsidR="00830339" w:rsidRPr="002E4822" w:rsidRDefault="00830339" w:rsidP="000A3B7B">
      <w:pPr>
        <w:numPr>
          <w:ilvl w:val="0"/>
          <w:numId w:val="55"/>
        </w:numPr>
        <w:rPr>
          <w:rFonts w:ascii="Nunito" w:hAnsi="Nunito"/>
          <w:color w:val="000000" w:themeColor="text1"/>
          <w:sz w:val="20"/>
          <w:lang w:val="en-ZA"/>
        </w:rPr>
      </w:pPr>
      <w:r w:rsidRPr="002E4822">
        <w:rPr>
          <w:rFonts w:ascii="Nunito" w:hAnsi="Nunito"/>
          <w:b/>
          <w:bCs/>
          <w:color w:val="000000" w:themeColor="text1"/>
          <w:sz w:val="20"/>
          <w:lang w:val="en-ZA"/>
        </w:rPr>
        <w:t>IBM Cloud Pak for Data</w:t>
      </w:r>
      <w:r w:rsidRPr="002E4822">
        <w:rPr>
          <w:rFonts w:ascii="Nunito" w:hAnsi="Nunito"/>
          <w:color w:val="000000" w:themeColor="text1"/>
          <w:sz w:val="20"/>
          <w:lang w:val="en-ZA"/>
        </w:rPr>
        <w:t xml:space="preserve">: An integrated data and AI platform that allows analysts to collect, </w:t>
      </w:r>
      <w:r w:rsidR="00594D30">
        <w:rPr>
          <w:rFonts w:ascii="Nunito" w:hAnsi="Nunito"/>
          <w:color w:val="000000" w:themeColor="text1"/>
          <w:sz w:val="20"/>
          <w:lang w:val="en-ZA"/>
        </w:rPr>
        <w:t>organise</w:t>
      </w:r>
      <w:r w:rsidRPr="002E4822">
        <w:rPr>
          <w:rFonts w:ascii="Nunito" w:hAnsi="Nunito"/>
          <w:color w:val="000000" w:themeColor="text1"/>
          <w:sz w:val="20"/>
          <w:lang w:val="en-ZA"/>
        </w:rPr>
        <w:t xml:space="preserve">, and </w:t>
      </w:r>
      <w:r w:rsidR="00594D30">
        <w:rPr>
          <w:rFonts w:ascii="Nunito" w:hAnsi="Nunito"/>
          <w:color w:val="000000" w:themeColor="text1"/>
          <w:sz w:val="20"/>
          <w:lang w:val="en-ZA"/>
        </w:rPr>
        <w:t>analyse</w:t>
      </w:r>
      <w:r w:rsidRPr="002E4822">
        <w:rPr>
          <w:rFonts w:ascii="Nunito" w:hAnsi="Nunito"/>
          <w:color w:val="000000" w:themeColor="text1"/>
          <w:sz w:val="20"/>
          <w:lang w:val="en-ZA"/>
        </w:rPr>
        <w:t xml:space="preserve"> data at scale. It includes </w:t>
      </w:r>
      <w:r w:rsidR="00594D30">
        <w:rPr>
          <w:rFonts w:ascii="Nunito" w:hAnsi="Nunito"/>
          <w:color w:val="000000" w:themeColor="text1"/>
          <w:sz w:val="20"/>
          <w:lang w:val="en-ZA"/>
        </w:rPr>
        <w:t>various</w:t>
      </w:r>
      <w:r w:rsidRPr="002E4822">
        <w:rPr>
          <w:rFonts w:ascii="Nunito" w:hAnsi="Nunito"/>
          <w:color w:val="000000" w:themeColor="text1"/>
          <w:sz w:val="20"/>
          <w:lang w:val="en-ZA"/>
        </w:rPr>
        <w:t xml:space="preserve"> services for data governance, data science, and AI model management.</w:t>
      </w:r>
    </w:p>
    <w:p w14:paraId="1E74F0CC" w14:textId="77777777" w:rsidR="00830339" w:rsidRPr="002E4822" w:rsidRDefault="00830339" w:rsidP="000A3B7B">
      <w:pPr>
        <w:numPr>
          <w:ilvl w:val="0"/>
          <w:numId w:val="55"/>
        </w:numPr>
        <w:rPr>
          <w:rFonts w:ascii="Nunito" w:hAnsi="Nunito"/>
          <w:color w:val="000000" w:themeColor="text1"/>
          <w:sz w:val="20"/>
          <w:lang w:val="en-ZA"/>
        </w:rPr>
      </w:pPr>
      <w:r w:rsidRPr="002E4822">
        <w:rPr>
          <w:rFonts w:ascii="Nunito" w:hAnsi="Nunito"/>
          <w:b/>
          <w:bCs/>
          <w:color w:val="000000" w:themeColor="text1"/>
          <w:sz w:val="20"/>
          <w:lang w:val="en-ZA"/>
        </w:rPr>
        <w:t>IBM SPSS Modeler</w:t>
      </w:r>
      <w:r w:rsidRPr="002E4822">
        <w:rPr>
          <w:rFonts w:ascii="Nunito" w:hAnsi="Nunito"/>
          <w:color w:val="000000" w:themeColor="text1"/>
          <w:sz w:val="20"/>
          <w:lang w:val="en-ZA"/>
        </w:rPr>
        <w:t>: A powerful tool for building predictive models using a visual interface. It supports various statistical and machine learning techniques and integrates with other IBM data platforms.</w:t>
      </w:r>
    </w:p>
    <w:p w14:paraId="0746949C" w14:textId="77777777" w:rsidR="00830339" w:rsidRPr="002E4822" w:rsidRDefault="00830339" w:rsidP="000A3B7B">
      <w:pPr>
        <w:numPr>
          <w:ilvl w:val="0"/>
          <w:numId w:val="55"/>
        </w:numPr>
        <w:rPr>
          <w:rFonts w:ascii="Nunito" w:hAnsi="Nunito"/>
          <w:color w:val="000000" w:themeColor="text1"/>
          <w:sz w:val="20"/>
          <w:lang w:val="en-ZA"/>
        </w:rPr>
      </w:pPr>
      <w:r w:rsidRPr="002E4822">
        <w:rPr>
          <w:rFonts w:ascii="Nunito" w:hAnsi="Nunito"/>
          <w:b/>
          <w:bCs/>
          <w:color w:val="000000" w:themeColor="text1"/>
          <w:sz w:val="20"/>
          <w:lang w:val="en-ZA"/>
        </w:rPr>
        <w:t>IBM Analytics Engine</w:t>
      </w:r>
      <w:r w:rsidRPr="002E4822">
        <w:rPr>
          <w:rFonts w:ascii="Nunito" w:hAnsi="Nunito"/>
          <w:color w:val="000000" w:themeColor="text1"/>
          <w:sz w:val="20"/>
          <w:lang w:val="en-ZA"/>
        </w:rPr>
        <w:t>: Provides a scalable Hadoop and Spark environment for processing large datasets and running advanced analytics.</w:t>
      </w:r>
    </w:p>
    <w:p w14:paraId="760A3FA8" w14:textId="77777777" w:rsidR="00830339" w:rsidRPr="002E4822" w:rsidRDefault="00830339" w:rsidP="000A3B7B">
      <w:pPr>
        <w:rPr>
          <w:rFonts w:ascii="Nunito" w:hAnsi="Nunito"/>
          <w:b/>
          <w:bCs/>
          <w:color w:val="000000" w:themeColor="text1"/>
          <w:sz w:val="20"/>
          <w:lang w:val="en-ZA"/>
        </w:rPr>
      </w:pPr>
    </w:p>
    <w:p w14:paraId="39BFD7A0" w14:textId="2EBBEBBB" w:rsidR="00830339" w:rsidRPr="002E4822" w:rsidRDefault="00830339" w:rsidP="000A3B7B">
      <w:pPr>
        <w:pStyle w:val="Heading3"/>
        <w:rPr>
          <w:rFonts w:ascii="Nunito" w:hAnsi="Nunito"/>
          <w:sz w:val="20"/>
          <w:szCs w:val="20"/>
          <w:lang w:val="en-ZA"/>
        </w:rPr>
      </w:pPr>
      <w:bookmarkStart w:id="4897" w:name="_Toc174546643"/>
      <w:r w:rsidRPr="002E4822">
        <w:rPr>
          <w:rFonts w:ascii="Nunito" w:hAnsi="Nunito"/>
          <w:sz w:val="20"/>
          <w:szCs w:val="20"/>
          <w:lang w:val="en-ZA"/>
        </w:rPr>
        <w:t xml:space="preserve">Integration </w:t>
      </w:r>
      <w:r w:rsidR="002E4822">
        <w:rPr>
          <w:rFonts w:ascii="Nunito" w:hAnsi="Nunito"/>
          <w:sz w:val="20"/>
          <w:szCs w:val="20"/>
          <w:lang w:val="en-ZA"/>
        </w:rPr>
        <w:t>a</w:t>
      </w:r>
      <w:r w:rsidRPr="002E4822">
        <w:rPr>
          <w:rFonts w:ascii="Nunito" w:hAnsi="Nunito"/>
          <w:sz w:val="20"/>
          <w:szCs w:val="20"/>
          <w:lang w:val="en-ZA"/>
        </w:rPr>
        <w:t>pproaches</w:t>
      </w:r>
      <w:bookmarkEnd w:id="4897"/>
    </w:p>
    <w:p w14:paraId="0FBFDC63" w14:textId="77777777" w:rsidR="00830339" w:rsidRPr="002E4822" w:rsidRDefault="00830339" w:rsidP="00830339">
      <w:pPr>
        <w:rPr>
          <w:rFonts w:ascii="Nunito" w:hAnsi="Nunito"/>
          <w:color w:val="000000" w:themeColor="text1"/>
          <w:sz w:val="20"/>
          <w:lang w:val="en-ZA"/>
        </w:rPr>
      </w:pPr>
      <w:r w:rsidRPr="002E4822">
        <w:rPr>
          <w:rFonts w:ascii="Nunito" w:hAnsi="Nunito"/>
          <w:color w:val="000000" w:themeColor="text1"/>
          <w:sz w:val="20"/>
          <w:lang w:val="en-ZA"/>
        </w:rPr>
        <w:t xml:space="preserve">To enhance the analytical capabilities, approaches to integrate data from IBM into the CSAG/UCT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will be developed. This integration will allow analysts to leverage the strengths of both platforms:</w:t>
      </w:r>
    </w:p>
    <w:p w14:paraId="4E766B79" w14:textId="77777777" w:rsidR="00830339" w:rsidRPr="002E4822" w:rsidRDefault="00830339" w:rsidP="00830339">
      <w:pPr>
        <w:numPr>
          <w:ilvl w:val="0"/>
          <w:numId w:val="56"/>
        </w:numPr>
        <w:rPr>
          <w:rFonts w:ascii="Nunito" w:hAnsi="Nunito"/>
          <w:color w:val="000000" w:themeColor="text1"/>
          <w:sz w:val="20"/>
          <w:lang w:val="en-ZA"/>
        </w:rPr>
      </w:pPr>
      <w:r w:rsidRPr="002E4822">
        <w:rPr>
          <w:rFonts w:ascii="Nunito" w:hAnsi="Nunito"/>
          <w:b/>
          <w:bCs/>
          <w:color w:val="000000" w:themeColor="text1"/>
          <w:sz w:val="20"/>
          <w:lang w:val="en-ZA"/>
        </w:rPr>
        <w:t>Data Transfer Pipelines</w:t>
      </w:r>
      <w:r w:rsidRPr="002E4822">
        <w:rPr>
          <w:rFonts w:ascii="Nunito" w:hAnsi="Nunito"/>
          <w:color w:val="000000" w:themeColor="text1"/>
          <w:sz w:val="20"/>
          <w:lang w:val="en-ZA"/>
        </w:rPr>
        <w:t>: Establishing automated pipelines to securely transfer data between IBM and CSAG/UCT storage systems, ensuring data consistency and availability.</w:t>
      </w:r>
    </w:p>
    <w:p w14:paraId="3005F2ED" w14:textId="220D8207" w:rsidR="00830339" w:rsidRPr="002E4822" w:rsidRDefault="00830339" w:rsidP="00830339">
      <w:pPr>
        <w:numPr>
          <w:ilvl w:val="0"/>
          <w:numId w:val="56"/>
        </w:numPr>
        <w:rPr>
          <w:rFonts w:ascii="Nunito" w:hAnsi="Nunito"/>
          <w:color w:val="000000" w:themeColor="text1"/>
          <w:sz w:val="20"/>
          <w:lang w:val="en-ZA"/>
        </w:rPr>
      </w:pPr>
      <w:r w:rsidRPr="002E4822">
        <w:rPr>
          <w:rFonts w:ascii="Nunito" w:hAnsi="Nunito"/>
          <w:b/>
          <w:bCs/>
          <w:color w:val="000000" w:themeColor="text1"/>
          <w:sz w:val="20"/>
          <w:lang w:val="en-ZA"/>
        </w:rPr>
        <w:t>API Integrations</w:t>
      </w:r>
      <w:r w:rsidRPr="002E4822">
        <w:rPr>
          <w:rFonts w:ascii="Nunito" w:hAnsi="Nunito"/>
          <w:color w:val="000000" w:themeColor="text1"/>
          <w:sz w:val="20"/>
          <w:lang w:val="en-ZA"/>
        </w:rPr>
        <w:t xml:space="preserve">: </w:t>
      </w:r>
      <w:r w:rsidR="00594D30">
        <w:rPr>
          <w:rFonts w:ascii="Nunito" w:hAnsi="Nunito"/>
          <w:color w:val="000000" w:themeColor="text1"/>
          <w:sz w:val="20"/>
          <w:lang w:val="en-ZA"/>
        </w:rPr>
        <w:t xml:space="preserve">APIs are utilized </w:t>
      </w:r>
      <w:r w:rsidRPr="002E4822">
        <w:rPr>
          <w:rFonts w:ascii="Nunito" w:hAnsi="Nunito"/>
          <w:color w:val="000000" w:themeColor="text1"/>
          <w:sz w:val="20"/>
          <w:lang w:val="en-ZA"/>
        </w:rPr>
        <w:t xml:space="preserve">to enable seamless data access and manipulation across platforms, allowing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notebooks to fetch and process data stored in IBM systems.</w:t>
      </w:r>
    </w:p>
    <w:p w14:paraId="6F452C23" w14:textId="77777777" w:rsidR="00830339" w:rsidRPr="002E4822" w:rsidRDefault="00830339" w:rsidP="00830339">
      <w:pPr>
        <w:numPr>
          <w:ilvl w:val="0"/>
          <w:numId w:val="56"/>
        </w:numPr>
        <w:rPr>
          <w:rFonts w:ascii="Nunito" w:hAnsi="Nunito"/>
          <w:color w:val="000000" w:themeColor="text1"/>
          <w:sz w:val="20"/>
          <w:lang w:val="en-ZA"/>
        </w:rPr>
      </w:pPr>
      <w:r w:rsidRPr="002E4822">
        <w:rPr>
          <w:rFonts w:ascii="Nunito" w:hAnsi="Nunito"/>
          <w:b/>
          <w:bCs/>
          <w:color w:val="000000" w:themeColor="text1"/>
          <w:sz w:val="20"/>
          <w:lang w:val="en-ZA"/>
        </w:rPr>
        <w:lastRenderedPageBreak/>
        <w:t>Unified Access</w:t>
      </w:r>
      <w:r w:rsidRPr="002E4822">
        <w:rPr>
          <w:rFonts w:ascii="Nunito" w:hAnsi="Nunito"/>
          <w:color w:val="000000" w:themeColor="text1"/>
          <w:sz w:val="20"/>
          <w:lang w:val="en-ZA"/>
        </w:rPr>
        <w:t xml:space="preserve">: Developing interfaces within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that allow analysts to directly invoke IBM services, such as running IBM Watson Studio experiments or accessing IBM Cloud Pak for Data resources.</w:t>
      </w:r>
    </w:p>
    <w:p w14:paraId="4BBB23D7" w14:textId="77777777" w:rsidR="00830339" w:rsidRPr="002E4822" w:rsidRDefault="00830339" w:rsidP="00830339">
      <w:pPr>
        <w:numPr>
          <w:ilvl w:val="0"/>
          <w:numId w:val="56"/>
        </w:numPr>
        <w:rPr>
          <w:rFonts w:ascii="Nunito" w:hAnsi="Nunito"/>
          <w:color w:val="000000" w:themeColor="text1"/>
          <w:sz w:val="20"/>
          <w:lang w:val="en-ZA"/>
        </w:rPr>
      </w:pPr>
      <w:r w:rsidRPr="002E4822">
        <w:rPr>
          <w:rFonts w:ascii="Nunito" w:hAnsi="Nunito"/>
          <w:b/>
          <w:bCs/>
          <w:color w:val="000000" w:themeColor="text1"/>
          <w:sz w:val="20"/>
          <w:lang w:val="en-ZA"/>
        </w:rPr>
        <w:t>Security and Compliance</w:t>
      </w:r>
      <w:r w:rsidRPr="002E4822">
        <w:rPr>
          <w:rFonts w:ascii="Nunito" w:hAnsi="Nunito"/>
          <w:color w:val="000000" w:themeColor="text1"/>
          <w:sz w:val="20"/>
          <w:lang w:val="en-ZA"/>
        </w:rPr>
        <w:t>: Ensuring that all data transfers and integrations comply with security standards and data governance policies, maintaining the confidentiality and integrity of the data.</w:t>
      </w:r>
    </w:p>
    <w:p w14:paraId="655AC2F3" w14:textId="77777777" w:rsidR="00830339" w:rsidRPr="002E4822" w:rsidRDefault="00830339" w:rsidP="00830339">
      <w:pPr>
        <w:rPr>
          <w:rFonts w:ascii="Nunito" w:hAnsi="Nunito"/>
          <w:color w:val="000000" w:themeColor="text1"/>
          <w:sz w:val="20"/>
          <w:lang w:val="en-ZA"/>
        </w:rPr>
      </w:pPr>
      <w:r w:rsidRPr="002E4822">
        <w:rPr>
          <w:rFonts w:ascii="Nunito" w:hAnsi="Nunito"/>
          <w:color w:val="000000" w:themeColor="text1"/>
          <w:sz w:val="20"/>
          <w:lang w:val="en-ZA"/>
        </w:rPr>
        <w:t xml:space="preserve">By leveraging these platforms and integration approaches,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will provide a comprehensive and flexible environment for data analysis, enabling advanced research and insights into heat and health impacts.</w:t>
      </w:r>
    </w:p>
    <w:p w14:paraId="59F8459D" w14:textId="77777777" w:rsidR="00830339" w:rsidRPr="002E4822" w:rsidRDefault="00830339">
      <w:pPr>
        <w:rPr>
          <w:rFonts w:ascii="Nunito" w:hAnsi="Nunito"/>
          <w:color w:val="000000" w:themeColor="text1"/>
          <w:sz w:val="20"/>
          <w:rPrChange w:id="4898" w:author="Craig Parker" w:date="2024-08-07T12:23:00Z">
            <w:rPr/>
          </w:rPrChange>
        </w:rPr>
      </w:pPr>
    </w:p>
    <w:p w14:paraId="000000E6" w14:textId="1C5ECCDE" w:rsidR="007813F4" w:rsidRPr="00896612" w:rsidRDefault="52A8C99F">
      <w:pPr>
        <w:pStyle w:val="Heading1"/>
        <w:numPr>
          <w:ilvl w:val="0"/>
          <w:numId w:val="57"/>
        </w:numPr>
        <w:rPr>
          <w:rFonts w:eastAsia="Nunito"/>
          <w:rPrChange w:id="4899" w:author="Craig Parker" w:date="2024-08-07T12:23:00Z">
            <w:rPr>
              <w:rFonts w:ascii="Nunito" w:eastAsia="Nunito" w:hAnsi="Nunito" w:cs="Nunito"/>
            </w:rPr>
          </w:rPrChange>
        </w:rPr>
        <w:pPrChange w:id="4900" w:author="Craig Parker" w:date="2024-08-07T13:44:00Z">
          <w:pPr>
            <w:pStyle w:val="Heading1"/>
          </w:pPr>
        </w:pPrChange>
      </w:pPr>
      <w:bookmarkStart w:id="4901" w:name="_Toc172635226"/>
      <w:bookmarkStart w:id="4902" w:name="_Toc173777812"/>
      <w:bookmarkStart w:id="4903" w:name="_Toc174546644"/>
      <w:r w:rsidRPr="00896612">
        <w:rPr>
          <w:rFonts w:eastAsia="Nunito"/>
          <w:rPrChange w:id="4904" w:author="Craig Parker" w:date="2024-08-07T12:23:00Z">
            <w:rPr>
              <w:rFonts w:ascii="Nunito" w:eastAsia="Nunito" w:hAnsi="Nunito" w:cs="Nunito"/>
            </w:rPr>
          </w:rPrChange>
        </w:rPr>
        <w:t xml:space="preserve">Data </w:t>
      </w:r>
      <w:r w:rsidR="002E4822" w:rsidRPr="00896612">
        <w:rPr>
          <w:rFonts w:eastAsia="Nunito"/>
        </w:rPr>
        <w:t>m</w:t>
      </w:r>
      <w:r w:rsidRPr="00896612">
        <w:rPr>
          <w:rFonts w:eastAsia="Nunito"/>
          <w:rPrChange w:id="4905" w:author="Craig Parker" w:date="2024-08-07T12:23:00Z">
            <w:rPr>
              <w:rFonts w:ascii="Nunito" w:eastAsia="Nunito" w:hAnsi="Nunito" w:cs="Nunito"/>
            </w:rPr>
          </w:rPrChange>
        </w:rPr>
        <w:t xml:space="preserve">anagement, </w:t>
      </w:r>
      <w:r w:rsidR="002E4822" w:rsidRPr="00896612">
        <w:rPr>
          <w:rFonts w:eastAsia="Nunito"/>
        </w:rPr>
        <w:t>d</w:t>
      </w:r>
      <w:r w:rsidRPr="00896612">
        <w:rPr>
          <w:rFonts w:eastAsia="Nunito"/>
          <w:rPrChange w:id="4906" w:author="Craig Parker" w:date="2024-08-07T12:23:00Z">
            <w:rPr>
              <w:rFonts w:ascii="Nunito" w:eastAsia="Nunito" w:hAnsi="Nunito" w:cs="Nunito"/>
            </w:rPr>
          </w:rPrChange>
        </w:rPr>
        <w:t xml:space="preserve">ocumentation and </w:t>
      </w:r>
      <w:r w:rsidR="002E4822" w:rsidRPr="00896612">
        <w:rPr>
          <w:rFonts w:eastAsia="Nunito"/>
        </w:rPr>
        <w:t>c</w:t>
      </w:r>
      <w:r w:rsidRPr="00896612">
        <w:rPr>
          <w:rFonts w:eastAsia="Nunito"/>
          <w:rPrChange w:id="4907" w:author="Craig Parker" w:date="2024-08-07T12:23:00Z">
            <w:rPr>
              <w:rFonts w:ascii="Nunito" w:eastAsia="Nunito" w:hAnsi="Nunito" w:cs="Nunito"/>
            </w:rPr>
          </w:rPrChange>
        </w:rPr>
        <w:t>uration</w:t>
      </w:r>
      <w:bookmarkEnd w:id="4901"/>
      <w:bookmarkEnd w:id="4902"/>
      <w:bookmarkEnd w:id="4903"/>
    </w:p>
    <w:p w14:paraId="000000E7" w14:textId="77777777" w:rsidR="007813F4" w:rsidRPr="002E4822" w:rsidRDefault="007813F4">
      <w:pPr>
        <w:rPr>
          <w:rFonts w:ascii="Nunito" w:eastAsia="Nunito" w:hAnsi="Nunito" w:cs="Nunito"/>
          <w:color w:val="000000" w:themeColor="text1"/>
          <w:sz w:val="20"/>
          <w:rPrChange w:id="4908" w:author="Craig Parker" w:date="2024-08-07T12:23:00Z">
            <w:rPr>
              <w:rFonts w:ascii="Nunito" w:eastAsia="Nunito" w:hAnsi="Nunito" w:cs="Nunito"/>
            </w:rPr>
          </w:rPrChange>
        </w:rPr>
      </w:pPr>
    </w:p>
    <w:p w14:paraId="360091BF" w14:textId="5706FBAA" w:rsidR="00BD1B56" w:rsidRPr="002E4822" w:rsidRDefault="54FBA741" w:rsidP="00BD1B56">
      <w:pPr>
        <w:pStyle w:val="xxmsonormal"/>
        <w:shd w:val="clear" w:color="auto" w:fill="FFFFFF"/>
        <w:spacing w:before="0" w:beforeAutospacing="0" w:after="0" w:afterAutospacing="0"/>
        <w:textAlignment w:val="baseline"/>
        <w:rPr>
          <w:ins w:id="4909" w:author="Craig Parker" w:date="2024-07-08T12:29:00Z"/>
          <w:rFonts w:ascii="Nunito" w:hAnsi="Nunito" w:cs="Segoe UI"/>
          <w:color w:val="000000" w:themeColor="text1"/>
          <w:sz w:val="20"/>
          <w:szCs w:val="20"/>
          <w:rPrChange w:id="4910" w:author="Craig Parker" w:date="2024-08-07T12:23:00Z">
            <w:rPr>
              <w:ins w:id="4911" w:author="Craig Parker" w:date="2024-07-08T12:29:00Z"/>
              <w:rFonts w:ascii="Aptos" w:hAnsi="Aptos" w:cs="Segoe UI"/>
              <w:color w:val="242424"/>
            </w:rPr>
          </w:rPrChange>
        </w:rPr>
      </w:pPr>
      <w:r w:rsidRPr="002E4822">
        <w:rPr>
          <w:rFonts w:ascii="Nunito" w:eastAsia="Nunito" w:hAnsi="Nunito" w:cs="Nunito"/>
          <w:color w:val="000000" w:themeColor="text1"/>
          <w:sz w:val="20"/>
          <w:szCs w:val="20"/>
          <w:rPrChange w:id="4912" w:author="Craig Parker" w:date="2024-08-07T12:23:00Z">
            <w:rPr>
              <w:rFonts w:ascii="Nunito" w:eastAsia="Nunito" w:hAnsi="Nunito" w:cs="Nunito"/>
            </w:rPr>
          </w:rPrChange>
        </w:rPr>
        <w:t xml:space="preserve">Data will be managed by the DMAC team </w:t>
      </w:r>
      <w:del w:id="4913" w:author="Craig Parker" w:date="2024-07-08T09:36:00Z">
        <w:r w:rsidR="009511AE" w:rsidRPr="002E4822" w:rsidDel="54FBA741">
          <w:rPr>
            <w:rFonts w:ascii="Nunito" w:eastAsia="Nunito" w:hAnsi="Nunito" w:cs="Nunito"/>
            <w:color w:val="000000" w:themeColor="text1"/>
            <w:sz w:val="20"/>
            <w:szCs w:val="20"/>
            <w:rPrChange w:id="4914" w:author="Craig Parker" w:date="2024-08-07T12:23:00Z">
              <w:rPr>
                <w:rFonts w:ascii="Nunito" w:eastAsia="Nunito" w:hAnsi="Nunito" w:cs="Nunito"/>
              </w:rPr>
            </w:rPrChange>
          </w:rPr>
          <w:delText>(</w:delText>
        </w:r>
        <w:r w:rsidR="009511AE" w:rsidRPr="002E4822">
          <w:rPr>
            <w:rFonts w:ascii="Nunito" w:hAnsi="Nunito"/>
            <w:color w:val="000000" w:themeColor="text1"/>
            <w:sz w:val="20"/>
            <w:szCs w:val="20"/>
            <w:rPrChange w:id="4915" w:author="Craig Parker" w:date="2024-08-07T12:23:00Z">
              <w:rPr/>
            </w:rPrChange>
          </w:rPr>
          <w:fldChar w:fldCharType="begin"/>
        </w:r>
        <w:r w:rsidR="009511AE" w:rsidRPr="002E4822">
          <w:rPr>
            <w:rFonts w:ascii="Nunito" w:hAnsi="Nunito"/>
            <w:color w:val="000000" w:themeColor="text1"/>
            <w:sz w:val="20"/>
            <w:szCs w:val="20"/>
            <w:rPrChange w:id="4916" w:author="Craig Parker" w:date="2024-08-07T12:23:00Z">
              <w:rPr/>
            </w:rPrChange>
          </w:rPr>
          <w:delInstrText xml:space="preserve">HYPERLINK "mailto:DMAC@wrhi.ac.za" </w:delInstrText>
        </w:r>
        <w:r w:rsidR="009511AE" w:rsidRPr="00B64181">
          <w:rPr>
            <w:rFonts w:ascii="Nunito" w:hAnsi="Nunito"/>
            <w:color w:val="000000" w:themeColor="text1"/>
            <w:sz w:val="20"/>
            <w:szCs w:val="20"/>
          </w:rPr>
        </w:r>
        <w:r w:rsidR="009511AE" w:rsidRPr="002E4822">
          <w:rPr>
            <w:rFonts w:ascii="Nunito" w:hAnsi="Nunito"/>
            <w:color w:val="000000" w:themeColor="text1"/>
            <w:sz w:val="20"/>
            <w:szCs w:val="20"/>
            <w:rPrChange w:id="4917" w:author="Craig Parker" w:date="2024-08-07T12:23:00Z">
              <w:rPr/>
            </w:rPrChange>
          </w:rPr>
          <w:fldChar w:fldCharType="separate"/>
        </w:r>
        <w:r w:rsidR="009511AE" w:rsidRPr="002E4822" w:rsidDel="54FBA741">
          <w:rPr>
            <w:rFonts w:ascii="Nunito" w:eastAsia="Nunito" w:hAnsi="Nunito" w:cs="Nunito"/>
            <w:color w:val="000000" w:themeColor="text1"/>
            <w:sz w:val="20"/>
            <w:szCs w:val="20"/>
            <w:u w:val="single"/>
            <w:rPrChange w:id="4918" w:author="Craig Parker" w:date="2024-08-07T12:23:00Z">
              <w:rPr>
                <w:rFonts w:ascii="Nunito" w:eastAsia="Nunito" w:hAnsi="Nunito" w:cs="Nunito"/>
                <w:color w:val="1155CC"/>
                <w:u w:val="single"/>
              </w:rPr>
            </w:rPrChange>
          </w:rPr>
          <w:delText>DMAC@wrhi.ac.za</w:delText>
        </w:r>
        <w:r w:rsidR="009511AE" w:rsidRPr="002E4822">
          <w:rPr>
            <w:rFonts w:ascii="Nunito" w:hAnsi="Nunito"/>
            <w:color w:val="000000" w:themeColor="text1"/>
            <w:sz w:val="20"/>
            <w:szCs w:val="20"/>
            <w:rPrChange w:id="4919" w:author="Craig Parker" w:date="2024-08-07T12:23:00Z">
              <w:rPr/>
            </w:rPrChange>
          </w:rPr>
          <w:fldChar w:fldCharType="end"/>
        </w:r>
        <w:r w:rsidR="009511AE" w:rsidRPr="002E4822" w:rsidDel="54FBA741">
          <w:rPr>
            <w:rFonts w:ascii="Nunito" w:eastAsia="Nunito" w:hAnsi="Nunito" w:cs="Nunito"/>
            <w:color w:val="000000" w:themeColor="text1"/>
            <w:sz w:val="20"/>
            <w:szCs w:val="20"/>
            <w:rPrChange w:id="4920" w:author="Craig Parker" w:date="2024-08-07T12:23:00Z">
              <w:rPr>
                <w:rFonts w:ascii="Nunito" w:eastAsia="Nunito" w:hAnsi="Nunito" w:cs="Nunito"/>
              </w:rPr>
            </w:rPrChange>
          </w:rPr>
          <w:delText>)</w:delText>
        </w:r>
      </w:del>
      <w:ins w:id="4921" w:author="Craig Parker" w:date="2024-07-08T12:29:00Z">
        <w:r w:rsidR="00BD1B56" w:rsidRPr="002E4822">
          <w:rPr>
            <w:rFonts w:ascii="Nunito" w:hAnsi="Nunito" w:cs="Calibri"/>
            <w:color w:val="000000" w:themeColor="text1"/>
            <w:sz w:val="20"/>
            <w:szCs w:val="20"/>
            <w:bdr w:val="none" w:sz="0" w:space="0" w:color="auto" w:frame="1"/>
            <w:rPrChange w:id="4922" w:author="Craig Parker" w:date="2024-08-07T12:23:00Z">
              <w:rPr>
                <w:rFonts w:ascii="Calibri" w:hAnsi="Calibri" w:cs="Calibri"/>
                <w:color w:val="242424"/>
                <w:sz w:val="22"/>
                <w:szCs w:val="22"/>
                <w:bdr w:val="none" w:sz="0" w:space="0" w:color="auto" w:frame="1"/>
              </w:rPr>
            </w:rPrChange>
          </w:rPr>
          <w:t xml:space="preserve"> </w:t>
        </w:r>
        <w:r w:rsidR="00BD1B56" w:rsidRPr="002E4822">
          <w:rPr>
            <w:rFonts w:ascii="Nunito" w:hAnsi="Nunito" w:cs="Calibri"/>
            <w:color w:val="000000" w:themeColor="text1"/>
            <w:sz w:val="20"/>
            <w:szCs w:val="20"/>
            <w:bdr w:val="none" w:sz="0" w:space="0" w:color="auto" w:frame="1"/>
            <w:rPrChange w:id="4923" w:author="Craig Parker" w:date="2024-08-07T12:23:00Z">
              <w:rPr>
                <w:rFonts w:ascii="Calibri" w:hAnsi="Calibri" w:cs="Calibri"/>
                <w:color w:val="242424"/>
                <w:sz w:val="22"/>
                <w:szCs w:val="22"/>
                <w:bdr w:val="none" w:sz="0" w:space="0" w:color="auto" w:frame="1"/>
              </w:rPr>
            </w:rPrChange>
          </w:rPr>
          <w:fldChar w:fldCharType="begin"/>
        </w:r>
        <w:r w:rsidR="00BD1B56" w:rsidRPr="002E4822">
          <w:rPr>
            <w:rFonts w:ascii="Nunito" w:hAnsi="Nunito" w:cs="Calibri"/>
            <w:color w:val="000000" w:themeColor="text1"/>
            <w:sz w:val="20"/>
            <w:szCs w:val="20"/>
            <w:bdr w:val="none" w:sz="0" w:space="0" w:color="auto" w:frame="1"/>
            <w:rPrChange w:id="4924" w:author="Craig Parker" w:date="2024-08-07T12:23:00Z">
              <w:rPr>
                <w:rFonts w:ascii="Calibri" w:hAnsi="Calibri" w:cs="Calibri"/>
                <w:color w:val="242424"/>
                <w:sz w:val="22"/>
                <w:szCs w:val="22"/>
                <w:bdr w:val="none" w:sz="0" w:space="0" w:color="auto" w:frame="1"/>
              </w:rPr>
            </w:rPrChange>
          </w:rPr>
          <w:instrText>HYPERLINK "mailto:DMAC@witsphr.co.za:%20Sender"</w:instrText>
        </w:r>
        <w:r w:rsidR="00BD1B56" w:rsidRPr="00B64181">
          <w:rPr>
            <w:rFonts w:ascii="Nunito" w:hAnsi="Nunito" w:cs="Calibri"/>
            <w:color w:val="000000" w:themeColor="text1"/>
            <w:sz w:val="20"/>
            <w:szCs w:val="20"/>
            <w:bdr w:val="none" w:sz="0" w:space="0" w:color="auto" w:frame="1"/>
          </w:rPr>
        </w:r>
        <w:r w:rsidR="00BD1B56" w:rsidRPr="002E4822">
          <w:rPr>
            <w:rFonts w:ascii="Nunito" w:hAnsi="Nunito" w:cs="Calibri"/>
            <w:color w:val="000000" w:themeColor="text1"/>
            <w:sz w:val="20"/>
            <w:szCs w:val="20"/>
            <w:bdr w:val="none" w:sz="0" w:space="0" w:color="auto" w:frame="1"/>
            <w:rPrChange w:id="4925" w:author="Craig Parker" w:date="2024-08-07T12:23:00Z">
              <w:rPr>
                <w:rFonts w:ascii="Calibri" w:hAnsi="Calibri" w:cs="Calibri"/>
                <w:color w:val="242424"/>
                <w:sz w:val="22"/>
                <w:szCs w:val="22"/>
                <w:bdr w:val="none" w:sz="0" w:space="0" w:color="auto" w:frame="1"/>
              </w:rPr>
            </w:rPrChange>
          </w:rPr>
          <w:fldChar w:fldCharType="separate"/>
        </w:r>
        <w:r w:rsidR="00BD1B56" w:rsidRPr="002E4822">
          <w:rPr>
            <w:rStyle w:val="Hyperlink"/>
            <w:rFonts w:ascii="Nunito" w:eastAsiaTheme="majorEastAsia" w:hAnsi="Nunito" w:cs="Calibri"/>
            <w:b/>
            <w:bCs/>
            <w:color w:val="000000" w:themeColor="text1"/>
            <w:sz w:val="20"/>
            <w:szCs w:val="20"/>
            <w:bdr w:val="none" w:sz="0" w:space="0" w:color="auto" w:frame="1"/>
            <w:rPrChange w:id="4926" w:author="Craig Parker" w:date="2024-08-07T12:23:00Z">
              <w:rPr>
                <w:rStyle w:val="Hyperlink"/>
                <w:rFonts w:ascii="Calibri" w:eastAsiaTheme="majorEastAsia" w:hAnsi="Calibri" w:cs="Calibri"/>
                <w:b/>
                <w:bCs/>
                <w:sz w:val="22"/>
                <w:szCs w:val="22"/>
                <w:bdr w:val="none" w:sz="0" w:space="0" w:color="auto" w:frame="1"/>
              </w:rPr>
            </w:rPrChange>
          </w:rPr>
          <w:t>DMAC@witsphr.co.za</w:t>
        </w:r>
        <w:r w:rsidR="00BD1B56" w:rsidRPr="002E4822">
          <w:rPr>
            <w:rFonts w:ascii="Nunito" w:hAnsi="Nunito" w:cs="Calibri"/>
            <w:color w:val="000000" w:themeColor="text1"/>
            <w:sz w:val="20"/>
            <w:szCs w:val="20"/>
            <w:bdr w:val="none" w:sz="0" w:space="0" w:color="auto" w:frame="1"/>
            <w:rPrChange w:id="4927" w:author="Craig Parker" w:date="2024-08-07T12:23:00Z">
              <w:rPr>
                <w:rFonts w:ascii="Calibri" w:hAnsi="Calibri" w:cs="Calibri"/>
                <w:color w:val="242424"/>
                <w:sz w:val="22"/>
                <w:szCs w:val="22"/>
                <w:bdr w:val="none" w:sz="0" w:space="0" w:color="auto" w:frame="1"/>
              </w:rPr>
            </w:rPrChange>
          </w:rPr>
          <w:fldChar w:fldCharType="end"/>
        </w:r>
      </w:ins>
    </w:p>
    <w:p w14:paraId="000000E8" w14:textId="56BA924A" w:rsidR="007813F4" w:rsidRPr="002E4822" w:rsidRDefault="0E3CF60B">
      <w:pPr>
        <w:rPr>
          <w:rFonts w:ascii="Nunito" w:eastAsia="Nunito" w:hAnsi="Nunito" w:cs="Nunito"/>
          <w:color w:val="000000" w:themeColor="text1"/>
          <w:sz w:val="20"/>
          <w:rPrChange w:id="4928" w:author="Craig Parker" w:date="2024-08-07T12:23:00Z">
            <w:rPr>
              <w:rFonts w:ascii="Nunito" w:eastAsia="Nunito" w:hAnsi="Nunito" w:cs="Nunito"/>
            </w:rPr>
          </w:rPrChange>
        </w:rPr>
      </w:pPr>
      <w:r w:rsidRPr="002E4822">
        <w:rPr>
          <w:rFonts w:ascii="Nunito" w:eastAsia="Nunito" w:hAnsi="Nunito" w:cs="Nunito"/>
          <w:color w:val="000000" w:themeColor="text1"/>
          <w:sz w:val="20"/>
          <w:rPrChange w:id="4929" w:author="Craig Parker" w:date="2024-08-07T12:23:00Z">
            <w:rPr>
              <w:rFonts w:ascii="Nunito" w:eastAsia="Nunito" w:hAnsi="Nunito" w:cs="Nunito"/>
            </w:rPr>
          </w:rPrChange>
        </w:rPr>
        <w:t xml:space="preserve"> and </w:t>
      </w:r>
      <w:r w:rsidRPr="002E4822">
        <w:rPr>
          <w:rFonts w:ascii="Nunito" w:eastAsia="Nunito" w:hAnsi="Nunito" w:cs="Nunito"/>
          <w:b/>
          <w:bCs/>
          <w:i/>
          <w:iCs/>
          <w:color w:val="000000" w:themeColor="text1"/>
          <w:sz w:val="20"/>
          <w:rPrChange w:id="4930" w:author="Craig Parker" w:date="2024-08-07T12:23:00Z">
            <w:rPr>
              <w:rFonts w:ascii="Nunito" w:eastAsia="Nunito" w:hAnsi="Nunito" w:cs="Nunito"/>
              <w:b/>
              <w:bCs/>
              <w:i/>
              <w:iCs/>
            </w:rPr>
          </w:rPrChange>
        </w:rPr>
        <w:t>primary data management</w:t>
      </w:r>
      <w:r w:rsidRPr="002E4822">
        <w:rPr>
          <w:rFonts w:ascii="Nunito" w:eastAsia="Nunito" w:hAnsi="Nunito" w:cs="Nunito"/>
          <w:b/>
          <w:bCs/>
          <w:color w:val="000000" w:themeColor="text1"/>
          <w:sz w:val="20"/>
          <w:rPrChange w:id="4931" w:author="Craig Parker" w:date="2024-08-07T12:23:00Z">
            <w:rPr>
              <w:rFonts w:ascii="Nunito" w:eastAsia="Nunito" w:hAnsi="Nunito" w:cs="Nunito"/>
              <w:b/>
              <w:bCs/>
            </w:rPr>
          </w:rPrChange>
        </w:rPr>
        <w:t xml:space="preserve"> </w:t>
      </w:r>
      <w:r w:rsidRPr="002E4822">
        <w:rPr>
          <w:rFonts w:ascii="Nunito" w:eastAsia="Nunito" w:hAnsi="Nunito" w:cs="Nunito"/>
          <w:color w:val="000000" w:themeColor="text1"/>
          <w:sz w:val="20"/>
          <w:rPrChange w:id="4932" w:author="Craig Parker" w:date="2024-08-07T12:23:00Z">
            <w:rPr>
              <w:rFonts w:ascii="Nunito" w:eastAsia="Nunito" w:hAnsi="Nunito" w:cs="Nunito"/>
            </w:rPr>
          </w:rPrChange>
        </w:rPr>
        <w:t xml:space="preserve">will </w:t>
      </w:r>
      <w:del w:id="4933" w:author="Craig Parker" w:date="2024-07-08T12:29:00Z">
        <w:r w:rsidR="54FBA741" w:rsidRPr="002E4822" w:rsidDel="0E3CF60B">
          <w:rPr>
            <w:rFonts w:ascii="Nunito" w:eastAsia="Nunito" w:hAnsi="Nunito" w:cs="Nunito"/>
            <w:color w:val="000000" w:themeColor="text1"/>
            <w:sz w:val="20"/>
            <w:rPrChange w:id="4934" w:author="Craig Parker" w:date="2024-08-07T12:23:00Z">
              <w:rPr>
                <w:rFonts w:ascii="Nunito" w:eastAsia="Nunito" w:hAnsi="Nunito" w:cs="Nunito"/>
              </w:rPr>
            </w:rPrChange>
          </w:rPr>
          <w:delText>take place</w:delText>
        </w:r>
      </w:del>
      <w:ins w:id="4935" w:author="Craig Parker" w:date="2024-07-08T12:29:00Z">
        <w:r w:rsidRPr="002E4822">
          <w:rPr>
            <w:rFonts w:ascii="Nunito" w:eastAsia="Nunito" w:hAnsi="Nunito" w:cs="Nunito"/>
            <w:color w:val="000000" w:themeColor="text1"/>
            <w:sz w:val="20"/>
            <w:rPrChange w:id="4936" w:author="Craig Parker" w:date="2024-08-07T12:23:00Z">
              <w:rPr>
                <w:rFonts w:ascii="Nunito" w:eastAsia="Nunito" w:hAnsi="Nunito" w:cs="Nunito"/>
              </w:rPr>
            </w:rPrChange>
          </w:rPr>
          <w:t>occur</w:t>
        </w:r>
      </w:ins>
      <w:r w:rsidRPr="002E4822">
        <w:rPr>
          <w:rFonts w:ascii="Nunito" w:eastAsia="Nunito" w:hAnsi="Nunito" w:cs="Nunito"/>
          <w:color w:val="000000" w:themeColor="text1"/>
          <w:sz w:val="20"/>
          <w:rPrChange w:id="4937" w:author="Craig Parker" w:date="2024-08-07T12:23:00Z">
            <w:rPr>
              <w:rFonts w:ascii="Nunito" w:eastAsia="Nunito" w:hAnsi="Nunito" w:cs="Nunito"/>
            </w:rPr>
          </w:rPrChange>
        </w:rPr>
        <w:t xml:space="preserve"> on the CSAG/UCT data platform.</w:t>
      </w:r>
      <w:ins w:id="4938" w:author="Sibusisiwe Makhanya" w:date="2024-08-05T08:45:00Z">
        <w:r w:rsidRPr="002E4822">
          <w:rPr>
            <w:rFonts w:ascii="Nunito" w:eastAsia="Nunito" w:hAnsi="Nunito" w:cs="Nunito"/>
            <w:color w:val="000000" w:themeColor="text1"/>
            <w:sz w:val="20"/>
            <w:rPrChange w:id="4939" w:author="Craig Parker" w:date="2024-08-07T12:23:00Z">
              <w:rPr>
                <w:rFonts w:ascii="Nunito" w:eastAsia="Nunito" w:hAnsi="Nunito" w:cs="Nunito"/>
              </w:rPr>
            </w:rPrChange>
          </w:rPr>
          <w:t xml:space="preserve"> (</w:t>
        </w:r>
        <w:r w:rsidRPr="002E4822">
          <w:rPr>
            <w:rFonts w:ascii="Nunito" w:eastAsia="Nunito" w:hAnsi="Nunito" w:cs="Nunito"/>
            <w:color w:val="000000" w:themeColor="text1"/>
            <w:sz w:val="20"/>
            <w:rPrChange w:id="4940" w:author="Craig Parker" w:date="2024-08-07T12:23:00Z">
              <w:rPr>
                <w:rFonts w:ascii="Nunito" w:eastAsia="Nunito" w:hAnsi="Nunito" w:cs="Nunito"/>
                <w:color w:val="FF0000"/>
              </w:rPr>
            </w:rPrChange>
          </w:rPr>
          <w:t>Just refer to DMAC team as described elsewhere in doc – check with Lisa)</w:t>
        </w:r>
      </w:ins>
    </w:p>
    <w:p w14:paraId="000000E9" w14:textId="77777777" w:rsidR="007813F4" w:rsidRPr="002E4822" w:rsidRDefault="007813F4">
      <w:pPr>
        <w:rPr>
          <w:rFonts w:ascii="Nunito" w:eastAsia="Nunito" w:hAnsi="Nunito" w:cs="Nunito"/>
          <w:color w:val="000000" w:themeColor="text1"/>
          <w:sz w:val="20"/>
          <w:rPrChange w:id="4941" w:author="Craig Parker" w:date="2024-08-07T12:23:00Z">
            <w:rPr>
              <w:rFonts w:ascii="Nunito" w:eastAsia="Nunito" w:hAnsi="Nunito" w:cs="Nunito"/>
            </w:rPr>
          </w:rPrChange>
        </w:rPr>
      </w:pPr>
    </w:p>
    <w:p w14:paraId="000000EA" w14:textId="66F3C7B5" w:rsidR="007813F4" w:rsidRPr="002E4822" w:rsidRDefault="0E3CF60B">
      <w:pPr>
        <w:rPr>
          <w:rFonts w:ascii="Nunito" w:eastAsia="Nunito" w:hAnsi="Nunito" w:cs="Nunito"/>
          <w:color w:val="000000" w:themeColor="text1"/>
          <w:sz w:val="20"/>
          <w:rPrChange w:id="4942" w:author="Craig Parker" w:date="2024-08-07T12:23:00Z">
            <w:rPr>
              <w:rFonts w:ascii="Nunito" w:eastAsia="Nunito" w:hAnsi="Nunito" w:cs="Nunito"/>
            </w:rPr>
          </w:rPrChange>
        </w:rPr>
      </w:pPr>
      <w:r w:rsidRPr="002E4822">
        <w:rPr>
          <w:rFonts w:ascii="Nunito" w:eastAsia="Nunito" w:hAnsi="Nunito" w:cs="Nunito"/>
          <w:color w:val="000000" w:themeColor="text1"/>
          <w:sz w:val="20"/>
          <w:rPrChange w:id="4943" w:author="Craig Parker" w:date="2024-08-07T12:23:00Z">
            <w:rPr>
              <w:rFonts w:ascii="Nunito" w:eastAsia="Nunito" w:hAnsi="Nunito" w:cs="Nunito"/>
            </w:rPr>
          </w:rPrChange>
        </w:rPr>
        <w:t xml:space="preserve">The data management practices </w:t>
      </w:r>
      <w:del w:id="4944" w:author="Craig Parker" w:date="2024-07-08T12:29:00Z">
        <w:r w:rsidR="54FBA741" w:rsidRPr="002E4822" w:rsidDel="0E3CF60B">
          <w:rPr>
            <w:rFonts w:ascii="Nunito" w:eastAsia="Nunito" w:hAnsi="Nunito" w:cs="Nunito"/>
            <w:color w:val="000000" w:themeColor="text1"/>
            <w:sz w:val="20"/>
            <w:rPrChange w:id="4945" w:author="Craig Parker" w:date="2024-08-07T12:23:00Z">
              <w:rPr>
                <w:rFonts w:ascii="Nunito" w:eastAsia="Nunito" w:hAnsi="Nunito" w:cs="Nunito"/>
              </w:rPr>
            </w:rPrChange>
          </w:rPr>
          <w:delText xml:space="preserve">maintaining </w:delText>
        </w:r>
      </w:del>
      <w:ins w:id="4946" w:author="Craig Parker" w:date="2024-07-08T12:29:00Z">
        <w:r w:rsidRPr="002E4822">
          <w:rPr>
            <w:rFonts w:ascii="Nunito" w:eastAsia="Nunito" w:hAnsi="Nunito" w:cs="Nunito"/>
            <w:color w:val="000000" w:themeColor="text1"/>
            <w:sz w:val="20"/>
            <w:rPrChange w:id="4947" w:author="Craig Parker" w:date="2024-08-07T12:23:00Z">
              <w:rPr>
                <w:rFonts w:ascii="Nunito" w:eastAsia="Nunito" w:hAnsi="Nunito" w:cs="Nunito"/>
              </w:rPr>
            </w:rPrChange>
          </w:rPr>
          <w:t xml:space="preserve">that maintain </w:t>
        </w:r>
      </w:ins>
      <w:r w:rsidRPr="002E4822">
        <w:rPr>
          <w:rFonts w:ascii="Nunito" w:eastAsia="Nunito" w:hAnsi="Nunito" w:cs="Nunito"/>
          <w:color w:val="000000" w:themeColor="text1"/>
          <w:sz w:val="20"/>
          <w:rPrChange w:id="4948" w:author="Craig Parker" w:date="2024-08-07T12:23:00Z">
            <w:rPr>
              <w:rFonts w:ascii="Nunito" w:eastAsia="Nunito" w:hAnsi="Nunito" w:cs="Nunito"/>
            </w:rPr>
          </w:rPrChange>
        </w:rPr>
        <w:t>the IBM</w:t>
      </w:r>
      <w:ins w:id="4949" w:author="Craig Parker" w:date="2024-07-16T12:10:00Z">
        <w:r w:rsidRPr="002E4822">
          <w:rPr>
            <w:rFonts w:ascii="Nunito" w:eastAsia="Nunito" w:hAnsi="Nunito" w:cs="Nunito"/>
            <w:color w:val="000000" w:themeColor="text1"/>
            <w:sz w:val="20"/>
            <w:rPrChange w:id="4950" w:author="Craig Parker" w:date="2024-08-07T12:23:00Z">
              <w:rPr>
                <w:rFonts w:ascii="Nunito" w:eastAsia="Nunito" w:hAnsi="Nunito" w:cs="Nunito"/>
              </w:rPr>
            </w:rPrChange>
          </w:rPr>
          <w:t xml:space="preserve"> systems</w:t>
        </w:r>
      </w:ins>
      <w:del w:id="4951" w:author="Craig Parker" w:date="2024-07-16T11:10:00Z">
        <w:r w:rsidR="54FBA741" w:rsidRPr="002E4822" w:rsidDel="0E3CF60B">
          <w:rPr>
            <w:rFonts w:ascii="Nunito" w:eastAsia="Nunito" w:hAnsi="Nunito" w:cs="Nunito"/>
            <w:color w:val="000000" w:themeColor="text1"/>
            <w:sz w:val="20"/>
            <w:rPrChange w:id="4952" w:author="Craig Parker" w:date="2024-08-07T12:23:00Z">
              <w:rPr>
                <w:rFonts w:ascii="Nunito" w:eastAsia="Nunito" w:hAnsi="Nunito" w:cs="Nunito"/>
              </w:rPr>
            </w:rPrChange>
          </w:rPr>
          <w:delText xml:space="preserve"> PAIRS</w:delText>
        </w:r>
      </w:del>
      <w:r w:rsidRPr="002E4822">
        <w:rPr>
          <w:rFonts w:ascii="Nunito" w:eastAsia="Nunito" w:hAnsi="Nunito" w:cs="Nunito"/>
          <w:color w:val="000000" w:themeColor="text1"/>
          <w:sz w:val="20"/>
          <w:rPrChange w:id="4953" w:author="Craig Parker" w:date="2024-08-07T12:23:00Z">
            <w:rPr>
              <w:rFonts w:ascii="Nunito" w:eastAsia="Nunito" w:hAnsi="Nunito" w:cs="Nunito"/>
            </w:rPr>
          </w:rPrChange>
        </w:rPr>
        <w:t xml:space="preserve"> will continue. </w:t>
      </w:r>
      <w:del w:id="4954" w:author="Craig Parker" w:date="2024-07-16T12:10:00Z">
        <w:r w:rsidR="54FBA741" w:rsidRPr="002E4822" w:rsidDel="0E3CF60B">
          <w:rPr>
            <w:rFonts w:ascii="Nunito" w:eastAsia="Nunito" w:hAnsi="Nunito" w:cs="Nunito"/>
            <w:color w:val="000000" w:themeColor="text1"/>
            <w:sz w:val="20"/>
            <w:rPrChange w:id="4955" w:author="Craig Parker" w:date="2024-08-07T12:23:00Z">
              <w:rPr>
                <w:rFonts w:ascii="Nunito" w:eastAsia="Nunito" w:hAnsi="Nunito" w:cs="Nunito"/>
              </w:rPr>
            </w:rPrChange>
          </w:rPr>
          <w:delText xml:space="preserve"> Critically, for synergy with the CSAG/UCT platform, there will be sharing of meta-data indexing with CSAG/UCT for data related to NIH </w:delText>
        </w:r>
      </w:del>
      <w:del w:id="4956" w:author="Craig Parker" w:date="2024-07-08T09:29:00Z">
        <w:r w:rsidR="54FBA741" w:rsidRPr="002E4822" w:rsidDel="0E3CF60B">
          <w:rPr>
            <w:rFonts w:ascii="Nunito" w:eastAsia="Nunito" w:hAnsi="Nunito" w:cs="Nunito"/>
            <w:color w:val="000000" w:themeColor="text1"/>
            <w:sz w:val="20"/>
            <w:rPrChange w:id="4957" w:author="Craig Parker" w:date="2024-08-07T12:23:00Z">
              <w:rPr>
                <w:rFonts w:ascii="Nunito" w:eastAsia="Nunito" w:hAnsi="Nunito" w:cs="Nunito"/>
              </w:rPr>
            </w:rPrChange>
          </w:rPr>
          <w:delText>HE2AT</w:delText>
        </w:r>
      </w:del>
      <w:del w:id="4958" w:author="Craig Parker" w:date="2024-07-16T12:10:00Z">
        <w:r w:rsidR="54FBA741" w:rsidRPr="002E4822" w:rsidDel="0E3CF60B">
          <w:rPr>
            <w:rFonts w:ascii="Nunito" w:eastAsia="Nunito" w:hAnsi="Nunito" w:cs="Nunito"/>
            <w:color w:val="000000" w:themeColor="text1"/>
            <w:sz w:val="20"/>
            <w:rPrChange w:id="4959" w:author="Craig Parker" w:date="2024-08-07T12:23:00Z">
              <w:rPr>
                <w:rFonts w:ascii="Nunito" w:eastAsia="Nunito" w:hAnsi="Nunito" w:cs="Nunito"/>
              </w:rPr>
            </w:rPrChange>
          </w:rPr>
          <w:delText xml:space="preserve"> Center and DS-I Africa.  IBM</w:delText>
        </w:r>
      </w:del>
      <w:del w:id="4960" w:author="Craig Parker" w:date="2024-07-16T11:11:00Z">
        <w:r w:rsidR="54FBA741" w:rsidRPr="002E4822" w:rsidDel="0E3CF60B">
          <w:rPr>
            <w:rFonts w:ascii="Nunito" w:eastAsia="Nunito" w:hAnsi="Nunito" w:cs="Nunito"/>
            <w:color w:val="000000" w:themeColor="text1"/>
            <w:sz w:val="20"/>
            <w:rPrChange w:id="4961" w:author="Craig Parker" w:date="2024-08-07T12:23:00Z">
              <w:rPr>
                <w:rFonts w:ascii="Nunito" w:eastAsia="Nunito" w:hAnsi="Nunito" w:cs="Nunito"/>
              </w:rPr>
            </w:rPrChange>
          </w:rPr>
          <w:delText xml:space="preserve"> PAIRS</w:delText>
        </w:r>
      </w:del>
      <w:del w:id="4962" w:author="Craig Parker" w:date="2024-07-16T12:10:00Z">
        <w:r w:rsidR="54FBA741" w:rsidRPr="002E4822" w:rsidDel="0E3CF60B">
          <w:rPr>
            <w:rFonts w:ascii="Nunito" w:eastAsia="Nunito" w:hAnsi="Nunito" w:cs="Nunito"/>
            <w:color w:val="000000" w:themeColor="text1"/>
            <w:sz w:val="20"/>
            <w:rPrChange w:id="4963" w:author="Craig Parker" w:date="2024-08-07T12:23:00Z">
              <w:rPr>
                <w:rFonts w:ascii="Nunito" w:eastAsia="Nunito" w:hAnsi="Nunito" w:cs="Nunito"/>
              </w:rPr>
            </w:rPrChange>
          </w:rPr>
          <w:delText xml:space="preserve"> will not host health data</w:delText>
        </w:r>
      </w:del>
      <w:ins w:id="4964" w:author="Craig Parker" w:date="2024-07-16T12:10:00Z">
        <w:r w:rsidRPr="002E4822">
          <w:rPr>
            <w:rFonts w:ascii="Nunito" w:eastAsia="Nunito" w:hAnsi="Nunito" w:cs="Nunito"/>
            <w:color w:val="000000" w:themeColor="text1"/>
            <w:sz w:val="20"/>
            <w:rPrChange w:id="4965" w:author="Craig Parker" w:date="2024-08-07T12:23:00Z">
              <w:rPr>
                <w:rFonts w:ascii="Nunito" w:eastAsia="Nunito" w:hAnsi="Nunito" w:cs="Nunito"/>
              </w:rPr>
            </w:rPrChange>
          </w:rPr>
          <w:t>Critically, for synergy with the CSAG/UCT platform, meta-data indexing will be shared with CSAG/UCT for data related to the NIH HE²AT Center and DS-I Africa. IBM will not host health data,</w:t>
        </w:r>
      </w:ins>
      <w:r w:rsidRPr="002E4822">
        <w:rPr>
          <w:rFonts w:ascii="Nunito" w:eastAsia="Nunito" w:hAnsi="Nunito" w:cs="Nunito"/>
          <w:color w:val="000000" w:themeColor="text1"/>
          <w:sz w:val="20"/>
          <w:rPrChange w:id="4966" w:author="Craig Parker" w:date="2024-08-07T12:23:00Z">
            <w:rPr>
              <w:rFonts w:ascii="Nunito" w:eastAsia="Nunito" w:hAnsi="Nunito" w:cs="Nunito"/>
            </w:rPr>
          </w:rPrChange>
        </w:rPr>
        <w:t xml:space="preserve"> </w:t>
      </w:r>
      <w:del w:id="4967" w:author="Craig Parker" w:date="2024-07-16T11:15:00Z">
        <w:r w:rsidR="54FBA741" w:rsidRPr="002E4822" w:rsidDel="0E3CF60B">
          <w:rPr>
            <w:rFonts w:ascii="Nunito" w:eastAsia="Nunito" w:hAnsi="Nunito" w:cs="Nunito"/>
            <w:color w:val="000000" w:themeColor="text1"/>
            <w:sz w:val="20"/>
            <w:rPrChange w:id="4968" w:author="Craig Parker" w:date="2024-08-07T12:23:00Z">
              <w:rPr>
                <w:rFonts w:ascii="Nunito" w:eastAsia="Nunito" w:hAnsi="Nunito" w:cs="Nunito"/>
              </w:rPr>
            </w:rPrChange>
          </w:rPr>
          <w:delText xml:space="preserve">and </w:delText>
        </w:r>
      </w:del>
      <w:r w:rsidRPr="002E4822">
        <w:rPr>
          <w:rFonts w:ascii="Nunito" w:eastAsia="Nunito" w:hAnsi="Nunito" w:cs="Nunito"/>
          <w:color w:val="000000" w:themeColor="text1"/>
          <w:sz w:val="20"/>
          <w:rPrChange w:id="4969" w:author="Craig Parker" w:date="2024-08-07T12:23:00Z">
            <w:rPr>
              <w:rFonts w:ascii="Nunito" w:eastAsia="Nunito" w:hAnsi="Nunito" w:cs="Nunito"/>
            </w:rPr>
          </w:rPrChange>
        </w:rPr>
        <w:t xml:space="preserve">so data privacy and access restrictions will be limited to data accessed through the CSAG/UCT platform. </w:t>
      </w:r>
    </w:p>
    <w:p w14:paraId="4BF7F63D" w14:textId="4A4EF876" w:rsidR="0E3CF60B" w:rsidRPr="002E4822" w:rsidRDefault="0E3CF60B" w:rsidP="0E3CF60B">
      <w:pPr>
        <w:rPr>
          <w:rFonts w:ascii="Nunito" w:eastAsia="Nunito" w:hAnsi="Nunito" w:cs="Nunito"/>
          <w:color w:val="000000" w:themeColor="text1"/>
          <w:sz w:val="20"/>
          <w:rPrChange w:id="4970" w:author="Craig Parker" w:date="2024-08-07T12:23:00Z">
            <w:rPr>
              <w:rFonts w:ascii="Nunito" w:eastAsia="Nunito" w:hAnsi="Nunito" w:cs="Nunito"/>
            </w:rPr>
          </w:rPrChange>
        </w:rPr>
      </w:pPr>
    </w:p>
    <w:p w14:paraId="35200A3A" w14:textId="203F4DA9" w:rsidR="0E3CF60B" w:rsidRPr="002E4822" w:rsidRDefault="0E3CF60B" w:rsidP="0E3CF60B">
      <w:pPr>
        <w:rPr>
          <w:rFonts w:ascii="Nunito" w:eastAsia="Nunito" w:hAnsi="Nunito" w:cs="Nunito"/>
          <w:color w:val="000000" w:themeColor="text1"/>
          <w:sz w:val="20"/>
          <w:rPrChange w:id="4971" w:author="Craig Parker" w:date="2024-08-07T12:23:00Z">
            <w:rPr>
              <w:rFonts w:ascii="Nunito" w:eastAsia="Nunito" w:hAnsi="Nunito" w:cs="Nunito"/>
              <w:color w:val="4472C4" w:themeColor="accent1"/>
            </w:rPr>
          </w:rPrChange>
        </w:rPr>
      </w:pPr>
      <w:commentRangeStart w:id="4972"/>
      <w:r w:rsidRPr="002E4822">
        <w:rPr>
          <w:rFonts w:ascii="Nunito" w:eastAsia="Nunito" w:hAnsi="Nunito" w:cs="Nunito"/>
          <w:color w:val="000000" w:themeColor="text1"/>
          <w:sz w:val="20"/>
          <w:rPrChange w:id="4973" w:author="Craig Parker" w:date="2024-08-07T12:23:00Z">
            <w:rPr>
              <w:rFonts w:ascii="Nunito" w:eastAsia="Nunito" w:hAnsi="Nunito" w:cs="Nunito"/>
              <w:color w:val="4472C4" w:themeColor="accent1"/>
            </w:rPr>
          </w:rPrChange>
        </w:rPr>
        <w:t>Data upload to the CSAG/UCT platform from partner institutions should follow procedure</w:t>
      </w:r>
      <w:ins w:id="4974" w:author="Matthew Chersich" w:date="2024-08-13T23:23:00Z">
        <w:r w:rsidR="00CA5950">
          <w:rPr>
            <w:rFonts w:ascii="Nunito" w:eastAsia="Nunito" w:hAnsi="Nunito" w:cs="Nunito"/>
            <w:color w:val="000000" w:themeColor="text1"/>
            <w:sz w:val="20"/>
          </w:rPr>
          <w:t>s</w:t>
        </w:r>
      </w:ins>
      <w:r w:rsidRPr="002E4822">
        <w:rPr>
          <w:rFonts w:ascii="Nunito" w:eastAsia="Nunito" w:hAnsi="Nunito" w:cs="Nunito"/>
          <w:color w:val="000000" w:themeColor="text1"/>
          <w:sz w:val="20"/>
          <w:rPrChange w:id="4975" w:author="Craig Parker" w:date="2024-08-07T12:23:00Z">
            <w:rPr>
              <w:rFonts w:ascii="Nunito" w:eastAsia="Nunito" w:hAnsi="Nunito" w:cs="Nunito"/>
              <w:color w:val="4472C4" w:themeColor="accent1"/>
            </w:rPr>
          </w:rPrChange>
        </w:rPr>
        <w:t xml:space="preserve"> including proper data cataloging, documentation, associated meta-data files, user access groups and citations. Potential to consider alternate, secure data sharing platforms such as cloud object storage for larger climate datasets. In the case of supplementary projects with external partner institutes (no DTA with </w:t>
      </w:r>
      <w:del w:id="4976" w:author="Craig Parker" w:date="2024-08-05T19:20:00Z">
        <w:r w:rsidRPr="002E4822" w:rsidDel="00BC335B">
          <w:rPr>
            <w:rFonts w:ascii="Nunito" w:eastAsia="Nunito" w:hAnsi="Nunito" w:cs="Nunito"/>
            <w:color w:val="000000" w:themeColor="text1"/>
            <w:sz w:val="20"/>
            <w:rPrChange w:id="4977" w:author="Craig Parker" w:date="2024-08-07T12:23:00Z">
              <w:rPr>
                <w:rFonts w:ascii="Nunito" w:eastAsia="Nunito" w:hAnsi="Nunito" w:cs="Nunito"/>
                <w:color w:val="4472C4" w:themeColor="accent1"/>
              </w:rPr>
            </w:rPrChange>
          </w:rPr>
          <w:delText>HEAT</w:delText>
        </w:r>
      </w:del>
      <w:ins w:id="4978" w:author="Craig Parker" w:date="2024-08-05T19:20:00Z">
        <w:r w:rsidR="00BC335B" w:rsidRPr="002E4822">
          <w:rPr>
            <w:rFonts w:ascii="Nunito" w:eastAsia="Nunito" w:hAnsi="Nunito" w:cs="Nunito"/>
            <w:color w:val="000000" w:themeColor="text1"/>
            <w:sz w:val="20"/>
            <w:rPrChange w:id="4979" w:author="Craig Parker" w:date="2024-08-07T12:23:00Z">
              <w:rPr>
                <w:rFonts w:ascii="Nunito" w:eastAsia="Nunito" w:hAnsi="Nunito" w:cs="Nunito"/>
                <w:color w:val="4472C4" w:themeColor="accent1"/>
              </w:rPr>
            </w:rPrChange>
          </w:rPr>
          <w:t>HE²AT</w:t>
        </w:r>
      </w:ins>
      <w:r w:rsidRPr="002E4822">
        <w:rPr>
          <w:rFonts w:ascii="Nunito" w:eastAsia="Nunito" w:hAnsi="Nunito" w:cs="Nunito"/>
          <w:color w:val="000000" w:themeColor="text1"/>
          <w:sz w:val="20"/>
          <w:rPrChange w:id="4980" w:author="Craig Parker" w:date="2024-08-07T12:23:00Z">
            <w:rPr>
              <w:rFonts w:ascii="Nunito" w:eastAsia="Nunito" w:hAnsi="Nunito" w:cs="Nunito"/>
              <w:color w:val="4472C4" w:themeColor="accent1"/>
            </w:rPr>
          </w:rPrChange>
        </w:rPr>
        <w:t xml:space="preserve"> Center, e.g. CHEAQI partner MSU), user access groups need to be defined before data is transferred to CSAG/UCT platform following the above process.</w:t>
      </w:r>
      <w:commentRangeEnd w:id="4972"/>
      <w:r w:rsidRPr="002E4822">
        <w:rPr>
          <w:rStyle w:val="CommentReference"/>
          <w:rFonts w:ascii="Nunito" w:hAnsi="Nunito"/>
          <w:color w:val="000000" w:themeColor="text1"/>
          <w:sz w:val="20"/>
          <w:szCs w:val="20"/>
          <w:rPrChange w:id="4981" w:author="Craig Parker" w:date="2024-08-07T12:23:00Z">
            <w:rPr>
              <w:rStyle w:val="CommentReference"/>
            </w:rPr>
          </w:rPrChange>
        </w:rPr>
        <w:commentReference w:id="4972"/>
      </w:r>
    </w:p>
    <w:p w14:paraId="000000EB" w14:textId="77777777" w:rsidR="007813F4" w:rsidRPr="002E4822" w:rsidRDefault="007813F4">
      <w:pPr>
        <w:rPr>
          <w:rFonts w:ascii="Nunito" w:eastAsia="Nunito" w:hAnsi="Nunito" w:cs="Nunito"/>
          <w:color w:val="000000" w:themeColor="text1"/>
          <w:sz w:val="20"/>
          <w:rPrChange w:id="4982" w:author="Craig Parker" w:date="2024-08-07T12:23:00Z">
            <w:rPr>
              <w:rFonts w:ascii="Nunito" w:eastAsia="Nunito" w:hAnsi="Nunito" w:cs="Nunito"/>
            </w:rPr>
          </w:rPrChange>
        </w:rPr>
      </w:pPr>
    </w:p>
    <w:p w14:paraId="000000EC" w14:textId="169DE34F" w:rsidR="007813F4" w:rsidRPr="002E4822" w:rsidRDefault="0E3CF60B" w:rsidP="0E3CF60B">
      <w:pPr>
        <w:rPr>
          <w:rFonts w:ascii="Nunito" w:eastAsia="Nunito" w:hAnsi="Nunito" w:cs="Nunito"/>
          <w:color w:val="000000" w:themeColor="text1"/>
          <w:sz w:val="20"/>
          <w:rPrChange w:id="4983" w:author="Craig Parker" w:date="2024-08-07T12:23:00Z">
            <w:rPr>
              <w:rFonts w:ascii="Nunito" w:eastAsia="Nunito" w:hAnsi="Nunito" w:cs="Nunito"/>
              <w:color w:val="FF0000"/>
            </w:rPr>
          </w:rPrChange>
        </w:rPr>
      </w:pPr>
      <w:r w:rsidRPr="002E4822">
        <w:rPr>
          <w:rFonts w:ascii="Nunito" w:eastAsia="Nunito" w:hAnsi="Nunito" w:cs="Nunito"/>
          <w:color w:val="000000" w:themeColor="text1"/>
          <w:sz w:val="20"/>
          <w:rPrChange w:id="4984" w:author="Craig Parker" w:date="2024-08-07T12:23:00Z">
            <w:rPr>
              <w:rFonts w:ascii="Nunito" w:eastAsia="Nunito" w:hAnsi="Nunito" w:cs="Nunito"/>
            </w:rPr>
          </w:rPrChange>
        </w:rPr>
        <w:t xml:space="preserve">Individual partner institutions will have </w:t>
      </w:r>
      <w:del w:id="4985" w:author="Craig Parker" w:date="2024-07-23T13:42:00Z">
        <w:r w:rsidR="009511AE" w:rsidRPr="002E4822" w:rsidDel="0E3CF60B">
          <w:rPr>
            <w:rFonts w:ascii="Nunito" w:eastAsia="Nunito" w:hAnsi="Nunito" w:cs="Nunito"/>
            <w:color w:val="000000" w:themeColor="text1"/>
            <w:sz w:val="20"/>
            <w:rPrChange w:id="4986" w:author="Craig Parker" w:date="2024-08-07T12:23:00Z">
              <w:rPr>
                <w:rFonts w:ascii="Nunito" w:eastAsia="Nunito" w:hAnsi="Nunito" w:cs="Nunito"/>
              </w:rPr>
            </w:rPrChange>
          </w:rPr>
          <w:delText xml:space="preserve">their </w:delText>
        </w:r>
      </w:del>
      <w:del w:id="4987" w:author="Craig Parker" w:date="2024-07-16T11:15:00Z">
        <w:r w:rsidR="009511AE" w:rsidRPr="002E4822" w:rsidDel="0E3CF60B">
          <w:rPr>
            <w:rFonts w:ascii="Nunito" w:eastAsia="Nunito" w:hAnsi="Nunito" w:cs="Nunito"/>
            <w:color w:val="000000" w:themeColor="text1"/>
            <w:sz w:val="20"/>
            <w:rPrChange w:id="4988" w:author="Craig Parker" w:date="2024-08-07T12:23:00Z">
              <w:rPr>
                <w:rFonts w:ascii="Nunito" w:eastAsia="Nunito" w:hAnsi="Nunito" w:cs="Nunito"/>
              </w:rPr>
            </w:rPrChange>
          </w:rPr>
          <w:delText xml:space="preserve">own </w:delText>
        </w:r>
      </w:del>
      <w:r w:rsidRPr="002E4822">
        <w:rPr>
          <w:rFonts w:ascii="Nunito" w:eastAsia="Nunito" w:hAnsi="Nunito" w:cs="Nunito"/>
          <w:color w:val="000000" w:themeColor="text1"/>
          <w:sz w:val="20"/>
          <w:rPrChange w:id="4989" w:author="Craig Parker" w:date="2024-08-07T12:23:00Z">
            <w:rPr>
              <w:rFonts w:ascii="Nunito" w:eastAsia="Nunito" w:hAnsi="Nunito" w:cs="Nunito"/>
            </w:rPr>
          </w:rPrChange>
        </w:rPr>
        <w:t>data and computing platforms</w:t>
      </w:r>
      <w:del w:id="4990" w:author="Craig Parker" w:date="2024-07-08T12:29:00Z">
        <w:r w:rsidR="009511AE" w:rsidRPr="002E4822" w:rsidDel="0E3CF60B">
          <w:rPr>
            <w:rFonts w:ascii="Nunito" w:eastAsia="Nunito" w:hAnsi="Nunito" w:cs="Nunito"/>
            <w:color w:val="000000" w:themeColor="text1"/>
            <w:sz w:val="20"/>
            <w:rPrChange w:id="4991" w:author="Craig Parker" w:date="2024-08-07T12:23:00Z">
              <w:rPr>
                <w:rFonts w:ascii="Nunito" w:eastAsia="Nunito" w:hAnsi="Nunito" w:cs="Nunito"/>
              </w:rPr>
            </w:rPrChange>
          </w:rPr>
          <w:delText xml:space="preserve"> ranging from central institutional platforms through </w:delText>
        </w:r>
      </w:del>
      <w:ins w:id="4992" w:author="Craig Parker" w:date="2024-07-08T12:29:00Z">
        <w:r w:rsidRPr="002E4822">
          <w:rPr>
            <w:rFonts w:ascii="Nunito" w:eastAsia="Nunito" w:hAnsi="Nunito" w:cs="Nunito"/>
            <w:color w:val="000000" w:themeColor="text1"/>
            <w:sz w:val="20"/>
            <w:rPrChange w:id="4993" w:author="Craig Parker" w:date="2024-08-07T12:23:00Z">
              <w:rPr>
                <w:rFonts w:ascii="Nunito" w:eastAsia="Nunito" w:hAnsi="Nunito" w:cs="Nunito"/>
              </w:rPr>
            </w:rPrChange>
          </w:rPr>
          <w:t xml:space="preserve">, ranging from central institutional platforms </w:t>
        </w:r>
      </w:ins>
      <w:r w:rsidRPr="002E4822">
        <w:rPr>
          <w:rFonts w:ascii="Nunito" w:eastAsia="Nunito" w:hAnsi="Nunito" w:cs="Nunito"/>
          <w:color w:val="000000" w:themeColor="text1"/>
          <w:sz w:val="20"/>
          <w:rPrChange w:id="4994" w:author="Craig Parker" w:date="2024-08-07T12:23:00Z">
            <w:rPr>
              <w:rFonts w:ascii="Nunito" w:eastAsia="Nunito" w:hAnsi="Nunito" w:cs="Nunito"/>
            </w:rPr>
          </w:rPrChange>
        </w:rPr>
        <w:t>to personal computing devices.  Data management within these partner institutions does not fall under this data management plan</w:t>
      </w:r>
      <w:del w:id="4995" w:author="Craig Parker" w:date="2024-07-16T11:15:00Z">
        <w:r w:rsidR="009511AE" w:rsidRPr="002E4822" w:rsidDel="0E3CF60B">
          <w:rPr>
            <w:rFonts w:ascii="Nunito" w:eastAsia="Nunito" w:hAnsi="Nunito" w:cs="Nunito"/>
            <w:color w:val="000000" w:themeColor="text1"/>
            <w:sz w:val="20"/>
            <w:rPrChange w:id="4996" w:author="Craig Parker" w:date="2024-08-07T12:23:00Z">
              <w:rPr>
                <w:rFonts w:ascii="Nunito" w:eastAsia="Nunito" w:hAnsi="Nunito" w:cs="Nunito"/>
              </w:rPr>
            </w:rPrChange>
          </w:rPr>
          <w:delText xml:space="preserve"> and we refer to this</w:delText>
        </w:r>
      </w:del>
      <w:ins w:id="4997" w:author="Craig Parker" w:date="2024-07-16T11:15:00Z">
        <w:r w:rsidRPr="002E4822">
          <w:rPr>
            <w:rFonts w:ascii="Nunito" w:eastAsia="Nunito" w:hAnsi="Nunito" w:cs="Nunito"/>
            <w:color w:val="000000" w:themeColor="text1"/>
            <w:sz w:val="20"/>
            <w:rPrChange w:id="4998" w:author="Craig Parker" w:date="2024-08-07T12:23:00Z">
              <w:rPr>
                <w:rFonts w:ascii="Nunito" w:eastAsia="Nunito" w:hAnsi="Nunito" w:cs="Nunito"/>
              </w:rPr>
            </w:rPrChange>
          </w:rPr>
          <w:t>, and we refer to it</w:t>
        </w:r>
      </w:ins>
      <w:r w:rsidRPr="002E4822">
        <w:rPr>
          <w:rFonts w:ascii="Nunito" w:eastAsia="Nunito" w:hAnsi="Nunito" w:cs="Nunito"/>
          <w:color w:val="000000" w:themeColor="text1"/>
          <w:sz w:val="20"/>
          <w:rPrChange w:id="4999" w:author="Craig Parker" w:date="2024-08-07T12:23:00Z">
            <w:rPr>
              <w:rFonts w:ascii="Nunito" w:eastAsia="Nunito" w:hAnsi="Nunito" w:cs="Nunito"/>
            </w:rPr>
          </w:rPrChange>
        </w:rPr>
        <w:t xml:space="preserve"> as </w:t>
      </w:r>
      <w:r w:rsidRPr="002E4822">
        <w:rPr>
          <w:rFonts w:ascii="Nunito" w:eastAsia="Nunito" w:hAnsi="Nunito" w:cs="Nunito"/>
          <w:b/>
          <w:bCs/>
          <w:i/>
          <w:iCs/>
          <w:color w:val="000000" w:themeColor="text1"/>
          <w:sz w:val="20"/>
          <w:rPrChange w:id="5000" w:author="Craig Parker" w:date="2024-08-07T12:23:00Z">
            <w:rPr>
              <w:rFonts w:ascii="Nunito" w:eastAsia="Nunito" w:hAnsi="Nunito" w:cs="Nunito"/>
              <w:b/>
              <w:bCs/>
              <w:i/>
              <w:iCs/>
            </w:rPr>
          </w:rPrChange>
        </w:rPr>
        <w:t>secondary data management</w:t>
      </w:r>
      <w:r w:rsidRPr="002E4822">
        <w:rPr>
          <w:rFonts w:ascii="Nunito" w:eastAsia="Nunito" w:hAnsi="Nunito" w:cs="Nunito"/>
          <w:color w:val="000000" w:themeColor="text1"/>
          <w:sz w:val="20"/>
          <w:rPrChange w:id="5001" w:author="Craig Parker" w:date="2024-08-07T12:23:00Z">
            <w:rPr>
              <w:rFonts w:ascii="Nunito" w:eastAsia="Nunito" w:hAnsi="Nunito" w:cs="Nunito"/>
            </w:rPr>
          </w:rPrChange>
        </w:rPr>
        <w:t xml:space="preserve">.  However, partners will be encouraged to regularly consider what locally managed data should be integrated into the </w:t>
      </w:r>
      <w:del w:id="5002" w:author="Craig Parker" w:date="2024-07-08T12:29:00Z">
        <w:r w:rsidR="009511AE" w:rsidRPr="002E4822" w:rsidDel="0E3CF60B">
          <w:rPr>
            <w:rFonts w:ascii="Nunito" w:eastAsia="Nunito" w:hAnsi="Nunito" w:cs="Nunito"/>
            <w:color w:val="000000" w:themeColor="text1"/>
            <w:sz w:val="20"/>
            <w:rPrChange w:id="5003" w:author="Craig Parker" w:date="2024-08-07T12:23:00Z">
              <w:rPr>
                <w:rFonts w:ascii="Nunito" w:eastAsia="Nunito" w:hAnsi="Nunito" w:cs="Nunito"/>
              </w:rPr>
            </w:rPrChange>
          </w:rPr>
          <w:delText>project wide data management platform,</w:delText>
        </w:r>
      </w:del>
      <w:ins w:id="5004" w:author="Craig Parker" w:date="2024-07-08T12:29:00Z">
        <w:r w:rsidRPr="002E4822">
          <w:rPr>
            <w:rFonts w:ascii="Nunito" w:eastAsia="Nunito" w:hAnsi="Nunito" w:cs="Nunito"/>
            <w:color w:val="000000" w:themeColor="text1"/>
            <w:sz w:val="20"/>
            <w:rPrChange w:id="5005" w:author="Craig Parker" w:date="2024-08-07T12:23:00Z">
              <w:rPr>
                <w:rFonts w:ascii="Nunito" w:eastAsia="Nunito" w:hAnsi="Nunito" w:cs="Nunito"/>
              </w:rPr>
            </w:rPrChange>
          </w:rPr>
          <w:t>project-wide data management platform</w:t>
        </w:r>
      </w:ins>
      <w:r w:rsidRPr="002E4822">
        <w:rPr>
          <w:rFonts w:ascii="Nunito" w:eastAsia="Nunito" w:hAnsi="Nunito" w:cs="Nunito"/>
          <w:color w:val="000000" w:themeColor="text1"/>
          <w:sz w:val="20"/>
          <w:rPrChange w:id="5006" w:author="Craig Parker" w:date="2024-08-07T12:23:00Z">
            <w:rPr>
              <w:rFonts w:ascii="Nunito" w:eastAsia="Nunito" w:hAnsi="Nunito" w:cs="Nunito"/>
            </w:rPr>
          </w:rPrChange>
        </w:rPr>
        <w:t xml:space="preserve"> and made available to the broader DSI-Africa program</w:t>
      </w:r>
      <w:del w:id="5007" w:author="Matthew Chersich" w:date="2024-08-13T21:20:00Z">
        <w:r w:rsidRPr="002E4822" w:rsidDel="00C53C5B">
          <w:rPr>
            <w:rFonts w:ascii="Nunito" w:eastAsia="Nunito" w:hAnsi="Nunito" w:cs="Nunito"/>
            <w:color w:val="000000" w:themeColor="text1"/>
            <w:sz w:val="20"/>
            <w:rPrChange w:id="5008" w:author="Craig Parker" w:date="2024-08-07T12:23:00Z">
              <w:rPr>
                <w:rFonts w:ascii="Nunito" w:eastAsia="Nunito" w:hAnsi="Nunito" w:cs="Nunito"/>
              </w:rPr>
            </w:rPrChange>
          </w:rPr>
          <w:delText>me</w:delText>
        </w:r>
      </w:del>
      <w:r w:rsidRPr="002E4822">
        <w:rPr>
          <w:rFonts w:ascii="Nunito" w:eastAsia="Nunito" w:hAnsi="Nunito" w:cs="Nunito"/>
          <w:color w:val="000000" w:themeColor="text1"/>
          <w:sz w:val="20"/>
          <w:rPrChange w:id="5009" w:author="Craig Parker" w:date="2024-08-07T12:23:00Z">
            <w:rPr>
              <w:rFonts w:ascii="Nunito" w:eastAsia="Nunito" w:hAnsi="Nunito" w:cs="Nunito"/>
            </w:rPr>
          </w:rPrChange>
        </w:rPr>
        <w:t xml:space="preserve"> and beyond.  </w:t>
      </w:r>
      <w:del w:id="5010" w:author="Craig Parker" w:date="2024-07-08T12:29:00Z">
        <w:r w:rsidR="009511AE" w:rsidRPr="002E4822" w:rsidDel="0E3CF60B">
          <w:rPr>
            <w:rFonts w:ascii="Nunito" w:eastAsia="Nunito" w:hAnsi="Nunito" w:cs="Nunito"/>
            <w:color w:val="000000" w:themeColor="text1"/>
            <w:sz w:val="20"/>
            <w:rPrChange w:id="5011" w:author="Craig Parker" w:date="2024-08-07T12:23:00Z">
              <w:rPr>
                <w:rFonts w:ascii="Nunito" w:eastAsia="Nunito" w:hAnsi="Nunito" w:cs="Nunito"/>
              </w:rPr>
            </w:rPrChange>
          </w:rPr>
          <w:delText>It is critical that health data be</w:delText>
        </w:r>
      </w:del>
      <w:ins w:id="5012" w:author="Craig Parker" w:date="2024-07-08T12:29:00Z">
        <w:r w:rsidRPr="002E4822">
          <w:rPr>
            <w:rFonts w:ascii="Nunito" w:eastAsia="Nunito" w:hAnsi="Nunito" w:cs="Nunito"/>
            <w:color w:val="000000" w:themeColor="text1"/>
            <w:sz w:val="20"/>
            <w:rPrChange w:id="5013" w:author="Craig Parker" w:date="2024-08-07T12:23:00Z">
              <w:rPr>
                <w:rFonts w:ascii="Nunito" w:eastAsia="Nunito" w:hAnsi="Nunito" w:cs="Nunito"/>
              </w:rPr>
            </w:rPrChange>
          </w:rPr>
          <w:t>Health data must be</w:t>
        </w:r>
      </w:ins>
      <w:r w:rsidRPr="002E4822">
        <w:rPr>
          <w:rFonts w:ascii="Nunito" w:eastAsia="Nunito" w:hAnsi="Nunito" w:cs="Nunito"/>
          <w:color w:val="000000" w:themeColor="text1"/>
          <w:sz w:val="20"/>
          <w:rPrChange w:id="5014" w:author="Craig Parker" w:date="2024-08-07T12:23:00Z">
            <w:rPr>
              <w:rFonts w:ascii="Nunito" w:eastAsia="Nunito" w:hAnsi="Nunito" w:cs="Nunito"/>
            </w:rPr>
          </w:rPrChange>
        </w:rPr>
        <w:t xml:space="preserve"> kept in a secure and managed platform</w:t>
      </w:r>
      <w:del w:id="5015" w:author="Craig Parker" w:date="2024-07-08T12:30:00Z">
        <w:r w:rsidR="009511AE" w:rsidRPr="002E4822" w:rsidDel="0E3CF60B">
          <w:rPr>
            <w:rFonts w:ascii="Nunito" w:eastAsia="Nunito" w:hAnsi="Nunito" w:cs="Nunito"/>
            <w:color w:val="000000" w:themeColor="text1"/>
            <w:sz w:val="20"/>
            <w:rPrChange w:id="5016" w:author="Craig Parker" w:date="2024-08-07T12:23:00Z">
              <w:rPr>
                <w:rFonts w:ascii="Nunito" w:eastAsia="Nunito" w:hAnsi="Nunito" w:cs="Nunito"/>
              </w:rPr>
            </w:rPrChange>
          </w:rPr>
          <w:delText>,</w:delText>
        </w:r>
      </w:del>
      <w:del w:id="5017" w:author="Craig Parker" w:date="2024-07-16T11:15:00Z">
        <w:r w:rsidR="009511AE" w:rsidRPr="002E4822" w:rsidDel="0E3CF60B">
          <w:rPr>
            <w:rFonts w:ascii="Nunito" w:eastAsia="Nunito" w:hAnsi="Nunito" w:cs="Nunito"/>
            <w:color w:val="000000" w:themeColor="text1"/>
            <w:sz w:val="20"/>
            <w:rPrChange w:id="5018" w:author="Craig Parker" w:date="2024-08-07T12:23:00Z">
              <w:rPr>
                <w:rFonts w:ascii="Nunito" w:eastAsia="Nunito" w:hAnsi="Nunito" w:cs="Nunito"/>
              </w:rPr>
            </w:rPrChange>
          </w:rPr>
          <w:delText xml:space="preserve"> therefore</w:delText>
        </w:r>
      </w:del>
      <w:ins w:id="5019" w:author="Craig Parker" w:date="2024-07-16T11:15:00Z">
        <w:r w:rsidRPr="002E4822">
          <w:rPr>
            <w:rFonts w:ascii="Nunito" w:eastAsia="Nunito" w:hAnsi="Nunito" w:cs="Nunito"/>
            <w:color w:val="000000" w:themeColor="text1"/>
            <w:sz w:val="20"/>
            <w:rPrChange w:id="5020" w:author="Craig Parker" w:date="2024-08-07T12:23:00Z">
              <w:rPr>
                <w:rFonts w:ascii="Nunito" w:eastAsia="Nunito" w:hAnsi="Nunito" w:cs="Nunito"/>
              </w:rPr>
            </w:rPrChange>
          </w:rPr>
          <w:t>; therefore,</w:t>
        </w:r>
      </w:ins>
      <w:r w:rsidRPr="002E4822">
        <w:rPr>
          <w:rFonts w:ascii="Nunito" w:eastAsia="Nunito" w:hAnsi="Nunito" w:cs="Nunito"/>
          <w:color w:val="000000" w:themeColor="text1"/>
          <w:sz w:val="20"/>
          <w:rPrChange w:id="5021" w:author="Craig Parker" w:date="2024-08-07T12:23:00Z">
            <w:rPr>
              <w:rFonts w:ascii="Nunito" w:eastAsia="Nunito" w:hAnsi="Nunito" w:cs="Nunito"/>
            </w:rPr>
          </w:rPrChange>
        </w:rPr>
        <w:t xml:space="preserve"> where researchers from the various partner </w:t>
      </w:r>
      <w:del w:id="5022" w:author="Craig Parker" w:date="2024-07-08T12:30:00Z">
        <w:r w:rsidR="009511AE" w:rsidRPr="002E4822" w:rsidDel="0E3CF60B">
          <w:rPr>
            <w:rFonts w:ascii="Nunito" w:eastAsia="Nunito" w:hAnsi="Nunito" w:cs="Nunito"/>
            <w:color w:val="000000" w:themeColor="text1"/>
            <w:sz w:val="20"/>
            <w:rPrChange w:id="5023" w:author="Craig Parker" w:date="2024-08-07T12:23:00Z">
              <w:rPr>
                <w:rFonts w:ascii="Nunito" w:eastAsia="Nunito" w:hAnsi="Nunito" w:cs="Nunito"/>
              </w:rPr>
            </w:rPrChange>
          </w:rPr>
          <w:delText xml:space="preserve">institution </w:delText>
        </w:r>
      </w:del>
      <w:ins w:id="5024" w:author="Craig Parker" w:date="2024-07-08T12:30:00Z">
        <w:r w:rsidRPr="002E4822">
          <w:rPr>
            <w:rFonts w:ascii="Nunito" w:eastAsia="Nunito" w:hAnsi="Nunito" w:cs="Nunito"/>
            <w:color w:val="000000" w:themeColor="text1"/>
            <w:sz w:val="20"/>
            <w:rPrChange w:id="5025" w:author="Craig Parker" w:date="2024-08-07T12:23:00Z">
              <w:rPr>
                <w:rFonts w:ascii="Nunito" w:eastAsia="Nunito" w:hAnsi="Nunito" w:cs="Nunito"/>
              </w:rPr>
            </w:rPrChange>
          </w:rPr>
          <w:t xml:space="preserve">institutions </w:t>
        </w:r>
      </w:ins>
      <w:r w:rsidRPr="002E4822">
        <w:rPr>
          <w:rFonts w:ascii="Nunito" w:eastAsia="Nunito" w:hAnsi="Nunito" w:cs="Nunito"/>
          <w:color w:val="000000" w:themeColor="text1"/>
          <w:sz w:val="20"/>
          <w:rPrChange w:id="5026" w:author="Craig Parker" w:date="2024-08-07T12:23:00Z">
            <w:rPr>
              <w:rFonts w:ascii="Nunito" w:eastAsia="Nunito" w:hAnsi="Nunito" w:cs="Nunito"/>
            </w:rPr>
          </w:rPrChange>
        </w:rPr>
        <w:t xml:space="preserve">wish to run analyses on the health data in the CSAG/UCT platform, they will use the DMAC </w:t>
      </w:r>
      <w:proofErr w:type="spellStart"/>
      <w:r w:rsidRPr="002E4822">
        <w:rPr>
          <w:rFonts w:ascii="Nunito" w:eastAsia="Nunito" w:hAnsi="Nunito" w:cs="Nunito"/>
          <w:color w:val="000000" w:themeColor="text1"/>
          <w:sz w:val="20"/>
          <w:rPrChange w:id="5027" w:author="Craig Parker" w:date="2024-08-07T12:23:00Z">
            <w:rPr>
              <w:rFonts w:ascii="Nunito" w:eastAsia="Nunito" w:hAnsi="Nunito" w:cs="Nunito"/>
            </w:rPr>
          </w:rPrChange>
        </w:rPr>
        <w:t>JupyterHub</w:t>
      </w:r>
      <w:proofErr w:type="spellEnd"/>
      <w:r w:rsidRPr="002E4822">
        <w:rPr>
          <w:rFonts w:ascii="Nunito" w:eastAsia="Nunito" w:hAnsi="Nunito" w:cs="Nunito"/>
          <w:color w:val="000000" w:themeColor="text1"/>
          <w:sz w:val="20"/>
          <w:rPrChange w:id="5028" w:author="Craig Parker" w:date="2024-08-07T12:23:00Z">
            <w:rPr>
              <w:rFonts w:ascii="Nunito" w:eastAsia="Nunito" w:hAnsi="Nunito" w:cs="Nunito"/>
            </w:rPr>
          </w:rPrChange>
        </w:rPr>
        <w:t xml:space="preserve"> environment</w:t>
      </w:r>
      <w:del w:id="5029" w:author="Sibusisiwe Makhanya" w:date="2024-08-05T08:49:00Z">
        <w:r w:rsidR="009511AE" w:rsidRPr="002E4822" w:rsidDel="0E3CF60B">
          <w:rPr>
            <w:rFonts w:ascii="Nunito" w:eastAsia="Nunito" w:hAnsi="Nunito" w:cs="Nunito"/>
            <w:color w:val="000000" w:themeColor="text1"/>
            <w:sz w:val="20"/>
            <w:rPrChange w:id="5030" w:author="Craig Parker" w:date="2024-08-07T12:23:00Z">
              <w:rPr>
                <w:rFonts w:ascii="Nunito" w:eastAsia="Nunito" w:hAnsi="Nunito" w:cs="Nunito"/>
              </w:rPr>
            </w:rPrChange>
          </w:rPr>
          <w:delText xml:space="preserve"> from which they will also be able to access data from the PAIRS system through an SDK</w:delText>
        </w:r>
      </w:del>
      <w:r w:rsidRPr="002E4822">
        <w:rPr>
          <w:rFonts w:ascii="Nunito" w:eastAsia="Nunito" w:hAnsi="Nunito" w:cs="Nunito"/>
          <w:color w:val="000000" w:themeColor="text1"/>
          <w:sz w:val="20"/>
          <w:rPrChange w:id="5031" w:author="Craig Parker" w:date="2024-08-07T12:23:00Z">
            <w:rPr>
              <w:rFonts w:ascii="Nunito" w:eastAsia="Nunito" w:hAnsi="Nunito" w:cs="Nunito"/>
            </w:rPr>
          </w:rPrChange>
        </w:rPr>
        <w:t>.</w:t>
      </w:r>
      <w:ins w:id="5032" w:author="Sibusisiwe Makhanya" w:date="2024-08-05T08:50:00Z">
        <w:r w:rsidRPr="002E4822">
          <w:rPr>
            <w:rFonts w:ascii="Nunito" w:eastAsia="Nunito" w:hAnsi="Nunito" w:cs="Nunito"/>
            <w:color w:val="000000" w:themeColor="text1"/>
            <w:sz w:val="20"/>
            <w:rPrChange w:id="5033" w:author="Craig Parker" w:date="2024-08-07T12:23:00Z">
              <w:rPr>
                <w:rFonts w:ascii="Nunito" w:eastAsia="Nunito" w:hAnsi="Nunito" w:cs="Nunito"/>
              </w:rPr>
            </w:rPrChange>
          </w:rPr>
          <w:t xml:space="preserve"> </w:t>
        </w:r>
      </w:ins>
      <w:ins w:id="5034" w:author="Sibusisiwe Makhanya" w:date="2024-08-05T08:51:00Z">
        <w:r w:rsidRPr="002E4822">
          <w:rPr>
            <w:rFonts w:ascii="Nunito" w:eastAsia="Nunito" w:hAnsi="Nunito" w:cs="Nunito"/>
            <w:color w:val="000000" w:themeColor="text1"/>
            <w:sz w:val="20"/>
            <w:rPrChange w:id="5035" w:author="Craig Parker" w:date="2024-08-07T12:23:00Z">
              <w:rPr>
                <w:rFonts w:ascii="Nunito" w:eastAsia="Nunito" w:hAnsi="Nunito" w:cs="Nunito"/>
                <w:color w:val="FF0000"/>
              </w:rPr>
            </w:rPrChange>
          </w:rPr>
          <w:t xml:space="preserve">(Missing – procedure for data sharing / transfer amongst </w:t>
        </w:r>
        <w:del w:id="5036" w:author="Craig Parker" w:date="2024-08-05T19:22:00Z">
          <w:r w:rsidRPr="002E4822" w:rsidDel="006A3891">
            <w:rPr>
              <w:rFonts w:ascii="Nunito" w:eastAsia="Nunito" w:hAnsi="Nunito" w:cs="Nunito"/>
              <w:color w:val="000000" w:themeColor="text1"/>
              <w:sz w:val="20"/>
              <w:rPrChange w:id="5037" w:author="Craig Parker" w:date="2024-08-07T12:23:00Z">
                <w:rPr>
                  <w:rFonts w:ascii="Nunito" w:eastAsia="Nunito" w:hAnsi="Nunito" w:cs="Nunito"/>
                  <w:color w:val="FF0000"/>
                </w:rPr>
              </w:rPrChange>
            </w:rPr>
            <w:delText>HE2AT</w:delText>
          </w:r>
        </w:del>
      </w:ins>
      <w:ins w:id="5038" w:author="Craig Parker" w:date="2024-08-05T19:22:00Z">
        <w:r w:rsidR="006A3891" w:rsidRPr="002E4822">
          <w:rPr>
            <w:rFonts w:ascii="Nunito" w:eastAsia="Nunito" w:hAnsi="Nunito" w:cs="Nunito"/>
            <w:color w:val="000000" w:themeColor="text1"/>
            <w:sz w:val="20"/>
            <w:rPrChange w:id="5039" w:author="Craig Parker" w:date="2024-08-07T12:23:00Z">
              <w:rPr>
                <w:rFonts w:ascii="Nunito" w:eastAsia="Nunito" w:hAnsi="Nunito" w:cs="Nunito"/>
                <w:color w:val="FF0000"/>
              </w:rPr>
            </w:rPrChange>
          </w:rPr>
          <w:t>HE²AT</w:t>
        </w:r>
      </w:ins>
      <w:ins w:id="5040" w:author="Sibusisiwe Makhanya" w:date="2024-08-05T08:51:00Z">
        <w:r w:rsidRPr="002E4822">
          <w:rPr>
            <w:rFonts w:ascii="Nunito" w:eastAsia="Nunito" w:hAnsi="Nunito" w:cs="Nunito"/>
            <w:color w:val="000000" w:themeColor="text1"/>
            <w:sz w:val="20"/>
            <w:rPrChange w:id="5041" w:author="Craig Parker" w:date="2024-08-07T12:23:00Z">
              <w:rPr>
                <w:rFonts w:ascii="Nunito" w:eastAsia="Nunito" w:hAnsi="Nunito" w:cs="Nunito"/>
                <w:color w:val="FF0000"/>
              </w:rPr>
            </w:rPrChange>
          </w:rPr>
          <w:t xml:space="preserve"> partners – requirements, formats, </w:t>
        </w:r>
      </w:ins>
      <w:ins w:id="5042" w:author="Sibusisiwe Makhanya" w:date="2024-08-05T08:52:00Z">
        <w:r w:rsidRPr="002E4822">
          <w:rPr>
            <w:rFonts w:ascii="Nunito" w:eastAsia="Nunito" w:hAnsi="Nunito" w:cs="Nunito"/>
            <w:color w:val="000000" w:themeColor="text1"/>
            <w:sz w:val="20"/>
            <w:rPrChange w:id="5043" w:author="Craig Parker" w:date="2024-08-07T12:23:00Z">
              <w:rPr>
                <w:rFonts w:ascii="Nunito" w:eastAsia="Nunito" w:hAnsi="Nunito" w:cs="Nunito"/>
                <w:color w:val="FF0000"/>
              </w:rPr>
            </w:rPrChange>
          </w:rPr>
          <w:t>elements of metadata file)</w:t>
        </w:r>
      </w:ins>
    </w:p>
    <w:p w14:paraId="000000ED" w14:textId="77777777" w:rsidR="007813F4" w:rsidRPr="002E4822" w:rsidRDefault="007813F4">
      <w:pPr>
        <w:rPr>
          <w:rFonts w:ascii="Nunito" w:eastAsia="Nunito" w:hAnsi="Nunito" w:cs="Nunito"/>
          <w:color w:val="000000" w:themeColor="text1"/>
          <w:sz w:val="20"/>
          <w:rPrChange w:id="5044" w:author="Craig Parker" w:date="2024-08-07T12:23:00Z">
            <w:rPr>
              <w:rFonts w:ascii="Nunito" w:eastAsia="Nunito" w:hAnsi="Nunito" w:cs="Nunito"/>
            </w:rPr>
          </w:rPrChange>
        </w:rPr>
      </w:pPr>
    </w:p>
    <w:p w14:paraId="000000EE" w14:textId="77777777" w:rsidR="007813F4" w:rsidRPr="002E4822" w:rsidRDefault="009511AE">
      <w:pPr>
        <w:rPr>
          <w:rFonts w:ascii="Nunito" w:eastAsia="Nunito" w:hAnsi="Nunito" w:cs="Nunito"/>
          <w:color w:val="000000" w:themeColor="text1"/>
          <w:sz w:val="20"/>
          <w:rPrChange w:id="5045" w:author="Craig Parker" w:date="2024-08-07T12:23:00Z">
            <w:rPr>
              <w:rFonts w:ascii="Nunito" w:eastAsia="Nunito" w:hAnsi="Nunito" w:cs="Nunito"/>
            </w:rPr>
          </w:rPrChange>
        </w:rPr>
      </w:pPr>
      <w:r w:rsidRPr="002E4822">
        <w:rPr>
          <w:rFonts w:ascii="Nunito" w:eastAsia="Nunito" w:hAnsi="Nunito" w:cs="Nunito"/>
          <w:color w:val="000000" w:themeColor="text1"/>
          <w:sz w:val="20"/>
          <w:rPrChange w:id="5046" w:author="Craig Parker" w:date="2024-08-07T12:23:00Z">
            <w:rPr>
              <w:rFonts w:ascii="Nunito" w:eastAsia="Nunito" w:hAnsi="Nunito" w:cs="Nunito"/>
            </w:rPr>
          </w:rPrChange>
        </w:rPr>
        <w:t>Primary data management will involve:</w:t>
      </w:r>
    </w:p>
    <w:p w14:paraId="000000EF" w14:textId="77777777" w:rsidR="007813F4" w:rsidRPr="002E4822" w:rsidDel="008D46E3" w:rsidRDefault="3E93EB8D" w:rsidP="3E93EB8D">
      <w:pPr>
        <w:numPr>
          <w:ilvl w:val="0"/>
          <w:numId w:val="20"/>
        </w:numPr>
        <w:pBdr>
          <w:top w:val="nil"/>
          <w:left w:val="nil"/>
          <w:bottom w:val="nil"/>
          <w:right w:val="nil"/>
          <w:between w:val="nil"/>
        </w:pBdr>
        <w:spacing w:before="240" w:after="240" w:line="240" w:lineRule="auto"/>
        <w:rPr>
          <w:del w:id="5047" w:author="Craig Parker" w:date="2024-08-05T18:59:00Z"/>
          <w:rFonts w:ascii="Nunito" w:eastAsia="Nunito" w:hAnsi="Nunito" w:cs="Nunito"/>
          <w:color w:val="000000" w:themeColor="text1"/>
          <w:sz w:val="20"/>
          <w:rPrChange w:id="5048" w:author="Craig Parker" w:date="2024-08-07T12:23:00Z">
            <w:rPr>
              <w:del w:id="5049" w:author="Craig Parker" w:date="2024-08-05T18:59:00Z"/>
              <w:rFonts w:ascii="Nunito" w:eastAsia="Nunito" w:hAnsi="Nunito" w:cs="Nunito"/>
              <w:sz w:val="26"/>
              <w:szCs w:val="26"/>
            </w:rPr>
          </w:rPrChange>
        </w:rPr>
      </w:pPr>
      <w:r w:rsidRPr="002E4822">
        <w:rPr>
          <w:rFonts w:ascii="Nunito" w:eastAsia="Nunito" w:hAnsi="Nunito" w:cs="Nunito"/>
          <w:color w:val="000000" w:themeColor="text1"/>
          <w:sz w:val="20"/>
        </w:rPr>
        <w:t>Homogenization to agreed data archive standards (see above for each class of data)</w:t>
      </w:r>
    </w:p>
    <w:p w14:paraId="000000F0" w14:textId="07573289" w:rsidR="007813F4" w:rsidRPr="002E4822" w:rsidRDefault="009511AE" w:rsidP="008D46E3">
      <w:pPr>
        <w:numPr>
          <w:ilvl w:val="0"/>
          <w:numId w:val="20"/>
        </w:numPr>
        <w:pBdr>
          <w:top w:val="nil"/>
          <w:left w:val="nil"/>
          <w:bottom w:val="nil"/>
          <w:right w:val="nil"/>
          <w:between w:val="nil"/>
        </w:pBdr>
        <w:spacing w:before="240" w:after="240" w:line="240" w:lineRule="auto"/>
        <w:rPr>
          <w:ins w:id="5050" w:author="Peter Marsh" w:date="2024-08-05T08:56:00Z"/>
          <w:rFonts w:ascii="Nunito" w:eastAsia="Nunito" w:hAnsi="Nunito" w:cs="Nunito"/>
          <w:color w:val="000000" w:themeColor="text1"/>
          <w:sz w:val="20"/>
          <w:rPrChange w:id="5051" w:author="Craig Parker" w:date="2024-08-07T12:23:00Z">
            <w:rPr>
              <w:ins w:id="5052" w:author="Peter Marsh" w:date="2024-08-05T08:56:00Z"/>
              <w:rFonts w:ascii="Nunito" w:eastAsia="Nunito" w:hAnsi="Nunito" w:cs="Nunito"/>
              <w:sz w:val="26"/>
              <w:szCs w:val="26"/>
            </w:rPr>
          </w:rPrChange>
        </w:rPr>
      </w:pPr>
      <w:del w:id="5053" w:author="Peter Marsh" w:date="2024-08-05T08:56:00Z">
        <w:r w:rsidRPr="002E4822" w:rsidDel="0E3CF60B">
          <w:rPr>
            <w:rFonts w:ascii="Nunito" w:eastAsia="Nunito" w:hAnsi="Nunito" w:cs="Nunito"/>
            <w:color w:val="000000" w:themeColor="text1"/>
            <w:sz w:val="20"/>
          </w:rPr>
          <w:delText xml:space="preserve">Version control of datasets that are regularly updated to ensure prior </w:delText>
        </w:r>
      </w:del>
      <w:del w:id="5054" w:author="Craig Parker" w:date="2024-07-08T12:30:00Z">
        <w:r w:rsidRPr="002E4822" w:rsidDel="0E3CF60B">
          <w:rPr>
            <w:rFonts w:ascii="Nunito" w:eastAsia="Nunito" w:hAnsi="Nunito" w:cs="Nunito"/>
            <w:color w:val="000000" w:themeColor="text1"/>
            <w:sz w:val="20"/>
          </w:rPr>
          <w:delText xml:space="preserve">version </w:delText>
        </w:r>
      </w:del>
      <w:ins w:id="5055" w:author="Craig Parker" w:date="2024-07-08T12:30:00Z">
        <w:del w:id="5056" w:author="Peter Marsh" w:date="2024-08-05T08:56:00Z">
          <w:r w:rsidRPr="002E4822" w:rsidDel="0E3CF60B">
            <w:rPr>
              <w:rFonts w:ascii="Nunito" w:eastAsia="Nunito" w:hAnsi="Nunito" w:cs="Nunito"/>
              <w:color w:val="000000" w:themeColor="text1"/>
              <w:sz w:val="20"/>
            </w:rPr>
            <w:delText xml:space="preserve">versions </w:delText>
          </w:r>
        </w:del>
      </w:ins>
      <w:del w:id="5057" w:author="Peter Marsh" w:date="2024-08-05T08:56:00Z">
        <w:r w:rsidRPr="002E4822" w:rsidDel="0E3CF60B">
          <w:rPr>
            <w:rFonts w:ascii="Nunito" w:eastAsia="Nunito" w:hAnsi="Nunito" w:cs="Nunito"/>
            <w:color w:val="000000" w:themeColor="text1"/>
            <w:sz w:val="20"/>
          </w:rPr>
          <w:delText>remain accessible</w:delText>
        </w:r>
      </w:del>
    </w:p>
    <w:p w14:paraId="50C00D81" w14:textId="64608A14" w:rsidR="0E3CF60B" w:rsidRPr="002E4822" w:rsidRDefault="0E3CF60B" w:rsidP="0E3CF60B">
      <w:pPr>
        <w:numPr>
          <w:ilvl w:val="0"/>
          <w:numId w:val="20"/>
        </w:numPr>
        <w:pBdr>
          <w:top w:val="nil"/>
          <w:left w:val="nil"/>
          <w:bottom w:val="nil"/>
          <w:right w:val="nil"/>
          <w:between w:val="nil"/>
        </w:pBdr>
        <w:spacing w:before="240" w:after="240" w:line="240" w:lineRule="auto"/>
        <w:rPr>
          <w:del w:id="5058" w:author="Peter Marsh" w:date="2024-08-05T08:56:00Z"/>
          <w:rFonts w:ascii="Nunito" w:eastAsia="Nunito" w:hAnsi="Nunito" w:cs="Nunito"/>
          <w:color w:val="000000" w:themeColor="text1"/>
          <w:sz w:val="20"/>
        </w:rPr>
      </w:pPr>
      <w:ins w:id="5059" w:author="Peter Marsh" w:date="2024-08-05T08:56:00Z">
        <w:r w:rsidRPr="002E4822">
          <w:rPr>
            <w:rFonts w:ascii="Nunito" w:eastAsia="Nunito" w:hAnsi="Nunito" w:cs="Nunito"/>
            <w:color w:val="000000" w:themeColor="text1"/>
            <w:sz w:val="20"/>
          </w:rPr>
          <w:t>Source data is backed up and remappin</w:t>
        </w:r>
      </w:ins>
      <w:ins w:id="5060" w:author="Peter Marsh" w:date="2024-08-05T08:57:00Z">
        <w:r w:rsidRPr="002E4822">
          <w:rPr>
            <w:rFonts w:ascii="Nunito" w:eastAsia="Nunito" w:hAnsi="Nunito" w:cs="Nunito"/>
            <w:color w:val="000000" w:themeColor="text1"/>
            <w:sz w:val="20"/>
          </w:rPr>
          <w:t xml:space="preserve">g/recoding instructions are version controlled </w:t>
        </w:r>
      </w:ins>
    </w:p>
    <w:p w14:paraId="000000F1" w14:textId="60FCC3F9" w:rsidR="007813F4" w:rsidRPr="002E4822" w:rsidRDefault="009511AE">
      <w:pPr>
        <w:numPr>
          <w:ilvl w:val="0"/>
          <w:numId w:val="20"/>
        </w:numPr>
        <w:pBdr>
          <w:top w:val="nil"/>
          <w:left w:val="nil"/>
          <w:bottom w:val="nil"/>
          <w:right w:val="nil"/>
          <w:between w:val="nil"/>
        </w:pBdr>
        <w:spacing w:before="240" w:after="240" w:line="240" w:lineRule="auto"/>
        <w:rPr>
          <w:rFonts w:ascii="Nunito" w:eastAsia="Nunito" w:hAnsi="Nunito" w:cs="Nunito"/>
          <w:color w:val="000000" w:themeColor="text1"/>
          <w:sz w:val="20"/>
          <w:rPrChange w:id="5061" w:author="Craig Parker" w:date="2024-08-07T12:23:00Z">
            <w:rPr>
              <w:rFonts w:ascii="Nunito" w:eastAsia="Nunito" w:hAnsi="Nunito" w:cs="Nunito"/>
              <w:sz w:val="26"/>
              <w:szCs w:val="26"/>
            </w:rPr>
          </w:rPrChange>
        </w:rPr>
      </w:pPr>
      <w:r w:rsidRPr="002E4822">
        <w:rPr>
          <w:rFonts w:ascii="Nunito" w:eastAsia="Nunito" w:hAnsi="Nunito" w:cs="Nunito"/>
          <w:color w:val="000000" w:themeColor="text1"/>
          <w:sz w:val="20"/>
          <w:rPrChange w:id="5062" w:author="Craig Parker" w:date="2024-08-07T12:23:00Z">
            <w:rPr>
              <w:rFonts w:ascii="Nunito" w:eastAsia="Nunito" w:hAnsi="Nunito" w:cs="Nunito"/>
              <w:color w:val="000000"/>
            </w:rPr>
          </w:rPrChange>
        </w:rPr>
        <w:t xml:space="preserve">Harmonizing of </w:t>
      </w:r>
      <w:del w:id="5063" w:author="Craig Parker" w:date="2024-07-08T12:30:00Z">
        <w:r w:rsidRPr="002E4822" w:rsidDel="00BD1B56">
          <w:rPr>
            <w:rFonts w:ascii="Nunito" w:eastAsia="Nunito" w:hAnsi="Nunito" w:cs="Nunito"/>
            <w:color w:val="000000" w:themeColor="text1"/>
            <w:sz w:val="20"/>
            <w:rPrChange w:id="5064" w:author="Craig Parker" w:date="2024-08-07T12:23:00Z">
              <w:rPr>
                <w:rFonts w:ascii="Nunito" w:eastAsia="Nunito" w:hAnsi="Nunito" w:cs="Nunito"/>
                <w:color w:val="000000"/>
              </w:rPr>
            </w:rPrChange>
          </w:rPr>
          <w:delText>health related</w:delText>
        </w:r>
      </w:del>
      <w:ins w:id="5065" w:author="Craig Parker" w:date="2024-07-08T12:30:00Z">
        <w:r w:rsidR="00BD1B56" w:rsidRPr="002E4822">
          <w:rPr>
            <w:rFonts w:ascii="Nunito" w:eastAsia="Nunito" w:hAnsi="Nunito" w:cs="Nunito"/>
            <w:color w:val="000000" w:themeColor="text1"/>
            <w:sz w:val="20"/>
            <w:rPrChange w:id="5066" w:author="Craig Parker" w:date="2024-08-07T12:23:00Z">
              <w:rPr>
                <w:rFonts w:ascii="Nunito" w:eastAsia="Nunito" w:hAnsi="Nunito" w:cs="Nunito"/>
                <w:color w:val="000000"/>
              </w:rPr>
            </w:rPrChange>
          </w:rPr>
          <w:t>health-related</w:t>
        </w:r>
      </w:ins>
      <w:r w:rsidRPr="002E4822">
        <w:rPr>
          <w:rFonts w:ascii="Nunito" w:eastAsia="Nunito" w:hAnsi="Nunito" w:cs="Nunito"/>
          <w:color w:val="000000" w:themeColor="text1"/>
          <w:sz w:val="20"/>
          <w:rPrChange w:id="5067" w:author="Craig Parker" w:date="2024-08-07T12:23:00Z">
            <w:rPr>
              <w:rFonts w:ascii="Nunito" w:eastAsia="Nunito" w:hAnsi="Nunito" w:cs="Nunito"/>
              <w:color w:val="000000"/>
            </w:rPr>
          </w:rPrChange>
        </w:rPr>
        <w:t xml:space="preserve"> data</w:t>
      </w:r>
    </w:p>
    <w:p w14:paraId="000000F2" w14:textId="77777777" w:rsidR="007813F4" w:rsidRPr="002E4822" w:rsidRDefault="0E3CF60B" w:rsidP="0E3CF60B">
      <w:pPr>
        <w:numPr>
          <w:ilvl w:val="0"/>
          <w:numId w:val="20"/>
        </w:numPr>
        <w:pBdr>
          <w:top w:val="nil"/>
          <w:left w:val="nil"/>
          <w:bottom w:val="nil"/>
          <w:right w:val="nil"/>
          <w:between w:val="nil"/>
        </w:pBdr>
        <w:spacing w:before="240" w:after="240" w:line="240" w:lineRule="auto"/>
        <w:rPr>
          <w:rFonts w:ascii="Nunito" w:eastAsia="Nunito" w:hAnsi="Nunito" w:cs="Nunito"/>
          <w:color w:val="000000" w:themeColor="text1"/>
          <w:sz w:val="20"/>
          <w:rPrChange w:id="5068" w:author="Craig Parker" w:date="2024-08-07T12:23:00Z">
            <w:rPr>
              <w:rFonts w:ascii="Nunito" w:eastAsia="Nunito" w:hAnsi="Nunito" w:cs="Nunito"/>
              <w:sz w:val="26"/>
              <w:szCs w:val="26"/>
            </w:rPr>
          </w:rPrChange>
        </w:rPr>
      </w:pPr>
      <w:r w:rsidRPr="002E4822">
        <w:rPr>
          <w:rFonts w:ascii="Nunito" w:eastAsia="Nunito" w:hAnsi="Nunito" w:cs="Nunito"/>
          <w:color w:val="000000" w:themeColor="text1"/>
          <w:sz w:val="20"/>
        </w:rPr>
        <w:t xml:space="preserve">Meta-data indexing within </w:t>
      </w:r>
      <w:del w:id="5069" w:author="Peter Marsh" w:date="2024-08-05T08:58:00Z">
        <w:r w:rsidR="009511AE" w:rsidRPr="002E4822" w:rsidDel="0E3CF60B">
          <w:rPr>
            <w:rFonts w:ascii="Nunito" w:eastAsia="Nunito" w:hAnsi="Nunito" w:cs="Nunito"/>
            <w:color w:val="000000" w:themeColor="text1"/>
            <w:sz w:val="20"/>
          </w:rPr>
          <w:delText>the CSAG/UCT DMP as well as</w:delText>
        </w:r>
      </w:del>
      <w:r w:rsidRPr="002E4822">
        <w:rPr>
          <w:rFonts w:ascii="Nunito" w:eastAsia="Nunito" w:hAnsi="Nunito" w:cs="Nunito"/>
          <w:color w:val="000000" w:themeColor="text1"/>
          <w:sz w:val="20"/>
        </w:rPr>
        <w:t xml:space="preserve"> DS-I Africa ODSP</w:t>
      </w:r>
    </w:p>
    <w:p w14:paraId="000000F3" w14:textId="77777777" w:rsidR="007813F4" w:rsidRPr="002E4822" w:rsidRDefault="009511AE">
      <w:pPr>
        <w:numPr>
          <w:ilvl w:val="0"/>
          <w:numId w:val="20"/>
        </w:numPr>
        <w:pBdr>
          <w:top w:val="nil"/>
          <w:left w:val="nil"/>
          <w:bottom w:val="nil"/>
          <w:right w:val="nil"/>
          <w:between w:val="nil"/>
        </w:pBdr>
        <w:spacing w:before="240" w:after="240" w:line="240" w:lineRule="auto"/>
        <w:rPr>
          <w:rFonts w:ascii="Nunito" w:eastAsia="Nunito" w:hAnsi="Nunito" w:cs="Nunito"/>
          <w:color w:val="000000" w:themeColor="text1"/>
          <w:sz w:val="20"/>
          <w:rPrChange w:id="5070" w:author="Craig Parker" w:date="2024-08-07T12:23:00Z">
            <w:rPr>
              <w:rFonts w:ascii="Nunito" w:eastAsia="Nunito" w:hAnsi="Nunito" w:cs="Nunito"/>
              <w:sz w:val="26"/>
              <w:szCs w:val="26"/>
            </w:rPr>
          </w:rPrChange>
        </w:rPr>
      </w:pPr>
      <w:r w:rsidRPr="002E4822">
        <w:rPr>
          <w:rFonts w:ascii="Nunito" w:eastAsia="Nunito" w:hAnsi="Nunito" w:cs="Nunito"/>
          <w:color w:val="000000" w:themeColor="text1"/>
          <w:sz w:val="20"/>
          <w:rPrChange w:id="5071" w:author="Craig Parker" w:date="2024-08-07T12:23:00Z">
            <w:rPr>
              <w:rFonts w:ascii="Nunito" w:eastAsia="Nunito" w:hAnsi="Nunito" w:cs="Nunito"/>
              <w:color w:val="000000"/>
            </w:rPr>
          </w:rPrChange>
        </w:rPr>
        <w:t>Documentation of data on CSAG/UCT GitLab wiki</w:t>
      </w:r>
    </w:p>
    <w:p w14:paraId="000000F4" w14:textId="77777777" w:rsidR="007813F4" w:rsidRPr="002E4822" w:rsidRDefault="009511AE">
      <w:pPr>
        <w:numPr>
          <w:ilvl w:val="0"/>
          <w:numId w:val="20"/>
        </w:numPr>
        <w:pBdr>
          <w:top w:val="nil"/>
          <w:left w:val="nil"/>
          <w:bottom w:val="nil"/>
          <w:right w:val="nil"/>
          <w:between w:val="nil"/>
        </w:pBdr>
        <w:spacing w:before="240" w:after="240" w:line="240" w:lineRule="auto"/>
        <w:rPr>
          <w:rFonts w:ascii="Nunito" w:eastAsia="Nunito" w:hAnsi="Nunito" w:cs="Nunito"/>
          <w:color w:val="000000" w:themeColor="text1"/>
          <w:sz w:val="20"/>
          <w:rPrChange w:id="5072" w:author="Craig Parker" w:date="2024-08-07T12:23:00Z">
            <w:rPr>
              <w:rFonts w:ascii="Nunito" w:eastAsia="Nunito" w:hAnsi="Nunito" w:cs="Nunito"/>
              <w:sz w:val="26"/>
              <w:szCs w:val="26"/>
            </w:rPr>
          </w:rPrChange>
        </w:rPr>
      </w:pPr>
      <w:r w:rsidRPr="002E4822">
        <w:rPr>
          <w:rFonts w:ascii="Nunito" w:eastAsia="Nunito" w:hAnsi="Nunito" w:cs="Nunito"/>
          <w:color w:val="000000" w:themeColor="text1"/>
          <w:sz w:val="20"/>
          <w:rPrChange w:id="5073" w:author="Craig Parker" w:date="2024-08-07T12:23:00Z">
            <w:rPr>
              <w:rFonts w:ascii="Nunito" w:eastAsia="Nunito" w:hAnsi="Nunito" w:cs="Nunito"/>
              <w:color w:val="000000"/>
            </w:rPr>
          </w:rPrChange>
        </w:rPr>
        <w:t>Sharing of data management code through CSAG/UCT GitLab code repositories</w:t>
      </w:r>
    </w:p>
    <w:p w14:paraId="000000F5" w14:textId="77777777" w:rsidR="007813F4" w:rsidRPr="002E4822" w:rsidRDefault="007813F4">
      <w:pPr>
        <w:rPr>
          <w:rFonts w:ascii="Nunito" w:eastAsia="Nunito" w:hAnsi="Nunito" w:cs="Nunito"/>
          <w:color w:val="000000" w:themeColor="text1"/>
          <w:sz w:val="20"/>
          <w:rPrChange w:id="5074" w:author="Craig Parker" w:date="2024-08-07T12:23:00Z">
            <w:rPr>
              <w:rFonts w:ascii="Nunito" w:eastAsia="Nunito" w:hAnsi="Nunito" w:cs="Nunito"/>
            </w:rPr>
          </w:rPrChange>
        </w:rPr>
      </w:pPr>
    </w:p>
    <w:p w14:paraId="000000F6" w14:textId="588C7226" w:rsidR="007813F4" w:rsidRPr="00896612" w:rsidRDefault="52A8C99F">
      <w:pPr>
        <w:pStyle w:val="Heading1"/>
        <w:numPr>
          <w:ilvl w:val="0"/>
          <w:numId w:val="57"/>
        </w:numPr>
        <w:rPr>
          <w:rFonts w:eastAsia="Nunito"/>
          <w:rPrChange w:id="5075" w:author="Craig Parker" w:date="2024-08-07T12:23:00Z">
            <w:rPr>
              <w:rFonts w:ascii="Nunito" w:eastAsia="Nunito" w:hAnsi="Nunito" w:cs="Nunito"/>
            </w:rPr>
          </w:rPrChange>
        </w:rPr>
        <w:pPrChange w:id="5076" w:author="Craig Parker" w:date="2024-08-07T13:44:00Z">
          <w:pPr>
            <w:pStyle w:val="Heading1"/>
          </w:pPr>
        </w:pPrChange>
      </w:pPr>
      <w:bookmarkStart w:id="5077" w:name="_Toc172635227"/>
      <w:bookmarkStart w:id="5078" w:name="_Toc173777813"/>
      <w:bookmarkStart w:id="5079" w:name="_Toc174546645"/>
      <w:r w:rsidRPr="00896612">
        <w:rPr>
          <w:rFonts w:eastAsia="Nunito"/>
          <w:rPrChange w:id="5080" w:author="Craig Parker" w:date="2024-08-07T12:23:00Z">
            <w:rPr>
              <w:rFonts w:ascii="Nunito" w:eastAsia="Nunito" w:hAnsi="Nunito" w:cs="Nunito"/>
            </w:rPr>
          </w:rPrChange>
        </w:rPr>
        <w:t>POPIA compliance and protection of personal information</w:t>
      </w:r>
      <w:bookmarkEnd w:id="5077"/>
      <w:bookmarkEnd w:id="5078"/>
      <w:bookmarkEnd w:id="5079"/>
    </w:p>
    <w:p w14:paraId="309358B6" w14:textId="77777777" w:rsidR="00594D30" w:rsidRPr="00594D30" w:rsidRDefault="00594D30" w:rsidP="00594D30">
      <w:p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sz w:val="20"/>
          <w:lang w:val="en-ZA" w:eastAsia="en-ZA"/>
        </w:rPr>
        <w:t>The use of health datasets requires careful consideration of data security and confidentiality, guided by relevant legislation specific to each dataset, including country-specific laws on personal/sensitive data and cross-border data transfer. The development and negotiation of these data-sharing agreements are managed by the DMAC in conjunction with research projects, as they are the primary interface with the data sources.</w:t>
      </w:r>
    </w:p>
    <w:p w14:paraId="1FBEFC3C" w14:textId="77777777" w:rsidR="00594D30" w:rsidRPr="00594D30" w:rsidRDefault="00594D30" w:rsidP="00594D30">
      <w:p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sz w:val="20"/>
          <w:lang w:val="en-ZA" w:eastAsia="en-ZA"/>
        </w:rPr>
        <w:t>The Protection of Personal Information Act (POPIA) of South Africa (2013) sets limitations on processing personal information but provides a legal basis for its use in scientific research. POPIA works alongside other South African legislation, such as the Constitution, the National Health Act No. 61 of 2003, and the Department of Health guidelines on Ethics in Health Research (2015). The law offering the most comprehensive protection for individuals' rights takes precedence.</w:t>
      </w:r>
    </w:p>
    <w:p w14:paraId="7CDF5386" w14:textId="77777777" w:rsidR="00594D30" w:rsidRPr="00594D30" w:rsidRDefault="00594D30" w:rsidP="00594D30">
      <w:p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sz w:val="20"/>
          <w:lang w:val="en-ZA" w:eastAsia="en-ZA"/>
        </w:rPr>
        <w:t>Section 6 of POPIA states that the Act does not apply if personal information has been de-identified to the extent that re-identification is virtually impossible. Many health databases for HE²AT will meet this criterion. For those that do not, the following POPIA sections provide a basis for processing health data:</w:t>
      </w:r>
    </w:p>
    <w:p w14:paraId="1E9431B2" w14:textId="77777777" w:rsidR="00594D30" w:rsidRPr="00594D30" w:rsidRDefault="00594D30" w:rsidP="00594D30">
      <w:pPr>
        <w:numPr>
          <w:ilvl w:val="0"/>
          <w:numId w:val="75"/>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15(1)</w:t>
      </w:r>
      <w:r w:rsidRPr="00594D30">
        <w:rPr>
          <w:rFonts w:ascii="Nunito" w:hAnsi="Nunito"/>
          <w:sz w:val="20"/>
          <w:lang w:val="en-ZA" w:eastAsia="en-ZA"/>
        </w:rPr>
        <w:t>: Personal information processing must align with the purpose of collection.</w:t>
      </w:r>
    </w:p>
    <w:p w14:paraId="36433070" w14:textId="77777777" w:rsidR="00594D30" w:rsidRPr="00594D30" w:rsidRDefault="00594D30" w:rsidP="00594D30">
      <w:pPr>
        <w:numPr>
          <w:ilvl w:val="0"/>
          <w:numId w:val="75"/>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15(3)(e)</w:t>
      </w:r>
      <w:r w:rsidRPr="00594D30">
        <w:rPr>
          <w:rFonts w:ascii="Nunito" w:hAnsi="Nunito"/>
          <w:sz w:val="20"/>
          <w:lang w:val="en-ZA" w:eastAsia="en-ZA"/>
        </w:rPr>
        <w:t>: Allows processing for historical, statistical, and research purposes, regardless of the original purpose of collection. This is crucial for HE²AT, as health datasets were collected before the project began.</w:t>
      </w:r>
    </w:p>
    <w:p w14:paraId="4AA60A0F" w14:textId="77777777" w:rsidR="00594D30" w:rsidRPr="00594D30" w:rsidRDefault="00594D30" w:rsidP="00594D30">
      <w:pPr>
        <w:numPr>
          <w:ilvl w:val="0"/>
          <w:numId w:val="75"/>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18(1)</w:t>
      </w:r>
      <w:r w:rsidRPr="00594D30">
        <w:rPr>
          <w:rFonts w:ascii="Nunito" w:hAnsi="Nunito"/>
          <w:sz w:val="20"/>
          <w:lang w:val="en-ZA" w:eastAsia="en-ZA"/>
        </w:rPr>
        <w:t>: Requires informing data subjects about the processing of their personal information.</w:t>
      </w:r>
    </w:p>
    <w:p w14:paraId="5EDCC554" w14:textId="77777777" w:rsidR="00594D30" w:rsidRPr="00594D30" w:rsidRDefault="00594D30" w:rsidP="00594D30">
      <w:pPr>
        <w:numPr>
          <w:ilvl w:val="0"/>
          <w:numId w:val="75"/>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lastRenderedPageBreak/>
        <w:t>Section 18(4)(f)</w:t>
      </w:r>
      <w:r w:rsidRPr="00594D30">
        <w:rPr>
          <w:rFonts w:ascii="Nunito" w:hAnsi="Nunito"/>
          <w:sz w:val="20"/>
          <w:lang w:val="en-ZA" w:eastAsia="en-ZA"/>
        </w:rPr>
        <w:t>: Provides an exemption for informing data subjects if the information is used for historical, statistical, or research purposes.</w:t>
      </w:r>
    </w:p>
    <w:p w14:paraId="568B0639" w14:textId="77777777" w:rsidR="00594D30" w:rsidRPr="00594D30" w:rsidRDefault="00594D30" w:rsidP="00594D30">
      <w:pPr>
        <w:numPr>
          <w:ilvl w:val="0"/>
          <w:numId w:val="75"/>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14(2)</w:t>
      </w:r>
      <w:r w:rsidRPr="00594D30">
        <w:rPr>
          <w:rFonts w:ascii="Nunito" w:hAnsi="Nunito"/>
          <w:sz w:val="20"/>
          <w:lang w:val="en-ZA" w:eastAsia="en-ZA"/>
        </w:rPr>
        <w:t xml:space="preserve">: Allows retention of personal information for research </w:t>
      </w:r>
      <w:proofErr w:type="gramStart"/>
      <w:r w:rsidRPr="00594D30">
        <w:rPr>
          <w:rFonts w:ascii="Nunito" w:hAnsi="Nunito"/>
          <w:sz w:val="20"/>
          <w:lang w:val="en-ZA" w:eastAsia="en-ZA"/>
        </w:rPr>
        <w:t>as long as</w:t>
      </w:r>
      <w:proofErr w:type="gramEnd"/>
      <w:r w:rsidRPr="00594D30">
        <w:rPr>
          <w:rFonts w:ascii="Nunito" w:hAnsi="Nunito"/>
          <w:sz w:val="20"/>
          <w:lang w:val="en-ZA" w:eastAsia="en-ZA"/>
        </w:rPr>
        <w:t xml:space="preserve"> safeguards prevent its use for other purposes.</w:t>
      </w:r>
    </w:p>
    <w:p w14:paraId="2E7AA953" w14:textId="77777777" w:rsidR="00594D30" w:rsidRPr="00594D30" w:rsidRDefault="00594D30" w:rsidP="00594D30">
      <w:pPr>
        <w:numPr>
          <w:ilvl w:val="0"/>
          <w:numId w:val="75"/>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16</w:t>
      </w:r>
      <w:r w:rsidRPr="00594D30">
        <w:rPr>
          <w:rFonts w:ascii="Nunito" w:hAnsi="Nunito"/>
          <w:sz w:val="20"/>
          <w:lang w:val="en-ZA" w:eastAsia="en-ZA"/>
        </w:rPr>
        <w:t>: Mandates reasonable measures to maintain data quality.</w:t>
      </w:r>
    </w:p>
    <w:p w14:paraId="32BEAF38" w14:textId="77777777" w:rsidR="00594D30" w:rsidRPr="00594D30" w:rsidRDefault="00594D30" w:rsidP="00594D30">
      <w:pPr>
        <w:numPr>
          <w:ilvl w:val="0"/>
          <w:numId w:val="75"/>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17</w:t>
      </w:r>
      <w:r w:rsidRPr="00594D30">
        <w:rPr>
          <w:rFonts w:ascii="Nunito" w:hAnsi="Nunito"/>
          <w:sz w:val="20"/>
          <w:lang w:val="en-ZA" w:eastAsia="en-ZA"/>
        </w:rPr>
        <w:t>: Requires clear documentation of all processing activities.</w:t>
      </w:r>
    </w:p>
    <w:p w14:paraId="5854B78E" w14:textId="77777777" w:rsidR="00594D30" w:rsidRPr="00594D30" w:rsidRDefault="00594D30" w:rsidP="00594D30">
      <w:pPr>
        <w:numPr>
          <w:ilvl w:val="0"/>
          <w:numId w:val="75"/>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19</w:t>
      </w:r>
      <w:r w:rsidRPr="00594D30">
        <w:rPr>
          <w:rFonts w:ascii="Nunito" w:hAnsi="Nunito"/>
          <w:sz w:val="20"/>
          <w:lang w:val="en-ZA" w:eastAsia="en-ZA"/>
        </w:rPr>
        <w:t>: Requires security measures to prevent unlawful access to or processing of personal information.</w:t>
      </w:r>
    </w:p>
    <w:p w14:paraId="4512B5FA" w14:textId="77777777" w:rsidR="00594D30" w:rsidRPr="00594D30" w:rsidRDefault="00594D30" w:rsidP="00594D30">
      <w:pPr>
        <w:numPr>
          <w:ilvl w:val="0"/>
          <w:numId w:val="75"/>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20</w:t>
      </w:r>
      <w:r w:rsidRPr="00594D30">
        <w:rPr>
          <w:rFonts w:ascii="Nunito" w:hAnsi="Nunito"/>
          <w:sz w:val="20"/>
          <w:lang w:val="en-ZA" w:eastAsia="en-ZA"/>
        </w:rPr>
        <w:t>: Specifies requirements for individuals processing personal information. We maintain a continually updated list of authorized personnel with restricted access to personal information through passwords and other security measures.</w:t>
      </w:r>
    </w:p>
    <w:p w14:paraId="79DC072B" w14:textId="77777777" w:rsidR="00594D30" w:rsidRPr="00594D30" w:rsidRDefault="00594D30" w:rsidP="00594D30">
      <w:pPr>
        <w:numPr>
          <w:ilvl w:val="0"/>
          <w:numId w:val="75"/>
        </w:numPr>
        <w:overflowPunct/>
        <w:autoSpaceDE/>
        <w:autoSpaceDN/>
        <w:adjustRightInd/>
        <w:spacing w:before="100" w:beforeAutospacing="1" w:after="100" w:afterAutospacing="1" w:line="240" w:lineRule="auto"/>
        <w:rPr>
          <w:rFonts w:ascii="Times New Roman" w:hAnsi="Times New Roman"/>
          <w:sz w:val="24"/>
          <w:szCs w:val="24"/>
          <w:lang w:val="en-ZA" w:eastAsia="en-ZA"/>
        </w:rPr>
      </w:pPr>
      <w:r w:rsidRPr="00594D30">
        <w:rPr>
          <w:rFonts w:ascii="Nunito" w:hAnsi="Nunito"/>
          <w:b/>
          <w:bCs/>
          <w:sz w:val="20"/>
          <w:lang w:val="en-ZA" w:eastAsia="en-ZA"/>
        </w:rPr>
        <w:t>Section 21</w:t>
      </w:r>
      <w:r w:rsidRPr="00594D30">
        <w:rPr>
          <w:rFonts w:ascii="Nunito" w:hAnsi="Nunito"/>
          <w:sz w:val="20"/>
          <w:lang w:val="en-ZA" w:eastAsia="en-ZA"/>
        </w:rPr>
        <w:t>: Requires a written contract between the responsible party and operators implementing processing. This contract, presented in Annex 1, mandates that operators inform the responsible party if unauthorized access to personal information is suspected</w:t>
      </w:r>
      <w:r w:rsidRPr="00594D30">
        <w:rPr>
          <w:rFonts w:ascii="Times New Roman" w:hAnsi="Times New Roman"/>
          <w:sz w:val="24"/>
          <w:szCs w:val="24"/>
          <w:lang w:val="en-ZA" w:eastAsia="en-ZA"/>
        </w:rPr>
        <w:t>.</w:t>
      </w:r>
    </w:p>
    <w:p w14:paraId="00000110" w14:textId="21956838" w:rsidR="007813F4" w:rsidRPr="002E4822" w:rsidDel="00D17044" w:rsidRDefault="52A8C99F">
      <w:pPr>
        <w:pStyle w:val="Heading1"/>
        <w:numPr>
          <w:ilvl w:val="0"/>
          <w:numId w:val="46"/>
        </w:numPr>
        <w:rPr>
          <w:del w:id="5081" w:author="Craig Parker" w:date="2024-08-07T13:38:00Z"/>
          <w:rFonts w:ascii="Nunito" w:hAnsi="Nunito"/>
          <w:color w:val="000000" w:themeColor="text1"/>
          <w:rPrChange w:id="5082" w:author="Craig Parker" w:date="2024-08-07T12:23:00Z">
            <w:rPr>
              <w:del w:id="5083" w:author="Craig Parker" w:date="2024-08-07T13:38:00Z"/>
            </w:rPr>
          </w:rPrChange>
        </w:rPr>
        <w:pPrChange w:id="5084" w:author="Craig Parker" w:date="2024-08-05T19:09:00Z">
          <w:pPr>
            <w:pStyle w:val="Heading2"/>
          </w:pPr>
        </w:pPrChange>
      </w:pPr>
      <w:bookmarkStart w:id="5085" w:name="_heading=h.yn5tcnvnznyt"/>
      <w:bookmarkStart w:id="5086" w:name="_Toc172635228"/>
      <w:bookmarkStart w:id="5087" w:name="_Toc173777814"/>
      <w:bookmarkEnd w:id="5085"/>
      <w:del w:id="5088" w:author="Craig Parker" w:date="2024-08-07T13:38:00Z">
        <w:r w:rsidRPr="002E4822" w:rsidDel="00D17044">
          <w:rPr>
            <w:rFonts w:ascii="Nunito" w:hAnsi="Nunito"/>
            <w:color w:val="000000" w:themeColor="text1"/>
            <w:sz w:val="20"/>
            <w:rPrChange w:id="5089" w:author="Craig Parker" w:date="2024-08-07T12:23:00Z">
              <w:rPr>
                <w:b w:val="0"/>
                <w:bCs w:val="0"/>
                <w:caps w:val="0"/>
              </w:rPr>
            </w:rPrChange>
          </w:rPr>
          <w:delText>De-identification</w:delText>
        </w:r>
        <w:bookmarkEnd w:id="5086"/>
        <w:bookmarkEnd w:id="5087"/>
      </w:del>
    </w:p>
    <w:p w14:paraId="00000111" w14:textId="25012257" w:rsidR="007813F4" w:rsidRPr="002E4822" w:rsidDel="00FA5B59" w:rsidRDefault="0024430E">
      <w:pPr>
        <w:rPr>
          <w:del w:id="5090" w:author="Craig Parker" w:date="2024-07-16T11:50:00Z"/>
          <w:rFonts w:ascii="Nunito" w:eastAsia="Nunito" w:hAnsi="Nunito" w:cs="Nunito"/>
          <w:color w:val="000000" w:themeColor="text1"/>
          <w:sz w:val="20"/>
          <w:lang w:val="en-ZA"/>
          <w:rPrChange w:id="5091" w:author="Craig Parker" w:date="2024-08-07T12:23:00Z">
            <w:rPr>
              <w:del w:id="5092" w:author="Craig Parker" w:date="2024-07-16T11:50:00Z"/>
              <w:rFonts w:ascii="Nunito" w:eastAsia="Nunito" w:hAnsi="Nunito" w:cs="Nunito"/>
            </w:rPr>
          </w:rPrChange>
        </w:rPr>
      </w:pPr>
      <w:del w:id="5093" w:author="Craig Parker" w:date="2024-08-07T13:38:00Z">
        <w:r w:rsidRPr="002E4822" w:rsidDel="00D17044">
          <w:rPr>
            <w:rFonts w:ascii="Nunito" w:eastAsia="Nunito" w:hAnsi="Nunito" w:cs="Nunito"/>
            <w:color w:val="000000" w:themeColor="text1"/>
            <w:sz w:val="20"/>
            <w:lang w:val="en-ZA"/>
          </w:rPr>
          <w:fldChar w:fldCharType="begin"/>
        </w:r>
        <w:r w:rsidRPr="002E4822" w:rsidDel="00D17044">
          <w:rPr>
            <w:rFonts w:ascii="Nunito" w:eastAsia="Nunito" w:hAnsi="Nunito" w:cs="Nunito"/>
            <w:color w:val="000000" w:themeColor="text1"/>
            <w:sz w:val="20"/>
            <w:lang w:val="en-ZA"/>
          </w:rPr>
          <w:delInstrText xml:space="preserve"> ADDIN EN.CITE &lt;EndNote&gt;&lt;Cite&gt;&lt;Author&gt;Zandbergen&lt;/Author&gt;&lt;Year&gt;2014&lt;/Year&gt;&lt;RecNum&gt;70&lt;/RecNum&gt;&lt;DisplayText&gt;[3]&lt;/DisplayText&gt;&lt;record&gt;&lt;rec-number&gt;70&lt;/rec-number&gt;&lt;foreign-keys&gt;&lt;key app="EN" db-id="ssa5xrrs3z5vwrexzpppepfxzexwatrat0s9" timestamp="1720440124"&gt;70&lt;/key&gt;&lt;/foreign-keys&gt;&lt;ref-type name="Journal Article"&gt;17&lt;/ref-type&gt;&lt;contributors&gt;&lt;authors&gt;&lt;author&gt;Zandbergen, P. A.&lt;/author&gt;&lt;/authors&gt;&lt;/contributors&gt;&lt;auth-address&gt;Department of Geography, University of New Mexico, Albuquerque, NM 87131, USA.&lt;/auth-address&gt;&lt;titles&gt;&lt;title&gt;Ensuring Confidentiality of Geocoded Health Data: Assessing Geographic Masking Strategies for Individual-Level Data&lt;/title&gt;&lt;secondary-title&gt;Adv Med&lt;/secondary-title&gt;&lt;/titles&gt;&lt;periodical&gt;&lt;full-title&gt;Adv Med&lt;/full-title&gt;&lt;/periodical&gt;&lt;pages&gt;567049&lt;/pages&gt;&lt;volume&gt;2014&lt;/volume&gt;&lt;edition&gt;20140429&lt;/edition&gt;&lt;dates&gt;&lt;year&gt;2014&lt;/year&gt;&lt;/dates&gt;&lt;isbn&gt;2356-6752 (Print)&amp;#xD;2314-758x&lt;/isbn&gt;&lt;accession-num&gt;26556417&lt;/accession-num&gt;&lt;urls&gt;&lt;/urls&gt;&lt;custom2&gt;PMC4590956&lt;/custom2&gt;&lt;electronic-resource-num&gt;10.1155/2014/567049&lt;/electronic-resource-num&gt;&lt;remote-database-provider&gt;NLM&lt;/remote-database-provider&gt;&lt;language&gt;eng&lt;/language&gt;&lt;/record&gt;&lt;/Cite&gt;&lt;/EndNote&gt;</w:delInstrText>
        </w:r>
        <w:r w:rsidRPr="002E4822" w:rsidDel="00D17044">
          <w:rPr>
            <w:rFonts w:ascii="Nunito" w:eastAsia="Nunito" w:hAnsi="Nunito" w:cs="Nunito"/>
            <w:color w:val="000000" w:themeColor="text1"/>
            <w:sz w:val="20"/>
            <w:lang w:val="en-ZA"/>
          </w:rPr>
          <w:fldChar w:fldCharType="separate"/>
        </w:r>
        <w:r w:rsidRPr="002E4822" w:rsidDel="00D17044">
          <w:rPr>
            <w:rFonts w:ascii="Nunito" w:eastAsia="Nunito" w:hAnsi="Nunito" w:cs="Nunito"/>
            <w:noProof/>
            <w:color w:val="000000" w:themeColor="text1"/>
            <w:sz w:val="20"/>
            <w:lang w:val="en-ZA"/>
          </w:rPr>
          <w:delText>[3]</w:delText>
        </w:r>
        <w:r w:rsidRPr="002E4822" w:rsidDel="00D17044">
          <w:rPr>
            <w:rFonts w:ascii="Nunito" w:eastAsia="Nunito" w:hAnsi="Nunito" w:cs="Nunito"/>
            <w:color w:val="000000" w:themeColor="text1"/>
            <w:sz w:val="20"/>
            <w:lang w:val="en-ZA"/>
          </w:rPr>
          <w:fldChar w:fldCharType="end"/>
        </w:r>
      </w:del>
      <w:del w:id="5094" w:author="Craig Parker" w:date="2024-07-16T11:50:00Z">
        <w:r w:rsidR="009511AE" w:rsidRPr="002E4822" w:rsidDel="00FA5B59">
          <w:rPr>
            <w:rFonts w:ascii="Nunito" w:eastAsia="Nunito" w:hAnsi="Nunito" w:cs="Nunito"/>
            <w:color w:val="000000" w:themeColor="text1"/>
            <w:sz w:val="20"/>
            <w:rPrChange w:id="5095" w:author="Craig Parker" w:date="2024-08-07T12:23:00Z">
              <w:rPr>
                <w:rFonts w:ascii="Nunito" w:eastAsia="Nunito" w:hAnsi="Nunito" w:cs="Nunito"/>
              </w:rPr>
            </w:rPrChange>
          </w:rPr>
          <w:delText xml:space="preserve">POPIA Section 10 prescribes the principle of Minimality which means that </w:delText>
        </w:r>
        <w:r w:rsidR="009511AE" w:rsidRPr="002E4822" w:rsidDel="00FA5B59">
          <w:rPr>
            <w:rFonts w:ascii="Nunito" w:eastAsia="Nunito" w:hAnsi="Nunito" w:cs="Nunito"/>
            <w:i/>
            <w:color w:val="000000" w:themeColor="text1"/>
            <w:sz w:val="20"/>
            <w:rPrChange w:id="5096" w:author="Craig Parker" w:date="2024-08-07T12:23:00Z">
              <w:rPr>
                <w:rFonts w:ascii="Nunito" w:eastAsia="Nunito" w:hAnsi="Nunito" w:cs="Nunito"/>
                <w:i/>
              </w:rPr>
            </w:rPrChange>
          </w:rPr>
          <w:delText>only information relevant to the purpose of processing should be processed</w:delText>
        </w:r>
        <w:r w:rsidR="009511AE" w:rsidRPr="002E4822" w:rsidDel="00FA5B59">
          <w:rPr>
            <w:rFonts w:ascii="Nunito" w:eastAsia="Nunito" w:hAnsi="Nunito" w:cs="Nunito"/>
            <w:color w:val="000000" w:themeColor="text1"/>
            <w:sz w:val="20"/>
            <w:rPrChange w:id="5097" w:author="Craig Parker" w:date="2024-08-07T12:23:00Z">
              <w:rPr>
                <w:rFonts w:ascii="Nunito" w:eastAsia="Nunito" w:hAnsi="Nunito" w:cs="Nunito"/>
              </w:rPr>
            </w:rPrChange>
          </w:rPr>
          <w:delText xml:space="preserve">.  Where personal information is acquired that is required to </w:delText>
        </w:r>
      </w:del>
      <w:del w:id="5098" w:author="Craig Parker" w:date="2024-07-16T11:27:00Z">
        <w:r w:rsidR="009511AE" w:rsidRPr="002E4822" w:rsidDel="00317372">
          <w:rPr>
            <w:rFonts w:ascii="Nunito" w:eastAsia="Nunito" w:hAnsi="Nunito" w:cs="Nunito"/>
            <w:color w:val="000000" w:themeColor="text1"/>
            <w:sz w:val="20"/>
            <w:rPrChange w:id="5099" w:author="Craig Parker" w:date="2024-08-07T12:23:00Z">
              <w:rPr>
                <w:rFonts w:ascii="Nunito" w:eastAsia="Nunito" w:hAnsi="Nunito" w:cs="Nunito"/>
              </w:rPr>
            </w:rPrChange>
          </w:rPr>
          <w:delText xml:space="preserve">fulfill </w:delText>
        </w:r>
      </w:del>
      <w:del w:id="5100" w:author="Craig Parker" w:date="2024-07-16T11:50:00Z">
        <w:r w:rsidR="009511AE" w:rsidRPr="002E4822" w:rsidDel="00FA5B59">
          <w:rPr>
            <w:rFonts w:ascii="Nunito" w:eastAsia="Nunito" w:hAnsi="Nunito" w:cs="Nunito"/>
            <w:color w:val="000000" w:themeColor="text1"/>
            <w:sz w:val="20"/>
            <w:rPrChange w:id="5101" w:author="Craig Parker" w:date="2024-08-07T12:23:00Z">
              <w:rPr>
                <w:rFonts w:ascii="Nunito" w:eastAsia="Nunito" w:hAnsi="Nunito" w:cs="Nunito"/>
              </w:rPr>
            </w:rPrChange>
          </w:rPr>
          <w:delText>the research purposes described by the relevant research project protocols, de-identification will be implemented according to the following protocol which is guided by US Department of Human and Health Services (HSS) guidelines</w:delText>
        </w:r>
      </w:del>
      <w:del w:id="5102" w:author="Craig Parker" w:date="2024-08-07T13:38:00Z">
        <w:r w:rsidR="009511AE" w:rsidRPr="002E4822" w:rsidDel="00D17044">
          <w:rPr>
            <w:rFonts w:ascii="Nunito" w:eastAsia="Nunito" w:hAnsi="Nunito" w:cs="Nunito"/>
            <w:color w:val="000000" w:themeColor="text1"/>
            <w:sz w:val="20"/>
            <w:vertAlign w:val="superscript"/>
            <w:rPrChange w:id="5103" w:author="Craig Parker" w:date="2024-08-07T12:23:00Z">
              <w:rPr>
                <w:rFonts w:ascii="Nunito" w:eastAsia="Nunito" w:hAnsi="Nunito" w:cs="Nunito"/>
                <w:vertAlign w:val="superscript"/>
              </w:rPr>
            </w:rPrChange>
          </w:rPr>
          <w:footnoteReference w:id="3"/>
        </w:r>
      </w:del>
      <w:del w:id="5106" w:author="Craig Parker" w:date="2024-07-16T11:50:00Z">
        <w:r w:rsidR="009511AE" w:rsidRPr="002E4822" w:rsidDel="00FA5B59">
          <w:rPr>
            <w:rFonts w:ascii="Nunito" w:eastAsia="Nunito" w:hAnsi="Nunito" w:cs="Nunito"/>
            <w:color w:val="000000" w:themeColor="text1"/>
            <w:sz w:val="20"/>
            <w:rPrChange w:id="5107" w:author="Craig Parker" w:date="2024-08-07T12:23:00Z">
              <w:rPr>
                <w:rFonts w:ascii="Nunito" w:eastAsia="Nunito" w:hAnsi="Nunito" w:cs="Nunito"/>
              </w:rPr>
            </w:rPrChange>
          </w:rPr>
          <w:delText xml:space="preserve">. </w:delText>
        </w:r>
      </w:del>
    </w:p>
    <w:p w14:paraId="00000112" w14:textId="77777777" w:rsidR="007813F4" w:rsidRPr="002E4822" w:rsidDel="00FA5B59" w:rsidRDefault="007813F4">
      <w:pPr>
        <w:rPr>
          <w:del w:id="5108" w:author="Craig Parker" w:date="2024-07-16T11:50:00Z"/>
          <w:rFonts w:ascii="Nunito" w:eastAsia="Nunito" w:hAnsi="Nunito" w:cs="Nunito"/>
          <w:color w:val="000000" w:themeColor="text1"/>
          <w:sz w:val="20"/>
          <w:rPrChange w:id="5109" w:author="Craig Parker" w:date="2024-08-07T12:23:00Z">
            <w:rPr>
              <w:del w:id="5110" w:author="Craig Parker" w:date="2024-07-16T11:50:00Z"/>
              <w:rFonts w:ascii="Nunito" w:eastAsia="Nunito" w:hAnsi="Nunito" w:cs="Nunito"/>
            </w:rPr>
          </w:rPrChange>
        </w:rPr>
      </w:pPr>
    </w:p>
    <w:p w14:paraId="00000113" w14:textId="38225DFD" w:rsidR="007813F4" w:rsidRPr="002E4822" w:rsidDel="00FA5B59" w:rsidRDefault="009511AE">
      <w:pPr>
        <w:rPr>
          <w:del w:id="5111" w:author="Craig Parker" w:date="2024-07-16T11:49:00Z"/>
          <w:rFonts w:ascii="Nunito" w:eastAsia="Nunito" w:hAnsi="Nunito" w:cs="Nunito"/>
          <w:color w:val="000000" w:themeColor="text1"/>
          <w:sz w:val="20"/>
          <w:rPrChange w:id="5112" w:author="Craig Parker" w:date="2024-08-07T12:23:00Z">
            <w:rPr>
              <w:del w:id="5113" w:author="Craig Parker" w:date="2024-07-16T11:49:00Z"/>
              <w:rFonts w:ascii="Nunito" w:eastAsia="Nunito" w:hAnsi="Nunito" w:cs="Nunito"/>
            </w:rPr>
          </w:rPrChange>
        </w:rPr>
        <w:pPrChange w:id="5114" w:author="Craig Parker" w:date="2024-07-16T11:50:00Z">
          <w:pPr>
            <w:numPr>
              <w:numId w:val="16"/>
            </w:numPr>
            <w:ind w:left="720" w:hanging="360"/>
          </w:pPr>
        </w:pPrChange>
      </w:pPr>
      <w:del w:id="5115" w:author="Craig Parker" w:date="2024-07-16T11:50:00Z">
        <w:r w:rsidRPr="002E4822" w:rsidDel="00FA5B59">
          <w:rPr>
            <w:rFonts w:ascii="Nunito" w:eastAsia="Nunito" w:hAnsi="Nunito" w:cs="Nunito"/>
            <w:color w:val="000000" w:themeColor="text1"/>
            <w:sz w:val="20"/>
            <w:rPrChange w:id="5116" w:author="Craig Parker" w:date="2024-08-07T12:23:00Z">
              <w:rPr>
                <w:rFonts w:ascii="Nunito" w:eastAsia="Nunito" w:hAnsi="Nunito" w:cs="Nunito"/>
              </w:rPr>
            </w:rPrChange>
          </w:rPr>
          <w:delText>Street addresses may be aggregated into geographical regions s</w:delText>
        </w:r>
      </w:del>
      <w:del w:id="5117" w:author="Craig Parker" w:date="2024-07-16T11:49:00Z">
        <w:r w:rsidRPr="002E4822" w:rsidDel="00FA5B59">
          <w:rPr>
            <w:rFonts w:ascii="Nunito" w:eastAsia="Nunito" w:hAnsi="Nunito" w:cs="Nunito"/>
            <w:color w:val="000000" w:themeColor="text1"/>
            <w:sz w:val="20"/>
            <w:rPrChange w:id="5118" w:author="Craig Parker" w:date="2024-08-07T12:23:00Z">
              <w:rPr>
                <w:rFonts w:ascii="Nunito" w:eastAsia="Nunito" w:hAnsi="Nunito" w:cs="Nunito"/>
              </w:rPr>
            </w:rPrChange>
          </w:rPr>
          <w:delText>uch that many records map to the same region</w:delText>
        </w:r>
      </w:del>
      <w:del w:id="5119" w:author="Craig Parker" w:date="2024-07-16T11:35:00Z">
        <w:r w:rsidRPr="002E4822" w:rsidDel="00317372">
          <w:rPr>
            <w:rFonts w:ascii="Nunito" w:eastAsia="Nunito" w:hAnsi="Nunito" w:cs="Nunito"/>
            <w:color w:val="000000" w:themeColor="text1"/>
            <w:sz w:val="20"/>
            <w:rPrChange w:id="5120" w:author="Craig Parker" w:date="2024-08-07T12:23:00Z">
              <w:rPr>
                <w:rFonts w:ascii="Nunito" w:eastAsia="Nunito" w:hAnsi="Nunito" w:cs="Nunito"/>
              </w:rPr>
            </w:rPrChange>
          </w:rPr>
          <w:delText xml:space="preserve"> and </w:delText>
        </w:r>
      </w:del>
      <w:del w:id="5121" w:author="Craig Parker" w:date="2024-07-16T11:27:00Z">
        <w:r w:rsidRPr="002E4822" w:rsidDel="00317372">
          <w:rPr>
            <w:rFonts w:ascii="Nunito" w:eastAsia="Nunito" w:hAnsi="Nunito" w:cs="Nunito"/>
            <w:color w:val="000000" w:themeColor="text1"/>
            <w:sz w:val="20"/>
            <w:rPrChange w:id="5122" w:author="Craig Parker" w:date="2024-08-07T12:23:00Z">
              <w:rPr>
                <w:rFonts w:ascii="Nunito" w:eastAsia="Nunito" w:hAnsi="Nunito" w:cs="Nunito"/>
              </w:rPr>
            </w:rPrChange>
          </w:rPr>
          <w:delText>it is no longer possible to derive individual residential locations</w:delText>
        </w:r>
      </w:del>
      <w:del w:id="5123" w:author="Craig Parker" w:date="2024-07-16T11:49:00Z">
        <w:r w:rsidRPr="002E4822" w:rsidDel="00FA5B59">
          <w:rPr>
            <w:rFonts w:ascii="Nunito" w:eastAsia="Nunito" w:hAnsi="Nunito" w:cs="Nunito"/>
            <w:color w:val="000000" w:themeColor="text1"/>
            <w:sz w:val="20"/>
            <w:rPrChange w:id="5124" w:author="Craig Parker" w:date="2024-08-07T12:23:00Z">
              <w:rPr>
                <w:rFonts w:ascii="Nunito" w:eastAsia="Nunito" w:hAnsi="Nunito" w:cs="Nunito"/>
              </w:rPr>
            </w:rPrChange>
          </w:rPr>
          <w:delText xml:space="preserve">.  For example, in RP2, where the highest spatial granularity is needed to map urban </w:delText>
        </w:r>
      </w:del>
      <w:del w:id="5125" w:author="Craig Parker" w:date="2024-07-08T12:31:00Z">
        <w:r w:rsidRPr="002E4822" w:rsidDel="00BD1B56">
          <w:rPr>
            <w:rFonts w:ascii="Nunito" w:eastAsia="Nunito" w:hAnsi="Nunito" w:cs="Nunito"/>
            <w:color w:val="000000" w:themeColor="text1"/>
            <w:sz w:val="20"/>
            <w:rPrChange w:id="5126" w:author="Craig Parker" w:date="2024-08-07T12:23:00Z">
              <w:rPr>
                <w:rFonts w:ascii="Nunito" w:eastAsia="Nunito" w:hAnsi="Nunito" w:cs="Nunito"/>
              </w:rPr>
            </w:rPrChange>
          </w:rPr>
          <w:delText>heat health</w:delText>
        </w:r>
      </w:del>
      <w:del w:id="5127" w:author="Craig Parker" w:date="2024-07-16T11:49:00Z">
        <w:r w:rsidRPr="002E4822" w:rsidDel="00FA5B59">
          <w:rPr>
            <w:rFonts w:ascii="Nunito" w:eastAsia="Nunito" w:hAnsi="Nunito" w:cs="Nunito"/>
            <w:color w:val="000000" w:themeColor="text1"/>
            <w:sz w:val="20"/>
            <w:rPrChange w:id="5128" w:author="Craig Parker" w:date="2024-08-07T12:23:00Z">
              <w:rPr>
                <w:rFonts w:ascii="Nunito" w:eastAsia="Nunito" w:hAnsi="Nunito" w:cs="Nunito"/>
              </w:rPr>
            </w:rPrChange>
          </w:rPr>
          <w:delText xml:space="preserve"> outcomes, census small areas or wards with spatial scales </w:delText>
        </w:r>
      </w:del>
      <w:del w:id="5129" w:author="Craig Parker" w:date="2024-07-16T11:27:00Z">
        <w:r w:rsidRPr="002E4822" w:rsidDel="00317372">
          <w:rPr>
            <w:rFonts w:ascii="Nunito" w:eastAsia="Nunito" w:hAnsi="Nunito" w:cs="Nunito"/>
            <w:color w:val="000000" w:themeColor="text1"/>
            <w:sz w:val="20"/>
            <w:rPrChange w:id="5130" w:author="Craig Parker" w:date="2024-08-07T12:23:00Z">
              <w:rPr>
                <w:rFonts w:ascii="Nunito" w:eastAsia="Nunito" w:hAnsi="Nunito" w:cs="Nunito"/>
              </w:rPr>
            </w:rPrChange>
          </w:rPr>
          <w:delText xml:space="preserve">of the order </w:delText>
        </w:r>
      </w:del>
      <w:del w:id="5131" w:author="Craig Parker" w:date="2024-07-16T11:49:00Z">
        <w:r w:rsidRPr="002E4822" w:rsidDel="00FA5B59">
          <w:rPr>
            <w:rFonts w:ascii="Nunito" w:eastAsia="Nunito" w:hAnsi="Nunito" w:cs="Nunito"/>
            <w:color w:val="000000" w:themeColor="text1"/>
            <w:sz w:val="20"/>
            <w:rPrChange w:id="5132" w:author="Craig Parker" w:date="2024-08-07T12:23:00Z">
              <w:rPr>
                <w:rFonts w:ascii="Nunito" w:eastAsia="Nunito" w:hAnsi="Nunito" w:cs="Nunito"/>
              </w:rPr>
            </w:rPrChange>
          </w:rPr>
          <w:delText xml:space="preserve">of 2 to 5 km will </w:delText>
        </w:r>
      </w:del>
      <w:del w:id="5133" w:author="Craig Parker" w:date="2024-07-16T11:35:00Z">
        <w:r w:rsidRPr="002E4822" w:rsidDel="00317372">
          <w:rPr>
            <w:rFonts w:ascii="Nunito" w:eastAsia="Nunito" w:hAnsi="Nunito" w:cs="Nunito"/>
            <w:color w:val="000000" w:themeColor="text1"/>
            <w:sz w:val="20"/>
            <w:rPrChange w:id="5134" w:author="Craig Parker" w:date="2024-08-07T12:23:00Z">
              <w:rPr>
                <w:rFonts w:ascii="Nunito" w:eastAsia="Nunito" w:hAnsi="Nunito" w:cs="Nunito"/>
              </w:rPr>
            </w:rPrChange>
          </w:rPr>
          <w:delText xml:space="preserve">be used to </w:delText>
        </w:r>
      </w:del>
      <w:del w:id="5135" w:author="Craig Parker" w:date="2024-07-16T11:49:00Z">
        <w:r w:rsidRPr="002E4822" w:rsidDel="00FA5B59">
          <w:rPr>
            <w:rFonts w:ascii="Nunito" w:eastAsia="Nunito" w:hAnsi="Nunito" w:cs="Nunito"/>
            <w:color w:val="000000" w:themeColor="text1"/>
            <w:sz w:val="20"/>
            <w:rPrChange w:id="5136" w:author="Craig Parker" w:date="2024-08-07T12:23:00Z">
              <w:rPr>
                <w:rFonts w:ascii="Nunito" w:eastAsia="Nunito" w:hAnsi="Nunito" w:cs="Nunito"/>
              </w:rPr>
            </w:rPrChange>
          </w:rPr>
          <w:delText>aggregate records.  Aggregation will also consider the number of records that map to the same geographical area.</w:delText>
        </w:r>
      </w:del>
    </w:p>
    <w:p w14:paraId="00000114" w14:textId="24943922" w:rsidR="007813F4" w:rsidRPr="002E4822" w:rsidDel="0000397F" w:rsidRDefault="009511AE">
      <w:pPr>
        <w:rPr>
          <w:del w:id="5137" w:author="Craig Parker" w:date="2024-07-16T11:47:00Z"/>
          <w:rFonts w:ascii="Nunito" w:eastAsia="Nunito" w:hAnsi="Nunito" w:cs="Nunito"/>
          <w:color w:val="000000" w:themeColor="text1"/>
          <w:sz w:val="20"/>
          <w:rPrChange w:id="5138" w:author="Craig Parker" w:date="2024-08-07T12:23:00Z">
            <w:rPr>
              <w:del w:id="5139" w:author="Craig Parker" w:date="2024-07-16T11:47:00Z"/>
              <w:rFonts w:ascii="Nunito" w:eastAsia="Nunito" w:hAnsi="Nunito" w:cs="Nunito"/>
            </w:rPr>
          </w:rPrChange>
        </w:rPr>
        <w:pPrChange w:id="5140" w:author="Craig Parker" w:date="2024-07-16T11:50:00Z">
          <w:pPr>
            <w:numPr>
              <w:numId w:val="16"/>
            </w:numPr>
            <w:ind w:left="720" w:hanging="360"/>
          </w:pPr>
        </w:pPrChange>
      </w:pPr>
      <w:del w:id="5141" w:author="Craig Parker" w:date="2024-07-16T11:49:00Z">
        <w:r w:rsidRPr="002E4822" w:rsidDel="00FA5B59">
          <w:rPr>
            <w:rFonts w:ascii="Nunito" w:eastAsia="Nunito" w:hAnsi="Nunito" w:cs="Nunito"/>
            <w:color w:val="000000" w:themeColor="text1"/>
            <w:sz w:val="20"/>
            <w:rPrChange w:id="5142" w:author="Craig Parker" w:date="2024-08-07T12:23:00Z">
              <w:rPr>
                <w:rFonts w:ascii="Nunito" w:eastAsia="Nunito" w:hAnsi="Nunito" w:cs="Nunito"/>
              </w:rPr>
            </w:rPrChange>
          </w:rPr>
          <w:delText>Latitude/longitude coordinates may be “jittered”</w:delText>
        </w:r>
      </w:del>
      <w:del w:id="5143" w:author="Craig Parker" w:date="2024-07-16T11:28:00Z">
        <w:r w:rsidRPr="002E4822" w:rsidDel="00317372">
          <w:rPr>
            <w:rFonts w:ascii="Nunito" w:eastAsia="Nunito" w:hAnsi="Nunito" w:cs="Nunito"/>
            <w:color w:val="000000" w:themeColor="text1"/>
            <w:sz w:val="20"/>
            <w:rPrChange w:id="5144" w:author="Craig Parker" w:date="2024-08-07T12:23:00Z">
              <w:rPr>
                <w:rFonts w:ascii="Nunito" w:eastAsia="Nunito" w:hAnsi="Nunito" w:cs="Nunito"/>
              </w:rPr>
            </w:rPrChange>
          </w:rPr>
          <w:delText xml:space="preserve"> which involves adding random values to each coordinate such that the exact location is lost ( Zandbergen 2014 assesses different approaches to location masking and jittering),</w:delText>
        </w:r>
      </w:del>
      <w:del w:id="5145" w:author="Craig Parker" w:date="2024-07-16T11:49:00Z">
        <w:r w:rsidRPr="002E4822" w:rsidDel="00FA5B59">
          <w:rPr>
            <w:rFonts w:ascii="Nunito" w:eastAsia="Nunito" w:hAnsi="Nunito" w:cs="Nunito"/>
            <w:color w:val="000000" w:themeColor="text1"/>
            <w:sz w:val="20"/>
            <w:rPrChange w:id="5146" w:author="Craig Parker" w:date="2024-08-07T12:23:00Z">
              <w:rPr>
                <w:rFonts w:ascii="Nunito" w:eastAsia="Nunito" w:hAnsi="Nunito" w:cs="Nunito"/>
              </w:rPr>
            </w:rPrChange>
          </w:rPr>
          <w:delText xml:space="preserve"> while retaining sufficient geographical information to support the analysis.  This will likely be the c</w:delText>
        </w:r>
      </w:del>
      <w:del w:id="5147" w:author="Craig Parker" w:date="2024-07-16T11:48:00Z">
        <w:r w:rsidRPr="002E4822" w:rsidDel="00FA5B59">
          <w:rPr>
            <w:rFonts w:ascii="Nunito" w:eastAsia="Nunito" w:hAnsi="Nunito" w:cs="Nunito"/>
            <w:color w:val="000000" w:themeColor="text1"/>
            <w:sz w:val="20"/>
            <w:rPrChange w:id="5148" w:author="Craig Parker" w:date="2024-08-07T12:23:00Z">
              <w:rPr>
                <w:rFonts w:ascii="Nunito" w:eastAsia="Nunito" w:hAnsi="Nunito" w:cs="Nunito"/>
              </w:rPr>
            </w:rPrChange>
          </w:rPr>
          <w:delText>ase for RP1</w:delText>
        </w:r>
      </w:del>
      <w:del w:id="5149" w:author="Craig Parker" w:date="2024-07-16T11:27:00Z">
        <w:r w:rsidRPr="002E4822" w:rsidDel="00317372">
          <w:rPr>
            <w:rFonts w:ascii="Nunito" w:eastAsia="Nunito" w:hAnsi="Nunito" w:cs="Nunito"/>
            <w:color w:val="000000" w:themeColor="text1"/>
            <w:sz w:val="20"/>
            <w:rPrChange w:id="5150" w:author="Craig Parker" w:date="2024-08-07T12:23:00Z">
              <w:rPr>
                <w:rFonts w:ascii="Nunito" w:eastAsia="Nunito" w:hAnsi="Nunito" w:cs="Nunito"/>
              </w:rPr>
            </w:rPrChange>
          </w:rPr>
          <w:delText xml:space="preserve"> where jittering will be used to shift latitude/longitude locations in the order of 10s of kilometers</w:delText>
        </w:r>
      </w:del>
      <w:del w:id="5151" w:author="Craig Parker" w:date="2024-07-16T11:48:00Z">
        <w:r w:rsidRPr="002E4822" w:rsidDel="0000397F">
          <w:rPr>
            <w:rFonts w:ascii="Nunito" w:eastAsia="Nunito" w:hAnsi="Nunito" w:cs="Nunito"/>
            <w:color w:val="000000" w:themeColor="text1"/>
            <w:sz w:val="20"/>
            <w:rPrChange w:id="5152" w:author="Craig Parker" w:date="2024-08-07T12:23:00Z">
              <w:rPr>
                <w:rFonts w:ascii="Nunito" w:eastAsia="Nunito" w:hAnsi="Nunito" w:cs="Nunito"/>
              </w:rPr>
            </w:rPrChange>
          </w:rPr>
          <w:delText>, ade</w:delText>
        </w:r>
      </w:del>
      <w:del w:id="5153" w:author="Craig Parker" w:date="2024-07-16T11:47:00Z">
        <w:r w:rsidRPr="002E4822" w:rsidDel="0000397F">
          <w:rPr>
            <w:rFonts w:ascii="Nunito" w:eastAsia="Nunito" w:hAnsi="Nunito" w:cs="Nunito"/>
            <w:color w:val="000000" w:themeColor="text1"/>
            <w:sz w:val="20"/>
            <w:rPrChange w:id="5154" w:author="Craig Parker" w:date="2024-08-07T12:23:00Z">
              <w:rPr>
                <w:rFonts w:ascii="Nunito" w:eastAsia="Nunito" w:hAnsi="Nunito" w:cs="Nunito"/>
              </w:rPr>
            </w:rPrChange>
          </w:rPr>
          <w:delText xml:space="preserve">quate to prevent locating individual residential locations.  </w:delText>
        </w:r>
      </w:del>
    </w:p>
    <w:p w14:paraId="00000115" w14:textId="77777777" w:rsidR="007813F4" w:rsidRPr="002E4822" w:rsidDel="0000397F" w:rsidRDefault="007813F4" w:rsidP="00FA5B59">
      <w:pPr>
        <w:rPr>
          <w:del w:id="5155" w:author="Craig Parker" w:date="2024-07-16T11:47:00Z"/>
          <w:rFonts w:ascii="Nunito" w:eastAsia="Nunito" w:hAnsi="Nunito" w:cs="Nunito"/>
          <w:color w:val="000000" w:themeColor="text1"/>
          <w:sz w:val="20"/>
          <w:rPrChange w:id="5156" w:author="Craig Parker" w:date="2024-08-07T12:23:00Z">
            <w:rPr>
              <w:del w:id="5157" w:author="Craig Parker" w:date="2024-07-16T11:47:00Z"/>
              <w:rFonts w:ascii="Nunito" w:eastAsia="Nunito" w:hAnsi="Nunito" w:cs="Nunito"/>
            </w:rPr>
          </w:rPrChange>
        </w:rPr>
      </w:pPr>
    </w:p>
    <w:p w14:paraId="5A4463BD" w14:textId="575F2D2B" w:rsidR="00B5464D" w:rsidRPr="002E4822" w:rsidRDefault="009511AE">
      <w:pPr>
        <w:rPr>
          <w:rFonts w:ascii="Nunito" w:eastAsia="Nunito" w:hAnsi="Nunito" w:cs="Nunito"/>
          <w:color w:val="000000" w:themeColor="text1"/>
          <w:sz w:val="20"/>
        </w:rPr>
      </w:pPr>
      <w:del w:id="5158" w:author="Craig Parker" w:date="2024-07-16T11:47:00Z">
        <w:r w:rsidRPr="002E4822" w:rsidDel="0000397F">
          <w:rPr>
            <w:rFonts w:ascii="Nunito" w:eastAsia="Nunito" w:hAnsi="Nunito" w:cs="Nunito"/>
            <w:color w:val="000000" w:themeColor="text1"/>
            <w:sz w:val="20"/>
            <w:rPrChange w:id="5159" w:author="Craig Parker" w:date="2024-08-07T12:23:00Z">
              <w:rPr>
                <w:rFonts w:ascii="Nunito" w:eastAsia="Nunito" w:hAnsi="Nunito" w:cs="Nunito"/>
              </w:rPr>
            </w:rPrChange>
          </w:rPr>
          <w:delText xml:space="preserve">Geo-location masking/jittering and aggregation will be considered adequate through expert determination involving </w:delText>
        </w:r>
      </w:del>
      <w:del w:id="5160" w:author="Craig Parker" w:date="2024-07-08T12:31:00Z">
        <w:r w:rsidRPr="002E4822" w:rsidDel="00BD1B56">
          <w:rPr>
            <w:rFonts w:ascii="Nunito" w:eastAsia="Nunito" w:hAnsi="Nunito" w:cs="Nunito"/>
            <w:color w:val="000000" w:themeColor="text1"/>
            <w:sz w:val="20"/>
            <w:rPrChange w:id="5161" w:author="Craig Parker" w:date="2024-08-07T12:23:00Z">
              <w:rPr>
                <w:rFonts w:ascii="Nunito" w:eastAsia="Nunito" w:hAnsi="Nunito" w:cs="Nunito"/>
              </w:rPr>
            </w:rPrChange>
          </w:rPr>
          <w:delText>experts from UCT, IBM and NIH</w:delText>
        </w:r>
      </w:del>
    </w:p>
    <w:p w14:paraId="7416EA9E" w14:textId="6E888C48" w:rsidR="00B5464D" w:rsidRPr="00896612" w:rsidRDefault="00B5464D" w:rsidP="00896612">
      <w:pPr>
        <w:pStyle w:val="Heading1"/>
        <w:numPr>
          <w:ilvl w:val="0"/>
          <w:numId w:val="57"/>
        </w:numPr>
        <w:rPr>
          <w:rFonts w:eastAsia="Nunito"/>
        </w:rPr>
      </w:pPr>
      <w:bookmarkStart w:id="5162" w:name="_Toc174546646"/>
      <w:commentRangeStart w:id="5163"/>
      <w:r w:rsidRPr="00896612">
        <w:rPr>
          <w:rFonts w:eastAsia="Nunito"/>
        </w:rPr>
        <w:t xml:space="preserve">Data </w:t>
      </w:r>
      <w:r w:rsidR="002E4822" w:rsidRPr="00896612">
        <w:rPr>
          <w:rFonts w:eastAsia="Nunito"/>
        </w:rPr>
        <w:t>e</w:t>
      </w:r>
      <w:r w:rsidRPr="00896612">
        <w:rPr>
          <w:rFonts w:eastAsia="Nunito"/>
        </w:rPr>
        <w:t>ncryption</w:t>
      </w:r>
      <w:bookmarkEnd w:id="5162"/>
    </w:p>
    <w:p w14:paraId="2E33A8A2" w14:textId="77777777" w:rsidR="00B5464D" w:rsidRPr="002E4822" w:rsidRDefault="00B5464D" w:rsidP="00B5464D">
      <w:pPr>
        <w:rPr>
          <w:rFonts w:ascii="Nunito" w:eastAsia="Nunito" w:hAnsi="Nunito" w:cs="Nunito"/>
          <w:color w:val="000000" w:themeColor="text1"/>
          <w:sz w:val="20"/>
          <w:lang w:val="en-ZA"/>
        </w:rPr>
      </w:pPr>
      <w:r w:rsidRPr="002E4822">
        <w:rPr>
          <w:rFonts w:ascii="Nunito" w:eastAsia="Nunito" w:hAnsi="Nunito" w:cs="Nunito"/>
          <w:color w:val="000000" w:themeColor="text1"/>
          <w:sz w:val="20"/>
          <w:lang w:val="en-ZA"/>
        </w:rPr>
        <w:t>To ensure the highest level of data security, primary data (before processing) will be stored in encrypted form using 256-bit Advanced Encryption Standard (AES), a cryptographic standard established by the US National Institute of Standards and Technology (NIST). The detailed encryption process includes:</w:t>
      </w:r>
    </w:p>
    <w:p w14:paraId="69C77D1D" w14:textId="77777777" w:rsidR="000933A1" w:rsidRPr="002E4822" w:rsidRDefault="000933A1" w:rsidP="00B5464D">
      <w:pPr>
        <w:rPr>
          <w:rFonts w:ascii="Nunito" w:eastAsia="Nunito" w:hAnsi="Nunito" w:cs="Nunito"/>
          <w:color w:val="000000" w:themeColor="text1"/>
          <w:sz w:val="20"/>
          <w:lang w:val="en-ZA"/>
        </w:rPr>
      </w:pPr>
    </w:p>
    <w:p w14:paraId="0ED924CC" w14:textId="77777777" w:rsidR="00B5464D" w:rsidRPr="002E4822" w:rsidRDefault="00B5464D" w:rsidP="00B5464D">
      <w:pPr>
        <w:rPr>
          <w:rFonts w:ascii="Nunito" w:eastAsia="Nunito" w:hAnsi="Nunito" w:cs="Nunito"/>
          <w:b/>
          <w:bCs/>
          <w:color w:val="000000" w:themeColor="text1"/>
          <w:sz w:val="20"/>
          <w:lang w:val="en-ZA"/>
        </w:rPr>
      </w:pPr>
      <w:r w:rsidRPr="002E4822">
        <w:rPr>
          <w:rFonts w:ascii="Nunito" w:eastAsia="Nunito" w:hAnsi="Nunito" w:cs="Nunito"/>
          <w:b/>
          <w:bCs/>
          <w:color w:val="000000" w:themeColor="text1"/>
          <w:sz w:val="20"/>
          <w:lang w:val="en-ZA"/>
        </w:rPr>
        <w:t>Encryption Standards and Protocols</w:t>
      </w:r>
    </w:p>
    <w:p w14:paraId="3B6566B3" w14:textId="11875538" w:rsidR="00B5464D" w:rsidRPr="002E4822" w:rsidRDefault="00B5464D" w:rsidP="00B5464D">
      <w:pPr>
        <w:numPr>
          <w:ilvl w:val="0"/>
          <w:numId w:val="67"/>
        </w:numPr>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AES-256 Encryption</w:t>
      </w:r>
      <w:r w:rsidRPr="002E4822">
        <w:rPr>
          <w:rFonts w:ascii="Nunito" w:eastAsia="Nunito" w:hAnsi="Nunito" w:cs="Nunito"/>
          <w:color w:val="000000" w:themeColor="text1"/>
          <w:sz w:val="20"/>
          <w:lang w:val="en-ZA"/>
        </w:rPr>
        <w:t xml:space="preserve">: This encryption method </w:t>
      </w:r>
      <w:r w:rsidR="006013EC" w:rsidRPr="002E4822">
        <w:rPr>
          <w:rFonts w:ascii="Nunito" w:eastAsia="Nunito" w:hAnsi="Nunito" w:cs="Nunito"/>
          <w:color w:val="000000" w:themeColor="text1"/>
          <w:sz w:val="20"/>
          <w:lang w:val="en-ZA"/>
        </w:rPr>
        <w:t>utilises</w:t>
      </w:r>
      <w:r w:rsidRPr="002E4822">
        <w:rPr>
          <w:rFonts w:ascii="Nunito" w:eastAsia="Nunito" w:hAnsi="Nunito" w:cs="Nunito"/>
          <w:color w:val="000000" w:themeColor="text1"/>
          <w:sz w:val="20"/>
          <w:lang w:val="en-ZA"/>
        </w:rPr>
        <w:t xml:space="preserve"> a 256-bit key, making it highly secure and resistant to brute-force attacks. AES-256 is widely </w:t>
      </w:r>
      <w:r w:rsidR="006013EC" w:rsidRPr="002E4822">
        <w:rPr>
          <w:rFonts w:ascii="Nunito" w:eastAsia="Nunito" w:hAnsi="Nunito" w:cs="Nunito"/>
          <w:color w:val="000000" w:themeColor="text1"/>
          <w:sz w:val="20"/>
          <w:lang w:val="en-ZA"/>
        </w:rPr>
        <w:t>recognised</w:t>
      </w:r>
      <w:r w:rsidRPr="002E4822">
        <w:rPr>
          <w:rFonts w:ascii="Nunito" w:eastAsia="Nunito" w:hAnsi="Nunito" w:cs="Nunito"/>
          <w:color w:val="000000" w:themeColor="text1"/>
          <w:sz w:val="20"/>
          <w:lang w:val="en-ZA"/>
        </w:rPr>
        <w:t xml:space="preserve"> for its robustness and is used globally to protect sensitive data.</w:t>
      </w:r>
    </w:p>
    <w:p w14:paraId="3C21AA88" w14:textId="67DD0ECC" w:rsidR="00B5464D" w:rsidRPr="002E4822" w:rsidRDefault="00B5464D" w:rsidP="00B5464D">
      <w:pPr>
        <w:numPr>
          <w:ilvl w:val="0"/>
          <w:numId w:val="67"/>
        </w:numPr>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NIST FIPS 140-2 Compliance</w:t>
      </w:r>
      <w:r w:rsidRPr="002E4822">
        <w:rPr>
          <w:rFonts w:ascii="Nunito" w:eastAsia="Nunito" w:hAnsi="Nunito" w:cs="Nunito"/>
          <w:color w:val="000000" w:themeColor="text1"/>
          <w:sz w:val="20"/>
          <w:lang w:val="en-ZA"/>
        </w:rPr>
        <w:t xml:space="preserve">: The </w:t>
      </w:r>
      <w:r w:rsidR="000933A1" w:rsidRPr="002E4822">
        <w:rPr>
          <w:rFonts w:ascii="Nunito" w:eastAsia="Nunito" w:hAnsi="Nunito" w:cs="Nunito"/>
          <w:color w:val="000000" w:themeColor="text1"/>
          <w:sz w:val="20"/>
          <w:lang w:val="en-ZA"/>
        </w:rPr>
        <w:t xml:space="preserve">United States government requires the use of cryptographic modules validated to NIST Federal Information Processing Standards (FIPS) 140-2 </w:t>
      </w:r>
      <w:r w:rsidRPr="002E4822">
        <w:rPr>
          <w:rFonts w:ascii="Nunito" w:eastAsia="Nunito" w:hAnsi="Nunito" w:cs="Nunito"/>
          <w:color w:val="000000" w:themeColor="text1"/>
          <w:sz w:val="20"/>
          <w:lang w:val="en-ZA"/>
        </w:rPr>
        <w:t>for encrypting all data classified as Sensitive but Unclassified (SBU) or above. This ensures that the encryption methods meet stringent security requirements.</w:t>
      </w:r>
    </w:p>
    <w:p w14:paraId="72980483" w14:textId="77777777" w:rsidR="00B5464D" w:rsidRPr="002E4822" w:rsidRDefault="00B5464D" w:rsidP="00B5464D">
      <w:pPr>
        <w:rPr>
          <w:rFonts w:ascii="Nunito" w:eastAsia="Nunito" w:hAnsi="Nunito" w:cs="Nunito"/>
          <w:b/>
          <w:bCs/>
          <w:color w:val="000000" w:themeColor="text1"/>
          <w:sz w:val="20"/>
          <w:lang w:val="en-ZA"/>
        </w:rPr>
      </w:pPr>
      <w:r w:rsidRPr="002E4822">
        <w:rPr>
          <w:rFonts w:ascii="Nunito" w:eastAsia="Nunito" w:hAnsi="Nunito" w:cs="Nunito"/>
          <w:b/>
          <w:bCs/>
          <w:color w:val="000000" w:themeColor="text1"/>
          <w:sz w:val="20"/>
          <w:lang w:val="en-ZA"/>
        </w:rPr>
        <w:t>Access Control</w:t>
      </w:r>
    </w:p>
    <w:p w14:paraId="4CF1FF03" w14:textId="76B976DB" w:rsidR="00B5464D" w:rsidRPr="002E4822" w:rsidRDefault="00B5464D" w:rsidP="00B5464D">
      <w:pPr>
        <w:numPr>
          <w:ilvl w:val="0"/>
          <w:numId w:val="68"/>
        </w:numPr>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Encryption Key Management</w:t>
      </w:r>
      <w:r w:rsidRPr="002E4822">
        <w:rPr>
          <w:rFonts w:ascii="Nunito" w:eastAsia="Nunito" w:hAnsi="Nunito" w:cs="Nunito"/>
          <w:color w:val="000000" w:themeColor="text1"/>
          <w:sz w:val="20"/>
          <w:lang w:val="en-ZA"/>
        </w:rPr>
        <w:t xml:space="preserve">: Encryption keys are only available to a minimum number of </w:t>
      </w:r>
      <w:r w:rsidR="000933A1" w:rsidRPr="002E4822">
        <w:rPr>
          <w:rFonts w:ascii="Nunito" w:eastAsia="Nunito" w:hAnsi="Nunito" w:cs="Nunito"/>
          <w:color w:val="000000" w:themeColor="text1"/>
          <w:sz w:val="20"/>
          <w:lang w:val="en-ZA"/>
        </w:rPr>
        <w:t>authorised</w:t>
      </w:r>
      <w:r w:rsidRPr="002E4822">
        <w:rPr>
          <w:rFonts w:ascii="Nunito" w:eastAsia="Nunito" w:hAnsi="Nunito" w:cs="Nunito"/>
          <w:color w:val="000000" w:themeColor="text1"/>
          <w:sz w:val="20"/>
          <w:lang w:val="en-ZA"/>
        </w:rPr>
        <w:t xml:space="preserve"> personnel necessary to perform de-identification processing. This </w:t>
      </w:r>
      <w:r w:rsidR="000933A1" w:rsidRPr="002E4822">
        <w:rPr>
          <w:rFonts w:ascii="Nunito" w:eastAsia="Nunito" w:hAnsi="Nunito" w:cs="Nunito"/>
          <w:color w:val="000000" w:themeColor="text1"/>
          <w:sz w:val="20"/>
          <w:lang w:val="en-ZA"/>
        </w:rPr>
        <w:t>minimises</w:t>
      </w:r>
      <w:r w:rsidRPr="002E4822">
        <w:rPr>
          <w:rFonts w:ascii="Nunito" w:eastAsia="Nunito" w:hAnsi="Nunito" w:cs="Nunito"/>
          <w:color w:val="000000" w:themeColor="text1"/>
          <w:sz w:val="20"/>
          <w:lang w:val="en-ZA"/>
        </w:rPr>
        <w:t xml:space="preserve"> the risk of </w:t>
      </w:r>
      <w:r w:rsidR="000933A1" w:rsidRPr="002E4822">
        <w:rPr>
          <w:rFonts w:ascii="Nunito" w:eastAsia="Nunito" w:hAnsi="Nunito" w:cs="Nunito"/>
          <w:color w:val="000000" w:themeColor="text1"/>
          <w:sz w:val="20"/>
          <w:lang w:val="en-ZA"/>
        </w:rPr>
        <w:t>unauthorised</w:t>
      </w:r>
      <w:r w:rsidRPr="002E4822">
        <w:rPr>
          <w:rFonts w:ascii="Nunito" w:eastAsia="Nunito" w:hAnsi="Nunito" w:cs="Nunito"/>
          <w:color w:val="000000" w:themeColor="text1"/>
          <w:sz w:val="20"/>
          <w:lang w:val="en-ZA"/>
        </w:rPr>
        <w:t xml:space="preserve"> access to the encryption keys and, by extension, the encrypted data.</w:t>
      </w:r>
    </w:p>
    <w:p w14:paraId="7AD105CE" w14:textId="77777777" w:rsidR="00B5464D" w:rsidRPr="002E4822" w:rsidRDefault="00B5464D" w:rsidP="00B5464D">
      <w:pPr>
        <w:rPr>
          <w:rFonts w:ascii="Nunito" w:eastAsia="Nunito" w:hAnsi="Nunito" w:cs="Nunito"/>
          <w:b/>
          <w:bCs/>
          <w:color w:val="000000" w:themeColor="text1"/>
          <w:sz w:val="20"/>
          <w:lang w:val="en-ZA"/>
        </w:rPr>
      </w:pPr>
      <w:r w:rsidRPr="002E4822">
        <w:rPr>
          <w:rFonts w:ascii="Nunito" w:eastAsia="Nunito" w:hAnsi="Nunito" w:cs="Nunito"/>
          <w:b/>
          <w:bCs/>
          <w:color w:val="000000" w:themeColor="text1"/>
          <w:sz w:val="20"/>
          <w:lang w:val="en-ZA"/>
        </w:rPr>
        <w:t>Secure Data Transfer</w:t>
      </w:r>
    </w:p>
    <w:p w14:paraId="3FD8A95F" w14:textId="7267C9C6" w:rsidR="00B5464D" w:rsidRPr="002E4822" w:rsidRDefault="00B5464D" w:rsidP="00B5464D">
      <w:pPr>
        <w:numPr>
          <w:ilvl w:val="0"/>
          <w:numId w:val="69"/>
        </w:numPr>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TLS Encryption</w:t>
      </w:r>
      <w:r w:rsidRPr="002E4822">
        <w:rPr>
          <w:rFonts w:ascii="Nunito" w:eastAsia="Nunito" w:hAnsi="Nunito" w:cs="Nunito"/>
          <w:color w:val="000000" w:themeColor="text1"/>
          <w:sz w:val="20"/>
          <w:lang w:val="en-ZA"/>
        </w:rPr>
        <w:t xml:space="preserve">: For datasets that include personal identifiers (i.e., personally identifiable data), the data will be encrypted by the original data holder and transferred to UCT using Transport </w:t>
      </w:r>
      <w:r w:rsidRPr="002E4822">
        <w:rPr>
          <w:rFonts w:ascii="Nunito" w:eastAsia="Nunito" w:hAnsi="Nunito" w:cs="Nunito"/>
          <w:color w:val="000000" w:themeColor="text1"/>
          <w:sz w:val="20"/>
          <w:lang w:val="en-ZA"/>
        </w:rPr>
        <w:lastRenderedPageBreak/>
        <w:t xml:space="preserve">Layer Security (TLS). TLS provides secure data transmission over the internet, preventing interception and </w:t>
      </w:r>
      <w:r w:rsidR="000933A1" w:rsidRPr="002E4822">
        <w:rPr>
          <w:rFonts w:ascii="Nunito" w:eastAsia="Nunito" w:hAnsi="Nunito" w:cs="Nunito"/>
          <w:color w:val="000000" w:themeColor="text1"/>
          <w:sz w:val="20"/>
          <w:lang w:val="en-ZA"/>
        </w:rPr>
        <w:t>unauthorised</w:t>
      </w:r>
      <w:r w:rsidRPr="002E4822">
        <w:rPr>
          <w:rFonts w:ascii="Nunito" w:eastAsia="Nunito" w:hAnsi="Nunito" w:cs="Nunito"/>
          <w:color w:val="000000" w:themeColor="text1"/>
          <w:sz w:val="20"/>
          <w:lang w:val="en-ZA"/>
        </w:rPr>
        <w:t xml:space="preserve"> access during the transfer process.</w:t>
      </w:r>
    </w:p>
    <w:p w14:paraId="20CF7196" w14:textId="77777777" w:rsidR="000933A1" w:rsidRPr="002E4822" w:rsidRDefault="000933A1" w:rsidP="00B5464D">
      <w:pPr>
        <w:rPr>
          <w:rFonts w:ascii="Nunito" w:eastAsia="Nunito" w:hAnsi="Nunito" w:cs="Nunito"/>
          <w:b/>
          <w:bCs/>
          <w:color w:val="000000" w:themeColor="text1"/>
          <w:sz w:val="20"/>
          <w:lang w:val="en-ZA"/>
        </w:rPr>
      </w:pPr>
    </w:p>
    <w:p w14:paraId="75E66CF6" w14:textId="57C44D1F" w:rsidR="00B5464D" w:rsidRPr="002E4822" w:rsidRDefault="00B5464D" w:rsidP="00B5464D">
      <w:pPr>
        <w:rPr>
          <w:rFonts w:ascii="Nunito" w:eastAsia="Nunito" w:hAnsi="Nunito" w:cs="Nunito"/>
          <w:b/>
          <w:bCs/>
          <w:color w:val="000000" w:themeColor="text1"/>
          <w:sz w:val="20"/>
          <w:lang w:val="en-ZA"/>
        </w:rPr>
      </w:pPr>
      <w:r w:rsidRPr="002E4822">
        <w:rPr>
          <w:rFonts w:ascii="Nunito" w:eastAsia="Nunito" w:hAnsi="Nunito" w:cs="Nunito"/>
          <w:b/>
          <w:bCs/>
          <w:color w:val="000000" w:themeColor="text1"/>
          <w:sz w:val="20"/>
          <w:lang w:val="en-ZA"/>
        </w:rPr>
        <w:t>Storage Isolation</w:t>
      </w:r>
    </w:p>
    <w:p w14:paraId="23EF1633" w14:textId="1F70E531" w:rsidR="00B5464D" w:rsidRPr="002E4822" w:rsidRDefault="00B5464D" w:rsidP="00B5464D">
      <w:pPr>
        <w:rPr>
          <w:rFonts w:ascii="Nunito" w:eastAsia="Nunito" w:hAnsi="Nunito" w:cs="Nunito"/>
          <w:color w:val="000000" w:themeColor="text1"/>
          <w:sz w:val="20"/>
          <w:lang w:val="en-ZA"/>
        </w:rPr>
      </w:pPr>
      <w:r w:rsidRPr="002E4822">
        <w:rPr>
          <w:rFonts w:ascii="Nunito" w:eastAsia="Nunito" w:hAnsi="Nunito" w:cs="Nunito"/>
          <w:color w:val="000000" w:themeColor="text1"/>
          <w:sz w:val="20"/>
          <w:lang w:val="en-ZA"/>
        </w:rPr>
        <w:t>Encrypted data will be stored in an isolated virtual storage server</w:t>
      </w:r>
      <w:r w:rsidR="000933A1" w:rsidRPr="002E4822">
        <w:rPr>
          <w:rFonts w:ascii="Nunito" w:eastAsia="Nunito" w:hAnsi="Nunito" w:cs="Nunito"/>
          <w:color w:val="000000" w:themeColor="text1"/>
          <w:sz w:val="20"/>
          <w:lang w:val="en-ZA"/>
        </w:rPr>
        <w:t>, ensuring</w:t>
      </w:r>
      <w:r w:rsidRPr="002E4822">
        <w:rPr>
          <w:rFonts w:ascii="Nunito" w:eastAsia="Nunito" w:hAnsi="Nunito" w:cs="Nunito"/>
          <w:color w:val="000000" w:themeColor="text1"/>
          <w:sz w:val="20"/>
          <w:lang w:val="en-ZA"/>
        </w:rPr>
        <w:t xml:space="preserve"> enhanced security and controlled access. Key details include:</w:t>
      </w:r>
    </w:p>
    <w:p w14:paraId="26336DAF" w14:textId="77777777" w:rsidR="00B5464D" w:rsidRPr="002E4822" w:rsidRDefault="00B5464D" w:rsidP="00B5464D">
      <w:pPr>
        <w:numPr>
          <w:ilvl w:val="0"/>
          <w:numId w:val="70"/>
        </w:numPr>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Isolated Storage Servers</w:t>
      </w:r>
      <w:r w:rsidRPr="002E4822">
        <w:rPr>
          <w:rFonts w:ascii="Nunito" w:eastAsia="Nunito" w:hAnsi="Nunito" w:cs="Nunito"/>
          <w:color w:val="000000" w:themeColor="text1"/>
          <w:sz w:val="20"/>
          <w:lang w:val="en-ZA"/>
        </w:rPr>
        <w:t>: The encrypted data is stored on dedicated virtual servers isolated from other systems. This isolation reduces the risk of data breaches by restricting access to the servers where the data resides.</w:t>
      </w:r>
    </w:p>
    <w:p w14:paraId="1EAA973E" w14:textId="77777777" w:rsidR="00B5464D" w:rsidRPr="002E4822" w:rsidRDefault="00B5464D" w:rsidP="00B5464D">
      <w:pPr>
        <w:numPr>
          <w:ilvl w:val="0"/>
          <w:numId w:val="70"/>
        </w:numPr>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Restricted Access</w:t>
      </w:r>
      <w:r w:rsidRPr="002E4822">
        <w:rPr>
          <w:rFonts w:ascii="Nunito" w:eastAsia="Nunito" w:hAnsi="Nunito" w:cs="Nunito"/>
          <w:color w:val="000000" w:themeColor="text1"/>
          <w:sz w:val="20"/>
          <w:lang w:val="en-ZA"/>
        </w:rPr>
        <w:t>: Only the private data team, a select group of authorized personnel, can access these isolated storage servers. This team is responsible for managing and maintaining the security of the stored data.</w:t>
      </w:r>
      <w:commentRangeEnd w:id="5163"/>
      <w:r w:rsidR="00CA5950">
        <w:rPr>
          <w:rStyle w:val="CommentReference"/>
        </w:rPr>
        <w:commentReference w:id="5163"/>
      </w:r>
    </w:p>
    <w:p w14:paraId="094B861D" w14:textId="4979CBF4" w:rsidR="00B5464D" w:rsidRPr="00896612" w:rsidRDefault="60C54407" w:rsidP="00896612">
      <w:pPr>
        <w:pStyle w:val="Heading1"/>
        <w:numPr>
          <w:ilvl w:val="1"/>
          <w:numId w:val="70"/>
        </w:numPr>
        <w:rPr>
          <w:rFonts w:eastAsia="Nunito"/>
        </w:rPr>
      </w:pPr>
      <w:bookmarkStart w:id="5164" w:name="_Toc174546647"/>
      <w:r w:rsidRPr="00896612">
        <w:rPr>
          <w:rFonts w:eastAsia="Nunito"/>
        </w:rPr>
        <w:t xml:space="preserve">Network </w:t>
      </w:r>
      <w:ins w:id="5165" w:author="Craig Parker" w:date="2024-08-08T08:32:00Z">
        <w:r w:rsidRPr="00896612">
          <w:rPr>
            <w:rFonts w:eastAsia="Nunito"/>
          </w:rPr>
          <w:t>f</w:t>
        </w:r>
      </w:ins>
      <w:del w:id="5166" w:author="Craig Parker" w:date="2024-08-08T08:32:00Z">
        <w:r w:rsidR="00B5464D" w:rsidRPr="00896612" w:rsidDel="60C54407">
          <w:rPr>
            <w:rFonts w:eastAsia="Nunito"/>
          </w:rPr>
          <w:delText>F</w:delText>
        </w:r>
      </w:del>
      <w:r w:rsidRPr="00896612">
        <w:rPr>
          <w:rFonts w:eastAsia="Nunito"/>
        </w:rPr>
        <w:t xml:space="preserve">irewall and </w:t>
      </w:r>
      <w:ins w:id="5167" w:author="Craig Parker" w:date="2024-08-08T08:32:00Z">
        <w:r w:rsidRPr="00896612">
          <w:rPr>
            <w:rFonts w:eastAsia="Nunito"/>
          </w:rPr>
          <w:t>V</w:t>
        </w:r>
      </w:ins>
      <w:del w:id="5168" w:author="Craig Parker" w:date="2024-08-08T08:32:00Z">
        <w:r w:rsidR="00B5464D" w:rsidRPr="00896612" w:rsidDel="60C54407">
          <w:rPr>
            <w:rFonts w:eastAsia="Nunito"/>
          </w:rPr>
          <w:delText>V</w:delText>
        </w:r>
      </w:del>
      <w:r w:rsidRPr="00896612">
        <w:rPr>
          <w:rFonts w:eastAsia="Nunito"/>
        </w:rPr>
        <w:t>irtual Private Network</w:t>
      </w:r>
      <w:bookmarkEnd w:id="5164"/>
    </w:p>
    <w:p w14:paraId="3164B1B2" w14:textId="77777777" w:rsidR="00B5464D" w:rsidRPr="002E4822" w:rsidRDefault="00B5464D" w:rsidP="00B5464D">
      <w:pPr>
        <w:rPr>
          <w:rFonts w:ascii="Nunito" w:eastAsia="Nunito" w:hAnsi="Nunito" w:cs="Nunito"/>
          <w:color w:val="000000" w:themeColor="text1"/>
          <w:sz w:val="20"/>
          <w:lang w:val="en-ZA"/>
        </w:rPr>
      </w:pPr>
      <w:r w:rsidRPr="002E4822">
        <w:rPr>
          <w:rFonts w:ascii="Nunito" w:eastAsia="Nunito" w:hAnsi="Nunito" w:cs="Nunito"/>
          <w:color w:val="000000" w:themeColor="text1"/>
          <w:sz w:val="20"/>
          <w:lang w:val="en-ZA"/>
        </w:rPr>
        <w:t>The CSAG compute infrastructure is integrated into the UCT intranet, benefiting from UCT’s comprehensive security policies and services. Key network security measures include:</w:t>
      </w:r>
    </w:p>
    <w:p w14:paraId="7F01C51D" w14:textId="7FD19E76" w:rsidR="00B5464D" w:rsidRPr="002E4822" w:rsidRDefault="00B5464D" w:rsidP="00B5464D">
      <w:pPr>
        <w:numPr>
          <w:ilvl w:val="0"/>
          <w:numId w:val="71"/>
        </w:numPr>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Firewall Protection</w:t>
      </w:r>
      <w:r w:rsidRPr="002E4822">
        <w:rPr>
          <w:rFonts w:ascii="Nunito" w:eastAsia="Nunito" w:hAnsi="Nunito" w:cs="Nunito"/>
          <w:color w:val="000000" w:themeColor="text1"/>
          <w:sz w:val="20"/>
          <w:lang w:val="en-ZA"/>
        </w:rPr>
        <w:t xml:space="preserve">: UCT implements a Cisco firewall as a barrier between the internal network and external threats, ensuring that only </w:t>
      </w:r>
      <w:r w:rsidR="000933A1" w:rsidRPr="002E4822">
        <w:rPr>
          <w:rFonts w:ascii="Nunito" w:eastAsia="Nunito" w:hAnsi="Nunito" w:cs="Nunito"/>
          <w:color w:val="000000" w:themeColor="text1"/>
          <w:sz w:val="20"/>
          <w:lang w:val="en-ZA"/>
        </w:rPr>
        <w:t>authorised</w:t>
      </w:r>
      <w:r w:rsidRPr="002E4822">
        <w:rPr>
          <w:rFonts w:ascii="Nunito" w:eastAsia="Nunito" w:hAnsi="Nunito" w:cs="Nunito"/>
          <w:color w:val="000000" w:themeColor="text1"/>
          <w:sz w:val="20"/>
          <w:lang w:val="en-ZA"/>
        </w:rPr>
        <w:t xml:space="preserve"> access is allowed. The UCT firewall policy outlines the specific configurations and rules applied to protect the network. </w:t>
      </w:r>
    </w:p>
    <w:p w14:paraId="01F3E65F" w14:textId="77777777" w:rsidR="00B5464D" w:rsidRPr="002E4822" w:rsidRDefault="00000000" w:rsidP="00B5464D">
      <w:pPr>
        <w:numPr>
          <w:ilvl w:val="1"/>
          <w:numId w:val="71"/>
        </w:numPr>
        <w:rPr>
          <w:rFonts w:ascii="Nunito" w:eastAsia="Nunito" w:hAnsi="Nunito" w:cs="Nunito"/>
          <w:color w:val="000000" w:themeColor="text1"/>
          <w:sz w:val="20"/>
          <w:lang w:val="en-ZA"/>
        </w:rPr>
      </w:pPr>
      <w:r>
        <w:fldChar w:fldCharType="begin"/>
      </w:r>
      <w:r>
        <w:instrText>HYPERLINK "http://www.icts.uct.ac.za/uct-perimeter-firewall-policy"</w:instrText>
      </w:r>
      <w:r>
        <w:fldChar w:fldCharType="separate"/>
      </w:r>
      <w:r w:rsidR="00B5464D" w:rsidRPr="002E4822">
        <w:rPr>
          <w:rStyle w:val="Hyperlink"/>
          <w:rFonts w:ascii="Nunito" w:eastAsia="Nunito" w:hAnsi="Nunito" w:cs="Nunito"/>
          <w:sz w:val="20"/>
          <w:lang w:val="en-ZA"/>
        </w:rPr>
        <w:t>UCT Perimeter Firewall Policy</w:t>
      </w:r>
      <w:r>
        <w:rPr>
          <w:rStyle w:val="Hyperlink"/>
          <w:rFonts w:ascii="Nunito" w:eastAsia="Nunito" w:hAnsi="Nunito" w:cs="Nunito"/>
          <w:sz w:val="20"/>
          <w:lang w:val="en-ZA"/>
        </w:rPr>
        <w:fldChar w:fldCharType="end"/>
      </w:r>
    </w:p>
    <w:p w14:paraId="04D96F4E" w14:textId="5407E702" w:rsidR="00B5464D" w:rsidRPr="002E4822" w:rsidRDefault="00B5464D" w:rsidP="00B5464D">
      <w:pPr>
        <w:numPr>
          <w:ilvl w:val="0"/>
          <w:numId w:val="71"/>
        </w:numPr>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Virtual Private Network (VPN)</w:t>
      </w:r>
      <w:r w:rsidRPr="002E4822">
        <w:rPr>
          <w:rFonts w:ascii="Nunito" w:eastAsia="Nunito" w:hAnsi="Nunito" w:cs="Nunito"/>
          <w:color w:val="000000" w:themeColor="text1"/>
          <w:sz w:val="20"/>
          <w:lang w:val="en-ZA"/>
        </w:rPr>
        <w:t xml:space="preserve">: UCT employs a Cisco VPN service, allowing </w:t>
      </w:r>
      <w:r w:rsidR="000933A1" w:rsidRPr="002E4822">
        <w:rPr>
          <w:rFonts w:ascii="Nunito" w:eastAsia="Nunito" w:hAnsi="Nunito" w:cs="Nunito"/>
          <w:color w:val="000000" w:themeColor="text1"/>
          <w:sz w:val="20"/>
          <w:lang w:val="en-ZA"/>
        </w:rPr>
        <w:t>authorised</w:t>
      </w:r>
      <w:r w:rsidRPr="002E4822">
        <w:rPr>
          <w:rFonts w:ascii="Nunito" w:eastAsia="Nunito" w:hAnsi="Nunito" w:cs="Nunito"/>
          <w:color w:val="000000" w:themeColor="text1"/>
          <w:sz w:val="20"/>
          <w:lang w:val="en-ZA"/>
        </w:rPr>
        <w:t xml:space="preserve"> users </w:t>
      </w:r>
      <w:r w:rsidR="000933A1" w:rsidRPr="002E4822">
        <w:rPr>
          <w:rFonts w:ascii="Nunito" w:eastAsia="Nunito" w:hAnsi="Nunito" w:cs="Nunito"/>
          <w:color w:val="000000" w:themeColor="text1"/>
          <w:sz w:val="20"/>
          <w:lang w:val="en-ZA"/>
        </w:rPr>
        <w:t>to access the UCT intranet from remote locations securely</w:t>
      </w:r>
      <w:r w:rsidRPr="002E4822">
        <w:rPr>
          <w:rFonts w:ascii="Nunito" w:eastAsia="Nunito" w:hAnsi="Nunito" w:cs="Nunito"/>
          <w:color w:val="000000" w:themeColor="text1"/>
          <w:sz w:val="20"/>
          <w:lang w:val="en-ZA"/>
        </w:rPr>
        <w:t xml:space="preserve">. The VPN encrypts all traffic, preventing </w:t>
      </w:r>
      <w:r w:rsidR="000933A1" w:rsidRPr="002E4822">
        <w:rPr>
          <w:rFonts w:ascii="Nunito" w:eastAsia="Nunito" w:hAnsi="Nunito" w:cs="Nunito"/>
          <w:color w:val="000000" w:themeColor="text1"/>
          <w:sz w:val="20"/>
          <w:lang w:val="en-ZA"/>
        </w:rPr>
        <w:t>unauthorised</w:t>
      </w:r>
      <w:r w:rsidRPr="002E4822">
        <w:rPr>
          <w:rFonts w:ascii="Nunito" w:eastAsia="Nunito" w:hAnsi="Nunito" w:cs="Nunito"/>
          <w:color w:val="000000" w:themeColor="text1"/>
          <w:sz w:val="20"/>
          <w:lang w:val="en-ZA"/>
        </w:rPr>
        <w:t xml:space="preserve"> access and maintaining data confidentiality.</w:t>
      </w:r>
    </w:p>
    <w:p w14:paraId="3B37089E" w14:textId="16A789BB" w:rsidR="00B5464D" w:rsidRPr="002E4822" w:rsidRDefault="00B5464D" w:rsidP="00B5464D">
      <w:pPr>
        <w:numPr>
          <w:ilvl w:val="0"/>
          <w:numId w:val="71"/>
        </w:numPr>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Access Control</w:t>
      </w:r>
      <w:r w:rsidRPr="002E4822">
        <w:rPr>
          <w:rFonts w:ascii="Nunito" w:eastAsia="Nunito" w:hAnsi="Nunito" w:cs="Nunito"/>
          <w:color w:val="000000" w:themeColor="text1"/>
          <w:sz w:val="20"/>
          <w:lang w:val="en-ZA"/>
        </w:rPr>
        <w:t xml:space="preserve">: Network access to CSAG servers and computer services is carefully controlled and limited to </w:t>
      </w:r>
      <w:r w:rsidR="000933A1" w:rsidRPr="002E4822">
        <w:rPr>
          <w:rFonts w:ascii="Nunito" w:eastAsia="Nunito" w:hAnsi="Nunito" w:cs="Nunito"/>
          <w:color w:val="000000" w:themeColor="text1"/>
          <w:sz w:val="20"/>
          <w:lang w:val="en-ZA"/>
        </w:rPr>
        <w:t>authorised</w:t>
      </w:r>
      <w:r w:rsidRPr="002E4822">
        <w:rPr>
          <w:rFonts w:ascii="Nunito" w:eastAsia="Nunito" w:hAnsi="Nunito" w:cs="Nunito"/>
          <w:color w:val="000000" w:themeColor="text1"/>
          <w:sz w:val="20"/>
          <w:lang w:val="en-ZA"/>
        </w:rPr>
        <w:t xml:space="preserve"> users. This ensures that only individuals with proper credentials can access sensitive data and systems.</w:t>
      </w:r>
    </w:p>
    <w:p w14:paraId="7890FF34" w14:textId="77777777" w:rsidR="00B5464D" w:rsidRPr="002E4822" w:rsidRDefault="00B5464D" w:rsidP="00B5464D">
      <w:pPr>
        <w:ind w:left="720"/>
        <w:rPr>
          <w:rFonts w:ascii="Nunito" w:eastAsia="Nunito" w:hAnsi="Nunito" w:cs="Nunito"/>
          <w:color w:val="000000" w:themeColor="text1"/>
          <w:sz w:val="20"/>
          <w:lang w:val="en-ZA"/>
        </w:rPr>
      </w:pPr>
    </w:p>
    <w:p w14:paraId="397645F1" w14:textId="4A6FF27B" w:rsidR="00B5464D" w:rsidRPr="00896612" w:rsidRDefault="00B5464D" w:rsidP="00896612">
      <w:pPr>
        <w:pStyle w:val="Heading1"/>
        <w:numPr>
          <w:ilvl w:val="1"/>
          <w:numId w:val="70"/>
        </w:numPr>
        <w:rPr>
          <w:rFonts w:eastAsia="Nunito"/>
        </w:rPr>
      </w:pPr>
      <w:bookmarkStart w:id="5169" w:name="_Toc174546648"/>
      <w:r w:rsidRPr="00896612">
        <w:rPr>
          <w:rFonts w:eastAsia="Nunito"/>
        </w:rPr>
        <w:t xml:space="preserve">Local </w:t>
      </w:r>
      <w:r w:rsidR="002E4822" w:rsidRPr="00896612">
        <w:rPr>
          <w:rFonts w:eastAsia="Nunito"/>
        </w:rPr>
        <w:t>a</w:t>
      </w:r>
      <w:r w:rsidRPr="00896612">
        <w:rPr>
          <w:rFonts w:eastAsia="Nunito"/>
        </w:rPr>
        <w:t xml:space="preserve">uthentication and </w:t>
      </w:r>
      <w:r w:rsidR="002E4822" w:rsidRPr="00896612">
        <w:rPr>
          <w:rFonts w:eastAsia="Nunito"/>
        </w:rPr>
        <w:t>a</w:t>
      </w:r>
      <w:r w:rsidRPr="00896612">
        <w:rPr>
          <w:rFonts w:eastAsia="Nunito"/>
        </w:rPr>
        <w:t>uthorization</w:t>
      </w:r>
      <w:bookmarkEnd w:id="5169"/>
    </w:p>
    <w:p w14:paraId="09660E20" w14:textId="029749CB" w:rsidR="00B5464D" w:rsidRPr="002E4822" w:rsidRDefault="00B5464D" w:rsidP="00B5464D">
      <w:pPr>
        <w:rPr>
          <w:rFonts w:ascii="Nunito" w:eastAsia="Nunito" w:hAnsi="Nunito" w:cs="Nunito"/>
          <w:color w:val="000000" w:themeColor="text1"/>
          <w:sz w:val="20"/>
          <w:lang w:val="en-ZA"/>
        </w:rPr>
      </w:pPr>
      <w:r w:rsidRPr="002E4822">
        <w:rPr>
          <w:rFonts w:ascii="Nunito" w:eastAsia="Nunito" w:hAnsi="Nunito" w:cs="Nunito"/>
          <w:color w:val="000000" w:themeColor="text1"/>
          <w:sz w:val="20"/>
          <w:lang w:val="en-ZA"/>
        </w:rPr>
        <w:t xml:space="preserve">In addition to the broader UCT security measures, the CSAG/UCT platform employs its own authentication and </w:t>
      </w:r>
      <w:r w:rsidR="006013EC" w:rsidRPr="002E4822">
        <w:rPr>
          <w:rFonts w:ascii="Nunito" w:eastAsia="Nunito" w:hAnsi="Nunito" w:cs="Nunito"/>
          <w:color w:val="000000" w:themeColor="text1"/>
          <w:sz w:val="20"/>
          <w:lang w:val="en-ZA"/>
        </w:rPr>
        <w:t>authorisation</w:t>
      </w:r>
      <w:r w:rsidRPr="002E4822">
        <w:rPr>
          <w:rFonts w:ascii="Nunito" w:eastAsia="Nunito" w:hAnsi="Nunito" w:cs="Nunito"/>
          <w:color w:val="000000" w:themeColor="text1"/>
          <w:sz w:val="20"/>
          <w:lang w:val="en-ZA"/>
        </w:rPr>
        <w:t xml:space="preserve"> protocols </w:t>
      </w:r>
      <w:r w:rsidR="006013EC" w:rsidRPr="002E4822">
        <w:rPr>
          <w:rFonts w:ascii="Nunito" w:eastAsia="Nunito" w:hAnsi="Nunito" w:cs="Nunito"/>
          <w:color w:val="000000" w:themeColor="text1"/>
          <w:sz w:val="20"/>
          <w:lang w:val="en-ZA"/>
        </w:rPr>
        <w:t>to secure access to restricted datasets further</w:t>
      </w:r>
      <w:r w:rsidRPr="002E4822">
        <w:rPr>
          <w:rFonts w:ascii="Nunito" w:eastAsia="Nunito" w:hAnsi="Nunito" w:cs="Nunito"/>
          <w:color w:val="000000" w:themeColor="text1"/>
          <w:sz w:val="20"/>
          <w:lang w:val="en-ZA"/>
        </w:rPr>
        <w:t>:</w:t>
      </w:r>
    </w:p>
    <w:p w14:paraId="2B389C12" w14:textId="77777777" w:rsidR="00B5464D" w:rsidRPr="002E4822" w:rsidRDefault="00B5464D" w:rsidP="00B5464D">
      <w:pPr>
        <w:numPr>
          <w:ilvl w:val="0"/>
          <w:numId w:val="72"/>
        </w:numPr>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Independent Authentication Service</w:t>
      </w:r>
      <w:r w:rsidRPr="002E4822">
        <w:rPr>
          <w:rFonts w:ascii="Nunito" w:eastAsia="Nunito" w:hAnsi="Nunito" w:cs="Nunito"/>
          <w:color w:val="000000" w:themeColor="text1"/>
          <w:sz w:val="20"/>
          <w:lang w:val="en-ZA"/>
        </w:rPr>
        <w:t>: The CSAG/UCT platform uses a Linux filesystem and Lightweight Directory Access Protocol (LDAP) for authentication. This service verifies the identity of users attempting to access the system.</w:t>
      </w:r>
    </w:p>
    <w:p w14:paraId="35C82C17" w14:textId="7EC43D5A" w:rsidR="00B5464D" w:rsidRPr="002E4822" w:rsidRDefault="00B5464D" w:rsidP="00B5464D">
      <w:pPr>
        <w:numPr>
          <w:ilvl w:val="0"/>
          <w:numId w:val="72"/>
        </w:numPr>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lastRenderedPageBreak/>
        <w:t>Authorization Controls</w:t>
      </w:r>
      <w:r w:rsidRPr="002E4822">
        <w:rPr>
          <w:rFonts w:ascii="Nunito" w:eastAsia="Nunito" w:hAnsi="Nunito" w:cs="Nunito"/>
          <w:color w:val="000000" w:themeColor="text1"/>
          <w:sz w:val="20"/>
          <w:lang w:val="en-ZA"/>
        </w:rPr>
        <w:t xml:space="preserve">: Access to restricted datasets is controlled through both UCT authentication protocols and internal CSAG Data Management Plan (DMP) authentication and </w:t>
      </w:r>
      <w:r w:rsidR="006013EC" w:rsidRPr="002E4822">
        <w:rPr>
          <w:rFonts w:ascii="Nunito" w:eastAsia="Nunito" w:hAnsi="Nunito" w:cs="Nunito"/>
          <w:color w:val="000000" w:themeColor="text1"/>
          <w:sz w:val="20"/>
          <w:lang w:val="en-ZA"/>
        </w:rPr>
        <w:t>authorisation</w:t>
      </w:r>
      <w:r w:rsidRPr="002E4822">
        <w:rPr>
          <w:rFonts w:ascii="Nunito" w:eastAsia="Nunito" w:hAnsi="Nunito" w:cs="Nunito"/>
          <w:color w:val="000000" w:themeColor="text1"/>
          <w:sz w:val="20"/>
          <w:lang w:val="en-ZA"/>
        </w:rPr>
        <w:t xml:space="preserve"> mechanisms. This dual-layer security approach ensures that only </w:t>
      </w:r>
      <w:r w:rsidR="006013EC" w:rsidRPr="002E4822">
        <w:rPr>
          <w:rFonts w:ascii="Nunito" w:eastAsia="Nunito" w:hAnsi="Nunito" w:cs="Nunito"/>
          <w:color w:val="000000" w:themeColor="text1"/>
          <w:sz w:val="20"/>
          <w:lang w:val="en-ZA"/>
        </w:rPr>
        <w:t>authorised</w:t>
      </w:r>
      <w:r w:rsidRPr="002E4822">
        <w:rPr>
          <w:rFonts w:ascii="Nunito" w:eastAsia="Nunito" w:hAnsi="Nunito" w:cs="Nunito"/>
          <w:color w:val="000000" w:themeColor="text1"/>
          <w:sz w:val="20"/>
          <w:lang w:val="en-ZA"/>
        </w:rPr>
        <w:t xml:space="preserve"> personnel can access sensitive data, providing an additional layer of protection.</w:t>
      </w:r>
    </w:p>
    <w:p w14:paraId="5B50481E" w14:textId="3554F213" w:rsidR="00B5464D" w:rsidRPr="002E4822" w:rsidRDefault="00B5464D" w:rsidP="00B5464D">
      <w:pPr>
        <w:numPr>
          <w:ilvl w:val="0"/>
          <w:numId w:val="72"/>
        </w:numPr>
        <w:rPr>
          <w:rFonts w:ascii="Nunito" w:eastAsia="Nunito" w:hAnsi="Nunito" w:cs="Nunito"/>
          <w:color w:val="000000" w:themeColor="text1"/>
          <w:sz w:val="20"/>
          <w:lang w:val="en-ZA"/>
        </w:rPr>
      </w:pPr>
      <w:r w:rsidRPr="002E4822">
        <w:rPr>
          <w:rFonts w:ascii="Nunito" w:eastAsia="Nunito" w:hAnsi="Nunito" w:cs="Nunito"/>
          <w:b/>
          <w:bCs/>
          <w:color w:val="000000" w:themeColor="text1"/>
          <w:sz w:val="20"/>
          <w:lang w:val="en-ZA"/>
        </w:rPr>
        <w:t>Compliance with UCT Security Policies</w:t>
      </w:r>
      <w:r w:rsidRPr="002E4822">
        <w:rPr>
          <w:rFonts w:ascii="Nunito" w:eastAsia="Nunito" w:hAnsi="Nunito" w:cs="Nunito"/>
          <w:color w:val="000000" w:themeColor="text1"/>
          <w:sz w:val="20"/>
          <w:lang w:val="en-ZA"/>
        </w:rPr>
        <w:t xml:space="preserve">: All authentication and </w:t>
      </w:r>
      <w:r w:rsidR="006013EC" w:rsidRPr="002E4822">
        <w:rPr>
          <w:rFonts w:ascii="Nunito" w:eastAsia="Nunito" w:hAnsi="Nunito" w:cs="Nunito"/>
          <w:color w:val="000000" w:themeColor="text1"/>
          <w:sz w:val="20"/>
          <w:lang w:val="en-ZA"/>
        </w:rPr>
        <w:t>authorisation</w:t>
      </w:r>
      <w:r w:rsidRPr="002E4822">
        <w:rPr>
          <w:rFonts w:ascii="Nunito" w:eastAsia="Nunito" w:hAnsi="Nunito" w:cs="Nunito"/>
          <w:color w:val="000000" w:themeColor="text1"/>
          <w:sz w:val="20"/>
          <w:lang w:val="en-ZA"/>
        </w:rPr>
        <w:t xml:space="preserve"> activities are conducted in compliance with UCT's comprehensive information security policies. </w:t>
      </w:r>
    </w:p>
    <w:p w14:paraId="31EB97F7" w14:textId="77777777" w:rsidR="00B5464D" w:rsidRPr="002E4822" w:rsidRDefault="00000000" w:rsidP="00B5464D">
      <w:pPr>
        <w:numPr>
          <w:ilvl w:val="1"/>
          <w:numId w:val="72"/>
        </w:numPr>
        <w:rPr>
          <w:rFonts w:ascii="Nunito" w:eastAsia="Nunito" w:hAnsi="Nunito" w:cs="Nunito"/>
          <w:color w:val="000000" w:themeColor="text1"/>
          <w:sz w:val="20"/>
          <w:lang w:val="en-ZA"/>
        </w:rPr>
      </w:pPr>
      <w:r>
        <w:fldChar w:fldCharType="begin"/>
      </w:r>
      <w:r>
        <w:instrText>HYPERLINK "http://www.icts.uct.ac.za/sites/default/files/image_tool/images/286/UCT_Information_Security_Policy_PC03_2020.pdf"</w:instrText>
      </w:r>
      <w:r>
        <w:fldChar w:fldCharType="separate"/>
      </w:r>
      <w:r w:rsidR="00B5464D" w:rsidRPr="002E4822">
        <w:rPr>
          <w:rStyle w:val="Hyperlink"/>
          <w:rFonts w:ascii="Nunito" w:eastAsia="Nunito" w:hAnsi="Nunito" w:cs="Nunito"/>
          <w:sz w:val="20"/>
          <w:lang w:val="en-ZA"/>
        </w:rPr>
        <w:t>UCT Information Security Policy</w:t>
      </w:r>
      <w:r>
        <w:rPr>
          <w:rStyle w:val="Hyperlink"/>
          <w:rFonts w:ascii="Nunito" w:eastAsia="Nunito" w:hAnsi="Nunito" w:cs="Nunito"/>
          <w:sz w:val="20"/>
          <w:lang w:val="en-ZA"/>
        </w:rPr>
        <w:fldChar w:fldCharType="end"/>
      </w:r>
    </w:p>
    <w:p w14:paraId="3631BC3E" w14:textId="77777777" w:rsidR="00B5464D" w:rsidRPr="002E4822" w:rsidRDefault="00B5464D" w:rsidP="00B5464D">
      <w:pPr>
        <w:rPr>
          <w:rFonts w:ascii="Nunito" w:eastAsia="Nunito" w:hAnsi="Nunito" w:cs="Nunito"/>
          <w:color w:val="000000" w:themeColor="text1"/>
          <w:sz w:val="20"/>
          <w:lang w:val="en-ZA"/>
        </w:rPr>
      </w:pPr>
      <w:r w:rsidRPr="002E4822">
        <w:rPr>
          <w:rFonts w:ascii="Nunito" w:eastAsia="Nunito" w:hAnsi="Nunito" w:cs="Nunito"/>
          <w:color w:val="000000" w:themeColor="text1"/>
          <w:sz w:val="20"/>
          <w:lang w:val="en-ZA"/>
        </w:rPr>
        <w:t xml:space="preserve">By implementing these detailed encryption, storage isolation, network security, and local authentication measures, the HE²AT </w:t>
      </w:r>
      <w:proofErr w:type="spellStart"/>
      <w:r w:rsidRPr="002E4822">
        <w:rPr>
          <w:rFonts w:ascii="Nunito" w:eastAsia="Nunito" w:hAnsi="Nunito" w:cs="Nunito"/>
          <w:color w:val="000000" w:themeColor="text1"/>
          <w:sz w:val="20"/>
          <w:lang w:val="en-ZA"/>
        </w:rPr>
        <w:t>Center</w:t>
      </w:r>
      <w:proofErr w:type="spellEnd"/>
      <w:r w:rsidRPr="002E4822">
        <w:rPr>
          <w:rFonts w:ascii="Nunito" w:eastAsia="Nunito" w:hAnsi="Nunito" w:cs="Nunito"/>
          <w:color w:val="000000" w:themeColor="text1"/>
          <w:sz w:val="20"/>
          <w:lang w:val="en-ZA"/>
        </w:rPr>
        <w:t xml:space="preserve"> ensures the protection and confidentiality of sensitive data throughout its lifecycle.</w:t>
      </w:r>
    </w:p>
    <w:p w14:paraId="5256D54A" w14:textId="77777777" w:rsidR="00B5464D" w:rsidRPr="002E4822" w:rsidRDefault="00B5464D">
      <w:pPr>
        <w:rPr>
          <w:rFonts w:ascii="Nunito" w:eastAsia="Nunito" w:hAnsi="Nunito" w:cs="Nunito"/>
          <w:color w:val="000000" w:themeColor="text1"/>
          <w:sz w:val="20"/>
          <w:rPrChange w:id="5170" w:author="Craig Parker" w:date="2024-08-07T12:23:00Z">
            <w:rPr>
              <w:rFonts w:ascii="Nunito" w:eastAsia="Nunito" w:hAnsi="Nunito" w:cs="Nunito"/>
            </w:rPr>
          </w:rPrChange>
        </w:rPr>
      </w:pPr>
    </w:p>
    <w:p w14:paraId="0000012B" w14:textId="474A13A6" w:rsidR="007813F4" w:rsidRPr="00896612" w:rsidRDefault="52A8C99F">
      <w:pPr>
        <w:pStyle w:val="Heading1"/>
        <w:numPr>
          <w:ilvl w:val="1"/>
          <w:numId w:val="70"/>
        </w:numPr>
        <w:rPr>
          <w:rFonts w:eastAsia="Nunito"/>
          <w:rPrChange w:id="5171" w:author="Craig Parker" w:date="2024-08-07T12:23:00Z">
            <w:rPr>
              <w:rFonts w:ascii="Nunito" w:eastAsia="Nunito" w:hAnsi="Nunito" w:cs="Nunito"/>
            </w:rPr>
          </w:rPrChange>
        </w:rPr>
        <w:pPrChange w:id="5172" w:author="Craig Parker" w:date="2024-08-07T13:44:00Z">
          <w:pPr>
            <w:pStyle w:val="Heading1"/>
          </w:pPr>
        </w:pPrChange>
      </w:pPr>
      <w:bookmarkStart w:id="5173" w:name="_Toc172635233"/>
      <w:bookmarkStart w:id="5174" w:name="_Toc173777821"/>
      <w:bookmarkStart w:id="5175" w:name="_Toc174546649"/>
      <w:r w:rsidRPr="00896612">
        <w:rPr>
          <w:rFonts w:eastAsia="Nunito"/>
          <w:rPrChange w:id="5176" w:author="Craig Parker" w:date="2024-08-07T12:23:00Z">
            <w:rPr>
              <w:rFonts w:ascii="Nunito" w:eastAsia="Nunito" w:hAnsi="Nunito" w:cs="Nunito"/>
            </w:rPr>
          </w:rPrChange>
        </w:rPr>
        <w:t xml:space="preserve">Data </w:t>
      </w:r>
      <w:r w:rsidR="002E4822" w:rsidRPr="00896612">
        <w:rPr>
          <w:rFonts w:eastAsia="Nunito"/>
        </w:rPr>
        <w:t>s</w:t>
      </w:r>
      <w:r w:rsidRPr="00896612">
        <w:rPr>
          <w:rFonts w:eastAsia="Nunito"/>
          <w:rPrChange w:id="5177" w:author="Craig Parker" w:date="2024-08-07T12:23:00Z">
            <w:rPr>
              <w:rFonts w:ascii="Nunito" w:eastAsia="Nunito" w:hAnsi="Nunito" w:cs="Nunito"/>
            </w:rPr>
          </w:rPrChange>
        </w:rPr>
        <w:t xml:space="preserve">haring and </w:t>
      </w:r>
      <w:r w:rsidR="002E4822" w:rsidRPr="00896612">
        <w:rPr>
          <w:rFonts w:eastAsia="Nunito"/>
        </w:rPr>
        <w:t>o</w:t>
      </w:r>
      <w:r w:rsidRPr="00896612">
        <w:rPr>
          <w:rFonts w:eastAsia="Nunito"/>
          <w:rPrChange w:id="5178" w:author="Craig Parker" w:date="2024-08-07T12:23:00Z">
            <w:rPr>
              <w:rFonts w:ascii="Nunito" w:eastAsia="Nunito" w:hAnsi="Nunito" w:cs="Nunito"/>
            </w:rPr>
          </w:rPrChange>
        </w:rPr>
        <w:t xml:space="preserve">pen </w:t>
      </w:r>
      <w:r w:rsidR="002E4822" w:rsidRPr="00896612">
        <w:rPr>
          <w:rFonts w:eastAsia="Nunito"/>
        </w:rPr>
        <w:t>a</w:t>
      </w:r>
      <w:r w:rsidRPr="00896612">
        <w:rPr>
          <w:rFonts w:eastAsia="Nunito"/>
          <w:rPrChange w:id="5179" w:author="Craig Parker" w:date="2024-08-07T12:23:00Z">
            <w:rPr>
              <w:rFonts w:ascii="Nunito" w:eastAsia="Nunito" w:hAnsi="Nunito" w:cs="Nunito"/>
            </w:rPr>
          </w:rPrChange>
        </w:rPr>
        <w:t>ccess</w:t>
      </w:r>
      <w:bookmarkEnd w:id="5173"/>
      <w:bookmarkEnd w:id="5174"/>
      <w:bookmarkEnd w:id="5175"/>
    </w:p>
    <w:p w14:paraId="0000012C" w14:textId="698C7E21" w:rsidR="007813F4" w:rsidRPr="002E4822" w:rsidRDefault="009511AE">
      <w:pPr>
        <w:rPr>
          <w:rFonts w:ascii="Nunito" w:eastAsia="Nunito" w:hAnsi="Nunito" w:cs="Nunito"/>
          <w:color w:val="000000" w:themeColor="text1"/>
          <w:sz w:val="20"/>
          <w:rPrChange w:id="5180" w:author="Craig Parker" w:date="2024-08-07T12:23:00Z">
            <w:rPr>
              <w:rFonts w:ascii="Nunito" w:eastAsia="Nunito" w:hAnsi="Nunito" w:cs="Nunito"/>
            </w:rPr>
          </w:rPrChange>
        </w:rPr>
      </w:pPr>
      <w:r w:rsidRPr="002E4822">
        <w:rPr>
          <w:rFonts w:ascii="Nunito" w:eastAsia="Nunito" w:hAnsi="Nunito" w:cs="Nunito"/>
          <w:color w:val="000000" w:themeColor="text1"/>
          <w:sz w:val="20"/>
          <w:rPrChange w:id="5181" w:author="Craig Parker" w:date="2024-08-07T12:23:00Z">
            <w:rPr>
              <w:rFonts w:ascii="Nunito" w:eastAsia="Nunito" w:hAnsi="Nunito" w:cs="Nunito"/>
            </w:rPr>
          </w:rPrChange>
        </w:rPr>
        <w:t>According to the Research Data Management policy, ‘publicly funded research data are a public good, produced in the public interest, which should be made openly available with as few restrictions as possible in a timely and responsible manner’. Data is</w:t>
      </w:r>
      <w:del w:id="5182" w:author="Craig Parker" w:date="2024-07-09T11:42:00Z">
        <w:r w:rsidRPr="002E4822" w:rsidDel="002116FB">
          <w:rPr>
            <w:rFonts w:ascii="Nunito" w:eastAsia="Nunito" w:hAnsi="Nunito" w:cs="Nunito"/>
            <w:color w:val="000000" w:themeColor="text1"/>
            <w:sz w:val="20"/>
            <w:rPrChange w:id="5183" w:author="Craig Parker" w:date="2024-08-07T12:23:00Z">
              <w:rPr>
                <w:rFonts w:ascii="Nunito" w:eastAsia="Nunito" w:hAnsi="Nunito" w:cs="Nunito"/>
              </w:rPr>
            </w:rPrChange>
          </w:rPr>
          <w:delText xml:space="preserve"> therefore open by default, closed by exception (e.g. privately-funded research,</w:delText>
        </w:r>
      </w:del>
      <w:ins w:id="5184" w:author="Craig Parker" w:date="2024-07-09T11:42:00Z">
        <w:r w:rsidR="002116FB" w:rsidRPr="002E4822">
          <w:rPr>
            <w:rFonts w:ascii="Nunito" w:eastAsia="Nunito" w:hAnsi="Nunito" w:cs="Nunito"/>
            <w:color w:val="000000" w:themeColor="text1"/>
            <w:sz w:val="20"/>
            <w:rPrChange w:id="5185" w:author="Craig Parker" w:date="2024-08-07T12:23:00Z">
              <w:rPr>
                <w:rFonts w:ascii="Nunito" w:eastAsia="Nunito" w:hAnsi="Nunito" w:cs="Nunito"/>
              </w:rPr>
            </w:rPrChange>
          </w:rPr>
          <w:t xml:space="preserve">, therefore, open by default and closed by exception (e.g. </w:t>
        </w:r>
      </w:ins>
      <w:ins w:id="5186" w:author="Craig Parker" w:date="2024-07-16T12:12:00Z">
        <w:r w:rsidR="009A39DB" w:rsidRPr="002E4822">
          <w:rPr>
            <w:rFonts w:ascii="Nunito" w:eastAsia="Nunito" w:hAnsi="Nunito" w:cs="Nunito"/>
            <w:color w:val="000000" w:themeColor="text1"/>
            <w:sz w:val="20"/>
            <w:rPrChange w:id="5187" w:author="Craig Parker" w:date="2024-08-07T12:23:00Z">
              <w:rPr>
                <w:rFonts w:ascii="Nunito" w:eastAsia="Nunito" w:hAnsi="Nunito" w:cs="Nunito"/>
              </w:rPr>
            </w:rPrChange>
          </w:rPr>
          <w:t>privately funded</w:t>
        </w:r>
      </w:ins>
      <w:ins w:id="5188" w:author="Craig Parker" w:date="2024-07-09T11:42:00Z">
        <w:r w:rsidR="002116FB" w:rsidRPr="002E4822">
          <w:rPr>
            <w:rFonts w:ascii="Nunito" w:eastAsia="Nunito" w:hAnsi="Nunito" w:cs="Nunito"/>
            <w:color w:val="000000" w:themeColor="text1"/>
            <w:sz w:val="20"/>
            <w:rPrChange w:id="5189" w:author="Craig Parker" w:date="2024-08-07T12:23:00Z">
              <w:rPr>
                <w:rFonts w:ascii="Nunito" w:eastAsia="Nunito" w:hAnsi="Nunito" w:cs="Nunito"/>
              </w:rPr>
            </w:rPrChange>
          </w:rPr>
          <w:t xml:space="preserve"> research</w:t>
        </w:r>
      </w:ins>
      <w:r w:rsidRPr="002E4822">
        <w:rPr>
          <w:rFonts w:ascii="Nunito" w:eastAsia="Nunito" w:hAnsi="Nunito" w:cs="Nunito"/>
          <w:color w:val="000000" w:themeColor="text1"/>
          <w:sz w:val="20"/>
          <w:rPrChange w:id="5190" w:author="Craig Parker" w:date="2024-08-07T12:23:00Z">
            <w:rPr>
              <w:rFonts w:ascii="Nunito" w:eastAsia="Nunito" w:hAnsi="Nunito" w:cs="Nunito"/>
            </w:rPr>
          </w:rPrChange>
        </w:rPr>
        <w:t xml:space="preserve"> or research with </w:t>
      </w:r>
      <w:proofErr w:type="spellStart"/>
      <w:r w:rsidRPr="002E4822">
        <w:rPr>
          <w:rFonts w:ascii="Nunito" w:eastAsia="Nunito" w:hAnsi="Nunito" w:cs="Nunito"/>
          <w:color w:val="000000" w:themeColor="text1"/>
          <w:sz w:val="20"/>
          <w:rPrChange w:id="5191" w:author="Craig Parker" w:date="2024-08-07T12:23:00Z">
            <w:rPr>
              <w:rFonts w:ascii="Nunito" w:eastAsia="Nunito" w:hAnsi="Nunito" w:cs="Nunito"/>
            </w:rPr>
          </w:rPrChange>
        </w:rPr>
        <w:t>commercialisation</w:t>
      </w:r>
      <w:proofErr w:type="spellEnd"/>
      <w:r w:rsidRPr="002E4822">
        <w:rPr>
          <w:rFonts w:ascii="Nunito" w:eastAsia="Nunito" w:hAnsi="Nunito" w:cs="Nunito"/>
          <w:color w:val="000000" w:themeColor="text1"/>
          <w:sz w:val="20"/>
          <w:rPrChange w:id="5192" w:author="Craig Parker" w:date="2024-08-07T12:23:00Z">
            <w:rPr>
              <w:rFonts w:ascii="Nunito" w:eastAsia="Nunito" w:hAnsi="Nunito" w:cs="Nunito"/>
            </w:rPr>
          </w:rPrChange>
        </w:rPr>
        <w:t xml:space="preserve"> possibilities). </w:t>
      </w:r>
    </w:p>
    <w:p w14:paraId="0000012D" w14:textId="77777777" w:rsidR="007813F4" w:rsidRPr="002E4822" w:rsidRDefault="007813F4">
      <w:pPr>
        <w:rPr>
          <w:rFonts w:ascii="Nunito" w:eastAsia="Nunito" w:hAnsi="Nunito" w:cs="Nunito"/>
          <w:color w:val="000000" w:themeColor="text1"/>
          <w:sz w:val="20"/>
          <w:rPrChange w:id="5193" w:author="Craig Parker" w:date="2024-08-07T12:23:00Z">
            <w:rPr>
              <w:rFonts w:ascii="Nunito" w:eastAsia="Nunito" w:hAnsi="Nunito" w:cs="Nunito"/>
            </w:rPr>
          </w:rPrChange>
        </w:rPr>
      </w:pPr>
    </w:p>
    <w:p w14:paraId="0000012E" w14:textId="77777777" w:rsidR="007813F4" w:rsidRPr="002E4822" w:rsidRDefault="009511AE">
      <w:pPr>
        <w:rPr>
          <w:rFonts w:ascii="Nunito" w:eastAsia="Nunito" w:hAnsi="Nunito" w:cs="Nunito"/>
          <w:color w:val="000000" w:themeColor="text1"/>
          <w:sz w:val="20"/>
          <w:rPrChange w:id="5194" w:author="Craig Parker" w:date="2024-08-07T12:23:00Z">
            <w:rPr>
              <w:rFonts w:ascii="Nunito" w:eastAsia="Nunito" w:hAnsi="Nunito" w:cs="Nunito"/>
            </w:rPr>
          </w:rPrChange>
        </w:rPr>
      </w:pPr>
      <w:r w:rsidRPr="002E4822">
        <w:rPr>
          <w:rFonts w:ascii="Nunito" w:eastAsia="Nunito" w:hAnsi="Nunito" w:cs="Nunito"/>
          <w:b/>
          <w:color w:val="000000" w:themeColor="text1"/>
          <w:sz w:val="20"/>
          <w:rPrChange w:id="5195" w:author="Craig Parker" w:date="2024-08-07T12:23:00Z">
            <w:rPr>
              <w:rFonts w:ascii="Nunito" w:eastAsia="Nunito" w:hAnsi="Nunito" w:cs="Nunito"/>
              <w:b/>
            </w:rPr>
          </w:rPrChange>
        </w:rPr>
        <w:t>Restrictions to data sharing</w:t>
      </w:r>
    </w:p>
    <w:p w14:paraId="0000012F" w14:textId="77777777" w:rsidR="007813F4" w:rsidRPr="002E4822" w:rsidRDefault="009511AE">
      <w:pPr>
        <w:rPr>
          <w:rFonts w:ascii="Nunito" w:eastAsia="Nunito" w:hAnsi="Nunito" w:cs="Nunito"/>
          <w:color w:val="000000" w:themeColor="text1"/>
          <w:sz w:val="20"/>
          <w:rPrChange w:id="5196" w:author="Craig Parker" w:date="2024-08-07T12:23:00Z">
            <w:rPr>
              <w:rFonts w:ascii="Nunito" w:eastAsia="Nunito" w:hAnsi="Nunito" w:cs="Nunito"/>
            </w:rPr>
          </w:rPrChange>
        </w:rPr>
      </w:pPr>
      <w:r w:rsidRPr="002E4822">
        <w:rPr>
          <w:rFonts w:ascii="Nunito" w:eastAsia="Nunito" w:hAnsi="Nunito" w:cs="Nunito"/>
          <w:color w:val="000000" w:themeColor="text1"/>
          <w:sz w:val="20"/>
          <w:rPrChange w:id="5197" w:author="Craig Parker" w:date="2024-08-07T12:23:00Z">
            <w:rPr>
              <w:rFonts w:ascii="Nunito" w:eastAsia="Nunito" w:hAnsi="Nunito" w:cs="Nunito"/>
            </w:rPr>
          </w:rPrChange>
        </w:rPr>
        <w:t xml:space="preserve">According to Section 4.6 of the </w:t>
      </w:r>
      <w:r w:rsidRPr="002E4822">
        <w:rPr>
          <w:rFonts w:ascii="Nunito" w:hAnsi="Nunito"/>
          <w:color w:val="000000" w:themeColor="text1"/>
          <w:sz w:val="20"/>
          <w:rPrChange w:id="5198" w:author="Craig Parker" w:date="2024-08-07T12:23:00Z">
            <w:rPr/>
          </w:rPrChange>
        </w:rPr>
        <w:fldChar w:fldCharType="begin"/>
      </w:r>
      <w:r w:rsidRPr="002E4822">
        <w:rPr>
          <w:rFonts w:ascii="Nunito" w:hAnsi="Nunito"/>
          <w:color w:val="000000" w:themeColor="text1"/>
          <w:sz w:val="20"/>
          <w:rPrChange w:id="5199" w:author="Craig Parker" w:date="2024-08-07T12:23:00Z">
            <w:rPr/>
          </w:rPrChange>
        </w:rPr>
        <w:instrText>HYPERLINK "http://www.digitalservices.lib.uct.ac.za/dls/rdm-policy" \h</w:instrText>
      </w:r>
      <w:r w:rsidRPr="00B64181">
        <w:rPr>
          <w:rFonts w:ascii="Nunito" w:hAnsi="Nunito"/>
          <w:color w:val="000000" w:themeColor="text1"/>
          <w:sz w:val="20"/>
        </w:rPr>
      </w:r>
      <w:r w:rsidRPr="002E4822">
        <w:rPr>
          <w:rFonts w:ascii="Nunito" w:hAnsi="Nunito"/>
          <w:color w:val="000000" w:themeColor="text1"/>
          <w:sz w:val="20"/>
          <w:rPrChange w:id="5200" w:author="Craig Parker" w:date="2024-08-07T12:23:00Z">
            <w:rPr>
              <w:rFonts w:ascii="Nunito" w:eastAsia="Nunito" w:hAnsi="Nunito" w:cs="Nunito"/>
              <w:color w:val="000080"/>
              <w:u w:val="single"/>
            </w:rPr>
          </w:rPrChange>
        </w:rPr>
        <w:fldChar w:fldCharType="separate"/>
      </w:r>
      <w:r w:rsidRPr="002E4822">
        <w:rPr>
          <w:rFonts w:ascii="Nunito" w:eastAsia="Nunito" w:hAnsi="Nunito" w:cs="Nunito"/>
          <w:color w:val="000000" w:themeColor="text1"/>
          <w:sz w:val="20"/>
          <w:u w:val="single"/>
          <w:rPrChange w:id="5201" w:author="Craig Parker" w:date="2024-08-07T12:23:00Z">
            <w:rPr>
              <w:rFonts w:ascii="Nunito" w:eastAsia="Nunito" w:hAnsi="Nunito" w:cs="Nunito"/>
              <w:color w:val="000080"/>
              <w:u w:val="single"/>
            </w:rPr>
          </w:rPrChange>
        </w:rPr>
        <w:t>UCT Research Data Management policy</w:t>
      </w:r>
      <w:r w:rsidRPr="002E4822">
        <w:rPr>
          <w:rFonts w:ascii="Nunito" w:eastAsia="Nunito" w:hAnsi="Nunito" w:cs="Nunito"/>
          <w:color w:val="000000" w:themeColor="text1"/>
          <w:sz w:val="20"/>
          <w:u w:val="single"/>
          <w:rPrChange w:id="5202" w:author="Craig Parker" w:date="2024-08-07T12:23:00Z">
            <w:rPr>
              <w:rFonts w:ascii="Nunito" w:eastAsia="Nunito" w:hAnsi="Nunito" w:cs="Nunito"/>
              <w:color w:val="000080"/>
              <w:u w:val="single"/>
            </w:rPr>
          </w:rPrChange>
        </w:rPr>
        <w:fldChar w:fldCharType="end"/>
      </w:r>
      <w:r w:rsidRPr="002E4822">
        <w:rPr>
          <w:rFonts w:ascii="Nunito" w:eastAsia="Nunito" w:hAnsi="Nunito" w:cs="Nunito"/>
          <w:color w:val="000000" w:themeColor="text1"/>
          <w:sz w:val="20"/>
          <w:rPrChange w:id="5203" w:author="Craig Parker" w:date="2024-08-07T12:23:00Z">
            <w:rPr>
              <w:rFonts w:ascii="Nunito" w:eastAsia="Nunito" w:hAnsi="Nunito" w:cs="Nunito"/>
            </w:rPr>
          </w:rPrChange>
        </w:rPr>
        <w:t xml:space="preserve">, </w:t>
      </w:r>
    </w:p>
    <w:p w14:paraId="00000130" w14:textId="77777777" w:rsidR="007813F4" w:rsidRPr="002E4822" w:rsidRDefault="007813F4">
      <w:pPr>
        <w:rPr>
          <w:rFonts w:ascii="Nunito" w:eastAsia="Nunito" w:hAnsi="Nunito" w:cs="Nunito"/>
          <w:color w:val="000000" w:themeColor="text1"/>
          <w:sz w:val="20"/>
          <w:rPrChange w:id="5204" w:author="Craig Parker" w:date="2024-08-07T12:23:00Z">
            <w:rPr>
              <w:rFonts w:ascii="Nunito" w:eastAsia="Nunito" w:hAnsi="Nunito" w:cs="Nunito"/>
            </w:rPr>
          </w:rPrChange>
        </w:rPr>
      </w:pPr>
    </w:p>
    <w:p w14:paraId="00000131" w14:textId="77777777" w:rsidR="007813F4" w:rsidRPr="002E4822" w:rsidRDefault="009511AE">
      <w:pPr>
        <w:rPr>
          <w:rFonts w:ascii="Nunito" w:eastAsia="Nunito" w:hAnsi="Nunito" w:cs="Nunito"/>
          <w:color w:val="000000" w:themeColor="text1"/>
          <w:sz w:val="20"/>
          <w:rPrChange w:id="5205" w:author="Craig Parker" w:date="2024-08-07T12:23:00Z">
            <w:rPr>
              <w:rFonts w:ascii="Nunito" w:eastAsia="Nunito" w:hAnsi="Nunito" w:cs="Nunito"/>
            </w:rPr>
          </w:rPrChange>
        </w:rPr>
      </w:pPr>
      <w:r w:rsidRPr="002E4822">
        <w:rPr>
          <w:rFonts w:ascii="Nunito" w:eastAsia="Nunito" w:hAnsi="Nunito" w:cs="Nunito"/>
          <w:color w:val="000000" w:themeColor="text1"/>
          <w:sz w:val="20"/>
          <w:rPrChange w:id="5206" w:author="Craig Parker" w:date="2024-08-07T12:23:00Z">
            <w:rPr>
              <w:rFonts w:ascii="Nunito" w:eastAsia="Nunito" w:hAnsi="Nunito" w:cs="Nunito"/>
            </w:rPr>
          </w:rPrChange>
        </w:rPr>
        <w:t>"[n]</w:t>
      </w:r>
      <w:proofErr w:type="spellStart"/>
      <w:r w:rsidRPr="002E4822">
        <w:rPr>
          <w:rFonts w:ascii="Nunito" w:eastAsia="Nunito" w:hAnsi="Nunito" w:cs="Nunito"/>
          <w:color w:val="000000" w:themeColor="text1"/>
          <w:sz w:val="20"/>
          <w:rPrChange w:id="5207" w:author="Craig Parker" w:date="2024-08-07T12:23:00Z">
            <w:rPr>
              <w:rFonts w:ascii="Nunito" w:eastAsia="Nunito" w:hAnsi="Nunito" w:cs="Nunito"/>
            </w:rPr>
          </w:rPrChange>
        </w:rPr>
        <w:t>ecessary</w:t>
      </w:r>
      <w:proofErr w:type="spellEnd"/>
      <w:r w:rsidRPr="002E4822">
        <w:rPr>
          <w:rFonts w:ascii="Nunito" w:eastAsia="Nunito" w:hAnsi="Nunito" w:cs="Nunito"/>
          <w:color w:val="000000" w:themeColor="text1"/>
          <w:sz w:val="20"/>
          <w:rPrChange w:id="5208" w:author="Craig Parker" w:date="2024-08-07T12:23:00Z">
            <w:rPr>
              <w:rFonts w:ascii="Nunito" w:eastAsia="Nunito" w:hAnsi="Nunito" w:cs="Nunito"/>
            </w:rPr>
          </w:rPrChange>
        </w:rPr>
        <w:t xml:space="preserve"> constraints on the availability of data include the protection of personal data; the protection of intellectual property; the protection of commercial interests of project partners; and security concerns."  </w:t>
      </w:r>
    </w:p>
    <w:p w14:paraId="00000132" w14:textId="77777777" w:rsidR="007813F4" w:rsidRPr="002E4822" w:rsidRDefault="007813F4">
      <w:pPr>
        <w:rPr>
          <w:rFonts w:ascii="Nunito" w:eastAsia="Nunito" w:hAnsi="Nunito" w:cs="Nunito"/>
          <w:color w:val="000000" w:themeColor="text1"/>
          <w:sz w:val="20"/>
          <w:rPrChange w:id="5209" w:author="Craig Parker" w:date="2024-08-07T12:23:00Z">
            <w:rPr>
              <w:rFonts w:ascii="Nunito" w:eastAsia="Nunito" w:hAnsi="Nunito" w:cs="Nunito"/>
            </w:rPr>
          </w:rPrChange>
        </w:rPr>
      </w:pPr>
    </w:p>
    <w:p w14:paraId="00000135" w14:textId="77777777" w:rsidR="007813F4" w:rsidRPr="002E4822" w:rsidRDefault="009511AE">
      <w:pPr>
        <w:rPr>
          <w:rFonts w:ascii="Nunito" w:eastAsia="Nunito" w:hAnsi="Nunito" w:cs="Nunito"/>
          <w:b/>
          <w:color w:val="000000" w:themeColor="text1"/>
          <w:sz w:val="20"/>
          <w:rPrChange w:id="5210"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5211" w:author="Craig Parker" w:date="2024-08-07T12:23:00Z">
            <w:rPr>
              <w:rFonts w:ascii="Nunito" w:eastAsia="Nunito" w:hAnsi="Nunito" w:cs="Nunito"/>
              <w:b/>
            </w:rPr>
          </w:rPrChange>
        </w:rPr>
        <w:t>Discoverability</w:t>
      </w:r>
    </w:p>
    <w:p w14:paraId="00000136" w14:textId="422E6F53" w:rsidR="007813F4" w:rsidRPr="002E4822" w:rsidRDefault="009511AE">
      <w:pPr>
        <w:rPr>
          <w:rFonts w:ascii="Nunito" w:eastAsia="Nunito" w:hAnsi="Nunito" w:cs="Nunito"/>
          <w:color w:val="000000" w:themeColor="text1"/>
          <w:sz w:val="20"/>
          <w:rPrChange w:id="5212" w:author="Craig Parker" w:date="2024-08-07T12:23:00Z">
            <w:rPr>
              <w:rFonts w:ascii="Nunito" w:eastAsia="Nunito" w:hAnsi="Nunito" w:cs="Nunito"/>
            </w:rPr>
          </w:rPrChange>
        </w:rPr>
      </w:pPr>
      <w:r w:rsidRPr="002E4822">
        <w:rPr>
          <w:rFonts w:ascii="Nunito" w:eastAsia="Nunito" w:hAnsi="Nunito" w:cs="Nunito"/>
          <w:color w:val="000000" w:themeColor="text1"/>
          <w:sz w:val="20"/>
          <w:rPrChange w:id="5213" w:author="Craig Parker" w:date="2024-08-07T12:23:00Z">
            <w:rPr>
              <w:rFonts w:ascii="Nunito" w:eastAsia="Nunito" w:hAnsi="Nunito" w:cs="Nunito"/>
            </w:rPr>
          </w:rPrChange>
        </w:rPr>
        <w:t xml:space="preserve">The </w:t>
      </w:r>
      <w:del w:id="5214" w:author="Craig Parker" w:date="2024-08-05T19:21:00Z">
        <w:r w:rsidRPr="002E4822" w:rsidDel="00BC335B">
          <w:rPr>
            <w:rFonts w:ascii="Nunito" w:eastAsia="Nunito" w:hAnsi="Nunito" w:cs="Nunito"/>
            <w:color w:val="000000" w:themeColor="text1"/>
            <w:sz w:val="20"/>
            <w:rPrChange w:id="5215" w:author="Craig Parker" w:date="2024-08-07T12:23:00Z">
              <w:rPr>
                <w:rFonts w:ascii="Nunito" w:eastAsia="Nunito" w:hAnsi="Nunito" w:cs="Nunito"/>
              </w:rPr>
            </w:rPrChange>
          </w:rPr>
          <w:delText>HEAT</w:delText>
        </w:r>
      </w:del>
      <w:ins w:id="5216" w:author="Craig Parker" w:date="2024-08-05T19:21:00Z">
        <w:r w:rsidR="00BC335B" w:rsidRPr="002E4822">
          <w:rPr>
            <w:rFonts w:ascii="Nunito" w:eastAsia="Nunito" w:hAnsi="Nunito" w:cs="Nunito"/>
            <w:color w:val="000000" w:themeColor="text1"/>
            <w:sz w:val="20"/>
            <w:rPrChange w:id="5217" w:author="Craig Parker" w:date="2024-08-07T12:23:00Z">
              <w:rPr>
                <w:rFonts w:ascii="Nunito" w:eastAsia="Nunito" w:hAnsi="Nunito" w:cs="Nunito"/>
              </w:rPr>
            </w:rPrChange>
          </w:rPr>
          <w:t>HE²AT</w:t>
        </w:r>
      </w:ins>
      <w:r w:rsidRPr="002E4822">
        <w:rPr>
          <w:rFonts w:ascii="Nunito" w:eastAsia="Nunito" w:hAnsi="Nunito" w:cs="Nunito"/>
          <w:color w:val="000000" w:themeColor="text1"/>
          <w:sz w:val="20"/>
          <w:rPrChange w:id="5218" w:author="Craig Parker" w:date="2024-08-07T12:23:00Z">
            <w:rPr>
              <w:rFonts w:ascii="Nunito" w:eastAsia="Nunito" w:hAnsi="Nunito" w:cs="Nunito"/>
            </w:rPr>
          </w:rPrChange>
        </w:rPr>
        <w:t xml:space="preserve"> Center and DMAC will implement FAIR principles:</w:t>
      </w:r>
    </w:p>
    <w:p w14:paraId="00000137" w14:textId="77777777" w:rsidR="007813F4" w:rsidRPr="002E4822" w:rsidRDefault="007813F4">
      <w:pPr>
        <w:rPr>
          <w:rFonts w:ascii="Nunito" w:eastAsia="Nunito" w:hAnsi="Nunito" w:cs="Nunito"/>
          <w:color w:val="000000" w:themeColor="text1"/>
          <w:sz w:val="20"/>
          <w:rPrChange w:id="5219" w:author="Craig Parker" w:date="2024-08-07T12:23:00Z">
            <w:rPr>
              <w:rFonts w:ascii="Nunito" w:eastAsia="Nunito" w:hAnsi="Nunito" w:cs="Nunito"/>
            </w:rPr>
          </w:rPrChange>
        </w:rPr>
      </w:pPr>
    </w:p>
    <w:p w14:paraId="00000138" w14:textId="6DC173E0" w:rsidR="007813F4" w:rsidRPr="002E4822" w:rsidRDefault="0E3CF60B" w:rsidP="0E3CF60B">
      <w:pPr>
        <w:numPr>
          <w:ilvl w:val="0"/>
          <w:numId w:val="19"/>
        </w:numPr>
        <w:pBdr>
          <w:top w:val="nil"/>
          <w:left w:val="nil"/>
          <w:bottom w:val="nil"/>
          <w:right w:val="nil"/>
          <w:between w:val="nil"/>
        </w:pBdr>
        <w:spacing w:before="240" w:after="240" w:line="240" w:lineRule="auto"/>
        <w:rPr>
          <w:rFonts w:ascii="Nunito" w:hAnsi="Nunito"/>
          <w:color w:val="000000" w:themeColor="text1"/>
          <w:sz w:val="20"/>
          <w:rPrChange w:id="5220" w:author="Craig Parker" w:date="2024-08-07T12:23:00Z">
            <w:rPr/>
          </w:rPrChange>
        </w:rPr>
      </w:pPr>
      <w:r w:rsidRPr="002E4822">
        <w:rPr>
          <w:rFonts w:ascii="Nunito" w:eastAsia="Nunito" w:hAnsi="Nunito" w:cs="Nunito"/>
          <w:color w:val="000000" w:themeColor="text1"/>
          <w:sz w:val="20"/>
        </w:rPr>
        <w:t xml:space="preserve">Data will be </w:t>
      </w:r>
      <w:r w:rsidRPr="002E4822">
        <w:rPr>
          <w:rFonts w:ascii="Nunito" w:eastAsia="Nunito" w:hAnsi="Nunito" w:cs="Nunito"/>
          <w:b/>
          <w:bCs/>
          <w:color w:val="000000" w:themeColor="text1"/>
          <w:sz w:val="20"/>
        </w:rPr>
        <w:t>findable</w:t>
      </w:r>
      <w:r w:rsidRPr="002E4822">
        <w:rPr>
          <w:rFonts w:ascii="Nunito" w:eastAsia="Nunito" w:hAnsi="Nunito" w:cs="Nunito"/>
          <w:color w:val="000000" w:themeColor="text1"/>
          <w:sz w:val="20"/>
        </w:rPr>
        <w:t xml:space="preserve"> through public</w:t>
      </w:r>
      <w:del w:id="5221" w:author="Prestige Tatenda Makanga" w:date="2024-08-05T08:32:00Z">
        <w:r w:rsidR="009511AE" w:rsidRPr="002E4822" w:rsidDel="0E3CF60B">
          <w:rPr>
            <w:rFonts w:ascii="Nunito" w:eastAsia="Nunito" w:hAnsi="Nunito" w:cs="Nunito"/>
            <w:color w:val="000000" w:themeColor="text1"/>
            <w:sz w:val="20"/>
          </w:rPr>
          <w:delText>al</w:delText>
        </w:r>
      </w:del>
      <w:r w:rsidRPr="002E4822">
        <w:rPr>
          <w:rFonts w:ascii="Nunito" w:eastAsia="Nunito" w:hAnsi="Nunito" w:cs="Nunito"/>
          <w:color w:val="000000" w:themeColor="text1"/>
          <w:sz w:val="20"/>
        </w:rPr>
        <w:t xml:space="preserve">ly accessible and searchable meta-data indexes (need to decide if the DS-I Africa ODSP is going to be the primary </w:t>
      </w:r>
      <w:del w:id="5222" w:author="Craig Parker" w:date="2024-07-09T11:42:00Z">
        <w:r w:rsidR="009511AE" w:rsidRPr="002E4822" w:rsidDel="0E3CF60B">
          <w:rPr>
            <w:rFonts w:ascii="Nunito" w:eastAsia="Nunito" w:hAnsi="Nunito" w:cs="Nunito"/>
            <w:color w:val="000000" w:themeColor="text1"/>
            <w:sz w:val="20"/>
          </w:rPr>
          <w:delText xml:space="preserve">mechanisms </w:delText>
        </w:r>
      </w:del>
      <w:ins w:id="5223" w:author="Craig Parker" w:date="2024-07-09T11:42:00Z">
        <w:r w:rsidRPr="002E4822">
          <w:rPr>
            <w:rFonts w:ascii="Nunito" w:eastAsia="Nunito" w:hAnsi="Nunito" w:cs="Nunito"/>
            <w:color w:val="000000" w:themeColor="text1"/>
            <w:sz w:val="20"/>
          </w:rPr>
          <w:t xml:space="preserve">mechanism </w:t>
        </w:r>
      </w:ins>
      <w:r w:rsidRPr="002E4822">
        <w:rPr>
          <w:rFonts w:ascii="Nunito" w:eastAsia="Nunito" w:hAnsi="Nunito" w:cs="Nunito"/>
          <w:color w:val="000000" w:themeColor="text1"/>
          <w:sz w:val="20"/>
        </w:rPr>
        <w:t>for meta-data search</w:t>
      </w:r>
      <w:del w:id="5224" w:author="Craig Parker" w:date="2024-07-09T11:42:00Z">
        <w:r w:rsidR="009511AE" w:rsidRPr="002E4822" w:rsidDel="0E3CF60B">
          <w:rPr>
            <w:rFonts w:ascii="Nunito" w:eastAsia="Nunito" w:hAnsi="Nunito" w:cs="Nunito"/>
            <w:color w:val="000000" w:themeColor="text1"/>
            <w:sz w:val="20"/>
          </w:rPr>
          <w:delText xml:space="preserve">, </w:delText>
        </w:r>
      </w:del>
      <w:ins w:id="5225" w:author="Craig Parker" w:date="2024-07-09T11:42:00Z">
        <w:r w:rsidRPr="002E4822">
          <w:rPr>
            <w:rFonts w:ascii="Nunito" w:eastAsia="Nunito" w:hAnsi="Nunito" w:cs="Nunito"/>
            <w:color w:val="000000" w:themeColor="text1"/>
            <w:sz w:val="20"/>
          </w:rPr>
          <w:t xml:space="preserve">; </w:t>
        </w:r>
      </w:ins>
      <w:r w:rsidRPr="002E4822">
        <w:rPr>
          <w:rFonts w:ascii="Nunito" w:eastAsia="Nunito" w:hAnsi="Nunito" w:cs="Nunito"/>
          <w:color w:val="000000" w:themeColor="text1"/>
          <w:sz w:val="20"/>
        </w:rPr>
        <w:t xml:space="preserve">UCT also hosts the </w:t>
      </w:r>
      <w:proofErr w:type="spellStart"/>
      <w:r w:rsidRPr="002E4822">
        <w:rPr>
          <w:rFonts w:ascii="Nunito" w:eastAsia="Nunito" w:hAnsi="Nunito" w:cs="Nunito"/>
          <w:color w:val="000000" w:themeColor="text1"/>
          <w:sz w:val="20"/>
        </w:rPr>
        <w:t>ZivaHub</w:t>
      </w:r>
      <w:proofErr w:type="spellEnd"/>
      <w:r w:rsidRPr="002E4822">
        <w:rPr>
          <w:rFonts w:ascii="Nunito" w:eastAsia="Nunito" w:hAnsi="Nunito" w:cs="Nunito"/>
          <w:color w:val="000000" w:themeColor="text1"/>
          <w:sz w:val="20"/>
        </w:rPr>
        <w:t xml:space="preserve"> repository)</w:t>
      </w:r>
    </w:p>
    <w:p w14:paraId="00000139" w14:textId="72331277" w:rsidR="007813F4" w:rsidRPr="002E4822" w:rsidRDefault="009511AE">
      <w:pPr>
        <w:numPr>
          <w:ilvl w:val="0"/>
          <w:numId w:val="19"/>
        </w:numPr>
        <w:pBdr>
          <w:top w:val="nil"/>
          <w:left w:val="nil"/>
          <w:bottom w:val="nil"/>
          <w:right w:val="nil"/>
          <w:between w:val="nil"/>
        </w:pBdr>
        <w:spacing w:before="240" w:after="240" w:line="240" w:lineRule="auto"/>
        <w:rPr>
          <w:rFonts w:ascii="Nunito" w:hAnsi="Nunito"/>
          <w:color w:val="000000" w:themeColor="text1"/>
          <w:sz w:val="20"/>
          <w:rPrChange w:id="5226" w:author="Craig Parker" w:date="2024-08-07T12:23:00Z">
            <w:rPr/>
          </w:rPrChange>
        </w:rPr>
      </w:pPr>
      <w:r w:rsidRPr="002E4822">
        <w:rPr>
          <w:rFonts w:ascii="Nunito" w:eastAsia="Nunito" w:hAnsi="Nunito" w:cs="Nunito"/>
          <w:color w:val="000000" w:themeColor="text1"/>
          <w:sz w:val="20"/>
          <w:rPrChange w:id="5227" w:author="Craig Parker" w:date="2024-08-07T12:23:00Z">
            <w:rPr>
              <w:rFonts w:ascii="Nunito" w:eastAsia="Nunito" w:hAnsi="Nunito" w:cs="Nunito"/>
              <w:color w:val="000000"/>
            </w:rPr>
          </w:rPrChange>
        </w:rPr>
        <w:t xml:space="preserve">Data will be </w:t>
      </w:r>
      <w:r w:rsidRPr="002E4822">
        <w:rPr>
          <w:rFonts w:ascii="Nunito" w:eastAsia="Nunito" w:hAnsi="Nunito" w:cs="Nunito"/>
          <w:b/>
          <w:color w:val="000000" w:themeColor="text1"/>
          <w:sz w:val="20"/>
          <w:rPrChange w:id="5228" w:author="Craig Parker" w:date="2024-08-07T12:23:00Z">
            <w:rPr>
              <w:rFonts w:ascii="Nunito" w:eastAsia="Nunito" w:hAnsi="Nunito" w:cs="Nunito"/>
              <w:b/>
              <w:color w:val="000000"/>
            </w:rPr>
          </w:rPrChange>
        </w:rPr>
        <w:t>accessible</w:t>
      </w:r>
      <w:r w:rsidRPr="002E4822">
        <w:rPr>
          <w:rFonts w:ascii="Nunito" w:eastAsia="Nunito" w:hAnsi="Nunito" w:cs="Nunito"/>
          <w:color w:val="000000" w:themeColor="text1"/>
          <w:sz w:val="20"/>
          <w:rPrChange w:id="5229" w:author="Craig Parker" w:date="2024-08-07T12:23:00Z">
            <w:rPr>
              <w:rFonts w:ascii="Nunito" w:eastAsia="Nunito" w:hAnsi="Nunito" w:cs="Nunito"/>
              <w:color w:val="000000"/>
            </w:rPr>
          </w:rPrChange>
        </w:rPr>
        <w:t xml:space="preserve"> either openly through a </w:t>
      </w:r>
      <w:del w:id="5230" w:author="Craig Parker" w:date="2024-07-09T11:42:00Z">
        <w:r w:rsidRPr="002E4822" w:rsidDel="002116FB">
          <w:rPr>
            <w:rFonts w:ascii="Nunito" w:eastAsia="Nunito" w:hAnsi="Nunito" w:cs="Nunito"/>
            <w:color w:val="000000" w:themeColor="text1"/>
            <w:sz w:val="20"/>
            <w:rPrChange w:id="5231" w:author="Craig Parker" w:date="2024-08-07T12:23:00Z">
              <w:rPr>
                <w:rFonts w:ascii="Nunito" w:eastAsia="Nunito" w:hAnsi="Nunito" w:cs="Nunito"/>
                <w:color w:val="000000"/>
              </w:rPr>
            </w:rPrChange>
          </w:rPr>
          <w:delText>public facing</w:delText>
        </w:r>
      </w:del>
      <w:ins w:id="5232" w:author="Craig Parker" w:date="2024-07-09T11:42:00Z">
        <w:r w:rsidR="002116FB" w:rsidRPr="002E4822">
          <w:rPr>
            <w:rFonts w:ascii="Nunito" w:eastAsia="Nunito" w:hAnsi="Nunito" w:cs="Nunito"/>
            <w:color w:val="000000" w:themeColor="text1"/>
            <w:sz w:val="20"/>
            <w:rPrChange w:id="5233" w:author="Craig Parker" w:date="2024-08-07T12:23:00Z">
              <w:rPr>
                <w:rFonts w:ascii="Nunito" w:eastAsia="Nunito" w:hAnsi="Nunito" w:cs="Nunito"/>
                <w:color w:val="000000"/>
              </w:rPr>
            </w:rPrChange>
          </w:rPr>
          <w:t>public-facing</w:t>
        </w:r>
      </w:ins>
      <w:r w:rsidRPr="002E4822">
        <w:rPr>
          <w:rFonts w:ascii="Nunito" w:eastAsia="Nunito" w:hAnsi="Nunito" w:cs="Nunito"/>
          <w:color w:val="000000" w:themeColor="text1"/>
          <w:sz w:val="20"/>
          <w:rPrChange w:id="5234" w:author="Craig Parker" w:date="2024-08-07T12:23:00Z">
            <w:rPr>
              <w:rFonts w:ascii="Nunito" w:eastAsia="Nunito" w:hAnsi="Nunito" w:cs="Nunito"/>
              <w:color w:val="000000"/>
            </w:rPr>
          </w:rPrChange>
        </w:rPr>
        <w:t xml:space="preserve"> component of the DMP data repository</w:t>
      </w:r>
      <w:del w:id="5235" w:author="Craig Parker" w:date="2024-07-09T11:42:00Z">
        <w:r w:rsidRPr="002E4822" w:rsidDel="002116FB">
          <w:rPr>
            <w:rFonts w:ascii="Nunito" w:eastAsia="Nunito" w:hAnsi="Nunito" w:cs="Nunito"/>
            <w:color w:val="000000" w:themeColor="text1"/>
            <w:sz w:val="20"/>
            <w:rPrChange w:id="5236" w:author="Craig Parker" w:date="2024-08-07T12:23:00Z">
              <w:rPr>
                <w:rFonts w:ascii="Nunito" w:eastAsia="Nunito" w:hAnsi="Nunito" w:cs="Nunito"/>
                <w:color w:val="000000"/>
              </w:rPr>
            </w:rPrChange>
          </w:rPr>
          <w:delText>,</w:delText>
        </w:r>
      </w:del>
      <w:r w:rsidRPr="002E4822">
        <w:rPr>
          <w:rFonts w:ascii="Nunito" w:eastAsia="Nunito" w:hAnsi="Nunito" w:cs="Nunito"/>
          <w:color w:val="000000" w:themeColor="text1"/>
          <w:sz w:val="20"/>
          <w:rPrChange w:id="5237" w:author="Craig Parker" w:date="2024-08-07T12:23:00Z">
            <w:rPr>
              <w:rFonts w:ascii="Nunito" w:eastAsia="Nunito" w:hAnsi="Nunito" w:cs="Nunito"/>
              <w:color w:val="000000"/>
            </w:rPr>
          </w:rPrChange>
        </w:rPr>
        <w:t xml:space="preserve"> or through a data access request to DMAC (where a Data </w:t>
      </w:r>
      <w:r w:rsidR="001151F1" w:rsidRPr="002E4822">
        <w:rPr>
          <w:rFonts w:ascii="Nunito" w:eastAsia="Nunito" w:hAnsi="Nunito" w:cs="Nunito"/>
          <w:color w:val="000000" w:themeColor="text1"/>
          <w:sz w:val="20"/>
        </w:rPr>
        <w:t>Transfer</w:t>
      </w:r>
      <w:r w:rsidRPr="002E4822">
        <w:rPr>
          <w:rFonts w:ascii="Nunito" w:eastAsia="Nunito" w:hAnsi="Nunito" w:cs="Nunito"/>
          <w:color w:val="000000" w:themeColor="text1"/>
          <w:sz w:val="20"/>
          <w:rPrChange w:id="5238" w:author="Craig Parker" w:date="2024-08-07T12:23:00Z">
            <w:rPr>
              <w:rFonts w:ascii="Nunito" w:eastAsia="Nunito" w:hAnsi="Nunito" w:cs="Nunito"/>
              <w:color w:val="000000"/>
            </w:rPr>
          </w:rPrChange>
        </w:rPr>
        <w:t xml:space="preserve"> Agreement is required)</w:t>
      </w:r>
    </w:p>
    <w:p w14:paraId="0000013A" w14:textId="77777777" w:rsidR="007813F4" w:rsidRPr="002E4822" w:rsidRDefault="009511AE">
      <w:pPr>
        <w:numPr>
          <w:ilvl w:val="0"/>
          <w:numId w:val="19"/>
        </w:numPr>
        <w:pBdr>
          <w:top w:val="nil"/>
          <w:left w:val="nil"/>
          <w:bottom w:val="nil"/>
          <w:right w:val="nil"/>
          <w:between w:val="nil"/>
        </w:pBdr>
        <w:spacing w:before="240" w:after="240" w:line="240" w:lineRule="auto"/>
        <w:rPr>
          <w:rFonts w:ascii="Nunito" w:hAnsi="Nunito"/>
          <w:color w:val="000000" w:themeColor="text1"/>
          <w:sz w:val="20"/>
          <w:rPrChange w:id="5239" w:author="Craig Parker" w:date="2024-08-07T12:23:00Z">
            <w:rPr/>
          </w:rPrChange>
        </w:rPr>
      </w:pPr>
      <w:r w:rsidRPr="002E4822">
        <w:rPr>
          <w:rFonts w:ascii="Nunito" w:eastAsia="Nunito" w:hAnsi="Nunito" w:cs="Nunito"/>
          <w:b/>
          <w:color w:val="000000" w:themeColor="text1"/>
          <w:sz w:val="20"/>
          <w:rPrChange w:id="5240" w:author="Craig Parker" w:date="2024-08-07T12:23:00Z">
            <w:rPr>
              <w:rFonts w:ascii="Nunito" w:eastAsia="Nunito" w:hAnsi="Nunito" w:cs="Nunito"/>
              <w:b/>
            </w:rPr>
          </w:rPrChange>
        </w:rPr>
        <w:lastRenderedPageBreak/>
        <w:t>Interoperability</w:t>
      </w:r>
      <w:r w:rsidRPr="002E4822">
        <w:rPr>
          <w:rFonts w:ascii="Nunito" w:eastAsia="Nunito" w:hAnsi="Nunito" w:cs="Nunito"/>
          <w:color w:val="000000" w:themeColor="text1"/>
          <w:sz w:val="20"/>
          <w:rPrChange w:id="5241" w:author="Craig Parker" w:date="2024-08-07T12:23:00Z">
            <w:rPr>
              <w:rFonts w:ascii="Nunito" w:eastAsia="Nunito" w:hAnsi="Nunito" w:cs="Nunito"/>
              <w:color w:val="000000"/>
            </w:rPr>
          </w:rPrChange>
        </w:rPr>
        <w:t xml:space="preserve"> will be enabled through the strict adherence to </w:t>
      </w:r>
      <w:proofErr w:type="gramStart"/>
      <w:r w:rsidRPr="002E4822">
        <w:rPr>
          <w:rFonts w:ascii="Nunito" w:eastAsia="Nunito" w:hAnsi="Nunito" w:cs="Nunito"/>
          <w:color w:val="000000" w:themeColor="text1"/>
          <w:sz w:val="20"/>
          <w:rPrChange w:id="5242" w:author="Craig Parker" w:date="2024-08-07T12:23:00Z">
            <w:rPr>
              <w:rFonts w:ascii="Nunito" w:eastAsia="Nunito" w:hAnsi="Nunito" w:cs="Nunito"/>
              <w:color w:val="000000"/>
            </w:rPr>
          </w:rPrChange>
        </w:rPr>
        <w:t>established</w:t>
      </w:r>
      <w:proofErr w:type="gramEnd"/>
      <w:r w:rsidRPr="002E4822">
        <w:rPr>
          <w:rFonts w:ascii="Nunito" w:eastAsia="Nunito" w:hAnsi="Nunito" w:cs="Nunito"/>
          <w:color w:val="000000" w:themeColor="text1"/>
          <w:sz w:val="20"/>
          <w:rPrChange w:id="5243" w:author="Craig Parker" w:date="2024-08-07T12:23:00Z">
            <w:rPr>
              <w:rFonts w:ascii="Nunito" w:eastAsia="Nunito" w:hAnsi="Nunito" w:cs="Nunito"/>
              <w:color w:val="000000"/>
            </w:rPr>
          </w:rPrChange>
        </w:rPr>
        <w:t xml:space="preserve"> data and meta-data standards (see above)</w:t>
      </w:r>
    </w:p>
    <w:p w14:paraId="0000013B" w14:textId="2D36AFA8" w:rsidR="007813F4" w:rsidRPr="002E4822" w:rsidRDefault="009511AE">
      <w:pPr>
        <w:numPr>
          <w:ilvl w:val="0"/>
          <w:numId w:val="19"/>
        </w:numPr>
        <w:pBdr>
          <w:top w:val="nil"/>
          <w:left w:val="nil"/>
          <w:bottom w:val="nil"/>
          <w:right w:val="nil"/>
          <w:between w:val="nil"/>
        </w:pBdr>
        <w:spacing w:before="240" w:after="240" w:line="240" w:lineRule="auto"/>
        <w:rPr>
          <w:rFonts w:ascii="Nunito" w:hAnsi="Nunito"/>
          <w:color w:val="000000" w:themeColor="text1"/>
          <w:sz w:val="20"/>
          <w:rPrChange w:id="5244" w:author="Craig Parker" w:date="2024-08-07T12:23:00Z">
            <w:rPr/>
          </w:rPrChange>
        </w:rPr>
      </w:pPr>
      <w:r w:rsidRPr="002E4822">
        <w:rPr>
          <w:rFonts w:ascii="Nunito" w:eastAsia="Nunito" w:hAnsi="Nunito" w:cs="Nunito"/>
          <w:b/>
          <w:color w:val="000000" w:themeColor="text1"/>
          <w:sz w:val="20"/>
          <w:rPrChange w:id="5245" w:author="Craig Parker" w:date="2024-08-07T12:23:00Z">
            <w:rPr>
              <w:rFonts w:ascii="Nunito" w:eastAsia="Nunito" w:hAnsi="Nunito" w:cs="Nunito"/>
              <w:b/>
              <w:color w:val="000000"/>
            </w:rPr>
          </w:rPrChange>
        </w:rPr>
        <w:t xml:space="preserve">Reuse </w:t>
      </w:r>
      <w:r w:rsidRPr="002E4822">
        <w:rPr>
          <w:rFonts w:ascii="Nunito" w:eastAsia="Nunito" w:hAnsi="Nunito" w:cs="Nunito"/>
          <w:color w:val="000000" w:themeColor="text1"/>
          <w:sz w:val="20"/>
          <w:rPrChange w:id="5246" w:author="Craig Parker" w:date="2024-08-07T12:23:00Z">
            <w:rPr>
              <w:rFonts w:ascii="Nunito" w:eastAsia="Nunito" w:hAnsi="Nunito" w:cs="Nunito"/>
              <w:color w:val="000000"/>
            </w:rPr>
          </w:rPrChange>
        </w:rPr>
        <w:t xml:space="preserve">will be supported through rigorous </w:t>
      </w:r>
      <w:del w:id="5247" w:author="Craig Parker" w:date="2024-07-09T11:42:00Z">
        <w:r w:rsidRPr="002E4822" w:rsidDel="00707C35">
          <w:rPr>
            <w:rFonts w:ascii="Nunito" w:eastAsia="Nunito" w:hAnsi="Nunito" w:cs="Nunito"/>
            <w:color w:val="000000" w:themeColor="text1"/>
            <w:sz w:val="20"/>
            <w:rPrChange w:id="5248" w:author="Craig Parker" w:date="2024-08-07T12:23:00Z">
              <w:rPr>
                <w:rFonts w:ascii="Nunito" w:eastAsia="Nunito" w:hAnsi="Nunito" w:cs="Nunito"/>
                <w:color w:val="000000"/>
              </w:rPr>
            </w:rPrChange>
          </w:rPr>
          <w:delText>documentation of the data</w:delText>
        </w:r>
      </w:del>
      <w:ins w:id="5249" w:author="Craig Parker" w:date="2024-07-09T11:42:00Z">
        <w:r w:rsidR="00707C35" w:rsidRPr="002E4822">
          <w:rPr>
            <w:rFonts w:ascii="Nunito" w:eastAsia="Nunito" w:hAnsi="Nunito" w:cs="Nunito"/>
            <w:color w:val="000000" w:themeColor="text1"/>
            <w:sz w:val="20"/>
            <w:rPrChange w:id="5250" w:author="Craig Parker" w:date="2024-08-07T12:23:00Z">
              <w:rPr>
                <w:rFonts w:ascii="Nunito" w:eastAsia="Nunito" w:hAnsi="Nunito" w:cs="Nunito"/>
                <w:color w:val="000000"/>
              </w:rPr>
            </w:rPrChange>
          </w:rPr>
          <w:t>data documentation,</w:t>
        </w:r>
      </w:ins>
      <w:r w:rsidRPr="002E4822">
        <w:rPr>
          <w:rFonts w:ascii="Nunito" w:eastAsia="Nunito" w:hAnsi="Nunito" w:cs="Nunito"/>
          <w:color w:val="000000" w:themeColor="text1"/>
          <w:sz w:val="20"/>
          <w:rPrChange w:id="5251" w:author="Craig Parker" w:date="2024-08-07T12:23:00Z">
            <w:rPr>
              <w:rFonts w:ascii="Nunito" w:eastAsia="Nunito" w:hAnsi="Nunito" w:cs="Nunito"/>
              <w:color w:val="000000"/>
            </w:rPr>
          </w:rPrChange>
        </w:rPr>
        <w:t xml:space="preserve"> including limitations and guidance for reuse</w:t>
      </w:r>
    </w:p>
    <w:p w14:paraId="0000013C" w14:textId="77777777" w:rsidR="007813F4" w:rsidRPr="002E4822" w:rsidRDefault="007813F4">
      <w:pPr>
        <w:rPr>
          <w:del w:id="5252" w:author="Craig Parker" w:date="2024-08-06T12:41:00Z"/>
          <w:rFonts w:ascii="Nunito" w:eastAsia="Nunito" w:hAnsi="Nunito" w:cs="Nunito"/>
          <w:color w:val="000000" w:themeColor="text1"/>
          <w:sz w:val="20"/>
          <w:rPrChange w:id="5253" w:author="Craig Parker" w:date="2024-08-07T12:23:00Z">
            <w:rPr>
              <w:del w:id="5254" w:author="Craig Parker" w:date="2024-08-06T12:41:00Z"/>
              <w:rFonts w:ascii="Nunito" w:eastAsia="Nunito" w:hAnsi="Nunito" w:cs="Nunito"/>
            </w:rPr>
          </w:rPrChange>
        </w:rPr>
      </w:pPr>
    </w:p>
    <w:p w14:paraId="0000013D" w14:textId="77777777" w:rsidR="007813F4" w:rsidRPr="002E4822" w:rsidRDefault="007813F4">
      <w:pPr>
        <w:rPr>
          <w:rFonts w:ascii="Nunito" w:eastAsia="Nunito" w:hAnsi="Nunito" w:cs="Nunito"/>
          <w:color w:val="000000" w:themeColor="text1"/>
          <w:sz w:val="20"/>
          <w:highlight w:val="yellow"/>
          <w:rPrChange w:id="5255" w:author="Craig Parker" w:date="2024-08-07T12:23:00Z">
            <w:rPr>
              <w:rFonts w:ascii="Nunito" w:eastAsia="Nunito" w:hAnsi="Nunito" w:cs="Nunito"/>
              <w:highlight w:val="yellow"/>
            </w:rPr>
          </w:rPrChange>
        </w:rPr>
      </w:pPr>
    </w:p>
    <w:p w14:paraId="0000013E" w14:textId="77777777" w:rsidR="007813F4" w:rsidRPr="002E4822" w:rsidRDefault="007813F4">
      <w:pPr>
        <w:rPr>
          <w:del w:id="5256" w:author="Craig Parker" w:date="2024-08-06T12:41:00Z"/>
          <w:rFonts w:ascii="Nunito" w:eastAsia="Nunito" w:hAnsi="Nunito" w:cs="Nunito"/>
          <w:color w:val="000000" w:themeColor="text1"/>
          <w:sz w:val="20"/>
          <w:highlight w:val="yellow"/>
          <w:rPrChange w:id="5257" w:author="Craig Parker" w:date="2024-08-07T12:23:00Z">
            <w:rPr>
              <w:del w:id="5258" w:author="Craig Parker" w:date="2024-08-06T12:41:00Z"/>
              <w:rFonts w:ascii="Nunito" w:eastAsia="Nunito" w:hAnsi="Nunito" w:cs="Nunito"/>
              <w:highlight w:val="yellow"/>
            </w:rPr>
          </w:rPrChange>
        </w:rPr>
      </w:pPr>
    </w:p>
    <w:p w14:paraId="0000013F" w14:textId="77777777" w:rsidR="007813F4" w:rsidRPr="002E4822" w:rsidRDefault="007813F4">
      <w:pPr>
        <w:rPr>
          <w:rFonts w:ascii="Nunito" w:eastAsia="Nunito" w:hAnsi="Nunito" w:cs="Nunito"/>
          <w:color w:val="000000" w:themeColor="text1"/>
          <w:sz w:val="20"/>
          <w:rPrChange w:id="5259" w:author="Craig Parker" w:date="2024-08-07T12:23:00Z">
            <w:rPr>
              <w:rFonts w:ascii="Nunito" w:eastAsia="Nunito" w:hAnsi="Nunito" w:cs="Nunito"/>
            </w:rPr>
          </w:rPrChange>
        </w:rPr>
      </w:pPr>
    </w:p>
    <w:p w14:paraId="00000140" w14:textId="2332CA78" w:rsidR="007813F4" w:rsidRPr="002E4822" w:rsidRDefault="52A8C99F">
      <w:pPr>
        <w:pStyle w:val="Heading1"/>
        <w:numPr>
          <w:ilvl w:val="1"/>
          <w:numId w:val="70"/>
        </w:numPr>
        <w:rPr>
          <w:ins w:id="5260" w:author="Craig Parker" w:date="2024-08-06T12:57:00Z"/>
          <w:rFonts w:eastAsia="Nunito"/>
          <w:rPrChange w:id="5261" w:author="Craig Parker" w:date="2024-08-07T12:23:00Z">
            <w:rPr>
              <w:ins w:id="5262" w:author="Craig Parker" w:date="2024-08-06T12:57:00Z"/>
              <w:rFonts w:ascii="Nunito" w:eastAsia="Nunito" w:hAnsi="Nunito" w:cs="Nunito"/>
            </w:rPr>
          </w:rPrChange>
        </w:rPr>
        <w:pPrChange w:id="5263" w:author="Craig Parker" w:date="2024-08-07T13:44:00Z">
          <w:pPr>
            <w:pStyle w:val="Heading1"/>
            <w:spacing w:before="280" w:line="240" w:lineRule="auto"/>
          </w:pPr>
        </w:pPrChange>
      </w:pPr>
      <w:bookmarkStart w:id="5264" w:name="_Toc172635234"/>
      <w:bookmarkStart w:id="5265" w:name="_Toc173777822"/>
      <w:bookmarkStart w:id="5266" w:name="_Toc174546650"/>
      <w:r w:rsidRPr="002E4822">
        <w:rPr>
          <w:rFonts w:eastAsia="Nunito"/>
          <w:rPrChange w:id="5267" w:author="Craig Parker" w:date="2024-08-07T12:23:00Z">
            <w:rPr>
              <w:rFonts w:ascii="Nunito" w:eastAsia="Nunito" w:hAnsi="Nunito" w:cs="Nunito"/>
            </w:rPr>
          </w:rPrChange>
        </w:rPr>
        <w:t xml:space="preserve">Procedure for making data available to </w:t>
      </w:r>
      <w:bookmarkEnd w:id="5264"/>
      <w:bookmarkEnd w:id="5265"/>
      <w:r w:rsidR="000933A1" w:rsidRPr="002E4822">
        <w:rPr>
          <w:rFonts w:eastAsia="Nunito"/>
        </w:rPr>
        <w:t>bona</w:t>
      </w:r>
      <w:ins w:id="5268" w:author="Matthew Chersich" w:date="2024-08-13T22:32:00Z">
        <w:r w:rsidR="00572F71">
          <w:rPr>
            <w:rFonts w:eastAsia="Nunito"/>
          </w:rPr>
          <w:t xml:space="preserve"> </w:t>
        </w:r>
      </w:ins>
      <w:r w:rsidR="000933A1" w:rsidRPr="002E4822">
        <w:rPr>
          <w:rFonts w:eastAsia="Nunito"/>
        </w:rPr>
        <w:t>fide</w:t>
      </w:r>
      <w:r w:rsidR="00D14C08" w:rsidRPr="002E4822">
        <w:rPr>
          <w:rFonts w:eastAsia="Nunito"/>
        </w:rPr>
        <w:t xml:space="preserve"> researchers</w:t>
      </w:r>
      <w:bookmarkEnd w:id="5266"/>
    </w:p>
    <w:p w14:paraId="00000141" w14:textId="3DEDD95B" w:rsidR="007813F4" w:rsidRPr="002E4822" w:rsidRDefault="0E3CF60B">
      <w:pPr>
        <w:jc w:val="both"/>
        <w:rPr>
          <w:del w:id="5269" w:author="Craig Parker" w:date="2024-08-06T12:57:00Z"/>
          <w:rFonts w:ascii="Nunito" w:eastAsia="Nunito" w:hAnsi="Nunito" w:cs="Nunito"/>
          <w:color w:val="000000" w:themeColor="text1"/>
          <w:sz w:val="20"/>
          <w:rPrChange w:id="5270" w:author="Craig Parker" w:date="2024-08-07T12:23:00Z">
            <w:rPr>
              <w:del w:id="5271" w:author="Craig Parker" w:date="2024-08-06T12:57:00Z"/>
              <w:rFonts w:ascii="Nunito" w:eastAsia="Nunito" w:hAnsi="Nunito" w:cs="Nunito"/>
            </w:rPr>
          </w:rPrChange>
        </w:rPr>
      </w:pPr>
      <w:del w:id="5272" w:author="Craig Parker" w:date="2024-08-06T12:57:00Z">
        <w:r w:rsidRPr="002E4822" w:rsidDel="52A8C99F">
          <w:rPr>
            <w:rFonts w:ascii="Nunito" w:eastAsia="Nunito" w:hAnsi="Nunito" w:cs="Nunito"/>
            <w:color w:val="000000" w:themeColor="text1"/>
            <w:sz w:val="20"/>
            <w:rPrChange w:id="5273" w:author="Craig Parker" w:date="2024-08-07T12:23:00Z">
              <w:rPr>
                <w:rFonts w:ascii="Nunito" w:eastAsia="Nunito" w:hAnsi="Nunito" w:cs="Nunito"/>
              </w:rPr>
            </w:rPrChange>
          </w:rPr>
          <w:delText>The S</w:delText>
        </w:r>
      </w:del>
      <w:ins w:id="5274" w:author="Matthew Chersich" w:date="2024-08-04T20:25:00Z">
        <w:del w:id="5275" w:author="Craig Parker" w:date="2024-08-06T12:57:00Z">
          <w:r w:rsidRPr="002E4822" w:rsidDel="52A8C99F">
            <w:rPr>
              <w:rFonts w:ascii="Nunito" w:eastAsia="Nunito" w:hAnsi="Nunito" w:cs="Nunito"/>
              <w:color w:val="000000" w:themeColor="text1"/>
              <w:sz w:val="20"/>
              <w:rPrChange w:id="5276" w:author="Craig Parker" w:date="2024-08-07T12:23:00Z">
                <w:rPr>
                  <w:rFonts w:ascii="Nunito" w:eastAsia="Nunito" w:hAnsi="Nunito" w:cs="Nunito"/>
                </w:rPr>
              </w:rPrChange>
            </w:rPr>
            <w:delText xml:space="preserve">teering </w:delText>
          </w:r>
        </w:del>
      </w:ins>
      <w:del w:id="5277" w:author="Craig Parker" w:date="2024-08-06T12:57:00Z">
        <w:r w:rsidRPr="002E4822" w:rsidDel="52A8C99F">
          <w:rPr>
            <w:rFonts w:ascii="Nunito" w:eastAsia="Nunito" w:hAnsi="Nunito" w:cs="Nunito"/>
            <w:color w:val="000000" w:themeColor="text1"/>
            <w:sz w:val="20"/>
            <w:rPrChange w:id="5278" w:author="Craig Parker" w:date="2024-08-07T12:23:00Z">
              <w:rPr>
                <w:rFonts w:ascii="Nunito" w:eastAsia="Nunito" w:hAnsi="Nunito" w:cs="Nunito"/>
              </w:rPr>
            </w:rPrChange>
          </w:rPr>
          <w:delText>C</w:delText>
        </w:r>
      </w:del>
      <w:ins w:id="5279" w:author="Matthew Chersich" w:date="2024-08-04T20:25:00Z">
        <w:del w:id="5280" w:author="Craig Parker" w:date="2024-08-06T12:57:00Z">
          <w:r w:rsidRPr="002E4822" w:rsidDel="52A8C99F">
            <w:rPr>
              <w:rFonts w:ascii="Nunito" w:eastAsia="Nunito" w:hAnsi="Nunito" w:cs="Nunito"/>
              <w:color w:val="000000" w:themeColor="text1"/>
              <w:sz w:val="20"/>
              <w:rPrChange w:id="5281" w:author="Craig Parker" w:date="2024-08-07T12:23:00Z">
                <w:rPr>
                  <w:rFonts w:ascii="Nunito" w:eastAsia="Nunito" w:hAnsi="Nunito" w:cs="Nunito"/>
                </w:rPr>
              </w:rPrChange>
            </w:rPr>
            <w:delText>ommittee</w:delText>
          </w:r>
        </w:del>
      </w:ins>
      <w:del w:id="5282" w:author="Craig Parker" w:date="2024-08-06T12:57:00Z">
        <w:r w:rsidRPr="002E4822" w:rsidDel="52A8C99F">
          <w:rPr>
            <w:rFonts w:ascii="Nunito" w:eastAsia="Nunito" w:hAnsi="Nunito" w:cs="Nunito"/>
            <w:color w:val="000000" w:themeColor="text1"/>
            <w:sz w:val="20"/>
            <w:rPrChange w:id="5283" w:author="Craig Parker" w:date="2024-08-07T12:23:00Z">
              <w:rPr>
                <w:rFonts w:ascii="Nunito" w:eastAsia="Nunito" w:hAnsi="Nunito" w:cs="Nunito"/>
              </w:rPr>
            </w:rPrChange>
          </w:rPr>
          <w:delText xml:space="preserve"> will develop a Data Access Request Form</w:delText>
        </w:r>
      </w:del>
      <w:ins w:id="5284" w:author="Matthew Chersich" w:date="2024-08-04T20:28:00Z">
        <w:del w:id="5285" w:author="Craig Parker" w:date="2024-08-06T12:57:00Z">
          <w:r w:rsidRPr="002E4822" w:rsidDel="52A8C99F">
            <w:rPr>
              <w:rFonts w:ascii="Nunito" w:eastAsia="Nunito" w:hAnsi="Nunito" w:cs="Nunito"/>
              <w:color w:val="000000" w:themeColor="text1"/>
              <w:sz w:val="20"/>
              <w:rPrChange w:id="5286" w:author="Craig Parker" w:date="2024-08-07T12:23:00Z">
                <w:rPr>
                  <w:rFonts w:ascii="Nunito" w:eastAsia="Nunito" w:hAnsi="Nunito" w:cs="Nunito"/>
                </w:rPr>
              </w:rPrChange>
            </w:rPr>
            <w:delText xml:space="preserve"> for </w:delText>
          </w:r>
        </w:del>
      </w:ins>
      <w:ins w:id="5287" w:author="Matthew Chersich" w:date="2024-08-04T20:29:00Z">
        <w:del w:id="5288" w:author="Craig Parker" w:date="2024-08-06T12:57:00Z">
          <w:r w:rsidRPr="002E4822" w:rsidDel="52A8C99F">
            <w:rPr>
              <w:rFonts w:ascii="Nunito" w:eastAsia="Nunito" w:hAnsi="Nunito" w:cs="Nunito"/>
              <w:color w:val="000000" w:themeColor="text1"/>
              <w:sz w:val="20"/>
              <w:rPrChange w:id="5289" w:author="Craig Parker" w:date="2024-08-07T12:23:00Z">
                <w:rPr>
                  <w:rFonts w:ascii="Nunito" w:eastAsia="Nunito" w:hAnsi="Nunito" w:cs="Nunito"/>
                </w:rPr>
              </w:rPrChange>
            </w:rPr>
            <w:delText>researchers outside of th</w:delText>
          </w:r>
        </w:del>
      </w:ins>
      <w:ins w:id="5290" w:author="Matthew Chersich" w:date="2024-08-05T08:32:00Z">
        <w:del w:id="5291" w:author="Craig Parker" w:date="2024-08-06T12:57:00Z">
          <w:r w:rsidRPr="002E4822" w:rsidDel="52A8C99F">
            <w:rPr>
              <w:rFonts w:ascii="Nunito" w:eastAsia="Nunito" w:hAnsi="Nunito" w:cs="Nunito"/>
              <w:color w:val="000000" w:themeColor="text1"/>
              <w:sz w:val="20"/>
              <w:rPrChange w:id="5292" w:author="Craig Parker" w:date="2024-08-07T12:23:00Z">
                <w:rPr>
                  <w:rFonts w:ascii="Nunito" w:eastAsia="Nunito" w:hAnsi="Nunito" w:cs="Nunito"/>
                </w:rPr>
              </w:rPrChange>
            </w:rPr>
            <w:delText>e</w:delText>
          </w:r>
        </w:del>
      </w:ins>
      <w:ins w:id="5293" w:author="Matthew Chersich" w:date="2024-08-04T20:29:00Z">
        <w:del w:id="5294" w:author="Craig Parker" w:date="2024-08-06T12:57:00Z">
          <w:r w:rsidRPr="002E4822" w:rsidDel="52A8C99F">
            <w:rPr>
              <w:rFonts w:ascii="Nunito" w:eastAsia="Nunito" w:hAnsi="Nunito" w:cs="Nunito"/>
              <w:color w:val="000000" w:themeColor="text1"/>
              <w:sz w:val="20"/>
              <w:rPrChange w:id="5295" w:author="Craig Parker" w:date="2024-08-07T12:23:00Z">
                <w:rPr>
                  <w:rFonts w:ascii="Nunito" w:eastAsia="Nunito" w:hAnsi="Nunito" w:cs="Nunito"/>
                </w:rPr>
              </w:rPrChange>
            </w:rPr>
            <w:delText xml:space="preserve"> </w:delText>
          </w:r>
        </w:del>
      </w:ins>
      <w:del w:id="5296" w:author="Craig Parker" w:date="2024-08-06T12:57:00Z">
        <w:r w:rsidRPr="002E4822" w:rsidDel="52A8C99F">
          <w:rPr>
            <w:rFonts w:ascii="Nunito" w:eastAsia="Nunito" w:hAnsi="Nunito" w:cs="Nunito"/>
            <w:color w:val="000000" w:themeColor="text1"/>
            <w:sz w:val="20"/>
            <w:rPrChange w:id="5297" w:author="Craig Parker" w:date="2024-08-07T12:23:00Z">
              <w:rPr>
                <w:rFonts w:ascii="Nunito" w:eastAsia="Nunito" w:hAnsi="Nunito" w:cs="Nunito"/>
              </w:rPr>
            </w:rPrChange>
          </w:rPr>
          <w:delText>HEAT</w:delText>
        </w:r>
      </w:del>
      <w:ins w:id="5298" w:author="Matthew Chersich" w:date="2024-08-04T20:29:00Z">
        <w:del w:id="5299" w:author="Craig Parker" w:date="2024-08-06T12:57:00Z">
          <w:r w:rsidRPr="002E4822" w:rsidDel="52A8C99F">
            <w:rPr>
              <w:rFonts w:ascii="Nunito" w:eastAsia="Nunito" w:hAnsi="Nunito" w:cs="Nunito"/>
              <w:color w:val="000000" w:themeColor="text1"/>
              <w:sz w:val="20"/>
              <w:rPrChange w:id="5300" w:author="Craig Parker" w:date="2024-08-07T12:23:00Z">
                <w:rPr>
                  <w:rFonts w:ascii="Nunito" w:eastAsia="Nunito" w:hAnsi="Nunito" w:cs="Nunito"/>
                </w:rPr>
              </w:rPrChange>
            </w:rPr>
            <w:delText xml:space="preserve"> Center team to request </w:delText>
          </w:r>
        </w:del>
      </w:ins>
      <w:ins w:id="5301" w:author="Matthew Chersich" w:date="2024-08-04T20:28:00Z">
        <w:del w:id="5302" w:author="Craig Parker" w:date="2024-08-06T12:57:00Z">
          <w:r w:rsidRPr="002E4822" w:rsidDel="52A8C99F">
            <w:rPr>
              <w:rFonts w:ascii="Nunito" w:eastAsia="Nunito" w:hAnsi="Nunito" w:cs="Nunito"/>
              <w:color w:val="000000" w:themeColor="text1"/>
              <w:sz w:val="20"/>
              <w:rPrChange w:id="5303" w:author="Craig Parker" w:date="2024-08-07T12:23:00Z">
                <w:rPr>
                  <w:rFonts w:ascii="Nunito" w:eastAsia="Nunito" w:hAnsi="Nunito" w:cs="Nunito"/>
                </w:rPr>
              </w:rPrChange>
            </w:rPr>
            <w:delText xml:space="preserve">access to </w:delText>
          </w:r>
        </w:del>
      </w:ins>
      <w:ins w:id="5304" w:author="Matthew Chersich" w:date="2024-08-04T20:29:00Z">
        <w:del w:id="5305" w:author="Craig Parker" w:date="2024-08-06T12:57:00Z">
          <w:r w:rsidRPr="002E4822" w:rsidDel="52A8C99F">
            <w:rPr>
              <w:rFonts w:ascii="Nunito" w:eastAsia="Nunito" w:hAnsi="Nunito" w:cs="Nunito"/>
              <w:color w:val="000000" w:themeColor="text1"/>
              <w:sz w:val="20"/>
              <w:rPrChange w:id="5306" w:author="Craig Parker" w:date="2024-08-07T12:23:00Z">
                <w:rPr>
                  <w:rFonts w:ascii="Nunito" w:eastAsia="Nunito" w:hAnsi="Nunito" w:cs="Nunito"/>
                </w:rPr>
              </w:rPrChange>
            </w:rPr>
            <w:delText xml:space="preserve">the </w:delText>
          </w:r>
        </w:del>
      </w:ins>
      <w:ins w:id="5307" w:author="Matthew Chersich" w:date="2024-08-04T20:28:00Z">
        <w:del w:id="5308" w:author="Craig Parker" w:date="2024-08-06T12:57:00Z">
          <w:r w:rsidRPr="002E4822" w:rsidDel="52A8C99F">
            <w:rPr>
              <w:rFonts w:ascii="Nunito" w:eastAsia="Nunito" w:hAnsi="Nunito" w:cs="Nunito"/>
              <w:color w:val="000000" w:themeColor="text1"/>
              <w:sz w:val="20"/>
              <w:rPrChange w:id="5309" w:author="Craig Parker" w:date="2024-08-07T12:23:00Z">
                <w:rPr>
                  <w:rFonts w:ascii="Nunito" w:eastAsia="Nunito" w:hAnsi="Nunito" w:cs="Nunito"/>
                </w:rPr>
              </w:rPrChange>
            </w:rPr>
            <w:delText xml:space="preserve">RP1/RP2 de-identified data. </w:delText>
          </w:r>
        </w:del>
      </w:ins>
      <w:del w:id="5310" w:author="Craig Parker" w:date="2024-08-06T12:57:00Z">
        <w:r w:rsidRPr="002E4822" w:rsidDel="52A8C99F">
          <w:rPr>
            <w:rFonts w:ascii="Nunito" w:eastAsia="Nunito" w:hAnsi="Nunito" w:cs="Nunito"/>
            <w:color w:val="000000" w:themeColor="text1"/>
            <w:sz w:val="20"/>
            <w:rPrChange w:id="5311" w:author="Craig Parker" w:date="2024-08-07T12:23:00Z">
              <w:rPr>
                <w:rFonts w:ascii="Nunito" w:eastAsia="Nunito" w:hAnsi="Nunito" w:cs="Nunito"/>
              </w:rPr>
            </w:rPrChange>
          </w:rPr>
          <w:delText xml:space="preserve">, which </w:delText>
        </w:r>
      </w:del>
      <w:del w:id="5312" w:author="Matthew Chersich" w:date="2024-08-04T20:26:00Z">
        <w:r w:rsidRPr="002E4822" w:rsidDel="52A8C99F">
          <w:rPr>
            <w:rFonts w:ascii="Nunito" w:eastAsia="Nunito" w:hAnsi="Nunito" w:cs="Nunito"/>
            <w:color w:val="000000" w:themeColor="text1"/>
            <w:sz w:val="20"/>
            <w:rPrChange w:id="5313" w:author="Craig Parker" w:date="2024-08-07T12:23:00Z">
              <w:rPr>
                <w:rFonts w:ascii="Nunito" w:eastAsia="Nunito" w:hAnsi="Nunito" w:cs="Nunito"/>
              </w:rPr>
            </w:rPrChange>
          </w:rPr>
          <w:delText xml:space="preserve">people </w:delText>
        </w:r>
      </w:del>
      <w:del w:id="5314" w:author="Craig Parker" w:date="2024-08-06T12:57:00Z">
        <w:r w:rsidRPr="002E4822" w:rsidDel="52A8C99F">
          <w:rPr>
            <w:rFonts w:ascii="Nunito" w:eastAsia="Nunito" w:hAnsi="Nunito" w:cs="Nunito"/>
            <w:color w:val="000000" w:themeColor="text1"/>
            <w:sz w:val="20"/>
            <w:rPrChange w:id="5315" w:author="Craig Parker" w:date="2024-08-07T12:23:00Z">
              <w:rPr>
                <w:rFonts w:ascii="Nunito" w:eastAsia="Nunito" w:hAnsi="Nunito" w:cs="Nunito"/>
              </w:rPr>
            </w:rPrChange>
          </w:rPr>
          <w:delText>requesting data need to complete prior to consideration ofmust complete</w:delText>
        </w:r>
      </w:del>
      <w:ins w:id="5316" w:author="Matthew Chersich" w:date="2024-08-04T20:26:00Z">
        <w:del w:id="5317" w:author="Craig Parker" w:date="2024-08-06T12:57:00Z">
          <w:r w:rsidRPr="002E4822" w:rsidDel="52A8C99F">
            <w:rPr>
              <w:rFonts w:ascii="Nunito" w:eastAsia="Nunito" w:hAnsi="Nunito" w:cs="Nunito"/>
              <w:color w:val="000000" w:themeColor="text1"/>
              <w:sz w:val="20"/>
              <w:rPrChange w:id="5318" w:author="Craig Parker" w:date="2024-08-07T12:23:00Z">
                <w:rPr>
                  <w:rFonts w:ascii="Nunito" w:eastAsia="Nunito" w:hAnsi="Nunito" w:cs="Nunito"/>
                </w:rPr>
              </w:rPrChange>
            </w:rPr>
            <w:delText xml:space="preserve">The </w:delText>
          </w:r>
        </w:del>
      </w:ins>
      <w:ins w:id="5319" w:author="Matthew Chersich" w:date="2024-08-04T20:27:00Z">
        <w:del w:id="5320" w:author="Craig Parker" w:date="2024-08-06T12:57:00Z">
          <w:r w:rsidRPr="002E4822" w:rsidDel="52A8C99F">
            <w:rPr>
              <w:rFonts w:ascii="Nunito" w:eastAsia="Nunito" w:hAnsi="Nunito" w:cs="Nunito"/>
              <w:color w:val="000000" w:themeColor="text1"/>
              <w:sz w:val="20"/>
              <w:rPrChange w:id="5321" w:author="Craig Parker" w:date="2024-08-07T12:23:00Z">
                <w:rPr>
                  <w:rFonts w:ascii="Nunito" w:eastAsia="Nunito" w:hAnsi="Nunito" w:cs="Nunito"/>
                </w:rPr>
              </w:rPrChange>
            </w:rPr>
            <w:delText>completed</w:delText>
          </w:r>
        </w:del>
      </w:ins>
      <w:ins w:id="5322" w:author="Matthew Chersich" w:date="2024-08-04T20:26:00Z">
        <w:del w:id="5323" w:author="Craig Parker" w:date="2024-08-06T12:57:00Z">
          <w:r w:rsidRPr="002E4822" w:rsidDel="52A8C99F">
            <w:rPr>
              <w:rFonts w:ascii="Nunito" w:eastAsia="Nunito" w:hAnsi="Nunito" w:cs="Nunito"/>
              <w:color w:val="000000" w:themeColor="text1"/>
              <w:sz w:val="20"/>
              <w:rPrChange w:id="5324" w:author="Craig Parker" w:date="2024-08-07T12:23:00Z">
                <w:rPr>
                  <w:rFonts w:ascii="Nunito" w:eastAsia="Nunito" w:hAnsi="Nunito" w:cs="Nunito"/>
                </w:rPr>
              </w:rPrChange>
            </w:rPr>
            <w:delText xml:space="preserve"> form </w:delText>
          </w:r>
        </w:del>
      </w:ins>
      <w:ins w:id="5325" w:author="Matthew Chersich" w:date="2024-08-04T20:27:00Z">
        <w:del w:id="5326" w:author="Craig Parker" w:date="2024-08-06T12:57:00Z">
          <w:r w:rsidRPr="002E4822" w:rsidDel="52A8C99F">
            <w:rPr>
              <w:rFonts w:ascii="Nunito" w:eastAsia="Nunito" w:hAnsi="Nunito" w:cs="Nunito"/>
              <w:color w:val="000000" w:themeColor="text1"/>
              <w:sz w:val="20"/>
              <w:rPrChange w:id="5327" w:author="Craig Parker" w:date="2024-08-07T12:23:00Z">
                <w:rPr>
                  <w:rFonts w:ascii="Nunito" w:eastAsia="Nunito" w:hAnsi="Nunito" w:cs="Nunito"/>
                </w:rPr>
              </w:rPrChange>
            </w:rPr>
            <w:delText xml:space="preserve">is then assessed by the </w:delText>
          </w:r>
        </w:del>
      </w:ins>
      <w:del w:id="5328" w:author="Craig Parker" w:date="2024-08-06T12:57:00Z">
        <w:r w:rsidRPr="002E4822" w:rsidDel="52A8C99F">
          <w:rPr>
            <w:rFonts w:ascii="Nunito" w:eastAsia="Nunito" w:hAnsi="Nunito" w:cs="Nunito"/>
            <w:color w:val="000000" w:themeColor="text1"/>
            <w:sz w:val="20"/>
            <w:rPrChange w:id="5329" w:author="Craig Parker" w:date="2024-08-07T12:23:00Z">
              <w:rPr>
                <w:rFonts w:ascii="Nunito" w:eastAsia="Nunito" w:hAnsi="Nunito" w:cs="Nunito"/>
              </w:rPr>
            </w:rPrChange>
          </w:rPr>
          <w:delText xml:space="preserve"> before </w:delText>
        </w:r>
      </w:del>
      <w:ins w:id="5330" w:author="Matthew Chersich" w:date="2024-08-04T20:26:00Z">
        <w:del w:id="5331" w:author="Craig Parker" w:date="2024-08-06T12:57:00Z">
          <w:r w:rsidRPr="002E4822" w:rsidDel="52A8C99F">
            <w:rPr>
              <w:rFonts w:ascii="Nunito" w:eastAsia="Nunito" w:hAnsi="Nunito" w:cs="Nunito"/>
              <w:color w:val="000000" w:themeColor="text1"/>
              <w:sz w:val="20"/>
              <w:rPrChange w:id="5332" w:author="Craig Parker" w:date="2024-08-07T12:23:00Z">
                <w:rPr>
                  <w:rFonts w:ascii="Nunito" w:eastAsia="Nunito" w:hAnsi="Nunito" w:cs="Nunito"/>
                </w:rPr>
              </w:rPrChange>
            </w:rPr>
            <w:delText>Data</w:delText>
          </w:r>
        </w:del>
      </w:ins>
      <w:ins w:id="5333" w:author="Matthew Chersich" w:date="2024-08-04T20:27:00Z">
        <w:del w:id="5334" w:author="Craig Parker" w:date="2024-08-06T12:57:00Z">
          <w:r w:rsidRPr="002E4822" w:rsidDel="52A8C99F">
            <w:rPr>
              <w:rFonts w:ascii="Nunito" w:eastAsia="Nunito" w:hAnsi="Nunito" w:cs="Nunito"/>
              <w:color w:val="000000" w:themeColor="text1"/>
              <w:sz w:val="20"/>
              <w:rPrChange w:id="5335" w:author="Craig Parker" w:date="2024-08-07T12:23:00Z">
                <w:rPr>
                  <w:rFonts w:ascii="Nunito" w:eastAsia="Nunito" w:hAnsi="Nunito" w:cs="Nunito"/>
                </w:rPr>
              </w:rPrChange>
            </w:rPr>
            <w:delText xml:space="preserve"> Access Committee</w:delText>
          </w:r>
        </w:del>
      </w:ins>
      <w:ins w:id="5336" w:author="Matthew Chersich" w:date="2024-08-04T20:26:00Z">
        <w:del w:id="5337" w:author="Craig Parker" w:date="2024-08-06T12:57:00Z">
          <w:r w:rsidRPr="002E4822" w:rsidDel="52A8C99F">
            <w:rPr>
              <w:rFonts w:ascii="Nunito" w:eastAsia="Nunito" w:hAnsi="Nunito" w:cs="Nunito"/>
              <w:color w:val="000000" w:themeColor="text1"/>
              <w:sz w:val="20"/>
              <w:rPrChange w:id="5338" w:author="Craig Parker" w:date="2024-08-07T12:23:00Z">
                <w:rPr>
                  <w:rFonts w:ascii="Nunito" w:eastAsia="Nunito" w:hAnsi="Nunito" w:cs="Nunito"/>
                </w:rPr>
              </w:rPrChange>
            </w:rPr>
            <w:delText xml:space="preserve"> </w:delText>
          </w:r>
        </w:del>
      </w:ins>
      <w:del w:id="5339" w:author="Craig Parker" w:date="2024-08-06T12:57:00Z">
        <w:r w:rsidRPr="002E4822" w:rsidDel="52A8C99F">
          <w:rPr>
            <w:rFonts w:ascii="Nunito" w:eastAsia="Nunito" w:hAnsi="Nunito" w:cs="Nunito"/>
            <w:color w:val="000000" w:themeColor="text1"/>
            <w:sz w:val="20"/>
            <w:rPrChange w:id="5340" w:author="Craig Parker" w:date="2024-08-07T12:23:00Z">
              <w:rPr>
                <w:rFonts w:ascii="Nunito" w:eastAsia="Nunito" w:hAnsi="Nunito" w:cs="Nunito"/>
              </w:rPr>
            </w:rPrChange>
          </w:rPr>
          <w:delText xml:space="preserve"> their request. The form will include a proposal outline of the intended research</w:delText>
        </w:r>
      </w:del>
      <w:del w:id="5341" w:author="Craig Parker" w:date="2024-07-16T11:59:00Z">
        <w:r w:rsidRPr="002E4822" w:rsidDel="52A8C99F">
          <w:rPr>
            <w:rFonts w:ascii="Nunito" w:eastAsia="Nunito" w:hAnsi="Nunito" w:cs="Nunito"/>
            <w:color w:val="000000" w:themeColor="text1"/>
            <w:sz w:val="20"/>
            <w:rPrChange w:id="5342" w:author="Craig Parker" w:date="2024-08-07T12:23:00Z">
              <w:rPr>
                <w:rFonts w:ascii="Nunito" w:eastAsia="Nunito" w:hAnsi="Nunito" w:cs="Nunito"/>
              </w:rPr>
            </w:rPrChange>
          </w:rPr>
          <w:delText xml:space="preserve">, </w:delText>
        </w:r>
      </w:del>
      <w:del w:id="5343" w:author="Craig Parker" w:date="2024-08-06T12:57:00Z">
        <w:r w:rsidRPr="002E4822" w:rsidDel="52A8C99F">
          <w:rPr>
            <w:rFonts w:ascii="Nunito" w:eastAsia="Nunito" w:hAnsi="Nunito" w:cs="Nunito"/>
            <w:color w:val="000000" w:themeColor="text1"/>
            <w:sz w:val="20"/>
            <w:rPrChange w:id="5344" w:author="Craig Parker" w:date="2024-08-07T12:23:00Z">
              <w:rPr>
                <w:rFonts w:ascii="Nunito" w:eastAsia="Nunito" w:hAnsi="Nunito" w:cs="Nunito"/>
              </w:rPr>
            </w:rPrChange>
          </w:rPr>
          <w:delText>and the procedures to maintain data confidentiality and security.</w:delText>
        </w:r>
      </w:del>
      <w:ins w:id="5345" w:author="Matthew Chersich" w:date="2024-08-05T08:34:00Z">
        <w:del w:id="5346" w:author="Craig Parker" w:date="2024-08-06T12:57:00Z">
          <w:r w:rsidRPr="002E4822" w:rsidDel="52A8C99F">
            <w:rPr>
              <w:rFonts w:ascii="Nunito" w:eastAsia="Nunito" w:hAnsi="Nunito" w:cs="Nunito"/>
              <w:color w:val="000000" w:themeColor="text1"/>
              <w:sz w:val="20"/>
              <w:rPrChange w:id="5347" w:author="Craig Parker" w:date="2024-08-07T12:23:00Z">
                <w:rPr>
                  <w:rFonts w:ascii="Nunito" w:eastAsia="Nunito" w:hAnsi="Nunito" w:cs="Nunito"/>
                </w:rPr>
              </w:rPrChange>
            </w:rPr>
            <w:delText xml:space="preserve"> The </w:delText>
          </w:r>
        </w:del>
      </w:ins>
      <w:ins w:id="5348" w:author="Matthew Chersich" w:date="2024-08-05T08:36:00Z">
        <w:del w:id="5349" w:author="Craig Parker" w:date="2024-08-06T12:57:00Z">
          <w:r w:rsidRPr="002E4822" w:rsidDel="52A8C99F">
            <w:rPr>
              <w:rFonts w:ascii="Nunito" w:eastAsia="Nunito" w:hAnsi="Nunito" w:cs="Nunito"/>
              <w:color w:val="000000" w:themeColor="text1"/>
              <w:sz w:val="20"/>
              <w:rPrChange w:id="5350" w:author="Craig Parker" w:date="2024-08-07T12:23:00Z">
                <w:rPr>
                  <w:rFonts w:ascii="Nunito" w:eastAsia="Nunito" w:hAnsi="Nunito" w:cs="Nunito"/>
                </w:rPr>
              </w:rPrChange>
            </w:rPr>
            <w:delText xml:space="preserve">data </w:delText>
          </w:r>
        </w:del>
      </w:ins>
      <w:ins w:id="5351" w:author="Matthew Chersich" w:date="2024-08-05T08:35:00Z">
        <w:del w:id="5352" w:author="Craig Parker" w:date="2024-08-06T12:57:00Z">
          <w:r w:rsidRPr="002E4822" w:rsidDel="52A8C99F">
            <w:rPr>
              <w:rFonts w:ascii="Nunito" w:eastAsia="Nunito" w:hAnsi="Nunito" w:cs="Nunito"/>
              <w:color w:val="000000" w:themeColor="text1"/>
              <w:sz w:val="20"/>
              <w:rPrChange w:id="5353" w:author="Craig Parker" w:date="2024-08-07T12:23:00Z">
                <w:rPr>
                  <w:rFonts w:ascii="Nunito" w:eastAsia="Nunito" w:hAnsi="Nunito" w:cs="Nunito"/>
                </w:rPr>
              </w:rPrChange>
            </w:rPr>
            <w:delText xml:space="preserve">sharing </w:delText>
          </w:r>
        </w:del>
      </w:ins>
      <w:ins w:id="5354" w:author="Matthew Chersich" w:date="2024-08-05T08:36:00Z">
        <w:del w:id="5355" w:author="Craig Parker" w:date="2024-08-06T12:57:00Z">
          <w:r w:rsidRPr="002E4822" w:rsidDel="52A8C99F">
            <w:rPr>
              <w:rFonts w:ascii="Nunito" w:eastAsia="Nunito" w:hAnsi="Nunito" w:cs="Nunito"/>
              <w:color w:val="000000" w:themeColor="text1"/>
              <w:sz w:val="20"/>
              <w:rPrChange w:id="5356" w:author="Craig Parker" w:date="2024-08-07T12:23:00Z">
                <w:rPr>
                  <w:rFonts w:ascii="Nunito" w:eastAsia="Nunito" w:hAnsi="Nunito" w:cs="Nunito"/>
                </w:rPr>
              </w:rPrChange>
            </w:rPr>
            <w:delText xml:space="preserve">will be </w:delText>
          </w:r>
        </w:del>
      </w:ins>
      <w:ins w:id="5357" w:author="Matthew Chersich" w:date="2024-08-05T08:35:00Z">
        <w:del w:id="5358" w:author="Craig Parker" w:date="2024-08-06T12:57:00Z">
          <w:r w:rsidRPr="002E4822" w:rsidDel="52A8C99F">
            <w:rPr>
              <w:rFonts w:ascii="Nunito" w:eastAsia="Nunito" w:hAnsi="Nunito" w:cs="Nunito"/>
              <w:color w:val="000000" w:themeColor="text1"/>
              <w:sz w:val="20"/>
              <w:rPrChange w:id="5359" w:author="Craig Parker" w:date="2024-08-07T12:23:00Z">
                <w:rPr>
                  <w:rFonts w:ascii="Nunito" w:eastAsia="Nunito" w:hAnsi="Nunito" w:cs="Nunito"/>
                </w:rPr>
              </w:rPrChange>
            </w:rPr>
            <w:delText xml:space="preserve">conditional on proof of ethics approval, a. </w:delText>
          </w:r>
        </w:del>
      </w:ins>
    </w:p>
    <w:p w14:paraId="00000142" w14:textId="77777777" w:rsidR="007813F4" w:rsidRPr="002E4822" w:rsidRDefault="009511AE">
      <w:pPr>
        <w:jc w:val="both"/>
        <w:rPr>
          <w:del w:id="5360" w:author="Craig Parker" w:date="2024-08-06T12:57:00Z"/>
          <w:rFonts w:ascii="Nunito" w:eastAsia="Nunito" w:hAnsi="Nunito" w:cs="Nunito"/>
          <w:color w:val="000000" w:themeColor="text1"/>
          <w:sz w:val="20"/>
          <w:rPrChange w:id="5361" w:author="Craig Parker" w:date="2024-08-07T12:23:00Z">
            <w:rPr>
              <w:del w:id="5362" w:author="Craig Parker" w:date="2024-08-06T12:57:00Z"/>
              <w:rFonts w:ascii="Nunito" w:eastAsia="Nunito" w:hAnsi="Nunito" w:cs="Nunito"/>
            </w:rPr>
          </w:rPrChange>
        </w:rPr>
      </w:pPr>
      <w:del w:id="5363" w:author="Craig Parker" w:date="2024-08-06T12:57:00Z">
        <w:r w:rsidRPr="002E4822" w:rsidDel="52A8C99F">
          <w:rPr>
            <w:rFonts w:ascii="Nunito" w:eastAsia="Nunito" w:hAnsi="Nunito" w:cs="Nunito"/>
            <w:color w:val="000000" w:themeColor="text1"/>
            <w:sz w:val="20"/>
            <w:rPrChange w:id="5364" w:author="Craig Parker" w:date="2024-08-07T12:23:00Z">
              <w:rPr>
                <w:rFonts w:ascii="Nunito" w:eastAsia="Nunito" w:hAnsi="Nunito" w:cs="Nunito"/>
              </w:rPr>
            </w:rPrChange>
          </w:rPr>
          <w:delText xml:space="preserve"> </w:delText>
        </w:r>
      </w:del>
    </w:p>
    <w:p w14:paraId="409FD09B" w14:textId="5C11527D" w:rsidR="007813F4" w:rsidRPr="002E4822" w:rsidRDefault="0E3CF60B" w:rsidP="0E3CF60B">
      <w:pPr>
        <w:jc w:val="both"/>
        <w:rPr>
          <w:ins w:id="5365" w:author="Matthew Chersich" w:date="2024-08-05T08:36:00Z"/>
          <w:del w:id="5366" w:author="Craig Parker" w:date="2024-08-06T12:57:00Z"/>
          <w:rFonts w:ascii="Nunito" w:eastAsia="Nunito" w:hAnsi="Nunito" w:cs="Nunito"/>
          <w:color w:val="000000" w:themeColor="text1"/>
          <w:sz w:val="20"/>
          <w:rPrChange w:id="5367" w:author="Craig Parker" w:date="2024-08-07T12:23:00Z">
            <w:rPr>
              <w:ins w:id="5368" w:author="Matthew Chersich" w:date="2024-08-05T08:36:00Z"/>
              <w:del w:id="5369" w:author="Craig Parker" w:date="2024-08-06T12:57:00Z"/>
              <w:rFonts w:ascii="Nunito" w:eastAsia="Nunito" w:hAnsi="Nunito" w:cs="Nunito"/>
            </w:rPr>
          </w:rPrChange>
        </w:rPr>
      </w:pPr>
      <w:del w:id="5370" w:author="Craig Parker" w:date="2024-08-06T12:57:00Z">
        <w:r w:rsidRPr="002E4822" w:rsidDel="52A8C99F">
          <w:rPr>
            <w:rFonts w:ascii="Nunito" w:eastAsia="Nunito" w:hAnsi="Nunito" w:cs="Nunito"/>
            <w:color w:val="000000" w:themeColor="text1"/>
            <w:sz w:val="20"/>
            <w:rPrChange w:id="5371" w:author="Craig Parker" w:date="2024-08-07T12:23:00Z">
              <w:rPr>
                <w:rFonts w:ascii="Nunito" w:eastAsia="Nunito" w:hAnsi="Nunito" w:cs="Nunito"/>
              </w:rPr>
            </w:rPrChange>
          </w:rPr>
          <w:delText xml:space="preserve">The </w:delText>
        </w:r>
      </w:del>
      <w:ins w:id="5372" w:author="Matthew Chersich" w:date="2024-08-04T20:27:00Z">
        <w:del w:id="5373" w:author="Craig Parker" w:date="2024-08-06T12:57:00Z">
          <w:r w:rsidRPr="002E4822" w:rsidDel="52A8C99F">
            <w:rPr>
              <w:rFonts w:ascii="Nunito" w:eastAsia="Nunito" w:hAnsi="Nunito" w:cs="Nunito"/>
              <w:color w:val="000000" w:themeColor="text1"/>
              <w:sz w:val="20"/>
              <w:rPrChange w:id="5374" w:author="Craig Parker" w:date="2024-08-07T12:23:00Z">
                <w:rPr>
                  <w:rFonts w:ascii="Nunito" w:eastAsia="Nunito" w:hAnsi="Nunito" w:cs="Nunito"/>
                </w:rPr>
              </w:rPrChange>
            </w:rPr>
            <w:delText>Steering Committee</w:delText>
          </w:r>
        </w:del>
      </w:ins>
      <w:del w:id="5375" w:author="Craig Parker" w:date="2024-08-06T12:57:00Z">
        <w:r w:rsidRPr="002E4822" w:rsidDel="52A8C99F">
          <w:rPr>
            <w:rFonts w:ascii="Nunito" w:eastAsia="Nunito" w:hAnsi="Nunito" w:cs="Nunito"/>
            <w:color w:val="000000" w:themeColor="text1"/>
            <w:sz w:val="20"/>
            <w:rPrChange w:id="5376" w:author="Craig Parker" w:date="2024-08-07T12:23:00Z">
              <w:rPr>
                <w:rFonts w:ascii="Nunito" w:eastAsia="Nunito" w:hAnsi="Nunito" w:cs="Nunito"/>
              </w:rPr>
            </w:rPrChange>
          </w:rPr>
          <w:delText xml:space="preserve">SC will review and approve or reject all </w:delText>
        </w:r>
      </w:del>
      <w:del w:id="5377" w:author="Craig Parker" w:date="2024-07-09T11:43:00Z">
        <w:r w:rsidRPr="002E4822" w:rsidDel="52A8C99F">
          <w:rPr>
            <w:rFonts w:ascii="Nunito" w:eastAsia="Nunito" w:hAnsi="Nunito" w:cs="Nunito"/>
            <w:color w:val="000000" w:themeColor="text1"/>
            <w:sz w:val="20"/>
            <w:rPrChange w:id="5378" w:author="Craig Parker" w:date="2024-08-07T12:23:00Z">
              <w:rPr>
                <w:rFonts w:ascii="Nunito" w:eastAsia="Nunito" w:hAnsi="Nunito" w:cs="Nunito"/>
              </w:rPr>
            </w:rPrChange>
          </w:rPr>
          <w:delText>requests from the research community, which includes</w:delText>
        </w:r>
      </w:del>
      <w:del w:id="5379" w:author="Craig Parker" w:date="2024-08-06T12:57:00Z">
        <w:r w:rsidRPr="002E4822" w:rsidDel="52A8C99F">
          <w:rPr>
            <w:rFonts w:ascii="Nunito" w:eastAsia="Nunito" w:hAnsi="Nunito" w:cs="Nunito"/>
            <w:color w:val="000000" w:themeColor="text1"/>
            <w:sz w:val="20"/>
            <w:rPrChange w:id="5380" w:author="Craig Parker" w:date="2024-08-07T12:23:00Z">
              <w:rPr>
                <w:rFonts w:ascii="Nunito" w:eastAsia="Nunito" w:hAnsi="Nunito" w:cs="Nunito"/>
              </w:rPr>
            </w:rPrChange>
          </w:rPr>
          <w:delText xml:space="preserve"> scientists or medical professionals working at academic, </w:delText>
        </w:r>
      </w:del>
      <w:ins w:id="5381" w:author="Matthew Chersich" w:date="2024-08-05T08:40:00Z">
        <w:del w:id="5382" w:author="Craig Parker" w:date="2024-08-06T12:57:00Z">
          <w:r w:rsidRPr="002E4822" w:rsidDel="52A8C99F">
            <w:rPr>
              <w:rFonts w:ascii="Nunito" w:eastAsia="Nunito" w:hAnsi="Nunito" w:cs="Nunito"/>
              <w:color w:val="000000" w:themeColor="text1"/>
              <w:sz w:val="20"/>
              <w:rPrChange w:id="5383" w:author="Craig Parker" w:date="2024-08-07T12:23:00Z">
                <w:rPr>
                  <w:rFonts w:ascii="Nunito" w:eastAsia="Nunito" w:hAnsi="Nunito" w:cs="Nunito"/>
                </w:rPr>
              </w:rPrChange>
            </w:rPr>
            <w:delText xml:space="preserve">or </w:delText>
          </w:r>
        </w:del>
      </w:ins>
      <w:del w:id="5384" w:author="Craig Parker" w:date="2024-08-06T12:57:00Z">
        <w:r w:rsidRPr="002E4822" w:rsidDel="52A8C99F">
          <w:rPr>
            <w:rFonts w:ascii="Nunito" w:eastAsia="Nunito" w:hAnsi="Nunito" w:cs="Nunito"/>
            <w:color w:val="000000" w:themeColor="text1"/>
            <w:sz w:val="20"/>
            <w:rPrChange w:id="5385" w:author="Craig Parker" w:date="2024-08-07T12:23:00Z">
              <w:rPr>
                <w:rFonts w:ascii="Nunito" w:eastAsia="Nunito" w:hAnsi="Nunito" w:cs="Nunito"/>
              </w:rPr>
            </w:rPrChange>
          </w:rPr>
          <w:delText>non‐</w:delText>
        </w:r>
        <w:commentRangeStart w:id="5386"/>
        <w:r w:rsidRPr="002E4822" w:rsidDel="52A8C99F">
          <w:rPr>
            <w:rFonts w:ascii="Nunito" w:eastAsia="Nunito" w:hAnsi="Nunito" w:cs="Nunito"/>
            <w:color w:val="000000" w:themeColor="text1"/>
            <w:sz w:val="20"/>
            <w:rPrChange w:id="5387" w:author="Craig Parker" w:date="2024-08-07T12:23:00Z">
              <w:rPr>
                <w:rFonts w:ascii="Nunito" w:eastAsia="Nunito" w:hAnsi="Nunito" w:cs="Nunito"/>
              </w:rPr>
            </w:rPrChange>
          </w:rPr>
          <w:delText>profit</w:delText>
        </w:r>
      </w:del>
      <w:ins w:id="5388" w:author="Matthew Chersich" w:date="2024-08-05T08:41:00Z">
        <w:del w:id="5389" w:author="Craig Parker" w:date="2024-08-06T12:57:00Z">
          <w:r w:rsidRPr="002E4822" w:rsidDel="52A8C99F">
            <w:rPr>
              <w:rFonts w:ascii="Nunito" w:eastAsia="Nunito" w:hAnsi="Nunito" w:cs="Nunito"/>
              <w:color w:val="000000" w:themeColor="text1"/>
              <w:sz w:val="20"/>
              <w:rPrChange w:id="5390" w:author="Craig Parker" w:date="2024-08-07T12:23:00Z">
                <w:rPr>
                  <w:rFonts w:ascii="Nunito" w:eastAsia="Nunito" w:hAnsi="Nunito" w:cs="Nunito"/>
                </w:rPr>
              </w:rPrChange>
            </w:rPr>
            <w:delText xml:space="preserve"> </w:delText>
          </w:r>
        </w:del>
      </w:ins>
      <w:del w:id="5391" w:author="Craig Parker" w:date="2024-08-06T12:57:00Z">
        <w:r w:rsidRPr="002E4822" w:rsidDel="52A8C99F">
          <w:rPr>
            <w:rFonts w:ascii="Nunito" w:eastAsia="Nunito" w:hAnsi="Nunito" w:cs="Nunito"/>
            <w:color w:val="000000" w:themeColor="text1"/>
            <w:sz w:val="20"/>
            <w:rPrChange w:id="5392" w:author="Craig Parker" w:date="2024-08-07T12:23:00Z">
              <w:rPr>
                <w:rFonts w:ascii="Nunito" w:eastAsia="Nunito" w:hAnsi="Nunito" w:cs="Nunito"/>
              </w:rPr>
            </w:rPrChange>
          </w:rPr>
          <w:delText xml:space="preserve"> or government institutions</w:delText>
        </w:r>
      </w:del>
      <w:commentRangeEnd w:id="5386"/>
      <w:r w:rsidRPr="002E4822">
        <w:rPr>
          <w:rStyle w:val="CommentReference"/>
          <w:rFonts w:ascii="Nunito" w:hAnsi="Nunito"/>
          <w:color w:val="000000" w:themeColor="text1"/>
          <w:sz w:val="20"/>
          <w:szCs w:val="20"/>
          <w:rPrChange w:id="5393" w:author="Craig Parker" w:date="2024-08-07T12:23:00Z">
            <w:rPr>
              <w:rStyle w:val="CommentReference"/>
            </w:rPr>
          </w:rPrChange>
        </w:rPr>
        <w:commentReference w:id="5386"/>
      </w:r>
      <w:del w:id="5394" w:author="Craig Parker" w:date="2024-07-16T12:12:00Z">
        <w:r w:rsidRPr="002E4822" w:rsidDel="52A8C99F">
          <w:rPr>
            <w:rFonts w:ascii="Nunito" w:eastAsia="Nunito" w:hAnsi="Nunito" w:cs="Nunito"/>
            <w:color w:val="000000" w:themeColor="text1"/>
            <w:sz w:val="20"/>
            <w:rPrChange w:id="5395" w:author="Craig Parker" w:date="2024-08-07T12:23:00Z">
              <w:rPr>
                <w:rFonts w:ascii="Nunito" w:eastAsia="Nunito" w:hAnsi="Nunito" w:cs="Nunito"/>
              </w:rPr>
            </w:rPrChange>
          </w:rPr>
          <w:delText>,</w:delText>
        </w:r>
      </w:del>
      <w:del w:id="5396" w:author="Craig Parker" w:date="2024-08-06T12:57:00Z">
        <w:r w:rsidRPr="002E4822" w:rsidDel="52A8C99F">
          <w:rPr>
            <w:rFonts w:ascii="Nunito" w:eastAsia="Nunito" w:hAnsi="Nunito" w:cs="Nunito"/>
            <w:color w:val="000000" w:themeColor="text1"/>
            <w:sz w:val="20"/>
            <w:rPrChange w:id="5397" w:author="Craig Parker" w:date="2024-08-07T12:23:00Z">
              <w:rPr>
                <w:rFonts w:ascii="Nunito" w:eastAsia="Nunito" w:hAnsi="Nunito" w:cs="Nunito"/>
              </w:rPr>
            </w:rPrChange>
          </w:rPr>
          <w:delText xml:space="preserve"> or commercial companies. </w:delText>
        </w:r>
      </w:del>
      <w:ins w:id="5398" w:author="Matthew Chersich" w:date="2024-08-05T08:36:00Z">
        <w:del w:id="5399" w:author="Craig Parker" w:date="2024-08-06T12:57:00Z">
          <w:r w:rsidRPr="002E4822" w:rsidDel="52A8C99F">
            <w:rPr>
              <w:rFonts w:ascii="Nunito" w:eastAsia="Nunito" w:hAnsi="Nunito" w:cs="Nunito"/>
              <w:color w:val="000000" w:themeColor="text1"/>
              <w:sz w:val="20"/>
              <w:rPrChange w:id="5400" w:author="Craig Parker" w:date="2024-08-07T12:23:00Z">
                <w:rPr>
                  <w:rFonts w:ascii="Nunito" w:eastAsia="Nunito" w:hAnsi="Nunito" w:cs="Nunito"/>
                </w:rPr>
              </w:rPrChange>
            </w:rPr>
            <w:delText>Approval can be conditional on an applicant submitting their ethics approval at some stage. Data will only be shared once applicant h</w:delText>
          </w:r>
        </w:del>
      </w:ins>
      <w:ins w:id="5401" w:author="Matthew Chersich" w:date="2024-08-05T08:37:00Z">
        <w:del w:id="5402" w:author="Craig Parker" w:date="2024-08-06T12:57:00Z">
          <w:r w:rsidRPr="002E4822" w:rsidDel="52A8C99F">
            <w:rPr>
              <w:rFonts w:ascii="Nunito" w:eastAsia="Nunito" w:hAnsi="Nunito" w:cs="Nunito"/>
              <w:color w:val="000000" w:themeColor="text1"/>
              <w:sz w:val="20"/>
              <w:rPrChange w:id="5403" w:author="Craig Parker" w:date="2024-08-07T12:23:00Z">
                <w:rPr>
                  <w:rFonts w:ascii="Nunito" w:eastAsia="Nunito" w:hAnsi="Nunito" w:cs="Nunito"/>
                </w:rPr>
              </w:rPrChange>
            </w:rPr>
            <w:delText xml:space="preserve">as secured formal ethical approval for their institutional ethics committee. </w:delText>
          </w:r>
        </w:del>
      </w:ins>
      <w:ins w:id="5404" w:author="Matthew Chersich" w:date="2024-08-05T08:43:00Z">
        <w:del w:id="5405" w:author="Craig Parker" w:date="2024-08-06T12:57:00Z">
          <w:r w:rsidRPr="002E4822" w:rsidDel="52A8C99F">
            <w:rPr>
              <w:rFonts w:ascii="Nunito" w:eastAsia="Nunito" w:hAnsi="Nunito" w:cs="Nunito"/>
              <w:color w:val="000000" w:themeColor="text1"/>
              <w:sz w:val="20"/>
              <w:rPrChange w:id="5406" w:author="Craig Parker" w:date="2024-08-07T12:23:00Z">
                <w:rPr>
                  <w:rFonts w:ascii="Nunito" w:eastAsia="Nunito" w:hAnsi="Nunito" w:cs="Nunito"/>
                </w:rPr>
              </w:rPrChange>
            </w:rPr>
            <w:delText xml:space="preserve">Data will only be shared if the applicant </w:delText>
          </w:r>
        </w:del>
      </w:ins>
      <w:ins w:id="5407" w:author="Matthew Chersich" w:date="2024-08-05T08:44:00Z">
        <w:del w:id="5408" w:author="Craig Parker" w:date="2024-08-06T12:57:00Z">
          <w:r w:rsidRPr="002E4822" w:rsidDel="52A8C99F">
            <w:rPr>
              <w:rFonts w:ascii="Nunito" w:eastAsia="Nunito" w:hAnsi="Nunito" w:cs="Nunito"/>
              <w:color w:val="000000" w:themeColor="text1"/>
              <w:sz w:val="20"/>
              <w:rPrChange w:id="5409" w:author="Craig Parker" w:date="2024-08-07T12:23:00Z">
                <w:rPr>
                  <w:rFonts w:ascii="Nunito" w:eastAsia="Nunito" w:hAnsi="Nunito" w:cs="Nunito"/>
                </w:rPr>
              </w:rPrChange>
            </w:rPr>
            <w:delText xml:space="preserve">states that it is in full compliance with the law of its country. </w:delText>
          </w:r>
        </w:del>
      </w:ins>
    </w:p>
    <w:p w14:paraId="0A768A25" w14:textId="7E02E09B" w:rsidR="007813F4" w:rsidRPr="002E4822" w:rsidRDefault="007813F4" w:rsidP="0E3CF60B">
      <w:pPr>
        <w:jc w:val="both"/>
        <w:rPr>
          <w:ins w:id="5410" w:author="Matthew Chersich" w:date="2024-08-05T08:36:00Z"/>
          <w:del w:id="5411" w:author="Craig Parker" w:date="2024-08-06T12:57:00Z"/>
          <w:rFonts w:ascii="Nunito" w:eastAsia="Nunito" w:hAnsi="Nunito" w:cs="Nunito"/>
          <w:color w:val="000000" w:themeColor="text1"/>
          <w:sz w:val="20"/>
          <w:rPrChange w:id="5412" w:author="Craig Parker" w:date="2024-08-07T12:23:00Z">
            <w:rPr>
              <w:ins w:id="5413" w:author="Matthew Chersich" w:date="2024-08-05T08:36:00Z"/>
              <w:del w:id="5414" w:author="Craig Parker" w:date="2024-08-06T12:57:00Z"/>
              <w:rFonts w:ascii="Nunito" w:eastAsia="Nunito" w:hAnsi="Nunito" w:cs="Nunito"/>
            </w:rPr>
          </w:rPrChange>
        </w:rPr>
      </w:pPr>
    </w:p>
    <w:p w14:paraId="0E5A5765" w14:textId="41E1FBC5" w:rsidR="007813F4" w:rsidRPr="002E4822" w:rsidRDefault="0E3CF60B" w:rsidP="0E3CF60B">
      <w:pPr>
        <w:jc w:val="both"/>
        <w:rPr>
          <w:del w:id="5415" w:author="Craig Parker" w:date="2024-08-06T12:57:00Z"/>
          <w:rFonts w:ascii="Nunito" w:eastAsia="Nunito" w:hAnsi="Nunito" w:cs="Nunito"/>
          <w:color w:val="000000" w:themeColor="text1"/>
          <w:sz w:val="20"/>
          <w:rPrChange w:id="5416" w:author="Craig Parker" w:date="2024-08-07T12:23:00Z">
            <w:rPr>
              <w:del w:id="5417" w:author="Craig Parker" w:date="2024-08-06T12:57:00Z"/>
              <w:rFonts w:ascii="Nunito" w:eastAsia="Nunito" w:hAnsi="Nunito" w:cs="Nunito"/>
            </w:rPr>
          </w:rPrChange>
        </w:rPr>
      </w:pPr>
      <w:del w:id="5418" w:author="Craig Parker" w:date="2024-08-06T12:57:00Z">
        <w:r w:rsidRPr="002E4822" w:rsidDel="52A8C99F">
          <w:rPr>
            <w:rFonts w:ascii="Nunito" w:eastAsia="Nunito" w:hAnsi="Nunito" w:cs="Nunito"/>
            <w:color w:val="000000" w:themeColor="text1"/>
            <w:sz w:val="20"/>
            <w:rPrChange w:id="5419" w:author="Craig Parker" w:date="2024-08-07T12:23:00Z">
              <w:rPr>
                <w:rFonts w:ascii="Nunito" w:eastAsia="Nunito" w:hAnsi="Nunito" w:cs="Nunito"/>
              </w:rPr>
            </w:rPrChange>
          </w:rPr>
          <w:delText>We will ensure that all requests conform with NIH policies and procedures including compliance with informed consent procedures if relevant</w:delText>
        </w:r>
      </w:del>
      <w:del w:id="5420" w:author="Craig Parker" w:date="2024-07-09T11:43:00Z">
        <w:r w:rsidRPr="002E4822" w:rsidDel="52A8C99F">
          <w:rPr>
            <w:rFonts w:ascii="Nunito" w:eastAsia="Nunito" w:hAnsi="Nunito" w:cs="Nunito"/>
            <w:color w:val="000000" w:themeColor="text1"/>
            <w:sz w:val="20"/>
            <w:rPrChange w:id="5421" w:author="Craig Parker" w:date="2024-08-07T12:23:00Z">
              <w:rPr>
                <w:rFonts w:ascii="Nunito" w:eastAsia="Nunito" w:hAnsi="Nunito" w:cs="Nunito"/>
              </w:rPr>
            </w:rPrChange>
          </w:rPr>
          <w:delText>,</w:delText>
        </w:r>
      </w:del>
      <w:del w:id="5422" w:author="Craig Parker" w:date="2024-08-06T12:57:00Z">
        <w:r w:rsidRPr="002E4822" w:rsidDel="52A8C99F">
          <w:rPr>
            <w:rFonts w:ascii="Nunito" w:eastAsia="Nunito" w:hAnsi="Nunito" w:cs="Nunito"/>
            <w:color w:val="000000" w:themeColor="text1"/>
            <w:sz w:val="20"/>
            <w:rPrChange w:id="5423" w:author="Craig Parker" w:date="2024-08-07T12:23:00Z">
              <w:rPr>
                <w:rFonts w:ascii="Nunito" w:eastAsia="Nunito" w:hAnsi="Nunito" w:cs="Nunito"/>
              </w:rPr>
            </w:rPrChange>
          </w:rPr>
          <w:delText xml:space="preserve"> and any limitations stipulated by the institutions/investigators who contributed data to either </w:delText>
        </w:r>
      </w:del>
      <w:del w:id="5424" w:author="Craig Parker" w:date="2024-07-09T11:43:00Z">
        <w:r w:rsidRPr="002E4822" w:rsidDel="52A8C99F">
          <w:rPr>
            <w:rFonts w:ascii="Nunito" w:eastAsia="Nunito" w:hAnsi="Nunito" w:cs="Nunito"/>
            <w:color w:val="000000" w:themeColor="text1"/>
            <w:sz w:val="20"/>
            <w:rPrChange w:id="5425" w:author="Craig Parker" w:date="2024-08-07T12:23:00Z">
              <w:rPr>
                <w:rFonts w:ascii="Nunito" w:eastAsia="Nunito" w:hAnsi="Nunito" w:cs="Nunito"/>
              </w:rPr>
            </w:rPrChange>
          </w:rPr>
          <w:delText xml:space="preserve">of the </w:delText>
        </w:r>
      </w:del>
      <w:del w:id="5426" w:author="Craig Parker" w:date="2024-08-06T12:57:00Z">
        <w:r w:rsidRPr="002E4822" w:rsidDel="52A8C99F">
          <w:rPr>
            <w:rFonts w:ascii="Nunito" w:eastAsia="Nunito" w:hAnsi="Nunito" w:cs="Nunito"/>
            <w:color w:val="000000" w:themeColor="text1"/>
            <w:sz w:val="20"/>
            <w:rPrChange w:id="5427" w:author="Craig Parker" w:date="2024-08-07T12:23:00Z">
              <w:rPr>
                <w:rFonts w:ascii="Nunito" w:eastAsia="Nunito" w:hAnsi="Nunito" w:cs="Nunito"/>
              </w:rPr>
            </w:rPrChange>
          </w:rPr>
          <w:delText xml:space="preserve">RPs. </w:delText>
        </w:r>
      </w:del>
      <w:del w:id="5428" w:author="Matthew Chersich" w:date="2024-08-05T08:44:00Z">
        <w:r w:rsidRPr="002E4822" w:rsidDel="52A8C99F">
          <w:rPr>
            <w:rFonts w:ascii="Nunito" w:eastAsia="Nunito" w:hAnsi="Nunito" w:cs="Nunito"/>
            <w:color w:val="000000" w:themeColor="text1"/>
            <w:sz w:val="20"/>
            <w:rPrChange w:id="5429" w:author="Craig Parker" w:date="2024-08-07T12:23:00Z">
              <w:rPr>
                <w:rFonts w:ascii="Nunito" w:eastAsia="Nunito" w:hAnsi="Nunito" w:cs="Nunito"/>
              </w:rPr>
            </w:rPrChange>
          </w:rPr>
          <w:delText xml:space="preserve">The study will comply with the principles of the Data Protection Act of the country of the participating site. </w:delText>
        </w:r>
      </w:del>
    </w:p>
    <w:p w14:paraId="301513BA" w14:textId="2DB7B714" w:rsidR="007813F4" w:rsidRPr="002E4822" w:rsidRDefault="007813F4" w:rsidP="0E3CF60B">
      <w:pPr>
        <w:jc w:val="both"/>
        <w:rPr>
          <w:ins w:id="5430" w:author="Matthew Chersich" w:date="2024-08-05T08:43:00Z"/>
          <w:del w:id="5431" w:author="Craig Parker" w:date="2024-08-06T12:57:00Z"/>
          <w:rFonts w:ascii="Nunito" w:eastAsia="Nunito" w:hAnsi="Nunito" w:cs="Nunito"/>
          <w:color w:val="000000" w:themeColor="text1"/>
          <w:sz w:val="20"/>
          <w:rPrChange w:id="5432" w:author="Craig Parker" w:date="2024-08-07T12:23:00Z">
            <w:rPr>
              <w:ins w:id="5433" w:author="Matthew Chersich" w:date="2024-08-05T08:43:00Z"/>
              <w:del w:id="5434" w:author="Craig Parker" w:date="2024-08-06T12:57:00Z"/>
              <w:rFonts w:ascii="Nunito" w:eastAsia="Nunito" w:hAnsi="Nunito" w:cs="Nunito"/>
            </w:rPr>
          </w:rPrChange>
        </w:rPr>
      </w:pPr>
    </w:p>
    <w:p w14:paraId="00000143" w14:textId="05D1BFE6" w:rsidR="007813F4" w:rsidRPr="002E4822" w:rsidRDefault="54FBA741">
      <w:pPr>
        <w:jc w:val="both"/>
        <w:rPr>
          <w:del w:id="5435" w:author="Craig Parker" w:date="2024-08-06T12:57:00Z"/>
          <w:rFonts w:ascii="Nunito" w:eastAsia="Nunito" w:hAnsi="Nunito" w:cs="Nunito"/>
          <w:color w:val="000000" w:themeColor="text1"/>
          <w:sz w:val="20"/>
          <w:rPrChange w:id="5436" w:author="Craig Parker" w:date="2024-08-07T12:23:00Z">
            <w:rPr>
              <w:del w:id="5437" w:author="Craig Parker" w:date="2024-08-06T12:57:00Z"/>
              <w:rFonts w:ascii="Nunito" w:eastAsia="Nunito" w:hAnsi="Nunito" w:cs="Nunito"/>
            </w:rPr>
          </w:rPrChange>
        </w:rPr>
      </w:pPr>
      <w:del w:id="5438" w:author="Matthew Chersich" w:date="2024-08-05T08:43:00Z">
        <w:r w:rsidRPr="002E4822" w:rsidDel="52A8C99F">
          <w:rPr>
            <w:rFonts w:ascii="Nunito" w:eastAsia="Nunito" w:hAnsi="Nunito" w:cs="Nunito"/>
            <w:color w:val="000000" w:themeColor="text1"/>
            <w:sz w:val="20"/>
            <w:rPrChange w:id="5439" w:author="Craig Parker" w:date="2024-08-07T12:23:00Z">
              <w:rPr>
                <w:rFonts w:ascii="Nunito" w:eastAsia="Nunito" w:hAnsi="Nunito" w:cs="Nunito"/>
              </w:rPr>
            </w:rPrChange>
          </w:rPr>
          <w:delText xml:space="preserve">Some countries may </w:delText>
        </w:r>
      </w:del>
      <w:del w:id="5440" w:author="Craig Parker" w:date="2024-08-06T12:57:00Z">
        <w:r w:rsidRPr="002E4822" w:rsidDel="52A8C99F">
          <w:rPr>
            <w:rFonts w:ascii="Nunito" w:eastAsia="Nunito" w:hAnsi="Nunito" w:cs="Nunito"/>
            <w:color w:val="000000" w:themeColor="text1"/>
            <w:sz w:val="20"/>
            <w:rPrChange w:id="5441" w:author="Craig Parker" w:date="2024-08-07T12:23:00Z">
              <w:rPr>
                <w:rFonts w:ascii="Nunito" w:eastAsia="Nunito" w:hAnsi="Nunito" w:cs="Nunito"/>
              </w:rPr>
            </w:rPrChange>
          </w:rPr>
          <w:delText xml:space="preserve">have restrictions </w:delText>
        </w:r>
      </w:del>
      <w:del w:id="5442" w:author="Matthew Chersich" w:date="2024-08-05T08:43:00Z">
        <w:r w:rsidRPr="002E4822" w:rsidDel="52A8C99F">
          <w:rPr>
            <w:rFonts w:ascii="Nunito" w:eastAsia="Nunito" w:hAnsi="Nunito" w:cs="Nunito"/>
            <w:color w:val="000000" w:themeColor="text1"/>
            <w:sz w:val="20"/>
            <w:rPrChange w:id="5443" w:author="Craig Parker" w:date="2024-08-07T12:23:00Z">
              <w:rPr>
                <w:rFonts w:ascii="Nunito" w:eastAsia="Nunito" w:hAnsi="Nunito" w:cs="Nunito"/>
              </w:rPr>
            </w:rPrChange>
          </w:rPr>
          <w:delText>on</w:delText>
        </w:r>
      </w:del>
      <w:del w:id="5444" w:author="Craig Parker" w:date="2024-08-06T12:57:00Z">
        <w:r w:rsidRPr="002E4822" w:rsidDel="52A8C99F">
          <w:rPr>
            <w:rFonts w:ascii="Nunito" w:eastAsia="Nunito" w:hAnsi="Nunito" w:cs="Nunito"/>
            <w:color w:val="000000" w:themeColor="text1"/>
            <w:sz w:val="20"/>
            <w:rPrChange w:id="5445" w:author="Craig Parker" w:date="2024-08-07T12:23:00Z">
              <w:rPr>
                <w:rFonts w:ascii="Nunito" w:eastAsia="Nunito" w:hAnsi="Nunito" w:cs="Nunito"/>
              </w:rPr>
            </w:rPrChange>
          </w:rPr>
          <w:delText>restrict</w:delText>
        </w:r>
      </w:del>
      <w:del w:id="5446" w:author="Matthew Chersich" w:date="2024-08-05T08:43:00Z">
        <w:r w:rsidRPr="002E4822" w:rsidDel="52A8C99F">
          <w:rPr>
            <w:rFonts w:ascii="Nunito" w:eastAsia="Nunito" w:hAnsi="Nunito" w:cs="Nunito"/>
            <w:color w:val="000000" w:themeColor="text1"/>
            <w:sz w:val="20"/>
            <w:rPrChange w:id="5447" w:author="Craig Parker" w:date="2024-08-07T12:23:00Z">
              <w:rPr>
                <w:rFonts w:ascii="Nunito" w:eastAsia="Nunito" w:hAnsi="Nunito" w:cs="Nunito"/>
              </w:rPr>
            </w:rPrChange>
          </w:rPr>
          <w:delText xml:space="preserve"> data sharing outside </w:delText>
        </w:r>
      </w:del>
      <w:del w:id="5448" w:author="Craig Parker" w:date="2024-08-06T12:57:00Z">
        <w:r w:rsidRPr="002E4822" w:rsidDel="52A8C99F">
          <w:rPr>
            <w:rFonts w:ascii="Nunito" w:eastAsia="Nunito" w:hAnsi="Nunito" w:cs="Nunito"/>
            <w:color w:val="000000" w:themeColor="text1"/>
            <w:sz w:val="20"/>
            <w:rPrChange w:id="5449" w:author="Craig Parker" w:date="2024-08-07T12:23:00Z">
              <w:rPr>
                <w:rFonts w:ascii="Nunito" w:eastAsia="Nunito" w:hAnsi="Nunito" w:cs="Nunito"/>
              </w:rPr>
            </w:rPrChange>
          </w:rPr>
          <w:delText xml:space="preserve">of </w:delText>
        </w:r>
      </w:del>
      <w:del w:id="5450" w:author="Matthew Chersich" w:date="2024-08-05T08:43:00Z">
        <w:r w:rsidRPr="002E4822" w:rsidDel="52A8C99F">
          <w:rPr>
            <w:rFonts w:ascii="Nunito" w:eastAsia="Nunito" w:hAnsi="Nunito" w:cs="Nunito"/>
            <w:color w:val="000000" w:themeColor="text1"/>
            <w:sz w:val="20"/>
            <w:rPrChange w:id="5451" w:author="Craig Parker" w:date="2024-08-07T12:23:00Z">
              <w:rPr>
                <w:rFonts w:ascii="Nunito" w:eastAsia="Nunito" w:hAnsi="Nunito" w:cs="Nunito"/>
              </w:rPr>
            </w:rPrChange>
          </w:rPr>
          <w:delText xml:space="preserve">the host country, which we will abide by. </w:delText>
        </w:r>
      </w:del>
      <w:del w:id="5452" w:author="Craig Parker" w:date="2024-08-06T12:57:00Z">
        <w:r w:rsidRPr="002E4822" w:rsidDel="52A8C99F">
          <w:rPr>
            <w:rFonts w:ascii="Nunito" w:eastAsia="Nunito" w:hAnsi="Nunito" w:cs="Nunito"/>
            <w:color w:val="000000" w:themeColor="text1"/>
            <w:sz w:val="20"/>
            <w:rPrChange w:id="5453" w:author="Craig Parker" w:date="2024-08-07T12:23:00Z">
              <w:rPr>
                <w:rFonts w:ascii="Nunito" w:eastAsia="Nunito" w:hAnsi="Nunito" w:cs="Nunito"/>
              </w:rPr>
            </w:rPrChange>
          </w:rPr>
          <w:delText xml:space="preserve">Researchers who request to share the resources of the </w:delText>
        </w:r>
      </w:del>
      <w:del w:id="5454" w:author="Craig Parker" w:date="2024-07-08T09:29:00Z">
        <w:r w:rsidRPr="002E4822" w:rsidDel="52A8C99F">
          <w:rPr>
            <w:rFonts w:ascii="Nunito" w:eastAsia="Nunito" w:hAnsi="Nunito" w:cs="Nunito"/>
            <w:color w:val="000000" w:themeColor="text1"/>
            <w:sz w:val="20"/>
            <w:rPrChange w:id="5455" w:author="Craig Parker" w:date="2024-08-07T12:23:00Z">
              <w:rPr>
                <w:rFonts w:ascii="Nunito" w:eastAsia="Nunito" w:hAnsi="Nunito" w:cs="Nunito"/>
              </w:rPr>
            </w:rPrChange>
          </w:rPr>
          <w:delText>HE</w:delText>
        </w:r>
      </w:del>
      <w:del w:id="5456" w:author="Craig Parker" w:date="2024-08-06T12:57:00Z">
        <w:r w:rsidRPr="002E4822" w:rsidDel="52A8C99F">
          <w:rPr>
            <w:rFonts w:ascii="Nunito" w:eastAsia="Nunito" w:hAnsi="Nunito" w:cs="Nunito"/>
            <w:color w:val="000000" w:themeColor="text1"/>
            <w:sz w:val="20"/>
            <w:vertAlign w:val="superscript"/>
            <w:rPrChange w:id="5457" w:author="Craig Parker" w:date="2024-08-07T12:23:00Z">
              <w:rPr>
                <w:rFonts w:ascii="Nunito" w:eastAsia="Nunito" w:hAnsi="Nunito" w:cs="Nunito"/>
                <w:vertAlign w:val="superscript"/>
              </w:rPr>
            </w:rPrChange>
          </w:rPr>
          <w:delText>2</w:delText>
        </w:r>
      </w:del>
      <w:del w:id="5458" w:author="Craig Parker" w:date="2024-07-08T09:29:00Z">
        <w:r w:rsidRPr="002E4822" w:rsidDel="52A8C99F">
          <w:rPr>
            <w:rFonts w:ascii="Nunito" w:eastAsia="Nunito" w:hAnsi="Nunito" w:cs="Nunito"/>
            <w:color w:val="000000" w:themeColor="text1"/>
            <w:sz w:val="20"/>
            <w:rPrChange w:id="5459" w:author="Craig Parker" w:date="2024-08-07T12:23:00Z">
              <w:rPr>
                <w:rFonts w:ascii="Nunito" w:eastAsia="Nunito" w:hAnsi="Nunito" w:cs="Nunito"/>
              </w:rPr>
            </w:rPrChange>
          </w:rPr>
          <w:delText>AT</w:delText>
        </w:r>
      </w:del>
      <w:del w:id="5460" w:author="Craig Parker" w:date="2024-08-06T12:57:00Z">
        <w:r w:rsidRPr="002E4822" w:rsidDel="52A8C99F">
          <w:rPr>
            <w:rFonts w:ascii="Nunito" w:eastAsia="Nunito" w:hAnsi="Nunito" w:cs="Nunito"/>
            <w:color w:val="000000" w:themeColor="text1"/>
            <w:sz w:val="20"/>
            <w:rPrChange w:id="5461" w:author="Craig Parker" w:date="2024-08-07T12:23:00Z">
              <w:rPr>
                <w:rFonts w:ascii="Nunito" w:eastAsia="Nunito" w:hAnsi="Nunito" w:cs="Nunito"/>
              </w:rPr>
            </w:rPrChange>
          </w:rPr>
          <w:delText xml:space="preserve"> Center will need to agree </w:delText>
        </w:r>
      </w:del>
      <w:del w:id="5462" w:author="Craig Parker" w:date="2024-07-16T11:59:00Z">
        <w:r w:rsidRPr="002E4822" w:rsidDel="52A8C99F">
          <w:rPr>
            <w:rFonts w:ascii="Nunito" w:eastAsia="Nunito" w:hAnsi="Nunito" w:cs="Nunito"/>
            <w:color w:val="000000" w:themeColor="text1"/>
            <w:sz w:val="20"/>
            <w:rPrChange w:id="5463" w:author="Craig Parker" w:date="2024-08-07T12:23:00Z">
              <w:rPr>
                <w:rFonts w:ascii="Nunito" w:eastAsia="Nunito" w:hAnsi="Nunito" w:cs="Nunito"/>
              </w:rPr>
            </w:rPrChange>
          </w:rPr>
          <w:delText>to not seek</w:delText>
        </w:r>
      </w:del>
      <w:del w:id="5464" w:author="Craig Parker" w:date="2024-08-06T12:57:00Z">
        <w:r w:rsidRPr="002E4822" w:rsidDel="52A8C99F">
          <w:rPr>
            <w:rFonts w:ascii="Nunito" w:eastAsia="Nunito" w:hAnsi="Nunito" w:cs="Nunito"/>
            <w:color w:val="000000" w:themeColor="text1"/>
            <w:sz w:val="20"/>
            <w:rPrChange w:id="5465" w:author="Craig Parker" w:date="2024-08-07T12:23:00Z">
              <w:rPr>
                <w:rFonts w:ascii="Nunito" w:eastAsia="Nunito" w:hAnsi="Nunito" w:cs="Nunito"/>
              </w:rPr>
            </w:rPrChange>
          </w:rPr>
          <w:delText xml:space="preserve"> to identify individuals within the dataset, not distribute the data to any other entity, keep the data secure, and acknowledge the </w:delText>
        </w:r>
      </w:del>
      <w:del w:id="5466" w:author="Craig Parker" w:date="2024-07-08T09:29:00Z">
        <w:r w:rsidRPr="002E4822" w:rsidDel="52A8C99F">
          <w:rPr>
            <w:rFonts w:ascii="Nunito" w:eastAsia="Nunito" w:hAnsi="Nunito" w:cs="Nunito"/>
            <w:color w:val="000000" w:themeColor="text1"/>
            <w:sz w:val="20"/>
            <w:rPrChange w:id="5467" w:author="Craig Parker" w:date="2024-08-07T12:23:00Z">
              <w:rPr>
                <w:rFonts w:ascii="Nunito" w:eastAsia="Nunito" w:hAnsi="Nunito" w:cs="Nunito"/>
              </w:rPr>
            </w:rPrChange>
          </w:rPr>
          <w:delText>HE</w:delText>
        </w:r>
      </w:del>
      <w:del w:id="5468" w:author="Craig Parker" w:date="2024-08-06T12:57:00Z">
        <w:r w:rsidRPr="002E4822" w:rsidDel="52A8C99F">
          <w:rPr>
            <w:rFonts w:ascii="Nunito" w:eastAsia="Nunito" w:hAnsi="Nunito" w:cs="Nunito"/>
            <w:color w:val="000000" w:themeColor="text1"/>
            <w:sz w:val="20"/>
            <w:vertAlign w:val="superscript"/>
            <w:rPrChange w:id="5469" w:author="Craig Parker" w:date="2024-08-07T12:23:00Z">
              <w:rPr>
                <w:rFonts w:ascii="Nunito" w:eastAsia="Nunito" w:hAnsi="Nunito" w:cs="Nunito"/>
                <w:vertAlign w:val="superscript"/>
              </w:rPr>
            </w:rPrChange>
          </w:rPr>
          <w:delText>2</w:delText>
        </w:r>
      </w:del>
      <w:del w:id="5470" w:author="Craig Parker" w:date="2024-07-08T09:29:00Z">
        <w:r w:rsidRPr="002E4822" w:rsidDel="52A8C99F">
          <w:rPr>
            <w:rFonts w:ascii="Nunito" w:eastAsia="Nunito" w:hAnsi="Nunito" w:cs="Nunito"/>
            <w:color w:val="000000" w:themeColor="text1"/>
            <w:sz w:val="20"/>
            <w:rPrChange w:id="5471" w:author="Craig Parker" w:date="2024-08-07T12:23:00Z">
              <w:rPr>
                <w:rFonts w:ascii="Nunito" w:eastAsia="Nunito" w:hAnsi="Nunito" w:cs="Nunito"/>
              </w:rPr>
            </w:rPrChange>
          </w:rPr>
          <w:delText>AT</w:delText>
        </w:r>
      </w:del>
      <w:del w:id="5472" w:author="Craig Parker" w:date="2024-08-06T12:57:00Z">
        <w:r w:rsidRPr="002E4822" w:rsidDel="52A8C99F">
          <w:rPr>
            <w:rFonts w:ascii="Nunito" w:eastAsia="Nunito" w:hAnsi="Nunito" w:cs="Nunito"/>
            <w:color w:val="000000" w:themeColor="text1"/>
            <w:sz w:val="20"/>
            <w:rPrChange w:id="5473" w:author="Craig Parker" w:date="2024-08-07T12:23:00Z">
              <w:rPr>
                <w:rFonts w:ascii="Nunito" w:eastAsia="Nunito" w:hAnsi="Nunito" w:cs="Nunito"/>
              </w:rPr>
            </w:rPrChange>
          </w:rPr>
          <w:delText xml:space="preserve"> Center and DS-I Africa as appropriate in publications and presentations (the exact acknowledgement text to be agreed among the DS-I Africa Program). Further, researchers who share the Center’s resources will be strongly encouraged to collaborate with and train African investigators as part of </w:delText>
        </w:r>
      </w:del>
      <w:del w:id="5474" w:author="Craig Parker" w:date="2024-07-09T11:43:00Z">
        <w:r w:rsidRPr="002E4822" w:rsidDel="52A8C99F">
          <w:rPr>
            <w:rFonts w:ascii="Nunito" w:eastAsia="Nunito" w:hAnsi="Nunito" w:cs="Nunito"/>
            <w:color w:val="000000" w:themeColor="text1"/>
            <w:sz w:val="20"/>
            <w:rPrChange w:id="5475" w:author="Craig Parker" w:date="2024-08-07T12:23:00Z">
              <w:rPr>
                <w:rFonts w:ascii="Nunito" w:eastAsia="Nunito" w:hAnsi="Nunito" w:cs="Nunito"/>
              </w:rPr>
            </w:rPrChange>
          </w:rPr>
          <w:delText>the work they conduct</w:delText>
        </w:r>
      </w:del>
      <w:del w:id="5476" w:author="Craig Parker" w:date="2024-08-06T12:57:00Z">
        <w:r w:rsidRPr="002E4822" w:rsidDel="52A8C99F">
          <w:rPr>
            <w:rFonts w:ascii="Nunito" w:eastAsia="Nunito" w:hAnsi="Nunito" w:cs="Nunito"/>
            <w:color w:val="000000" w:themeColor="text1"/>
            <w:sz w:val="20"/>
            <w:rPrChange w:id="5477" w:author="Craig Parker" w:date="2024-08-07T12:23:00Z">
              <w:rPr>
                <w:rFonts w:ascii="Nunito" w:eastAsia="Nunito" w:hAnsi="Nunito" w:cs="Nunito"/>
              </w:rPr>
            </w:rPrChange>
          </w:rPr>
          <w:delText xml:space="preserve"> with the resources shared.</w:delText>
        </w:r>
      </w:del>
    </w:p>
    <w:p w14:paraId="00000144" w14:textId="77777777" w:rsidR="007813F4" w:rsidRPr="002E4822" w:rsidRDefault="009511AE">
      <w:pPr>
        <w:jc w:val="both"/>
        <w:rPr>
          <w:del w:id="5478" w:author="Craig Parker" w:date="2024-08-06T12:57:00Z"/>
          <w:rFonts w:ascii="Nunito" w:eastAsia="Nunito" w:hAnsi="Nunito" w:cs="Nunito"/>
          <w:color w:val="000000" w:themeColor="text1"/>
          <w:sz w:val="20"/>
          <w:rPrChange w:id="5479" w:author="Craig Parker" w:date="2024-08-07T12:23:00Z">
            <w:rPr>
              <w:del w:id="5480" w:author="Craig Parker" w:date="2024-08-06T12:57:00Z"/>
              <w:rFonts w:ascii="Nunito" w:eastAsia="Nunito" w:hAnsi="Nunito" w:cs="Nunito"/>
            </w:rPr>
          </w:rPrChange>
        </w:rPr>
      </w:pPr>
      <w:del w:id="5481" w:author="Craig Parker" w:date="2024-08-06T12:57:00Z">
        <w:r w:rsidRPr="002E4822" w:rsidDel="52A8C99F">
          <w:rPr>
            <w:rFonts w:ascii="Nunito" w:eastAsia="Nunito" w:hAnsi="Nunito" w:cs="Nunito"/>
            <w:color w:val="000000" w:themeColor="text1"/>
            <w:sz w:val="20"/>
            <w:rPrChange w:id="5482" w:author="Craig Parker" w:date="2024-08-07T12:23:00Z">
              <w:rPr>
                <w:rFonts w:ascii="Nunito" w:eastAsia="Nunito" w:hAnsi="Nunito" w:cs="Nunito"/>
              </w:rPr>
            </w:rPrChange>
          </w:rPr>
          <w:delText xml:space="preserve"> </w:delText>
        </w:r>
      </w:del>
    </w:p>
    <w:p w14:paraId="00000145" w14:textId="47088EB1" w:rsidR="007813F4" w:rsidRPr="002E4822" w:rsidRDefault="0E3CF60B">
      <w:pPr>
        <w:jc w:val="both"/>
        <w:rPr>
          <w:ins w:id="5483" w:author="Matthew Chersich" w:date="2024-08-05T08:50:00Z"/>
          <w:del w:id="5484" w:author="Craig Parker" w:date="2024-08-06T12:57:00Z"/>
          <w:rFonts w:ascii="Nunito" w:eastAsia="Nunito" w:hAnsi="Nunito" w:cs="Nunito"/>
          <w:color w:val="000000" w:themeColor="text1"/>
          <w:sz w:val="20"/>
          <w:rPrChange w:id="5485" w:author="Craig Parker" w:date="2024-08-07T12:23:00Z">
            <w:rPr>
              <w:ins w:id="5486" w:author="Matthew Chersich" w:date="2024-08-05T08:50:00Z"/>
              <w:del w:id="5487" w:author="Craig Parker" w:date="2024-08-06T12:57:00Z"/>
              <w:rFonts w:ascii="Nunito" w:eastAsia="Nunito" w:hAnsi="Nunito" w:cs="Nunito"/>
            </w:rPr>
          </w:rPrChange>
        </w:rPr>
      </w:pPr>
      <w:del w:id="5488" w:author="Craig Parker" w:date="2024-08-06T12:57:00Z">
        <w:r w:rsidRPr="002E4822" w:rsidDel="52A8C99F">
          <w:rPr>
            <w:rFonts w:ascii="Nunito" w:eastAsia="Nunito" w:hAnsi="Nunito" w:cs="Nunito"/>
            <w:color w:val="000000" w:themeColor="text1"/>
            <w:sz w:val="20"/>
            <w:rPrChange w:id="5489" w:author="Craig Parker" w:date="2024-08-07T12:23:00Z">
              <w:rPr>
                <w:rFonts w:ascii="Nunito" w:eastAsia="Nunito" w:hAnsi="Nunito" w:cs="Nunito"/>
              </w:rPr>
            </w:rPrChange>
          </w:rPr>
          <w:delText xml:space="preserve">There may be exceptions to the </w:delText>
        </w:r>
      </w:del>
      <w:del w:id="5490" w:author="Craig Parker" w:date="2024-07-09T11:43:00Z">
        <w:r w:rsidRPr="002E4822" w:rsidDel="52A8C99F">
          <w:rPr>
            <w:rFonts w:ascii="Nunito" w:eastAsia="Nunito" w:hAnsi="Nunito" w:cs="Nunito"/>
            <w:color w:val="000000" w:themeColor="text1"/>
            <w:sz w:val="20"/>
            <w:rPrChange w:id="5491" w:author="Craig Parker" w:date="2024-08-07T12:23:00Z">
              <w:rPr>
                <w:rFonts w:ascii="Nunito" w:eastAsia="Nunito" w:hAnsi="Nunito" w:cs="Nunito"/>
              </w:rPr>
            </w:rPrChange>
          </w:rPr>
          <w:delText>resource sharing</w:delText>
        </w:r>
      </w:del>
      <w:del w:id="5492" w:author="Craig Parker" w:date="2024-08-06T12:57:00Z">
        <w:r w:rsidRPr="002E4822" w:rsidDel="52A8C99F">
          <w:rPr>
            <w:rFonts w:ascii="Nunito" w:eastAsia="Nunito" w:hAnsi="Nunito" w:cs="Nunito"/>
            <w:color w:val="000000" w:themeColor="text1"/>
            <w:sz w:val="20"/>
            <w:rPrChange w:id="5493" w:author="Craig Parker" w:date="2024-08-07T12:23:00Z">
              <w:rPr>
                <w:rFonts w:ascii="Nunito" w:eastAsia="Nunito" w:hAnsi="Nunito" w:cs="Nunito"/>
              </w:rPr>
            </w:rPrChange>
          </w:rPr>
          <w:delText xml:space="preserve"> plans outlined above. Firstly, there may be considerations around intellectual property protections for the research products that the consortium aims to </w:delText>
        </w:r>
      </w:del>
      <w:del w:id="5494" w:author="Craig Parker" w:date="2024-07-09T11:43:00Z">
        <w:r w:rsidRPr="002E4822" w:rsidDel="52A8C99F">
          <w:rPr>
            <w:rFonts w:ascii="Nunito" w:eastAsia="Nunito" w:hAnsi="Nunito" w:cs="Nunito"/>
            <w:color w:val="000000" w:themeColor="text1"/>
            <w:sz w:val="20"/>
            <w:rPrChange w:id="5495" w:author="Craig Parker" w:date="2024-08-07T12:23:00Z">
              <w:rPr>
                <w:rFonts w:ascii="Nunito" w:eastAsia="Nunito" w:hAnsi="Nunito" w:cs="Nunito"/>
              </w:rPr>
            </w:rPrChange>
          </w:rPr>
          <w:delText>commercialize</w:delText>
        </w:r>
      </w:del>
      <w:del w:id="5496" w:author="Craig Parker" w:date="2024-08-06T12:57:00Z">
        <w:r w:rsidRPr="002E4822" w:rsidDel="52A8C99F">
          <w:rPr>
            <w:rFonts w:ascii="Nunito" w:eastAsia="Nunito" w:hAnsi="Nunito" w:cs="Nunito"/>
            <w:color w:val="000000" w:themeColor="text1"/>
            <w:sz w:val="20"/>
            <w:rPrChange w:id="5497" w:author="Craig Parker" w:date="2024-08-07T12:23:00Z">
              <w:rPr>
                <w:rFonts w:ascii="Nunito" w:eastAsia="Nunito" w:hAnsi="Nunito" w:cs="Nunito"/>
              </w:rPr>
            </w:rPrChange>
          </w:rPr>
          <w:delText>commercialise</w:delText>
        </w:r>
      </w:del>
      <w:ins w:id="5498" w:author="Matthew Chersich" w:date="2024-08-05T06:58:00Z">
        <w:del w:id="5499" w:author="Craig Parker" w:date="2024-08-06T12:57:00Z">
          <w:r w:rsidRPr="002E4822" w:rsidDel="52A8C99F">
            <w:rPr>
              <w:rFonts w:ascii="Nunito" w:eastAsia="Nunito" w:hAnsi="Nunito" w:cs="Nunito"/>
              <w:color w:val="000000" w:themeColor="text1"/>
              <w:sz w:val="20"/>
              <w:rPrChange w:id="5500" w:author="Craig Parker" w:date="2024-08-07T12:23:00Z">
                <w:rPr>
                  <w:rFonts w:ascii="Nunito" w:eastAsia="Nunito" w:hAnsi="Nunito" w:cs="Nunito"/>
                </w:rPr>
              </w:rPrChange>
            </w:rPr>
            <w:delText>commercialize</w:delText>
          </w:r>
        </w:del>
      </w:ins>
      <w:del w:id="5501" w:author="Craig Parker" w:date="2024-08-06T12:57:00Z">
        <w:r w:rsidRPr="002E4822" w:rsidDel="52A8C99F">
          <w:rPr>
            <w:rFonts w:ascii="Nunito" w:eastAsia="Nunito" w:hAnsi="Nunito" w:cs="Nunito"/>
            <w:color w:val="000000" w:themeColor="text1"/>
            <w:sz w:val="20"/>
            <w:rPrChange w:id="5502" w:author="Craig Parker" w:date="2024-08-07T12:23:00Z">
              <w:rPr>
                <w:rFonts w:ascii="Nunito" w:eastAsia="Nunito" w:hAnsi="Nunito" w:cs="Nunito"/>
              </w:rPr>
            </w:rPrChange>
          </w:rPr>
          <w:delText>. Decisions about resource sharing in these circumstances will follow the NIH policies in this regard, including those on resource sharing, disseminating unique research resources, and program income</w:delText>
        </w:r>
        <w:r w:rsidRPr="002E4822" w:rsidDel="52A8C99F">
          <w:rPr>
            <w:rFonts w:ascii="Nunito" w:eastAsia="Nunito" w:hAnsi="Nunito" w:cs="Nunito"/>
            <w:color w:val="000000" w:themeColor="text1"/>
            <w:sz w:val="20"/>
            <w:vertAlign w:val="superscript"/>
            <w:rPrChange w:id="5503" w:author="Craig Parker" w:date="2024-08-07T12:23:00Z">
              <w:rPr>
                <w:rFonts w:ascii="Nunito" w:eastAsia="Nunito" w:hAnsi="Nunito" w:cs="Nunito"/>
                <w:vertAlign w:val="superscript"/>
              </w:rPr>
            </w:rPrChange>
          </w:rPr>
          <w:delText>[1, 2]</w:delText>
        </w:r>
        <w:r w:rsidRPr="002E4822" w:rsidDel="52A8C99F">
          <w:rPr>
            <w:rFonts w:ascii="Nunito" w:eastAsia="Nunito" w:hAnsi="Nunito" w:cs="Nunito"/>
            <w:color w:val="000000" w:themeColor="text1"/>
            <w:sz w:val="20"/>
            <w:rPrChange w:id="5504" w:author="Craig Parker" w:date="2024-08-07T12:23:00Z">
              <w:rPr>
                <w:rFonts w:ascii="Nunito" w:eastAsia="Nunito" w:hAnsi="Nunito" w:cs="Nunito"/>
              </w:rPr>
            </w:rPrChange>
          </w:rPr>
          <w:delText xml:space="preserve">. The NIH will </w:delText>
        </w:r>
      </w:del>
      <w:del w:id="5505" w:author="Craig Parker" w:date="2024-07-09T11:44:00Z">
        <w:r w:rsidRPr="002E4822" w:rsidDel="52A8C99F">
          <w:rPr>
            <w:rFonts w:ascii="Nunito" w:eastAsia="Nunito" w:hAnsi="Nunito" w:cs="Nunito"/>
            <w:color w:val="000000" w:themeColor="text1"/>
            <w:sz w:val="20"/>
            <w:rPrChange w:id="5506" w:author="Craig Parker" w:date="2024-08-07T12:23:00Z">
              <w:rPr>
                <w:rFonts w:ascii="Nunito" w:eastAsia="Nunito" w:hAnsi="Nunito" w:cs="Nunito"/>
              </w:rPr>
            </w:rPrChange>
          </w:rPr>
          <w:delText>be provided with</w:delText>
        </w:r>
      </w:del>
      <w:del w:id="5507" w:author="Craig Parker" w:date="2024-08-06T12:57:00Z">
        <w:r w:rsidRPr="002E4822" w:rsidDel="52A8C99F">
          <w:rPr>
            <w:rFonts w:ascii="Nunito" w:eastAsia="Nunito" w:hAnsi="Nunito" w:cs="Nunito"/>
            <w:color w:val="000000" w:themeColor="text1"/>
            <w:sz w:val="20"/>
            <w:rPrChange w:id="5508" w:author="Craig Parker" w:date="2024-08-07T12:23:00Z">
              <w:rPr>
                <w:rFonts w:ascii="Nunito" w:eastAsia="Nunito" w:hAnsi="Nunito" w:cs="Nunito"/>
              </w:rPr>
            </w:rPrChange>
          </w:rPr>
          <w:delText xml:space="preserve"> a copy of documents or samples of these products developed under the grant award (e.g. the Digital App).  A large portion of the data we will use in the Project activities will be drawn from the IBM</w:delText>
        </w:r>
      </w:del>
      <w:del w:id="5509" w:author="Craig Parker" w:date="2024-07-23T13:15:00Z">
        <w:r w:rsidRPr="002E4822" w:rsidDel="52A8C99F">
          <w:rPr>
            <w:rFonts w:ascii="Nunito" w:eastAsia="Nunito" w:hAnsi="Nunito" w:cs="Nunito"/>
            <w:color w:val="000000" w:themeColor="text1"/>
            <w:sz w:val="20"/>
            <w:rPrChange w:id="5510" w:author="Craig Parker" w:date="2024-08-07T12:23:00Z">
              <w:rPr>
                <w:rFonts w:ascii="Nunito" w:eastAsia="Nunito" w:hAnsi="Nunito" w:cs="Nunito"/>
              </w:rPr>
            </w:rPrChange>
          </w:rPr>
          <w:delText>-PAIRS</w:delText>
        </w:r>
      </w:del>
      <w:del w:id="5511" w:author="Craig Parker" w:date="2024-08-06T12:57:00Z">
        <w:r w:rsidRPr="002E4822" w:rsidDel="52A8C99F">
          <w:rPr>
            <w:rFonts w:ascii="Nunito" w:eastAsia="Nunito" w:hAnsi="Nunito" w:cs="Nunito"/>
            <w:color w:val="000000" w:themeColor="text1"/>
            <w:sz w:val="20"/>
            <w:rPrChange w:id="5512" w:author="Craig Parker" w:date="2024-08-07T12:23:00Z">
              <w:rPr>
                <w:rFonts w:ascii="Nunito" w:eastAsia="Nunito" w:hAnsi="Nunito" w:cs="Nunito"/>
              </w:rPr>
            </w:rPrChange>
          </w:rPr>
          <w:delText xml:space="preserve"> platform, which contains several datasets that require a license for access. We will thus not be able to share those datasets without permission from the licensee.</w:delText>
        </w:r>
      </w:del>
    </w:p>
    <w:p w14:paraId="1EC9B413" w14:textId="244391C6" w:rsidR="0E3CF60B" w:rsidRPr="002E4822" w:rsidRDefault="0E3CF60B">
      <w:pPr>
        <w:jc w:val="both"/>
        <w:rPr>
          <w:del w:id="5513" w:author="Craig Parker" w:date="2024-08-06T12:57:00Z"/>
          <w:rFonts w:ascii="Nunito" w:eastAsia="Nunito" w:hAnsi="Nunito" w:cs="Nunito"/>
          <w:color w:val="000000" w:themeColor="text1"/>
          <w:sz w:val="20"/>
          <w:highlight w:val="yellow"/>
          <w:rPrChange w:id="5514" w:author="Craig Parker" w:date="2024-08-07T12:23:00Z">
            <w:rPr>
              <w:del w:id="5515" w:author="Craig Parker" w:date="2024-08-06T12:57:00Z"/>
              <w:rFonts w:ascii="Nunito" w:eastAsia="Nunito" w:hAnsi="Nunito" w:cs="Nunito"/>
            </w:rPr>
          </w:rPrChange>
        </w:rPr>
      </w:pPr>
      <w:ins w:id="5516" w:author="Matthew Chersich" w:date="2024-08-05T08:50:00Z">
        <w:del w:id="5517" w:author="Craig Parker" w:date="2024-08-06T12:57:00Z">
          <w:r w:rsidRPr="002E4822" w:rsidDel="52A8C99F">
            <w:rPr>
              <w:rFonts w:ascii="Nunito" w:eastAsia="Nunito" w:hAnsi="Nunito" w:cs="Nunito"/>
              <w:color w:val="000000" w:themeColor="text1"/>
              <w:sz w:val="20"/>
              <w:rPrChange w:id="5518" w:author="Craig Parker" w:date="2024-08-07T12:23:00Z">
                <w:rPr>
                  <w:rFonts w:ascii="Nunito" w:eastAsia="Nunito" w:hAnsi="Nunito" w:cs="Nunito"/>
                </w:rPr>
              </w:rPrChange>
            </w:rPr>
            <w:delText xml:space="preserve">Applicants will be contractually bound not to attempt to reidentify individuals. </w:delText>
          </w:r>
        </w:del>
      </w:ins>
      <w:ins w:id="5519" w:author="Matthew Chersich" w:date="2024-08-05T08:51:00Z">
        <w:del w:id="5520" w:author="Craig Parker" w:date="2024-08-06T12:57:00Z">
          <w:r w:rsidRPr="002E4822" w:rsidDel="52A8C99F">
            <w:rPr>
              <w:rFonts w:ascii="Nunito" w:eastAsia="Nunito" w:hAnsi="Nunito" w:cs="Nunito"/>
              <w:color w:val="000000" w:themeColor="text1"/>
              <w:sz w:val="20"/>
              <w:highlight w:val="yellow"/>
              <w:rPrChange w:id="5521" w:author="Craig Parker" w:date="2024-08-07T12:23:00Z">
                <w:rPr>
                  <w:rFonts w:ascii="Nunito" w:eastAsia="Nunito" w:hAnsi="Nunito" w:cs="Nunito"/>
                </w:rPr>
              </w:rPrChange>
            </w:rPr>
            <w:delText xml:space="preserve">The Data </w:delText>
          </w:r>
          <w:commentRangeStart w:id="5522"/>
          <w:r w:rsidRPr="002E4822" w:rsidDel="52A8C99F">
            <w:rPr>
              <w:rFonts w:ascii="Nunito" w:eastAsia="Nunito" w:hAnsi="Nunito" w:cs="Nunito"/>
              <w:color w:val="000000" w:themeColor="text1"/>
              <w:sz w:val="20"/>
              <w:highlight w:val="yellow"/>
              <w:rPrChange w:id="5523" w:author="Craig Parker" w:date="2024-08-07T12:23:00Z">
                <w:rPr>
                  <w:rFonts w:ascii="Nunito" w:eastAsia="Nunito" w:hAnsi="Nunito" w:cs="Nunito"/>
                </w:rPr>
              </w:rPrChange>
            </w:rPr>
            <w:delText>Acces</w:delText>
          </w:r>
        </w:del>
      </w:ins>
      <w:ins w:id="5524" w:author="Matthew Chersich" w:date="2024-08-05T08:52:00Z">
        <w:del w:id="5525" w:author="Craig Parker" w:date="2024-08-06T12:57:00Z">
          <w:r w:rsidRPr="002E4822" w:rsidDel="52A8C99F">
            <w:rPr>
              <w:rFonts w:ascii="Nunito" w:eastAsia="Nunito" w:hAnsi="Nunito" w:cs="Nunito"/>
              <w:color w:val="000000" w:themeColor="text1"/>
              <w:sz w:val="20"/>
              <w:highlight w:val="yellow"/>
              <w:rPrChange w:id="5526" w:author="Craig Parker" w:date="2024-08-07T12:23:00Z">
                <w:rPr>
                  <w:rFonts w:ascii="Nunito" w:eastAsia="Nunito" w:hAnsi="Nunito" w:cs="Nunito"/>
                </w:rPr>
              </w:rPrChange>
            </w:rPr>
            <w:delText>s</w:delText>
          </w:r>
        </w:del>
      </w:ins>
      <w:commentRangeEnd w:id="5522"/>
      <w:r w:rsidRPr="002E4822">
        <w:rPr>
          <w:rStyle w:val="CommentReference"/>
          <w:rFonts w:ascii="Nunito" w:hAnsi="Nunito"/>
          <w:color w:val="000000" w:themeColor="text1"/>
          <w:sz w:val="20"/>
          <w:szCs w:val="20"/>
          <w:rPrChange w:id="5527" w:author="Craig Parker" w:date="2024-08-07T12:23:00Z">
            <w:rPr>
              <w:rStyle w:val="CommentReference"/>
            </w:rPr>
          </w:rPrChange>
        </w:rPr>
        <w:commentReference w:id="5522"/>
      </w:r>
      <w:ins w:id="5528" w:author="Matthew Chersich" w:date="2024-08-05T08:51:00Z">
        <w:del w:id="5529" w:author="Craig Parker" w:date="2024-08-06T12:57:00Z">
          <w:r w:rsidRPr="002E4822" w:rsidDel="52A8C99F">
            <w:rPr>
              <w:rFonts w:ascii="Nunito" w:eastAsia="Nunito" w:hAnsi="Nunito" w:cs="Nunito"/>
              <w:color w:val="000000" w:themeColor="text1"/>
              <w:sz w:val="20"/>
              <w:highlight w:val="yellow"/>
              <w:rPrChange w:id="5530" w:author="Craig Parker" w:date="2024-08-07T12:23:00Z">
                <w:rPr>
                  <w:rFonts w:ascii="Nunito" w:eastAsia="Nunito" w:hAnsi="Nunito" w:cs="Nunito"/>
                </w:rPr>
              </w:rPrChange>
            </w:rPr>
            <w:delText xml:space="preserve"> Committee may remove further indirect identifiers</w:delText>
          </w:r>
        </w:del>
      </w:ins>
      <w:ins w:id="5531" w:author="Matthew Chersich" w:date="2024-08-05T08:52:00Z">
        <w:del w:id="5532" w:author="Craig Parker" w:date="2024-08-06T12:57:00Z">
          <w:r w:rsidRPr="002E4822" w:rsidDel="52A8C99F">
            <w:rPr>
              <w:rFonts w:ascii="Nunito" w:eastAsia="Nunito" w:hAnsi="Nunito" w:cs="Nunito"/>
              <w:color w:val="000000" w:themeColor="text1"/>
              <w:sz w:val="20"/>
              <w:highlight w:val="yellow"/>
              <w:rPrChange w:id="5533" w:author="Craig Parker" w:date="2024-08-07T12:23:00Z">
                <w:rPr>
                  <w:rFonts w:ascii="Nunito" w:eastAsia="Nunito" w:hAnsi="Nunito" w:cs="Nunito"/>
                </w:rPr>
              </w:rPrChange>
            </w:rPr>
            <w:delText xml:space="preserve"> on a case-by-case basis</w:delText>
          </w:r>
        </w:del>
      </w:ins>
      <w:ins w:id="5534" w:author="Matthew Chersich" w:date="2024-08-05T08:53:00Z">
        <w:del w:id="5535" w:author="Craig Parker" w:date="2024-08-06T12:57:00Z">
          <w:r w:rsidRPr="002E4822" w:rsidDel="52A8C99F">
            <w:rPr>
              <w:rFonts w:ascii="Nunito" w:eastAsia="Nunito" w:hAnsi="Nunito" w:cs="Nunito"/>
              <w:color w:val="000000" w:themeColor="text1"/>
              <w:sz w:val="20"/>
              <w:highlight w:val="yellow"/>
              <w:rPrChange w:id="5536" w:author="Craig Parker" w:date="2024-08-07T12:23:00Z">
                <w:rPr>
                  <w:rFonts w:ascii="Nunito" w:eastAsia="Nunito" w:hAnsi="Nunito" w:cs="Nunito"/>
                  <w:highlight w:val="yellow"/>
                </w:rPr>
              </w:rPrChange>
            </w:rPr>
            <w:delText xml:space="preserve">, </w:delText>
          </w:r>
        </w:del>
      </w:ins>
      <w:ins w:id="5537" w:author="Matthew Chersich" w:date="2024-08-05T08:54:00Z">
        <w:del w:id="5538" w:author="Craig Parker" w:date="2024-08-06T12:57:00Z">
          <w:r w:rsidRPr="002E4822" w:rsidDel="52A8C99F">
            <w:rPr>
              <w:rFonts w:ascii="Nunito" w:eastAsia="Nunito" w:hAnsi="Nunito" w:cs="Nunito"/>
              <w:color w:val="000000" w:themeColor="text1"/>
              <w:sz w:val="20"/>
              <w:rPrChange w:id="5539" w:author="Craig Parker" w:date="2024-08-07T12:23:00Z">
                <w:rPr>
                  <w:rFonts w:ascii="Nunito" w:eastAsia="Nunito" w:hAnsi="Nunito" w:cs="Nunito"/>
                </w:rPr>
              </w:rPrChange>
            </w:rPr>
            <w:delText xml:space="preserve">based on a </w:delText>
          </w:r>
        </w:del>
      </w:ins>
      <w:ins w:id="5540" w:author="Matthew Chersich" w:date="2024-08-05T08:53:00Z">
        <w:del w:id="5541" w:author="Craig Parker" w:date="2024-08-06T12:57:00Z">
          <w:r w:rsidRPr="002E4822" w:rsidDel="52A8C99F">
            <w:rPr>
              <w:rFonts w:ascii="Nunito" w:eastAsia="Nunito" w:hAnsi="Nunito" w:cs="Nunito"/>
              <w:color w:val="000000" w:themeColor="text1"/>
              <w:sz w:val="20"/>
              <w:highlight w:val="yellow"/>
              <w:rPrChange w:id="5542" w:author="Craig Parker" w:date="2024-08-07T12:23:00Z">
                <w:rPr>
                  <w:rFonts w:ascii="Nunito" w:eastAsia="Nunito" w:hAnsi="Nunito" w:cs="Nunito"/>
                  <w:highlight w:val="yellow"/>
                </w:rPr>
              </w:rPrChange>
            </w:rPr>
            <w:delText>risk assessment</w:delText>
          </w:r>
        </w:del>
      </w:ins>
      <w:ins w:id="5543" w:author="Matthew Chersich" w:date="2024-08-05T08:54:00Z">
        <w:del w:id="5544" w:author="Craig Parker" w:date="2024-08-06T12:57:00Z">
          <w:r w:rsidRPr="002E4822" w:rsidDel="52A8C99F">
            <w:rPr>
              <w:rFonts w:ascii="Nunito" w:eastAsia="Nunito" w:hAnsi="Nunito" w:cs="Nunito"/>
              <w:color w:val="000000" w:themeColor="text1"/>
              <w:sz w:val="20"/>
              <w:highlight w:val="yellow"/>
              <w:rPrChange w:id="5545" w:author="Craig Parker" w:date="2024-08-07T12:23:00Z">
                <w:rPr>
                  <w:rFonts w:ascii="Nunito" w:eastAsia="Nunito" w:hAnsi="Nunito" w:cs="Nunito"/>
                  <w:highlight w:val="yellow"/>
                </w:rPr>
              </w:rPrChange>
            </w:rPr>
            <w:delText xml:space="preserve"> of the applicant.</w:delText>
          </w:r>
        </w:del>
      </w:ins>
      <w:del w:id="5546" w:author="Craig Parker" w:date="2024-08-06T12:57:00Z">
        <w:r w:rsidRPr="002E4822" w:rsidDel="52A8C99F">
          <w:rPr>
            <w:rFonts w:ascii="Nunito" w:eastAsia="Nunito" w:hAnsi="Nunito" w:cs="Nunito"/>
            <w:color w:val="000000" w:themeColor="text1"/>
            <w:sz w:val="20"/>
            <w:highlight w:val="yellow"/>
            <w:rPrChange w:id="5547" w:author="Craig Parker" w:date="2024-08-07T12:23:00Z">
              <w:rPr>
                <w:rFonts w:ascii="Nunito" w:eastAsia="Nunito" w:hAnsi="Nunito" w:cs="Nunito"/>
                <w:highlight w:val="yellow"/>
              </w:rPr>
            </w:rPrChange>
          </w:rPr>
          <w:delText xml:space="preserve"> </w:delText>
        </w:r>
      </w:del>
    </w:p>
    <w:p w14:paraId="00000146" w14:textId="77777777" w:rsidR="007813F4" w:rsidRPr="002E4822" w:rsidRDefault="0E3CF60B" w:rsidP="0E3CF60B">
      <w:pPr>
        <w:jc w:val="both"/>
        <w:rPr>
          <w:del w:id="5548" w:author="Craig Parker" w:date="2024-08-06T12:57:00Z"/>
          <w:rFonts w:ascii="Nunito" w:eastAsia="Nunito" w:hAnsi="Nunito" w:cs="Nunito"/>
          <w:color w:val="000000" w:themeColor="text1"/>
          <w:sz w:val="20"/>
          <w:highlight w:val="yellow"/>
          <w:rPrChange w:id="5549" w:author="Craig Parker" w:date="2024-08-07T12:23:00Z">
            <w:rPr>
              <w:del w:id="5550" w:author="Craig Parker" w:date="2024-08-06T12:57:00Z"/>
              <w:rFonts w:ascii="Nunito" w:eastAsia="Nunito" w:hAnsi="Nunito" w:cs="Nunito"/>
            </w:rPr>
          </w:rPrChange>
        </w:rPr>
      </w:pPr>
      <w:del w:id="5551" w:author="Craig Parker" w:date="2024-08-06T12:57:00Z">
        <w:r w:rsidRPr="002E4822" w:rsidDel="52A8C99F">
          <w:rPr>
            <w:rFonts w:ascii="Nunito" w:eastAsia="Nunito" w:hAnsi="Nunito" w:cs="Nunito"/>
            <w:color w:val="000000" w:themeColor="text1"/>
            <w:sz w:val="20"/>
            <w:highlight w:val="yellow"/>
            <w:rPrChange w:id="5552" w:author="Craig Parker" w:date="2024-08-07T12:23:00Z">
              <w:rPr>
                <w:rFonts w:ascii="Nunito" w:eastAsia="Nunito" w:hAnsi="Nunito" w:cs="Nunito"/>
              </w:rPr>
            </w:rPrChange>
          </w:rPr>
          <w:delText xml:space="preserve"> </w:delText>
        </w:r>
      </w:del>
    </w:p>
    <w:p w14:paraId="00000147" w14:textId="1F3F4F18" w:rsidR="007813F4" w:rsidRPr="002E4822" w:rsidRDefault="0E3CF60B">
      <w:pPr>
        <w:jc w:val="both"/>
        <w:rPr>
          <w:ins w:id="5553" w:author="Matthew Chersich" w:date="2024-08-05T08:55:00Z"/>
          <w:del w:id="5554" w:author="Craig Parker" w:date="2024-08-06T12:57:00Z"/>
          <w:rFonts w:ascii="Nunito" w:eastAsia="Nunito" w:hAnsi="Nunito" w:cs="Nunito"/>
          <w:color w:val="000000" w:themeColor="text1"/>
          <w:sz w:val="20"/>
          <w:rPrChange w:id="5555" w:author="Craig Parker" w:date="2024-08-07T12:23:00Z">
            <w:rPr>
              <w:ins w:id="5556" w:author="Matthew Chersich" w:date="2024-08-05T08:55:00Z"/>
              <w:del w:id="5557" w:author="Craig Parker" w:date="2024-08-06T12:57:00Z"/>
              <w:rFonts w:ascii="Nunito" w:eastAsia="Nunito" w:hAnsi="Nunito" w:cs="Nunito"/>
            </w:rPr>
          </w:rPrChange>
        </w:rPr>
      </w:pPr>
      <w:del w:id="5558" w:author="Craig Parker" w:date="2024-08-06T12:57:00Z">
        <w:r w:rsidRPr="002E4822" w:rsidDel="52A8C99F">
          <w:rPr>
            <w:rFonts w:ascii="Nunito" w:eastAsia="Nunito" w:hAnsi="Nunito" w:cs="Nunito"/>
            <w:color w:val="000000" w:themeColor="text1"/>
            <w:sz w:val="20"/>
            <w:rPrChange w:id="5559" w:author="Craig Parker" w:date="2024-08-07T12:23:00Z">
              <w:rPr>
                <w:rFonts w:ascii="Nunito" w:eastAsia="Nunito" w:hAnsi="Nunito" w:cs="Nunito"/>
              </w:rPr>
            </w:rPrChange>
          </w:rPr>
          <w:delText xml:space="preserve">Clearly, the rights and privacy of individuals who participate in research must be protected at all times. </w:delText>
        </w:r>
        <w:commentRangeStart w:id="5560"/>
        <w:r w:rsidRPr="002E4822" w:rsidDel="52A8C99F">
          <w:rPr>
            <w:rFonts w:ascii="Nunito" w:eastAsia="Nunito" w:hAnsi="Nunito" w:cs="Nunito"/>
            <w:color w:val="000000" w:themeColor="text1"/>
            <w:sz w:val="20"/>
            <w:rPrChange w:id="5561" w:author="Craig Parker" w:date="2024-08-07T12:23:00Z">
              <w:rPr>
                <w:rFonts w:ascii="Nunito" w:eastAsia="Nunito" w:hAnsi="Nunito" w:cs="Nunito"/>
              </w:rPr>
            </w:rPrChange>
          </w:rPr>
          <w:delText>Thus</w:delText>
        </w:r>
      </w:del>
      <w:commentRangeEnd w:id="5560"/>
      <w:r w:rsidRPr="002E4822">
        <w:rPr>
          <w:rStyle w:val="CommentReference"/>
          <w:rFonts w:ascii="Nunito" w:hAnsi="Nunito"/>
          <w:color w:val="000000" w:themeColor="text1"/>
          <w:sz w:val="20"/>
          <w:szCs w:val="20"/>
          <w:rPrChange w:id="5562" w:author="Craig Parker" w:date="2024-08-07T12:23:00Z">
            <w:rPr>
              <w:rStyle w:val="CommentReference"/>
            </w:rPr>
          </w:rPrChange>
        </w:rPr>
        <w:commentReference w:id="5560"/>
      </w:r>
      <w:del w:id="5563" w:author="Craig Parker" w:date="2024-08-06T12:57:00Z">
        <w:r w:rsidRPr="002E4822" w:rsidDel="52A8C99F">
          <w:rPr>
            <w:rFonts w:ascii="Nunito" w:eastAsia="Nunito" w:hAnsi="Nunito" w:cs="Nunito"/>
            <w:color w:val="000000" w:themeColor="text1"/>
            <w:sz w:val="20"/>
            <w:rPrChange w:id="5564" w:author="Craig Parker" w:date="2024-08-07T12:23:00Z">
              <w:rPr>
                <w:rFonts w:ascii="Nunito" w:eastAsia="Nunito" w:hAnsi="Nunito" w:cs="Nunito"/>
              </w:rPr>
            </w:rPrChange>
          </w:rPr>
          <w:delText xml:space="preserve">, data intended for broader use should be </w:delText>
        </w:r>
        <w:r w:rsidRPr="002E4822" w:rsidDel="52A8C99F">
          <w:rPr>
            <w:rFonts w:ascii="Nunito" w:eastAsia="Nunito" w:hAnsi="Nunito" w:cs="Nunito"/>
            <w:color w:val="000000" w:themeColor="text1"/>
            <w:sz w:val="20"/>
            <w:highlight w:val="yellow"/>
            <w:rPrChange w:id="5565" w:author="Craig Parker" w:date="2024-08-07T12:23:00Z">
              <w:rPr>
                <w:rFonts w:ascii="Nunito" w:eastAsia="Nunito" w:hAnsi="Nunito" w:cs="Nunito"/>
              </w:rPr>
            </w:rPrChange>
          </w:rPr>
          <w:delText xml:space="preserve">free of </w:delText>
        </w:r>
      </w:del>
      <w:ins w:id="5566" w:author="Matthew Chersich" w:date="2024-08-05T08:47:00Z">
        <w:del w:id="5567" w:author="Craig Parker" w:date="2024-08-06T12:57:00Z">
          <w:r w:rsidRPr="002E4822" w:rsidDel="52A8C99F">
            <w:rPr>
              <w:rFonts w:ascii="Nunito" w:eastAsia="Nunito" w:hAnsi="Nunito" w:cs="Nunito"/>
              <w:color w:val="000000" w:themeColor="text1"/>
              <w:sz w:val="20"/>
              <w:highlight w:val="yellow"/>
              <w:rPrChange w:id="5568" w:author="Craig Parker" w:date="2024-08-07T12:23:00Z">
                <w:rPr>
                  <w:rFonts w:ascii="Nunito" w:eastAsia="Nunito" w:hAnsi="Nunito" w:cs="Nunito"/>
                </w:rPr>
              </w:rPrChange>
            </w:rPr>
            <w:delText xml:space="preserve">direct </w:delText>
          </w:r>
        </w:del>
      </w:ins>
      <w:del w:id="5569" w:author="Craig Parker" w:date="2024-08-06T12:57:00Z">
        <w:r w:rsidRPr="002E4822" w:rsidDel="52A8C99F">
          <w:rPr>
            <w:rFonts w:ascii="Nunito" w:eastAsia="Nunito" w:hAnsi="Nunito" w:cs="Nunito"/>
            <w:color w:val="000000" w:themeColor="text1"/>
            <w:sz w:val="20"/>
            <w:highlight w:val="yellow"/>
            <w:rPrChange w:id="5570" w:author="Craig Parker" w:date="2024-08-07T12:23:00Z">
              <w:rPr>
                <w:rFonts w:ascii="Nunito" w:eastAsia="Nunito" w:hAnsi="Nunito" w:cs="Nunito"/>
              </w:rPr>
            </w:rPrChange>
          </w:rPr>
          <w:delText>identifiers</w:delText>
        </w:r>
        <w:r w:rsidRPr="002E4822" w:rsidDel="52A8C99F">
          <w:rPr>
            <w:rFonts w:ascii="Nunito" w:eastAsia="Nunito" w:hAnsi="Nunito" w:cs="Nunito"/>
            <w:color w:val="000000" w:themeColor="text1"/>
            <w:sz w:val="20"/>
            <w:rPrChange w:id="5571" w:author="Craig Parker" w:date="2024-08-07T12:23:00Z">
              <w:rPr>
                <w:rFonts w:ascii="Nunito" w:eastAsia="Nunito" w:hAnsi="Nunito" w:cs="Nunito"/>
              </w:rPr>
            </w:rPrChange>
          </w:rPr>
          <w:delText xml:space="preserve"> that would permit linkages to individual research participants and variables that could lead to deductive disclosure of the identity of individual subjects.  All data shared beyond the </w:delText>
        </w:r>
      </w:del>
      <w:del w:id="5572" w:author="Craig Parker" w:date="2024-08-05T19:21:00Z">
        <w:r w:rsidRPr="002E4822" w:rsidDel="52A8C99F">
          <w:rPr>
            <w:rFonts w:ascii="Nunito" w:eastAsia="Nunito" w:hAnsi="Nunito" w:cs="Nunito"/>
            <w:color w:val="000000" w:themeColor="text1"/>
            <w:sz w:val="20"/>
            <w:rPrChange w:id="5573" w:author="Craig Parker" w:date="2024-08-07T12:23:00Z">
              <w:rPr>
                <w:rFonts w:ascii="Nunito" w:eastAsia="Nunito" w:hAnsi="Nunito" w:cs="Nunito"/>
              </w:rPr>
            </w:rPrChange>
          </w:rPr>
          <w:delText>HEAT</w:delText>
        </w:r>
      </w:del>
      <w:del w:id="5574" w:author="Craig Parker" w:date="2024-08-06T12:57:00Z">
        <w:r w:rsidRPr="002E4822" w:rsidDel="52A8C99F">
          <w:rPr>
            <w:rFonts w:ascii="Nunito" w:eastAsia="Nunito" w:hAnsi="Nunito" w:cs="Nunito"/>
            <w:color w:val="000000" w:themeColor="text1"/>
            <w:sz w:val="20"/>
            <w:rPrChange w:id="5575" w:author="Craig Parker" w:date="2024-08-07T12:23:00Z">
              <w:rPr>
                <w:rFonts w:ascii="Nunito" w:eastAsia="Nunito" w:hAnsi="Nunito" w:cs="Nunito"/>
              </w:rPr>
            </w:rPrChange>
          </w:rPr>
          <w:delText xml:space="preserve"> Center will be de-identified following the </w:delText>
        </w:r>
      </w:del>
      <w:del w:id="5576" w:author="Craig Parker" w:date="2024-07-16T12:13:00Z">
        <w:r w:rsidRPr="002E4822" w:rsidDel="52A8C99F">
          <w:rPr>
            <w:rFonts w:ascii="Nunito" w:eastAsia="Nunito" w:hAnsi="Nunito" w:cs="Nunito"/>
            <w:color w:val="000000" w:themeColor="text1"/>
            <w:sz w:val="20"/>
            <w:rPrChange w:id="5577" w:author="Craig Parker" w:date="2024-08-07T12:23:00Z">
              <w:rPr>
                <w:rFonts w:ascii="Nunito" w:eastAsia="Nunito" w:hAnsi="Nunito" w:cs="Nunito"/>
              </w:rPr>
            </w:rPrChange>
          </w:rPr>
          <w:delText>procedures described above</w:delText>
        </w:r>
      </w:del>
      <w:del w:id="5578" w:author="Craig Parker" w:date="2024-08-06T12:57:00Z">
        <w:r w:rsidRPr="002E4822" w:rsidDel="52A8C99F">
          <w:rPr>
            <w:rFonts w:ascii="Nunito" w:eastAsia="Nunito" w:hAnsi="Nunito" w:cs="Nunito"/>
            <w:color w:val="000000" w:themeColor="text1"/>
            <w:sz w:val="20"/>
            <w:rPrChange w:id="5579" w:author="Craig Parker" w:date="2024-08-07T12:23:00Z">
              <w:rPr>
                <w:rFonts w:ascii="Nunito" w:eastAsia="Nunito" w:hAnsi="Nunito" w:cs="Nunito"/>
              </w:rPr>
            </w:rPrChange>
          </w:rPr>
          <w:delText>.  Requests for original data containing personally identifiable or sensitive information will be referred back to the original study.</w:delText>
        </w:r>
      </w:del>
    </w:p>
    <w:p w14:paraId="00000148" w14:textId="77777777" w:rsidR="007813F4" w:rsidRPr="002E4822" w:rsidRDefault="009511AE">
      <w:pPr>
        <w:jc w:val="both"/>
        <w:rPr>
          <w:del w:id="5580" w:author="Craig Parker" w:date="2024-08-06T12:57:00Z"/>
          <w:rFonts w:ascii="Nunito" w:eastAsia="Nunito" w:hAnsi="Nunito" w:cs="Nunito"/>
          <w:color w:val="000000" w:themeColor="text1"/>
          <w:sz w:val="20"/>
          <w:rPrChange w:id="5581" w:author="Craig Parker" w:date="2024-08-07T12:23:00Z">
            <w:rPr>
              <w:del w:id="5582" w:author="Craig Parker" w:date="2024-08-06T12:57:00Z"/>
              <w:rFonts w:ascii="Nunito" w:eastAsia="Nunito" w:hAnsi="Nunito" w:cs="Nunito"/>
            </w:rPr>
          </w:rPrChange>
        </w:rPr>
      </w:pPr>
      <w:del w:id="5583" w:author="Craig Parker" w:date="2024-08-06T12:57:00Z">
        <w:r w:rsidRPr="002E4822" w:rsidDel="52A8C99F">
          <w:rPr>
            <w:rFonts w:ascii="Nunito" w:eastAsia="Nunito" w:hAnsi="Nunito" w:cs="Nunito"/>
            <w:color w:val="000000" w:themeColor="text1"/>
            <w:sz w:val="20"/>
            <w:rPrChange w:id="5584" w:author="Craig Parker" w:date="2024-08-07T12:23:00Z">
              <w:rPr>
                <w:rFonts w:ascii="Nunito" w:eastAsia="Nunito" w:hAnsi="Nunito" w:cs="Nunito"/>
              </w:rPr>
            </w:rPrChange>
          </w:rPr>
          <w:delText xml:space="preserve"> </w:delText>
        </w:r>
      </w:del>
    </w:p>
    <w:p w14:paraId="00000149" w14:textId="008952E3" w:rsidR="007813F4" w:rsidRPr="002E4822" w:rsidRDefault="0E3CF60B">
      <w:pPr>
        <w:jc w:val="both"/>
        <w:rPr>
          <w:del w:id="5585" w:author="Craig Parker" w:date="2024-08-06T12:57:00Z"/>
          <w:rFonts w:ascii="Nunito" w:eastAsia="Nunito" w:hAnsi="Nunito" w:cs="Nunito"/>
          <w:color w:val="000000" w:themeColor="text1"/>
          <w:sz w:val="20"/>
          <w:rPrChange w:id="5586" w:author="Craig Parker" w:date="2024-08-07T12:23:00Z">
            <w:rPr>
              <w:del w:id="5587" w:author="Craig Parker" w:date="2024-08-06T12:57:00Z"/>
              <w:rFonts w:ascii="Nunito" w:eastAsia="Nunito" w:hAnsi="Nunito" w:cs="Nunito"/>
            </w:rPr>
          </w:rPrChange>
        </w:rPr>
      </w:pPr>
      <w:del w:id="5588" w:author="Craig Parker" w:date="2024-08-06T12:57:00Z">
        <w:r w:rsidRPr="002E4822" w:rsidDel="52A8C99F">
          <w:rPr>
            <w:rFonts w:ascii="Nunito" w:eastAsia="Nunito" w:hAnsi="Nunito" w:cs="Nunito"/>
            <w:color w:val="000000" w:themeColor="text1"/>
            <w:sz w:val="20"/>
            <w:rPrChange w:id="5589" w:author="Craig Parker" w:date="2024-08-07T12:23:00Z">
              <w:rPr>
                <w:rFonts w:ascii="Nunito" w:eastAsia="Nunito" w:hAnsi="Nunito" w:cs="Nunito"/>
              </w:rPr>
            </w:rPrChange>
          </w:rPr>
          <w:delText xml:space="preserve">The </w:delText>
        </w:r>
      </w:del>
      <w:del w:id="5590" w:author="Craig Parker" w:date="2024-07-08T09:29:00Z">
        <w:r w:rsidRPr="002E4822" w:rsidDel="52A8C99F">
          <w:rPr>
            <w:rFonts w:ascii="Nunito" w:eastAsia="Nunito" w:hAnsi="Nunito" w:cs="Nunito"/>
            <w:color w:val="000000" w:themeColor="text1"/>
            <w:sz w:val="20"/>
            <w:rPrChange w:id="5591" w:author="Craig Parker" w:date="2024-08-07T12:23:00Z">
              <w:rPr>
                <w:rFonts w:ascii="Nunito" w:eastAsia="Nunito" w:hAnsi="Nunito" w:cs="Nunito"/>
              </w:rPr>
            </w:rPrChange>
          </w:rPr>
          <w:delText>HE</w:delText>
        </w:r>
      </w:del>
      <w:del w:id="5592" w:author="Craig Parker" w:date="2024-08-06T12:57:00Z">
        <w:r w:rsidRPr="002E4822" w:rsidDel="52A8C99F">
          <w:rPr>
            <w:rFonts w:ascii="Nunito" w:eastAsia="Nunito" w:hAnsi="Nunito" w:cs="Nunito"/>
            <w:color w:val="000000" w:themeColor="text1"/>
            <w:sz w:val="20"/>
            <w:vertAlign w:val="superscript"/>
            <w:rPrChange w:id="5593" w:author="Craig Parker" w:date="2024-08-07T12:23:00Z">
              <w:rPr>
                <w:rFonts w:ascii="Nunito" w:eastAsia="Nunito" w:hAnsi="Nunito" w:cs="Nunito"/>
                <w:vertAlign w:val="superscript"/>
              </w:rPr>
            </w:rPrChange>
          </w:rPr>
          <w:delText>2</w:delText>
        </w:r>
      </w:del>
      <w:del w:id="5594" w:author="Craig Parker" w:date="2024-07-08T09:29:00Z">
        <w:r w:rsidRPr="002E4822" w:rsidDel="52A8C99F">
          <w:rPr>
            <w:rFonts w:ascii="Nunito" w:eastAsia="Nunito" w:hAnsi="Nunito" w:cs="Nunito"/>
            <w:color w:val="000000" w:themeColor="text1"/>
            <w:sz w:val="20"/>
            <w:rPrChange w:id="5595" w:author="Craig Parker" w:date="2024-08-07T12:23:00Z">
              <w:rPr>
                <w:rFonts w:ascii="Nunito" w:eastAsia="Nunito" w:hAnsi="Nunito" w:cs="Nunito"/>
              </w:rPr>
            </w:rPrChange>
          </w:rPr>
          <w:delText>AT</w:delText>
        </w:r>
      </w:del>
      <w:del w:id="5596" w:author="Craig Parker" w:date="2024-08-06T12:57:00Z">
        <w:r w:rsidRPr="002E4822" w:rsidDel="52A8C99F">
          <w:rPr>
            <w:rFonts w:ascii="Nunito" w:eastAsia="Nunito" w:hAnsi="Nunito" w:cs="Nunito"/>
            <w:color w:val="000000" w:themeColor="text1"/>
            <w:sz w:val="20"/>
            <w:rPrChange w:id="5597" w:author="Craig Parker" w:date="2024-08-07T12:23:00Z">
              <w:rPr>
                <w:rFonts w:ascii="Nunito" w:eastAsia="Nunito" w:hAnsi="Nunito" w:cs="Nunito"/>
              </w:rPr>
            </w:rPrChange>
          </w:rPr>
          <w:delText xml:space="preserve"> Center team will especially </w:delText>
        </w:r>
      </w:del>
      <w:del w:id="5598" w:author="Craig Parker" w:date="2024-07-09T11:44:00Z">
        <w:r w:rsidRPr="002E4822" w:rsidDel="52A8C99F">
          <w:rPr>
            <w:rFonts w:ascii="Nunito" w:eastAsia="Nunito" w:hAnsi="Nunito" w:cs="Nunito"/>
            <w:color w:val="000000" w:themeColor="text1"/>
            <w:sz w:val="20"/>
            <w:rPrChange w:id="5599" w:author="Craig Parker" w:date="2024-08-07T12:23:00Z">
              <w:rPr>
                <w:rFonts w:ascii="Nunito" w:eastAsia="Nunito" w:hAnsi="Nunito" w:cs="Nunito"/>
              </w:rPr>
            </w:rPrChange>
          </w:rPr>
          <w:delText xml:space="preserve">endeavor </w:delText>
        </w:r>
      </w:del>
      <w:del w:id="5600" w:author="Craig Parker" w:date="2024-08-06T12:57:00Z">
        <w:r w:rsidRPr="002E4822" w:rsidDel="52A8C99F">
          <w:rPr>
            <w:rFonts w:ascii="Nunito" w:eastAsia="Nunito" w:hAnsi="Nunito" w:cs="Nunito"/>
            <w:color w:val="000000" w:themeColor="text1"/>
            <w:sz w:val="20"/>
            <w:rPrChange w:id="5601" w:author="Craig Parker" w:date="2024-08-07T12:23:00Z">
              <w:rPr>
                <w:rFonts w:ascii="Nunito" w:eastAsia="Nunito" w:hAnsi="Nunito" w:cs="Nunito"/>
              </w:rPr>
            </w:rPrChange>
          </w:rPr>
          <w:delText>endeavour</w:delText>
        </w:r>
      </w:del>
      <w:ins w:id="5602" w:author="Matthew Chersich" w:date="2024-08-05T08:50:00Z">
        <w:del w:id="5603" w:author="Craig Parker" w:date="2024-08-06T12:57:00Z">
          <w:r w:rsidRPr="002E4822" w:rsidDel="52A8C99F">
            <w:rPr>
              <w:rFonts w:ascii="Nunito" w:eastAsia="Nunito" w:hAnsi="Nunito" w:cs="Nunito"/>
              <w:color w:val="000000" w:themeColor="text1"/>
              <w:sz w:val="20"/>
              <w:rPrChange w:id="5604" w:author="Craig Parker" w:date="2024-08-07T12:23:00Z">
                <w:rPr>
                  <w:rFonts w:ascii="Nunito" w:eastAsia="Nunito" w:hAnsi="Nunito" w:cs="Nunito"/>
                </w:rPr>
              </w:rPrChange>
            </w:rPr>
            <w:delText>endeavor</w:delText>
          </w:r>
        </w:del>
      </w:ins>
      <w:del w:id="5605" w:author="Craig Parker" w:date="2024-08-06T12:57:00Z">
        <w:r w:rsidRPr="002E4822" w:rsidDel="52A8C99F">
          <w:rPr>
            <w:rFonts w:ascii="Nunito" w:eastAsia="Nunito" w:hAnsi="Nunito" w:cs="Nunito"/>
            <w:color w:val="000000" w:themeColor="text1"/>
            <w:sz w:val="20"/>
            <w:rPrChange w:id="5606" w:author="Craig Parker" w:date="2024-08-07T12:23:00Z">
              <w:rPr>
                <w:rFonts w:ascii="Nunito" w:eastAsia="Nunito" w:hAnsi="Nunito" w:cs="Nunito"/>
              </w:rPr>
            </w:rPrChange>
          </w:rPr>
          <w:delText xml:space="preserve">to make the unique research resources </w:delText>
        </w:r>
      </w:del>
      <w:del w:id="5607" w:author="Craig Parker" w:date="2024-07-09T11:44:00Z">
        <w:r w:rsidRPr="002E4822" w:rsidDel="52A8C99F">
          <w:rPr>
            <w:rFonts w:ascii="Nunito" w:eastAsia="Nunito" w:hAnsi="Nunito" w:cs="Nunito"/>
            <w:color w:val="000000" w:themeColor="text1"/>
            <w:sz w:val="20"/>
            <w:rPrChange w:id="5608" w:author="Craig Parker" w:date="2024-08-07T12:23:00Z">
              <w:rPr>
                <w:rFonts w:ascii="Nunito" w:eastAsia="Nunito" w:hAnsi="Nunito" w:cs="Nunito"/>
              </w:rPr>
            </w:rPrChange>
          </w:rPr>
          <w:delText xml:space="preserve">that </w:delText>
        </w:r>
      </w:del>
      <w:del w:id="5609" w:author="Craig Parker" w:date="2024-08-06T12:57:00Z">
        <w:r w:rsidRPr="002E4822" w:rsidDel="52A8C99F">
          <w:rPr>
            <w:rFonts w:ascii="Nunito" w:eastAsia="Nunito" w:hAnsi="Nunito" w:cs="Nunito"/>
            <w:color w:val="000000" w:themeColor="text1"/>
            <w:sz w:val="20"/>
            <w:rPrChange w:id="5610" w:author="Craig Parker" w:date="2024-08-07T12:23:00Z">
              <w:rPr>
                <w:rFonts w:ascii="Nunito" w:eastAsia="Nunito" w:hAnsi="Nunito" w:cs="Nunito"/>
              </w:rPr>
            </w:rPrChange>
          </w:rPr>
          <w:delText xml:space="preserve">we develop readily available to other researchers working on climate and health. There is a pressing need within the field to expedite </w:delText>
        </w:r>
      </w:del>
      <w:del w:id="5611" w:author="Craig Parker" w:date="2024-07-31T13:02:00Z">
        <w:r w:rsidRPr="002E4822" w:rsidDel="52A8C99F">
          <w:rPr>
            <w:rFonts w:ascii="Nunito" w:eastAsia="Nunito" w:hAnsi="Nunito" w:cs="Nunito"/>
            <w:color w:val="000000" w:themeColor="text1"/>
            <w:sz w:val="20"/>
            <w:rPrChange w:id="5612" w:author="Craig Parker" w:date="2024-08-07T12:23:00Z">
              <w:rPr>
                <w:rFonts w:ascii="Nunito" w:eastAsia="Nunito" w:hAnsi="Nunito" w:cs="Nunito"/>
              </w:rPr>
            </w:rPrChange>
          </w:rPr>
          <w:delText>the translation of data</w:delText>
        </w:r>
      </w:del>
      <w:del w:id="5613" w:author="Craig Parker" w:date="2024-08-06T12:57:00Z">
        <w:r w:rsidRPr="002E4822" w:rsidDel="52A8C99F">
          <w:rPr>
            <w:rFonts w:ascii="Nunito" w:eastAsia="Nunito" w:hAnsi="Nunito" w:cs="Nunito"/>
            <w:color w:val="000000" w:themeColor="text1"/>
            <w:sz w:val="20"/>
            <w:rPrChange w:id="5614" w:author="Craig Parker" w:date="2024-08-07T12:23:00Z">
              <w:rPr>
                <w:rFonts w:ascii="Nunito" w:eastAsia="Nunito" w:hAnsi="Nunito" w:cs="Nunito"/>
              </w:rPr>
            </w:rPrChange>
          </w:rPr>
          <w:delText xml:space="preserve"> into knowledge</w:delText>
        </w:r>
      </w:del>
      <w:del w:id="5615" w:author="Craig Parker" w:date="2024-07-09T11:44:00Z">
        <w:r w:rsidRPr="002E4822" w:rsidDel="52A8C99F">
          <w:rPr>
            <w:rFonts w:ascii="Nunito" w:eastAsia="Nunito" w:hAnsi="Nunito" w:cs="Nunito"/>
            <w:color w:val="000000" w:themeColor="text1"/>
            <w:sz w:val="20"/>
            <w:rPrChange w:id="5616" w:author="Craig Parker" w:date="2024-08-07T12:23:00Z">
              <w:rPr>
                <w:rFonts w:ascii="Nunito" w:eastAsia="Nunito" w:hAnsi="Nunito" w:cs="Nunito"/>
              </w:rPr>
            </w:rPrChange>
          </w:rPr>
          <w:delText xml:space="preserve"> and, in particular, into</w:delText>
        </w:r>
      </w:del>
      <w:del w:id="5617" w:author="Craig Parker" w:date="2024-08-06T12:57:00Z">
        <w:r w:rsidRPr="002E4822" w:rsidDel="52A8C99F">
          <w:rPr>
            <w:rFonts w:ascii="Nunito" w:eastAsia="Nunito" w:hAnsi="Nunito" w:cs="Nunito"/>
            <w:color w:val="000000" w:themeColor="text1"/>
            <w:sz w:val="20"/>
            <w:rPrChange w:id="5618" w:author="Craig Parker" w:date="2024-08-07T12:23:00Z">
              <w:rPr>
                <w:rFonts w:ascii="Nunito" w:eastAsia="Nunito" w:hAnsi="Nunito" w:cs="Nunito"/>
              </w:rPr>
            </w:rPrChange>
          </w:rPr>
          <w:delText xml:space="preserve"> interventions that protect people against extreme heat and other manifestations of climate change. We thus feel obligated to expedite our responses to such data requests. Fellow researchers wishing to access the data will thus not have to wait for our research findings to be accepted for publication or </w:delText>
        </w:r>
      </w:del>
      <w:del w:id="5619" w:author="Craig Parker" w:date="2024-07-09T11:44:00Z">
        <w:r w:rsidRPr="002E4822" w:rsidDel="52A8C99F">
          <w:rPr>
            <w:rFonts w:ascii="Nunito" w:eastAsia="Nunito" w:hAnsi="Nunito" w:cs="Nunito"/>
            <w:color w:val="000000" w:themeColor="text1"/>
            <w:sz w:val="20"/>
            <w:rPrChange w:id="5620" w:author="Craig Parker" w:date="2024-08-07T12:23:00Z">
              <w:rPr>
                <w:rFonts w:ascii="Nunito" w:eastAsia="Nunito" w:hAnsi="Nunito" w:cs="Nunito"/>
              </w:rPr>
            </w:rPrChange>
          </w:rPr>
          <w:delText xml:space="preserve">for </w:delText>
        </w:r>
      </w:del>
      <w:del w:id="5621" w:author="Craig Parker" w:date="2024-08-06T12:57:00Z">
        <w:r w:rsidRPr="002E4822" w:rsidDel="52A8C99F">
          <w:rPr>
            <w:rFonts w:ascii="Nunito" w:eastAsia="Nunito" w:hAnsi="Nunito" w:cs="Nunito"/>
            <w:color w:val="000000" w:themeColor="text1"/>
            <w:sz w:val="20"/>
            <w:rPrChange w:id="5622" w:author="Craig Parker" w:date="2024-08-07T12:23:00Z">
              <w:rPr>
                <w:rFonts w:ascii="Nunito" w:eastAsia="Nunito" w:hAnsi="Nunito" w:cs="Nunito"/>
              </w:rPr>
            </w:rPrChange>
          </w:rPr>
          <w:delText xml:space="preserve">the ‘final research data” </w:delText>
        </w:r>
      </w:del>
      <w:del w:id="5623" w:author="Craig Parker" w:date="2024-07-09T11:44:00Z">
        <w:r w:rsidRPr="002E4822" w:rsidDel="52A8C99F">
          <w:rPr>
            <w:rFonts w:ascii="Nunito" w:eastAsia="Nunito" w:hAnsi="Nunito" w:cs="Nunito"/>
            <w:color w:val="000000" w:themeColor="text1"/>
            <w:sz w:val="20"/>
            <w:rPrChange w:id="5624" w:author="Craig Parker" w:date="2024-08-07T12:23:00Z">
              <w:rPr>
                <w:rFonts w:ascii="Nunito" w:eastAsia="Nunito" w:hAnsi="Nunito" w:cs="Nunito"/>
              </w:rPr>
            </w:rPrChange>
          </w:rPr>
          <w:delText>prior to</w:delText>
        </w:r>
      </w:del>
      <w:del w:id="5625" w:author="Craig Parker" w:date="2024-08-06T12:57:00Z">
        <w:r w:rsidRPr="002E4822" w:rsidDel="52A8C99F">
          <w:rPr>
            <w:rFonts w:ascii="Nunito" w:eastAsia="Nunito" w:hAnsi="Nunito" w:cs="Nunito"/>
            <w:color w:val="000000" w:themeColor="text1"/>
            <w:sz w:val="20"/>
            <w:rPrChange w:id="5626" w:author="Craig Parker" w:date="2024-08-07T12:23:00Z">
              <w:rPr>
                <w:rFonts w:ascii="Nunito" w:eastAsia="Nunito" w:hAnsi="Nunito" w:cs="Nunito"/>
              </w:rPr>
            </w:rPrChange>
          </w:rPr>
          <w:delText xml:space="preserve"> data sharing, provided the research questions they are exploring do not directly overlap with the specific question we are addressing.</w:delText>
        </w:r>
      </w:del>
    </w:p>
    <w:p w14:paraId="0000014A" w14:textId="77777777" w:rsidR="007813F4" w:rsidRPr="002E4822" w:rsidRDefault="009511AE">
      <w:pPr>
        <w:jc w:val="both"/>
        <w:rPr>
          <w:del w:id="5627" w:author="Craig Parker" w:date="2024-08-06T12:57:00Z"/>
          <w:rFonts w:ascii="Nunito" w:eastAsia="Nunito" w:hAnsi="Nunito" w:cs="Nunito"/>
          <w:color w:val="000000" w:themeColor="text1"/>
          <w:sz w:val="20"/>
          <w:rPrChange w:id="5628" w:author="Craig Parker" w:date="2024-08-07T12:23:00Z">
            <w:rPr>
              <w:del w:id="5629" w:author="Craig Parker" w:date="2024-08-06T12:57:00Z"/>
              <w:rFonts w:ascii="Nunito" w:eastAsia="Nunito" w:hAnsi="Nunito" w:cs="Nunito"/>
            </w:rPr>
          </w:rPrChange>
        </w:rPr>
      </w:pPr>
      <w:del w:id="5630" w:author="Craig Parker" w:date="2024-08-06T12:57:00Z">
        <w:r w:rsidRPr="002E4822" w:rsidDel="52A8C99F">
          <w:rPr>
            <w:rFonts w:ascii="Nunito" w:eastAsia="Nunito" w:hAnsi="Nunito" w:cs="Nunito"/>
            <w:color w:val="000000" w:themeColor="text1"/>
            <w:sz w:val="20"/>
            <w:rPrChange w:id="5631" w:author="Craig Parker" w:date="2024-08-07T12:23:00Z">
              <w:rPr>
                <w:rFonts w:ascii="Nunito" w:eastAsia="Nunito" w:hAnsi="Nunito" w:cs="Nunito"/>
              </w:rPr>
            </w:rPrChange>
          </w:rPr>
          <w:delText xml:space="preserve"> </w:delText>
        </w:r>
      </w:del>
    </w:p>
    <w:p w14:paraId="2BA5BDB2" w14:textId="7DA44CD9" w:rsidR="007813F4" w:rsidRPr="002E4822" w:rsidRDefault="0E3CF60B" w:rsidP="0E3CF60B">
      <w:pPr>
        <w:jc w:val="both"/>
        <w:rPr>
          <w:del w:id="5632" w:author="Craig Parker" w:date="2024-08-06T12:57:00Z"/>
          <w:rFonts w:ascii="Nunito" w:eastAsia="Nunito" w:hAnsi="Nunito" w:cs="Nunito"/>
          <w:color w:val="000000" w:themeColor="text1"/>
          <w:sz w:val="20"/>
          <w:rPrChange w:id="5633" w:author="Craig Parker" w:date="2024-08-07T12:23:00Z">
            <w:rPr>
              <w:del w:id="5634" w:author="Craig Parker" w:date="2024-08-06T12:57:00Z"/>
              <w:rFonts w:ascii="Nunito" w:eastAsia="Nunito" w:hAnsi="Nunito" w:cs="Nunito"/>
            </w:rPr>
          </w:rPrChange>
        </w:rPr>
      </w:pPr>
      <w:del w:id="5635" w:author="Craig Parker" w:date="2024-08-06T12:57:00Z">
        <w:r w:rsidRPr="002E4822" w:rsidDel="52A8C99F">
          <w:rPr>
            <w:rFonts w:ascii="Nunito" w:eastAsia="Nunito" w:hAnsi="Nunito" w:cs="Nunito"/>
            <w:color w:val="000000" w:themeColor="text1"/>
            <w:sz w:val="20"/>
            <w:rPrChange w:id="5636" w:author="Craig Parker" w:date="2024-08-07T12:23:00Z">
              <w:rPr>
                <w:rFonts w:ascii="Nunito" w:eastAsia="Nunito" w:hAnsi="Nunito" w:cs="Nunito"/>
              </w:rPr>
            </w:rPrChange>
          </w:rPr>
          <w:delText xml:space="preserve">The IPD in RP1 involves ‘data sharing’ on a large scale, where we </w:delText>
        </w:r>
      </w:del>
      <w:del w:id="5637" w:author="Craig Parker" w:date="2024-07-09T11:44:00Z">
        <w:r w:rsidRPr="002E4822" w:rsidDel="52A8C99F">
          <w:rPr>
            <w:rFonts w:ascii="Nunito" w:eastAsia="Nunito" w:hAnsi="Nunito" w:cs="Nunito"/>
            <w:color w:val="000000" w:themeColor="text1"/>
            <w:sz w:val="20"/>
            <w:rPrChange w:id="5638" w:author="Craig Parker" w:date="2024-08-07T12:23:00Z">
              <w:rPr>
                <w:rFonts w:ascii="Nunito" w:eastAsia="Nunito" w:hAnsi="Nunito" w:cs="Nunito"/>
              </w:rPr>
            </w:rPrChange>
          </w:rPr>
          <w:delText>are reliant on the willingness and ability of data owners</w:delText>
        </w:r>
      </w:del>
      <w:del w:id="5639" w:author="Craig Parker" w:date="2024-08-06T12:57:00Z">
        <w:r w:rsidRPr="002E4822" w:rsidDel="52A8C99F">
          <w:rPr>
            <w:rFonts w:ascii="Nunito" w:eastAsia="Nunito" w:hAnsi="Nunito" w:cs="Nunito"/>
            <w:color w:val="000000" w:themeColor="text1"/>
            <w:sz w:val="20"/>
            <w:rPrChange w:id="5640" w:author="Craig Parker" w:date="2024-08-07T12:23:00Z">
              <w:rPr>
                <w:rFonts w:ascii="Nunito" w:eastAsia="Nunito" w:hAnsi="Nunito" w:cs="Nunito"/>
              </w:rPr>
            </w:rPrChange>
          </w:rPr>
          <w:delText xml:space="preserve">provider to share. </w:delText>
        </w:r>
        <w:r w:rsidRPr="002E4822" w:rsidDel="52A8C99F">
          <w:rPr>
            <w:rFonts w:ascii="Nunito" w:eastAsia="Nunito" w:hAnsi="Nunito" w:cs="Nunito"/>
            <w:color w:val="000000" w:themeColor="text1"/>
            <w:sz w:val="20"/>
            <w:highlight w:val="yellow"/>
            <w:rPrChange w:id="5641" w:author="Craig Parker" w:date="2024-08-07T12:23:00Z">
              <w:rPr>
                <w:rFonts w:ascii="Nunito" w:eastAsia="Nunito" w:hAnsi="Nunito" w:cs="Nunito"/>
                <w:highlight w:val="yellow"/>
              </w:rPr>
            </w:rPrChange>
          </w:rPr>
          <w:delText xml:space="preserve">In that spirit, as the owner of the IPD RP1/RP2 Deidentified database it will be our aim providershave d data in the DTA, and the procedures of </w:delText>
        </w:r>
      </w:del>
      <w:del w:id="5642" w:author="Craig Parker" w:date="2024-07-08T09:29:00Z">
        <w:r w:rsidRPr="002E4822" w:rsidDel="52A8C99F">
          <w:rPr>
            <w:rFonts w:ascii="Nunito" w:eastAsia="Nunito" w:hAnsi="Nunito" w:cs="Nunito"/>
            <w:color w:val="000000" w:themeColor="text1"/>
            <w:sz w:val="20"/>
            <w:highlight w:val="yellow"/>
            <w:rPrChange w:id="5643" w:author="Craig Parker" w:date="2024-08-07T12:23:00Z">
              <w:rPr>
                <w:rFonts w:ascii="Nunito" w:eastAsia="Nunito" w:hAnsi="Nunito" w:cs="Nunito"/>
                <w:highlight w:val="yellow"/>
              </w:rPr>
            </w:rPrChange>
          </w:rPr>
          <w:delText>HE</w:delText>
        </w:r>
      </w:del>
      <w:del w:id="5644" w:author="Craig Parker" w:date="2024-08-06T12:57:00Z">
        <w:r w:rsidRPr="002E4822" w:rsidDel="52A8C99F">
          <w:rPr>
            <w:rFonts w:ascii="Nunito" w:eastAsia="Nunito" w:hAnsi="Nunito" w:cs="Nunito"/>
            <w:color w:val="000000" w:themeColor="text1"/>
            <w:sz w:val="20"/>
            <w:highlight w:val="yellow"/>
            <w:vertAlign w:val="superscript"/>
            <w:rPrChange w:id="5645" w:author="Craig Parker" w:date="2024-08-07T12:23:00Z">
              <w:rPr>
                <w:rFonts w:ascii="Nunito" w:eastAsia="Nunito" w:hAnsi="Nunito" w:cs="Nunito"/>
                <w:highlight w:val="yellow"/>
                <w:vertAlign w:val="superscript"/>
              </w:rPr>
            </w:rPrChange>
          </w:rPr>
          <w:delText>2</w:delText>
        </w:r>
      </w:del>
      <w:del w:id="5646" w:author="Craig Parker" w:date="2024-07-08T09:29:00Z">
        <w:r w:rsidRPr="002E4822" w:rsidDel="52A8C99F">
          <w:rPr>
            <w:rFonts w:ascii="Nunito" w:eastAsia="Nunito" w:hAnsi="Nunito" w:cs="Nunito"/>
            <w:color w:val="000000" w:themeColor="text1"/>
            <w:sz w:val="20"/>
            <w:highlight w:val="yellow"/>
            <w:rPrChange w:id="5647" w:author="Craig Parker" w:date="2024-08-07T12:23:00Z">
              <w:rPr>
                <w:rFonts w:ascii="Nunito" w:eastAsia="Nunito" w:hAnsi="Nunito" w:cs="Nunito"/>
                <w:highlight w:val="yellow"/>
              </w:rPr>
            </w:rPrChange>
          </w:rPr>
          <w:delText>AT</w:delText>
        </w:r>
      </w:del>
      <w:del w:id="5648" w:author="Craig Parker" w:date="2024-08-06T12:57:00Z">
        <w:r w:rsidRPr="002E4822" w:rsidDel="52A8C99F">
          <w:rPr>
            <w:rFonts w:ascii="Nunito" w:eastAsia="Nunito" w:hAnsi="Nunito" w:cs="Nunito"/>
            <w:color w:val="000000" w:themeColor="text1"/>
            <w:sz w:val="20"/>
            <w:highlight w:val="yellow"/>
            <w:rPrChange w:id="5649" w:author="Craig Parker" w:date="2024-08-07T12:23:00Z">
              <w:rPr>
                <w:rFonts w:ascii="Nunito" w:eastAsia="Nunito" w:hAnsi="Nunito" w:cs="Nunito"/>
                <w:highlight w:val="yellow"/>
              </w:rPr>
            </w:rPrChange>
          </w:rPr>
          <w:delText xml:space="preserve"> Center data sharing processes are followed.</w:delText>
        </w:r>
        <w:r w:rsidRPr="002E4822" w:rsidDel="52A8C99F">
          <w:rPr>
            <w:rFonts w:ascii="Nunito" w:eastAsia="Nunito" w:hAnsi="Nunito" w:cs="Nunito"/>
            <w:color w:val="000000" w:themeColor="text1"/>
            <w:sz w:val="20"/>
            <w:rPrChange w:id="5650" w:author="Craig Parker" w:date="2024-08-07T12:23:00Z">
              <w:rPr>
                <w:rFonts w:ascii="Nunito" w:eastAsia="Nunito" w:hAnsi="Nunito" w:cs="Nunito"/>
              </w:rPr>
            </w:rPrChange>
          </w:rPr>
          <w:delText xml:space="preserve"> </w:delText>
        </w:r>
      </w:del>
    </w:p>
    <w:p w14:paraId="51FCB796" w14:textId="7EF0497A" w:rsidR="007813F4" w:rsidRPr="002E4822" w:rsidRDefault="0E3CF60B" w:rsidP="0E3CF60B">
      <w:pPr>
        <w:jc w:val="both"/>
        <w:rPr>
          <w:del w:id="5651" w:author="Craig Parker" w:date="2024-08-06T12:57:00Z"/>
          <w:rFonts w:ascii="Nunito" w:eastAsia="Nunito" w:hAnsi="Nunito" w:cs="Nunito"/>
          <w:color w:val="000000" w:themeColor="text1"/>
          <w:sz w:val="20"/>
          <w:highlight w:val="yellow"/>
          <w:rPrChange w:id="5652" w:author="Craig Parker" w:date="2024-08-07T12:23:00Z">
            <w:rPr>
              <w:del w:id="5653" w:author="Craig Parker" w:date="2024-08-06T12:57:00Z"/>
              <w:rFonts w:ascii="Nunito" w:eastAsia="Nunito" w:hAnsi="Nunito" w:cs="Nunito"/>
              <w:highlight w:val="yellow"/>
            </w:rPr>
          </w:rPrChange>
        </w:rPr>
      </w:pPr>
      <w:del w:id="5654" w:author="Craig Parker" w:date="2024-08-06T12:57:00Z">
        <w:r w:rsidRPr="002E4822" w:rsidDel="52A8C99F">
          <w:rPr>
            <w:rFonts w:ascii="Nunito" w:eastAsia="Nunito" w:hAnsi="Nunito" w:cs="Nunito"/>
            <w:color w:val="000000" w:themeColor="text1"/>
            <w:sz w:val="20"/>
            <w:highlight w:val="yellow"/>
            <w:rPrChange w:id="5655" w:author="Craig Parker" w:date="2024-08-07T12:23:00Z">
              <w:rPr>
                <w:rFonts w:ascii="Nunito" w:eastAsia="Nunito" w:hAnsi="Nunito" w:cs="Nunito"/>
                <w:highlight w:val="yellow"/>
              </w:rPr>
            </w:rPrChange>
          </w:rPr>
          <w:delText>[CHECK IN DTA THAT IF THEY OPT OUT OF ON SHARING THAT THE OPT OUT ONLY AFFECTS ORIGINAL SOURCE DATA, OR DEIDENTIFIED DATA..]... we will adhere to whatever level of sharing that the provider has agreed to...</w:delText>
        </w:r>
        <w:r w:rsidRPr="002E4822" w:rsidDel="52A8C99F">
          <w:rPr>
            <w:rFonts w:ascii="Nunito" w:eastAsia="Nunito" w:hAnsi="Nunito" w:cs="Nunito"/>
            <w:color w:val="000000" w:themeColor="text1"/>
            <w:sz w:val="20"/>
            <w:rPrChange w:id="5656" w:author="Craig Parker" w:date="2024-08-07T12:23:00Z">
              <w:rPr>
                <w:rFonts w:ascii="Nunito" w:eastAsia="Nunito" w:hAnsi="Nunito" w:cs="Nunito"/>
              </w:rPr>
            </w:rPrChange>
          </w:rPr>
          <w:delText xml:space="preserve"> </w:delText>
        </w:r>
      </w:del>
    </w:p>
    <w:p w14:paraId="0EF1D362" w14:textId="6F883DFE" w:rsidR="007813F4" w:rsidRPr="002E4822" w:rsidRDefault="007813F4" w:rsidP="0E3CF60B">
      <w:pPr>
        <w:jc w:val="both"/>
        <w:rPr>
          <w:del w:id="5657" w:author="Craig Parker" w:date="2024-08-06T12:57:00Z"/>
          <w:rFonts w:ascii="Nunito" w:eastAsia="Nunito" w:hAnsi="Nunito" w:cs="Nunito"/>
          <w:color w:val="000000" w:themeColor="text1"/>
          <w:sz w:val="20"/>
          <w:rPrChange w:id="5658" w:author="Craig Parker" w:date="2024-08-07T12:23:00Z">
            <w:rPr>
              <w:del w:id="5659" w:author="Craig Parker" w:date="2024-08-06T12:57:00Z"/>
              <w:rFonts w:ascii="Nunito" w:eastAsia="Nunito" w:hAnsi="Nunito" w:cs="Nunito"/>
            </w:rPr>
          </w:rPrChange>
        </w:rPr>
      </w:pPr>
    </w:p>
    <w:p w14:paraId="7CF484CE" w14:textId="26AEA289" w:rsidR="007813F4" w:rsidRPr="002E4822" w:rsidRDefault="0E3CF60B" w:rsidP="0E3CF60B">
      <w:pPr>
        <w:jc w:val="both"/>
        <w:rPr>
          <w:del w:id="5660" w:author="Craig Parker" w:date="2024-08-06T12:57:00Z"/>
          <w:rFonts w:ascii="Nunito" w:eastAsia="Nunito" w:hAnsi="Nunito" w:cs="Nunito"/>
          <w:color w:val="000000" w:themeColor="text1"/>
          <w:sz w:val="20"/>
          <w:rPrChange w:id="5661" w:author="Craig Parker" w:date="2024-08-07T12:23:00Z">
            <w:rPr>
              <w:del w:id="5662" w:author="Craig Parker" w:date="2024-08-06T12:57:00Z"/>
              <w:rFonts w:ascii="Nunito" w:eastAsia="Nunito" w:hAnsi="Nunito" w:cs="Nunito"/>
            </w:rPr>
          </w:rPrChange>
        </w:rPr>
      </w:pPr>
      <w:del w:id="5663" w:author="Craig Parker" w:date="2024-08-06T12:57:00Z">
        <w:r w:rsidRPr="002E4822" w:rsidDel="52A8C99F">
          <w:rPr>
            <w:rFonts w:ascii="Nunito" w:eastAsia="Nunito" w:hAnsi="Nunito" w:cs="Nunito"/>
            <w:color w:val="000000" w:themeColor="text1"/>
            <w:sz w:val="20"/>
            <w:rPrChange w:id="5664" w:author="Craig Parker" w:date="2024-08-07T12:23:00Z">
              <w:rPr>
                <w:rFonts w:ascii="Nunito" w:eastAsia="Nunito" w:hAnsi="Nunito" w:cs="Nunito"/>
              </w:rPr>
            </w:rPrChange>
          </w:rPr>
          <w:delText xml:space="preserve">We will develop formal collaboration agreements around data sharing with the data providers who contribute data to the IPD, which </w:delText>
        </w:r>
      </w:del>
      <w:del w:id="5665" w:author="Craig Parker" w:date="2024-07-09T11:44:00Z">
        <w:r w:rsidRPr="002E4822" w:rsidDel="52A8C99F">
          <w:rPr>
            <w:rFonts w:ascii="Nunito" w:eastAsia="Nunito" w:hAnsi="Nunito" w:cs="Nunito"/>
            <w:color w:val="000000" w:themeColor="text1"/>
            <w:sz w:val="20"/>
            <w:rPrChange w:id="5666" w:author="Craig Parker" w:date="2024-08-07T12:23:00Z">
              <w:rPr>
                <w:rFonts w:ascii="Nunito" w:eastAsia="Nunito" w:hAnsi="Nunito" w:cs="Nunito"/>
              </w:rPr>
            </w:rPrChange>
          </w:rPr>
          <w:delText xml:space="preserve">set </w:delText>
        </w:r>
      </w:del>
      <w:del w:id="5667" w:author="Craig Parker" w:date="2024-08-06T12:57:00Z">
        <w:r w:rsidRPr="002E4822" w:rsidDel="52A8C99F">
          <w:rPr>
            <w:rFonts w:ascii="Nunito" w:eastAsia="Nunito" w:hAnsi="Nunito" w:cs="Nunito"/>
            <w:color w:val="000000" w:themeColor="text1"/>
            <w:sz w:val="20"/>
            <w:rPrChange w:id="5668" w:author="Craig Parker" w:date="2024-08-07T12:23:00Z">
              <w:rPr>
                <w:rFonts w:ascii="Nunito" w:eastAsia="Nunito" w:hAnsi="Nunito" w:cs="Nunito"/>
              </w:rPr>
            </w:rPrChange>
          </w:rPr>
          <w:delText xml:space="preserve">out the terms and conditions for data reuse. This is important, </w:delText>
        </w:r>
      </w:del>
      <w:del w:id="5669" w:author="Craig Parker" w:date="2024-07-09T11:44:00Z">
        <w:r w:rsidRPr="002E4822" w:rsidDel="52A8C99F">
          <w:rPr>
            <w:rFonts w:ascii="Nunito" w:eastAsia="Nunito" w:hAnsi="Nunito" w:cs="Nunito"/>
            <w:color w:val="000000" w:themeColor="text1"/>
            <w:sz w:val="20"/>
            <w:rPrChange w:id="5670" w:author="Craig Parker" w:date="2024-08-07T12:23:00Z">
              <w:rPr>
                <w:rFonts w:ascii="Nunito" w:eastAsia="Nunito" w:hAnsi="Nunito" w:cs="Nunito"/>
              </w:rPr>
            </w:rPrChange>
          </w:rPr>
          <w:delText>as for example</w:delText>
        </w:r>
      </w:del>
      <w:del w:id="5671" w:author="Craig Parker" w:date="2024-08-06T12:57:00Z">
        <w:r w:rsidRPr="002E4822" w:rsidDel="52A8C99F">
          <w:rPr>
            <w:rFonts w:ascii="Nunito" w:eastAsia="Nunito" w:hAnsi="Nunito" w:cs="Nunito"/>
            <w:color w:val="000000" w:themeColor="text1"/>
            <w:sz w:val="20"/>
            <w:rPrChange w:id="5672" w:author="Craig Parker" w:date="2024-08-07T12:23:00Z">
              <w:rPr>
                <w:rFonts w:ascii="Nunito" w:eastAsia="Nunito" w:hAnsi="Nunito" w:cs="Nunito"/>
              </w:rPr>
            </w:rPrChange>
          </w:rPr>
          <w:delText>, some of these investigators may not wish their data to be shared with third parties</w:delText>
        </w:r>
      </w:del>
      <w:del w:id="5673" w:author="Craig Parker" w:date="2024-07-09T11:46:00Z">
        <w:r w:rsidRPr="002E4822" w:rsidDel="52A8C99F">
          <w:rPr>
            <w:rFonts w:ascii="Nunito" w:eastAsia="Nunito" w:hAnsi="Nunito" w:cs="Nunito"/>
            <w:color w:val="000000" w:themeColor="text1"/>
            <w:sz w:val="20"/>
            <w:rPrChange w:id="5674" w:author="Craig Parker" w:date="2024-08-07T12:23:00Z">
              <w:rPr>
                <w:rFonts w:ascii="Nunito" w:eastAsia="Nunito" w:hAnsi="Nunito" w:cs="Nunito"/>
              </w:rPr>
            </w:rPrChange>
          </w:rPr>
          <w:delText>, for example</w:delText>
        </w:r>
      </w:del>
      <w:del w:id="5675" w:author="Craig Parker" w:date="2024-08-06T12:57:00Z">
        <w:r w:rsidRPr="002E4822" w:rsidDel="52A8C99F">
          <w:rPr>
            <w:rFonts w:ascii="Nunito" w:eastAsia="Nunito" w:hAnsi="Nunito" w:cs="Nunito"/>
            <w:color w:val="000000" w:themeColor="text1"/>
            <w:sz w:val="20"/>
            <w:rPrChange w:id="5676" w:author="Craig Parker" w:date="2024-08-07T12:23:00Z">
              <w:rPr>
                <w:rFonts w:ascii="Nunito" w:eastAsia="Nunito" w:hAnsi="Nunito" w:cs="Nunito"/>
              </w:rPr>
            </w:rPrChange>
          </w:rPr>
          <w:delText xml:space="preserve">. While a willingness to share data forms the basis for an IPD and most often reflects a desire of investigators to collaborate, this may not necessarily translate into a willingness </w:delText>
        </w:r>
      </w:del>
      <w:del w:id="5677" w:author="Craig Parker" w:date="2024-07-09T11:44:00Z">
        <w:r w:rsidRPr="002E4822" w:rsidDel="52A8C99F">
          <w:rPr>
            <w:rFonts w:ascii="Nunito" w:eastAsia="Nunito" w:hAnsi="Nunito" w:cs="Nunito"/>
            <w:color w:val="000000" w:themeColor="text1"/>
            <w:sz w:val="20"/>
            <w:rPrChange w:id="5678" w:author="Craig Parker" w:date="2024-08-07T12:23:00Z">
              <w:rPr>
                <w:rFonts w:ascii="Nunito" w:eastAsia="Nunito" w:hAnsi="Nunito" w:cs="Nunito"/>
              </w:rPr>
            </w:rPrChange>
          </w:rPr>
          <w:delText>to then share data beyond the Center</w:delText>
        </w:r>
      </w:del>
      <w:del w:id="5679" w:author="Craig Parker" w:date="2024-08-06T12:57:00Z">
        <w:r w:rsidRPr="002E4822" w:rsidDel="52A8C99F">
          <w:rPr>
            <w:rFonts w:ascii="Nunito" w:eastAsia="Nunito" w:hAnsi="Nunito" w:cs="Nunito"/>
            <w:color w:val="000000" w:themeColor="text1"/>
            <w:sz w:val="20"/>
            <w:rPrChange w:id="5680" w:author="Craig Parker" w:date="2024-08-07T12:23:00Z">
              <w:rPr>
                <w:rFonts w:ascii="Nunito" w:eastAsia="Nunito" w:hAnsi="Nunito" w:cs="Nunito"/>
              </w:rPr>
            </w:rPrChange>
          </w:rPr>
          <w:delText xml:space="preserve">. Where data providers have not agreed to sharing deidentified data to external parties in the signed DTA, their data will not be shared. The synthetic datasets and the aggregated datasets that we create using their data can be shared.  </w:delText>
        </w:r>
      </w:del>
    </w:p>
    <w:p w14:paraId="039161B5" w14:textId="52ADB7D2" w:rsidR="007813F4" w:rsidRPr="002E4822" w:rsidRDefault="007813F4" w:rsidP="0E3CF60B">
      <w:pPr>
        <w:jc w:val="both"/>
        <w:rPr>
          <w:del w:id="5681" w:author="Craig Parker" w:date="2024-08-06T12:57:00Z"/>
          <w:rFonts w:ascii="Nunito" w:eastAsia="Nunito" w:hAnsi="Nunito" w:cs="Nunito"/>
          <w:color w:val="000000" w:themeColor="text1"/>
          <w:sz w:val="20"/>
          <w:rPrChange w:id="5682" w:author="Craig Parker" w:date="2024-08-07T12:23:00Z">
            <w:rPr>
              <w:del w:id="5683" w:author="Craig Parker" w:date="2024-08-06T12:57:00Z"/>
              <w:rFonts w:ascii="Nunito" w:eastAsia="Nunito" w:hAnsi="Nunito" w:cs="Nunito"/>
            </w:rPr>
          </w:rPrChange>
        </w:rPr>
      </w:pPr>
    </w:p>
    <w:p w14:paraId="6066062C" w14:textId="27F84C31" w:rsidR="007813F4" w:rsidRPr="002E4822" w:rsidRDefault="007813F4" w:rsidP="0E3CF60B">
      <w:pPr>
        <w:jc w:val="both"/>
        <w:rPr>
          <w:del w:id="5684" w:author="Craig Parker" w:date="2024-08-06T12:57:00Z"/>
          <w:rFonts w:ascii="Nunito" w:eastAsia="Nunito" w:hAnsi="Nunito" w:cs="Nunito"/>
          <w:color w:val="000000" w:themeColor="text1"/>
          <w:sz w:val="20"/>
          <w:rPrChange w:id="5685" w:author="Craig Parker" w:date="2024-08-07T12:23:00Z">
            <w:rPr>
              <w:del w:id="5686" w:author="Craig Parker" w:date="2024-08-06T12:57:00Z"/>
              <w:rFonts w:ascii="Nunito" w:eastAsia="Nunito" w:hAnsi="Nunito" w:cs="Nunito"/>
            </w:rPr>
          </w:rPrChange>
        </w:rPr>
      </w:pPr>
    </w:p>
    <w:p w14:paraId="6532DCA3" w14:textId="3BCE4049" w:rsidR="007813F4" w:rsidRPr="002E4822" w:rsidRDefault="0E3CF60B" w:rsidP="0E3CF60B">
      <w:pPr>
        <w:jc w:val="both"/>
        <w:rPr>
          <w:del w:id="5687" w:author="Craig Parker" w:date="2024-08-06T12:57:00Z"/>
          <w:rFonts w:ascii="Nunito" w:eastAsia="Nunito" w:hAnsi="Nunito" w:cs="Nunito"/>
          <w:color w:val="000000" w:themeColor="text1"/>
          <w:sz w:val="20"/>
          <w:rPrChange w:id="5688" w:author="Craig Parker" w:date="2024-08-07T12:23:00Z">
            <w:rPr>
              <w:del w:id="5689" w:author="Craig Parker" w:date="2024-08-06T12:57:00Z"/>
              <w:rFonts w:ascii="Nunito" w:eastAsia="Nunito" w:hAnsi="Nunito" w:cs="Nunito"/>
            </w:rPr>
          </w:rPrChange>
        </w:rPr>
      </w:pPr>
      <w:del w:id="5690" w:author="Craig Parker" w:date="2024-08-06T12:57:00Z">
        <w:r w:rsidRPr="002E4822" w:rsidDel="52A8C99F">
          <w:rPr>
            <w:rFonts w:ascii="Nunito" w:eastAsia="Nunito" w:hAnsi="Nunito" w:cs="Nunito"/>
            <w:color w:val="000000" w:themeColor="text1"/>
            <w:sz w:val="20"/>
            <w:rPrChange w:id="5691" w:author="Craig Parker" w:date="2024-08-07T12:23:00Z">
              <w:rPr>
                <w:rFonts w:ascii="Nunito" w:eastAsia="Nunito" w:hAnsi="Nunito" w:cs="Nunito"/>
              </w:rPr>
            </w:rPrChange>
          </w:rPr>
          <w:delText xml:space="preserve">Sharing </w:delText>
        </w:r>
      </w:del>
      <w:del w:id="5692" w:author="Craig Parker" w:date="2024-07-09T11:44:00Z">
        <w:r w:rsidRPr="002E4822" w:rsidDel="52A8C99F">
          <w:rPr>
            <w:rFonts w:ascii="Nunito" w:eastAsia="Nunito" w:hAnsi="Nunito" w:cs="Nunito"/>
            <w:color w:val="000000" w:themeColor="text1"/>
            <w:sz w:val="20"/>
            <w:rPrChange w:id="5693" w:author="Craig Parker" w:date="2024-08-07T12:23:00Z">
              <w:rPr>
                <w:rFonts w:ascii="Nunito" w:eastAsia="Nunito" w:hAnsi="Nunito" w:cs="Nunito"/>
              </w:rPr>
            </w:rPrChange>
          </w:rPr>
          <w:delText xml:space="preserve">of </w:delText>
        </w:r>
      </w:del>
      <w:del w:id="5694" w:author="Craig Parker" w:date="2024-08-06T12:57:00Z">
        <w:r w:rsidRPr="002E4822" w:rsidDel="52A8C99F">
          <w:rPr>
            <w:rFonts w:ascii="Nunito" w:eastAsia="Nunito" w:hAnsi="Nunito" w:cs="Nunito"/>
            <w:color w:val="000000" w:themeColor="text1"/>
            <w:sz w:val="20"/>
            <w:rPrChange w:id="5695" w:author="Craig Parker" w:date="2024-08-07T12:23:00Z">
              <w:rPr>
                <w:rFonts w:ascii="Nunito" w:eastAsia="Nunito" w:hAnsi="Nunito" w:cs="Nunito"/>
              </w:rPr>
            </w:rPrChange>
          </w:rPr>
          <w:delText xml:space="preserve">the datasets gathered into the IPD database will thus require signed agreement from the original data owners and may require an application to the local IRB where the original study was done. </w:delText>
        </w:r>
      </w:del>
    </w:p>
    <w:p w14:paraId="0ED20A42" w14:textId="2FC45361" w:rsidR="007813F4" w:rsidRPr="002E4822" w:rsidRDefault="007813F4" w:rsidP="0E3CF60B">
      <w:pPr>
        <w:jc w:val="both"/>
        <w:rPr>
          <w:del w:id="5696" w:author="Craig Parker" w:date="2024-08-06T12:57:00Z"/>
          <w:rFonts w:ascii="Nunito" w:eastAsia="Nunito" w:hAnsi="Nunito" w:cs="Nunito"/>
          <w:color w:val="000000" w:themeColor="text1"/>
          <w:sz w:val="20"/>
          <w:rPrChange w:id="5697" w:author="Craig Parker" w:date="2024-08-07T12:23:00Z">
            <w:rPr>
              <w:del w:id="5698" w:author="Craig Parker" w:date="2024-08-06T12:57:00Z"/>
              <w:rFonts w:ascii="Nunito" w:eastAsia="Nunito" w:hAnsi="Nunito" w:cs="Nunito"/>
            </w:rPr>
          </w:rPrChange>
        </w:rPr>
      </w:pPr>
    </w:p>
    <w:p w14:paraId="0000014B" w14:textId="41ADCB95" w:rsidR="007813F4" w:rsidRPr="002E4822" w:rsidRDefault="0E3CF60B" w:rsidP="0E3CF60B">
      <w:pPr>
        <w:jc w:val="both"/>
        <w:rPr>
          <w:del w:id="5699" w:author="Craig Parker" w:date="2024-08-06T12:57:00Z"/>
          <w:rFonts w:ascii="Nunito" w:eastAsia="Nunito" w:hAnsi="Nunito" w:cs="Nunito"/>
          <w:color w:val="000000" w:themeColor="text1"/>
          <w:sz w:val="20"/>
          <w:highlight w:val="yellow"/>
          <w:rPrChange w:id="5700" w:author="Craig Parker" w:date="2024-08-07T12:23:00Z">
            <w:rPr>
              <w:del w:id="5701" w:author="Craig Parker" w:date="2024-08-06T12:57:00Z"/>
              <w:rFonts w:ascii="Nunito" w:eastAsia="Nunito" w:hAnsi="Nunito" w:cs="Nunito"/>
              <w:highlight w:val="yellow"/>
            </w:rPr>
          </w:rPrChange>
        </w:rPr>
      </w:pPr>
      <w:del w:id="5702" w:author="Craig Parker" w:date="2024-08-06T12:57:00Z">
        <w:r w:rsidRPr="002E4822" w:rsidDel="52A8C99F">
          <w:rPr>
            <w:rFonts w:ascii="Nunito" w:eastAsia="Nunito" w:hAnsi="Nunito" w:cs="Nunito"/>
            <w:color w:val="000000" w:themeColor="text1"/>
            <w:sz w:val="20"/>
            <w:highlight w:val="yellow"/>
            <w:rPrChange w:id="5703" w:author="Craig Parker" w:date="2024-08-07T12:23:00Z">
              <w:rPr>
                <w:rFonts w:ascii="Nunito" w:eastAsia="Nunito" w:hAnsi="Nunito" w:cs="Nunito"/>
                <w:highlight w:val="yellow"/>
              </w:rPr>
            </w:rPrChange>
          </w:rPr>
          <w:delText xml:space="preserve">People who </w:delText>
        </w:r>
      </w:del>
      <w:del w:id="5704" w:author="Craig Parker" w:date="2024-07-09T11:45:00Z">
        <w:r w:rsidRPr="002E4822" w:rsidDel="52A8C99F">
          <w:rPr>
            <w:rFonts w:ascii="Nunito" w:eastAsia="Nunito" w:hAnsi="Nunito" w:cs="Nunito"/>
            <w:color w:val="000000" w:themeColor="text1"/>
            <w:sz w:val="20"/>
            <w:highlight w:val="yellow"/>
            <w:rPrChange w:id="5705" w:author="Craig Parker" w:date="2024-08-07T12:23:00Z">
              <w:rPr>
                <w:rFonts w:ascii="Nunito" w:eastAsia="Nunito" w:hAnsi="Nunito" w:cs="Nunito"/>
                <w:highlight w:val="yellow"/>
              </w:rPr>
            </w:rPrChange>
          </w:rPr>
          <w:delText xml:space="preserve">make use of the IPD database will have to undertake </w:delText>
        </w:r>
      </w:del>
      <w:del w:id="5706" w:author="Craig Parker" w:date="2024-08-06T12:57:00Z">
        <w:r w:rsidRPr="002E4822" w:rsidDel="52A8C99F">
          <w:rPr>
            <w:rFonts w:ascii="Nunito" w:eastAsia="Nunito" w:hAnsi="Nunito" w:cs="Nunito"/>
            <w:color w:val="000000" w:themeColor="text1"/>
            <w:sz w:val="20"/>
            <w:highlight w:val="yellow"/>
            <w:rPrChange w:id="5707" w:author="Craig Parker" w:date="2024-08-07T12:23:00Z">
              <w:rPr>
                <w:rFonts w:ascii="Nunito" w:eastAsia="Nunito" w:hAnsi="Nunito" w:cs="Nunito"/>
                <w:highlight w:val="yellow"/>
              </w:rPr>
            </w:rPrChange>
          </w:rPr>
          <w:delText xml:space="preserve">to adhere to the authorship guidelines stipulated in the collaboration agreement signed between the </w:delText>
        </w:r>
      </w:del>
      <w:del w:id="5708" w:author="Craig Parker" w:date="2024-07-08T09:29:00Z">
        <w:r w:rsidRPr="002E4822" w:rsidDel="52A8C99F">
          <w:rPr>
            <w:rFonts w:ascii="Nunito" w:eastAsia="Nunito" w:hAnsi="Nunito" w:cs="Nunito"/>
            <w:color w:val="000000" w:themeColor="text1"/>
            <w:sz w:val="20"/>
            <w:highlight w:val="yellow"/>
            <w:rPrChange w:id="5709" w:author="Craig Parker" w:date="2024-08-07T12:23:00Z">
              <w:rPr>
                <w:rFonts w:ascii="Nunito" w:eastAsia="Nunito" w:hAnsi="Nunito" w:cs="Nunito"/>
                <w:highlight w:val="yellow"/>
              </w:rPr>
            </w:rPrChange>
          </w:rPr>
          <w:delText>HE</w:delText>
        </w:r>
      </w:del>
      <w:del w:id="5710" w:author="Craig Parker" w:date="2024-08-06T12:57:00Z">
        <w:r w:rsidRPr="002E4822" w:rsidDel="52A8C99F">
          <w:rPr>
            <w:rFonts w:ascii="Nunito" w:eastAsia="Nunito" w:hAnsi="Nunito" w:cs="Nunito"/>
            <w:color w:val="000000" w:themeColor="text1"/>
            <w:sz w:val="20"/>
            <w:highlight w:val="yellow"/>
            <w:vertAlign w:val="superscript"/>
            <w:rPrChange w:id="5711" w:author="Craig Parker" w:date="2024-08-07T12:23:00Z">
              <w:rPr>
                <w:rFonts w:ascii="Nunito" w:eastAsia="Nunito" w:hAnsi="Nunito" w:cs="Nunito"/>
                <w:highlight w:val="yellow"/>
                <w:vertAlign w:val="superscript"/>
              </w:rPr>
            </w:rPrChange>
          </w:rPr>
          <w:delText>2</w:delText>
        </w:r>
      </w:del>
      <w:del w:id="5712" w:author="Craig Parker" w:date="2024-07-08T09:29:00Z">
        <w:r w:rsidRPr="002E4822" w:rsidDel="52A8C99F">
          <w:rPr>
            <w:rFonts w:ascii="Nunito" w:eastAsia="Nunito" w:hAnsi="Nunito" w:cs="Nunito"/>
            <w:color w:val="000000" w:themeColor="text1"/>
            <w:sz w:val="20"/>
            <w:highlight w:val="yellow"/>
            <w:rPrChange w:id="5713" w:author="Craig Parker" w:date="2024-08-07T12:23:00Z">
              <w:rPr>
                <w:rFonts w:ascii="Nunito" w:eastAsia="Nunito" w:hAnsi="Nunito" w:cs="Nunito"/>
                <w:highlight w:val="yellow"/>
              </w:rPr>
            </w:rPrChange>
          </w:rPr>
          <w:delText>AT</w:delText>
        </w:r>
      </w:del>
      <w:del w:id="5714" w:author="Craig Parker" w:date="2024-08-06T12:57:00Z">
        <w:r w:rsidRPr="002E4822" w:rsidDel="52A8C99F">
          <w:rPr>
            <w:rFonts w:ascii="Nunito" w:eastAsia="Nunito" w:hAnsi="Nunito" w:cs="Nunito"/>
            <w:color w:val="000000" w:themeColor="text1"/>
            <w:sz w:val="20"/>
            <w:highlight w:val="yellow"/>
            <w:rPrChange w:id="5715" w:author="Craig Parker" w:date="2024-08-07T12:23:00Z">
              <w:rPr>
                <w:rFonts w:ascii="Nunito" w:eastAsia="Nunito" w:hAnsi="Nunito" w:cs="Nunito"/>
                <w:highlight w:val="yellow"/>
              </w:rPr>
            </w:rPrChange>
          </w:rPr>
          <w:delText xml:space="preserve"> Center and the research groups who contributed their data.</w:delText>
        </w:r>
        <w:r w:rsidRPr="002E4822" w:rsidDel="52A8C99F">
          <w:rPr>
            <w:rFonts w:ascii="Nunito" w:eastAsia="Nunito" w:hAnsi="Nunito" w:cs="Nunito"/>
            <w:color w:val="000000" w:themeColor="text1"/>
            <w:sz w:val="20"/>
            <w:rPrChange w:id="5716" w:author="Craig Parker" w:date="2024-08-07T12:23:00Z">
              <w:rPr>
                <w:rFonts w:ascii="Nunito" w:eastAsia="Nunito" w:hAnsi="Nunito" w:cs="Nunito"/>
              </w:rPr>
            </w:rPrChange>
          </w:rPr>
          <w:delText xml:space="preserve"> </w:delText>
        </w:r>
      </w:del>
    </w:p>
    <w:p w14:paraId="0000014C" w14:textId="77777777" w:rsidR="007813F4" w:rsidRPr="002E4822" w:rsidRDefault="009511AE">
      <w:pPr>
        <w:jc w:val="both"/>
        <w:rPr>
          <w:del w:id="5717" w:author="Craig Parker" w:date="2024-08-06T12:57:00Z"/>
          <w:rFonts w:ascii="Nunito" w:eastAsia="Nunito" w:hAnsi="Nunito" w:cs="Nunito"/>
          <w:color w:val="000000" w:themeColor="text1"/>
          <w:sz w:val="20"/>
          <w:rPrChange w:id="5718" w:author="Craig Parker" w:date="2024-08-07T12:23:00Z">
            <w:rPr>
              <w:del w:id="5719" w:author="Craig Parker" w:date="2024-08-06T12:57:00Z"/>
              <w:rFonts w:ascii="Nunito" w:eastAsia="Nunito" w:hAnsi="Nunito" w:cs="Nunito"/>
            </w:rPr>
          </w:rPrChange>
        </w:rPr>
      </w:pPr>
      <w:del w:id="5720" w:author="Craig Parker" w:date="2024-08-06T12:57:00Z">
        <w:r w:rsidRPr="002E4822" w:rsidDel="52A8C99F">
          <w:rPr>
            <w:rFonts w:ascii="Nunito" w:eastAsia="Nunito" w:hAnsi="Nunito" w:cs="Nunito"/>
            <w:color w:val="000000" w:themeColor="text1"/>
            <w:sz w:val="20"/>
            <w:rPrChange w:id="5721" w:author="Craig Parker" w:date="2024-08-07T12:23:00Z">
              <w:rPr>
                <w:rFonts w:ascii="Nunito" w:eastAsia="Nunito" w:hAnsi="Nunito" w:cs="Nunito"/>
              </w:rPr>
            </w:rPrChange>
          </w:rPr>
          <w:delText xml:space="preserve"> </w:delText>
        </w:r>
      </w:del>
    </w:p>
    <w:p w14:paraId="0000014D" w14:textId="5D05BBEE" w:rsidR="007813F4" w:rsidRPr="002E4822" w:rsidRDefault="54FBA741">
      <w:pPr>
        <w:jc w:val="both"/>
        <w:rPr>
          <w:del w:id="5722" w:author="Craig Parker" w:date="2024-08-06T12:57:00Z"/>
          <w:rFonts w:ascii="Nunito" w:eastAsia="Nunito" w:hAnsi="Nunito" w:cs="Nunito"/>
          <w:color w:val="000000" w:themeColor="text1"/>
          <w:sz w:val="20"/>
          <w:rPrChange w:id="5723" w:author="Craig Parker" w:date="2024-08-07T12:23:00Z">
            <w:rPr>
              <w:del w:id="5724" w:author="Craig Parker" w:date="2024-08-06T12:57:00Z"/>
              <w:rFonts w:ascii="Nunito" w:eastAsia="Nunito" w:hAnsi="Nunito" w:cs="Nunito"/>
            </w:rPr>
          </w:rPrChange>
        </w:rPr>
      </w:pPr>
      <w:del w:id="5725" w:author="Craig Parker" w:date="2024-07-09T11:46:00Z">
        <w:r w:rsidRPr="002E4822" w:rsidDel="52A8C99F">
          <w:rPr>
            <w:rFonts w:ascii="Nunito" w:eastAsia="Nunito" w:hAnsi="Nunito" w:cs="Nunito"/>
            <w:color w:val="000000" w:themeColor="text1"/>
            <w:sz w:val="20"/>
            <w:rPrChange w:id="5726" w:author="Craig Parker" w:date="2024-08-07T12:23:00Z">
              <w:rPr>
                <w:rFonts w:ascii="Nunito" w:eastAsia="Nunito" w:hAnsi="Nunito" w:cs="Nunito"/>
              </w:rPr>
            </w:rPrChange>
          </w:rPr>
          <w:delText xml:space="preserve">Of note, </w:delText>
        </w:r>
      </w:del>
      <w:del w:id="5727" w:author="Craig Parker" w:date="2024-08-06T12:57:00Z">
        <w:r w:rsidRPr="002E4822" w:rsidDel="52A8C99F">
          <w:rPr>
            <w:rFonts w:ascii="Nunito" w:eastAsia="Nunito" w:hAnsi="Nunito" w:cs="Nunito"/>
            <w:color w:val="000000" w:themeColor="text1"/>
            <w:sz w:val="20"/>
            <w:rPrChange w:id="5728" w:author="Craig Parker" w:date="2024-08-07T12:23:00Z">
              <w:rPr>
                <w:rFonts w:ascii="Nunito" w:eastAsia="Nunito" w:hAnsi="Nunito" w:cs="Nunito"/>
              </w:rPr>
            </w:rPrChange>
          </w:rPr>
          <w:delText xml:space="preserve">much of the data and resources generated by the Hub will be </w:delText>
        </w:r>
      </w:del>
      <w:del w:id="5729" w:author="Craig Parker" w:date="2024-07-09T11:45:00Z">
        <w:r w:rsidRPr="002E4822" w:rsidDel="52A8C99F">
          <w:rPr>
            <w:rFonts w:ascii="Nunito" w:eastAsia="Nunito" w:hAnsi="Nunito" w:cs="Nunito"/>
            <w:color w:val="000000" w:themeColor="text1"/>
            <w:sz w:val="20"/>
            <w:rPrChange w:id="5730" w:author="Craig Parker" w:date="2024-08-07T12:23:00Z">
              <w:rPr>
                <w:rFonts w:ascii="Nunito" w:eastAsia="Nunito" w:hAnsi="Nunito" w:cs="Nunito"/>
              </w:rPr>
            </w:rPrChange>
          </w:rPr>
          <w:delText>useful for</w:delText>
        </w:r>
      </w:del>
      <w:del w:id="5731" w:author="Craig Parker" w:date="2024-08-06T12:57:00Z">
        <w:r w:rsidRPr="002E4822" w:rsidDel="52A8C99F">
          <w:rPr>
            <w:rFonts w:ascii="Nunito" w:eastAsia="Nunito" w:hAnsi="Nunito" w:cs="Nunito"/>
            <w:color w:val="000000" w:themeColor="text1"/>
            <w:sz w:val="20"/>
            <w:rPrChange w:id="5732" w:author="Craig Parker" w:date="2024-08-07T12:23:00Z">
              <w:rPr>
                <w:rFonts w:ascii="Nunito" w:eastAsia="Nunito" w:hAnsi="Nunito" w:cs="Nunito"/>
              </w:rPr>
            </w:rPrChange>
          </w:rPr>
          <w:delText xml:space="preserve"> a range of other disciplines. The research resources generated by the RP2 team</w:delText>
        </w:r>
      </w:del>
      <w:del w:id="5733" w:author="Craig Parker" w:date="2024-07-09T11:45:00Z">
        <w:r w:rsidRPr="002E4822" w:rsidDel="52A8C99F">
          <w:rPr>
            <w:rFonts w:ascii="Nunito" w:eastAsia="Nunito" w:hAnsi="Nunito" w:cs="Nunito"/>
            <w:color w:val="000000" w:themeColor="text1"/>
            <w:sz w:val="20"/>
            <w:rPrChange w:id="5734" w:author="Craig Parker" w:date="2024-08-07T12:23:00Z">
              <w:rPr>
                <w:rFonts w:ascii="Nunito" w:eastAsia="Nunito" w:hAnsi="Nunito" w:cs="Nunito"/>
              </w:rPr>
            </w:rPrChange>
          </w:rPr>
          <w:delText xml:space="preserve"> such as vulnerability-heat-health data visualization </w:delText>
        </w:r>
      </w:del>
      <w:del w:id="5735" w:author="Craig Parker" w:date="2024-08-06T12:57:00Z">
        <w:r w:rsidRPr="002E4822" w:rsidDel="52A8C99F">
          <w:rPr>
            <w:rFonts w:ascii="Nunito" w:eastAsia="Nunito" w:hAnsi="Nunito" w:cs="Nunito"/>
            <w:color w:val="000000" w:themeColor="text1"/>
            <w:sz w:val="20"/>
            <w:rPrChange w:id="5736" w:author="Craig Parker" w:date="2024-08-07T12:23:00Z">
              <w:rPr>
                <w:rFonts w:ascii="Nunito" w:eastAsia="Nunito" w:hAnsi="Nunito" w:cs="Nunito"/>
              </w:rPr>
            </w:rPrChange>
          </w:rPr>
          <w:delText>will also potentially have a wide range of applications</w:delText>
        </w:r>
      </w:del>
      <w:del w:id="5737" w:author="Craig Parker" w:date="2024-07-09T11:45:00Z">
        <w:r w:rsidRPr="002E4822" w:rsidDel="52A8C99F">
          <w:rPr>
            <w:rFonts w:ascii="Nunito" w:eastAsia="Nunito" w:hAnsi="Nunito" w:cs="Nunito"/>
            <w:color w:val="000000" w:themeColor="text1"/>
            <w:sz w:val="20"/>
            <w:rPrChange w:id="5738" w:author="Craig Parker" w:date="2024-08-07T12:23:00Z">
              <w:rPr>
                <w:rFonts w:ascii="Nunito" w:eastAsia="Nunito" w:hAnsi="Nunito" w:cs="Nunito"/>
              </w:rPr>
            </w:rPrChange>
          </w:rPr>
          <w:delText>,</w:delText>
        </w:r>
      </w:del>
      <w:del w:id="5739" w:author="Craig Parker" w:date="2024-08-06T12:57:00Z">
        <w:r w:rsidRPr="002E4822" w:rsidDel="52A8C99F">
          <w:rPr>
            <w:rFonts w:ascii="Nunito" w:eastAsia="Nunito" w:hAnsi="Nunito" w:cs="Nunito"/>
            <w:color w:val="000000" w:themeColor="text1"/>
            <w:sz w:val="20"/>
            <w:rPrChange w:id="5740" w:author="Craig Parker" w:date="2024-08-07T12:23:00Z">
              <w:rPr>
                <w:rFonts w:ascii="Nunito" w:eastAsia="Nunito" w:hAnsi="Nunito" w:cs="Nunito"/>
              </w:rPr>
            </w:rPrChange>
          </w:rPr>
          <w:delText xml:space="preserve"> among people working on urban geography or planning</w:delText>
        </w:r>
      </w:del>
      <w:del w:id="5741" w:author="Craig Parker" w:date="2024-07-09T11:45:00Z">
        <w:r w:rsidRPr="002E4822" w:rsidDel="52A8C99F">
          <w:rPr>
            <w:rFonts w:ascii="Nunito" w:eastAsia="Nunito" w:hAnsi="Nunito" w:cs="Nunito"/>
            <w:color w:val="000000" w:themeColor="text1"/>
            <w:sz w:val="20"/>
            <w:rPrChange w:id="5742" w:author="Craig Parker" w:date="2024-08-07T12:23:00Z">
              <w:rPr>
                <w:rFonts w:ascii="Nunito" w:eastAsia="Nunito" w:hAnsi="Nunito" w:cs="Nunito"/>
              </w:rPr>
            </w:rPrChange>
          </w:rPr>
          <w:delText>, for example</w:delText>
        </w:r>
      </w:del>
      <w:del w:id="5743" w:author="Craig Parker" w:date="2024-08-06T12:57:00Z">
        <w:r w:rsidRPr="002E4822" w:rsidDel="52A8C99F">
          <w:rPr>
            <w:rFonts w:ascii="Nunito" w:eastAsia="Nunito" w:hAnsi="Nunito" w:cs="Nunito"/>
            <w:color w:val="000000" w:themeColor="text1"/>
            <w:sz w:val="20"/>
            <w:rPrChange w:id="5744" w:author="Craig Parker" w:date="2024-08-07T12:23:00Z">
              <w:rPr>
                <w:rFonts w:ascii="Nunito" w:eastAsia="Nunito" w:hAnsi="Nunito" w:cs="Nunito"/>
              </w:rPr>
            </w:rPrChange>
          </w:rPr>
          <w:delText>. Additionally, the datasets we will generate in the IPD in RP1 have tremendous potential to answer a wide range of questions</w:delText>
        </w:r>
      </w:del>
      <w:del w:id="5745" w:author="Craig Parker" w:date="2024-07-09T11:45:00Z">
        <w:r w:rsidRPr="002E4822" w:rsidDel="52A8C99F">
          <w:rPr>
            <w:rFonts w:ascii="Nunito" w:eastAsia="Nunito" w:hAnsi="Nunito" w:cs="Nunito"/>
            <w:color w:val="000000" w:themeColor="text1"/>
            <w:sz w:val="20"/>
            <w:rPrChange w:id="5746" w:author="Craig Parker" w:date="2024-08-07T12:23:00Z">
              <w:rPr>
                <w:rFonts w:ascii="Nunito" w:eastAsia="Nunito" w:hAnsi="Nunito" w:cs="Nunito"/>
              </w:rPr>
            </w:rPrChange>
          </w:rPr>
          <w:delText>,</w:delText>
        </w:r>
      </w:del>
      <w:del w:id="5747" w:author="Craig Parker" w:date="2024-08-06T12:57:00Z">
        <w:r w:rsidRPr="002E4822" w:rsidDel="52A8C99F">
          <w:rPr>
            <w:rFonts w:ascii="Nunito" w:eastAsia="Nunito" w:hAnsi="Nunito" w:cs="Nunito"/>
            <w:color w:val="000000" w:themeColor="text1"/>
            <w:sz w:val="20"/>
            <w:rPrChange w:id="5748" w:author="Craig Parker" w:date="2024-08-07T12:23:00Z">
              <w:rPr>
                <w:rFonts w:ascii="Nunito" w:eastAsia="Nunito" w:hAnsi="Nunito" w:cs="Nunito"/>
              </w:rPr>
            </w:rPrChange>
          </w:rPr>
          <w:delText xml:space="preserve"> outside of environmental health. We will facilitate </w:delText>
        </w:r>
      </w:del>
      <w:del w:id="5749" w:author="Craig Parker" w:date="2024-07-09T11:45:00Z">
        <w:r w:rsidRPr="002E4822" w:rsidDel="52A8C99F">
          <w:rPr>
            <w:rFonts w:ascii="Nunito" w:eastAsia="Nunito" w:hAnsi="Nunito" w:cs="Nunito"/>
            <w:color w:val="000000" w:themeColor="text1"/>
            <w:sz w:val="20"/>
            <w:rPrChange w:id="5750" w:author="Craig Parker" w:date="2024-08-07T12:23:00Z">
              <w:rPr>
                <w:rFonts w:ascii="Nunito" w:eastAsia="Nunito" w:hAnsi="Nunito" w:cs="Nunito"/>
              </w:rPr>
            </w:rPrChange>
          </w:rPr>
          <w:delText>access to these resources by interested parties</w:delText>
        </w:r>
      </w:del>
      <w:del w:id="5751" w:author="Craig Parker" w:date="2024-08-06T12:57:00Z">
        <w:r w:rsidRPr="002E4822" w:rsidDel="52A8C99F">
          <w:rPr>
            <w:rFonts w:ascii="Nunito" w:eastAsia="Nunito" w:hAnsi="Nunito" w:cs="Nunito"/>
            <w:color w:val="000000" w:themeColor="text1"/>
            <w:sz w:val="20"/>
            <w:rPrChange w:id="5752" w:author="Craig Parker" w:date="2024-08-07T12:23:00Z">
              <w:rPr>
                <w:rFonts w:ascii="Nunito" w:eastAsia="Nunito" w:hAnsi="Nunito" w:cs="Nunito"/>
              </w:rPr>
            </w:rPrChange>
          </w:rPr>
          <w:delText xml:space="preserve">. We also </w:delText>
        </w:r>
      </w:del>
      <w:del w:id="5753" w:author="Craig Parker" w:date="2024-07-09T11:46:00Z">
        <w:r w:rsidRPr="002E4822" w:rsidDel="52A8C99F">
          <w:rPr>
            <w:rFonts w:ascii="Nunito" w:eastAsia="Nunito" w:hAnsi="Nunito" w:cs="Nunito"/>
            <w:color w:val="000000" w:themeColor="text1"/>
            <w:sz w:val="20"/>
            <w:rPrChange w:id="5754" w:author="Craig Parker" w:date="2024-08-07T12:23:00Z">
              <w:rPr>
                <w:rFonts w:ascii="Nunito" w:eastAsia="Nunito" w:hAnsi="Nunito" w:cs="Nunito"/>
              </w:rPr>
            </w:rPrChange>
          </w:rPr>
          <w:delText xml:space="preserve">undertake to </w:delText>
        </w:r>
      </w:del>
      <w:del w:id="5755" w:author="Craig Parker" w:date="2024-08-06T12:57:00Z">
        <w:r w:rsidRPr="002E4822" w:rsidDel="52A8C99F">
          <w:rPr>
            <w:rFonts w:ascii="Nunito" w:eastAsia="Nunito" w:hAnsi="Nunito" w:cs="Nunito"/>
            <w:color w:val="000000" w:themeColor="text1"/>
            <w:sz w:val="20"/>
            <w:rPrChange w:id="5756" w:author="Craig Parker" w:date="2024-08-07T12:23:00Z">
              <w:rPr>
                <w:rFonts w:ascii="Nunito" w:eastAsia="Nunito" w:hAnsi="Nunito" w:cs="Nunito"/>
              </w:rPr>
            </w:rPrChange>
          </w:rPr>
          <w:delText xml:space="preserve">share data and resources generated by the </w:delText>
        </w:r>
      </w:del>
      <w:del w:id="5757" w:author="Craig Parker" w:date="2024-07-08T09:29:00Z">
        <w:r w:rsidRPr="002E4822" w:rsidDel="52A8C99F">
          <w:rPr>
            <w:rFonts w:ascii="Nunito" w:eastAsia="Nunito" w:hAnsi="Nunito" w:cs="Nunito"/>
            <w:color w:val="000000" w:themeColor="text1"/>
            <w:sz w:val="20"/>
            <w:rPrChange w:id="5758" w:author="Craig Parker" w:date="2024-08-07T12:23:00Z">
              <w:rPr>
                <w:rFonts w:ascii="Nunito" w:eastAsia="Nunito" w:hAnsi="Nunito" w:cs="Nunito"/>
              </w:rPr>
            </w:rPrChange>
          </w:rPr>
          <w:delText>HE</w:delText>
        </w:r>
      </w:del>
      <w:del w:id="5759" w:author="Craig Parker" w:date="2024-08-06T12:57:00Z">
        <w:r w:rsidRPr="002E4822" w:rsidDel="52A8C99F">
          <w:rPr>
            <w:rFonts w:ascii="Nunito" w:eastAsia="Nunito" w:hAnsi="Nunito" w:cs="Nunito"/>
            <w:color w:val="000000" w:themeColor="text1"/>
            <w:sz w:val="20"/>
            <w:vertAlign w:val="superscript"/>
            <w:rPrChange w:id="5760" w:author="Craig Parker" w:date="2024-08-07T12:23:00Z">
              <w:rPr>
                <w:rFonts w:ascii="Nunito" w:eastAsia="Nunito" w:hAnsi="Nunito" w:cs="Nunito"/>
                <w:vertAlign w:val="superscript"/>
              </w:rPr>
            </w:rPrChange>
          </w:rPr>
          <w:delText>2</w:delText>
        </w:r>
      </w:del>
      <w:del w:id="5761" w:author="Craig Parker" w:date="2024-07-08T09:29:00Z">
        <w:r w:rsidRPr="002E4822" w:rsidDel="52A8C99F">
          <w:rPr>
            <w:rFonts w:ascii="Nunito" w:eastAsia="Nunito" w:hAnsi="Nunito" w:cs="Nunito"/>
            <w:color w:val="000000" w:themeColor="text1"/>
            <w:sz w:val="20"/>
            <w:rPrChange w:id="5762" w:author="Craig Parker" w:date="2024-08-07T12:23:00Z">
              <w:rPr>
                <w:rFonts w:ascii="Nunito" w:eastAsia="Nunito" w:hAnsi="Nunito" w:cs="Nunito"/>
              </w:rPr>
            </w:rPrChange>
          </w:rPr>
          <w:delText>AT</w:delText>
        </w:r>
      </w:del>
      <w:del w:id="5763" w:author="Craig Parker" w:date="2024-08-06T12:57:00Z">
        <w:r w:rsidRPr="002E4822" w:rsidDel="52A8C99F">
          <w:rPr>
            <w:rFonts w:ascii="Nunito" w:eastAsia="Nunito" w:hAnsi="Nunito" w:cs="Nunito"/>
            <w:color w:val="000000" w:themeColor="text1"/>
            <w:sz w:val="20"/>
            <w:rPrChange w:id="5764" w:author="Craig Parker" w:date="2024-08-07T12:23:00Z">
              <w:rPr>
                <w:rFonts w:ascii="Nunito" w:eastAsia="Nunito" w:hAnsi="Nunito" w:cs="Nunito"/>
              </w:rPr>
            </w:rPrChange>
          </w:rPr>
          <w:delText xml:space="preserve"> Center with other Hubs or components in the DS-I Africa program, wherever possible. In particular, the DS-I Africa Open Data Science Platform will be used </w:delText>
        </w:r>
      </w:del>
      <w:del w:id="5765" w:author="Craig Parker" w:date="2024-07-09T11:46:00Z">
        <w:r w:rsidRPr="002E4822" w:rsidDel="52A8C99F">
          <w:rPr>
            <w:rFonts w:ascii="Nunito" w:eastAsia="Nunito" w:hAnsi="Nunito" w:cs="Nunito"/>
            <w:color w:val="000000" w:themeColor="text1"/>
            <w:sz w:val="20"/>
            <w:rPrChange w:id="5766" w:author="Craig Parker" w:date="2024-08-07T12:23:00Z">
              <w:rPr>
                <w:rFonts w:ascii="Nunito" w:eastAsia="Nunito" w:hAnsi="Nunito" w:cs="Nunito"/>
              </w:rPr>
            </w:rPrChange>
          </w:rPr>
          <w:delText>as a mechanism for making</w:delText>
        </w:r>
      </w:del>
      <w:del w:id="5767" w:author="Craig Parker" w:date="2024-08-06T12:57:00Z">
        <w:r w:rsidRPr="002E4822" w:rsidDel="52A8C99F">
          <w:rPr>
            <w:rFonts w:ascii="Nunito" w:eastAsia="Nunito" w:hAnsi="Nunito" w:cs="Nunito"/>
            <w:color w:val="000000" w:themeColor="text1"/>
            <w:sz w:val="20"/>
            <w:rPrChange w:id="5768" w:author="Craig Parker" w:date="2024-08-07T12:23:00Z">
              <w:rPr>
                <w:rFonts w:ascii="Nunito" w:eastAsia="Nunito" w:hAnsi="Nunito" w:cs="Nunito"/>
              </w:rPr>
            </w:rPrChange>
          </w:rPr>
          <w:delText xml:space="preserve"> relevant datasets from the </w:delText>
        </w:r>
      </w:del>
      <w:del w:id="5769" w:author="Craig Parker" w:date="2024-07-08T09:29:00Z">
        <w:r w:rsidRPr="002E4822" w:rsidDel="52A8C99F">
          <w:rPr>
            <w:rFonts w:ascii="Nunito" w:eastAsia="Nunito" w:hAnsi="Nunito" w:cs="Nunito"/>
            <w:color w:val="000000" w:themeColor="text1"/>
            <w:sz w:val="20"/>
            <w:rPrChange w:id="5770" w:author="Craig Parker" w:date="2024-08-07T12:23:00Z">
              <w:rPr>
                <w:rFonts w:ascii="Nunito" w:eastAsia="Nunito" w:hAnsi="Nunito" w:cs="Nunito"/>
              </w:rPr>
            </w:rPrChange>
          </w:rPr>
          <w:delText>HE</w:delText>
        </w:r>
      </w:del>
      <w:del w:id="5771" w:author="Craig Parker" w:date="2024-08-06T12:57:00Z">
        <w:r w:rsidRPr="002E4822" w:rsidDel="52A8C99F">
          <w:rPr>
            <w:rFonts w:ascii="Nunito" w:eastAsia="Nunito" w:hAnsi="Nunito" w:cs="Nunito"/>
            <w:color w:val="000000" w:themeColor="text1"/>
            <w:sz w:val="20"/>
            <w:vertAlign w:val="superscript"/>
            <w:rPrChange w:id="5772" w:author="Craig Parker" w:date="2024-08-07T12:23:00Z">
              <w:rPr>
                <w:rFonts w:ascii="Nunito" w:eastAsia="Nunito" w:hAnsi="Nunito" w:cs="Nunito"/>
                <w:vertAlign w:val="superscript"/>
              </w:rPr>
            </w:rPrChange>
          </w:rPr>
          <w:delText>2</w:delText>
        </w:r>
      </w:del>
      <w:del w:id="5773" w:author="Craig Parker" w:date="2024-07-08T09:29:00Z">
        <w:r w:rsidRPr="002E4822" w:rsidDel="52A8C99F">
          <w:rPr>
            <w:rFonts w:ascii="Nunito" w:eastAsia="Nunito" w:hAnsi="Nunito" w:cs="Nunito"/>
            <w:color w:val="000000" w:themeColor="text1"/>
            <w:sz w:val="20"/>
            <w:rPrChange w:id="5774" w:author="Craig Parker" w:date="2024-08-07T12:23:00Z">
              <w:rPr>
                <w:rFonts w:ascii="Nunito" w:eastAsia="Nunito" w:hAnsi="Nunito" w:cs="Nunito"/>
              </w:rPr>
            </w:rPrChange>
          </w:rPr>
          <w:delText>AT</w:delText>
        </w:r>
      </w:del>
      <w:del w:id="5775" w:author="Craig Parker" w:date="2024-08-06T12:57:00Z">
        <w:r w:rsidRPr="002E4822" w:rsidDel="52A8C99F">
          <w:rPr>
            <w:rFonts w:ascii="Nunito" w:eastAsia="Nunito" w:hAnsi="Nunito" w:cs="Nunito"/>
            <w:color w:val="000000" w:themeColor="text1"/>
            <w:sz w:val="20"/>
            <w:rPrChange w:id="5776" w:author="Craig Parker" w:date="2024-08-07T12:23:00Z">
              <w:rPr>
                <w:rFonts w:ascii="Nunito" w:eastAsia="Nunito" w:hAnsi="Nunito" w:cs="Nunito"/>
              </w:rPr>
            </w:rPrChange>
          </w:rPr>
          <w:delText xml:space="preserve"> Center available across the program</w:delText>
        </w:r>
      </w:del>
      <w:del w:id="5777" w:author="Craig Parker" w:date="2024-07-09T11:46:00Z">
        <w:r w:rsidRPr="002E4822" w:rsidDel="52A8C99F">
          <w:rPr>
            <w:rFonts w:ascii="Nunito" w:eastAsia="Nunito" w:hAnsi="Nunito" w:cs="Nunito"/>
            <w:color w:val="000000" w:themeColor="text1"/>
            <w:sz w:val="20"/>
            <w:rPrChange w:id="5778" w:author="Craig Parker" w:date="2024-08-07T12:23:00Z">
              <w:rPr>
                <w:rFonts w:ascii="Nunito" w:eastAsia="Nunito" w:hAnsi="Nunito" w:cs="Nunito"/>
              </w:rPr>
            </w:rPrChange>
          </w:rPr>
          <w:delText>,</w:delText>
        </w:r>
      </w:del>
      <w:del w:id="5779" w:author="Craig Parker" w:date="2024-08-06T12:57:00Z">
        <w:r w:rsidRPr="002E4822" w:rsidDel="52A8C99F">
          <w:rPr>
            <w:rFonts w:ascii="Nunito" w:eastAsia="Nunito" w:hAnsi="Nunito" w:cs="Nunito"/>
            <w:color w:val="000000" w:themeColor="text1"/>
            <w:sz w:val="20"/>
            <w:rPrChange w:id="5780" w:author="Craig Parker" w:date="2024-08-07T12:23:00Z">
              <w:rPr>
                <w:rFonts w:ascii="Nunito" w:eastAsia="Nunito" w:hAnsi="Nunito" w:cs="Nunito"/>
              </w:rPr>
            </w:rPrChange>
          </w:rPr>
          <w:delText xml:space="preserve"> and beyond.</w:delText>
        </w:r>
      </w:del>
    </w:p>
    <w:p w14:paraId="0000014E" w14:textId="77777777" w:rsidR="007813F4" w:rsidRPr="002E4822" w:rsidRDefault="009511AE" w:rsidP="52A8C99F">
      <w:pPr>
        <w:jc w:val="both"/>
        <w:rPr>
          <w:del w:id="5781" w:author="Craig Parker" w:date="2024-08-06T12:57:00Z"/>
          <w:rFonts w:ascii="Nunito" w:eastAsia="Nunito" w:hAnsi="Nunito" w:cs="Nunito"/>
          <w:b/>
          <w:bCs/>
          <w:color w:val="000000" w:themeColor="text1"/>
          <w:sz w:val="20"/>
          <w:rPrChange w:id="5782" w:author="Craig Parker" w:date="2024-08-07T12:23:00Z">
            <w:rPr>
              <w:del w:id="5783" w:author="Craig Parker" w:date="2024-08-06T12:57:00Z"/>
              <w:rFonts w:ascii="Nunito" w:eastAsia="Nunito" w:hAnsi="Nunito" w:cs="Nunito"/>
              <w:b/>
              <w:bCs/>
            </w:rPr>
          </w:rPrChange>
        </w:rPr>
      </w:pPr>
      <w:del w:id="5784" w:author="Craig Parker" w:date="2024-08-06T12:57:00Z">
        <w:r w:rsidRPr="002E4822" w:rsidDel="52A8C99F">
          <w:rPr>
            <w:rFonts w:ascii="Nunito" w:eastAsia="Nunito" w:hAnsi="Nunito" w:cs="Nunito"/>
            <w:b/>
            <w:bCs/>
            <w:color w:val="000000" w:themeColor="text1"/>
            <w:sz w:val="20"/>
            <w:rPrChange w:id="5785" w:author="Craig Parker" w:date="2024-08-07T12:23:00Z">
              <w:rPr>
                <w:rFonts w:ascii="Nunito" w:eastAsia="Nunito" w:hAnsi="Nunito" w:cs="Nunito"/>
                <w:b/>
                <w:bCs/>
              </w:rPr>
            </w:rPrChange>
          </w:rPr>
          <w:delText xml:space="preserve"> </w:delText>
        </w:r>
      </w:del>
    </w:p>
    <w:p w14:paraId="0000014F" w14:textId="3EAA4C7E" w:rsidR="007813F4" w:rsidRPr="002E4822" w:rsidRDefault="009511AE">
      <w:pPr>
        <w:jc w:val="both"/>
        <w:rPr>
          <w:del w:id="5786" w:author="Craig Parker" w:date="2024-08-06T12:57:00Z"/>
          <w:rFonts w:ascii="Nunito" w:eastAsia="Nunito" w:hAnsi="Nunito" w:cs="Nunito"/>
          <w:color w:val="000000" w:themeColor="text1"/>
          <w:sz w:val="20"/>
          <w:rPrChange w:id="5787" w:author="Craig Parker" w:date="2024-08-07T12:23:00Z">
            <w:rPr>
              <w:del w:id="5788" w:author="Craig Parker" w:date="2024-08-06T12:57:00Z"/>
              <w:rFonts w:ascii="Nunito" w:eastAsia="Nunito" w:hAnsi="Nunito" w:cs="Nunito"/>
            </w:rPr>
          </w:rPrChange>
        </w:rPr>
      </w:pPr>
      <w:del w:id="5789" w:author="Craig Parker" w:date="2024-08-06T12:57:00Z">
        <w:r w:rsidRPr="002E4822" w:rsidDel="52A8C99F">
          <w:rPr>
            <w:rFonts w:ascii="Nunito" w:eastAsia="Nunito" w:hAnsi="Nunito" w:cs="Nunito"/>
            <w:color w:val="000000" w:themeColor="text1"/>
            <w:sz w:val="20"/>
            <w:rPrChange w:id="5790" w:author="Craig Parker" w:date="2024-08-07T12:23:00Z">
              <w:rPr>
                <w:rFonts w:ascii="Nunito" w:eastAsia="Nunito" w:hAnsi="Nunito" w:cs="Nunito"/>
              </w:rPr>
            </w:rPrChange>
          </w:rPr>
          <w:delText>In terms of the DMAC activities, data and data resources (primarily software/code) will be shared through standard protocols such as File Transfer Protocol (FTP) servers and the UCT instance of Gitlab (software version control system). UCT also hosts an open data portal</w:delText>
        </w:r>
      </w:del>
      <w:del w:id="5791" w:author="Craig Parker" w:date="2024-07-09T11:46:00Z">
        <w:r w:rsidRPr="002E4822" w:rsidDel="52A8C99F">
          <w:rPr>
            <w:rFonts w:ascii="Nunito" w:eastAsia="Nunito" w:hAnsi="Nunito" w:cs="Nunito"/>
            <w:color w:val="000000" w:themeColor="text1"/>
            <w:sz w:val="20"/>
            <w:rPrChange w:id="5792" w:author="Craig Parker" w:date="2024-08-07T12:23:00Z">
              <w:rPr>
                <w:rFonts w:ascii="Nunito" w:eastAsia="Nunito" w:hAnsi="Nunito" w:cs="Nunito"/>
              </w:rPr>
            </w:rPrChange>
          </w:rPr>
          <w:delText xml:space="preserve"> which will be used to make more final datasets such the urban heat vulnerability maps developed in RP2</w:delText>
        </w:r>
      </w:del>
      <w:del w:id="5793" w:author="Craig Parker" w:date="2024-08-06T12:57:00Z">
        <w:r w:rsidRPr="002E4822" w:rsidDel="52A8C99F">
          <w:rPr>
            <w:rFonts w:ascii="Nunito" w:eastAsia="Nunito" w:hAnsi="Nunito" w:cs="Nunito"/>
            <w:color w:val="000000" w:themeColor="text1"/>
            <w:sz w:val="20"/>
            <w:rPrChange w:id="5794" w:author="Craig Parker" w:date="2024-08-07T12:23:00Z">
              <w:rPr>
                <w:rFonts w:ascii="Nunito" w:eastAsia="Nunito" w:hAnsi="Nunito" w:cs="Nunito"/>
              </w:rPr>
            </w:rPrChange>
          </w:rPr>
          <w:delText xml:space="preserve"> available following FAIR principles</w:delText>
        </w:r>
        <w:r w:rsidRPr="002E4822" w:rsidDel="52A8C99F">
          <w:rPr>
            <w:rFonts w:ascii="Nunito" w:eastAsia="Nunito" w:hAnsi="Nunito" w:cs="Nunito"/>
            <w:color w:val="000000" w:themeColor="text1"/>
            <w:sz w:val="20"/>
            <w:vertAlign w:val="superscript"/>
            <w:rPrChange w:id="5795" w:author="Craig Parker" w:date="2024-08-07T12:23:00Z">
              <w:rPr>
                <w:rFonts w:ascii="Nunito" w:eastAsia="Nunito" w:hAnsi="Nunito" w:cs="Nunito"/>
                <w:vertAlign w:val="superscript"/>
              </w:rPr>
            </w:rPrChange>
          </w:rPr>
          <w:delText>[3]</w:delText>
        </w:r>
        <w:r w:rsidRPr="002E4822" w:rsidDel="52A8C99F">
          <w:rPr>
            <w:rFonts w:ascii="Nunito" w:eastAsia="Nunito" w:hAnsi="Nunito" w:cs="Nunito"/>
            <w:color w:val="000000" w:themeColor="text1"/>
            <w:sz w:val="20"/>
            <w:rPrChange w:id="5796" w:author="Craig Parker" w:date="2024-08-07T12:23:00Z">
              <w:rPr>
                <w:rFonts w:ascii="Nunito" w:eastAsia="Nunito" w:hAnsi="Nunito" w:cs="Nunito"/>
              </w:rPr>
            </w:rPrChange>
          </w:rPr>
          <w:delText xml:space="preserve">. Data that is made publicly or otherwise available through data use and sharing agreements will be accompanied by metadata such as data dictionaries and data descriptors such as principal investigator, funding sources, data collector, project description, sample and sampling procedures, temporal and geographic coverage of the data collection, variables, technical information on files (file formats, linking, etc.), interviewer guides and coding instruments.  </w:delText>
        </w:r>
      </w:del>
    </w:p>
    <w:p w14:paraId="00000150" w14:textId="77777777" w:rsidR="007813F4" w:rsidRPr="002E4822" w:rsidRDefault="009511AE">
      <w:pPr>
        <w:jc w:val="both"/>
        <w:rPr>
          <w:del w:id="5797" w:author="Craig Parker" w:date="2024-08-06T12:57:00Z"/>
          <w:rFonts w:ascii="Nunito" w:eastAsia="Nunito" w:hAnsi="Nunito" w:cs="Nunito"/>
          <w:color w:val="000000" w:themeColor="text1"/>
          <w:sz w:val="20"/>
          <w:rPrChange w:id="5798" w:author="Craig Parker" w:date="2024-08-07T12:23:00Z">
            <w:rPr>
              <w:del w:id="5799" w:author="Craig Parker" w:date="2024-08-06T12:57:00Z"/>
              <w:rFonts w:ascii="Nunito" w:eastAsia="Nunito" w:hAnsi="Nunito" w:cs="Nunito"/>
            </w:rPr>
          </w:rPrChange>
        </w:rPr>
      </w:pPr>
      <w:del w:id="5800" w:author="Craig Parker" w:date="2024-08-06T12:57:00Z">
        <w:r w:rsidRPr="002E4822" w:rsidDel="52A8C99F">
          <w:rPr>
            <w:rFonts w:ascii="Nunito" w:eastAsia="Nunito" w:hAnsi="Nunito" w:cs="Nunito"/>
            <w:color w:val="000000" w:themeColor="text1"/>
            <w:sz w:val="20"/>
            <w:rPrChange w:id="5801" w:author="Craig Parker" w:date="2024-08-07T12:23:00Z">
              <w:rPr>
                <w:rFonts w:ascii="Nunito" w:eastAsia="Nunito" w:hAnsi="Nunito" w:cs="Nunito"/>
              </w:rPr>
            </w:rPrChange>
          </w:rPr>
          <w:delText xml:space="preserve"> </w:delText>
        </w:r>
      </w:del>
    </w:p>
    <w:p w14:paraId="277E7D41" w14:textId="7DD6049F" w:rsidR="52A8C99F" w:rsidRPr="002E4822" w:rsidRDefault="52A8C99F" w:rsidP="52A8C99F">
      <w:pPr>
        <w:rPr>
          <w:ins w:id="5802" w:author="Craig Parker" w:date="2024-08-06T12:55:00Z"/>
          <w:rFonts w:ascii="Nunito" w:eastAsia="Nunito" w:hAnsi="Nunito" w:cs="Nunito"/>
          <w:color w:val="000000" w:themeColor="text1"/>
          <w:sz w:val="20"/>
          <w:rPrChange w:id="5803" w:author="Craig Parker" w:date="2024-08-07T12:23:00Z">
            <w:rPr>
              <w:ins w:id="5804" w:author="Craig Parker" w:date="2024-08-06T12:55:00Z"/>
              <w:rFonts w:ascii="Nunito" w:eastAsia="Nunito" w:hAnsi="Nunito" w:cs="Nunito"/>
            </w:rPr>
          </w:rPrChange>
        </w:rPr>
      </w:pPr>
      <w:del w:id="5805" w:author="Craig Parker" w:date="2024-08-06T12:57:00Z">
        <w:r w:rsidRPr="002E4822" w:rsidDel="52A8C99F">
          <w:rPr>
            <w:rFonts w:ascii="Nunito" w:eastAsia="Nunito" w:hAnsi="Nunito" w:cs="Nunito"/>
            <w:color w:val="000000" w:themeColor="text1"/>
            <w:sz w:val="20"/>
            <w:rPrChange w:id="5806" w:author="Craig Parker" w:date="2024-08-07T12:23:00Z">
              <w:rPr>
                <w:rFonts w:ascii="Nunito" w:eastAsia="Nunito" w:hAnsi="Nunito" w:cs="Nunito"/>
              </w:rPr>
            </w:rPrChange>
          </w:rPr>
          <w:delText xml:space="preserve">Analytic data sets will be provided as de-identified data files that can be read by common statistical package software, such as SAS or Stata. De-identified data sets will have names and other personal health identifiers removed (see above). Data and other resources will be transferred to others under the terms of a </w:delText>
        </w:r>
      </w:del>
      <w:del w:id="5807" w:author="Craig Parker" w:date="2024-07-16T11:38:00Z">
        <w:r w:rsidRPr="002E4822" w:rsidDel="52A8C99F">
          <w:rPr>
            <w:rFonts w:ascii="Nunito" w:eastAsia="Nunito" w:hAnsi="Nunito" w:cs="Nunito"/>
            <w:color w:val="000000" w:themeColor="text1"/>
            <w:sz w:val="20"/>
            <w:rPrChange w:id="5808" w:author="Craig Parker" w:date="2024-08-07T12:23:00Z">
              <w:rPr>
                <w:rFonts w:ascii="Nunito" w:eastAsia="Nunito" w:hAnsi="Nunito" w:cs="Nunito"/>
              </w:rPr>
            </w:rPrChange>
          </w:rPr>
          <w:delText>data sharing</w:delText>
        </w:r>
      </w:del>
      <w:del w:id="5809" w:author="Craig Parker" w:date="2024-08-06T12:57:00Z">
        <w:r w:rsidRPr="002E4822" w:rsidDel="52A8C99F">
          <w:rPr>
            <w:rFonts w:ascii="Nunito" w:eastAsia="Nunito" w:hAnsi="Nunito" w:cs="Nunito"/>
            <w:color w:val="000000" w:themeColor="text1"/>
            <w:sz w:val="20"/>
            <w:rPrChange w:id="5810" w:author="Craig Parker" w:date="2024-08-07T12:23:00Z">
              <w:rPr>
                <w:rFonts w:ascii="Nunito" w:eastAsia="Nunito" w:hAnsi="Nunito" w:cs="Nunito"/>
              </w:rPr>
            </w:rPrChange>
          </w:rPr>
          <w:delText xml:space="preserve"> agreement to ensure that the data will be used for the proposed purpose and that no attempts will be made to identify participants. We will maintain records of all researchers who have been given access to the research resources. Results of the </w:delText>
        </w:r>
      </w:del>
      <w:del w:id="5811" w:author="Craig Parker" w:date="2024-07-08T09:29:00Z">
        <w:r w:rsidRPr="002E4822" w:rsidDel="52A8C99F">
          <w:rPr>
            <w:rFonts w:ascii="Nunito" w:eastAsia="Nunito" w:hAnsi="Nunito" w:cs="Nunito"/>
            <w:color w:val="000000" w:themeColor="text1"/>
            <w:sz w:val="20"/>
            <w:rPrChange w:id="5812" w:author="Craig Parker" w:date="2024-08-07T12:23:00Z">
              <w:rPr>
                <w:rFonts w:ascii="Nunito" w:eastAsia="Nunito" w:hAnsi="Nunito" w:cs="Nunito"/>
              </w:rPr>
            </w:rPrChange>
          </w:rPr>
          <w:delText>HE</w:delText>
        </w:r>
      </w:del>
      <w:del w:id="5813" w:author="Craig Parker" w:date="2024-08-06T12:57:00Z">
        <w:r w:rsidRPr="002E4822" w:rsidDel="52A8C99F">
          <w:rPr>
            <w:rFonts w:ascii="Nunito" w:eastAsia="Nunito" w:hAnsi="Nunito" w:cs="Nunito"/>
            <w:color w:val="000000" w:themeColor="text1"/>
            <w:sz w:val="20"/>
            <w:vertAlign w:val="superscript"/>
            <w:rPrChange w:id="5814" w:author="Craig Parker" w:date="2024-08-07T12:23:00Z">
              <w:rPr>
                <w:rFonts w:ascii="Nunito" w:eastAsia="Nunito" w:hAnsi="Nunito" w:cs="Nunito"/>
                <w:vertAlign w:val="superscript"/>
              </w:rPr>
            </w:rPrChange>
          </w:rPr>
          <w:delText>2</w:delText>
        </w:r>
      </w:del>
      <w:del w:id="5815" w:author="Craig Parker" w:date="2024-07-08T09:29:00Z">
        <w:r w:rsidRPr="002E4822" w:rsidDel="52A8C99F">
          <w:rPr>
            <w:rFonts w:ascii="Nunito" w:eastAsia="Nunito" w:hAnsi="Nunito" w:cs="Nunito"/>
            <w:color w:val="000000" w:themeColor="text1"/>
            <w:sz w:val="20"/>
            <w:rPrChange w:id="5816" w:author="Craig Parker" w:date="2024-08-07T12:23:00Z">
              <w:rPr>
                <w:rFonts w:ascii="Nunito" w:eastAsia="Nunito" w:hAnsi="Nunito" w:cs="Nunito"/>
              </w:rPr>
            </w:rPrChange>
          </w:rPr>
          <w:delText>AT</w:delText>
        </w:r>
      </w:del>
      <w:del w:id="5817" w:author="Craig Parker" w:date="2024-08-06T12:57:00Z">
        <w:r w:rsidRPr="002E4822" w:rsidDel="52A8C99F">
          <w:rPr>
            <w:rFonts w:ascii="Nunito" w:eastAsia="Nunito" w:hAnsi="Nunito" w:cs="Nunito"/>
            <w:color w:val="000000" w:themeColor="text1"/>
            <w:sz w:val="20"/>
            <w:rPrChange w:id="5818" w:author="Craig Parker" w:date="2024-08-07T12:23:00Z">
              <w:rPr>
                <w:rFonts w:ascii="Nunito" w:eastAsia="Nunito" w:hAnsi="Nunito" w:cs="Nunito"/>
              </w:rPr>
            </w:rPrChange>
          </w:rPr>
          <w:delText xml:space="preserve"> Center activities will be shared with the research community and the public through conference presentations, publication in peer-reviewed journals and media interactions, as described in the Training and Engagement Core.</w:delText>
        </w:r>
      </w:del>
    </w:p>
    <w:p w14:paraId="08B8E9F7" w14:textId="73ED9C49" w:rsidR="52A8C99F" w:rsidRPr="002E4822" w:rsidRDefault="52A8C99F">
      <w:pPr>
        <w:spacing w:before="240" w:after="240"/>
        <w:rPr>
          <w:ins w:id="5819" w:author="Craig Parker" w:date="2024-08-06T12:57:00Z"/>
          <w:rFonts w:ascii="Nunito" w:eastAsia="Nunito" w:hAnsi="Nunito" w:cs="Nunito"/>
          <w:color w:val="000000" w:themeColor="text1"/>
          <w:sz w:val="20"/>
          <w:rPrChange w:id="5820" w:author="Craig Parker" w:date="2024-08-07T12:23:00Z">
            <w:rPr>
              <w:ins w:id="5821" w:author="Craig Parker" w:date="2024-08-06T12:57:00Z"/>
              <w:rFonts w:ascii="Nunito" w:eastAsia="Nunito" w:hAnsi="Nunito" w:cs="Nunito"/>
              <w:szCs w:val="18"/>
            </w:rPr>
          </w:rPrChange>
        </w:rPr>
        <w:pPrChange w:id="5822" w:author="Craig Parker" w:date="2024-08-06T12:57:00Z">
          <w:pPr/>
        </w:pPrChange>
      </w:pPr>
      <w:ins w:id="5823" w:author="Craig Parker" w:date="2024-08-06T12:57:00Z">
        <w:r w:rsidRPr="002E4822">
          <w:rPr>
            <w:rFonts w:ascii="Nunito" w:eastAsia="Nunito" w:hAnsi="Nunito" w:cs="Nunito"/>
            <w:color w:val="000000" w:themeColor="text1"/>
            <w:sz w:val="20"/>
            <w:rPrChange w:id="5824" w:author="Craig Parker" w:date="2024-08-07T12:23:00Z">
              <w:rPr>
                <w:rFonts w:ascii="Nunito" w:eastAsia="Nunito" w:hAnsi="Nunito" w:cs="Nunito"/>
                <w:szCs w:val="18"/>
              </w:rPr>
            </w:rPrChange>
          </w:rPr>
          <w:t xml:space="preserve">The </w:t>
        </w:r>
      </w:ins>
      <w:r w:rsidR="000933A1" w:rsidRPr="002E4822">
        <w:rPr>
          <w:rFonts w:ascii="Nunito" w:eastAsia="Nunito" w:hAnsi="Nunito" w:cs="Nunito"/>
          <w:color w:val="000000" w:themeColor="text1"/>
          <w:sz w:val="20"/>
        </w:rPr>
        <w:t>procedures outlined in the DSI-Africa Data Sharing Guideline govern the process of making data available to qualified individuals for Research Project 1 (RP1) and Research Project 2 (RP2)</w:t>
      </w:r>
      <w:ins w:id="5825" w:author="Craig Parker" w:date="2024-08-06T12:57:00Z">
        <w:r w:rsidRPr="002E4822">
          <w:rPr>
            <w:rFonts w:ascii="Nunito" w:eastAsia="Nunito" w:hAnsi="Nunito" w:cs="Nunito"/>
            <w:color w:val="000000" w:themeColor="text1"/>
            <w:sz w:val="20"/>
            <w:rPrChange w:id="5826" w:author="Craig Parker" w:date="2024-08-07T12:23:00Z">
              <w:rPr>
                <w:rFonts w:ascii="Nunito" w:eastAsia="Nunito" w:hAnsi="Nunito" w:cs="Nunito"/>
                <w:szCs w:val="18"/>
              </w:rPr>
            </w:rPrChange>
          </w:rPr>
          <w:t>. This ensures compliance with ethical, legal, and scientific standards, maintaining the integrity and security of the data while facilitating its responsible use.</w:t>
        </w:r>
      </w:ins>
    </w:p>
    <w:p w14:paraId="213AA3A4" w14:textId="41E09FAF" w:rsidR="52A8C99F" w:rsidRPr="002E4822" w:rsidRDefault="52A8C99F">
      <w:pPr>
        <w:spacing w:before="240" w:after="240"/>
        <w:rPr>
          <w:ins w:id="5827" w:author="Craig Parker" w:date="2024-08-06T12:57:00Z"/>
          <w:rFonts w:ascii="Nunito" w:eastAsia="Nunito" w:hAnsi="Nunito" w:cs="Nunito"/>
          <w:color w:val="000000" w:themeColor="text1"/>
          <w:sz w:val="20"/>
          <w:rPrChange w:id="5828" w:author="Craig Parker" w:date="2024-08-07T12:23:00Z">
            <w:rPr>
              <w:ins w:id="5829" w:author="Craig Parker" w:date="2024-08-06T12:57:00Z"/>
              <w:rFonts w:ascii="Nunito" w:eastAsia="Nunito" w:hAnsi="Nunito" w:cs="Nunito"/>
              <w:szCs w:val="18"/>
            </w:rPr>
          </w:rPrChange>
        </w:rPr>
        <w:pPrChange w:id="5830" w:author="Craig Parker" w:date="2024-08-06T12:57:00Z">
          <w:pPr/>
        </w:pPrChange>
      </w:pPr>
      <w:ins w:id="5831" w:author="Craig Parker" w:date="2024-08-06T12:57:00Z">
        <w:r w:rsidRPr="002E4822">
          <w:rPr>
            <w:rFonts w:ascii="Nunito" w:eastAsia="Nunito" w:hAnsi="Nunito" w:cs="Nunito"/>
            <w:b/>
            <w:bCs/>
            <w:color w:val="000000" w:themeColor="text1"/>
            <w:sz w:val="20"/>
            <w:rPrChange w:id="5832" w:author="Craig Parker" w:date="2024-08-07T12:23:00Z">
              <w:rPr>
                <w:rFonts w:ascii="Nunito" w:eastAsia="Nunito" w:hAnsi="Nunito" w:cs="Nunito"/>
                <w:b/>
                <w:bCs/>
                <w:szCs w:val="18"/>
              </w:rPr>
            </w:rPrChange>
          </w:rPr>
          <w:t>Step 1: Development of Data Access Request Form</w:t>
        </w:r>
        <w:r w:rsidRPr="002E4822">
          <w:rPr>
            <w:rFonts w:ascii="Nunito" w:eastAsia="Nunito" w:hAnsi="Nunito" w:cs="Nunito"/>
            <w:color w:val="000000" w:themeColor="text1"/>
            <w:sz w:val="20"/>
            <w:rPrChange w:id="5833" w:author="Craig Parker" w:date="2024-08-07T12:23:00Z">
              <w:rPr>
                <w:rFonts w:ascii="Nunito" w:eastAsia="Nunito" w:hAnsi="Nunito" w:cs="Nunito"/>
                <w:szCs w:val="18"/>
              </w:rPr>
            </w:rPrChange>
          </w:rPr>
          <w:t xml:space="preserve"> </w:t>
        </w:r>
        <w:proofErr w:type="gramStart"/>
        <w:r w:rsidRPr="002E4822">
          <w:rPr>
            <w:rFonts w:ascii="Nunito" w:eastAsia="Nunito" w:hAnsi="Nunito" w:cs="Nunito"/>
            <w:color w:val="000000" w:themeColor="text1"/>
            <w:sz w:val="20"/>
            <w:rPrChange w:id="5834" w:author="Craig Parker" w:date="2024-08-07T12:23:00Z">
              <w:rPr>
                <w:rFonts w:ascii="Nunito" w:eastAsia="Nunito" w:hAnsi="Nunito" w:cs="Nunito"/>
                <w:szCs w:val="18"/>
              </w:rPr>
            </w:rPrChange>
          </w:rPr>
          <w:t>The</w:t>
        </w:r>
        <w:proofErr w:type="gramEnd"/>
        <w:r w:rsidRPr="002E4822">
          <w:rPr>
            <w:rFonts w:ascii="Nunito" w:eastAsia="Nunito" w:hAnsi="Nunito" w:cs="Nunito"/>
            <w:color w:val="000000" w:themeColor="text1"/>
            <w:sz w:val="20"/>
            <w:rPrChange w:id="5835" w:author="Craig Parker" w:date="2024-08-07T12:23:00Z">
              <w:rPr>
                <w:rFonts w:ascii="Nunito" w:eastAsia="Nunito" w:hAnsi="Nunito" w:cs="Nunito"/>
                <w:szCs w:val="18"/>
              </w:rPr>
            </w:rPrChange>
          </w:rPr>
          <w:t xml:space="preserve"> </w:t>
        </w:r>
      </w:ins>
      <w:r w:rsidR="00D14C08" w:rsidRPr="002E4822">
        <w:rPr>
          <w:rFonts w:ascii="Nunito" w:eastAsia="Nunito" w:hAnsi="Nunito" w:cs="Nunito"/>
          <w:color w:val="000000" w:themeColor="text1"/>
          <w:sz w:val="20"/>
        </w:rPr>
        <w:t>DAC</w:t>
      </w:r>
      <w:ins w:id="5836" w:author="Craig Parker" w:date="2024-08-06T12:57:00Z">
        <w:r w:rsidRPr="002E4822">
          <w:rPr>
            <w:rFonts w:ascii="Nunito" w:eastAsia="Nunito" w:hAnsi="Nunito" w:cs="Nunito"/>
            <w:color w:val="000000" w:themeColor="text1"/>
            <w:sz w:val="20"/>
            <w:rPrChange w:id="5837" w:author="Craig Parker" w:date="2024-08-07T12:23:00Z">
              <w:rPr>
                <w:rFonts w:ascii="Nunito" w:eastAsia="Nunito" w:hAnsi="Nunito" w:cs="Nunito"/>
                <w:szCs w:val="18"/>
              </w:rPr>
            </w:rPrChange>
          </w:rPr>
          <w:t xml:space="preserve"> will develop a comprehensive Data Access Request Form for researchers outside the HE²AT Center team. This form must be completed by individuals requesting access to the RP1/RP2 de-identified data and include:</w:t>
        </w:r>
      </w:ins>
    </w:p>
    <w:p w14:paraId="40F6F783" w14:textId="0241C2A8" w:rsidR="52A8C99F" w:rsidRPr="002E4822" w:rsidRDefault="52A8C99F">
      <w:pPr>
        <w:pStyle w:val="ListParagraph"/>
        <w:numPr>
          <w:ilvl w:val="0"/>
          <w:numId w:val="59"/>
        </w:numPr>
        <w:spacing w:before="0" w:after="0"/>
        <w:rPr>
          <w:ins w:id="5838" w:author="Craig Parker" w:date="2024-08-06T12:57:00Z"/>
          <w:rFonts w:ascii="Nunito" w:eastAsia="Nunito" w:hAnsi="Nunito" w:cs="Nunito"/>
          <w:color w:val="000000" w:themeColor="text1"/>
          <w:sz w:val="20"/>
          <w:rPrChange w:id="5839" w:author="Craig Parker" w:date="2024-08-07T12:23:00Z">
            <w:rPr>
              <w:ins w:id="5840" w:author="Craig Parker" w:date="2024-08-06T12:57:00Z"/>
              <w:rFonts w:ascii="Nunito" w:eastAsia="Nunito" w:hAnsi="Nunito" w:cs="Nunito"/>
              <w:szCs w:val="18"/>
            </w:rPr>
          </w:rPrChange>
        </w:rPr>
        <w:pPrChange w:id="5841" w:author="Craig Parker" w:date="2024-08-06T12:57:00Z">
          <w:pPr/>
        </w:pPrChange>
      </w:pPr>
      <w:ins w:id="5842" w:author="Craig Parker" w:date="2024-08-06T12:57:00Z">
        <w:r w:rsidRPr="002E4822">
          <w:rPr>
            <w:rFonts w:ascii="Nunito" w:eastAsia="Nunito" w:hAnsi="Nunito" w:cs="Nunito"/>
            <w:b/>
            <w:bCs/>
            <w:color w:val="000000" w:themeColor="text1"/>
            <w:sz w:val="20"/>
            <w:rPrChange w:id="5843" w:author="Craig Parker" w:date="2024-08-07T12:23:00Z">
              <w:rPr>
                <w:rFonts w:ascii="Nunito" w:eastAsia="Nunito" w:hAnsi="Nunito" w:cs="Nunito"/>
                <w:b/>
                <w:bCs/>
                <w:szCs w:val="18"/>
              </w:rPr>
            </w:rPrChange>
          </w:rPr>
          <w:t>Applicant Information</w:t>
        </w:r>
        <w:r w:rsidRPr="002E4822">
          <w:rPr>
            <w:rFonts w:ascii="Nunito" w:eastAsia="Nunito" w:hAnsi="Nunito" w:cs="Nunito"/>
            <w:color w:val="000000" w:themeColor="text1"/>
            <w:sz w:val="20"/>
            <w:rPrChange w:id="5844" w:author="Craig Parker" w:date="2024-08-07T12:23:00Z">
              <w:rPr>
                <w:rFonts w:ascii="Nunito" w:eastAsia="Nunito" w:hAnsi="Nunito" w:cs="Nunito"/>
                <w:szCs w:val="18"/>
              </w:rPr>
            </w:rPrChange>
          </w:rPr>
          <w:t>: Details about the applicant and their institution, including name, address, and the nature of its research activities.</w:t>
        </w:r>
      </w:ins>
    </w:p>
    <w:p w14:paraId="3EF33FB2" w14:textId="20D976DE" w:rsidR="52A8C99F" w:rsidRPr="002E4822" w:rsidRDefault="52A8C99F">
      <w:pPr>
        <w:pStyle w:val="ListParagraph"/>
        <w:numPr>
          <w:ilvl w:val="0"/>
          <w:numId w:val="59"/>
        </w:numPr>
        <w:spacing w:before="0" w:after="0"/>
        <w:rPr>
          <w:ins w:id="5845" w:author="Craig Parker" w:date="2024-08-06T12:57:00Z"/>
          <w:rFonts w:ascii="Nunito" w:eastAsia="Nunito" w:hAnsi="Nunito" w:cs="Nunito"/>
          <w:color w:val="000000" w:themeColor="text1"/>
          <w:sz w:val="20"/>
          <w:rPrChange w:id="5846" w:author="Craig Parker" w:date="2024-08-07T12:23:00Z">
            <w:rPr>
              <w:ins w:id="5847" w:author="Craig Parker" w:date="2024-08-06T12:57:00Z"/>
              <w:rFonts w:ascii="Nunito" w:eastAsia="Nunito" w:hAnsi="Nunito" w:cs="Nunito"/>
              <w:szCs w:val="18"/>
            </w:rPr>
          </w:rPrChange>
        </w:rPr>
        <w:pPrChange w:id="5848" w:author="Craig Parker" w:date="2024-08-06T12:57:00Z">
          <w:pPr/>
        </w:pPrChange>
      </w:pPr>
      <w:ins w:id="5849" w:author="Craig Parker" w:date="2024-08-06T12:57:00Z">
        <w:r w:rsidRPr="002E4822">
          <w:rPr>
            <w:rFonts w:ascii="Nunito" w:eastAsia="Nunito" w:hAnsi="Nunito" w:cs="Nunito"/>
            <w:b/>
            <w:bCs/>
            <w:color w:val="000000" w:themeColor="text1"/>
            <w:sz w:val="20"/>
            <w:rPrChange w:id="5850" w:author="Craig Parker" w:date="2024-08-07T12:23:00Z">
              <w:rPr>
                <w:rFonts w:ascii="Nunito" w:eastAsia="Nunito" w:hAnsi="Nunito" w:cs="Nunito"/>
                <w:b/>
                <w:bCs/>
                <w:szCs w:val="18"/>
              </w:rPr>
            </w:rPrChange>
          </w:rPr>
          <w:t>Consortium Membership Status</w:t>
        </w:r>
        <w:r w:rsidRPr="002E4822">
          <w:rPr>
            <w:rFonts w:ascii="Nunito" w:eastAsia="Nunito" w:hAnsi="Nunito" w:cs="Nunito"/>
            <w:color w:val="000000" w:themeColor="text1"/>
            <w:sz w:val="20"/>
            <w:rPrChange w:id="5851" w:author="Craig Parker" w:date="2024-08-07T12:23:00Z">
              <w:rPr>
                <w:rFonts w:ascii="Nunito" w:eastAsia="Nunito" w:hAnsi="Nunito" w:cs="Nunito"/>
                <w:szCs w:val="18"/>
              </w:rPr>
            </w:rPrChange>
          </w:rPr>
          <w:t xml:space="preserve">: Indication of whether the applicant is a member of the DSI-Africa Consortium. Non-members must provide detailed information about their </w:t>
        </w:r>
      </w:ins>
      <w:proofErr w:type="spellStart"/>
      <w:r w:rsidR="006013EC" w:rsidRPr="002E4822">
        <w:rPr>
          <w:rFonts w:ascii="Nunito" w:eastAsia="Nunito" w:hAnsi="Nunito" w:cs="Nunito"/>
          <w:color w:val="000000" w:themeColor="text1"/>
          <w:sz w:val="20"/>
        </w:rPr>
        <w:t>organisational</w:t>
      </w:r>
      <w:proofErr w:type="spellEnd"/>
      <w:ins w:id="5852" w:author="Craig Parker" w:date="2024-08-06T12:57:00Z">
        <w:r w:rsidRPr="002E4822">
          <w:rPr>
            <w:rFonts w:ascii="Nunito" w:eastAsia="Nunito" w:hAnsi="Nunito" w:cs="Nunito"/>
            <w:color w:val="000000" w:themeColor="text1"/>
            <w:sz w:val="20"/>
            <w:rPrChange w:id="5853" w:author="Craig Parker" w:date="2024-08-07T12:23:00Z">
              <w:rPr>
                <w:rFonts w:ascii="Nunito" w:eastAsia="Nunito" w:hAnsi="Nunito" w:cs="Nunito"/>
                <w:szCs w:val="18"/>
              </w:rPr>
            </w:rPrChange>
          </w:rPr>
          <w:t xml:space="preserve"> affiliation.</w:t>
        </w:r>
      </w:ins>
    </w:p>
    <w:p w14:paraId="733CEBFB" w14:textId="4300721A" w:rsidR="52A8C99F" w:rsidRPr="002E4822" w:rsidRDefault="52A8C99F">
      <w:pPr>
        <w:pStyle w:val="ListParagraph"/>
        <w:numPr>
          <w:ilvl w:val="0"/>
          <w:numId w:val="59"/>
        </w:numPr>
        <w:spacing w:before="0" w:after="0"/>
        <w:rPr>
          <w:ins w:id="5854" w:author="Craig Parker" w:date="2024-08-06T12:57:00Z"/>
          <w:rFonts w:ascii="Nunito" w:eastAsia="Nunito" w:hAnsi="Nunito" w:cs="Nunito"/>
          <w:color w:val="000000" w:themeColor="text1"/>
          <w:sz w:val="20"/>
          <w:rPrChange w:id="5855" w:author="Craig Parker" w:date="2024-08-07T12:23:00Z">
            <w:rPr>
              <w:ins w:id="5856" w:author="Craig Parker" w:date="2024-08-06T12:57:00Z"/>
              <w:rFonts w:ascii="Nunito" w:eastAsia="Nunito" w:hAnsi="Nunito" w:cs="Nunito"/>
              <w:szCs w:val="18"/>
            </w:rPr>
          </w:rPrChange>
        </w:rPr>
        <w:pPrChange w:id="5857" w:author="Craig Parker" w:date="2024-08-06T12:57:00Z">
          <w:pPr/>
        </w:pPrChange>
      </w:pPr>
      <w:ins w:id="5858" w:author="Craig Parker" w:date="2024-08-06T12:57:00Z">
        <w:r w:rsidRPr="002E4822">
          <w:rPr>
            <w:rFonts w:ascii="Nunito" w:eastAsia="Nunito" w:hAnsi="Nunito" w:cs="Nunito"/>
            <w:b/>
            <w:bCs/>
            <w:color w:val="000000" w:themeColor="text1"/>
            <w:sz w:val="20"/>
            <w:rPrChange w:id="5859" w:author="Craig Parker" w:date="2024-08-07T12:23:00Z">
              <w:rPr>
                <w:rFonts w:ascii="Nunito" w:eastAsia="Nunito" w:hAnsi="Nunito" w:cs="Nunito"/>
                <w:b/>
                <w:bCs/>
                <w:szCs w:val="18"/>
              </w:rPr>
            </w:rPrChange>
          </w:rPr>
          <w:t>Dataset Identification</w:t>
        </w:r>
        <w:r w:rsidRPr="002E4822">
          <w:rPr>
            <w:rFonts w:ascii="Nunito" w:eastAsia="Nunito" w:hAnsi="Nunito" w:cs="Nunito"/>
            <w:color w:val="000000" w:themeColor="text1"/>
            <w:sz w:val="20"/>
            <w:rPrChange w:id="5860" w:author="Craig Parker" w:date="2024-08-07T12:23:00Z">
              <w:rPr>
                <w:rFonts w:ascii="Nunito" w:eastAsia="Nunito" w:hAnsi="Nunito" w:cs="Nunito"/>
                <w:szCs w:val="18"/>
              </w:rPr>
            </w:rPrChange>
          </w:rPr>
          <w:t>: Specific datasets to which access is sought.</w:t>
        </w:r>
      </w:ins>
    </w:p>
    <w:p w14:paraId="5305A99D" w14:textId="3BB72B9C" w:rsidR="52A8C99F" w:rsidRPr="002E4822" w:rsidRDefault="52A8C99F">
      <w:pPr>
        <w:pStyle w:val="ListParagraph"/>
        <w:numPr>
          <w:ilvl w:val="0"/>
          <w:numId w:val="59"/>
        </w:numPr>
        <w:spacing w:before="0" w:after="0"/>
        <w:rPr>
          <w:ins w:id="5861" w:author="Craig Parker" w:date="2024-08-06T12:57:00Z"/>
          <w:rFonts w:ascii="Nunito" w:eastAsia="Nunito" w:hAnsi="Nunito" w:cs="Nunito"/>
          <w:color w:val="000000" w:themeColor="text1"/>
          <w:sz w:val="20"/>
          <w:rPrChange w:id="5862" w:author="Craig Parker" w:date="2024-08-07T12:23:00Z">
            <w:rPr>
              <w:ins w:id="5863" w:author="Craig Parker" w:date="2024-08-06T12:57:00Z"/>
              <w:rFonts w:ascii="Nunito" w:eastAsia="Nunito" w:hAnsi="Nunito" w:cs="Nunito"/>
              <w:szCs w:val="18"/>
            </w:rPr>
          </w:rPrChange>
        </w:rPr>
        <w:pPrChange w:id="5864" w:author="Craig Parker" w:date="2024-08-06T12:57:00Z">
          <w:pPr/>
        </w:pPrChange>
      </w:pPr>
      <w:ins w:id="5865" w:author="Craig Parker" w:date="2024-08-06T12:57:00Z">
        <w:r w:rsidRPr="002E4822">
          <w:rPr>
            <w:rFonts w:ascii="Nunito" w:eastAsia="Nunito" w:hAnsi="Nunito" w:cs="Nunito"/>
            <w:b/>
            <w:bCs/>
            <w:color w:val="000000" w:themeColor="text1"/>
            <w:sz w:val="20"/>
            <w:rPrChange w:id="5866" w:author="Craig Parker" w:date="2024-08-07T12:23:00Z">
              <w:rPr>
                <w:rFonts w:ascii="Nunito" w:eastAsia="Nunito" w:hAnsi="Nunito" w:cs="Nunito"/>
                <w:b/>
                <w:bCs/>
                <w:szCs w:val="18"/>
              </w:rPr>
            </w:rPrChange>
          </w:rPr>
          <w:t>Research Purpose</w:t>
        </w:r>
        <w:r w:rsidRPr="002E4822">
          <w:rPr>
            <w:rFonts w:ascii="Nunito" w:eastAsia="Nunito" w:hAnsi="Nunito" w:cs="Nunito"/>
            <w:color w:val="000000" w:themeColor="text1"/>
            <w:sz w:val="20"/>
            <w:rPrChange w:id="5867" w:author="Craig Parker" w:date="2024-08-07T12:23:00Z">
              <w:rPr>
                <w:rFonts w:ascii="Nunito" w:eastAsia="Nunito" w:hAnsi="Nunito" w:cs="Nunito"/>
                <w:szCs w:val="18"/>
              </w:rPr>
            </w:rPrChange>
          </w:rPr>
          <w:t>: A proposal outlining the intended research, including the research objectives and significance.</w:t>
        </w:r>
      </w:ins>
    </w:p>
    <w:p w14:paraId="3811128F" w14:textId="446FB6AC" w:rsidR="52A8C99F" w:rsidRPr="002E4822" w:rsidRDefault="52A8C99F">
      <w:pPr>
        <w:pStyle w:val="ListParagraph"/>
        <w:numPr>
          <w:ilvl w:val="0"/>
          <w:numId w:val="59"/>
        </w:numPr>
        <w:spacing w:before="0" w:after="0"/>
        <w:rPr>
          <w:ins w:id="5868" w:author="Craig Parker" w:date="2024-08-06T12:57:00Z"/>
          <w:rFonts w:ascii="Nunito" w:eastAsia="Nunito" w:hAnsi="Nunito" w:cs="Nunito"/>
          <w:color w:val="000000" w:themeColor="text1"/>
          <w:sz w:val="20"/>
          <w:rPrChange w:id="5869" w:author="Craig Parker" w:date="2024-08-07T12:23:00Z">
            <w:rPr>
              <w:ins w:id="5870" w:author="Craig Parker" w:date="2024-08-06T12:57:00Z"/>
              <w:rFonts w:ascii="Nunito" w:eastAsia="Nunito" w:hAnsi="Nunito" w:cs="Nunito"/>
              <w:szCs w:val="18"/>
            </w:rPr>
          </w:rPrChange>
        </w:rPr>
        <w:pPrChange w:id="5871" w:author="Craig Parker" w:date="2024-08-06T12:57:00Z">
          <w:pPr/>
        </w:pPrChange>
      </w:pPr>
      <w:ins w:id="5872" w:author="Craig Parker" w:date="2024-08-06T12:57:00Z">
        <w:r w:rsidRPr="002E4822">
          <w:rPr>
            <w:rFonts w:ascii="Nunito" w:eastAsia="Nunito" w:hAnsi="Nunito" w:cs="Nunito"/>
            <w:b/>
            <w:bCs/>
            <w:color w:val="000000" w:themeColor="text1"/>
            <w:sz w:val="20"/>
            <w:rPrChange w:id="5873" w:author="Craig Parker" w:date="2024-08-07T12:23:00Z">
              <w:rPr>
                <w:rFonts w:ascii="Nunito" w:eastAsia="Nunito" w:hAnsi="Nunito" w:cs="Nunito"/>
                <w:b/>
                <w:bCs/>
                <w:szCs w:val="18"/>
              </w:rPr>
            </w:rPrChange>
          </w:rPr>
          <w:t>Data Sharing Modality Preference</w:t>
        </w:r>
        <w:r w:rsidRPr="002E4822">
          <w:rPr>
            <w:rFonts w:ascii="Nunito" w:eastAsia="Nunito" w:hAnsi="Nunito" w:cs="Nunito"/>
            <w:color w:val="000000" w:themeColor="text1"/>
            <w:sz w:val="20"/>
            <w:rPrChange w:id="5874" w:author="Craig Parker" w:date="2024-08-07T12:23:00Z">
              <w:rPr>
                <w:rFonts w:ascii="Nunito" w:eastAsia="Nunito" w:hAnsi="Nunito" w:cs="Nunito"/>
                <w:szCs w:val="18"/>
              </w:rPr>
            </w:rPrChange>
          </w:rPr>
          <w:t>: Specification of whether data access is sought through download or data visiting, with a justification based on the research and data sensitivity.</w:t>
        </w:r>
      </w:ins>
    </w:p>
    <w:p w14:paraId="4D9A3313" w14:textId="51501584" w:rsidR="52A8C99F" w:rsidRPr="002E4822" w:rsidRDefault="52A8C99F">
      <w:pPr>
        <w:pStyle w:val="ListParagraph"/>
        <w:numPr>
          <w:ilvl w:val="0"/>
          <w:numId w:val="59"/>
        </w:numPr>
        <w:spacing w:before="0" w:after="0"/>
        <w:rPr>
          <w:ins w:id="5875" w:author="Craig Parker" w:date="2024-08-06T12:57:00Z"/>
          <w:rFonts w:ascii="Nunito" w:eastAsia="Nunito" w:hAnsi="Nunito" w:cs="Nunito"/>
          <w:color w:val="000000" w:themeColor="text1"/>
          <w:sz w:val="20"/>
          <w:rPrChange w:id="5876" w:author="Craig Parker" w:date="2024-08-07T12:23:00Z">
            <w:rPr>
              <w:ins w:id="5877" w:author="Craig Parker" w:date="2024-08-06T12:57:00Z"/>
              <w:rFonts w:ascii="Nunito" w:eastAsia="Nunito" w:hAnsi="Nunito" w:cs="Nunito"/>
              <w:szCs w:val="18"/>
            </w:rPr>
          </w:rPrChange>
        </w:rPr>
        <w:pPrChange w:id="5878" w:author="Craig Parker" w:date="2024-08-06T12:57:00Z">
          <w:pPr/>
        </w:pPrChange>
      </w:pPr>
      <w:ins w:id="5879" w:author="Craig Parker" w:date="2024-08-06T12:57:00Z">
        <w:r w:rsidRPr="002E4822">
          <w:rPr>
            <w:rFonts w:ascii="Nunito" w:eastAsia="Nunito" w:hAnsi="Nunito" w:cs="Nunito"/>
            <w:b/>
            <w:bCs/>
            <w:color w:val="000000" w:themeColor="text1"/>
            <w:sz w:val="20"/>
            <w:rPrChange w:id="5880" w:author="Craig Parker" w:date="2024-08-07T12:23:00Z">
              <w:rPr>
                <w:rFonts w:ascii="Nunito" w:eastAsia="Nunito" w:hAnsi="Nunito" w:cs="Nunito"/>
                <w:b/>
                <w:bCs/>
                <w:szCs w:val="18"/>
              </w:rPr>
            </w:rPrChange>
          </w:rPr>
          <w:t>Ethics Approval</w:t>
        </w:r>
        <w:r w:rsidRPr="002E4822">
          <w:rPr>
            <w:rFonts w:ascii="Nunito" w:eastAsia="Nunito" w:hAnsi="Nunito" w:cs="Nunito"/>
            <w:color w:val="000000" w:themeColor="text1"/>
            <w:sz w:val="20"/>
            <w:rPrChange w:id="5881" w:author="Craig Parker" w:date="2024-08-07T12:23:00Z">
              <w:rPr>
                <w:rFonts w:ascii="Nunito" w:eastAsia="Nunito" w:hAnsi="Nunito" w:cs="Nunito"/>
                <w:szCs w:val="18"/>
              </w:rPr>
            </w:rPrChange>
          </w:rPr>
          <w:t>: Proof of ethics approval from the applicant's institutional ethics committee.</w:t>
        </w:r>
      </w:ins>
    </w:p>
    <w:p w14:paraId="0E291075" w14:textId="7BDAD72A" w:rsidR="52A8C99F" w:rsidRPr="002E4822" w:rsidRDefault="52A8C99F">
      <w:pPr>
        <w:pStyle w:val="ListParagraph"/>
        <w:numPr>
          <w:ilvl w:val="0"/>
          <w:numId w:val="59"/>
        </w:numPr>
        <w:spacing w:before="0" w:after="0"/>
        <w:rPr>
          <w:ins w:id="5882" w:author="Craig Parker" w:date="2024-08-06T12:57:00Z"/>
          <w:rFonts w:ascii="Nunito" w:eastAsia="Nunito" w:hAnsi="Nunito" w:cs="Nunito"/>
          <w:color w:val="000000" w:themeColor="text1"/>
          <w:sz w:val="20"/>
          <w:rPrChange w:id="5883" w:author="Craig Parker" w:date="2024-08-07T12:23:00Z">
            <w:rPr>
              <w:ins w:id="5884" w:author="Craig Parker" w:date="2024-08-06T12:57:00Z"/>
              <w:rFonts w:ascii="Nunito" w:eastAsia="Nunito" w:hAnsi="Nunito" w:cs="Nunito"/>
              <w:szCs w:val="18"/>
            </w:rPr>
          </w:rPrChange>
        </w:rPr>
        <w:pPrChange w:id="5885" w:author="Craig Parker" w:date="2024-08-06T12:57:00Z">
          <w:pPr/>
        </w:pPrChange>
      </w:pPr>
      <w:ins w:id="5886" w:author="Craig Parker" w:date="2024-08-06T12:57:00Z">
        <w:r w:rsidRPr="002E4822">
          <w:rPr>
            <w:rFonts w:ascii="Nunito" w:eastAsia="Nunito" w:hAnsi="Nunito" w:cs="Nunito"/>
            <w:b/>
            <w:bCs/>
            <w:color w:val="000000" w:themeColor="text1"/>
            <w:sz w:val="20"/>
            <w:rPrChange w:id="5887" w:author="Craig Parker" w:date="2024-08-07T12:23:00Z">
              <w:rPr>
                <w:rFonts w:ascii="Nunito" w:eastAsia="Nunito" w:hAnsi="Nunito" w:cs="Nunito"/>
                <w:b/>
                <w:bCs/>
                <w:szCs w:val="18"/>
              </w:rPr>
            </w:rPrChange>
          </w:rPr>
          <w:t>Data Protection Measures</w:t>
        </w:r>
        <w:r w:rsidRPr="002E4822">
          <w:rPr>
            <w:rFonts w:ascii="Nunito" w:eastAsia="Nunito" w:hAnsi="Nunito" w:cs="Nunito"/>
            <w:color w:val="000000" w:themeColor="text1"/>
            <w:sz w:val="20"/>
            <w:rPrChange w:id="5888" w:author="Craig Parker" w:date="2024-08-07T12:23:00Z">
              <w:rPr>
                <w:rFonts w:ascii="Nunito" w:eastAsia="Nunito" w:hAnsi="Nunito" w:cs="Nunito"/>
                <w:szCs w:val="18"/>
              </w:rPr>
            </w:rPrChange>
          </w:rPr>
          <w:t xml:space="preserve">: Detailed description of statutory, </w:t>
        </w:r>
      </w:ins>
      <w:proofErr w:type="spellStart"/>
      <w:r w:rsidR="006013EC" w:rsidRPr="002E4822">
        <w:rPr>
          <w:rFonts w:ascii="Nunito" w:eastAsia="Nunito" w:hAnsi="Nunito" w:cs="Nunito"/>
          <w:color w:val="000000" w:themeColor="text1"/>
          <w:sz w:val="20"/>
        </w:rPr>
        <w:t>organisational</w:t>
      </w:r>
      <w:proofErr w:type="spellEnd"/>
      <w:ins w:id="5889" w:author="Craig Parker" w:date="2024-08-06T12:57:00Z">
        <w:r w:rsidRPr="002E4822">
          <w:rPr>
            <w:rFonts w:ascii="Nunito" w:eastAsia="Nunito" w:hAnsi="Nunito" w:cs="Nunito"/>
            <w:color w:val="000000" w:themeColor="text1"/>
            <w:sz w:val="20"/>
            <w:rPrChange w:id="5890" w:author="Craig Parker" w:date="2024-08-07T12:23:00Z">
              <w:rPr>
                <w:rFonts w:ascii="Nunito" w:eastAsia="Nunito" w:hAnsi="Nunito" w:cs="Nunito"/>
                <w:szCs w:val="18"/>
              </w:rPr>
            </w:rPrChange>
          </w:rPr>
          <w:t>, and technical measures in place at the receiving institution to safeguard the confidentiality and safety of the data.</w:t>
        </w:r>
      </w:ins>
    </w:p>
    <w:p w14:paraId="13A0F6CF" w14:textId="5C1C2EA4" w:rsidR="52A8C99F" w:rsidRPr="002E4822" w:rsidRDefault="52A8C99F">
      <w:pPr>
        <w:spacing w:before="240" w:after="240"/>
        <w:rPr>
          <w:ins w:id="5891" w:author="Craig Parker" w:date="2024-08-06T12:57:00Z"/>
          <w:rFonts w:ascii="Nunito" w:eastAsia="Nunito" w:hAnsi="Nunito" w:cs="Nunito"/>
          <w:color w:val="000000" w:themeColor="text1"/>
          <w:sz w:val="20"/>
          <w:rPrChange w:id="5892" w:author="Craig Parker" w:date="2024-08-07T12:23:00Z">
            <w:rPr>
              <w:ins w:id="5893" w:author="Craig Parker" w:date="2024-08-06T12:57:00Z"/>
              <w:rFonts w:ascii="Nunito" w:eastAsia="Nunito" w:hAnsi="Nunito" w:cs="Nunito"/>
              <w:szCs w:val="18"/>
            </w:rPr>
          </w:rPrChange>
        </w:rPr>
        <w:pPrChange w:id="5894" w:author="Craig Parker" w:date="2024-08-06T12:57:00Z">
          <w:pPr>
            <w:numPr>
              <w:numId w:val="6"/>
            </w:numPr>
            <w:ind w:left="720" w:hanging="360"/>
          </w:pPr>
        </w:pPrChange>
      </w:pPr>
      <w:ins w:id="5895" w:author="Craig Parker" w:date="2024-08-06T12:57:00Z">
        <w:r w:rsidRPr="002E4822">
          <w:rPr>
            <w:rFonts w:ascii="Nunito" w:eastAsia="Nunito" w:hAnsi="Nunito" w:cs="Nunito"/>
            <w:b/>
            <w:bCs/>
            <w:color w:val="000000" w:themeColor="text1"/>
            <w:sz w:val="20"/>
            <w:rPrChange w:id="5896" w:author="Craig Parker" w:date="2024-08-07T12:23:00Z">
              <w:rPr>
                <w:rFonts w:ascii="Nunito" w:eastAsia="Nunito" w:hAnsi="Nunito" w:cs="Nunito"/>
                <w:b/>
                <w:bCs/>
                <w:szCs w:val="18"/>
              </w:rPr>
            </w:rPrChange>
          </w:rPr>
          <w:lastRenderedPageBreak/>
          <w:t>Step 2: Preliminary Screening</w:t>
        </w:r>
        <w:r w:rsidRPr="002E4822">
          <w:rPr>
            <w:rFonts w:ascii="Nunito" w:eastAsia="Nunito" w:hAnsi="Nunito" w:cs="Nunito"/>
            <w:color w:val="000000" w:themeColor="text1"/>
            <w:sz w:val="20"/>
            <w:rPrChange w:id="5897" w:author="Craig Parker" w:date="2024-08-07T12:23:00Z">
              <w:rPr>
                <w:rFonts w:ascii="Nunito" w:eastAsia="Nunito" w:hAnsi="Nunito" w:cs="Nunito"/>
                <w:szCs w:val="18"/>
              </w:rPr>
            </w:rPrChange>
          </w:rPr>
          <w:t xml:space="preserve"> Upon submission, the Data Access Request Form undergoes a preliminary screening by the Data Access Committee (DAC) to confirm completeness and basic compliance with the Consortium’s requirements.</w:t>
        </w:r>
      </w:ins>
    </w:p>
    <w:p w14:paraId="48041A93" w14:textId="48B85F12" w:rsidR="52A8C99F" w:rsidRPr="002E4822" w:rsidRDefault="52A8C99F">
      <w:pPr>
        <w:spacing w:before="240" w:after="240"/>
        <w:rPr>
          <w:ins w:id="5898" w:author="Craig Parker" w:date="2024-08-06T12:57:00Z"/>
          <w:rFonts w:ascii="Nunito" w:eastAsia="Nunito" w:hAnsi="Nunito" w:cs="Nunito"/>
          <w:color w:val="000000" w:themeColor="text1"/>
          <w:sz w:val="20"/>
          <w:rPrChange w:id="5899" w:author="Craig Parker" w:date="2024-08-07T12:23:00Z">
            <w:rPr>
              <w:ins w:id="5900" w:author="Craig Parker" w:date="2024-08-06T12:57:00Z"/>
              <w:rFonts w:ascii="Nunito" w:eastAsia="Nunito" w:hAnsi="Nunito" w:cs="Nunito"/>
              <w:szCs w:val="18"/>
            </w:rPr>
          </w:rPrChange>
        </w:rPr>
        <w:pPrChange w:id="5901" w:author="Craig Parker" w:date="2024-08-06T12:57:00Z">
          <w:pPr/>
        </w:pPrChange>
      </w:pPr>
      <w:ins w:id="5902" w:author="Craig Parker" w:date="2024-08-06T12:57:00Z">
        <w:r w:rsidRPr="002E4822">
          <w:rPr>
            <w:rFonts w:ascii="Nunito" w:eastAsia="Nunito" w:hAnsi="Nunito" w:cs="Nunito"/>
            <w:b/>
            <w:bCs/>
            <w:color w:val="000000" w:themeColor="text1"/>
            <w:sz w:val="20"/>
            <w:rPrChange w:id="5903" w:author="Craig Parker" w:date="2024-08-07T12:23:00Z">
              <w:rPr>
                <w:rFonts w:ascii="Nunito" w:eastAsia="Nunito" w:hAnsi="Nunito" w:cs="Nunito"/>
                <w:b/>
                <w:bCs/>
                <w:szCs w:val="18"/>
              </w:rPr>
            </w:rPrChange>
          </w:rPr>
          <w:t>Step 3: Review by Data Access Committee</w:t>
        </w:r>
        <w:r w:rsidRPr="002E4822">
          <w:rPr>
            <w:rFonts w:ascii="Nunito" w:eastAsia="Nunito" w:hAnsi="Nunito" w:cs="Nunito"/>
            <w:color w:val="000000" w:themeColor="text1"/>
            <w:sz w:val="20"/>
            <w:rPrChange w:id="5904" w:author="Craig Parker" w:date="2024-08-07T12:23:00Z">
              <w:rPr>
                <w:rFonts w:ascii="Nunito" w:eastAsia="Nunito" w:hAnsi="Nunito" w:cs="Nunito"/>
                <w:szCs w:val="18"/>
              </w:rPr>
            </w:rPrChange>
          </w:rPr>
          <w:t xml:space="preserve"> </w:t>
        </w:r>
        <w:proofErr w:type="gramStart"/>
        <w:r w:rsidRPr="002E4822">
          <w:rPr>
            <w:rFonts w:ascii="Nunito" w:eastAsia="Nunito" w:hAnsi="Nunito" w:cs="Nunito"/>
            <w:color w:val="000000" w:themeColor="text1"/>
            <w:sz w:val="20"/>
            <w:rPrChange w:id="5905" w:author="Craig Parker" w:date="2024-08-07T12:23:00Z">
              <w:rPr>
                <w:rFonts w:ascii="Nunito" w:eastAsia="Nunito" w:hAnsi="Nunito" w:cs="Nunito"/>
                <w:szCs w:val="18"/>
              </w:rPr>
            </w:rPrChange>
          </w:rPr>
          <w:t>The</w:t>
        </w:r>
        <w:proofErr w:type="gramEnd"/>
        <w:r w:rsidRPr="002E4822">
          <w:rPr>
            <w:rFonts w:ascii="Nunito" w:eastAsia="Nunito" w:hAnsi="Nunito" w:cs="Nunito"/>
            <w:color w:val="000000" w:themeColor="text1"/>
            <w:sz w:val="20"/>
            <w:rPrChange w:id="5906" w:author="Craig Parker" w:date="2024-08-07T12:23:00Z">
              <w:rPr>
                <w:rFonts w:ascii="Nunito" w:eastAsia="Nunito" w:hAnsi="Nunito" w:cs="Nunito"/>
                <w:szCs w:val="18"/>
              </w:rPr>
            </w:rPrChange>
          </w:rPr>
          <w:t xml:space="preserve"> DAC will evaluate the request based on the following criteria:</w:t>
        </w:r>
      </w:ins>
    </w:p>
    <w:p w14:paraId="15D13EB2" w14:textId="5557B6D0" w:rsidR="52A8C99F" w:rsidRPr="002E4822" w:rsidRDefault="52A8C99F">
      <w:pPr>
        <w:pStyle w:val="ListParagraph"/>
        <w:numPr>
          <w:ilvl w:val="0"/>
          <w:numId w:val="60"/>
        </w:numPr>
        <w:spacing w:before="0" w:after="0"/>
        <w:rPr>
          <w:ins w:id="5907" w:author="Craig Parker" w:date="2024-08-06T12:57:00Z"/>
          <w:rFonts w:ascii="Nunito" w:eastAsia="Nunito" w:hAnsi="Nunito" w:cs="Nunito"/>
          <w:color w:val="000000" w:themeColor="text1"/>
          <w:sz w:val="20"/>
          <w:rPrChange w:id="5908" w:author="Craig Parker" w:date="2024-08-07T12:23:00Z">
            <w:rPr>
              <w:ins w:id="5909" w:author="Craig Parker" w:date="2024-08-06T12:57:00Z"/>
              <w:rFonts w:ascii="Nunito" w:eastAsia="Nunito" w:hAnsi="Nunito" w:cs="Nunito"/>
              <w:szCs w:val="18"/>
            </w:rPr>
          </w:rPrChange>
        </w:rPr>
        <w:pPrChange w:id="5910" w:author="Craig Parker" w:date="2024-08-06T12:57:00Z">
          <w:pPr/>
        </w:pPrChange>
      </w:pPr>
      <w:ins w:id="5911" w:author="Craig Parker" w:date="2024-08-06T12:57:00Z">
        <w:r w:rsidRPr="002E4822">
          <w:rPr>
            <w:rFonts w:ascii="Nunito" w:eastAsia="Nunito" w:hAnsi="Nunito" w:cs="Nunito"/>
            <w:b/>
            <w:bCs/>
            <w:color w:val="000000" w:themeColor="text1"/>
            <w:sz w:val="20"/>
            <w:rPrChange w:id="5912" w:author="Craig Parker" w:date="2024-08-07T12:23:00Z">
              <w:rPr>
                <w:rFonts w:ascii="Nunito" w:eastAsia="Nunito" w:hAnsi="Nunito" w:cs="Nunito"/>
                <w:b/>
                <w:bCs/>
                <w:szCs w:val="18"/>
              </w:rPr>
            </w:rPrChange>
          </w:rPr>
          <w:t>Alignment with Data Use Permissions</w:t>
        </w:r>
        <w:r w:rsidRPr="002E4822">
          <w:rPr>
            <w:rFonts w:ascii="Nunito" w:eastAsia="Nunito" w:hAnsi="Nunito" w:cs="Nunito"/>
            <w:color w:val="000000" w:themeColor="text1"/>
            <w:sz w:val="20"/>
            <w:rPrChange w:id="5913" w:author="Craig Parker" w:date="2024-08-07T12:23:00Z">
              <w:rPr>
                <w:rFonts w:ascii="Nunito" w:eastAsia="Nunito" w:hAnsi="Nunito" w:cs="Nunito"/>
                <w:szCs w:val="18"/>
              </w:rPr>
            </w:rPrChange>
          </w:rPr>
          <w:t xml:space="preserve">: The request must align with the data use permissions outlined in the Data </w:t>
        </w:r>
      </w:ins>
      <w:r w:rsidR="001151F1" w:rsidRPr="002E4822">
        <w:rPr>
          <w:rFonts w:ascii="Nunito" w:eastAsia="Nunito" w:hAnsi="Nunito" w:cs="Nunito"/>
          <w:color w:val="000000" w:themeColor="text1"/>
          <w:sz w:val="20"/>
        </w:rPr>
        <w:t>Transfer</w:t>
      </w:r>
      <w:ins w:id="5914" w:author="Craig Parker" w:date="2024-08-06T12:57:00Z">
        <w:r w:rsidRPr="002E4822">
          <w:rPr>
            <w:rFonts w:ascii="Nunito" w:eastAsia="Nunito" w:hAnsi="Nunito" w:cs="Nunito"/>
            <w:color w:val="000000" w:themeColor="text1"/>
            <w:sz w:val="20"/>
            <w:rPrChange w:id="5915" w:author="Craig Parker" w:date="2024-08-07T12:23:00Z">
              <w:rPr>
                <w:rFonts w:ascii="Nunito" w:eastAsia="Nunito" w:hAnsi="Nunito" w:cs="Nunito"/>
                <w:szCs w:val="18"/>
              </w:rPr>
            </w:rPrChange>
          </w:rPr>
          <w:t xml:space="preserve"> Agreement (DTA).</w:t>
        </w:r>
      </w:ins>
    </w:p>
    <w:p w14:paraId="79D81764" w14:textId="20CDAD54" w:rsidR="52A8C99F" w:rsidRPr="002E4822" w:rsidRDefault="52A8C99F">
      <w:pPr>
        <w:pStyle w:val="ListParagraph"/>
        <w:numPr>
          <w:ilvl w:val="0"/>
          <w:numId w:val="60"/>
        </w:numPr>
        <w:spacing w:before="0" w:after="0"/>
        <w:rPr>
          <w:ins w:id="5916" w:author="Craig Parker" w:date="2024-08-06T12:57:00Z"/>
          <w:rFonts w:ascii="Nunito" w:eastAsia="Nunito" w:hAnsi="Nunito" w:cs="Nunito"/>
          <w:color w:val="000000" w:themeColor="text1"/>
          <w:sz w:val="20"/>
          <w:rPrChange w:id="5917" w:author="Craig Parker" w:date="2024-08-07T12:23:00Z">
            <w:rPr>
              <w:ins w:id="5918" w:author="Craig Parker" w:date="2024-08-06T12:57:00Z"/>
              <w:rFonts w:ascii="Nunito" w:eastAsia="Nunito" w:hAnsi="Nunito" w:cs="Nunito"/>
              <w:szCs w:val="18"/>
            </w:rPr>
          </w:rPrChange>
        </w:rPr>
        <w:pPrChange w:id="5919" w:author="Craig Parker" w:date="2024-08-06T12:57:00Z">
          <w:pPr/>
        </w:pPrChange>
      </w:pPr>
      <w:ins w:id="5920" w:author="Craig Parker" w:date="2024-08-06T12:57:00Z">
        <w:r w:rsidRPr="002E4822">
          <w:rPr>
            <w:rFonts w:ascii="Nunito" w:eastAsia="Nunito" w:hAnsi="Nunito" w:cs="Nunito"/>
            <w:b/>
            <w:bCs/>
            <w:color w:val="000000" w:themeColor="text1"/>
            <w:sz w:val="20"/>
            <w:rPrChange w:id="5921" w:author="Craig Parker" w:date="2024-08-07T12:23:00Z">
              <w:rPr>
                <w:rFonts w:ascii="Nunito" w:eastAsia="Nunito" w:hAnsi="Nunito" w:cs="Nunito"/>
                <w:b/>
                <w:bCs/>
                <w:szCs w:val="18"/>
              </w:rPr>
            </w:rPrChange>
          </w:rPr>
          <w:t>Privacy Risk Assessment</w:t>
        </w:r>
        <w:r w:rsidRPr="002E4822">
          <w:rPr>
            <w:rFonts w:ascii="Nunito" w:eastAsia="Nunito" w:hAnsi="Nunito" w:cs="Nunito"/>
            <w:color w:val="000000" w:themeColor="text1"/>
            <w:sz w:val="20"/>
            <w:rPrChange w:id="5922" w:author="Craig Parker" w:date="2024-08-07T12:23:00Z">
              <w:rPr>
                <w:rFonts w:ascii="Nunito" w:eastAsia="Nunito" w:hAnsi="Nunito" w:cs="Nunito"/>
                <w:szCs w:val="18"/>
              </w:rPr>
            </w:rPrChange>
          </w:rPr>
          <w:t>: Potential risks to the privacy of research participants must be identified and addressed satisfactorily.</w:t>
        </w:r>
      </w:ins>
    </w:p>
    <w:p w14:paraId="1B255300" w14:textId="010DFDD9" w:rsidR="52A8C99F" w:rsidRPr="002E4822" w:rsidRDefault="52A8C99F">
      <w:pPr>
        <w:pStyle w:val="ListParagraph"/>
        <w:spacing w:before="0" w:after="0"/>
        <w:rPr>
          <w:ins w:id="5923" w:author="Craig Parker" w:date="2024-08-06T12:57:00Z"/>
          <w:rFonts w:ascii="Nunito" w:eastAsia="Nunito" w:hAnsi="Nunito" w:cs="Nunito"/>
          <w:color w:val="000000" w:themeColor="text1"/>
          <w:sz w:val="20"/>
          <w:rPrChange w:id="5924" w:author="Craig Parker" w:date="2024-08-07T12:23:00Z">
            <w:rPr>
              <w:ins w:id="5925" w:author="Craig Parker" w:date="2024-08-06T12:57:00Z"/>
              <w:rFonts w:ascii="Nunito" w:eastAsia="Nunito" w:hAnsi="Nunito" w:cs="Nunito"/>
              <w:szCs w:val="18"/>
            </w:rPr>
          </w:rPrChange>
        </w:rPr>
        <w:pPrChange w:id="5926" w:author="Craig Parker" w:date="2024-08-06T12:57:00Z">
          <w:pPr/>
        </w:pPrChange>
      </w:pPr>
      <w:ins w:id="5927" w:author="Craig Parker" w:date="2024-08-06T12:57:00Z">
        <w:r w:rsidRPr="002E4822">
          <w:rPr>
            <w:rFonts w:ascii="Nunito" w:eastAsia="Nunito" w:hAnsi="Nunito" w:cs="Nunito"/>
            <w:b/>
            <w:bCs/>
            <w:color w:val="000000" w:themeColor="text1"/>
            <w:sz w:val="20"/>
            <w:rPrChange w:id="5928" w:author="Craig Parker" w:date="2024-08-07T12:23:00Z">
              <w:rPr>
                <w:rFonts w:ascii="Nunito" w:eastAsia="Nunito" w:hAnsi="Nunito" w:cs="Nunito"/>
                <w:b/>
                <w:bCs/>
                <w:szCs w:val="18"/>
              </w:rPr>
            </w:rPrChange>
          </w:rPr>
          <w:t>Non-Overlap with Ongoing Research</w:t>
        </w:r>
        <w:r w:rsidRPr="002E4822">
          <w:rPr>
            <w:rFonts w:ascii="Nunito" w:eastAsia="Nunito" w:hAnsi="Nunito" w:cs="Nunito"/>
            <w:color w:val="000000" w:themeColor="text1"/>
            <w:sz w:val="20"/>
            <w:rPrChange w:id="5929" w:author="Craig Parker" w:date="2024-08-07T12:23:00Z">
              <w:rPr>
                <w:rFonts w:ascii="Nunito" w:eastAsia="Nunito" w:hAnsi="Nunito" w:cs="Nunito"/>
                <w:szCs w:val="18"/>
              </w:rPr>
            </w:rPrChange>
          </w:rPr>
          <w:t>: The proposed research should not overlap with or pre-empt the results of ongoing Consortium projects. If overlap is identified, a temporary embargo may be imposed.</w:t>
        </w:r>
      </w:ins>
    </w:p>
    <w:p w14:paraId="60225622" w14:textId="77777777" w:rsidR="00D14C08" w:rsidRPr="002E4822" w:rsidRDefault="52A8C99F">
      <w:pPr>
        <w:spacing w:before="240" w:after="240"/>
        <w:rPr>
          <w:rFonts w:ascii="Nunito" w:eastAsia="Nunito" w:hAnsi="Nunito" w:cs="Nunito"/>
          <w:b/>
          <w:bCs/>
          <w:color w:val="000000" w:themeColor="text1"/>
          <w:sz w:val="20"/>
        </w:rPr>
      </w:pPr>
      <w:ins w:id="5930" w:author="Craig Parker" w:date="2024-08-06T12:57:00Z">
        <w:r w:rsidRPr="002E4822">
          <w:rPr>
            <w:rFonts w:ascii="Nunito" w:eastAsia="Nunito" w:hAnsi="Nunito" w:cs="Nunito"/>
            <w:b/>
            <w:bCs/>
            <w:color w:val="000000" w:themeColor="text1"/>
            <w:sz w:val="20"/>
            <w:rPrChange w:id="5931" w:author="Craig Parker" w:date="2024-08-07T12:23:00Z">
              <w:rPr>
                <w:rFonts w:ascii="Nunito" w:eastAsia="Nunito" w:hAnsi="Nunito" w:cs="Nunito"/>
                <w:b/>
                <w:bCs/>
                <w:szCs w:val="18"/>
              </w:rPr>
            </w:rPrChange>
          </w:rPr>
          <w:t>Step 4: Recording and Communication of Decision Reasons</w:t>
        </w:r>
      </w:ins>
    </w:p>
    <w:p w14:paraId="2FB55113" w14:textId="617C2B8B" w:rsidR="52A8C99F" w:rsidRPr="002E4822" w:rsidRDefault="52A8C99F" w:rsidP="00D14C08">
      <w:pPr>
        <w:spacing w:before="240" w:after="240"/>
        <w:rPr>
          <w:ins w:id="5932" w:author="Craig Parker" w:date="2024-08-06T12:57:00Z"/>
          <w:rFonts w:ascii="Nunito" w:eastAsia="Nunito" w:hAnsi="Nunito" w:cs="Nunito"/>
          <w:color w:val="000000" w:themeColor="text1"/>
          <w:sz w:val="20"/>
          <w:rPrChange w:id="5933" w:author="Craig Parker" w:date="2024-08-07T12:23:00Z">
            <w:rPr>
              <w:ins w:id="5934" w:author="Craig Parker" w:date="2024-08-06T12:57:00Z"/>
              <w:rFonts w:ascii="Nunito" w:eastAsia="Nunito" w:hAnsi="Nunito" w:cs="Nunito"/>
              <w:szCs w:val="18"/>
            </w:rPr>
          </w:rPrChange>
        </w:rPr>
      </w:pPr>
      <w:ins w:id="5935" w:author="Craig Parker" w:date="2024-08-06T12:57:00Z">
        <w:r w:rsidRPr="002E4822">
          <w:rPr>
            <w:rFonts w:ascii="Nunito" w:eastAsia="Nunito" w:hAnsi="Nunito" w:cs="Nunito"/>
            <w:color w:val="000000" w:themeColor="text1"/>
            <w:sz w:val="20"/>
            <w:rPrChange w:id="5936" w:author="Craig Parker" w:date="2024-08-07T12:23:00Z">
              <w:rPr>
                <w:rFonts w:ascii="Nunito" w:eastAsia="Nunito" w:hAnsi="Nunito" w:cs="Nunito"/>
                <w:szCs w:val="18"/>
              </w:rPr>
            </w:rPrChange>
          </w:rPr>
          <w:t xml:space="preserve"> Once a decision is made, the DAC records the reasons for its approval, conditional approval, or denial. This documentation ensures transparency and provides valuable feedback to applicants. The decision</w:t>
        </w:r>
      </w:ins>
      <w:r w:rsidR="00894535" w:rsidRPr="002E4822">
        <w:rPr>
          <w:rFonts w:ascii="Nunito" w:eastAsia="Nunito" w:hAnsi="Nunito" w:cs="Nunito"/>
          <w:color w:val="000000" w:themeColor="text1"/>
          <w:sz w:val="20"/>
        </w:rPr>
        <w:t xml:space="preserve"> and any conditions attached are</w:t>
      </w:r>
      <w:ins w:id="5937" w:author="Craig Parker" w:date="2024-08-06T12:57:00Z">
        <w:r w:rsidRPr="002E4822">
          <w:rPr>
            <w:rFonts w:ascii="Nunito" w:eastAsia="Nunito" w:hAnsi="Nunito" w:cs="Nunito"/>
            <w:color w:val="000000" w:themeColor="text1"/>
            <w:sz w:val="20"/>
            <w:rPrChange w:id="5938" w:author="Craig Parker" w:date="2024-08-07T12:23:00Z">
              <w:rPr>
                <w:rFonts w:ascii="Nunito" w:eastAsia="Nunito" w:hAnsi="Nunito" w:cs="Nunito"/>
                <w:szCs w:val="18"/>
              </w:rPr>
            </w:rPrChange>
          </w:rPr>
          <w:t xml:space="preserve"> communicated to the applicant </w:t>
        </w:r>
      </w:ins>
      <w:r w:rsidR="006013EC" w:rsidRPr="002E4822">
        <w:rPr>
          <w:rFonts w:ascii="Nunito" w:eastAsia="Nunito" w:hAnsi="Nunito" w:cs="Nunito"/>
          <w:color w:val="000000" w:themeColor="text1"/>
          <w:sz w:val="20"/>
        </w:rPr>
        <w:t>clearly and promptly</w:t>
      </w:r>
      <w:ins w:id="5939" w:author="Craig Parker" w:date="2024-08-06T12:57:00Z">
        <w:r w:rsidRPr="002E4822">
          <w:rPr>
            <w:rFonts w:ascii="Nunito" w:eastAsia="Nunito" w:hAnsi="Nunito" w:cs="Nunito"/>
            <w:color w:val="000000" w:themeColor="text1"/>
            <w:sz w:val="20"/>
            <w:rPrChange w:id="5940" w:author="Craig Parker" w:date="2024-08-07T12:23:00Z">
              <w:rPr>
                <w:rFonts w:ascii="Nunito" w:eastAsia="Nunito" w:hAnsi="Nunito" w:cs="Nunito"/>
                <w:szCs w:val="18"/>
              </w:rPr>
            </w:rPrChange>
          </w:rPr>
          <w:t xml:space="preserve">. Approved requests will include detailed instructions for accessing the data and any requirements or conditions </w:t>
        </w:r>
      </w:ins>
      <w:r w:rsidR="00894535" w:rsidRPr="002E4822">
        <w:rPr>
          <w:rFonts w:ascii="Nunito" w:eastAsia="Nunito" w:hAnsi="Nunito" w:cs="Nunito"/>
          <w:color w:val="000000" w:themeColor="text1"/>
          <w:sz w:val="20"/>
        </w:rPr>
        <w:t>the applicant must meet</w:t>
      </w:r>
      <w:ins w:id="5941" w:author="Craig Parker" w:date="2024-08-06T12:57:00Z">
        <w:r w:rsidRPr="002E4822">
          <w:rPr>
            <w:rFonts w:ascii="Nunito" w:eastAsia="Nunito" w:hAnsi="Nunito" w:cs="Nunito"/>
            <w:color w:val="000000" w:themeColor="text1"/>
            <w:sz w:val="20"/>
            <w:rPrChange w:id="5942" w:author="Craig Parker" w:date="2024-08-07T12:23:00Z">
              <w:rPr>
                <w:rFonts w:ascii="Nunito" w:eastAsia="Nunito" w:hAnsi="Nunito" w:cs="Nunito"/>
                <w:szCs w:val="18"/>
              </w:rPr>
            </w:rPrChange>
          </w:rPr>
          <w:t>.</w:t>
        </w:r>
      </w:ins>
    </w:p>
    <w:p w14:paraId="3686EFA6" w14:textId="77777777" w:rsidR="00D14C08" w:rsidRPr="002E4822" w:rsidRDefault="52A8C99F">
      <w:pPr>
        <w:spacing w:before="240" w:after="240"/>
        <w:rPr>
          <w:rFonts w:ascii="Nunito" w:eastAsia="Nunito" w:hAnsi="Nunito" w:cs="Nunito"/>
          <w:color w:val="000000" w:themeColor="text1"/>
          <w:sz w:val="20"/>
        </w:rPr>
      </w:pPr>
      <w:ins w:id="5943" w:author="Craig Parker" w:date="2024-08-06T12:57:00Z">
        <w:r w:rsidRPr="002E4822">
          <w:rPr>
            <w:rFonts w:ascii="Nunito" w:eastAsia="Nunito" w:hAnsi="Nunito" w:cs="Nunito"/>
            <w:b/>
            <w:bCs/>
            <w:color w:val="000000" w:themeColor="text1"/>
            <w:sz w:val="20"/>
            <w:rPrChange w:id="5944" w:author="Craig Parker" w:date="2024-08-07T12:23:00Z">
              <w:rPr>
                <w:rFonts w:ascii="Nunito" w:eastAsia="Nunito" w:hAnsi="Nunito" w:cs="Nunito"/>
                <w:b/>
                <w:bCs/>
                <w:szCs w:val="18"/>
              </w:rPr>
            </w:rPrChange>
          </w:rPr>
          <w:t>Step 5: Data Transfer and Encryption</w:t>
        </w:r>
        <w:r w:rsidRPr="002E4822">
          <w:rPr>
            <w:rFonts w:ascii="Nunito" w:eastAsia="Nunito" w:hAnsi="Nunito" w:cs="Nunito"/>
            <w:color w:val="000000" w:themeColor="text1"/>
            <w:sz w:val="20"/>
            <w:rPrChange w:id="5945" w:author="Craig Parker" w:date="2024-08-07T12:23:00Z">
              <w:rPr>
                <w:rFonts w:ascii="Nunito" w:eastAsia="Nunito" w:hAnsi="Nunito" w:cs="Nunito"/>
                <w:szCs w:val="18"/>
              </w:rPr>
            </w:rPrChange>
          </w:rPr>
          <w:t xml:space="preserve"> </w:t>
        </w:r>
      </w:ins>
    </w:p>
    <w:p w14:paraId="576007D1" w14:textId="7E1CEB97" w:rsidR="52A8C99F" w:rsidRPr="002E4822" w:rsidRDefault="52A8C99F" w:rsidP="00D14C08">
      <w:pPr>
        <w:spacing w:before="240" w:after="240"/>
        <w:rPr>
          <w:ins w:id="5946" w:author="Craig Parker" w:date="2024-08-06T12:57:00Z"/>
          <w:rFonts w:ascii="Nunito" w:eastAsia="Nunito" w:hAnsi="Nunito" w:cs="Nunito"/>
          <w:color w:val="000000" w:themeColor="text1"/>
          <w:sz w:val="20"/>
          <w:rPrChange w:id="5947" w:author="Craig Parker" w:date="2024-08-07T12:23:00Z">
            <w:rPr>
              <w:ins w:id="5948" w:author="Craig Parker" w:date="2024-08-06T12:57:00Z"/>
              <w:rFonts w:ascii="Nunito" w:eastAsia="Nunito" w:hAnsi="Nunito" w:cs="Nunito"/>
              <w:szCs w:val="18"/>
            </w:rPr>
          </w:rPrChange>
        </w:rPr>
      </w:pPr>
      <w:ins w:id="5949" w:author="Craig Parker" w:date="2024-08-06T12:57:00Z">
        <w:r w:rsidRPr="002E4822">
          <w:rPr>
            <w:rFonts w:ascii="Nunito" w:eastAsia="Nunito" w:hAnsi="Nunito" w:cs="Nunito"/>
            <w:color w:val="000000" w:themeColor="text1"/>
            <w:sz w:val="20"/>
            <w:rPrChange w:id="5950" w:author="Craig Parker" w:date="2024-08-07T12:23:00Z">
              <w:rPr>
                <w:rFonts w:ascii="Nunito" w:eastAsia="Nunito" w:hAnsi="Nunito" w:cs="Nunito"/>
                <w:szCs w:val="18"/>
              </w:rPr>
            </w:rPrChange>
          </w:rPr>
          <w:t xml:space="preserve">Upon approval and fulfillment of all conditions, including ethics approval, the data will be transferred. If the data contains personally identifiable information, it will be encrypted by the data provider before transfer using a secure service employing encrypted data transport protocols such as TLS (Transport Layer Security). Examples of such services include </w:t>
        </w:r>
        <w:proofErr w:type="spellStart"/>
        <w:r w:rsidRPr="002E4822">
          <w:rPr>
            <w:rFonts w:ascii="Nunito" w:eastAsia="Nunito" w:hAnsi="Nunito" w:cs="Nunito"/>
            <w:color w:val="000000" w:themeColor="text1"/>
            <w:sz w:val="20"/>
            <w:rPrChange w:id="5951" w:author="Craig Parker" w:date="2024-08-07T12:23:00Z">
              <w:rPr>
                <w:rFonts w:ascii="Nunito" w:eastAsia="Nunito" w:hAnsi="Nunito" w:cs="Nunito"/>
                <w:szCs w:val="18"/>
              </w:rPr>
            </w:rPrChange>
          </w:rPr>
          <w:t>FileSender</w:t>
        </w:r>
        <w:proofErr w:type="spellEnd"/>
        <w:r w:rsidRPr="002E4822">
          <w:rPr>
            <w:rFonts w:ascii="Nunito" w:eastAsia="Nunito" w:hAnsi="Nunito" w:cs="Nunito"/>
            <w:color w:val="000000" w:themeColor="text1"/>
            <w:sz w:val="20"/>
            <w:rPrChange w:id="5952" w:author="Craig Parker" w:date="2024-08-07T12:23:00Z">
              <w:rPr>
                <w:rFonts w:ascii="Nunito" w:eastAsia="Nunito" w:hAnsi="Nunito" w:cs="Nunito"/>
                <w:szCs w:val="18"/>
              </w:rPr>
            </w:rPrChange>
          </w:rPr>
          <w:t xml:space="preserve"> and Box.com.</w:t>
        </w:r>
      </w:ins>
    </w:p>
    <w:p w14:paraId="4EC3B090" w14:textId="0FD1DB11" w:rsidR="52A8C99F" w:rsidRPr="002E4822" w:rsidRDefault="52A8C99F">
      <w:pPr>
        <w:spacing w:before="240" w:after="240"/>
        <w:rPr>
          <w:ins w:id="5953" w:author="Craig Parker" w:date="2024-08-06T12:57:00Z"/>
          <w:rFonts w:ascii="Nunito" w:eastAsia="Nunito" w:hAnsi="Nunito" w:cs="Nunito"/>
          <w:color w:val="000000" w:themeColor="text1"/>
          <w:sz w:val="20"/>
          <w:rPrChange w:id="5954" w:author="Craig Parker" w:date="2024-08-07T12:23:00Z">
            <w:rPr>
              <w:ins w:id="5955" w:author="Craig Parker" w:date="2024-08-06T12:57:00Z"/>
              <w:rFonts w:ascii="Nunito" w:eastAsia="Nunito" w:hAnsi="Nunito" w:cs="Nunito"/>
              <w:szCs w:val="18"/>
            </w:rPr>
          </w:rPrChange>
        </w:rPr>
        <w:pPrChange w:id="5956" w:author="Craig Parker" w:date="2024-08-06T12:57:00Z">
          <w:pPr/>
        </w:pPrChange>
      </w:pPr>
      <w:ins w:id="5957" w:author="Craig Parker" w:date="2024-08-06T12:57:00Z">
        <w:r w:rsidRPr="002E4822">
          <w:rPr>
            <w:rFonts w:ascii="Nunito" w:eastAsia="Nunito" w:hAnsi="Nunito" w:cs="Nunito"/>
            <w:b/>
            <w:bCs/>
            <w:color w:val="000000" w:themeColor="text1"/>
            <w:sz w:val="20"/>
            <w:rPrChange w:id="5958" w:author="Craig Parker" w:date="2024-08-07T12:23:00Z">
              <w:rPr>
                <w:rFonts w:ascii="Nunito" w:eastAsia="Nunito" w:hAnsi="Nunito" w:cs="Nunito"/>
                <w:b/>
                <w:bCs/>
                <w:szCs w:val="18"/>
              </w:rPr>
            </w:rPrChange>
          </w:rPr>
          <w:t>Step 6: Ongoing Monitoring</w:t>
        </w:r>
        <w:r w:rsidRPr="002E4822">
          <w:rPr>
            <w:rFonts w:ascii="Nunito" w:eastAsia="Nunito" w:hAnsi="Nunito" w:cs="Nunito"/>
            <w:color w:val="000000" w:themeColor="text1"/>
            <w:sz w:val="20"/>
            <w:rPrChange w:id="5959" w:author="Craig Parker" w:date="2024-08-07T12:23:00Z">
              <w:rPr>
                <w:rFonts w:ascii="Nunito" w:eastAsia="Nunito" w:hAnsi="Nunito" w:cs="Nunito"/>
                <w:szCs w:val="18"/>
              </w:rPr>
            </w:rPrChange>
          </w:rPr>
          <w:t xml:space="preserve"> </w:t>
        </w:r>
        <w:proofErr w:type="gramStart"/>
        <w:r w:rsidRPr="002E4822">
          <w:rPr>
            <w:rFonts w:ascii="Nunito" w:eastAsia="Nunito" w:hAnsi="Nunito" w:cs="Nunito"/>
            <w:color w:val="000000" w:themeColor="text1"/>
            <w:sz w:val="20"/>
            <w:rPrChange w:id="5960" w:author="Craig Parker" w:date="2024-08-07T12:23:00Z">
              <w:rPr>
                <w:rFonts w:ascii="Nunito" w:eastAsia="Nunito" w:hAnsi="Nunito" w:cs="Nunito"/>
                <w:szCs w:val="18"/>
              </w:rPr>
            </w:rPrChange>
          </w:rPr>
          <w:t>The</w:t>
        </w:r>
        <w:proofErr w:type="gramEnd"/>
        <w:r w:rsidRPr="002E4822">
          <w:rPr>
            <w:rFonts w:ascii="Nunito" w:eastAsia="Nunito" w:hAnsi="Nunito" w:cs="Nunito"/>
            <w:color w:val="000000" w:themeColor="text1"/>
            <w:sz w:val="20"/>
            <w:rPrChange w:id="5961" w:author="Craig Parker" w:date="2024-08-07T12:23:00Z">
              <w:rPr>
                <w:rFonts w:ascii="Nunito" w:eastAsia="Nunito" w:hAnsi="Nunito" w:cs="Nunito"/>
                <w:szCs w:val="18"/>
              </w:rPr>
            </w:rPrChange>
          </w:rPr>
          <w:t xml:space="preserve"> DAC will continue to monitor compliance with the terms of the Data </w:t>
        </w:r>
      </w:ins>
      <w:r w:rsidR="001151F1" w:rsidRPr="002E4822">
        <w:rPr>
          <w:rFonts w:ascii="Nunito" w:eastAsia="Nunito" w:hAnsi="Nunito" w:cs="Nunito"/>
          <w:color w:val="000000" w:themeColor="text1"/>
          <w:sz w:val="20"/>
        </w:rPr>
        <w:t>Transfer</w:t>
      </w:r>
      <w:ins w:id="5962" w:author="Craig Parker" w:date="2024-08-06T12:57:00Z">
        <w:r w:rsidRPr="002E4822">
          <w:rPr>
            <w:rFonts w:ascii="Nunito" w:eastAsia="Nunito" w:hAnsi="Nunito" w:cs="Nunito"/>
            <w:color w:val="000000" w:themeColor="text1"/>
            <w:sz w:val="20"/>
            <w:rPrChange w:id="5963" w:author="Craig Parker" w:date="2024-08-07T12:23:00Z">
              <w:rPr>
                <w:rFonts w:ascii="Nunito" w:eastAsia="Nunito" w:hAnsi="Nunito" w:cs="Nunito"/>
                <w:szCs w:val="18"/>
              </w:rPr>
            </w:rPrChange>
          </w:rPr>
          <w:t xml:space="preserve"> Agreement, including periodic reviews and audits if necessary.</w:t>
        </w:r>
      </w:ins>
    </w:p>
    <w:p w14:paraId="3EC58FB5" w14:textId="29C9A720" w:rsidR="52A8C99F" w:rsidRPr="002E4822" w:rsidRDefault="52A8C99F" w:rsidP="52A8C99F">
      <w:pPr>
        <w:rPr>
          <w:del w:id="5964" w:author="Craig Parker" w:date="2024-08-06T12:58:00Z"/>
          <w:rFonts w:ascii="Nunito" w:eastAsia="Nunito" w:hAnsi="Nunito" w:cs="Nunito"/>
          <w:color w:val="000000" w:themeColor="text1"/>
          <w:sz w:val="20"/>
          <w:rPrChange w:id="5965" w:author="Craig Parker" w:date="2024-08-07T12:23:00Z">
            <w:rPr>
              <w:del w:id="5966" w:author="Craig Parker" w:date="2024-08-06T12:58:00Z"/>
              <w:rFonts w:ascii="Nunito" w:eastAsia="Nunito" w:hAnsi="Nunito" w:cs="Nunito"/>
            </w:rPr>
          </w:rPrChange>
        </w:rPr>
      </w:pPr>
    </w:p>
    <w:p w14:paraId="00000152" w14:textId="77777777" w:rsidR="007813F4" w:rsidRPr="002E4822" w:rsidRDefault="007813F4">
      <w:pPr>
        <w:rPr>
          <w:rFonts w:ascii="Nunito" w:eastAsia="Nunito" w:hAnsi="Nunito" w:cs="Nunito"/>
          <w:color w:val="000000" w:themeColor="text1"/>
          <w:sz w:val="20"/>
          <w:rPrChange w:id="5967" w:author="Craig Parker" w:date="2024-08-07T12:23:00Z">
            <w:rPr>
              <w:rFonts w:ascii="Nunito" w:eastAsia="Nunito" w:hAnsi="Nunito" w:cs="Nunito"/>
            </w:rPr>
          </w:rPrChange>
        </w:rPr>
      </w:pPr>
    </w:p>
    <w:p w14:paraId="2F0C0F5A" w14:textId="6E008139" w:rsidR="0E3CF60B" w:rsidRPr="00896612" w:rsidRDefault="52A8C99F">
      <w:pPr>
        <w:pStyle w:val="Heading1"/>
        <w:numPr>
          <w:ilvl w:val="1"/>
          <w:numId w:val="70"/>
        </w:numPr>
        <w:pPrChange w:id="5968" w:author="Craig Parker" w:date="2024-08-07T13:44:00Z">
          <w:pPr>
            <w:pStyle w:val="Heading1"/>
          </w:pPr>
        </w:pPrChange>
      </w:pPr>
      <w:bookmarkStart w:id="5969" w:name="_Toc173777823"/>
      <w:bookmarkStart w:id="5970" w:name="_Toc174546651"/>
      <w:r w:rsidRPr="00896612">
        <w:t>G</w:t>
      </w:r>
      <w:ins w:id="5971" w:author="Matthew Chersich" w:date="2024-08-05T08:56:00Z">
        <w:r w:rsidRPr="00896612">
          <w:t>overnance</w:t>
        </w:r>
      </w:ins>
      <w:r w:rsidRPr="00896612">
        <w:t xml:space="preserve"> of data sharing</w:t>
      </w:r>
      <w:bookmarkEnd w:id="5969"/>
      <w:bookmarkEnd w:id="5970"/>
    </w:p>
    <w:p w14:paraId="405CA0E7" w14:textId="396CC178" w:rsidR="0E3CF60B" w:rsidRPr="002E4822" w:rsidRDefault="0E3CF60B" w:rsidP="0E3CF60B">
      <w:pPr>
        <w:rPr>
          <w:del w:id="5972" w:author="Craig Parker" w:date="2024-08-06T12:45:00Z"/>
          <w:rFonts w:ascii="Nunito" w:hAnsi="Nunito"/>
          <w:b/>
          <w:bCs/>
          <w:color w:val="000000" w:themeColor="text1"/>
          <w:sz w:val="20"/>
          <w:rPrChange w:id="5973" w:author="Craig Parker" w:date="2024-08-07T12:23:00Z">
            <w:rPr>
              <w:del w:id="5974" w:author="Craig Parker" w:date="2024-08-06T12:45:00Z"/>
              <w:b/>
              <w:bCs/>
            </w:rPr>
          </w:rPrChange>
        </w:rPr>
      </w:pPr>
      <w:del w:id="5975" w:author="Craig Parker" w:date="2024-08-06T12:45:00Z">
        <w:r w:rsidRPr="002E4822" w:rsidDel="52A8C99F">
          <w:rPr>
            <w:rFonts w:ascii="Nunito" w:hAnsi="Nunito"/>
            <w:b/>
            <w:bCs/>
            <w:color w:val="000000" w:themeColor="text1"/>
            <w:sz w:val="20"/>
            <w:rPrChange w:id="5976" w:author="Craig Parker" w:date="2024-08-07T12:23:00Z">
              <w:rPr>
                <w:b/>
                <w:bCs/>
              </w:rPr>
            </w:rPrChange>
          </w:rPr>
          <w:delText xml:space="preserve">Draw on the Data Sharing and Access Guideline for DS-I Africa; and other DACs </w:delText>
        </w:r>
      </w:del>
    </w:p>
    <w:p w14:paraId="5E200AB7" w14:textId="0C2B2D18" w:rsidR="0E3CF60B" w:rsidRPr="002E4822" w:rsidRDefault="0E3CF60B" w:rsidP="0E3CF60B">
      <w:pPr>
        <w:rPr>
          <w:del w:id="5977" w:author="Craig Parker" w:date="2024-08-06T12:45:00Z"/>
          <w:rFonts w:ascii="Nunito" w:hAnsi="Nunito"/>
          <w:color w:val="000000" w:themeColor="text1"/>
          <w:sz w:val="20"/>
          <w:rPrChange w:id="5978" w:author="Craig Parker" w:date="2024-08-07T12:23:00Z">
            <w:rPr>
              <w:del w:id="5979" w:author="Craig Parker" w:date="2024-08-06T12:45:00Z"/>
            </w:rPr>
          </w:rPrChange>
        </w:rPr>
      </w:pPr>
      <w:del w:id="5980" w:author="Craig Parker" w:date="2024-08-06T12:45:00Z">
        <w:r w:rsidRPr="002E4822" w:rsidDel="52A8C99F">
          <w:rPr>
            <w:rFonts w:ascii="Nunito" w:hAnsi="Nunito"/>
            <w:color w:val="000000" w:themeColor="text1"/>
            <w:sz w:val="20"/>
            <w:rPrChange w:id="5981" w:author="Craig Parker" w:date="2024-08-07T12:23:00Z">
              <w:rPr/>
            </w:rPrChange>
          </w:rPr>
          <w:delText>Protection measures</w:delText>
        </w:r>
      </w:del>
    </w:p>
    <w:p w14:paraId="52A34700" w14:textId="07A78A78" w:rsidR="0E3CF60B" w:rsidRPr="002E4822" w:rsidRDefault="0E3CF60B" w:rsidP="0E3CF60B">
      <w:pPr>
        <w:rPr>
          <w:del w:id="5982" w:author="Craig Parker" w:date="2024-08-06T12:45:00Z"/>
          <w:rFonts w:ascii="Nunito" w:hAnsi="Nunito"/>
          <w:color w:val="000000" w:themeColor="text1"/>
          <w:sz w:val="20"/>
          <w:rPrChange w:id="5983" w:author="Craig Parker" w:date="2024-08-07T12:23:00Z">
            <w:rPr>
              <w:del w:id="5984" w:author="Craig Parker" w:date="2024-08-06T12:45:00Z"/>
            </w:rPr>
          </w:rPrChange>
        </w:rPr>
      </w:pPr>
      <w:del w:id="5985" w:author="Craig Parker" w:date="2024-08-06T12:45:00Z">
        <w:r w:rsidRPr="002E4822" w:rsidDel="52A8C99F">
          <w:rPr>
            <w:rFonts w:ascii="Nunito" w:hAnsi="Nunito"/>
            <w:color w:val="000000" w:themeColor="text1"/>
            <w:sz w:val="20"/>
            <w:rPrChange w:id="5986" w:author="Craig Parker" w:date="2024-08-07T12:23:00Z">
              <w:rPr/>
            </w:rPrChange>
          </w:rPr>
          <w:delText>DPIA</w:delText>
        </w:r>
      </w:del>
    </w:p>
    <w:p w14:paraId="27BE1AB0" w14:textId="7F66DFFF" w:rsidR="0E3CF60B" w:rsidRPr="002E4822" w:rsidRDefault="0E3CF60B" w:rsidP="0E3CF60B">
      <w:pPr>
        <w:rPr>
          <w:del w:id="5987" w:author="Craig Parker" w:date="2024-08-06T12:45:00Z"/>
          <w:rFonts w:ascii="Nunito" w:hAnsi="Nunito"/>
          <w:color w:val="000000" w:themeColor="text1"/>
          <w:sz w:val="20"/>
          <w:rPrChange w:id="5988" w:author="Craig Parker" w:date="2024-08-07T12:23:00Z">
            <w:rPr>
              <w:del w:id="5989" w:author="Craig Parker" w:date="2024-08-06T12:45:00Z"/>
            </w:rPr>
          </w:rPrChange>
        </w:rPr>
      </w:pPr>
      <w:del w:id="5990" w:author="Craig Parker" w:date="2024-08-06T12:45:00Z">
        <w:r w:rsidRPr="002E4822" w:rsidDel="52A8C99F">
          <w:rPr>
            <w:rFonts w:ascii="Nunito" w:hAnsi="Nunito"/>
            <w:color w:val="000000" w:themeColor="text1"/>
            <w:sz w:val="20"/>
            <w:rPrChange w:id="5991" w:author="Craig Parker" w:date="2024-08-07T12:23:00Z">
              <w:rPr/>
            </w:rPrChange>
          </w:rPr>
          <w:delText>Make public the data we have</w:delText>
        </w:r>
      </w:del>
    </w:p>
    <w:p w14:paraId="6857BACE" w14:textId="488DE4DC" w:rsidR="0E3CF60B" w:rsidRPr="002E4822" w:rsidRDefault="0E3CF60B">
      <w:pPr>
        <w:rPr>
          <w:ins w:id="5992" w:author="Matthew Chersich" w:date="2024-08-05T08:56:00Z"/>
          <w:del w:id="5993" w:author="Craig Parker" w:date="2024-08-06T12:45:00Z"/>
          <w:rFonts w:ascii="Nunito" w:hAnsi="Nunito"/>
          <w:color w:val="000000" w:themeColor="text1"/>
          <w:sz w:val="20"/>
          <w:rPrChange w:id="5994" w:author="Craig Parker" w:date="2024-08-07T12:23:00Z">
            <w:rPr>
              <w:ins w:id="5995" w:author="Matthew Chersich" w:date="2024-08-05T08:56:00Z"/>
              <w:del w:id="5996" w:author="Craig Parker" w:date="2024-08-06T12:45:00Z"/>
            </w:rPr>
          </w:rPrChange>
        </w:rPr>
        <w:pPrChange w:id="5997" w:author="Matthew Chersich" w:date="2024-08-05T08:56:00Z">
          <w:pPr>
            <w:pStyle w:val="Heading1"/>
          </w:pPr>
        </w:pPrChange>
      </w:pPr>
    </w:p>
    <w:p w14:paraId="0F07FB7D" w14:textId="00E89F12" w:rsidR="6E1C0E23" w:rsidRPr="002E4822" w:rsidRDefault="0E3CF60B">
      <w:pPr>
        <w:pStyle w:val="Heading1"/>
        <w:rPr>
          <w:del w:id="5998" w:author="Craig Parker" w:date="2024-08-06T12:45:00Z"/>
          <w:rFonts w:ascii="Nunito" w:eastAsia="Nunito" w:hAnsi="Nunito" w:cs="Nunito"/>
          <w:color w:val="000000" w:themeColor="text1"/>
          <w:sz w:val="20"/>
          <w:szCs w:val="20"/>
          <w:rPrChange w:id="5999" w:author="Craig Parker" w:date="2024-08-07T12:23:00Z">
            <w:rPr>
              <w:del w:id="6000" w:author="Craig Parker" w:date="2024-08-06T12:45:00Z"/>
              <w:rFonts w:ascii="Nunito" w:eastAsia="Nunito" w:hAnsi="Nunito" w:cs="Nunito"/>
            </w:rPr>
          </w:rPrChange>
        </w:rPr>
      </w:pPr>
      <w:bookmarkStart w:id="6001" w:name="_Toc173777824"/>
      <w:del w:id="6002" w:author="Craig Parker" w:date="2024-08-06T12:44:00Z">
        <w:r w:rsidRPr="002E4822" w:rsidDel="52A8C99F">
          <w:rPr>
            <w:rFonts w:ascii="Nunito" w:hAnsi="Nunito"/>
            <w:color w:val="000000" w:themeColor="text1"/>
            <w:sz w:val="20"/>
            <w:szCs w:val="20"/>
            <w:rPrChange w:id="6003" w:author="Craig Parker" w:date="2024-08-07T12:23:00Z">
              <w:rPr/>
            </w:rPrChange>
          </w:rPr>
          <w:delText>D</w:delText>
        </w:r>
      </w:del>
      <w:del w:id="6004" w:author="Craig Parker" w:date="2024-08-06T12:45:00Z">
        <w:r w:rsidRPr="002E4822" w:rsidDel="52A8C99F">
          <w:rPr>
            <w:rFonts w:ascii="Nunito" w:hAnsi="Nunito"/>
            <w:color w:val="000000" w:themeColor="text1"/>
            <w:sz w:val="20"/>
            <w:szCs w:val="20"/>
            <w:rPrChange w:id="6005" w:author="Craig Parker" w:date="2024-08-07T12:23:00Z">
              <w:rPr/>
            </w:rPrChange>
          </w:rPr>
          <w:delText>ata Access Committee</w:delText>
        </w:r>
        <w:bookmarkEnd w:id="6001"/>
        <w:r w:rsidRPr="002E4822" w:rsidDel="52A8C99F">
          <w:rPr>
            <w:rFonts w:ascii="Nunito" w:hAnsi="Nunito"/>
            <w:color w:val="000000" w:themeColor="text1"/>
            <w:sz w:val="20"/>
            <w:szCs w:val="20"/>
            <w:rPrChange w:id="6006" w:author="Craig Parker" w:date="2024-08-07T12:23:00Z">
              <w:rPr/>
            </w:rPrChange>
          </w:rPr>
          <w:delText xml:space="preserve"> </w:delText>
        </w:r>
      </w:del>
    </w:p>
    <w:p w14:paraId="3E2D8A53" w14:textId="7E14AD62" w:rsidR="0E3CF60B" w:rsidRPr="002E4822" w:rsidRDefault="0E3CF60B" w:rsidP="0E3CF60B">
      <w:pPr>
        <w:rPr>
          <w:ins w:id="6007" w:author="Matthew Chersich" w:date="2024-08-05T08:55:00Z"/>
          <w:del w:id="6008" w:author="Craig Parker" w:date="2024-08-06T12:45:00Z"/>
          <w:rFonts w:ascii="Nunito" w:eastAsia="Nunito" w:hAnsi="Nunito" w:cs="Nunito"/>
          <w:color w:val="000000" w:themeColor="text1"/>
          <w:sz w:val="20"/>
          <w:rPrChange w:id="6009" w:author="Craig Parker" w:date="2024-08-07T12:23:00Z">
            <w:rPr>
              <w:ins w:id="6010" w:author="Matthew Chersich" w:date="2024-08-05T08:55:00Z"/>
              <w:del w:id="6011" w:author="Craig Parker" w:date="2024-08-06T12:45:00Z"/>
              <w:rFonts w:ascii="Nunito" w:eastAsia="Nunito" w:hAnsi="Nunito" w:cs="Nunito"/>
            </w:rPr>
          </w:rPrChange>
        </w:rPr>
      </w:pPr>
    </w:p>
    <w:p w14:paraId="7673FB5B" w14:textId="696373AD" w:rsidR="6E1C0E23" w:rsidRPr="002E4822" w:rsidRDefault="0E3CF60B" w:rsidP="6E1C0E23">
      <w:pPr>
        <w:rPr>
          <w:ins w:id="6012" w:author="Matthew Chersich" w:date="2024-08-05T08:56:00Z"/>
          <w:del w:id="6013" w:author="Craig Parker" w:date="2024-08-06T12:45:00Z"/>
          <w:rFonts w:ascii="Nunito" w:hAnsi="Nunito"/>
          <w:color w:val="000000" w:themeColor="text1"/>
          <w:sz w:val="20"/>
          <w:rPrChange w:id="6014" w:author="Craig Parker" w:date="2024-08-07T12:23:00Z">
            <w:rPr>
              <w:ins w:id="6015" w:author="Matthew Chersich" w:date="2024-08-05T08:56:00Z"/>
              <w:del w:id="6016" w:author="Craig Parker" w:date="2024-08-06T12:45:00Z"/>
            </w:rPr>
          </w:rPrChange>
        </w:rPr>
      </w:pPr>
      <w:del w:id="6017" w:author="Craig Parker" w:date="2024-08-06T12:45:00Z">
        <w:r w:rsidRPr="002E4822" w:rsidDel="52A8C99F">
          <w:rPr>
            <w:rFonts w:ascii="Nunito" w:eastAsia="Nunito" w:hAnsi="Nunito" w:cs="Nunito"/>
            <w:color w:val="000000" w:themeColor="text1"/>
            <w:sz w:val="20"/>
            <w:rPrChange w:id="6018" w:author="Craig Parker" w:date="2024-08-07T12:23:00Z">
              <w:rPr>
                <w:rFonts w:ascii="Nunito" w:eastAsia="Nunito" w:hAnsi="Nunito" w:cs="Nunito"/>
              </w:rPr>
            </w:rPrChange>
          </w:rPr>
          <w:delText>The Data Access Committees</w:delText>
        </w:r>
      </w:del>
      <w:ins w:id="6019" w:author="Matthew Chersich" w:date="2024-08-05T08:55:00Z">
        <w:del w:id="6020" w:author="Craig Parker" w:date="2024-08-06T12:45:00Z">
          <w:r w:rsidRPr="002E4822" w:rsidDel="52A8C99F">
            <w:rPr>
              <w:rFonts w:ascii="Nunito" w:eastAsia="Nunito" w:hAnsi="Nunito" w:cs="Nunito"/>
              <w:color w:val="000000" w:themeColor="text1"/>
              <w:sz w:val="20"/>
              <w:rPrChange w:id="6021" w:author="Craig Parker" w:date="2024-08-07T12:23:00Z">
                <w:rPr>
                  <w:rFonts w:ascii="Nunito" w:eastAsia="Nunito" w:hAnsi="Nunito" w:cs="Nunito"/>
                </w:rPr>
              </w:rPrChange>
            </w:rPr>
            <w:delText xml:space="preserve"> </w:delText>
          </w:r>
        </w:del>
      </w:ins>
      <w:del w:id="6022" w:author="Craig Parker" w:date="2024-08-06T12:45:00Z">
        <w:r w:rsidRPr="002E4822" w:rsidDel="52A8C99F">
          <w:rPr>
            <w:rFonts w:ascii="Nunito" w:eastAsia="Nunito" w:hAnsi="Nunito" w:cs="Nunito"/>
            <w:color w:val="000000" w:themeColor="text1"/>
            <w:sz w:val="20"/>
            <w:rPrChange w:id="6023" w:author="Craig Parker" w:date="2024-08-07T12:23:00Z">
              <w:rPr>
                <w:rFonts w:ascii="Nunito" w:eastAsia="Nunito" w:hAnsi="Nunito" w:cs="Nunito"/>
              </w:rPr>
            </w:rPrChange>
          </w:rPr>
          <w:delText>(DACs) plays a crucial role in the governance of data access within the DSI Africa Consortium. It evaluates and decides whether and on what conditions to make data available to bone fide researchers that apply for data. The DAC ensures that data access requests are evaluated fairly and in alignment with the ethical guidelines, privacy standards, and research objectives.</w:delText>
        </w:r>
      </w:del>
    </w:p>
    <w:p w14:paraId="6522A031" w14:textId="5189FDB8" w:rsidR="0E3CF60B" w:rsidRPr="002E4822" w:rsidRDefault="0E3CF60B" w:rsidP="0E3CF60B">
      <w:pPr>
        <w:rPr>
          <w:ins w:id="6024" w:author="Matthew Chersich" w:date="2024-08-05T08:59:00Z"/>
          <w:del w:id="6025" w:author="Craig Parker" w:date="2024-08-06T12:45:00Z"/>
          <w:rFonts w:ascii="Nunito" w:eastAsia="Nunito" w:hAnsi="Nunito" w:cs="Nunito"/>
          <w:color w:val="000000" w:themeColor="text1"/>
          <w:sz w:val="20"/>
          <w:rPrChange w:id="6026" w:author="Craig Parker" w:date="2024-08-07T12:23:00Z">
            <w:rPr>
              <w:ins w:id="6027" w:author="Matthew Chersich" w:date="2024-08-05T08:59:00Z"/>
              <w:del w:id="6028" w:author="Craig Parker" w:date="2024-08-06T12:45:00Z"/>
              <w:rFonts w:ascii="Nunito" w:eastAsia="Nunito" w:hAnsi="Nunito" w:cs="Nunito"/>
            </w:rPr>
          </w:rPrChange>
        </w:rPr>
      </w:pPr>
    </w:p>
    <w:p w14:paraId="37D69070" w14:textId="7EE270F6" w:rsidR="0E3CF60B" w:rsidRPr="002E4822" w:rsidRDefault="0E3CF60B" w:rsidP="0E3CF60B">
      <w:pPr>
        <w:rPr>
          <w:ins w:id="6029" w:author="Matthew Chersich" w:date="2024-08-05T09:03:00Z"/>
          <w:del w:id="6030" w:author="Craig Parker" w:date="2024-08-06T12:45:00Z"/>
          <w:rFonts w:ascii="Nunito" w:eastAsia="Nunito" w:hAnsi="Nunito" w:cs="Nunito"/>
          <w:color w:val="000000" w:themeColor="text1"/>
          <w:sz w:val="20"/>
          <w:rPrChange w:id="6031" w:author="Craig Parker" w:date="2024-08-07T12:23:00Z">
            <w:rPr>
              <w:ins w:id="6032" w:author="Matthew Chersich" w:date="2024-08-05T09:03:00Z"/>
              <w:del w:id="6033" w:author="Craig Parker" w:date="2024-08-06T12:45:00Z"/>
              <w:rFonts w:ascii="Nunito" w:eastAsia="Nunito" w:hAnsi="Nunito" w:cs="Nunito"/>
            </w:rPr>
          </w:rPrChange>
        </w:rPr>
      </w:pPr>
      <w:ins w:id="6034" w:author="Matthew Chersich" w:date="2024-08-05T09:00:00Z">
        <w:del w:id="6035" w:author="Craig Parker" w:date="2024-08-06T12:45:00Z">
          <w:r w:rsidRPr="002E4822" w:rsidDel="52A8C99F">
            <w:rPr>
              <w:rFonts w:ascii="Nunito" w:eastAsia="Nunito" w:hAnsi="Nunito" w:cs="Nunito"/>
              <w:color w:val="000000" w:themeColor="text1"/>
              <w:sz w:val="20"/>
              <w:rPrChange w:id="6036" w:author="Craig Parker" w:date="2024-08-07T12:23:00Z">
                <w:rPr>
                  <w:rFonts w:ascii="Nunito" w:eastAsia="Nunito" w:hAnsi="Nunito" w:cs="Nunito"/>
                </w:rPr>
              </w:rPrChange>
            </w:rPr>
            <w:delText xml:space="preserve">Following completion of the </w:delText>
          </w:r>
        </w:del>
      </w:ins>
      <w:del w:id="6037" w:author="Craig Parker" w:date="2024-08-06T12:45:00Z">
        <w:r w:rsidRPr="002E4822" w:rsidDel="52A8C99F">
          <w:rPr>
            <w:rFonts w:ascii="Nunito" w:eastAsia="Nunito" w:hAnsi="Nunito" w:cs="Nunito"/>
            <w:color w:val="000000" w:themeColor="text1"/>
            <w:sz w:val="20"/>
            <w:rPrChange w:id="6038" w:author="Craig Parker" w:date="2024-08-07T12:23:00Z">
              <w:rPr>
                <w:rFonts w:ascii="Nunito" w:eastAsia="Nunito" w:hAnsi="Nunito" w:cs="Nunito"/>
              </w:rPr>
            </w:rPrChange>
          </w:rPr>
          <w:delText>HEAT</w:delText>
        </w:r>
      </w:del>
      <w:ins w:id="6039" w:author="Matthew Chersich" w:date="2024-08-05T09:00:00Z">
        <w:del w:id="6040" w:author="Craig Parker" w:date="2024-08-06T12:45:00Z">
          <w:r w:rsidRPr="002E4822" w:rsidDel="52A8C99F">
            <w:rPr>
              <w:rFonts w:ascii="Nunito" w:eastAsia="Nunito" w:hAnsi="Nunito" w:cs="Nunito"/>
              <w:color w:val="000000" w:themeColor="text1"/>
              <w:sz w:val="20"/>
              <w:rPrChange w:id="6041" w:author="Craig Parker" w:date="2024-08-07T12:23:00Z">
                <w:rPr>
                  <w:rFonts w:ascii="Nunito" w:eastAsia="Nunito" w:hAnsi="Nunito" w:cs="Nunito"/>
                </w:rPr>
              </w:rPrChange>
            </w:rPr>
            <w:delText xml:space="preserve"> Center funding, data oversight will need to be maintained either through </w:delText>
          </w:r>
        </w:del>
      </w:ins>
      <w:ins w:id="6042" w:author="Matthew Chersich" w:date="2024-08-05T08:59:00Z">
        <w:del w:id="6043" w:author="Craig Parker" w:date="2024-08-06T12:45:00Z">
          <w:r w:rsidRPr="002E4822" w:rsidDel="52A8C99F">
            <w:rPr>
              <w:rFonts w:ascii="Nunito" w:eastAsia="Nunito" w:hAnsi="Nunito" w:cs="Nunito"/>
              <w:color w:val="000000" w:themeColor="text1"/>
              <w:sz w:val="20"/>
              <w:rPrChange w:id="6044" w:author="Craig Parker" w:date="2024-08-07T12:23:00Z">
                <w:rPr>
                  <w:rFonts w:ascii="Nunito" w:eastAsia="Nunito" w:hAnsi="Nunito" w:cs="Nunito"/>
                </w:rPr>
              </w:rPrChange>
            </w:rPr>
            <w:delText>continuation of the existing DAC</w:delText>
          </w:r>
        </w:del>
      </w:ins>
      <w:ins w:id="6045" w:author="Matthew Chersich" w:date="2024-08-05T09:00:00Z">
        <w:del w:id="6046" w:author="Craig Parker" w:date="2024-08-06T12:45:00Z">
          <w:r w:rsidRPr="002E4822" w:rsidDel="52A8C99F">
            <w:rPr>
              <w:rFonts w:ascii="Nunito" w:eastAsia="Nunito" w:hAnsi="Nunito" w:cs="Nunito"/>
              <w:color w:val="000000" w:themeColor="text1"/>
              <w:sz w:val="20"/>
              <w:rPrChange w:id="6047" w:author="Craig Parker" w:date="2024-08-07T12:23:00Z">
                <w:rPr>
                  <w:rFonts w:ascii="Nunito" w:eastAsia="Nunito" w:hAnsi="Nunito" w:cs="Nunito"/>
                </w:rPr>
              </w:rPrChange>
            </w:rPr>
            <w:delText xml:space="preserve"> provided fun</w:delText>
          </w:r>
        </w:del>
      </w:ins>
      <w:ins w:id="6048" w:author="Matthew Chersich" w:date="2024-08-05T09:01:00Z">
        <w:del w:id="6049" w:author="Craig Parker" w:date="2024-08-06T12:45:00Z">
          <w:r w:rsidRPr="002E4822" w:rsidDel="52A8C99F">
            <w:rPr>
              <w:rFonts w:ascii="Nunito" w:eastAsia="Nunito" w:hAnsi="Nunito" w:cs="Nunito"/>
              <w:color w:val="000000" w:themeColor="text1"/>
              <w:sz w:val="20"/>
              <w:rPrChange w:id="6050" w:author="Craig Parker" w:date="2024-08-07T12:23:00Z">
                <w:rPr>
                  <w:rFonts w:ascii="Nunito" w:eastAsia="Nunito" w:hAnsi="Nunito" w:cs="Nunito"/>
                </w:rPr>
              </w:rPrChange>
            </w:rPr>
            <w:delText>d</w:delText>
          </w:r>
        </w:del>
      </w:ins>
      <w:ins w:id="6051" w:author="Matthew Chersich" w:date="2024-08-05T09:00:00Z">
        <w:del w:id="6052" w:author="Craig Parker" w:date="2024-08-06T12:45:00Z">
          <w:r w:rsidRPr="002E4822" w:rsidDel="52A8C99F">
            <w:rPr>
              <w:rFonts w:ascii="Nunito" w:eastAsia="Nunito" w:hAnsi="Nunito" w:cs="Nunito"/>
              <w:color w:val="000000" w:themeColor="text1"/>
              <w:sz w:val="20"/>
              <w:rPrChange w:id="6053" w:author="Craig Parker" w:date="2024-08-07T12:23:00Z">
                <w:rPr>
                  <w:rFonts w:ascii="Nunito" w:eastAsia="Nunito" w:hAnsi="Nunito" w:cs="Nunito"/>
                </w:rPr>
              </w:rPrChange>
            </w:rPr>
            <w:delText>ing is available</w:delText>
          </w:r>
        </w:del>
      </w:ins>
      <w:ins w:id="6054" w:author="Matthew Chersich" w:date="2024-08-05T08:59:00Z">
        <w:del w:id="6055" w:author="Craig Parker" w:date="2024-08-06T12:45:00Z">
          <w:r w:rsidRPr="002E4822" w:rsidDel="52A8C99F">
            <w:rPr>
              <w:rFonts w:ascii="Nunito" w:eastAsia="Nunito" w:hAnsi="Nunito" w:cs="Nunito"/>
              <w:color w:val="000000" w:themeColor="text1"/>
              <w:sz w:val="20"/>
              <w:rPrChange w:id="6056" w:author="Craig Parker" w:date="2024-08-07T12:23:00Z">
                <w:rPr>
                  <w:rFonts w:ascii="Nunito" w:eastAsia="Nunito" w:hAnsi="Nunito" w:cs="Nunito"/>
                </w:rPr>
              </w:rPrChange>
            </w:rPr>
            <w:delText xml:space="preserve">; </w:delText>
          </w:r>
        </w:del>
      </w:ins>
      <w:ins w:id="6057" w:author="Matthew Chersich" w:date="2024-08-05T09:00:00Z">
        <w:del w:id="6058" w:author="Craig Parker" w:date="2024-08-06T12:45:00Z">
          <w:r w:rsidRPr="002E4822" w:rsidDel="52A8C99F">
            <w:rPr>
              <w:rFonts w:ascii="Nunito" w:eastAsia="Nunito" w:hAnsi="Nunito" w:cs="Nunito"/>
              <w:color w:val="000000" w:themeColor="text1"/>
              <w:sz w:val="20"/>
              <w:rPrChange w:id="6059" w:author="Craig Parker" w:date="2024-08-07T12:23:00Z">
                <w:rPr>
                  <w:rFonts w:ascii="Nunito" w:eastAsia="Nunito" w:hAnsi="Nunito" w:cs="Nunito"/>
                </w:rPr>
              </w:rPrChange>
            </w:rPr>
            <w:delText>or through the DS-I Africa</w:delText>
          </w:r>
        </w:del>
      </w:ins>
      <w:ins w:id="6060" w:author="Matthew Chersich" w:date="2024-08-05T09:02:00Z">
        <w:del w:id="6061" w:author="Craig Parker" w:date="2024-08-06T12:45:00Z">
          <w:r w:rsidRPr="002E4822" w:rsidDel="52A8C99F">
            <w:rPr>
              <w:rFonts w:ascii="Nunito" w:eastAsia="Nunito" w:hAnsi="Nunito" w:cs="Nunito"/>
              <w:color w:val="000000" w:themeColor="text1"/>
              <w:sz w:val="20"/>
              <w:rPrChange w:id="6062" w:author="Craig Parker" w:date="2024-08-07T12:23:00Z">
                <w:rPr>
                  <w:rFonts w:ascii="Nunito" w:eastAsia="Nunito" w:hAnsi="Nunito" w:cs="Nunito"/>
                </w:rPr>
              </w:rPrChange>
            </w:rPr>
            <w:delText xml:space="preserve">. </w:delText>
          </w:r>
        </w:del>
      </w:ins>
    </w:p>
    <w:p w14:paraId="218F42A9" w14:textId="6F49A024" w:rsidR="0E3CF60B" w:rsidRPr="002E4822" w:rsidRDefault="0E3CF60B" w:rsidP="0E3CF60B">
      <w:pPr>
        <w:rPr>
          <w:ins w:id="6063" w:author="Matthew Chersich" w:date="2024-08-05T09:03:00Z"/>
          <w:del w:id="6064" w:author="Craig Parker" w:date="2024-08-06T12:45:00Z"/>
          <w:rFonts w:ascii="Nunito" w:eastAsia="Nunito" w:hAnsi="Nunito" w:cs="Nunito"/>
          <w:color w:val="000000" w:themeColor="text1"/>
          <w:sz w:val="20"/>
          <w:rPrChange w:id="6065" w:author="Craig Parker" w:date="2024-08-07T12:23:00Z">
            <w:rPr>
              <w:ins w:id="6066" w:author="Matthew Chersich" w:date="2024-08-05T09:03:00Z"/>
              <w:del w:id="6067" w:author="Craig Parker" w:date="2024-08-06T12:45:00Z"/>
              <w:rFonts w:ascii="Nunito" w:eastAsia="Nunito" w:hAnsi="Nunito" w:cs="Nunito"/>
            </w:rPr>
          </w:rPrChange>
        </w:rPr>
      </w:pPr>
    </w:p>
    <w:p w14:paraId="673E9845" w14:textId="450A74E7" w:rsidR="52A8C99F" w:rsidRPr="002E4822" w:rsidRDefault="52A8C99F" w:rsidP="52A8C99F">
      <w:pPr>
        <w:spacing w:before="240" w:after="240"/>
        <w:rPr>
          <w:ins w:id="6068" w:author="Craig Parker" w:date="2024-08-06T12:45:00Z"/>
          <w:rFonts w:ascii="Nunito" w:eastAsia="Nunito" w:hAnsi="Nunito" w:cs="Nunito"/>
          <w:color w:val="000000" w:themeColor="text1"/>
          <w:sz w:val="20"/>
          <w:rPrChange w:id="6069" w:author="Craig Parker" w:date="2024-08-07T12:23:00Z">
            <w:rPr>
              <w:ins w:id="6070" w:author="Craig Parker" w:date="2024-08-06T12:45:00Z"/>
              <w:rFonts w:ascii="Nunito" w:eastAsia="Nunito" w:hAnsi="Nunito" w:cs="Nunito"/>
              <w:szCs w:val="18"/>
            </w:rPr>
          </w:rPrChange>
        </w:rPr>
      </w:pPr>
      <w:ins w:id="6071" w:author="Matthew Chersich" w:date="2024-08-05T09:02:00Z">
        <w:del w:id="6072" w:author="Craig Parker" w:date="2024-08-06T12:45:00Z">
          <w:r w:rsidRPr="002E4822" w:rsidDel="52A8C99F">
            <w:rPr>
              <w:rFonts w:ascii="Nunito" w:eastAsia="Nunito" w:hAnsi="Nunito" w:cs="Nunito"/>
              <w:color w:val="000000" w:themeColor="text1"/>
              <w:sz w:val="20"/>
              <w:rPrChange w:id="6073" w:author="Craig Parker" w:date="2024-08-07T12:23:00Z">
                <w:rPr>
                  <w:rFonts w:ascii="Nunito" w:eastAsia="Nunito" w:hAnsi="Nunito" w:cs="Nunito"/>
                </w:rPr>
              </w:rPrChange>
            </w:rPr>
            <w:delText xml:space="preserve">Where it is the case that the </w:delText>
          </w:r>
        </w:del>
      </w:ins>
      <w:del w:id="6074" w:author="Craig Parker" w:date="2024-08-06T12:45:00Z">
        <w:r w:rsidRPr="002E4822" w:rsidDel="52A8C99F">
          <w:rPr>
            <w:rFonts w:ascii="Nunito" w:eastAsia="Nunito" w:hAnsi="Nunito" w:cs="Nunito"/>
            <w:color w:val="000000" w:themeColor="text1"/>
            <w:sz w:val="20"/>
            <w:rPrChange w:id="6075" w:author="Craig Parker" w:date="2024-08-07T12:23:00Z">
              <w:rPr>
                <w:rFonts w:ascii="Nunito" w:eastAsia="Nunito" w:hAnsi="Nunito" w:cs="Nunito"/>
              </w:rPr>
            </w:rPrChange>
          </w:rPr>
          <w:delText>HEAT</w:delText>
        </w:r>
      </w:del>
      <w:ins w:id="6076" w:author="Matthew Chersich" w:date="2024-08-05T09:02:00Z">
        <w:del w:id="6077" w:author="Craig Parker" w:date="2024-08-06T12:45:00Z">
          <w:r w:rsidRPr="002E4822" w:rsidDel="52A8C99F">
            <w:rPr>
              <w:rFonts w:ascii="Nunito" w:eastAsia="Nunito" w:hAnsi="Nunito" w:cs="Nunito"/>
              <w:color w:val="000000" w:themeColor="text1"/>
              <w:sz w:val="20"/>
              <w:rPrChange w:id="6078" w:author="Craig Parker" w:date="2024-08-07T12:23:00Z">
                <w:rPr>
                  <w:rFonts w:ascii="Nunito" w:eastAsia="Nunito" w:hAnsi="Nunito" w:cs="Nunito"/>
                </w:rPr>
              </w:rPrChange>
            </w:rPr>
            <w:delText xml:space="preserve"> Center does not </w:delText>
          </w:r>
        </w:del>
      </w:ins>
      <w:ins w:id="6079" w:author="Matthew Chersich" w:date="2024-08-05T09:03:00Z">
        <w:del w:id="6080" w:author="Craig Parker" w:date="2024-08-06T12:45:00Z">
          <w:r w:rsidRPr="002E4822" w:rsidDel="52A8C99F">
            <w:rPr>
              <w:rFonts w:ascii="Nunito" w:eastAsia="Nunito" w:hAnsi="Nunito" w:cs="Nunito"/>
              <w:color w:val="000000" w:themeColor="text1"/>
              <w:sz w:val="20"/>
              <w:rPrChange w:id="6081" w:author="Craig Parker" w:date="2024-08-07T12:23:00Z">
                <w:rPr>
                  <w:rFonts w:ascii="Nunito" w:eastAsia="Nunito" w:hAnsi="Nunito" w:cs="Nunito"/>
                </w:rPr>
              </w:rPrChange>
            </w:rPr>
            <w:delText xml:space="preserve">own the data instances </w:delText>
          </w:r>
        </w:del>
      </w:ins>
      <w:ins w:id="6082" w:author="Matthew Chersich" w:date="2024-08-05T09:04:00Z">
        <w:del w:id="6083" w:author="Craig Parker" w:date="2024-08-06T12:45:00Z">
          <w:r w:rsidRPr="002E4822" w:rsidDel="52A8C99F">
            <w:rPr>
              <w:rFonts w:ascii="Nunito" w:eastAsia="Nunito" w:hAnsi="Nunito" w:cs="Nunito"/>
              <w:color w:val="000000" w:themeColor="text1"/>
              <w:sz w:val="20"/>
              <w:rPrChange w:id="6084" w:author="Craig Parker" w:date="2024-08-07T12:23:00Z">
                <w:rPr>
                  <w:rFonts w:ascii="Nunito" w:eastAsia="Nunito" w:hAnsi="Nunito" w:cs="Nunito"/>
                </w:rPr>
              </w:rPrChange>
            </w:rPr>
            <w:delText xml:space="preserve">in </w:delText>
          </w:r>
        </w:del>
      </w:ins>
      <w:ins w:id="6085" w:author="Matthew Chersich" w:date="2024-08-05T09:02:00Z">
        <w:del w:id="6086" w:author="Craig Parker" w:date="2024-08-06T12:45:00Z">
          <w:r w:rsidRPr="002E4822" w:rsidDel="52A8C99F">
            <w:rPr>
              <w:rFonts w:ascii="Nunito" w:eastAsia="Nunito" w:hAnsi="Nunito" w:cs="Nunito"/>
              <w:color w:val="000000" w:themeColor="text1"/>
              <w:sz w:val="20"/>
              <w:rPrChange w:id="6087" w:author="Craig Parker" w:date="2024-08-07T12:23:00Z">
                <w:rPr>
                  <w:rFonts w:ascii="Nunito" w:eastAsia="Nunito" w:hAnsi="Nunito" w:cs="Nunito"/>
                </w:rPr>
              </w:rPrChange>
            </w:rPr>
            <w:delText>the Consortium-Shared data, these d</w:delText>
          </w:r>
        </w:del>
      </w:ins>
      <w:ins w:id="6088" w:author="Matthew Chersich" w:date="2024-08-05T09:03:00Z">
        <w:del w:id="6089" w:author="Craig Parker" w:date="2024-08-06T12:45:00Z">
          <w:r w:rsidRPr="002E4822" w:rsidDel="52A8C99F">
            <w:rPr>
              <w:rFonts w:ascii="Nunito" w:eastAsia="Nunito" w:hAnsi="Nunito" w:cs="Nunito"/>
              <w:color w:val="000000" w:themeColor="text1"/>
              <w:sz w:val="20"/>
              <w:rPrChange w:id="6090" w:author="Craig Parker" w:date="2024-08-07T12:23:00Z">
                <w:rPr>
                  <w:rFonts w:ascii="Nunito" w:eastAsia="Nunito" w:hAnsi="Nunito" w:cs="Nunito"/>
                </w:rPr>
              </w:rPrChange>
            </w:rPr>
            <w:delText xml:space="preserve">ata will be destroyed. </w:delText>
          </w:r>
        </w:del>
      </w:ins>
      <w:ins w:id="6091" w:author="Matthew Chersich" w:date="2024-08-05T09:02:00Z">
        <w:del w:id="6092" w:author="Craig Parker" w:date="2024-08-06T12:45:00Z">
          <w:r w:rsidRPr="002E4822" w:rsidDel="52A8C99F">
            <w:rPr>
              <w:rFonts w:ascii="Nunito" w:eastAsia="Nunito" w:hAnsi="Nunito" w:cs="Nunito"/>
              <w:color w:val="000000" w:themeColor="text1"/>
              <w:sz w:val="20"/>
              <w:rPrChange w:id="6093" w:author="Craig Parker" w:date="2024-08-07T12:23:00Z">
                <w:rPr>
                  <w:rFonts w:ascii="Nunito" w:eastAsia="Nunito" w:hAnsi="Nunito" w:cs="Nunito"/>
                </w:rPr>
              </w:rPrChange>
            </w:rPr>
            <w:delText xml:space="preserve"> </w:delText>
          </w:r>
        </w:del>
      </w:ins>
      <w:r w:rsidR="00DB421E">
        <w:rPr>
          <w:rFonts w:ascii="Nunito" w:eastAsia="Nunito" w:hAnsi="Nunito" w:cs="Nunito"/>
          <w:color w:val="000000" w:themeColor="text1"/>
          <w:sz w:val="20"/>
        </w:rPr>
        <w:t xml:space="preserve">The Data Access Committees (DACs) play a crucial role in data access governance within the DSI Africa Consortium. The DAC evaluates and decides whether and under what conditions to make data available </w:t>
      </w:r>
      <w:r w:rsidR="00DB421E">
        <w:rPr>
          <w:rFonts w:ascii="Nunito" w:eastAsia="Nunito" w:hAnsi="Nunito" w:cs="Nunito"/>
          <w:color w:val="000000" w:themeColor="text1"/>
          <w:sz w:val="20"/>
        </w:rPr>
        <w:lastRenderedPageBreak/>
        <w:t>to bona fide researchers who apply for it</w:t>
      </w:r>
      <w:ins w:id="6094" w:author="Craig Parker" w:date="2024-08-06T12:45:00Z">
        <w:r w:rsidRPr="002E4822">
          <w:rPr>
            <w:rFonts w:ascii="Nunito" w:eastAsia="Nunito" w:hAnsi="Nunito" w:cs="Nunito"/>
            <w:color w:val="000000" w:themeColor="text1"/>
            <w:sz w:val="20"/>
            <w:rPrChange w:id="6095" w:author="Craig Parker" w:date="2024-08-07T12:23:00Z">
              <w:rPr>
                <w:rFonts w:ascii="Nunito" w:eastAsia="Nunito" w:hAnsi="Nunito" w:cs="Nunito"/>
                <w:szCs w:val="18"/>
              </w:rPr>
            </w:rPrChange>
          </w:rPr>
          <w:t xml:space="preserve">. The DAC ensures that data access requests are evaluated fairly and </w:t>
        </w:r>
      </w:ins>
      <w:r w:rsidR="00DB421E">
        <w:rPr>
          <w:rFonts w:ascii="Nunito" w:eastAsia="Nunito" w:hAnsi="Nunito" w:cs="Nunito"/>
          <w:color w:val="000000" w:themeColor="text1"/>
          <w:sz w:val="20"/>
        </w:rPr>
        <w:t>aligned</w:t>
      </w:r>
      <w:ins w:id="6096" w:author="Craig Parker" w:date="2024-08-06T12:45:00Z">
        <w:r w:rsidRPr="002E4822">
          <w:rPr>
            <w:rFonts w:ascii="Nunito" w:eastAsia="Nunito" w:hAnsi="Nunito" w:cs="Nunito"/>
            <w:color w:val="000000" w:themeColor="text1"/>
            <w:sz w:val="20"/>
            <w:rPrChange w:id="6097" w:author="Craig Parker" w:date="2024-08-07T12:23:00Z">
              <w:rPr>
                <w:rFonts w:ascii="Nunito" w:eastAsia="Nunito" w:hAnsi="Nunito" w:cs="Nunito"/>
                <w:szCs w:val="18"/>
              </w:rPr>
            </w:rPrChange>
          </w:rPr>
          <w:t xml:space="preserve"> with ethical guidelines, privacy standards, and research objectives.</w:t>
        </w:r>
      </w:ins>
    </w:p>
    <w:p w14:paraId="77865159" w14:textId="0E2F665C" w:rsidR="52A8C99F" w:rsidRPr="002E4822" w:rsidRDefault="52A8C99F">
      <w:pPr>
        <w:spacing w:before="240" w:after="240"/>
        <w:rPr>
          <w:ins w:id="6098" w:author="Craig Parker" w:date="2024-08-06T12:45:00Z"/>
          <w:rFonts w:ascii="Nunito" w:eastAsia="Nunito" w:hAnsi="Nunito" w:cs="Nunito"/>
          <w:b/>
          <w:bCs/>
          <w:color w:val="000000" w:themeColor="text1"/>
          <w:sz w:val="20"/>
          <w:rPrChange w:id="6099" w:author="Craig Parker" w:date="2024-08-07T12:23:00Z">
            <w:rPr>
              <w:ins w:id="6100" w:author="Craig Parker" w:date="2024-08-06T12:45:00Z"/>
              <w:rFonts w:ascii="Nunito" w:eastAsia="Nunito" w:hAnsi="Nunito" w:cs="Nunito"/>
              <w:b/>
              <w:bCs/>
              <w:szCs w:val="18"/>
            </w:rPr>
          </w:rPrChange>
        </w:rPr>
        <w:pPrChange w:id="6101" w:author="Craig Parker" w:date="2024-08-06T12:45:00Z">
          <w:pPr/>
        </w:pPrChange>
      </w:pPr>
      <w:ins w:id="6102" w:author="Craig Parker" w:date="2024-08-06T12:45:00Z">
        <w:r w:rsidRPr="002E4822">
          <w:rPr>
            <w:rFonts w:ascii="Nunito" w:eastAsia="Nunito" w:hAnsi="Nunito" w:cs="Nunito"/>
            <w:b/>
            <w:bCs/>
            <w:color w:val="000000" w:themeColor="text1"/>
            <w:sz w:val="20"/>
            <w:rPrChange w:id="6103" w:author="Craig Parker" w:date="2024-08-07T12:23:00Z">
              <w:rPr>
                <w:rFonts w:ascii="Nunito" w:eastAsia="Nunito" w:hAnsi="Nunito" w:cs="Nunito"/>
                <w:b/>
                <w:bCs/>
                <w:szCs w:val="18"/>
              </w:rPr>
            </w:rPrChange>
          </w:rPr>
          <w:t>Protection Measures</w:t>
        </w:r>
      </w:ins>
    </w:p>
    <w:p w14:paraId="4FBD1E81" w14:textId="75FFCD80" w:rsidR="52A8C99F" w:rsidRDefault="52A8C99F">
      <w:pPr>
        <w:pStyle w:val="ListParagraph"/>
        <w:spacing w:before="0" w:after="0"/>
        <w:rPr>
          <w:ins w:id="6104" w:author="Craig Parker" w:date="2024-08-14T17:24:00Z" w16du:dateUtc="2024-08-14T15:24:00Z"/>
          <w:rFonts w:ascii="Nunito" w:eastAsia="Nunito" w:hAnsi="Nunito" w:cs="Nunito"/>
          <w:color w:val="000000" w:themeColor="text1"/>
          <w:sz w:val="20"/>
        </w:rPr>
      </w:pPr>
      <w:ins w:id="6105" w:author="Craig Parker" w:date="2024-08-06T12:45:00Z">
        <w:r w:rsidRPr="002E4822">
          <w:rPr>
            <w:rFonts w:ascii="Nunito" w:eastAsia="Nunito" w:hAnsi="Nunito" w:cs="Nunito"/>
            <w:b/>
            <w:bCs/>
            <w:color w:val="000000" w:themeColor="text1"/>
            <w:sz w:val="20"/>
            <w:rPrChange w:id="6106" w:author="Craig Parker" w:date="2024-08-07T12:23:00Z">
              <w:rPr>
                <w:rFonts w:ascii="Nunito" w:eastAsia="Nunito" w:hAnsi="Nunito" w:cs="Nunito"/>
                <w:b/>
                <w:bCs/>
                <w:szCs w:val="18"/>
              </w:rPr>
            </w:rPrChange>
          </w:rPr>
          <w:t>Data Protection Impact Assessment (DPIA)</w:t>
        </w:r>
        <w:r w:rsidRPr="002E4822">
          <w:rPr>
            <w:rFonts w:ascii="Nunito" w:eastAsia="Nunito" w:hAnsi="Nunito" w:cs="Nunito"/>
            <w:color w:val="000000" w:themeColor="text1"/>
            <w:sz w:val="20"/>
            <w:rPrChange w:id="6107" w:author="Craig Parker" w:date="2024-08-07T12:23:00Z">
              <w:rPr>
                <w:rFonts w:ascii="Nunito" w:eastAsia="Nunito" w:hAnsi="Nunito" w:cs="Nunito"/>
                <w:szCs w:val="18"/>
              </w:rPr>
            </w:rPrChange>
          </w:rPr>
          <w:t>: Not all applications require a DPIA. For example, de-identified data that cannot be re-identified does not require a DPIA. However, if personal information is present, a DPIA is mandatory. This assessment involves identifying privacy risks and implementing mitigation strategies such as data encryption and reducing the amount of personal information shared.</w:t>
        </w:r>
      </w:ins>
    </w:p>
    <w:p w14:paraId="600ECF7B" w14:textId="77777777" w:rsidR="00C02355" w:rsidRDefault="00C02355">
      <w:pPr>
        <w:pStyle w:val="ListParagraph"/>
        <w:spacing w:before="0" w:after="0"/>
        <w:rPr>
          <w:ins w:id="6108" w:author="Craig Parker" w:date="2024-08-14T17:25:00Z" w16du:dateUtc="2024-08-14T15:25:00Z"/>
          <w:rFonts w:ascii="Nunito" w:eastAsia="Nunito" w:hAnsi="Nunito" w:cs="Nunito"/>
          <w:color w:val="000000" w:themeColor="text1"/>
          <w:sz w:val="20"/>
        </w:rPr>
      </w:pPr>
    </w:p>
    <w:p w14:paraId="1642C68E" w14:textId="6C1266E7" w:rsidR="00C02355" w:rsidRDefault="00C02355">
      <w:pPr>
        <w:pStyle w:val="ListParagraph"/>
        <w:spacing w:before="0" w:after="0"/>
        <w:rPr>
          <w:ins w:id="6109" w:author="Craig Parker" w:date="2024-08-14T17:24:00Z" w16du:dateUtc="2024-08-14T15:24:00Z"/>
          <w:rFonts w:ascii="Nunito" w:eastAsia="Nunito" w:hAnsi="Nunito" w:cs="Nunito"/>
          <w:color w:val="000000" w:themeColor="text1"/>
          <w:sz w:val="20"/>
        </w:rPr>
      </w:pPr>
      <w:ins w:id="6110" w:author="Craig Parker" w:date="2024-08-14T17:25:00Z">
        <w:r w:rsidRPr="00C02355">
          <w:rPr>
            <w:rFonts w:ascii="Nunito" w:eastAsia="Nunito" w:hAnsi="Nunito" w:cs="Nunito"/>
            <w:color w:val="000000" w:themeColor="text1"/>
            <w:sz w:val="20"/>
            <w:highlight w:val="yellow"/>
            <w:rPrChange w:id="6111" w:author="Craig Parker" w:date="2024-08-14T17:25:00Z" w16du:dateUtc="2024-08-14T15:25:00Z">
              <w:rPr>
                <w:rFonts w:ascii="Nunito" w:eastAsia="Nunito" w:hAnsi="Nunito" w:cs="Nunito"/>
                <w:color w:val="000000" w:themeColor="text1"/>
                <w:sz w:val="20"/>
              </w:rPr>
            </w:rPrChange>
          </w:rPr>
          <w:t>Recipient shall develop and maintain a data protection impact assessment regarding the Processing of Personal Data under this Agreement. Data Provider shall cooperate with and assist Data Recipient in the development of the data protection impact assessment and/or with prior consultations with government authorities that may be required.</w:t>
        </w:r>
      </w:ins>
    </w:p>
    <w:p w14:paraId="09E6DF1D" w14:textId="77777777" w:rsidR="00C02355" w:rsidRPr="002E4822" w:rsidRDefault="00C02355">
      <w:pPr>
        <w:pStyle w:val="ListParagraph"/>
        <w:spacing w:before="0" w:after="0"/>
        <w:rPr>
          <w:ins w:id="6112" w:author="Craig Parker" w:date="2024-08-06T12:45:00Z"/>
          <w:rFonts w:ascii="Nunito" w:eastAsia="Nunito" w:hAnsi="Nunito" w:cs="Nunito"/>
          <w:color w:val="000000" w:themeColor="text1"/>
          <w:sz w:val="20"/>
          <w:rPrChange w:id="6113" w:author="Craig Parker" w:date="2024-08-07T12:23:00Z">
            <w:rPr>
              <w:ins w:id="6114" w:author="Craig Parker" w:date="2024-08-06T12:45:00Z"/>
              <w:rFonts w:ascii="Nunito" w:eastAsia="Nunito" w:hAnsi="Nunito" w:cs="Nunito"/>
              <w:szCs w:val="18"/>
            </w:rPr>
          </w:rPrChange>
        </w:rPr>
        <w:pPrChange w:id="6115" w:author="Craig Parker" w:date="2024-08-06T12:45:00Z">
          <w:pPr/>
        </w:pPrChange>
      </w:pPr>
    </w:p>
    <w:p w14:paraId="078C4B49" w14:textId="1EF1E1C3" w:rsidR="52A8C99F" w:rsidRPr="002E4822" w:rsidRDefault="52A8C99F">
      <w:pPr>
        <w:pStyle w:val="ListParagraph"/>
        <w:spacing w:before="0" w:after="0"/>
        <w:rPr>
          <w:ins w:id="6116" w:author="Craig Parker" w:date="2024-08-06T12:45:00Z"/>
          <w:rFonts w:ascii="Nunito" w:eastAsia="Nunito" w:hAnsi="Nunito" w:cs="Nunito"/>
          <w:color w:val="000000" w:themeColor="text1"/>
          <w:sz w:val="20"/>
          <w:rPrChange w:id="6117" w:author="Craig Parker" w:date="2024-08-07T12:23:00Z">
            <w:rPr>
              <w:ins w:id="6118" w:author="Craig Parker" w:date="2024-08-06T12:45:00Z"/>
              <w:rFonts w:ascii="Nunito" w:eastAsia="Nunito" w:hAnsi="Nunito" w:cs="Nunito"/>
              <w:szCs w:val="18"/>
            </w:rPr>
          </w:rPrChange>
        </w:rPr>
        <w:pPrChange w:id="6119" w:author="Craig Parker" w:date="2024-08-06T12:45:00Z">
          <w:pPr/>
        </w:pPrChange>
      </w:pPr>
      <w:ins w:id="6120" w:author="Craig Parker" w:date="2024-08-06T12:45:00Z">
        <w:r w:rsidRPr="002E4822">
          <w:rPr>
            <w:rFonts w:ascii="Nunito" w:eastAsia="Nunito" w:hAnsi="Nunito" w:cs="Nunito"/>
            <w:b/>
            <w:bCs/>
            <w:color w:val="000000" w:themeColor="text1"/>
            <w:sz w:val="20"/>
            <w:rPrChange w:id="6121" w:author="Craig Parker" w:date="2024-08-07T12:23:00Z">
              <w:rPr>
                <w:rFonts w:ascii="Nunito" w:eastAsia="Nunito" w:hAnsi="Nunito" w:cs="Nunito"/>
                <w:b/>
                <w:bCs/>
                <w:szCs w:val="18"/>
              </w:rPr>
            </w:rPrChange>
          </w:rPr>
          <w:t>Data Transfer Agreement (DTA)</w:t>
        </w:r>
        <w:r w:rsidRPr="002E4822">
          <w:rPr>
            <w:rFonts w:ascii="Nunito" w:eastAsia="Nunito" w:hAnsi="Nunito" w:cs="Nunito"/>
            <w:color w:val="000000" w:themeColor="text1"/>
            <w:sz w:val="20"/>
            <w:rPrChange w:id="6122" w:author="Craig Parker" w:date="2024-08-07T12:23:00Z">
              <w:rPr>
                <w:rFonts w:ascii="Nunito" w:eastAsia="Nunito" w:hAnsi="Nunito" w:cs="Nunito"/>
                <w:szCs w:val="18"/>
              </w:rPr>
            </w:rPrChange>
          </w:rPr>
          <w:t xml:space="preserve">: </w:t>
        </w:r>
      </w:ins>
      <w:r w:rsidR="00DB421E">
        <w:rPr>
          <w:rFonts w:ascii="Nunito" w:eastAsia="Nunito" w:hAnsi="Nunito" w:cs="Nunito"/>
          <w:color w:val="000000" w:themeColor="text1"/>
          <w:sz w:val="20"/>
        </w:rPr>
        <w:t>A DTA must be executed between the data provider and recipient before any data is shared</w:t>
      </w:r>
      <w:ins w:id="6123" w:author="Craig Parker" w:date="2024-08-06T12:45:00Z">
        <w:r w:rsidRPr="002E4822">
          <w:rPr>
            <w:rFonts w:ascii="Nunito" w:eastAsia="Nunito" w:hAnsi="Nunito" w:cs="Nunito"/>
            <w:color w:val="000000" w:themeColor="text1"/>
            <w:sz w:val="20"/>
            <w:rPrChange w:id="6124" w:author="Craig Parker" w:date="2024-08-07T12:23:00Z">
              <w:rPr>
                <w:rFonts w:ascii="Nunito" w:eastAsia="Nunito" w:hAnsi="Nunito" w:cs="Nunito"/>
                <w:szCs w:val="18"/>
              </w:rPr>
            </w:rPrChange>
          </w:rPr>
          <w:t xml:space="preserve">. The DTA outlines the terms and conditions for data use, ensuring compliance with legal and ethical standards. It includes a prohibition on on-sharing data, ensuring the recipient does not pass </w:t>
        </w:r>
      </w:ins>
      <w:r w:rsidR="00DB421E">
        <w:rPr>
          <w:rFonts w:ascii="Nunito" w:eastAsia="Nunito" w:hAnsi="Nunito" w:cs="Nunito"/>
          <w:color w:val="000000" w:themeColor="text1"/>
          <w:sz w:val="20"/>
        </w:rPr>
        <w:t>it</w:t>
      </w:r>
      <w:ins w:id="6125" w:author="Craig Parker" w:date="2024-08-06T12:45:00Z">
        <w:r w:rsidRPr="002E4822">
          <w:rPr>
            <w:rFonts w:ascii="Nunito" w:eastAsia="Nunito" w:hAnsi="Nunito" w:cs="Nunito"/>
            <w:color w:val="000000" w:themeColor="text1"/>
            <w:sz w:val="20"/>
            <w:rPrChange w:id="6126" w:author="Craig Parker" w:date="2024-08-07T12:23:00Z">
              <w:rPr>
                <w:rFonts w:ascii="Nunito" w:eastAsia="Nunito" w:hAnsi="Nunito" w:cs="Nunito"/>
                <w:szCs w:val="18"/>
              </w:rPr>
            </w:rPrChange>
          </w:rPr>
          <w:t xml:space="preserve"> to third parties.</w:t>
        </w:r>
      </w:ins>
    </w:p>
    <w:p w14:paraId="07789F77" w14:textId="214ACDAA" w:rsidR="52A8C99F" w:rsidRPr="002E4822" w:rsidRDefault="52A8C99F">
      <w:pPr>
        <w:spacing w:before="240" w:after="240"/>
        <w:rPr>
          <w:ins w:id="6127" w:author="Craig Parker" w:date="2024-08-06T12:45:00Z"/>
          <w:rFonts w:ascii="Nunito" w:eastAsia="Nunito" w:hAnsi="Nunito" w:cs="Nunito"/>
          <w:b/>
          <w:bCs/>
          <w:color w:val="000000" w:themeColor="text1"/>
          <w:sz w:val="20"/>
          <w:rPrChange w:id="6128" w:author="Craig Parker" w:date="2024-08-07T12:23:00Z">
            <w:rPr>
              <w:ins w:id="6129" w:author="Craig Parker" w:date="2024-08-06T12:45:00Z"/>
              <w:rFonts w:ascii="Nunito" w:eastAsia="Nunito" w:hAnsi="Nunito" w:cs="Nunito"/>
              <w:b/>
              <w:bCs/>
              <w:szCs w:val="18"/>
            </w:rPr>
          </w:rPrChange>
        </w:rPr>
        <w:pPrChange w:id="6130" w:author="Craig Parker" w:date="2024-08-06T12:45:00Z">
          <w:pPr>
            <w:numPr>
              <w:numId w:val="6"/>
            </w:numPr>
            <w:ind w:left="720" w:hanging="360"/>
          </w:pPr>
        </w:pPrChange>
      </w:pPr>
      <w:ins w:id="6131" w:author="Craig Parker" w:date="2024-08-06T12:45:00Z">
        <w:r w:rsidRPr="002E4822">
          <w:rPr>
            <w:rFonts w:ascii="Nunito" w:eastAsia="Nunito" w:hAnsi="Nunito" w:cs="Nunito"/>
            <w:b/>
            <w:bCs/>
            <w:color w:val="000000" w:themeColor="text1"/>
            <w:sz w:val="20"/>
            <w:rPrChange w:id="6132" w:author="Craig Parker" w:date="2024-08-07T12:23:00Z">
              <w:rPr>
                <w:rFonts w:ascii="Nunito" w:eastAsia="Nunito" w:hAnsi="Nunito" w:cs="Nunito"/>
                <w:b/>
                <w:bCs/>
                <w:szCs w:val="18"/>
              </w:rPr>
            </w:rPrChange>
          </w:rPr>
          <w:t>Post-Funding Data Management</w:t>
        </w:r>
      </w:ins>
    </w:p>
    <w:p w14:paraId="530C6780" w14:textId="1F365E06" w:rsidR="52A8C99F" w:rsidRPr="002E4822" w:rsidRDefault="52A8C99F">
      <w:pPr>
        <w:spacing w:before="240" w:after="240"/>
        <w:rPr>
          <w:ins w:id="6133" w:author="Craig Parker" w:date="2024-08-06T12:45:00Z"/>
          <w:rFonts w:ascii="Nunito" w:eastAsia="Nunito" w:hAnsi="Nunito" w:cs="Nunito"/>
          <w:color w:val="000000" w:themeColor="text1"/>
          <w:sz w:val="20"/>
          <w:rPrChange w:id="6134" w:author="Craig Parker" w:date="2024-08-07T12:23:00Z">
            <w:rPr>
              <w:ins w:id="6135" w:author="Craig Parker" w:date="2024-08-06T12:45:00Z"/>
              <w:rFonts w:ascii="Nunito" w:eastAsia="Nunito" w:hAnsi="Nunito" w:cs="Nunito"/>
              <w:szCs w:val="18"/>
            </w:rPr>
          </w:rPrChange>
        </w:rPr>
        <w:pPrChange w:id="6136" w:author="Craig Parker" w:date="2024-08-06T12:45:00Z">
          <w:pPr/>
        </w:pPrChange>
      </w:pPr>
      <w:ins w:id="6137" w:author="Craig Parker" w:date="2024-08-06T12:45:00Z">
        <w:r w:rsidRPr="002E4822">
          <w:rPr>
            <w:rFonts w:ascii="Nunito" w:eastAsia="Nunito" w:hAnsi="Nunito" w:cs="Nunito"/>
            <w:color w:val="000000" w:themeColor="text1"/>
            <w:sz w:val="20"/>
            <w:rPrChange w:id="6138" w:author="Craig Parker" w:date="2024-08-07T12:23:00Z">
              <w:rPr>
                <w:rFonts w:ascii="Nunito" w:eastAsia="Nunito" w:hAnsi="Nunito" w:cs="Nunito"/>
                <w:szCs w:val="18"/>
              </w:rPr>
            </w:rPrChange>
          </w:rPr>
          <w:t>The DSI Africa Consortium provides two options for sustainable data management post-funding:</w:t>
        </w:r>
      </w:ins>
    </w:p>
    <w:p w14:paraId="4D6C3AE0" w14:textId="4A3B20FF" w:rsidR="52A8C99F" w:rsidRPr="002E4822" w:rsidRDefault="52A8C99F">
      <w:pPr>
        <w:pStyle w:val="ListParagraph"/>
        <w:spacing w:before="0" w:after="0"/>
        <w:rPr>
          <w:ins w:id="6139" w:author="Craig Parker" w:date="2024-08-06T12:45:00Z"/>
          <w:rFonts w:ascii="Nunito" w:eastAsia="Nunito" w:hAnsi="Nunito" w:cs="Nunito"/>
          <w:color w:val="000000" w:themeColor="text1"/>
          <w:sz w:val="20"/>
          <w:rPrChange w:id="6140" w:author="Craig Parker" w:date="2024-08-07T12:23:00Z">
            <w:rPr>
              <w:ins w:id="6141" w:author="Craig Parker" w:date="2024-08-06T12:45:00Z"/>
              <w:rFonts w:ascii="Nunito" w:eastAsia="Nunito" w:hAnsi="Nunito" w:cs="Nunito"/>
              <w:szCs w:val="18"/>
            </w:rPr>
          </w:rPrChange>
        </w:rPr>
        <w:pPrChange w:id="6142" w:author="Craig Parker" w:date="2024-08-06T12:45:00Z">
          <w:pPr/>
        </w:pPrChange>
      </w:pPr>
      <w:ins w:id="6143" w:author="Craig Parker" w:date="2024-08-06T12:45:00Z">
        <w:r w:rsidRPr="002E4822">
          <w:rPr>
            <w:rFonts w:ascii="Nunito" w:eastAsia="Nunito" w:hAnsi="Nunito" w:cs="Nunito"/>
            <w:b/>
            <w:bCs/>
            <w:color w:val="000000" w:themeColor="text1"/>
            <w:sz w:val="20"/>
            <w:rPrChange w:id="6144" w:author="Craig Parker" w:date="2024-08-07T12:23:00Z">
              <w:rPr>
                <w:rFonts w:ascii="Nunito" w:eastAsia="Nunito" w:hAnsi="Nunito" w:cs="Nunito"/>
                <w:b/>
                <w:bCs/>
                <w:szCs w:val="18"/>
              </w:rPr>
            </w:rPrChange>
          </w:rPr>
          <w:t>Maintain Inferential Data In-House</w:t>
        </w:r>
        <w:r w:rsidRPr="002E4822">
          <w:rPr>
            <w:rFonts w:ascii="Nunito" w:eastAsia="Nunito" w:hAnsi="Nunito" w:cs="Nunito"/>
            <w:color w:val="000000" w:themeColor="text1"/>
            <w:sz w:val="20"/>
            <w:rPrChange w:id="6145" w:author="Craig Parker" w:date="2024-08-07T12:23:00Z">
              <w:rPr>
                <w:rFonts w:ascii="Nunito" w:eastAsia="Nunito" w:hAnsi="Nunito" w:cs="Nunito"/>
                <w:szCs w:val="18"/>
              </w:rPr>
            </w:rPrChange>
          </w:rPr>
          <w:t>: The main host institution continues to store, preserve, and secure Inferential Data, managing access requests and maintaining a data visiting infrastructure if applicable.</w:t>
        </w:r>
      </w:ins>
    </w:p>
    <w:p w14:paraId="54EC4791" w14:textId="4CB1B6A3" w:rsidR="52A8C99F" w:rsidRPr="002E4822" w:rsidRDefault="52A8C99F">
      <w:pPr>
        <w:pStyle w:val="ListParagraph"/>
        <w:spacing w:before="0" w:after="0"/>
        <w:rPr>
          <w:ins w:id="6146" w:author="Craig Parker" w:date="2024-08-06T12:45:00Z"/>
          <w:rFonts w:ascii="Nunito" w:eastAsia="Nunito" w:hAnsi="Nunito" w:cs="Nunito"/>
          <w:color w:val="000000" w:themeColor="text1"/>
          <w:sz w:val="20"/>
          <w:rPrChange w:id="6147" w:author="Craig Parker" w:date="2024-08-07T12:23:00Z">
            <w:rPr>
              <w:ins w:id="6148" w:author="Craig Parker" w:date="2024-08-06T12:45:00Z"/>
              <w:rFonts w:ascii="Nunito" w:eastAsia="Nunito" w:hAnsi="Nunito" w:cs="Nunito"/>
              <w:szCs w:val="18"/>
            </w:rPr>
          </w:rPrChange>
        </w:rPr>
        <w:pPrChange w:id="6149" w:author="Craig Parker" w:date="2024-08-06T12:45:00Z">
          <w:pPr/>
        </w:pPrChange>
      </w:pPr>
      <w:ins w:id="6150" w:author="Craig Parker" w:date="2024-08-06T12:45:00Z">
        <w:r w:rsidRPr="002E4822">
          <w:rPr>
            <w:rFonts w:ascii="Nunito" w:eastAsia="Nunito" w:hAnsi="Nunito" w:cs="Nunito"/>
            <w:b/>
            <w:bCs/>
            <w:color w:val="000000" w:themeColor="text1"/>
            <w:sz w:val="20"/>
            <w:rPrChange w:id="6151" w:author="Craig Parker" w:date="2024-08-07T12:23:00Z">
              <w:rPr>
                <w:rFonts w:ascii="Nunito" w:eastAsia="Nunito" w:hAnsi="Nunito" w:cs="Nunito"/>
                <w:b/>
                <w:bCs/>
                <w:szCs w:val="18"/>
              </w:rPr>
            </w:rPrChange>
          </w:rPr>
          <w:t>Transfer to Repository X</w:t>
        </w:r>
        <w:r w:rsidRPr="002E4822">
          <w:rPr>
            <w:rFonts w:ascii="Nunito" w:eastAsia="Nunito" w:hAnsi="Nunito" w:cs="Nunito"/>
            <w:color w:val="000000" w:themeColor="text1"/>
            <w:sz w:val="20"/>
            <w:rPrChange w:id="6152" w:author="Craig Parker" w:date="2024-08-07T12:23:00Z">
              <w:rPr>
                <w:rFonts w:ascii="Nunito" w:eastAsia="Nunito" w:hAnsi="Nunito" w:cs="Nunito"/>
                <w:szCs w:val="18"/>
              </w:rPr>
            </w:rPrChange>
          </w:rPr>
          <w:t>: Inferential Data is transferred to Repository X, managed by an NIH-appointed DAC, ensuring long-term preservation and accessibility.</w:t>
        </w:r>
      </w:ins>
    </w:p>
    <w:p w14:paraId="0AAFD09D" w14:textId="40E85C0F" w:rsidR="52A8C99F" w:rsidRPr="002E4822" w:rsidRDefault="52A8C99F">
      <w:pPr>
        <w:spacing w:before="240" w:after="240"/>
        <w:rPr>
          <w:rFonts w:ascii="Nunito" w:eastAsia="Nunito" w:hAnsi="Nunito" w:cs="Nunito"/>
          <w:color w:val="000000" w:themeColor="text1"/>
          <w:sz w:val="20"/>
          <w:rPrChange w:id="6153" w:author="Craig Parker" w:date="2024-08-07T12:23:00Z">
            <w:rPr>
              <w:rFonts w:ascii="Nunito" w:eastAsia="Nunito" w:hAnsi="Nunito" w:cs="Nunito"/>
              <w:szCs w:val="18"/>
            </w:rPr>
          </w:rPrChange>
        </w:rPr>
        <w:pPrChange w:id="6154" w:author="Craig Parker" w:date="2024-08-06T12:45:00Z">
          <w:pPr>
            <w:numPr>
              <w:numId w:val="40"/>
            </w:numPr>
            <w:ind w:left="720" w:hanging="360"/>
          </w:pPr>
        </w:pPrChange>
      </w:pPr>
      <w:ins w:id="6155" w:author="Craig Parker" w:date="2024-08-06T12:45:00Z">
        <w:r w:rsidRPr="002E4822">
          <w:rPr>
            <w:rFonts w:ascii="Nunito" w:eastAsia="Nunito" w:hAnsi="Nunito" w:cs="Nunito"/>
            <w:color w:val="000000" w:themeColor="text1"/>
            <w:sz w:val="20"/>
            <w:rPrChange w:id="6156" w:author="Craig Parker" w:date="2024-08-07T12:23:00Z">
              <w:rPr>
                <w:rFonts w:ascii="Nunito" w:eastAsia="Nunito" w:hAnsi="Nunito" w:cs="Nunito"/>
                <w:szCs w:val="18"/>
              </w:rPr>
            </w:rPrChange>
          </w:rPr>
          <w:t>Regardless of the chosen option, data must not be deleted, ensuring its availability for future scientific inquiry.</w:t>
        </w:r>
      </w:ins>
    </w:p>
    <w:p w14:paraId="1BA81865" w14:textId="39E92799" w:rsidR="6E1C0E23" w:rsidRPr="002E4822" w:rsidRDefault="6E1C0E23" w:rsidP="6E1C0E23">
      <w:pPr>
        <w:rPr>
          <w:rFonts w:ascii="Nunito" w:eastAsia="Nunito" w:hAnsi="Nunito" w:cs="Nunito"/>
          <w:color w:val="000000" w:themeColor="text1"/>
          <w:sz w:val="20"/>
          <w:rPrChange w:id="6157" w:author="Craig Parker" w:date="2024-08-07T12:23:00Z">
            <w:rPr>
              <w:rFonts w:ascii="Nunito" w:eastAsia="Nunito" w:hAnsi="Nunito" w:cs="Nunito"/>
            </w:rPr>
          </w:rPrChange>
        </w:rPr>
      </w:pPr>
    </w:p>
    <w:p w14:paraId="7B370D19" w14:textId="510CF8BD" w:rsidR="6E1C0E23" w:rsidRPr="0026318C" w:rsidRDefault="52A8C99F">
      <w:pPr>
        <w:rPr>
          <w:ins w:id="6158" w:author="Craig Parker" w:date="2024-08-06T12:48:00Z"/>
          <w:rFonts w:ascii="Nunito" w:eastAsia="Nunito" w:hAnsi="Nunito" w:cs="Nunito"/>
          <w:color w:val="000000" w:themeColor="text1"/>
          <w:sz w:val="20"/>
          <w:rPrChange w:id="6159" w:author="Matthew Chersich" w:date="2024-08-13T23:50:00Z">
            <w:rPr>
              <w:ins w:id="6160" w:author="Craig Parker" w:date="2024-08-06T12:48:00Z"/>
              <w:rFonts w:ascii="Nunito" w:eastAsia="Nunito" w:hAnsi="Nunito" w:cs="Nunito"/>
            </w:rPr>
          </w:rPrChange>
        </w:rPr>
        <w:pPrChange w:id="6161" w:author="Matthew Chersich" w:date="2024-08-13T23:50:00Z">
          <w:pPr>
            <w:pStyle w:val="ListParagraph"/>
            <w:numPr>
              <w:numId w:val="58"/>
            </w:numPr>
            <w:ind w:left="720" w:hanging="360"/>
          </w:pPr>
        </w:pPrChange>
      </w:pPr>
      <w:r w:rsidRPr="0026318C">
        <w:rPr>
          <w:rFonts w:ascii="Nunito" w:eastAsia="Nunito" w:hAnsi="Nunito" w:cs="Nunito"/>
          <w:b/>
          <w:bCs/>
          <w:color w:val="000000" w:themeColor="text1"/>
          <w:sz w:val="20"/>
          <w:highlight w:val="yellow"/>
          <w:rPrChange w:id="6162" w:author="Matthew Chersich" w:date="2024-08-13T23:50:00Z">
            <w:rPr>
              <w:rFonts w:ascii="Nunito" w:eastAsia="Nunito" w:hAnsi="Nunito" w:cs="Nunito"/>
              <w:highlight w:val="yellow"/>
            </w:rPr>
          </w:rPrChange>
        </w:rPr>
        <w:t>Membership of the DAC:</w:t>
      </w:r>
      <w:r w:rsidRPr="0026318C">
        <w:rPr>
          <w:rFonts w:ascii="Nunito" w:eastAsia="Nunito" w:hAnsi="Nunito" w:cs="Nunito"/>
          <w:color w:val="000000" w:themeColor="text1"/>
          <w:sz w:val="20"/>
          <w:rPrChange w:id="6163" w:author="Matthew Chersich" w:date="2024-08-13T23:50:00Z">
            <w:rPr>
              <w:rFonts w:ascii="Nunito" w:eastAsia="Nunito" w:hAnsi="Nunito" w:cs="Nunito"/>
            </w:rPr>
          </w:rPrChange>
        </w:rPr>
        <w:t xml:space="preserve"> </w:t>
      </w:r>
      <w:ins w:id="6164" w:author="Matthew Chersich" w:date="2024-08-05T08:56:00Z">
        <w:r w:rsidRPr="0026318C">
          <w:rPr>
            <w:rFonts w:ascii="Nunito" w:eastAsia="Nunito" w:hAnsi="Nunito" w:cs="Nunito"/>
            <w:color w:val="000000" w:themeColor="text1"/>
            <w:sz w:val="20"/>
            <w:rPrChange w:id="6165" w:author="Matthew Chersich" w:date="2024-08-13T23:50:00Z">
              <w:rPr>
                <w:rFonts w:ascii="Nunito" w:eastAsia="Nunito" w:hAnsi="Nunito" w:cs="Nunito"/>
              </w:rPr>
            </w:rPrChange>
          </w:rPr>
          <w:t xml:space="preserve"> </w:t>
        </w:r>
      </w:ins>
    </w:p>
    <w:p w14:paraId="40A5746E" w14:textId="79D57F4B" w:rsidR="6E1C0E23" w:rsidRPr="002E4822" w:rsidRDefault="0E3CF60B" w:rsidP="0E3CF60B">
      <w:pPr>
        <w:rPr>
          <w:del w:id="6166" w:author="Craig Parker" w:date="2024-08-06T12:49:00Z"/>
          <w:rFonts w:ascii="Nunito" w:eastAsia="Nunito" w:hAnsi="Nunito" w:cs="Nunito"/>
          <w:color w:val="000000" w:themeColor="text1"/>
          <w:sz w:val="20"/>
          <w:rPrChange w:id="6167" w:author="Craig Parker" w:date="2024-08-07T12:23:00Z">
            <w:rPr>
              <w:del w:id="6168" w:author="Craig Parker" w:date="2024-08-06T12:49:00Z"/>
              <w:rFonts w:ascii="Nunito" w:eastAsia="Nunito" w:hAnsi="Nunito" w:cs="Nunito"/>
            </w:rPr>
          </w:rPrChange>
        </w:rPr>
      </w:pPr>
      <w:ins w:id="6169" w:author="Matthew Chersich" w:date="2024-08-05T08:56:00Z">
        <w:del w:id="6170" w:author="Craig Parker" w:date="2024-08-06T12:48:00Z">
          <w:r w:rsidRPr="002E4822" w:rsidDel="52A8C99F">
            <w:rPr>
              <w:rFonts w:ascii="Nunito" w:eastAsia="Nunito" w:hAnsi="Nunito" w:cs="Nunito"/>
              <w:color w:val="000000" w:themeColor="text1"/>
              <w:sz w:val="20"/>
              <w:rPrChange w:id="6171" w:author="Craig Parker" w:date="2024-08-07T12:23:00Z">
                <w:rPr>
                  <w:rFonts w:ascii="Nunito" w:eastAsia="Nunito" w:hAnsi="Nunito" w:cs="Nunito"/>
                </w:rPr>
              </w:rPrChange>
            </w:rPr>
            <w:delText>UCT ethics representative</w:delText>
          </w:r>
        </w:del>
      </w:ins>
      <w:ins w:id="6172" w:author="Matthew Chersich" w:date="2024-08-05T08:57:00Z">
        <w:del w:id="6173" w:author="Craig Parker" w:date="2024-08-06T12:48:00Z">
          <w:r w:rsidRPr="002E4822" w:rsidDel="52A8C99F">
            <w:rPr>
              <w:rFonts w:ascii="Nunito" w:eastAsia="Nunito" w:hAnsi="Nunito" w:cs="Nunito"/>
              <w:color w:val="000000" w:themeColor="text1"/>
              <w:sz w:val="20"/>
              <w:rPrChange w:id="6174" w:author="Craig Parker" w:date="2024-08-07T12:23:00Z">
                <w:rPr>
                  <w:rFonts w:ascii="Nunito" w:eastAsia="Nunito" w:hAnsi="Nunito" w:cs="Nunito"/>
                </w:rPr>
              </w:rPrChange>
            </w:rPr>
            <w:delText>; ELSI team</w:delText>
          </w:r>
        </w:del>
      </w:ins>
      <w:del w:id="6175" w:author="Craig Parker" w:date="2024-08-06T12:48:00Z">
        <w:r w:rsidRPr="002E4822" w:rsidDel="52A8C99F">
          <w:rPr>
            <w:rFonts w:ascii="Nunito" w:eastAsia="Nunito" w:hAnsi="Nunito" w:cs="Nunito"/>
            <w:color w:val="000000" w:themeColor="text1"/>
            <w:sz w:val="20"/>
            <w:rPrChange w:id="6176" w:author="Craig Parker" w:date="2024-08-07T12:23:00Z">
              <w:rPr>
                <w:rFonts w:ascii="Nunito" w:eastAsia="Nunito" w:hAnsi="Nunito" w:cs="Nunito"/>
              </w:rPr>
            </w:rPrChange>
          </w:rPr>
          <w:delText xml:space="preserve"> representative</w:delText>
        </w:r>
      </w:del>
      <w:ins w:id="6177" w:author="Matthew Chersich" w:date="2024-08-05T08:57:00Z">
        <w:del w:id="6178" w:author="Craig Parker" w:date="2024-08-06T12:48:00Z">
          <w:r w:rsidRPr="002E4822" w:rsidDel="52A8C99F">
            <w:rPr>
              <w:rFonts w:ascii="Nunito" w:eastAsia="Nunito" w:hAnsi="Nunito" w:cs="Nunito"/>
              <w:color w:val="000000" w:themeColor="text1"/>
              <w:sz w:val="20"/>
              <w:rPrChange w:id="6179" w:author="Craig Parker" w:date="2024-08-07T12:23:00Z">
                <w:rPr>
                  <w:rFonts w:ascii="Nunito" w:eastAsia="Nunito" w:hAnsi="Nunito" w:cs="Nunito"/>
                </w:rPr>
              </w:rPrChange>
            </w:rPr>
            <w:delText>; eLwazi</w:delText>
          </w:r>
        </w:del>
      </w:ins>
      <w:del w:id="6180" w:author="Craig Parker" w:date="2024-08-06T12:48:00Z">
        <w:r w:rsidRPr="002E4822" w:rsidDel="52A8C99F">
          <w:rPr>
            <w:rFonts w:ascii="Nunito" w:eastAsia="Nunito" w:hAnsi="Nunito" w:cs="Nunito"/>
            <w:color w:val="000000" w:themeColor="text1"/>
            <w:sz w:val="20"/>
            <w:rPrChange w:id="6181" w:author="Craig Parker" w:date="2024-08-07T12:23:00Z">
              <w:rPr>
                <w:rFonts w:ascii="Nunito" w:eastAsia="Nunito" w:hAnsi="Nunito" w:cs="Nunito"/>
              </w:rPr>
            </w:rPrChange>
          </w:rPr>
          <w:delText xml:space="preserve"> representatives</w:delText>
        </w:r>
      </w:del>
      <w:ins w:id="6182" w:author="Matthew Chersich" w:date="2024-08-05T08:57:00Z">
        <w:del w:id="6183" w:author="Craig Parker" w:date="2024-08-06T12:48:00Z">
          <w:r w:rsidRPr="002E4822" w:rsidDel="52A8C99F">
            <w:rPr>
              <w:rFonts w:ascii="Nunito" w:eastAsia="Nunito" w:hAnsi="Nunito" w:cs="Nunito"/>
              <w:color w:val="000000" w:themeColor="text1"/>
              <w:sz w:val="20"/>
              <w:rPrChange w:id="6184" w:author="Craig Parker" w:date="2024-08-07T12:23:00Z">
                <w:rPr>
                  <w:rFonts w:ascii="Nunito" w:eastAsia="Nunito" w:hAnsi="Nunito" w:cs="Nunito"/>
                </w:rPr>
              </w:rPrChange>
            </w:rPr>
            <w:delText xml:space="preserve">; </w:delText>
          </w:r>
        </w:del>
      </w:ins>
      <w:del w:id="6185" w:author="Craig Parker" w:date="2024-08-06T12:48:00Z">
        <w:r w:rsidRPr="002E4822" w:rsidDel="52A8C99F">
          <w:rPr>
            <w:rFonts w:ascii="Nunito" w:eastAsia="Nunito" w:hAnsi="Nunito" w:cs="Nunito"/>
            <w:color w:val="000000" w:themeColor="text1"/>
            <w:sz w:val="20"/>
            <w:rPrChange w:id="6186" w:author="Craig Parker" w:date="2024-08-07T12:23:00Z">
              <w:rPr>
                <w:rFonts w:ascii="Nunito" w:eastAsia="Nunito" w:hAnsi="Nunito" w:cs="Nunito"/>
              </w:rPr>
            </w:rPrChange>
          </w:rPr>
          <w:delText xml:space="preserve">Study Principal Investigators; independent scientists from outside the </w:delText>
        </w:r>
      </w:del>
      <w:del w:id="6187" w:author="Craig Parker" w:date="2024-08-05T19:21:00Z">
        <w:r w:rsidRPr="002E4822" w:rsidDel="52A8C99F">
          <w:rPr>
            <w:rFonts w:ascii="Nunito" w:eastAsia="Nunito" w:hAnsi="Nunito" w:cs="Nunito"/>
            <w:color w:val="000000" w:themeColor="text1"/>
            <w:sz w:val="20"/>
            <w:rPrChange w:id="6188" w:author="Craig Parker" w:date="2024-08-07T12:23:00Z">
              <w:rPr>
                <w:rFonts w:ascii="Nunito" w:eastAsia="Nunito" w:hAnsi="Nunito" w:cs="Nunito"/>
              </w:rPr>
            </w:rPrChange>
          </w:rPr>
          <w:delText>HEAT</w:delText>
        </w:r>
      </w:del>
      <w:del w:id="6189" w:author="Craig Parker" w:date="2024-08-06T12:48:00Z">
        <w:r w:rsidRPr="002E4822" w:rsidDel="52A8C99F">
          <w:rPr>
            <w:rFonts w:ascii="Nunito" w:eastAsia="Nunito" w:hAnsi="Nunito" w:cs="Nunito"/>
            <w:color w:val="000000" w:themeColor="text1"/>
            <w:sz w:val="20"/>
            <w:rPrChange w:id="6190" w:author="Craig Parker" w:date="2024-08-07T12:23:00Z">
              <w:rPr>
                <w:rFonts w:ascii="Nunito" w:eastAsia="Nunito" w:hAnsi="Nunito" w:cs="Nunito"/>
              </w:rPr>
            </w:rPrChange>
          </w:rPr>
          <w:delText xml:space="preserve"> Cente</w:delText>
        </w:r>
      </w:del>
    </w:p>
    <w:p w14:paraId="790B6FB1" w14:textId="2492A14E" w:rsidR="0E3CF60B" w:rsidRPr="002E4822" w:rsidRDefault="0E3CF60B" w:rsidP="0E3CF60B">
      <w:pPr>
        <w:rPr>
          <w:ins w:id="6191" w:author="Matthew Chersich" w:date="2024-08-05T08:58:00Z"/>
          <w:del w:id="6192" w:author="Craig Parker" w:date="2024-08-06T12:49:00Z"/>
          <w:rFonts w:ascii="Nunito" w:eastAsia="Nunito" w:hAnsi="Nunito" w:cs="Nunito"/>
          <w:color w:val="000000" w:themeColor="text1"/>
          <w:sz w:val="20"/>
          <w:rPrChange w:id="6193" w:author="Craig Parker" w:date="2024-08-07T12:23:00Z">
            <w:rPr>
              <w:ins w:id="6194" w:author="Matthew Chersich" w:date="2024-08-05T08:58:00Z"/>
              <w:del w:id="6195" w:author="Craig Parker" w:date="2024-08-06T12:49:00Z"/>
              <w:rFonts w:ascii="Nunito" w:eastAsia="Nunito" w:hAnsi="Nunito" w:cs="Nunito"/>
            </w:rPr>
          </w:rPrChange>
        </w:rPr>
      </w:pPr>
    </w:p>
    <w:p w14:paraId="5FFC97D5" w14:textId="79A1F056" w:rsidR="0E3CF60B" w:rsidRPr="002E4822" w:rsidRDefault="0E3CF60B" w:rsidP="0E3CF60B">
      <w:pPr>
        <w:rPr>
          <w:del w:id="6196" w:author="Craig Parker" w:date="2024-08-06T12:49:00Z"/>
          <w:rFonts w:ascii="Nunito" w:eastAsia="Nunito" w:hAnsi="Nunito" w:cs="Nunito"/>
          <w:color w:val="000000" w:themeColor="text1"/>
          <w:sz w:val="20"/>
          <w:rPrChange w:id="6197" w:author="Craig Parker" w:date="2024-08-07T12:23:00Z">
            <w:rPr>
              <w:del w:id="6198" w:author="Craig Parker" w:date="2024-08-06T12:49:00Z"/>
              <w:rFonts w:ascii="Nunito" w:eastAsia="Nunito" w:hAnsi="Nunito" w:cs="Nunito"/>
            </w:rPr>
          </w:rPrChange>
        </w:rPr>
      </w:pPr>
      <w:ins w:id="6199" w:author="Matthew Chersich" w:date="2024-08-05T08:58:00Z">
        <w:del w:id="6200" w:author="Craig Parker" w:date="2024-08-06T12:49:00Z">
          <w:r w:rsidRPr="002E4822" w:rsidDel="52A8C99F">
            <w:rPr>
              <w:rFonts w:ascii="Nunito" w:eastAsia="Nunito" w:hAnsi="Nunito" w:cs="Nunito"/>
              <w:b/>
              <w:bCs/>
              <w:color w:val="000000" w:themeColor="text1"/>
              <w:sz w:val="20"/>
              <w:rPrChange w:id="6201" w:author="Craig Parker" w:date="2024-08-07T12:23:00Z">
                <w:rPr>
                  <w:rFonts w:ascii="Nunito" w:eastAsia="Nunito" w:hAnsi="Nunito" w:cs="Nunito"/>
                </w:rPr>
              </w:rPrChange>
            </w:rPr>
            <w:delText>Terms of reference</w:delText>
          </w:r>
          <w:r w:rsidRPr="002E4822" w:rsidDel="52A8C99F">
            <w:rPr>
              <w:rFonts w:ascii="Nunito" w:eastAsia="Nunito" w:hAnsi="Nunito" w:cs="Nunito"/>
              <w:color w:val="000000" w:themeColor="text1"/>
              <w:sz w:val="20"/>
              <w:rPrChange w:id="6202" w:author="Craig Parker" w:date="2024-08-07T12:23:00Z">
                <w:rPr>
                  <w:rFonts w:ascii="Nunito" w:eastAsia="Nunito" w:hAnsi="Nunito" w:cs="Nunito"/>
                </w:rPr>
              </w:rPrChange>
            </w:rPr>
            <w:delText>:</w:delText>
          </w:r>
        </w:del>
      </w:ins>
    </w:p>
    <w:p w14:paraId="73E3E7DB" w14:textId="15523291" w:rsidR="6E1C0E23" w:rsidRPr="002E4822" w:rsidRDefault="6E1C0E23" w:rsidP="6E1C0E23">
      <w:pPr>
        <w:rPr>
          <w:del w:id="6203" w:author="Craig Parker" w:date="2024-08-06T12:49:00Z"/>
          <w:rFonts w:ascii="Nunito" w:eastAsia="Nunito" w:hAnsi="Nunito" w:cs="Nunito"/>
          <w:color w:val="000000" w:themeColor="text1"/>
          <w:sz w:val="20"/>
          <w:rPrChange w:id="6204" w:author="Craig Parker" w:date="2024-08-07T12:23:00Z">
            <w:rPr>
              <w:del w:id="6205" w:author="Craig Parker" w:date="2024-08-06T12:49:00Z"/>
              <w:rFonts w:ascii="Nunito" w:eastAsia="Nunito" w:hAnsi="Nunito" w:cs="Nunito"/>
            </w:rPr>
          </w:rPrChange>
        </w:rPr>
      </w:pPr>
    </w:p>
    <w:p w14:paraId="06A063D0" w14:textId="22CAC6A0" w:rsidR="6E1C0E23" w:rsidRPr="002E4822" w:rsidRDefault="6E1C0E23" w:rsidP="6E1C0E23">
      <w:pPr>
        <w:rPr>
          <w:del w:id="6206" w:author="Craig Parker" w:date="2024-08-06T12:49:00Z"/>
          <w:rFonts w:ascii="Nunito" w:hAnsi="Nunito"/>
          <w:color w:val="000000" w:themeColor="text1"/>
          <w:sz w:val="20"/>
          <w:rPrChange w:id="6207" w:author="Craig Parker" w:date="2024-08-07T12:23:00Z">
            <w:rPr>
              <w:del w:id="6208" w:author="Craig Parker" w:date="2024-08-06T12:49:00Z"/>
            </w:rPr>
          </w:rPrChange>
        </w:rPr>
      </w:pPr>
      <w:del w:id="6209" w:author="Craig Parker" w:date="2024-08-06T12:49:00Z">
        <w:r w:rsidRPr="002E4822" w:rsidDel="52A8C99F">
          <w:rPr>
            <w:rFonts w:ascii="Nunito" w:eastAsia="Nunito" w:hAnsi="Nunito" w:cs="Nunito"/>
            <w:color w:val="000000" w:themeColor="text1"/>
            <w:sz w:val="20"/>
            <w:rPrChange w:id="6210" w:author="Craig Parker" w:date="2024-08-07T12:23:00Z">
              <w:rPr>
                <w:rFonts w:ascii="Nunito" w:eastAsia="Nunito" w:hAnsi="Nunito" w:cs="Nunito"/>
              </w:rPr>
            </w:rPrChange>
          </w:rPr>
          <w:delText>We follow a protocol in reviewing data access requests, outlined in the steps below:</w:delText>
        </w:r>
      </w:del>
    </w:p>
    <w:p w14:paraId="1F880DF0" w14:textId="528A9577" w:rsidR="6E1C0E23" w:rsidRPr="002E4822" w:rsidRDefault="6E1C0E23" w:rsidP="52A8C99F">
      <w:pPr>
        <w:rPr>
          <w:del w:id="6211" w:author="Craig Parker" w:date="2024-08-06T12:49:00Z"/>
          <w:rFonts w:ascii="Nunito" w:hAnsi="Nunito"/>
          <w:color w:val="000000" w:themeColor="text1"/>
          <w:sz w:val="20"/>
          <w:rPrChange w:id="6212" w:author="Craig Parker" w:date="2024-08-07T12:23:00Z">
            <w:rPr>
              <w:del w:id="6213" w:author="Craig Parker" w:date="2024-08-06T12:49:00Z"/>
            </w:rPr>
          </w:rPrChange>
        </w:rPr>
      </w:pPr>
      <w:del w:id="6214" w:author="Craig Parker" w:date="2024-08-06T12:37:00Z">
        <w:r w:rsidRPr="002E4822" w:rsidDel="52A8C99F">
          <w:rPr>
            <w:rFonts w:ascii="Nunito" w:eastAsia="Nunito" w:hAnsi="Nunito" w:cs="Nunito"/>
            <w:color w:val="000000" w:themeColor="text1"/>
            <w:sz w:val="20"/>
            <w:rPrChange w:id="6215" w:author="Craig Parker" w:date="2024-08-07T12:23:00Z">
              <w:rPr>
                <w:rFonts w:ascii="Nunito" w:eastAsia="Nunito" w:hAnsi="Nunito" w:cs="Nunito"/>
              </w:rPr>
            </w:rPrChange>
          </w:rPr>
          <w:delText xml:space="preserve">1.1.2       </w:delText>
        </w:r>
      </w:del>
      <w:del w:id="6216" w:author="Craig Parker" w:date="2024-08-06T12:49:00Z">
        <w:r w:rsidRPr="002E4822" w:rsidDel="52A8C99F">
          <w:rPr>
            <w:rFonts w:ascii="Nunito" w:eastAsia="Nunito" w:hAnsi="Nunito" w:cs="Nunito"/>
            <w:color w:val="000000" w:themeColor="text1"/>
            <w:sz w:val="20"/>
            <w:rPrChange w:id="6217" w:author="Craig Parker" w:date="2024-08-07T12:23:00Z">
              <w:rPr>
                <w:rFonts w:ascii="Nunito" w:eastAsia="Nunito" w:hAnsi="Nunito" w:cs="Nunito"/>
              </w:rPr>
            </w:rPrChange>
          </w:rPr>
          <w:delText>Step 1: Confirmation of Bona Fide Researcher Status</w:delText>
        </w:r>
      </w:del>
    </w:p>
    <w:p w14:paraId="4FF612AA" w14:textId="08A87EEE" w:rsidR="6E1C0E23" w:rsidRPr="002E4822" w:rsidRDefault="6E1C0E23" w:rsidP="6E1C0E23">
      <w:pPr>
        <w:rPr>
          <w:del w:id="6218" w:author="Craig Parker" w:date="2024-08-06T12:49:00Z"/>
          <w:rFonts w:ascii="Nunito" w:hAnsi="Nunito"/>
          <w:color w:val="000000" w:themeColor="text1"/>
          <w:sz w:val="20"/>
          <w:rPrChange w:id="6219" w:author="Craig Parker" w:date="2024-08-07T12:23:00Z">
            <w:rPr>
              <w:del w:id="6220" w:author="Craig Parker" w:date="2024-08-06T12:49:00Z"/>
            </w:rPr>
          </w:rPrChange>
        </w:rPr>
      </w:pPr>
      <w:del w:id="6221" w:author="Craig Parker" w:date="2024-08-06T12:49:00Z">
        <w:r w:rsidRPr="002E4822" w:rsidDel="52A8C99F">
          <w:rPr>
            <w:rFonts w:ascii="Nunito" w:eastAsia="Nunito" w:hAnsi="Nunito" w:cs="Nunito"/>
            <w:color w:val="000000" w:themeColor="text1"/>
            <w:sz w:val="20"/>
            <w:rPrChange w:id="6222" w:author="Craig Parker" w:date="2024-08-07T12:23:00Z">
              <w:rPr>
                <w:rFonts w:ascii="Nunito" w:eastAsia="Nunito" w:hAnsi="Nunito" w:cs="Nunito"/>
              </w:rPr>
            </w:rPrChange>
          </w:rPr>
          <w:delText xml:space="preserve">External applicants, i.e., those not affiliated with the </w:delText>
        </w:r>
      </w:del>
      <w:del w:id="6223" w:author="Craig Parker" w:date="2024-08-05T19:21:00Z">
        <w:r w:rsidRPr="002E4822" w:rsidDel="52A8C99F">
          <w:rPr>
            <w:rFonts w:ascii="Nunito" w:eastAsia="Nunito" w:hAnsi="Nunito" w:cs="Nunito"/>
            <w:color w:val="000000" w:themeColor="text1"/>
            <w:sz w:val="20"/>
            <w:rPrChange w:id="6224" w:author="Craig Parker" w:date="2024-08-07T12:23:00Z">
              <w:rPr>
                <w:rFonts w:ascii="Nunito" w:eastAsia="Nunito" w:hAnsi="Nunito" w:cs="Nunito"/>
              </w:rPr>
            </w:rPrChange>
          </w:rPr>
          <w:delText>HEAT</w:delText>
        </w:r>
      </w:del>
      <w:del w:id="6225" w:author="Craig Parker" w:date="2024-08-06T12:49:00Z">
        <w:r w:rsidRPr="002E4822" w:rsidDel="52A8C99F">
          <w:rPr>
            <w:rFonts w:ascii="Nunito" w:eastAsia="Nunito" w:hAnsi="Nunito" w:cs="Nunito"/>
            <w:color w:val="000000" w:themeColor="text1"/>
            <w:sz w:val="20"/>
            <w:rPrChange w:id="6226" w:author="Craig Parker" w:date="2024-08-07T12:23:00Z">
              <w:rPr>
                <w:rFonts w:ascii="Nunito" w:eastAsia="Nunito" w:hAnsi="Nunito" w:cs="Nunito"/>
              </w:rPr>
            </w:rPrChange>
          </w:rPr>
          <w:delText xml:space="preserve"> Center Consortium, undergo a thorough verification to confirm their status as bona fide researchers. A DAC reviews the provided credentials, affiliations and the research track record to ensure that applicants are engaged in legitimate scientific research and adhere to ethical research practices. This may involve requesting additional documentation or references to substantiate the applicant's bona fide status.</w:delText>
        </w:r>
      </w:del>
    </w:p>
    <w:p w14:paraId="5C8A2B39" w14:textId="115B3656" w:rsidR="6E1C0E23" w:rsidRPr="002E4822" w:rsidRDefault="6E1C0E23" w:rsidP="52A8C99F">
      <w:pPr>
        <w:rPr>
          <w:del w:id="6227" w:author="Craig Parker" w:date="2024-08-06T12:49:00Z"/>
          <w:rFonts w:ascii="Nunito" w:hAnsi="Nunito"/>
          <w:color w:val="000000" w:themeColor="text1"/>
          <w:sz w:val="20"/>
          <w:rPrChange w:id="6228" w:author="Craig Parker" w:date="2024-08-07T12:23:00Z">
            <w:rPr>
              <w:del w:id="6229" w:author="Craig Parker" w:date="2024-08-06T12:49:00Z"/>
            </w:rPr>
          </w:rPrChange>
        </w:rPr>
      </w:pPr>
      <w:del w:id="6230" w:author="Craig Parker" w:date="2024-08-06T12:36:00Z">
        <w:r w:rsidRPr="002E4822" w:rsidDel="52A8C99F">
          <w:rPr>
            <w:rFonts w:ascii="Nunito" w:eastAsia="Nunito" w:hAnsi="Nunito" w:cs="Nunito"/>
            <w:color w:val="000000" w:themeColor="text1"/>
            <w:sz w:val="20"/>
            <w:rPrChange w:id="6231" w:author="Craig Parker" w:date="2024-08-07T12:23:00Z">
              <w:rPr>
                <w:rFonts w:ascii="Nunito" w:eastAsia="Nunito" w:hAnsi="Nunito" w:cs="Nunito"/>
              </w:rPr>
            </w:rPrChange>
          </w:rPr>
          <w:delText xml:space="preserve">1.1.3       </w:delText>
        </w:r>
      </w:del>
      <w:del w:id="6232" w:author="Craig Parker" w:date="2024-08-06T12:49:00Z">
        <w:r w:rsidRPr="002E4822" w:rsidDel="52A8C99F">
          <w:rPr>
            <w:rFonts w:ascii="Nunito" w:eastAsia="Nunito" w:hAnsi="Nunito" w:cs="Nunito"/>
            <w:color w:val="000000" w:themeColor="text1"/>
            <w:sz w:val="20"/>
            <w:rPrChange w:id="6233" w:author="Craig Parker" w:date="2024-08-07T12:23:00Z">
              <w:rPr>
                <w:rFonts w:ascii="Nunito" w:eastAsia="Nunito" w:hAnsi="Nunito" w:cs="Nunito"/>
              </w:rPr>
            </w:rPrChange>
          </w:rPr>
          <w:delText>Step 3: Assessment of Research Purpose</w:delText>
        </w:r>
      </w:del>
    </w:p>
    <w:p w14:paraId="743D5B69" w14:textId="4E59DE75" w:rsidR="6E1C0E23" w:rsidRPr="002E4822" w:rsidRDefault="6E1C0E23" w:rsidP="6E1C0E23">
      <w:pPr>
        <w:rPr>
          <w:del w:id="6234" w:author="Craig Parker" w:date="2024-08-06T12:49:00Z"/>
          <w:rFonts w:ascii="Nunito" w:hAnsi="Nunito"/>
          <w:color w:val="000000" w:themeColor="text1"/>
          <w:sz w:val="20"/>
          <w:rPrChange w:id="6235" w:author="Craig Parker" w:date="2024-08-07T12:23:00Z">
            <w:rPr>
              <w:del w:id="6236" w:author="Craig Parker" w:date="2024-08-06T12:49:00Z"/>
            </w:rPr>
          </w:rPrChange>
        </w:rPr>
      </w:pPr>
      <w:del w:id="6237" w:author="Craig Parker" w:date="2024-08-06T12:49:00Z">
        <w:r w:rsidRPr="002E4822" w:rsidDel="52A8C99F">
          <w:rPr>
            <w:rFonts w:ascii="Nunito" w:eastAsia="Nunito" w:hAnsi="Nunito" w:cs="Nunito"/>
            <w:color w:val="000000" w:themeColor="text1"/>
            <w:sz w:val="20"/>
            <w:rPrChange w:id="6238" w:author="Craig Parker" w:date="2024-08-07T12:23:00Z">
              <w:rPr>
                <w:rFonts w:ascii="Nunito" w:eastAsia="Nunito" w:hAnsi="Nunito" w:cs="Nunito"/>
              </w:rPr>
            </w:rPrChange>
          </w:rPr>
          <w:delText xml:space="preserve">A DAC applies three criteria for access: </w:delText>
        </w:r>
      </w:del>
    </w:p>
    <w:p w14:paraId="13F9C03D" w14:textId="0D49D19F" w:rsidR="6E1C0E23" w:rsidRPr="002E4822" w:rsidRDefault="6E1C0E23" w:rsidP="6E1C0E23">
      <w:pPr>
        <w:rPr>
          <w:del w:id="6239" w:author="Craig Parker" w:date="2024-08-06T12:49:00Z"/>
          <w:rFonts w:ascii="Nunito" w:hAnsi="Nunito"/>
          <w:color w:val="000000" w:themeColor="text1"/>
          <w:sz w:val="20"/>
          <w:rPrChange w:id="6240" w:author="Craig Parker" w:date="2024-08-07T12:23:00Z">
            <w:rPr>
              <w:del w:id="6241" w:author="Craig Parker" w:date="2024-08-06T12:49:00Z"/>
            </w:rPr>
          </w:rPrChange>
        </w:rPr>
      </w:pPr>
      <w:del w:id="6242" w:author="Craig Parker" w:date="2024-08-06T12:49:00Z">
        <w:r w:rsidRPr="002E4822" w:rsidDel="52A8C99F">
          <w:rPr>
            <w:rFonts w:ascii="Nunito" w:eastAsia="Nunito" w:hAnsi="Nunito" w:cs="Nunito"/>
            <w:color w:val="000000" w:themeColor="text1"/>
            <w:sz w:val="20"/>
            <w:rPrChange w:id="6243" w:author="Craig Parker" w:date="2024-08-07T12:23:00Z">
              <w:rPr>
                <w:rFonts w:ascii="Nunito" w:eastAsia="Nunito" w:hAnsi="Nunito" w:cs="Nunito"/>
              </w:rPr>
            </w:rPrChange>
          </w:rPr>
          <w:delText xml:space="preserve">First, that the data request must be aligned with the Data Use Permission (see clause 11.2.5 above). </w:delText>
        </w:r>
      </w:del>
    </w:p>
    <w:p w14:paraId="1DD25B49" w14:textId="2DABF194" w:rsidR="6E1C0E23" w:rsidRPr="002E4822" w:rsidRDefault="6E1C0E23" w:rsidP="6E1C0E23">
      <w:pPr>
        <w:rPr>
          <w:del w:id="6244" w:author="Craig Parker" w:date="2024-08-06T12:49:00Z"/>
          <w:rFonts w:ascii="Nunito" w:hAnsi="Nunito"/>
          <w:color w:val="000000" w:themeColor="text1"/>
          <w:sz w:val="20"/>
          <w:rPrChange w:id="6245" w:author="Craig Parker" w:date="2024-08-07T12:23:00Z">
            <w:rPr>
              <w:del w:id="6246" w:author="Craig Parker" w:date="2024-08-06T12:49:00Z"/>
            </w:rPr>
          </w:rPrChange>
        </w:rPr>
      </w:pPr>
      <w:del w:id="6247" w:author="Craig Parker" w:date="2024-08-06T12:49:00Z">
        <w:r w:rsidRPr="002E4822" w:rsidDel="52A8C99F">
          <w:rPr>
            <w:rFonts w:ascii="Nunito" w:eastAsia="Nunito" w:hAnsi="Nunito" w:cs="Nunito"/>
            <w:color w:val="000000" w:themeColor="text1"/>
            <w:sz w:val="20"/>
            <w:rPrChange w:id="6248" w:author="Craig Parker" w:date="2024-08-07T12:23:00Z">
              <w:rPr>
                <w:rFonts w:ascii="Nunito" w:eastAsia="Nunito" w:hAnsi="Nunito" w:cs="Nunito"/>
              </w:rPr>
            </w:rPrChange>
          </w:rPr>
          <w:delText xml:space="preserve">Second, that potential risks to the privacy of research participants associated with the proposed use of the data, where relevant, have been identified and addressed in a satisfactory manner. </w:delText>
        </w:r>
      </w:del>
    </w:p>
    <w:p w14:paraId="68969366" w14:textId="1CD54A9B" w:rsidR="6E1C0E23" w:rsidRPr="002E4822" w:rsidRDefault="6E1C0E23" w:rsidP="6E1C0E23">
      <w:pPr>
        <w:rPr>
          <w:del w:id="6249" w:author="Craig Parker" w:date="2024-08-06T12:49:00Z"/>
          <w:rFonts w:ascii="Nunito" w:hAnsi="Nunito"/>
          <w:color w:val="000000" w:themeColor="text1"/>
          <w:sz w:val="20"/>
          <w:rPrChange w:id="6250" w:author="Craig Parker" w:date="2024-08-07T12:23:00Z">
            <w:rPr>
              <w:del w:id="6251" w:author="Craig Parker" w:date="2024-08-06T12:49:00Z"/>
            </w:rPr>
          </w:rPrChange>
        </w:rPr>
      </w:pPr>
      <w:del w:id="6252" w:author="Craig Parker" w:date="2024-08-06T12:49:00Z">
        <w:r w:rsidRPr="002E4822" w:rsidDel="52A8C99F">
          <w:rPr>
            <w:rFonts w:ascii="Nunito" w:eastAsia="Nunito" w:hAnsi="Nunito" w:cs="Nunito"/>
            <w:color w:val="000000" w:themeColor="text1"/>
            <w:sz w:val="20"/>
            <w:rPrChange w:id="6253" w:author="Craig Parker" w:date="2024-08-07T12:23:00Z">
              <w:rPr>
                <w:rFonts w:ascii="Nunito" w:eastAsia="Nunito" w:hAnsi="Nunito" w:cs="Nunito"/>
              </w:rPr>
            </w:rPrChange>
          </w:rPr>
          <w:delText>Third, that the proposed research does not overlap with or pre-empt the results of the ongoing Consortium projects. Should the latter be the case, the DAC should impose a temporary embargo on the Data Sharing, instead of declining access. An embargo period allows Consortium members to complete their research and publish results before the data is made available to external parties. The length of the embargo should be determined based on the specific circumstances and projected timelines of the involved Consortium projects.</w:delText>
        </w:r>
      </w:del>
    </w:p>
    <w:p w14:paraId="502E4C68" w14:textId="2C385A90" w:rsidR="6E1C0E23" w:rsidRPr="002E4822" w:rsidRDefault="6E1C0E23" w:rsidP="52A8C99F">
      <w:pPr>
        <w:rPr>
          <w:del w:id="6254" w:author="Craig Parker" w:date="2024-08-06T12:49:00Z"/>
          <w:rFonts w:ascii="Nunito" w:hAnsi="Nunito"/>
          <w:color w:val="000000" w:themeColor="text1"/>
          <w:sz w:val="20"/>
          <w:rPrChange w:id="6255" w:author="Craig Parker" w:date="2024-08-07T12:23:00Z">
            <w:rPr>
              <w:del w:id="6256" w:author="Craig Parker" w:date="2024-08-06T12:49:00Z"/>
            </w:rPr>
          </w:rPrChange>
        </w:rPr>
      </w:pPr>
      <w:del w:id="6257" w:author="Craig Parker" w:date="2024-08-06T12:36:00Z">
        <w:r w:rsidRPr="002E4822" w:rsidDel="52A8C99F">
          <w:rPr>
            <w:rFonts w:ascii="Nunito" w:eastAsia="Nunito" w:hAnsi="Nunito" w:cs="Nunito"/>
            <w:color w:val="000000" w:themeColor="text1"/>
            <w:sz w:val="20"/>
            <w:rPrChange w:id="6258" w:author="Craig Parker" w:date="2024-08-07T12:23:00Z">
              <w:rPr>
                <w:rFonts w:ascii="Nunito" w:eastAsia="Nunito" w:hAnsi="Nunito" w:cs="Nunito"/>
              </w:rPr>
            </w:rPrChange>
          </w:rPr>
          <w:delText xml:space="preserve">1.1.4      </w:delText>
        </w:r>
      </w:del>
      <w:del w:id="6259" w:author="Craig Parker" w:date="2024-08-06T12:49:00Z">
        <w:r w:rsidRPr="002E4822" w:rsidDel="52A8C99F">
          <w:rPr>
            <w:rFonts w:ascii="Nunito" w:eastAsia="Nunito" w:hAnsi="Nunito" w:cs="Nunito"/>
            <w:color w:val="000000" w:themeColor="text1"/>
            <w:sz w:val="20"/>
            <w:rPrChange w:id="6260" w:author="Craig Parker" w:date="2024-08-07T12:23:00Z">
              <w:rPr>
                <w:rFonts w:ascii="Nunito" w:eastAsia="Nunito" w:hAnsi="Nunito" w:cs="Nunito"/>
              </w:rPr>
            </w:rPrChange>
          </w:rPr>
          <w:delText xml:space="preserve"> Step 4: Recording and Communication of Decision Reasons</w:delText>
        </w:r>
      </w:del>
    </w:p>
    <w:p w14:paraId="20A20864" w14:textId="77777777" w:rsidR="00A850D7" w:rsidRPr="002E4822" w:rsidRDefault="52A8C99F" w:rsidP="00A850D7">
      <w:pPr>
        <w:pStyle w:val="ListParagraph"/>
        <w:numPr>
          <w:ilvl w:val="0"/>
          <w:numId w:val="58"/>
        </w:numPr>
        <w:rPr>
          <w:rFonts w:ascii="Nunito" w:eastAsia="Nunito" w:hAnsi="Nunito" w:cs="Nunito"/>
          <w:color w:val="000000" w:themeColor="text1"/>
          <w:sz w:val="20"/>
        </w:rPr>
      </w:pPr>
      <w:bookmarkStart w:id="6261" w:name="_Hlk174485643"/>
      <w:del w:id="6262" w:author="Craig Parker" w:date="2024-08-06T12:49:00Z">
        <w:r w:rsidRPr="002E4822" w:rsidDel="52A8C99F">
          <w:rPr>
            <w:rFonts w:ascii="Nunito" w:eastAsia="Nunito" w:hAnsi="Nunito" w:cs="Nunito"/>
            <w:color w:val="000000" w:themeColor="text1"/>
            <w:sz w:val="20"/>
            <w:rPrChange w:id="6263" w:author="Craig Parker" w:date="2024-08-07T12:23:00Z">
              <w:rPr>
                <w:rFonts w:ascii="Nunito" w:eastAsia="Nunito" w:hAnsi="Nunito" w:cs="Nunito"/>
              </w:rPr>
            </w:rPrChange>
          </w:rPr>
          <w:delText>Once a decision has been made, the DAC meticulously records the reasons for its approval, conditional approval, or denial of the data access request. This documentation ensures transparency and provides valuable feedback to applicants. The decision, along with the reasons and any conditions attached (such as an embargo period), is communicated to the applicant in a clear and timely manner. For approved requests, the communication includes detailed instructions for accessing the data and any requirements or conditions that must be met by the applicant.</w:delText>
        </w:r>
      </w:del>
      <w:ins w:id="6264" w:author="Craig Parker" w:date="2024-08-06T12:49:00Z">
        <w:r w:rsidRPr="002E4822">
          <w:rPr>
            <w:rFonts w:ascii="Nunito" w:eastAsia="Nunito" w:hAnsi="Nunito" w:cs="Nunito"/>
            <w:color w:val="000000" w:themeColor="text1"/>
            <w:sz w:val="20"/>
            <w:rPrChange w:id="6265" w:author="Craig Parker" w:date="2024-08-07T12:23:00Z">
              <w:rPr>
                <w:rFonts w:ascii="Nunito" w:eastAsia="Nunito" w:hAnsi="Nunito" w:cs="Nunito"/>
                <w:szCs w:val="18"/>
              </w:rPr>
            </w:rPrChange>
          </w:rPr>
          <w:t>UCT ethics representative</w:t>
        </w:r>
      </w:ins>
    </w:p>
    <w:p w14:paraId="7192E4F9" w14:textId="77777777" w:rsidR="00A850D7" w:rsidRPr="002E4822" w:rsidRDefault="52A8C99F" w:rsidP="00A850D7">
      <w:pPr>
        <w:pStyle w:val="ListParagraph"/>
        <w:numPr>
          <w:ilvl w:val="0"/>
          <w:numId w:val="58"/>
        </w:numPr>
        <w:rPr>
          <w:rFonts w:ascii="Nunito" w:eastAsia="Nunito" w:hAnsi="Nunito" w:cs="Nunito"/>
          <w:color w:val="000000" w:themeColor="text1"/>
          <w:sz w:val="20"/>
        </w:rPr>
      </w:pPr>
      <w:ins w:id="6266" w:author="Craig Parker" w:date="2024-08-06T12:49:00Z">
        <w:r w:rsidRPr="002E4822">
          <w:rPr>
            <w:rFonts w:ascii="Nunito" w:eastAsia="Nunito" w:hAnsi="Nunito" w:cs="Nunito"/>
            <w:color w:val="000000" w:themeColor="text1"/>
            <w:sz w:val="20"/>
            <w:rPrChange w:id="6267" w:author="Craig Parker" w:date="2024-08-07T12:23:00Z">
              <w:rPr>
                <w:rFonts w:ascii="Nunito" w:eastAsia="Nunito" w:hAnsi="Nunito" w:cs="Nunito"/>
                <w:szCs w:val="18"/>
              </w:rPr>
            </w:rPrChange>
          </w:rPr>
          <w:t>ELSI team representative</w:t>
        </w:r>
      </w:ins>
    </w:p>
    <w:p w14:paraId="510B0E19" w14:textId="6DB91CCD" w:rsidR="52A8C99F" w:rsidRPr="002E4822" w:rsidRDefault="52A8C99F" w:rsidP="00A850D7">
      <w:pPr>
        <w:pStyle w:val="ListParagraph"/>
        <w:numPr>
          <w:ilvl w:val="0"/>
          <w:numId w:val="58"/>
        </w:numPr>
        <w:rPr>
          <w:ins w:id="6268" w:author="Craig Parker" w:date="2024-08-06T12:49:00Z"/>
          <w:rFonts w:ascii="Nunito" w:eastAsia="Nunito" w:hAnsi="Nunito" w:cs="Nunito"/>
          <w:b/>
          <w:bCs/>
          <w:color w:val="000000" w:themeColor="text1"/>
          <w:sz w:val="20"/>
          <w:rPrChange w:id="6269" w:author="Craig Parker" w:date="2024-08-07T12:23:00Z">
            <w:rPr>
              <w:ins w:id="6270" w:author="Craig Parker" w:date="2024-08-06T12:49:00Z"/>
              <w:rFonts w:ascii="Nunito" w:eastAsia="Nunito" w:hAnsi="Nunito" w:cs="Nunito"/>
              <w:szCs w:val="18"/>
            </w:rPr>
          </w:rPrChange>
        </w:rPr>
      </w:pPr>
      <w:proofErr w:type="spellStart"/>
      <w:ins w:id="6271" w:author="Craig Parker" w:date="2024-08-06T12:49:00Z">
        <w:r w:rsidRPr="002E4822">
          <w:rPr>
            <w:rFonts w:ascii="Nunito" w:eastAsia="Nunito" w:hAnsi="Nunito" w:cs="Nunito"/>
            <w:color w:val="000000" w:themeColor="text1"/>
            <w:sz w:val="20"/>
            <w:rPrChange w:id="6272" w:author="Craig Parker" w:date="2024-08-07T12:23:00Z">
              <w:rPr>
                <w:rFonts w:ascii="Nunito" w:eastAsia="Nunito" w:hAnsi="Nunito" w:cs="Nunito"/>
                <w:szCs w:val="18"/>
              </w:rPr>
            </w:rPrChange>
          </w:rPr>
          <w:t>eLwazi</w:t>
        </w:r>
        <w:proofErr w:type="spellEnd"/>
        <w:r w:rsidRPr="002E4822">
          <w:rPr>
            <w:rFonts w:ascii="Nunito" w:eastAsia="Nunito" w:hAnsi="Nunito" w:cs="Nunito"/>
            <w:color w:val="000000" w:themeColor="text1"/>
            <w:sz w:val="20"/>
            <w:rPrChange w:id="6273" w:author="Craig Parker" w:date="2024-08-07T12:23:00Z">
              <w:rPr>
                <w:rFonts w:ascii="Nunito" w:eastAsia="Nunito" w:hAnsi="Nunito" w:cs="Nunito"/>
                <w:szCs w:val="18"/>
              </w:rPr>
            </w:rPrChange>
          </w:rPr>
          <w:t xml:space="preserve"> representatives</w:t>
        </w:r>
      </w:ins>
    </w:p>
    <w:p w14:paraId="5922FEE7" w14:textId="51A0859B" w:rsidR="52A8C99F" w:rsidRPr="002E4822" w:rsidRDefault="52A8C99F" w:rsidP="00A850D7">
      <w:pPr>
        <w:pStyle w:val="ListParagraph"/>
        <w:numPr>
          <w:ilvl w:val="0"/>
          <w:numId w:val="58"/>
        </w:numPr>
        <w:spacing w:before="0" w:after="0"/>
        <w:rPr>
          <w:rFonts w:ascii="Nunito" w:eastAsia="Nunito" w:hAnsi="Nunito" w:cs="Nunito"/>
          <w:color w:val="000000" w:themeColor="text1"/>
          <w:sz w:val="20"/>
        </w:rPr>
      </w:pPr>
      <w:ins w:id="6274" w:author="Craig Parker" w:date="2024-08-06T12:49:00Z">
        <w:r w:rsidRPr="002E4822">
          <w:rPr>
            <w:rFonts w:ascii="Nunito" w:eastAsia="Nunito" w:hAnsi="Nunito" w:cs="Nunito"/>
            <w:color w:val="000000" w:themeColor="text1"/>
            <w:sz w:val="20"/>
            <w:rPrChange w:id="6275" w:author="Craig Parker" w:date="2024-08-07T12:23:00Z">
              <w:rPr>
                <w:rFonts w:ascii="Nunito" w:eastAsia="Nunito" w:hAnsi="Nunito" w:cs="Nunito"/>
                <w:szCs w:val="18"/>
              </w:rPr>
            </w:rPrChange>
          </w:rPr>
          <w:lastRenderedPageBreak/>
          <w:t>Study Principal Investigators</w:t>
        </w:r>
      </w:ins>
    </w:p>
    <w:p w14:paraId="76F59B8B" w14:textId="77777777" w:rsidR="009436AB" w:rsidRPr="002E4822" w:rsidRDefault="009436AB" w:rsidP="009436AB">
      <w:pPr>
        <w:pStyle w:val="ListParagraph"/>
        <w:spacing w:before="0" w:after="0"/>
        <w:ind w:left="720"/>
        <w:rPr>
          <w:ins w:id="6276" w:author="Craig Parker" w:date="2024-08-06T12:49:00Z"/>
          <w:rFonts w:ascii="Nunito" w:eastAsia="Nunito" w:hAnsi="Nunito" w:cs="Nunito"/>
          <w:color w:val="000000" w:themeColor="text1"/>
          <w:sz w:val="20"/>
          <w:rPrChange w:id="6277" w:author="Craig Parker" w:date="2024-08-07T12:23:00Z">
            <w:rPr>
              <w:ins w:id="6278" w:author="Craig Parker" w:date="2024-08-06T12:49:00Z"/>
              <w:rFonts w:ascii="Nunito" w:eastAsia="Nunito" w:hAnsi="Nunito" w:cs="Nunito"/>
              <w:szCs w:val="18"/>
            </w:rPr>
          </w:rPrChange>
        </w:rPr>
      </w:pPr>
    </w:p>
    <w:p w14:paraId="04B7E756" w14:textId="48C4E1EE" w:rsidR="52A8C99F" w:rsidRPr="002E4822" w:rsidRDefault="52A8C99F">
      <w:pPr>
        <w:pStyle w:val="ListParagraph"/>
        <w:numPr>
          <w:ilvl w:val="0"/>
          <w:numId w:val="58"/>
        </w:numPr>
        <w:spacing w:before="0" w:after="0"/>
        <w:rPr>
          <w:ins w:id="6279" w:author="Craig Parker" w:date="2024-08-06T12:49:00Z"/>
          <w:rFonts w:ascii="Nunito" w:eastAsia="Nunito" w:hAnsi="Nunito" w:cs="Nunito"/>
          <w:color w:val="000000" w:themeColor="text1"/>
          <w:sz w:val="20"/>
          <w:rPrChange w:id="6280" w:author="Craig Parker" w:date="2024-08-07T12:23:00Z">
            <w:rPr>
              <w:ins w:id="6281" w:author="Craig Parker" w:date="2024-08-06T12:49:00Z"/>
              <w:rFonts w:ascii="Nunito" w:eastAsia="Nunito" w:hAnsi="Nunito" w:cs="Nunito"/>
              <w:szCs w:val="18"/>
            </w:rPr>
          </w:rPrChange>
        </w:rPr>
        <w:pPrChange w:id="6282" w:author="Craig Parker" w:date="2024-08-06T12:49:00Z">
          <w:pPr/>
        </w:pPrChange>
      </w:pPr>
      <w:ins w:id="6283" w:author="Craig Parker" w:date="2024-08-06T12:49:00Z">
        <w:r w:rsidRPr="002E4822">
          <w:rPr>
            <w:rFonts w:ascii="Nunito" w:eastAsia="Nunito" w:hAnsi="Nunito" w:cs="Nunito"/>
            <w:color w:val="000000" w:themeColor="text1"/>
            <w:sz w:val="20"/>
            <w:rPrChange w:id="6284" w:author="Craig Parker" w:date="2024-08-07T12:23:00Z">
              <w:rPr>
                <w:rFonts w:ascii="Nunito" w:eastAsia="Nunito" w:hAnsi="Nunito" w:cs="Nunito"/>
                <w:szCs w:val="18"/>
              </w:rPr>
            </w:rPrChange>
          </w:rPr>
          <w:t>Independent scientists from outside the HE²AT Center</w:t>
        </w:r>
      </w:ins>
    </w:p>
    <w:bookmarkEnd w:id="6261"/>
    <w:p w14:paraId="66C32956" w14:textId="5A42A2CC" w:rsidR="52A8C99F" w:rsidRPr="002E4822" w:rsidRDefault="52A8C99F">
      <w:pPr>
        <w:spacing w:before="240" w:after="240"/>
        <w:rPr>
          <w:ins w:id="6285" w:author="Craig Parker" w:date="2024-08-06T12:49:00Z"/>
          <w:rFonts w:ascii="Nunito" w:eastAsia="Nunito" w:hAnsi="Nunito" w:cs="Nunito"/>
          <w:b/>
          <w:bCs/>
          <w:color w:val="000000" w:themeColor="text1"/>
          <w:sz w:val="20"/>
          <w:rPrChange w:id="6286" w:author="Craig Parker" w:date="2024-08-07T12:23:00Z">
            <w:rPr>
              <w:ins w:id="6287" w:author="Craig Parker" w:date="2024-08-06T12:49:00Z"/>
              <w:rFonts w:ascii="Nunito" w:eastAsia="Nunito" w:hAnsi="Nunito" w:cs="Nunito"/>
              <w:b/>
              <w:bCs/>
              <w:szCs w:val="18"/>
            </w:rPr>
          </w:rPrChange>
        </w:rPr>
        <w:pPrChange w:id="6288" w:author="Craig Parker" w:date="2024-08-06T12:49:00Z">
          <w:pPr>
            <w:numPr>
              <w:numId w:val="6"/>
            </w:numPr>
            <w:ind w:left="720" w:hanging="360"/>
          </w:pPr>
        </w:pPrChange>
      </w:pPr>
      <w:ins w:id="6289" w:author="Craig Parker" w:date="2024-08-06T12:49:00Z">
        <w:r w:rsidRPr="0026318C">
          <w:rPr>
            <w:rFonts w:ascii="Nunito" w:eastAsia="Nunito" w:hAnsi="Nunito" w:cs="Nunito"/>
            <w:b/>
            <w:bCs/>
            <w:color w:val="000000" w:themeColor="text1"/>
            <w:sz w:val="20"/>
            <w:highlight w:val="yellow"/>
            <w:rPrChange w:id="6290" w:author="Matthew Chersich" w:date="2024-08-13T23:50:00Z">
              <w:rPr>
                <w:rFonts w:ascii="Nunito" w:eastAsia="Nunito" w:hAnsi="Nunito" w:cs="Nunito"/>
                <w:b/>
                <w:bCs/>
                <w:szCs w:val="18"/>
              </w:rPr>
            </w:rPrChange>
          </w:rPr>
          <w:t>Terms of Reference:</w:t>
        </w:r>
      </w:ins>
    </w:p>
    <w:p w14:paraId="7AD186E0" w14:textId="70B4CDA4" w:rsidR="52A8C99F" w:rsidRPr="002E4822" w:rsidRDefault="52A8C99F">
      <w:pPr>
        <w:spacing w:before="240" w:after="240"/>
        <w:rPr>
          <w:ins w:id="6291" w:author="Craig Parker" w:date="2024-08-06T12:49:00Z"/>
          <w:rFonts w:ascii="Nunito" w:eastAsia="Nunito" w:hAnsi="Nunito" w:cs="Nunito"/>
          <w:color w:val="000000" w:themeColor="text1"/>
          <w:sz w:val="20"/>
          <w:rPrChange w:id="6292" w:author="Craig Parker" w:date="2024-08-07T12:23:00Z">
            <w:rPr>
              <w:ins w:id="6293" w:author="Craig Parker" w:date="2024-08-06T12:49:00Z"/>
              <w:rFonts w:ascii="Nunito" w:eastAsia="Nunito" w:hAnsi="Nunito" w:cs="Nunito"/>
              <w:szCs w:val="18"/>
            </w:rPr>
          </w:rPrChange>
        </w:rPr>
        <w:pPrChange w:id="6294" w:author="Craig Parker" w:date="2024-08-06T12:49:00Z">
          <w:pPr/>
        </w:pPrChange>
      </w:pPr>
      <w:ins w:id="6295" w:author="Craig Parker" w:date="2024-08-06T12:49:00Z">
        <w:r w:rsidRPr="002E4822">
          <w:rPr>
            <w:rFonts w:ascii="Nunito" w:eastAsia="Nunito" w:hAnsi="Nunito" w:cs="Nunito"/>
            <w:b/>
            <w:bCs/>
            <w:color w:val="000000" w:themeColor="text1"/>
            <w:sz w:val="20"/>
            <w:rPrChange w:id="6296" w:author="Craig Parker" w:date="2024-08-07T12:23:00Z">
              <w:rPr>
                <w:rFonts w:ascii="Nunito" w:eastAsia="Nunito" w:hAnsi="Nunito" w:cs="Nunito"/>
                <w:b/>
                <w:bCs/>
                <w:szCs w:val="18"/>
              </w:rPr>
            </w:rPrChange>
          </w:rPr>
          <w:t>Step 1: Confirmation of Bona Fide Researcher Status</w:t>
        </w:r>
        <w:r w:rsidRPr="002E4822">
          <w:rPr>
            <w:rFonts w:ascii="Nunito" w:eastAsia="Nunito" w:hAnsi="Nunito" w:cs="Nunito"/>
            <w:color w:val="000000" w:themeColor="text1"/>
            <w:sz w:val="20"/>
            <w:rPrChange w:id="6297" w:author="Craig Parker" w:date="2024-08-07T12:23:00Z">
              <w:rPr>
                <w:rFonts w:ascii="Nunito" w:eastAsia="Nunito" w:hAnsi="Nunito" w:cs="Nunito"/>
                <w:szCs w:val="18"/>
              </w:rPr>
            </w:rPrChange>
          </w:rPr>
          <w:t xml:space="preserve"> External applicants, i.e., those not affiliated with the HE²AT Center Consortium, undergo a thorough verification process to confirm their status as bona fide researchers. The DAC reviews the provided credentials, affiliations, and research track record to ensure that applicants are engaged in legitimate scientific research and adhere to ethical research practices. This may involve requesting additional documentation or references to substantiate the applicant's bona fide status.</w:t>
        </w:r>
      </w:ins>
    </w:p>
    <w:p w14:paraId="47C7C7EE" w14:textId="47EAD58B" w:rsidR="52A8C99F" w:rsidRPr="002E4822" w:rsidRDefault="52A8C99F">
      <w:pPr>
        <w:spacing w:before="240" w:after="240"/>
        <w:rPr>
          <w:ins w:id="6298" w:author="Craig Parker" w:date="2024-08-06T12:49:00Z"/>
          <w:rFonts w:ascii="Nunito" w:eastAsia="Nunito" w:hAnsi="Nunito" w:cs="Nunito"/>
          <w:color w:val="000000" w:themeColor="text1"/>
          <w:sz w:val="20"/>
          <w:rPrChange w:id="6299" w:author="Craig Parker" w:date="2024-08-07T12:23:00Z">
            <w:rPr>
              <w:ins w:id="6300" w:author="Craig Parker" w:date="2024-08-06T12:49:00Z"/>
              <w:rFonts w:ascii="Nunito" w:eastAsia="Nunito" w:hAnsi="Nunito" w:cs="Nunito"/>
              <w:szCs w:val="18"/>
            </w:rPr>
          </w:rPrChange>
        </w:rPr>
        <w:pPrChange w:id="6301" w:author="Craig Parker" w:date="2024-08-06T12:49:00Z">
          <w:pPr/>
        </w:pPrChange>
      </w:pPr>
      <w:ins w:id="6302" w:author="Craig Parker" w:date="2024-08-06T12:49:00Z">
        <w:r w:rsidRPr="002E4822">
          <w:rPr>
            <w:rFonts w:ascii="Nunito" w:eastAsia="Nunito" w:hAnsi="Nunito" w:cs="Nunito"/>
            <w:b/>
            <w:bCs/>
            <w:color w:val="000000" w:themeColor="text1"/>
            <w:sz w:val="20"/>
            <w:rPrChange w:id="6303" w:author="Craig Parker" w:date="2024-08-07T12:23:00Z">
              <w:rPr>
                <w:rFonts w:ascii="Nunito" w:eastAsia="Nunito" w:hAnsi="Nunito" w:cs="Nunito"/>
                <w:b/>
                <w:bCs/>
                <w:szCs w:val="18"/>
              </w:rPr>
            </w:rPrChange>
          </w:rPr>
          <w:t>Step 2: Assessment of Research Purpose</w:t>
        </w:r>
        <w:r w:rsidRPr="002E4822">
          <w:rPr>
            <w:rFonts w:ascii="Nunito" w:eastAsia="Nunito" w:hAnsi="Nunito" w:cs="Nunito"/>
            <w:color w:val="000000" w:themeColor="text1"/>
            <w:sz w:val="20"/>
            <w:rPrChange w:id="6304" w:author="Craig Parker" w:date="2024-08-07T12:23:00Z">
              <w:rPr>
                <w:rFonts w:ascii="Nunito" w:eastAsia="Nunito" w:hAnsi="Nunito" w:cs="Nunito"/>
                <w:szCs w:val="18"/>
              </w:rPr>
            </w:rPrChange>
          </w:rPr>
          <w:t xml:space="preserve"> </w:t>
        </w:r>
        <w:proofErr w:type="gramStart"/>
        <w:r w:rsidRPr="002E4822">
          <w:rPr>
            <w:rFonts w:ascii="Nunito" w:eastAsia="Nunito" w:hAnsi="Nunito" w:cs="Nunito"/>
            <w:color w:val="000000" w:themeColor="text1"/>
            <w:sz w:val="20"/>
            <w:rPrChange w:id="6305" w:author="Craig Parker" w:date="2024-08-07T12:23:00Z">
              <w:rPr>
                <w:rFonts w:ascii="Nunito" w:eastAsia="Nunito" w:hAnsi="Nunito" w:cs="Nunito"/>
                <w:szCs w:val="18"/>
              </w:rPr>
            </w:rPrChange>
          </w:rPr>
          <w:t>The</w:t>
        </w:r>
        <w:proofErr w:type="gramEnd"/>
        <w:r w:rsidRPr="002E4822">
          <w:rPr>
            <w:rFonts w:ascii="Nunito" w:eastAsia="Nunito" w:hAnsi="Nunito" w:cs="Nunito"/>
            <w:color w:val="000000" w:themeColor="text1"/>
            <w:sz w:val="20"/>
            <w:rPrChange w:id="6306" w:author="Craig Parker" w:date="2024-08-07T12:23:00Z">
              <w:rPr>
                <w:rFonts w:ascii="Nunito" w:eastAsia="Nunito" w:hAnsi="Nunito" w:cs="Nunito"/>
                <w:szCs w:val="18"/>
              </w:rPr>
            </w:rPrChange>
          </w:rPr>
          <w:t xml:space="preserve"> DAC applies three criteria for access:</w:t>
        </w:r>
      </w:ins>
    </w:p>
    <w:p w14:paraId="22C057CF" w14:textId="1F7E3A02" w:rsidR="52A8C99F" w:rsidRPr="002E4822" w:rsidRDefault="52A8C99F">
      <w:pPr>
        <w:pStyle w:val="ListParagraph"/>
        <w:spacing w:before="0" w:after="0"/>
        <w:rPr>
          <w:ins w:id="6307" w:author="Craig Parker" w:date="2024-08-06T12:49:00Z"/>
          <w:rFonts w:ascii="Nunito" w:eastAsia="Nunito" w:hAnsi="Nunito" w:cs="Nunito"/>
          <w:color w:val="000000" w:themeColor="text1"/>
          <w:sz w:val="20"/>
          <w:rPrChange w:id="6308" w:author="Craig Parker" w:date="2024-08-07T12:23:00Z">
            <w:rPr>
              <w:ins w:id="6309" w:author="Craig Parker" w:date="2024-08-06T12:49:00Z"/>
              <w:rFonts w:ascii="Nunito" w:eastAsia="Nunito" w:hAnsi="Nunito" w:cs="Nunito"/>
              <w:szCs w:val="18"/>
            </w:rPr>
          </w:rPrChange>
        </w:rPr>
        <w:pPrChange w:id="6310" w:author="Craig Parker" w:date="2024-08-06T12:53:00Z">
          <w:pPr/>
        </w:pPrChange>
      </w:pPr>
      <w:ins w:id="6311" w:author="Craig Parker" w:date="2024-08-06T12:49:00Z">
        <w:r w:rsidRPr="002E4822">
          <w:rPr>
            <w:rFonts w:ascii="Nunito" w:eastAsia="Nunito" w:hAnsi="Nunito" w:cs="Nunito"/>
            <w:color w:val="000000" w:themeColor="text1"/>
            <w:sz w:val="20"/>
            <w:rPrChange w:id="6312" w:author="Craig Parker" w:date="2024-08-07T12:23:00Z">
              <w:rPr>
                <w:rFonts w:ascii="Nunito" w:eastAsia="Nunito" w:hAnsi="Nunito" w:cs="Nunito"/>
                <w:szCs w:val="18"/>
              </w:rPr>
            </w:rPrChange>
          </w:rPr>
          <w:t>The data request must be aligned with the Data Use Permission.</w:t>
        </w:r>
      </w:ins>
    </w:p>
    <w:p w14:paraId="6398CB95" w14:textId="2CA8235B" w:rsidR="52A8C99F" w:rsidRPr="002E4822" w:rsidRDefault="52A8C99F">
      <w:pPr>
        <w:pStyle w:val="ListParagraph"/>
        <w:spacing w:before="0" w:after="0"/>
        <w:rPr>
          <w:ins w:id="6313" w:author="Craig Parker" w:date="2024-08-06T12:49:00Z"/>
          <w:rFonts w:ascii="Nunito" w:eastAsia="Nunito" w:hAnsi="Nunito" w:cs="Nunito"/>
          <w:color w:val="000000" w:themeColor="text1"/>
          <w:sz w:val="20"/>
          <w:rPrChange w:id="6314" w:author="Craig Parker" w:date="2024-08-07T12:23:00Z">
            <w:rPr>
              <w:ins w:id="6315" w:author="Craig Parker" w:date="2024-08-06T12:49:00Z"/>
              <w:rFonts w:ascii="Nunito" w:eastAsia="Nunito" w:hAnsi="Nunito" w:cs="Nunito"/>
              <w:szCs w:val="18"/>
            </w:rPr>
          </w:rPrChange>
        </w:rPr>
        <w:pPrChange w:id="6316" w:author="Craig Parker" w:date="2024-08-06T12:53:00Z">
          <w:pPr/>
        </w:pPrChange>
      </w:pPr>
      <w:ins w:id="6317" w:author="Craig Parker" w:date="2024-08-06T12:49:00Z">
        <w:r w:rsidRPr="002E4822">
          <w:rPr>
            <w:rFonts w:ascii="Nunito" w:eastAsia="Nunito" w:hAnsi="Nunito" w:cs="Nunito"/>
            <w:color w:val="000000" w:themeColor="text1"/>
            <w:sz w:val="20"/>
            <w:rPrChange w:id="6318" w:author="Craig Parker" w:date="2024-08-07T12:23:00Z">
              <w:rPr>
                <w:rFonts w:ascii="Nunito" w:eastAsia="Nunito" w:hAnsi="Nunito" w:cs="Nunito"/>
                <w:szCs w:val="18"/>
              </w:rPr>
            </w:rPrChange>
          </w:rPr>
          <w:t>Potential risks to the privacy of research participants associated with the proposed use of the data, where relevant, have been identified and addressed satisfactorily.</w:t>
        </w:r>
      </w:ins>
    </w:p>
    <w:p w14:paraId="309A67DC" w14:textId="503AE761" w:rsidR="52A8C99F" w:rsidRPr="002E4822" w:rsidRDefault="52A8C99F">
      <w:pPr>
        <w:pStyle w:val="ListParagraph"/>
        <w:spacing w:before="0" w:after="0"/>
        <w:rPr>
          <w:ins w:id="6319" w:author="Craig Parker" w:date="2024-08-06T12:49:00Z"/>
          <w:rFonts w:ascii="Nunito" w:eastAsia="Nunito" w:hAnsi="Nunito" w:cs="Nunito"/>
          <w:color w:val="000000" w:themeColor="text1"/>
          <w:sz w:val="20"/>
          <w:rPrChange w:id="6320" w:author="Craig Parker" w:date="2024-08-07T12:23:00Z">
            <w:rPr>
              <w:ins w:id="6321" w:author="Craig Parker" w:date="2024-08-06T12:49:00Z"/>
              <w:rFonts w:ascii="Nunito" w:eastAsia="Nunito" w:hAnsi="Nunito" w:cs="Nunito"/>
              <w:szCs w:val="18"/>
            </w:rPr>
          </w:rPrChange>
        </w:rPr>
        <w:pPrChange w:id="6322" w:author="Craig Parker" w:date="2024-08-06T12:53:00Z">
          <w:pPr/>
        </w:pPrChange>
      </w:pPr>
      <w:ins w:id="6323" w:author="Craig Parker" w:date="2024-08-06T12:49:00Z">
        <w:r w:rsidRPr="002E4822">
          <w:rPr>
            <w:rFonts w:ascii="Nunito" w:eastAsia="Nunito" w:hAnsi="Nunito" w:cs="Nunito"/>
            <w:color w:val="000000" w:themeColor="text1"/>
            <w:sz w:val="20"/>
            <w:rPrChange w:id="6324" w:author="Craig Parker" w:date="2024-08-07T12:23:00Z">
              <w:rPr>
                <w:rFonts w:ascii="Nunito" w:eastAsia="Nunito" w:hAnsi="Nunito" w:cs="Nunito"/>
                <w:szCs w:val="18"/>
              </w:rPr>
            </w:rPrChange>
          </w:rPr>
          <w:t>The proposed research does not overlap with or pre-empt the results of ongoing Consortium projects. If overlap is identified, the DAC may impose a temporary embargo on data sharing rather than declining access. This embargo period allows Consortium members to complete their research and publish results before the data is made available to external parties. The length of the embargo is determined based on the specific circumstances and projected timelines of the involved Consortium projects.</w:t>
        </w:r>
      </w:ins>
    </w:p>
    <w:p w14:paraId="0DAD75A2" w14:textId="6D76D93A" w:rsidR="52A8C99F" w:rsidRPr="002E4822" w:rsidRDefault="52A8C99F">
      <w:pPr>
        <w:spacing w:before="240" w:after="240"/>
        <w:rPr>
          <w:ins w:id="6325" w:author="Craig Parker" w:date="2024-08-06T12:49:00Z"/>
          <w:rFonts w:ascii="Nunito" w:eastAsia="Nunito" w:hAnsi="Nunito" w:cs="Nunito"/>
          <w:color w:val="000000" w:themeColor="text1"/>
          <w:sz w:val="20"/>
          <w:rPrChange w:id="6326" w:author="Craig Parker" w:date="2024-08-07T12:23:00Z">
            <w:rPr>
              <w:ins w:id="6327" w:author="Craig Parker" w:date="2024-08-06T12:49:00Z"/>
              <w:rFonts w:ascii="Nunito" w:eastAsia="Nunito" w:hAnsi="Nunito" w:cs="Nunito"/>
              <w:szCs w:val="18"/>
            </w:rPr>
          </w:rPrChange>
        </w:rPr>
        <w:pPrChange w:id="6328" w:author="Craig Parker" w:date="2024-08-06T12:49:00Z">
          <w:pPr>
            <w:numPr>
              <w:numId w:val="40"/>
            </w:numPr>
            <w:ind w:left="720" w:hanging="360"/>
          </w:pPr>
        </w:pPrChange>
      </w:pPr>
      <w:ins w:id="6329" w:author="Craig Parker" w:date="2024-08-06T12:49:00Z">
        <w:r w:rsidRPr="002E4822">
          <w:rPr>
            <w:rFonts w:ascii="Nunito" w:eastAsia="Nunito" w:hAnsi="Nunito" w:cs="Nunito"/>
            <w:b/>
            <w:bCs/>
            <w:color w:val="000000" w:themeColor="text1"/>
            <w:sz w:val="20"/>
            <w:rPrChange w:id="6330" w:author="Craig Parker" w:date="2024-08-07T12:23:00Z">
              <w:rPr>
                <w:rFonts w:ascii="Nunito" w:eastAsia="Nunito" w:hAnsi="Nunito" w:cs="Nunito"/>
                <w:b/>
                <w:bCs/>
                <w:szCs w:val="18"/>
              </w:rPr>
            </w:rPrChange>
          </w:rPr>
          <w:t>Step 3: Recording and Communication of Decision Reasons</w:t>
        </w:r>
        <w:r w:rsidRPr="002E4822">
          <w:rPr>
            <w:rFonts w:ascii="Nunito" w:eastAsia="Nunito" w:hAnsi="Nunito" w:cs="Nunito"/>
            <w:color w:val="000000" w:themeColor="text1"/>
            <w:sz w:val="20"/>
            <w:rPrChange w:id="6331" w:author="Craig Parker" w:date="2024-08-07T12:23:00Z">
              <w:rPr>
                <w:rFonts w:ascii="Nunito" w:eastAsia="Nunito" w:hAnsi="Nunito" w:cs="Nunito"/>
                <w:szCs w:val="18"/>
              </w:rPr>
            </w:rPrChange>
          </w:rPr>
          <w:t xml:space="preserve"> Once a decision is made, the DAC meticulously records the reasons for its approval, conditional approval, or denial of the data access request. This documentation ensures transparency and provides valuable feedback to applicants. The decision, along with the reasons and any conditions attached (such as an embargo period), is communicated to the applicant in a clear and timely manner. For approved requests, the communication includes detailed instructions for accessing the data and any requirements or conditions that </w:t>
        </w:r>
      </w:ins>
      <w:r w:rsidR="00C10805" w:rsidRPr="002E4822">
        <w:rPr>
          <w:rFonts w:ascii="Nunito" w:eastAsia="Nunito" w:hAnsi="Nunito" w:cs="Nunito"/>
          <w:color w:val="000000" w:themeColor="text1"/>
          <w:sz w:val="20"/>
        </w:rPr>
        <w:t>the applicant must meet</w:t>
      </w:r>
      <w:ins w:id="6332" w:author="Craig Parker" w:date="2024-08-06T12:49:00Z">
        <w:r w:rsidRPr="002E4822">
          <w:rPr>
            <w:rFonts w:ascii="Nunito" w:eastAsia="Nunito" w:hAnsi="Nunito" w:cs="Nunito"/>
            <w:color w:val="000000" w:themeColor="text1"/>
            <w:sz w:val="20"/>
            <w:rPrChange w:id="6333" w:author="Craig Parker" w:date="2024-08-07T12:23:00Z">
              <w:rPr>
                <w:rFonts w:ascii="Nunito" w:eastAsia="Nunito" w:hAnsi="Nunito" w:cs="Nunito"/>
                <w:szCs w:val="18"/>
              </w:rPr>
            </w:rPrChange>
          </w:rPr>
          <w:t>.</w:t>
        </w:r>
      </w:ins>
    </w:p>
    <w:p w14:paraId="3DB62EAA" w14:textId="2E4ADD3D" w:rsidR="52A8C99F" w:rsidRPr="00594D30" w:rsidRDefault="52A8C99F">
      <w:pPr>
        <w:pStyle w:val="Heading1"/>
        <w:numPr>
          <w:ilvl w:val="1"/>
          <w:numId w:val="70"/>
        </w:numPr>
        <w:rPr>
          <w:ins w:id="6334" w:author="Craig Parker" w:date="2024-08-06T12:49:00Z"/>
          <w:rPrChange w:id="6335" w:author="Craig Parker" w:date="2024-08-07T12:23:00Z">
            <w:rPr>
              <w:ins w:id="6336" w:author="Craig Parker" w:date="2024-08-06T12:49:00Z"/>
              <w:rFonts w:ascii="Nunito" w:hAnsi="Nunito"/>
            </w:rPr>
          </w:rPrChange>
        </w:rPr>
        <w:pPrChange w:id="6337" w:author="Craig Parker" w:date="2024-08-07T13:44:00Z">
          <w:pPr>
            <w:pStyle w:val="Heading1"/>
            <w:numPr>
              <w:numId w:val="46"/>
            </w:numPr>
            <w:ind w:left="360" w:hanging="360"/>
          </w:pPr>
        </w:pPrChange>
      </w:pPr>
      <w:bookmarkStart w:id="6338" w:name="_Toc174546652"/>
      <w:ins w:id="6339" w:author="Craig Parker" w:date="2024-08-06T12:50:00Z">
        <w:r w:rsidRPr="00594D30">
          <w:rPr>
            <w:rPrChange w:id="6340" w:author="Craig Parker" w:date="2024-08-07T12:23:00Z">
              <w:rPr>
                <w:rFonts w:ascii="Nunito" w:hAnsi="Nunito"/>
              </w:rPr>
            </w:rPrChange>
          </w:rPr>
          <w:t xml:space="preserve">Data </w:t>
        </w:r>
      </w:ins>
      <w:r w:rsidR="002E4822" w:rsidRPr="00594D30">
        <w:t>r</w:t>
      </w:r>
      <w:ins w:id="6341" w:author="Craig Parker" w:date="2024-08-06T12:50:00Z">
        <w:r w:rsidRPr="00594D30">
          <w:rPr>
            <w:rPrChange w:id="6342" w:author="Craig Parker" w:date="2024-08-07T12:23:00Z">
              <w:rPr>
                <w:rFonts w:ascii="Nunito" w:hAnsi="Nunito"/>
              </w:rPr>
            </w:rPrChange>
          </w:rPr>
          <w:t>etention</w:t>
        </w:r>
      </w:ins>
      <w:bookmarkEnd w:id="6338"/>
      <w:ins w:id="6343" w:author="Craig Parker" w:date="2024-08-06T12:49:00Z">
        <w:r w:rsidRPr="00594D30">
          <w:rPr>
            <w:rFonts w:eastAsia="Nunito"/>
            <w:rPrChange w:id="6344" w:author="Craig Parker" w:date="2024-08-07T12:23:00Z">
              <w:rPr>
                <w:rFonts w:ascii="Nunito" w:eastAsia="Nunito" w:hAnsi="Nunito" w:cs="Nunito"/>
                <w:sz w:val="18"/>
                <w:szCs w:val="18"/>
              </w:rPr>
            </w:rPrChange>
          </w:rPr>
          <w:t xml:space="preserve"> </w:t>
        </w:r>
      </w:ins>
    </w:p>
    <w:p w14:paraId="2B1A707A" w14:textId="77777777" w:rsidR="00D14C08" w:rsidRPr="002E4822" w:rsidRDefault="00D14C08" w:rsidP="00D14C08">
      <w:pPr>
        <w:overflowPunct/>
        <w:autoSpaceDE/>
        <w:autoSpaceDN/>
        <w:adjustRightInd/>
        <w:spacing w:before="100" w:beforeAutospacing="1" w:after="100" w:afterAutospacing="1" w:line="240" w:lineRule="auto"/>
        <w:rPr>
          <w:rFonts w:ascii="Nunito" w:hAnsi="Nunito"/>
          <w:sz w:val="20"/>
          <w:lang w:val="en-ZA" w:eastAsia="en-ZA"/>
        </w:rPr>
      </w:pPr>
      <w:r w:rsidRPr="002E4822">
        <w:rPr>
          <w:rFonts w:ascii="Nunito" w:hAnsi="Nunito"/>
          <w:sz w:val="20"/>
          <w:lang w:val="en-ZA" w:eastAsia="en-ZA"/>
        </w:rPr>
        <w:t>Participant data will be retained according to the following guidelines, ensuring compliance with the Protection of Personal Information Act (POPIA) and maximizing its utility for future research:</w:t>
      </w:r>
    </w:p>
    <w:p w14:paraId="3059B0BE" w14:textId="77777777" w:rsidR="00D14C08" w:rsidRPr="002E4822" w:rsidRDefault="00D14C08" w:rsidP="00D14C08">
      <w:pPr>
        <w:overflowPunct/>
        <w:autoSpaceDE/>
        <w:autoSpaceDN/>
        <w:adjustRightInd/>
        <w:spacing w:before="100" w:beforeAutospacing="1" w:after="100" w:afterAutospacing="1" w:line="240" w:lineRule="auto"/>
        <w:rPr>
          <w:rFonts w:ascii="Nunito" w:hAnsi="Nunito"/>
          <w:sz w:val="20"/>
          <w:lang w:val="en-ZA" w:eastAsia="en-ZA"/>
        </w:rPr>
      </w:pPr>
      <w:r w:rsidRPr="002E4822">
        <w:rPr>
          <w:rFonts w:ascii="Nunito" w:hAnsi="Nunito"/>
          <w:b/>
          <w:bCs/>
          <w:sz w:val="20"/>
          <w:lang w:val="en-ZA" w:eastAsia="en-ZA"/>
        </w:rPr>
        <w:t>Retention Periods:</w:t>
      </w:r>
    </w:p>
    <w:p w14:paraId="7BDE3A3E" w14:textId="77777777" w:rsidR="00D14C08" w:rsidRPr="002E4822" w:rsidRDefault="00D14C08" w:rsidP="00D14C08">
      <w:pPr>
        <w:numPr>
          <w:ilvl w:val="0"/>
          <w:numId w:val="61"/>
        </w:numPr>
        <w:overflowPunct/>
        <w:autoSpaceDE/>
        <w:autoSpaceDN/>
        <w:adjustRightInd/>
        <w:spacing w:before="100" w:beforeAutospacing="1" w:after="100" w:afterAutospacing="1" w:line="240" w:lineRule="auto"/>
        <w:rPr>
          <w:rFonts w:ascii="Nunito" w:hAnsi="Nunito"/>
          <w:sz w:val="20"/>
          <w:lang w:val="en-ZA" w:eastAsia="en-ZA"/>
        </w:rPr>
      </w:pPr>
      <w:r w:rsidRPr="002E4822">
        <w:rPr>
          <w:rFonts w:ascii="Nunito" w:hAnsi="Nunito"/>
          <w:b/>
          <w:bCs/>
          <w:sz w:val="20"/>
          <w:lang w:val="en-ZA" w:eastAsia="en-ZA"/>
        </w:rPr>
        <w:lastRenderedPageBreak/>
        <w:t>Original Study Data</w:t>
      </w:r>
      <w:r w:rsidRPr="002E4822">
        <w:rPr>
          <w:rFonts w:ascii="Nunito" w:hAnsi="Nunito"/>
          <w:sz w:val="20"/>
          <w:lang w:val="en-ZA" w:eastAsia="en-ZA"/>
        </w:rPr>
        <w:t>: Retained for at least five years after the completion of the project. This includes raw, unprocessed data collected directly from cohort studies and clinical trials.</w:t>
      </w:r>
    </w:p>
    <w:p w14:paraId="176D58D5" w14:textId="77777777" w:rsidR="00D14C08" w:rsidRPr="002E4822" w:rsidRDefault="00D14C08" w:rsidP="00D14C08">
      <w:pPr>
        <w:numPr>
          <w:ilvl w:val="0"/>
          <w:numId w:val="61"/>
        </w:numPr>
        <w:overflowPunct/>
        <w:autoSpaceDE/>
        <w:autoSpaceDN/>
        <w:adjustRightInd/>
        <w:spacing w:before="100" w:beforeAutospacing="1" w:after="100" w:afterAutospacing="1" w:line="240" w:lineRule="auto"/>
        <w:rPr>
          <w:rFonts w:ascii="Nunito" w:hAnsi="Nunito"/>
          <w:sz w:val="20"/>
          <w:lang w:val="en-ZA" w:eastAsia="en-ZA"/>
        </w:rPr>
      </w:pPr>
      <w:r w:rsidRPr="002E4822">
        <w:rPr>
          <w:rFonts w:ascii="Nunito" w:hAnsi="Nunito"/>
          <w:b/>
          <w:bCs/>
          <w:sz w:val="20"/>
          <w:lang w:val="en-ZA" w:eastAsia="en-ZA"/>
        </w:rPr>
        <w:t>Consortium Shared Data</w:t>
      </w:r>
      <w:r w:rsidRPr="002E4822">
        <w:rPr>
          <w:rFonts w:ascii="Nunito" w:hAnsi="Nunito"/>
          <w:sz w:val="20"/>
          <w:lang w:val="en-ZA" w:eastAsia="en-ZA"/>
        </w:rPr>
        <w:t xml:space="preserve">: Retained indefinitely or for five years post-project or DTA termination, depending on the agreements in place. This data has undergone initial harmonization and is shared among HE²AT </w:t>
      </w:r>
      <w:proofErr w:type="spellStart"/>
      <w:r w:rsidRPr="002E4822">
        <w:rPr>
          <w:rFonts w:ascii="Nunito" w:hAnsi="Nunito"/>
          <w:sz w:val="20"/>
          <w:lang w:val="en-ZA" w:eastAsia="en-ZA"/>
        </w:rPr>
        <w:t>Center</w:t>
      </w:r>
      <w:proofErr w:type="spellEnd"/>
      <w:r w:rsidRPr="002E4822">
        <w:rPr>
          <w:rFonts w:ascii="Nunito" w:hAnsi="Nunito"/>
          <w:sz w:val="20"/>
          <w:lang w:val="en-ZA" w:eastAsia="en-ZA"/>
        </w:rPr>
        <w:t xml:space="preserve"> partners.</w:t>
      </w:r>
    </w:p>
    <w:p w14:paraId="58F5A40A" w14:textId="77777777" w:rsidR="00D14C08" w:rsidRPr="002E4822" w:rsidRDefault="00D14C08" w:rsidP="00D14C08">
      <w:pPr>
        <w:numPr>
          <w:ilvl w:val="0"/>
          <w:numId w:val="61"/>
        </w:numPr>
        <w:overflowPunct/>
        <w:autoSpaceDE/>
        <w:autoSpaceDN/>
        <w:adjustRightInd/>
        <w:spacing w:before="100" w:beforeAutospacing="1" w:after="100" w:afterAutospacing="1" w:line="240" w:lineRule="auto"/>
        <w:rPr>
          <w:rFonts w:ascii="Nunito" w:hAnsi="Nunito"/>
          <w:sz w:val="20"/>
          <w:lang w:val="en-ZA" w:eastAsia="en-ZA"/>
        </w:rPr>
      </w:pPr>
      <w:r w:rsidRPr="002E4822">
        <w:rPr>
          <w:rFonts w:ascii="Nunito" w:hAnsi="Nunito"/>
          <w:b/>
          <w:bCs/>
          <w:sz w:val="20"/>
          <w:lang w:val="en-ZA" w:eastAsia="en-ZA"/>
        </w:rPr>
        <w:t>RP1/RP2 De-Identified Data</w:t>
      </w:r>
      <w:r w:rsidRPr="002E4822">
        <w:rPr>
          <w:rFonts w:ascii="Nunito" w:hAnsi="Nunito"/>
          <w:sz w:val="20"/>
          <w:lang w:val="en-ZA" w:eastAsia="en-ZA"/>
        </w:rPr>
        <w:t>: Retained indefinitely. This data has been further processed and de-identified for specific analyses related to RP1 and RP2.</w:t>
      </w:r>
    </w:p>
    <w:p w14:paraId="267BB790" w14:textId="6BF5DA27" w:rsidR="52A8C99F" w:rsidRPr="002E4822" w:rsidRDefault="00D14C08">
      <w:pPr>
        <w:numPr>
          <w:ilvl w:val="0"/>
          <w:numId w:val="61"/>
        </w:numPr>
        <w:overflowPunct/>
        <w:autoSpaceDE/>
        <w:autoSpaceDN/>
        <w:adjustRightInd/>
        <w:spacing w:before="100" w:beforeAutospacing="1" w:after="100" w:afterAutospacing="1" w:line="240" w:lineRule="auto"/>
        <w:rPr>
          <w:ins w:id="6345" w:author="Craig Parker" w:date="2024-08-06T12:49:00Z"/>
          <w:rFonts w:ascii="Nunito" w:hAnsi="Nunito"/>
          <w:sz w:val="20"/>
          <w:lang w:val="en-ZA" w:eastAsia="en-ZA"/>
          <w:rPrChange w:id="6346" w:author="Craig Parker" w:date="2024-08-07T12:23:00Z">
            <w:rPr>
              <w:ins w:id="6347" w:author="Craig Parker" w:date="2024-08-06T12:49:00Z"/>
              <w:rFonts w:ascii="Nunito" w:eastAsia="Nunito" w:hAnsi="Nunito" w:cs="Nunito"/>
              <w:szCs w:val="18"/>
            </w:rPr>
          </w:rPrChange>
        </w:rPr>
        <w:pPrChange w:id="6348" w:author="Craig Parker" w:date="2024-08-06T12:49:00Z">
          <w:pPr/>
        </w:pPrChange>
      </w:pPr>
      <w:r w:rsidRPr="002E4822">
        <w:rPr>
          <w:rFonts w:ascii="Nunito" w:hAnsi="Nunito"/>
          <w:b/>
          <w:bCs/>
          <w:sz w:val="20"/>
          <w:lang w:val="en-ZA" w:eastAsia="en-ZA"/>
        </w:rPr>
        <w:t>Inferential Data</w:t>
      </w:r>
      <w:r w:rsidRPr="002E4822">
        <w:rPr>
          <w:rFonts w:ascii="Nunito" w:hAnsi="Nunito"/>
          <w:sz w:val="20"/>
          <w:lang w:val="en-ZA" w:eastAsia="en-ZA"/>
        </w:rPr>
        <w:t>: Retained indefinitely. This includes aggregated and synthetic data derived from the analysis of the other data categories.</w:t>
      </w:r>
    </w:p>
    <w:p w14:paraId="2ED89E73" w14:textId="1B19DEBC" w:rsidR="52A8C99F" w:rsidRPr="002E4822" w:rsidRDefault="52A8C99F">
      <w:pPr>
        <w:spacing w:before="240" w:after="240"/>
        <w:rPr>
          <w:ins w:id="6349" w:author="Craig Parker" w:date="2024-08-06T12:49:00Z"/>
          <w:rFonts w:ascii="Nunito" w:eastAsia="Nunito" w:hAnsi="Nunito" w:cs="Nunito"/>
          <w:color w:val="000000" w:themeColor="text1"/>
          <w:sz w:val="20"/>
          <w:rPrChange w:id="6350" w:author="Craig Parker" w:date="2024-08-07T12:23:00Z">
            <w:rPr>
              <w:ins w:id="6351" w:author="Craig Parker" w:date="2024-08-06T12:49:00Z"/>
              <w:rFonts w:ascii="Nunito" w:eastAsia="Nunito" w:hAnsi="Nunito" w:cs="Nunito"/>
              <w:szCs w:val="18"/>
            </w:rPr>
          </w:rPrChange>
        </w:rPr>
        <w:pPrChange w:id="6352" w:author="Craig Parker" w:date="2024-08-06T12:49:00Z">
          <w:pPr/>
        </w:pPrChange>
      </w:pPr>
      <w:ins w:id="6353" w:author="Craig Parker" w:date="2024-08-06T12:49:00Z">
        <w:r w:rsidRPr="002E4822">
          <w:rPr>
            <w:rFonts w:ascii="Nunito" w:eastAsia="Nunito" w:hAnsi="Nunito" w:cs="Nunito"/>
            <w:b/>
            <w:bCs/>
            <w:color w:val="000000" w:themeColor="text1"/>
            <w:sz w:val="20"/>
            <w:rPrChange w:id="6354" w:author="Craig Parker" w:date="2024-08-07T12:23:00Z">
              <w:rPr>
                <w:rFonts w:ascii="Nunito" w:eastAsia="Nunito" w:hAnsi="Nunito" w:cs="Nunito"/>
                <w:b/>
                <w:bCs/>
                <w:szCs w:val="18"/>
              </w:rPr>
            </w:rPrChange>
          </w:rPr>
          <w:t>Ongoing Monitoring</w:t>
        </w:r>
        <w:r w:rsidRPr="002E4822">
          <w:rPr>
            <w:rFonts w:ascii="Nunito" w:eastAsia="Nunito" w:hAnsi="Nunito" w:cs="Nunito"/>
            <w:color w:val="000000" w:themeColor="text1"/>
            <w:sz w:val="20"/>
            <w:rPrChange w:id="6355" w:author="Craig Parker" w:date="2024-08-07T12:23:00Z">
              <w:rPr>
                <w:rFonts w:ascii="Nunito" w:eastAsia="Nunito" w:hAnsi="Nunito" w:cs="Nunito"/>
                <w:szCs w:val="18"/>
              </w:rPr>
            </w:rPrChange>
          </w:rPr>
          <w:t xml:space="preserve"> After executing a Data Transfer Agreement (DTA), ongoing monitoring ensures compliance with the terms of the agreement, including periodic reviews and audits if necessary.</w:t>
        </w:r>
      </w:ins>
    </w:p>
    <w:p w14:paraId="1BD2D51A" w14:textId="7D13A012" w:rsidR="52A8C99F" w:rsidRPr="002E4822" w:rsidRDefault="52A8C99F">
      <w:pPr>
        <w:spacing w:before="240" w:after="240"/>
        <w:rPr>
          <w:ins w:id="6356" w:author="Craig Parker" w:date="2024-08-06T12:49:00Z"/>
          <w:rFonts w:ascii="Nunito" w:eastAsia="Nunito" w:hAnsi="Nunito" w:cs="Nunito"/>
          <w:color w:val="000000" w:themeColor="text1"/>
          <w:sz w:val="20"/>
          <w:rPrChange w:id="6357" w:author="Craig Parker" w:date="2024-08-07T12:23:00Z">
            <w:rPr>
              <w:ins w:id="6358" w:author="Craig Parker" w:date="2024-08-06T12:49:00Z"/>
              <w:rFonts w:ascii="Nunito" w:eastAsia="Nunito" w:hAnsi="Nunito" w:cs="Nunito"/>
              <w:szCs w:val="18"/>
            </w:rPr>
          </w:rPrChange>
        </w:rPr>
        <w:pPrChange w:id="6359" w:author="Craig Parker" w:date="2024-08-06T12:49:00Z">
          <w:pPr/>
        </w:pPrChange>
      </w:pPr>
      <w:ins w:id="6360" w:author="Craig Parker" w:date="2024-08-06T12:49:00Z">
        <w:r w:rsidRPr="002E4822">
          <w:rPr>
            <w:rFonts w:ascii="Nunito" w:eastAsia="Nunito" w:hAnsi="Nunito" w:cs="Nunito"/>
            <w:color w:val="000000" w:themeColor="text1"/>
            <w:sz w:val="20"/>
            <w:rPrChange w:id="6361" w:author="Craig Parker" w:date="2024-08-07T12:23:00Z">
              <w:rPr>
                <w:rFonts w:ascii="Nunito" w:eastAsia="Nunito" w:hAnsi="Nunito" w:cs="Nunito"/>
                <w:szCs w:val="18"/>
              </w:rPr>
            </w:rPrChange>
          </w:rPr>
          <w:t>By adhering to these procedures, the HE²AT Center ensures that data sharing is conducted responsibly, ethically, and in a manner that maximizes the utility of the data for future research while protecting the rights and privacy of data subjects.</w:t>
        </w:r>
      </w:ins>
    </w:p>
    <w:p w14:paraId="604C4545" w14:textId="76E78A20" w:rsidR="52A8C99F" w:rsidRPr="002E4822" w:rsidRDefault="52A8C99F" w:rsidP="52A8C99F">
      <w:pPr>
        <w:rPr>
          <w:del w:id="6362" w:author="Craig Parker" w:date="2024-08-06T12:50:00Z"/>
          <w:rFonts w:ascii="Nunito" w:eastAsia="Nunito" w:hAnsi="Nunito" w:cs="Nunito"/>
          <w:color w:val="000000" w:themeColor="text1"/>
          <w:sz w:val="20"/>
          <w:rPrChange w:id="6363" w:author="Craig Parker" w:date="2024-08-07T12:23:00Z">
            <w:rPr>
              <w:del w:id="6364" w:author="Craig Parker" w:date="2024-08-06T12:50:00Z"/>
            </w:rPr>
          </w:rPrChange>
        </w:rPr>
      </w:pPr>
    </w:p>
    <w:p w14:paraId="2A14A892" w14:textId="2E1FAFA1" w:rsidR="6E1C0E23" w:rsidRPr="002E4822" w:rsidRDefault="6E1C0E23" w:rsidP="6E1C0E23">
      <w:pPr>
        <w:rPr>
          <w:del w:id="6365" w:author="Craig Parker" w:date="2024-08-06T12:50:00Z"/>
          <w:rFonts w:ascii="Nunito" w:eastAsia="Nunito" w:hAnsi="Nunito" w:cs="Nunito"/>
          <w:color w:val="000000" w:themeColor="text1"/>
          <w:sz w:val="20"/>
          <w:rPrChange w:id="6366" w:author="Craig Parker" w:date="2024-08-07T12:23:00Z">
            <w:rPr>
              <w:del w:id="6367" w:author="Craig Parker" w:date="2024-08-06T12:50:00Z"/>
              <w:rFonts w:ascii="Nunito" w:eastAsia="Nunito" w:hAnsi="Nunito" w:cs="Nunito"/>
            </w:rPr>
          </w:rPrChange>
        </w:rPr>
      </w:pPr>
    </w:p>
    <w:p w14:paraId="00000153" w14:textId="067C2A81" w:rsidR="007813F4" w:rsidRPr="002E4822" w:rsidRDefault="6E1C0E23">
      <w:pPr>
        <w:pStyle w:val="Heading1"/>
        <w:numPr>
          <w:ilvl w:val="0"/>
          <w:numId w:val="46"/>
        </w:numPr>
        <w:rPr>
          <w:del w:id="6368" w:author="Craig Parker" w:date="2024-08-06T12:50:00Z"/>
          <w:rFonts w:ascii="Nunito" w:hAnsi="Nunito"/>
          <w:color w:val="000000" w:themeColor="text1"/>
          <w:rPrChange w:id="6369" w:author="Craig Parker" w:date="2024-08-07T12:23:00Z">
            <w:rPr>
              <w:del w:id="6370" w:author="Craig Parker" w:date="2024-08-06T12:50:00Z"/>
            </w:rPr>
          </w:rPrChange>
        </w:rPr>
        <w:pPrChange w:id="6371" w:author="Craig Parker" w:date="2024-08-05T19:14:00Z">
          <w:pPr>
            <w:pStyle w:val="Heading2"/>
          </w:pPr>
        </w:pPrChange>
      </w:pPr>
      <w:bookmarkStart w:id="6372" w:name="_Toc172635235"/>
      <w:bookmarkStart w:id="6373" w:name="_Toc173777825"/>
      <w:commentRangeStart w:id="6374"/>
      <w:del w:id="6375" w:author="Craig Parker" w:date="2024-08-06T12:50:00Z">
        <w:r w:rsidRPr="002E4822" w:rsidDel="52A8C99F">
          <w:rPr>
            <w:rFonts w:ascii="Nunito" w:hAnsi="Nunito"/>
            <w:color w:val="000000" w:themeColor="text1"/>
            <w:sz w:val="20"/>
            <w:rPrChange w:id="6376" w:author="Craig Parker" w:date="2024-08-07T12:23:00Z">
              <w:rPr>
                <w:b w:val="0"/>
                <w:bCs w:val="0"/>
                <w:caps w:val="0"/>
              </w:rPr>
            </w:rPrChange>
          </w:rPr>
          <w:delText>Data Retention</w:delText>
        </w:r>
      </w:del>
      <w:commentRangeEnd w:id="6374"/>
      <w:r w:rsidRPr="002E4822">
        <w:rPr>
          <w:rStyle w:val="CommentReference"/>
          <w:rFonts w:ascii="Nunito" w:hAnsi="Nunito"/>
          <w:color w:val="000000" w:themeColor="text1"/>
          <w:sz w:val="20"/>
          <w:szCs w:val="20"/>
          <w:rPrChange w:id="6377" w:author="Craig Parker" w:date="2024-08-07T12:23:00Z">
            <w:rPr>
              <w:rStyle w:val="CommentReference"/>
              <w:b w:val="0"/>
              <w:bCs w:val="0"/>
              <w:caps w:val="0"/>
            </w:rPr>
          </w:rPrChange>
        </w:rPr>
        <w:commentReference w:id="6374"/>
      </w:r>
      <w:bookmarkEnd w:id="6372"/>
      <w:bookmarkEnd w:id="6373"/>
    </w:p>
    <w:p w14:paraId="00000156" w14:textId="3BB5DF14" w:rsidR="007813F4" w:rsidRPr="002E4822" w:rsidRDefault="0E3CF60B">
      <w:pPr>
        <w:rPr>
          <w:rFonts w:ascii="Nunito" w:eastAsia="Nunito" w:hAnsi="Nunito" w:cs="Nunito"/>
          <w:color w:val="000000" w:themeColor="text1"/>
          <w:sz w:val="20"/>
          <w:rPrChange w:id="6378" w:author="Craig Parker" w:date="2024-08-07T12:23:00Z">
            <w:rPr>
              <w:rFonts w:ascii="Nunito" w:eastAsia="Nunito" w:hAnsi="Nunito" w:cs="Nunito"/>
            </w:rPr>
          </w:rPrChange>
        </w:rPr>
      </w:pPr>
      <w:del w:id="6379" w:author="Craig Parker" w:date="2024-08-06T12:50:00Z">
        <w:r w:rsidRPr="002E4822" w:rsidDel="52A8C99F">
          <w:rPr>
            <w:rFonts w:ascii="Nunito" w:eastAsia="Nunito" w:hAnsi="Nunito" w:cs="Nunito"/>
            <w:color w:val="000000" w:themeColor="text1"/>
            <w:sz w:val="20"/>
            <w:rPrChange w:id="6380" w:author="Craig Parker" w:date="2024-08-07T12:23:00Z">
              <w:rPr>
                <w:rFonts w:ascii="Nunito" w:eastAsia="Nunito" w:hAnsi="Nunito" w:cs="Nunito"/>
              </w:rPr>
            </w:rPrChange>
          </w:rPr>
          <w:delText xml:space="preserve">Participant data </w:delText>
        </w:r>
      </w:del>
      <w:del w:id="6381" w:author="Matthew Chersich" w:date="2024-08-05T08:58:00Z">
        <w:r w:rsidRPr="002E4822" w:rsidDel="52A8C99F">
          <w:rPr>
            <w:rFonts w:ascii="Nunito" w:eastAsia="Nunito" w:hAnsi="Nunito" w:cs="Nunito"/>
            <w:color w:val="000000" w:themeColor="text1"/>
            <w:sz w:val="20"/>
            <w:rPrChange w:id="6382" w:author="Craig Parker" w:date="2024-08-07T12:23:00Z">
              <w:rPr>
                <w:rFonts w:ascii="Nunito" w:eastAsia="Nunito" w:hAnsi="Nunito" w:cs="Nunito"/>
              </w:rPr>
            </w:rPrChange>
          </w:rPr>
          <w:delText xml:space="preserve">and the data of the children </w:delText>
        </w:r>
      </w:del>
      <w:del w:id="6383" w:author="Craig Parker" w:date="2024-08-06T12:50:00Z">
        <w:r w:rsidRPr="002E4822" w:rsidDel="52A8C99F">
          <w:rPr>
            <w:rFonts w:ascii="Nunito" w:eastAsia="Nunito" w:hAnsi="Nunito" w:cs="Nunito"/>
            <w:color w:val="000000" w:themeColor="text1"/>
            <w:sz w:val="20"/>
            <w:rPrChange w:id="6384" w:author="Craig Parker" w:date="2024-08-07T12:23:00Z">
              <w:rPr>
                <w:rFonts w:ascii="Nunito" w:eastAsia="Nunito" w:hAnsi="Nunito" w:cs="Nunito"/>
              </w:rPr>
            </w:rPrChange>
          </w:rPr>
          <w:delText xml:space="preserve">will be retained for </w:delText>
        </w:r>
      </w:del>
      <w:del w:id="6385" w:author="Craig Parker" w:date="2024-07-16T11:38:00Z">
        <w:r w:rsidRPr="002E4822" w:rsidDel="52A8C99F">
          <w:rPr>
            <w:rFonts w:ascii="Nunito" w:eastAsia="Nunito" w:hAnsi="Nunito" w:cs="Nunito"/>
            <w:color w:val="000000" w:themeColor="text1"/>
            <w:sz w:val="20"/>
            <w:rPrChange w:id="6386" w:author="Craig Parker" w:date="2024-08-07T12:23:00Z">
              <w:rPr>
                <w:rFonts w:ascii="Nunito" w:eastAsia="Nunito" w:hAnsi="Nunito" w:cs="Nunito"/>
              </w:rPr>
            </w:rPrChange>
          </w:rPr>
          <w:delText xml:space="preserve">a period </w:delText>
        </w:r>
      </w:del>
      <w:del w:id="6387" w:author="Craig Parker" w:date="2024-08-06T12:50:00Z">
        <w:r w:rsidRPr="002E4822" w:rsidDel="52A8C99F">
          <w:rPr>
            <w:rFonts w:ascii="Nunito" w:eastAsia="Nunito" w:hAnsi="Nunito" w:cs="Nunito"/>
            <w:color w:val="000000" w:themeColor="text1"/>
            <w:sz w:val="20"/>
            <w:rPrChange w:id="6388" w:author="Craig Parker" w:date="2024-08-07T12:23:00Z">
              <w:rPr>
                <w:rFonts w:ascii="Nunito" w:eastAsia="Nunito" w:hAnsi="Nunito" w:cs="Nunito"/>
              </w:rPr>
            </w:rPrChange>
          </w:rPr>
          <w:delText xml:space="preserve">for </w:delText>
        </w:r>
      </w:del>
      <w:del w:id="6389" w:author="Craig Parker" w:date="2024-07-16T11:38:00Z">
        <w:r w:rsidRPr="002E4822" w:rsidDel="52A8C99F">
          <w:rPr>
            <w:rFonts w:ascii="Nunito" w:eastAsia="Nunito" w:hAnsi="Nunito" w:cs="Nunito"/>
            <w:color w:val="000000" w:themeColor="text1"/>
            <w:sz w:val="20"/>
            <w:rPrChange w:id="6390" w:author="Craig Parker" w:date="2024-08-07T12:23:00Z">
              <w:rPr>
                <w:rFonts w:ascii="Nunito" w:eastAsia="Nunito" w:hAnsi="Nunito" w:cs="Nunito"/>
              </w:rPr>
            </w:rPrChange>
          </w:rPr>
          <w:delText xml:space="preserve">at least </w:delText>
        </w:r>
      </w:del>
      <w:del w:id="6391" w:author="Craig Parker" w:date="2024-08-06T12:50:00Z">
        <w:r w:rsidRPr="002E4822" w:rsidDel="52A8C99F">
          <w:rPr>
            <w:rFonts w:ascii="Nunito" w:eastAsia="Nunito" w:hAnsi="Nunito" w:cs="Nunito"/>
            <w:color w:val="000000" w:themeColor="text1"/>
            <w:sz w:val="20"/>
            <w:rPrChange w:id="6392" w:author="Craig Parker" w:date="2024-08-07T12:23:00Z">
              <w:rPr>
                <w:rFonts w:ascii="Nunito" w:eastAsia="Nunito" w:hAnsi="Nunito" w:cs="Nunito"/>
              </w:rPr>
            </w:rPrChange>
          </w:rPr>
          <w:delText xml:space="preserve">5 </w:delText>
        </w:r>
      </w:del>
      <w:del w:id="6393" w:author="Craig Parker" w:date="2024-07-16T11:38:00Z">
        <w:r w:rsidRPr="002E4822" w:rsidDel="52A8C99F">
          <w:rPr>
            <w:rFonts w:ascii="Nunito" w:eastAsia="Nunito" w:hAnsi="Nunito" w:cs="Nunito"/>
            <w:color w:val="000000" w:themeColor="text1"/>
            <w:sz w:val="20"/>
            <w:rPrChange w:id="6394" w:author="Craig Parker" w:date="2024-08-07T12:23:00Z">
              <w:rPr>
                <w:rFonts w:ascii="Nunito" w:eastAsia="Nunito" w:hAnsi="Nunito" w:cs="Nunito"/>
              </w:rPr>
            </w:rPrChange>
          </w:rPr>
          <w:delText>years after the completion of the project for historical, statistical or research purposes as provided for by POPIA. Appropriate safeguards will be established to secure the records and ensure that the data is not used for any other purpose than the purpose for which the data</w:delText>
        </w:r>
      </w:del>
      <w:del w:id="6395" w:author="Craig Parker" w:date="2024-08-06T12:50:00Z">
        <w:r w:rsidRPr="002E4822" w:rsidDel="52A8C99F">
          <w:rPr>
            <w:rFonts w:ascii="Nunito" w:eastAsia="Nunito" w:hAnsi="Nunito" w:cs="Nunito"/>
            <w:color w:val="000000" w:themeColor="text1"/>
            <w:sz w:val="20"/>
            <w:rPrChange w:id="6396" w:author="Craig Parker" w:date="2024-08-07T12:23:00Z">
              <w:rPr>
                <w:rFonts w:ascii="Nunito" w:eastAsia="Nunito" w:hAnsi="Nunito" w:cs="Nunito"/>
              </w:rPr>
            </w:rPrChange>
          </w:rPr>
          <w:delText xml:space="preserve"> was originally collected. In any event, no records will be retained for longer than as per applicable regulations</w:delText>
        </w:r>
      </w:del>
    </w:p>
    <w:p w14:paraId="00000157" w14:textId="1521FA6E" w:rsidR="007813F4" w:rsidRPr="00896612" w:rsidRDefault="52A8C99F">
      <w:pPr>
        <w:pStyle w:val="Heading1"/>
        <w:numPr>
          <w:ilvl w:val="1"/>
          <w:numId w:val="70"/>
        </w:numPr>
        <w:pPrChange w:id="6397" w:author="Craig Parker" w:date="2024-08-07T13:44:00Z">
          <w:pPr>
            <w:pStyle w:val="Heading1"/>
          </w:pPr>
        </w:pPrChange>
      </w:pPr>
      <w:bookmarkStart w:id="6398" w:name="_Toc172635236"/>
      <w:bookmarkStart w:id="6399" w:name="_Toc173777826"/>
      <w:bookmarkStart w:id="6400" w:name="_Toc174546653"/>
      <w:r w:rsidRPr="00896612">
        <w:t xml:space="preserve">Roles and </w:t>
      </w:r>
      <w:r w:rsidR="002E4822" w:rsidRPr="00594D30">
        <w:t>r</w:t>
      </w:r>
      <w:r w:rsidRPr="00896612">
        <w:t>esponsibilities</w:t>
      </w:r>
      <w:bookmarkEnd w:id="6398"/>
      <w:bookmarkEnd w:id="6399"/>
      <w:bookmarkEnd w:id="6400"/>
    </w:p>
    <w:p w14:paraId="00000158" w14:textId="77777777" w:rsidR="007813F4" w:rsidRPr="002E4822" w:rsidRDefault="009511AE">
      <w:pPr>
        <w:rPr>
          <w:rFonts w:ascii="Nunito" w:eastAsia="Nunito" w:hAnsi="Nunito" w:cs="Nunito"/>
          <w:color w:val="000000" w:themeColor="text1"/>
          <w:sz w:val="20"/>
          <w:rPrChange w:id="6401"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402" w:author="Craig Parker" w:date="2024-08-07T12:23:00Z">
            <w:rPr>
              <w:rFonts w:ascii="Nunito" w:eastAsia="Nunito" w:hAnsi="Nunito" w:cs="Nunito"/>
            </w:rPr>
          </w:rPrChange>
        </w:rPr>
        <w:t>The table below details the various roles and responsibilities associated with the data management plan, as well as who is currently associated with each, their institution, and contact details</w:t>
      </w:r>
    </w:p>
    <w:p w14:paraId="00000159" w14:textId="77777777" w:rsidR="007813F4" w:rsidRPr="002E4822" w:rsidRDefault="007813F4">
      <w:pPr>
        <w:rPr>
          <w:rFonts w:ascii="Nunito" w:eastAsia="Nunito" w:hAnsi="Nunito" w:cs="Nunito"/>
          <w:color w:val="000000" w:themeColor="text1"/>
          <w:sz w:val="20"/>
          <w:rPrChange w:id="6403" w:author="Craig Parker" w:date="2024-08-07T12:23:00Z">
            <w:rPr>
              <w:rFonts w:ascii="Nunito" w:eastAsia="Nunito" w:hAnsi="Nunito" w:cs="Nunito"/>
            </w:rPr>
          </w:rPrChange>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1847"/>
        <w:gridCol w:w="1588"/>
        <w:gridCol w:w="2820"/>
      </w:tblGrid>
      <w:tr w:rsidR="006E7398" w:rsidRPr="002E4822" w14:paraId="0CE152DA" w14:textId="77777777" w:rsidTr="00F72F87">
        <w:tc>
          <w:tcPr>
            <w:tcW w:w="3105" w:type="dxa"/>
            <w:shd w:val="clear" w:color="auto" w:fill="auto"/>
            <w:tcMar>
              <w:top w:w="100" w:type="dxa"/>
              <w:left w:w="100" w:type="dxa"/>
              <w:bottom w:w="100" w:type="dxa"/>
              <w:right w:w="100" w:type="dxa"/>
            </w:tcMar>
          </w:tcPr>
          <w:p w14:paraId="0000015A"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404"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405" w:author="Craig Parker" w:date="2024-08-07T12:23:00Z">
                  <w:rPr>
                    <w:rFonts w:ascii="Nunito" w:eastAsia="Nunito" w:hAnsi="Nunito" w:cs="Nunito"/>
                    <w:b/>
                  </w:rPr>
                </w:rPrChange>
              </w:rPr>
              <w:t>Role and responsibilities</w:t>
            </w:r>
          </w:p>
        </w:tc>
        <w:tc>
          <w:tcPr>
            <w:tcW w:w="1847" w:type="dxa"/>
            <w:shd w:val="clear" w:color="auto" w:fill="auto"/>
            <w:tcMar>
              <w:top w:w="100" w:type="dxa"/>
              <w:left w:w="100" w:type="dxa"/>
              <w:bottom w:w="100" w:type="dxa"/>
              <w:right w:w="100" w:type="dxa"/>
            </w:tcMar>
          </w:tcPr>
          <w:p w14:paraId="0000015B"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406"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407" w:author="Craig Parker" w:date="2024-08-07T12:23:00Z">
                  <w:rPr>
                    <w:rFonts w:ascii="Nunito" w:eastAsia="Nunito" w:hAnsi="Nunito" w:cs="Nunito"/>
                    <w:b/>
                  </w:rPr>
                </w:rPrChange>
              </w:rPr>
              <w:t>People</w:t>
            </w:r>
          </w:p>
        </w:tc>
        <w:tc>
          <w:tcPr>
            <w:tcW w:w="1588" w:type="dxa"/>
            <w:shd w:val="clear" w:color="auto" w:fill="auto"/>
            <w:tcMar>
              <w:top w:w="100" w:type="dxa"/>
              <w:left w:w="100" w:type="dxa"/>
              <w:bottom w:w="100" w:type="dxa"/>
              <w:right w:w="100" w:type="dxa"/>
            </w:tcMar>
          </w:tcPr>
          <w:p w14:paraId="0000015C"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408"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409" w:author="Craig Parker" w:date="2024-08-07T12:23:00Z">
                  <w:rPr>
                    <w:rFonts w:ascii="Nunito" w:eastAsia="Nunito" w:hAnsi="Nunito" w:cs="Nunito"/>
                    <w:b/>
                  </w:rPr>
                </w:rPrChange>
              </w:rPr>
              <w:t>Institution</w:t>
            </w:r>
          </w:p>
        </w:tc>
        <w:tc>
          <w:tcPr>
            <w:tcW w:w="2820" w:type="dxa"/>
            <w:shd w:val="clear" w:color="auto" w:fill="auto"/>
            <w:tcMar>
              <w:top w:w="100" w:type="dxa"/>
              <w:left w:w="100" w:type="dxa"/>
              <w:bottom w:w="100" w:type="dxa"/>
              <w:right w:w="100" w:type="dxa"/>
            </w:tcMar>
          </w:tcPr>
          <w:p w14:paraId="0000015D"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410"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411" w:author="Craig Parker" w:date="2024-08-07T12:23:00Z">
                  <w:rPr>
                    <w:rFonts w:ascii="Nunito" w:eastAsia="Nunito" w:hAnsi="Nunito" w:cs="Nunito"/>
                    <w:b/>
                  </w:rPr>
                </w:rPrChange>
              </w:rPr>
              <w:t>Contact</w:t>
            </w:r>
          </w:p>
        </w:tc>
      </w:tr>
      <w:tr w:rsidR="006E7398" w:rsidRPr="002E4822" w14:paraId="3B342A78" w14:textId="77777777" w:rsidTr="00F72F87">
        <w:tc>
          <w:tcPr>
            <w:tcW w:w="3105" w:type="dxa"/>
            <w:shd w:val="clear" w:color="auto" w:fill="auto"/>
            <w:tcMar>
              <w:top w:w="100" w:type="dxa"/>
              <w:left w:w="100" w:type="dxa"/>
              <w:bottom w:w="100" w:type="dxa"/>
              <w:right w:w="100" w:type="dxa"/>
            </w:tcMar>
          </w:tcPr>
          <w:p w14:paraId="0000015E"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412"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413" w:author="Craig Parker" w:date="2024-08-07T12:23:00Z">
                  <w:rPr>
                    <w:rFonts w:ascii="Nunito" w:eastAsia="Nunito" w:hAnsi="Nunito" w:cs="Nunito"/>
                    <w:b/>
                  </w:rPr>
                </w:rPrChange>
              </w:rPr>
              <w:t>DMAC PIs</w:t>
            </w:r>
          </w:p>
          <w:p w14:paraId="0000015F"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414" w:author="Craig Parker" w:date="2024-08-07T12:23:00Z">
                  <w:rPr>
                    <w:rFonts w:ascii="Nunito" w:eastAsia="Nunito" w:hAnsi="Nunito" w:cs="Nunito"/>
                  </w:rPr>
                </w:rPrChange>
              </w:rPr>
            </w:pPr>
          </w:p>
          <w:p w14:paraId="00000160"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415"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416" w:author="Craig Parker" w:date="2024-08-07T12:23:00Z">
                  <w:rPr>
                    <w:rFonts w:ascii="Nunito" w:eastAsia="Nunito" w:hAnsi="Nunito" w:cs="Nunito"/>
                  </w:rPr>
                </w:rPrChange>
              </w:rPr>
              <w:t>Responsible for ongoing (quarterly) assessment of data management and changes to the data management plan (annual)</w:t>
            </w:r>
          </w:p>
        </w:tc>
        <w:tc>
          <w:tcPr>
            <w:tcW w:w="1847" w:type="dxa"/>
            <w:shd w:val="clear" w:color="auto" w:fill="auto"/>
            <w:tcMar>
              <w:top w:w="100" w:type="dxa"/>
              <w:left w:w="100" w:type="dxa"/>
              <w:bottom w:w="100" w:type="dxa"/>
              <w:right w:w="100" w:type="dxa"/>
            </w:tcMar>
          </w:tcPr>
          <w:p w14:paraId="00000161"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417"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418" w:author="Craig Parker" w:date="2024-08-07T12:23:00Z">
                  <w:rPr>
                    <w:rFonts w:ascii="Nunito" w:eastAsia="Nunito" w:hAnsi="Nunito" w:cs="Nunito"/>
                  </w:rPr>
                </w:rPrChange>
              </w:rPr>
              <w:t>Christopher Jack</w:t>
            </w:r>
          </w:p>
          <w:p w14:paraId="00000162"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419" w:author="Craig Parker" w:date="2024-08-07T12:23:00Z">
                  <w:rPr>
                    <w:rFonts w:ascii="Nunito" w:eastAsia="Nunito" w:hAnsi="Nunito" w:cs="Nunito"/>
                  </w:rPr>
                </w:rPrChange>
              </w:rPr>
            </w:pPr>
          </w:p>
          <w:p w14:paraId="00000163"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420"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421" w:author="Craig Parker" w:date="2024-08-07T12:23:00Z">
                  <w:rPr>
                    <w:rFonts w:ascii="Nunito" w:eastAsia="Nunito" w:hAnsi="Nunito" w:cs="Nunito"/>
                  </w:rPr>
                </w:rPrChange>
              </w:rPr>
              <w:t xml:space="preserve">Sibusisiwe Makhanya </w:t>
            </w:r>
          </w:p>
        </w:tc>
        <w:tc>
          <w:tcPr>
            <w:tcW w:w="1588" w:type="dxa"/>
            <w:shd w:val="clear" w:color="auto" w:fill="auto"/>
            <w:tcMar>
              <w:top w:w="100" w:type="dxa"/>
              <w:left w:w="100" w:type="dxa"/>
              <w:bottom w:w="100" w:type="dxa"/>
              <w:right w:w="100" w:type="dxa"/>
            </w:tcMar>
          </w:tcPr>
          <w:p w14:paraId="00000164"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422"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423" w:author="Craig Parker" w:date="2024-08-07T12:23:00Z">
                  <w:rPr>
                    <w:rFonts w:ascii="Nunito" w:eastAsia="Nunito" w:hAnsi="Nunito" w:cs="Nunito"/>
                  </w:rPr>
                </w:rPrChange>
              </w:rPr>
              <w:t>UCT</w:t>
            </w:r>
          </w:p>
          <w:p w14:paraId="00000165"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424" w:author="Craig Parker" w:date="2024-08-07T12:23:00Z">
                  <w:rPr>
                    <w:rFonts w:ascii="Nunito" w:eastAsia="Nunito" w:hAnsi="Nunito" w:cs="Nunito"/>
                  </w:rPr>
                </w:rPrChange>
              </w:rPr>
            </w:pPr>
          </w:p>
          <w:p w14:paraId="00000166"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425"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426" w:author="Craig Parker" w:date="2024-08-07T12:23:00Z">
                  <w:rPr>
                    <w:rFonts w:ascii="Nunito" w:eastAsia="Nunito" w:hAnsi="Nunito" w:cs="Nunito"/>
                  </w:rPr>
                </w:rPrChange>
              </w:rPr>
              <w:t>IBM</w:t>
            </w:r>
          </w:p>
        </w:tc>
        <w:tc>
          <w:tcPr>
            <w:tcW w:w="2820" w:type="dxa"/>
            <w:shd w:val="clear" w:color="auto" w:fill="auto"/>
            <w:tcMar>
              <w:top w:w="100" w:type="dxa"/>
              <w:left w:w="100" w:type="dxa"/>
              <w:bottom w:w="100" w:type="dxa"/>
              <w:right w:w="100" w:type="dxa"/>
            </w:tcMar>
          </w:tcPr>
          <w:p w14:paraId="00000167" w14:textId="77777777" w:rsidR="007813F4" w:rsidRPr="002E4822" w:rsidRDefault="00BF01CE">
            <w:pPr>
              <w:widowControl w:val="0"/>
              <w:pBdr>
                <w:top w:val="nil"/>
                <w:left w:val="nil"/>
                <w:bottom w:val="nil"/>
                <w:right w:val="nil"/>
                <w:between w:val="nil"/>
              </w:pBdr>
              <w:spacing w:line="240" w:lineRule="auto"/>
              <w:rPr>
                <w:rFonts w:ascii="Nunito" w:eastAsia="Nunito" w:hAnsi="Nunito" w:cs="Nunito"/>
                <w:color w:val="000000" w:themeColor="text1"/>
                <w:sz w:val="20"/>
                <w:rPrChange w:id="6427" w:author="Craig Parker" w:date="2024-08-07T12:23:00Z">
                  <w:rPr>
                    <w:rFonts w:ascii="Nunito" w:eastAsia="Nunito" w:hAnsi="Nunito" w:cs="Nunito"/>
                  </w:rPr>
                </w:rPrChange>
              </w:rPr>
            </w:pPr>
            <w:r w:rsidRPr="002E4822">
              <w:rPr>
                <w:rFonts w:ascii="Nunito" w:hAnsi="Nunito"/>
                <w:color w:val="000000" w:themeColor="text1"/>
                <w:sz w:val="20"/>
                <w:rPrChange w:id="6428" w:author="Craig Parker" w:date="2024-08-07T12:23:00Z">
                  <w:rPr/>
                </w:rPrChange>
              </w:rPr>
              <w:fldChar w:fldCharType="begin"/>
            </w:r>
            <w:r w:rsidRPr="002E4822">
              <w:rPr>
                <w:rFonts w:ascii="Nunito" w:hAnsi="Nunito"/>
                <w:color w:val="000000" w:themeColor="text1"/>
                <w:sz w:val="20"/>
                <w:rPrChange w:id="6429" w:author="Craig Parker" w:date="2024-08-07T12:23:00Z">
                  <w:rPr/>
                </w:rPrChange>
              </w:rPr>
              <w:instrText>HYPERLINK "mailto:cjack@csag.uct.ac.za" \h</w:instrText>
            </w:r>
            <w:r w:rsidRPr="00B64181">
              <w:rPr>
                <w:rFonts w:ascii="Nunito" w:hAnsi="Nunito"/>
                <w:color w:val="000000" w:themeColor="text1"/>
                <w:sz w:val="20"/>
              </w:rPr>
            </w:r>
            <w:r w:rsidRPr="002E4822">
              <w:rPr>
                <w:rFonts w:ascii="Nunito" w:hAnsi="Nunito"/>
                <w:color w:val="000000" w:themeColor="text1"/>
                <w:sz w:val="20"/>
                <w:rPrChange w:id="6430" w:author="Craig Parker" w:date="2024-08-07T12:23:00Z">
                  <w:rPr>
                    <w:rFonts w:ascii="Nunito" w:eastAsia="Nunito" w:hAnsi="Nunito" w:cs="Nunito"/>
                    <w:color w:val="1155CC"/>
                    <w:u w:val="single"/>
                  </w:rPr>
                </w:rPrChange>
              </w:rPr>
              <w:fldChar w:fldCharType="separate"/>
            </w:r>
            <w:r w:rsidR="009511AE" w:rsidRPr="002E4822">
              <w:rPr>
                <w:rFonts w:ascii="Nunito" w:eastAsia="Nunito" w:hAnsi="Nunito" w:cs="Nunito"/>
                <w:color w:val="000000" w:themeColor="text1"/>
                <w:sz w:val="20"/>
                <w:u w:val="single"/>
                <w:rPrChange w:id="6431" w:author="Craig Parker" w:date="2024-08-07T12:23:00Z">
                  <w:rPr>
                    <w:rFonts w:ascii="Nunito" w:eastAsia="Nunito" w:hAnsi="Nunito" w:cs="Nunito"/>
                    <w:color w:val="1155CC"/>
                    <w:u w:val="single"/>
                  </w:rPr>
                </w:rPrChange>
              </w:rPr>
              <w:t>cjack@csag.uct.ac.za</w:t>
            </w:r>
            <w:r w:rsidRPr="002E4822">
              <w:rPr>
                <w:rFonts w:ascii="Nunito" w:eastAsia="Nunito" w:hAnsi="Nunito" w:cs="Nunito"/>
                <w:color w:val="000000" w:themeColor="text1"/>
                <w:sz w:val="20"/>
                <w:u w:val="single"/>
                <w:rPrChange w:id="6432" w:author="Craig Parker" w:date="2024-08-07T12:23:00Z">
                  <w:rPr>
                    <w:rFonts w:ascii="Nunito" w:eastAsia="Nunito" w:hAnsi="Nunito" w:cs="Nunito"/>
                    <w:color w:val="1155CC"/>
                    <w:u w:val="single"/>
                  </w:rPr>
                </w:rPrChange>
              </w:rPr>
              <w:fldChar w:fldCharType="end"/>
            </w:r>
          </w:p>
          <w:p w14:paraId="00000168"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433" w:author="Craig Parker" w:date="2024-08-07T12:23:00Z">
                  <w:rPr>
                    <w:rFonts w:ascii="Nunito" w:eastAsia="Nunito" w:hAnsi="Nunito" w:cs="Nunito"/>
                  </w:rPr>
                </w:rPrChange>
              </w:rPr>
            </w:pPr>
          </w:p>
          <w:p w14:paraId="00000169"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u w:val="single"/>
                <w:rPrChange w:id="6434" w:author="Craig Parker" w:date="2024-08-07T12:23:00Z">
                  <w:rPr>
                    <w:rFonts w:ascii="Nunito" w:eastAsia="Nunito" w:hAnsi="Nunito" w:cs="Nunito"/>
                  </w:rPr>
                </w:rPrChange>
              </w:rPr>
            </w:pPr>
            <w:r w:rsidRPr="002E4822">
              <w:rPr>
                <w:rFonts w:ascii="Nunito" w:eastAsia="Nunito" w:hAnsi="Nunito" w:cs="Nunito"/>
                <w:color w:val="000000" w:themeColor="text1"/>
                <w:sz w:val="20"/>
                <w:u w:val="single"/>
                <w:rPrChange w:id="6435" w:author="Craig Parker" w:date="2024-08-07T12:23:00Z">
                  <w:rPr>
                    <w:rFonts w:ascii="Nunito" w:eastAsia="Nunito" w:hAnsi="Nunito" w:cs="Nunito"/>
                  </w:rPr>
                </w:rPrChange>
              </w:rPr>
              <w:t>sibusisiwe.makhanya@ibm.com</w:t>
            </w:r>
          </w:p>
        </w:tc>
      </w:tr>
      <w:tr w:rsidR="006E7398" w:rsidRPr="002E4822" w14:paraId="5B4E1D0D" w14:textId="77777777" w:rsidTr="00F72F87">
        <w:tc>
          <w:tcPr>
            <w:tcW w:w="3105" w:type="dxa"/>
            <w:shd w:val="clear" w:color="auto" w:fill="auto"/>
            <w:tcMar>
              <w:top w:w="100" w:type="dxa"/>
              <w:left w:w="100" w:type="dxa"/>
              <w:bottom w:w="100" w:type="dxa"/>
              <w:right w:w="100" w:type="dxa"/>
            </w:tcMar>
          </w:tcPr>
          <w:p w14:paraId="0000016A"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436"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437" w:author="Craig Parker" w:date="2024-08-07T12:23:00Z">
                  <w:rPr>
                    <w:rFonts w:ascii="Nunito" w:eastAsia="Nunito" w:hAnsi="Nunito" w:cs="Nunito"/>
                    <w:b/>
                  </w:rPr>
                </w:rPrChange>
              </w:rPr>
              <w:t>Health data acquisition</w:t>
            </w:r>
          </w:p>
          <w:p w14:paraId="0000016B"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438" w:author="Craig Parker" w:date="2024-08-07T12:23:00Z">
                  <w:rPr>
                    <w:rFonts w:ascii="Nunito" w:eastAsia="Nunito" w:hAnsi="Nunito" w:cs="Nunito"/>
                  </w:rPr>
                </w:rPrChange>
              </w:rPr>
            </w:pPr>
          </w:p>
          <w:p w14:paraId="0000016C" w14:textId="549EDC6D" w:rsidR="007813F4" w:rsidRPr="002E4822" w:rsidRDefault="54FBA741" w:rsidP="54FBA741">
            <w:pPr>
              <w:widowControl w:val="0"/>
              <w:pBdr>
                <w:top w:val="nil"/>
                <w:left w:val="nil"/>
                <w:bottom w:val="nil"/>
                <w:right w:val="nil"/>
                <w:between w:val="nil"/>
              </w:pBdr>
              <w:spacing w:line="240" w:lineRule="auto"/>
              <w:rPr>
                <w:rFonts w:ascii="Nunito" w:eastAsia="Nunito" w:hAnsi="Nunito" w:cs="Nunito"/>
                <w:color w:val="000000" w:themeColor="text1"/>
                <w:sz w:val="20"/>
                <w:rPrChange w:id="6439"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440" w:author="Craig Parker" w:date="2024-08-07T12:23:00Z">
                  <w:rPr>
                    <w:rFonts w:ascii="Nunito" w:eastAsia="Nunito" w:hAnsi="Nunito" w:cs="Nunito"/>
                  </w:rPr>
                </w:rPrChange>
              </w:rPr>
              <w:t xml:space="preserve">Identification of relevant health datasets, coordination and development of the </w:t>
            </w:r>
            <w:del w:id="6441" w:author="Craig Parker" w:date="2024-07-08T09:33:00Z">
              <w:r w:rsidR="009511AE" w:rsidRPr="002E4822" w:rsidDel="54FBA741">
                <w:rPr>
                  <w:rFonts w:ascii="Nunito" w:eastAsia="Nunito" w:hAnsi="Nunito" w:cs="Nunito"/>
                  <w:color w:val="000000" w:themeColor="text1"/>
                  <w:sz w:val="20"/>
                  <w:rPrChange w:id="6442" w:author="Craig Parker" w:date="2024-08-07T12:23:00Z">
                    <w:rPr>
                      <w:rFonts w:ascii="Nunito" w:eastAsia="Nunito" w:hAnsi="Nunito" w:cs="Nunito"/>
                    </w:rPr>
                  </w:rPrChange>
                </w:rPr>
                <w:delText>DSA</w:delText>
              </w:r>
            </w:del>
            <w:ins w:id="6443" w:author="Craig Parker" w:date="2024-07-08T09:33:00Z">
              <w:r w:rsidRPr="002E4822">
                <w:rPr>
                  <w:rFonts w:ascii="Nunito" w:eastAsia="Nunito" w:hAnsi="Nunito" w:cs="Nunito"/>
                  <w:color w:val="000000" w:themeColor="text1"/>
                  <w:sz w:val="20"/>
                  <w:rPrChange w:id="6444" w:author="Craig Parker" w:date="2024-08-07T12:23:00Z">
                    <w:rPr>
                      <w:rFonts w:ascii="Nunito" w:eastAsia="Nunito" w:hAnsi="Nunito" w:cs="Nunito"/>
                    </w:rPr>
                  </w:rPrChange>
                </w:rPr>
                <w:t>DTA</w:t>
              </w:r>
            </w:ins>
          </w:p>
        </w:tc>
        <w:tc>
          <w:tcPr>
            <w:tcW w:w="1847" w:type="dxa"/>
            <w:shd w:val="clear" w:color="auto" w:fill="auto"/>
            <w:tcMar>
              <w:top w:w="100" w:type="dxa"/>
              <w:left w:w="100" w:type="dxa"/>
              <w:bottom w:w="100" w:type="dxa"/>
              <w:right w:w="100" w:type="dxa"/>
            </w:tcMar>
          </w:tcPr>
          <w:p w14:paraId="0000016D"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445"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446" w:author="Craig Parker" w:date="2024-08-07T12:23:00Z">
                  <w:rPr>
                    <w:rFonts w:ascii="Nunito" w:eastAsia="Nunito" w:hAnsi="Nunito" w:cs="Nunito"/>
                  </w:rPr>
                </w:rPrChange>
              </w:rPr>
              <w:t>Matthew Chersich for RP2</w:t>
            </w:r>
          </w:p>
          <w:p w14:paraId="0000016E"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447" w:author="Craig Parker" w:date="2024-08-07T12:23:00Z">
                  <w:rPr>
                    <w:rFonts w:ascii="Nunito" w:eastAsia="Nunito" w:hAnsi="Nunito" w:cs="Nunito"/>
                  </w:rPr>
                </w:rPrChange>
              </w:rPr>
            </w:pPr>
          </w:p>
          <w:p w14:paraId="0000016F"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448"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449" w:author="Craig Parker" w:date="2024-08-07T12:23:00Z">
                  <w:rPr>
                    <w:rFonts w:ascii="Nunito" w:eastAsia="Nunito" w:hAnsi="Nunito" w:cs="Nunito"/>
                  </w:rPr>
                </w:rPrChange>
              </w:rPr>
              <w:t>Craig Parker for RP2</w:t>
            </w:r>
          </w:p>
          <w:p w14:paraId="00000170"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450" w:author="Craig Parker" w:date="2024-08-07T12:23:00Z">
                  <w:rPr>
                    <w:rFonts w:ascii="Nunito" w:eastAsia="Nunito" w:hAnsi="Nunito" w:cs="Nunito"/>
                  </w:rPr>
                </w:rPrChange>
              </w:rPr>
            </w:pPr>
          </w:p>
          <w:p w14:paraId="00000171"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451"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452" w:author="Craig Parker" w:date="2024-08-07T12:23:00Z">
                  <w:rPr>
                    <w:rFonts w:ascii="Nunito" w:eastAsia="Nunito" w:hAnsi="Nunito" w:cs="Nunito"/>
                  </w:rPr>
                </w:rPrChange>
              </w:rPr>
              <w:t xml:space="preserve">Stanley Luchters </w:t>
            </w:r>
            <w:r w:rsidRPr="002E4822">
              <w:rPr>
                <w:rFonts w:ascii="Nunito" w:eastAsia="Nunito" w:hAnsi="Nunito" w:cs="Nunito"/>
                <w:color w:val="000000" w:themeColor="text1"/>
                <w:sz w:val="20"/>
                <w:rPrChange w:id="6453" w:author="Craig Parker" w:date="2024-08-07T12:23:00Z">
                  <w:rPr>
                    <w:rFonts w:ascii="Nunito" w:eastAsia="Nunito" w:hAnsi="Nunito" w:cs="Nunito"/>
                  </w:rPr>
                </w:rPrChange>
              </w:rPr>
              <w:lastRenderedPageBreak/>
              <w:t>for RP1</w:t>
            </w:r>
          </w:p>
        </w:tc>
        <w:tc>
          <w:tcPr>
            <w:tcW w:w="1588" w:type="dxa"/>
            <w:shd w:val="clear" w:color="auto" w:fill="auto"/>
            <w:tcMar>
              <w:top w:w="100" w:type="dxa"/>
              <w:left w:w="100" w:type="dxa"/>
              <w:bottom w:w="100" w:type="dxa"/>
              <w:right w:w="100" w:type="dxa"/>
            </w:tcMar>
          </w:tcPr>
          <w:p w14:paraId="00000173" w14:textId="40C4BC74" w:rsidR="007813F4" w:rsidRPr="002E4822" w:rsidRDefault="00894535">
            <w:pPr>
              <w:widowControl w:val="0"/>
              <w:pBdr>
                <w:top w:val="nil"/>
                <w:left w:val="nil"/>
                <w:bottom w:val="nil"/>
                <w:right w:val="nil"/>
                <w:between w:val="nil"/>
              </w:pBdr>
              <w:spacing w:line="240" w:lineRule="auto"/>
              <w:rPr>
                <w:rFonts w:ascii="Nunito" w:eastAsia="Nunito" w:hAnsi="Nunito" w:cs="Nunito"/>
                <w:color w:val="000000" w:themeColor="text1"/>
                <w:sz w:val="20"/>
                <w:rPrChange w:id="6454" w:author="Craig Parker" w:date="2024-08-07T12:23:00Z">
                  <w:rPr>
                    <w:rFonts w:ascii="Nunito" w:eastAsia="Nunito" w:hAnsi="Nunito" w:cs="Nunito"/>
                  </w:rPr>
                </w:rPrChange>
              </w:rPr>
            </w:pPr>
            <w:r w:rsidRPr="002E4822">
              <w:rPr>
                <w:rFonts w:ascii="Nunito" w:eastAsia="Nunito" w:hAnsi="Nunito" w:cs="Nunito"/>
                <w:color w:val="000000" w:themeColor="text1"/>
                <w:sz w:val="20"/>
              </w:rPr>
              <w:lastRenderedPageBreak/>
              <w:t>WITS Planetary Health Research</w:t>
            </w:r>
          </w:p>
          <w:p w14:paraId="00000174"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455" w:author="Craig Parker" w:date="2024-08-07T12:23:00Z">
                  <w:rPr>
                    <w:rFonts w:ascii="Nunito" w:eastAsia="Nunito" w:hAnsi="Nunito" w:cs="Nunito"/>
                  </w:rPr>
                </w:rPrChange>
              </w:rPr>
            </w:pPr>
          </w:p>
          <w:p w14:paraId="2B46FE34" w14:textId="77777777" w:rsidR="00894535" w:rsidRPr="002E4822" w:rsidRDefault="00894535" w:rsidP="00F72F87">
            <w:pPr>
              <w:widowControl w:val="0"/>
              <w:pBdr>
                <w:top w:val="nil"/>
                <w:left w:val="nil"/>
                <w:bottom w:val="nil"/>
                <w:right w:val="nil"/>
                <w:between w:val="nil"/>
              </w:pBdr>
              <w:spacing w:line="240" w:lineRule="auto"/>
              <w:rPr>
                <w:rFonts w:ascii="Nunito" w:eastAsia="Nunito" w:hAnsi="Nunito" w:cs="Nunito"/>
                <w:color w:val="000000" w:themeColor="text1"/>
                <w:sz w:val="20"/>
                <w:lang w:val="en-ZA"/>
              </w:rPr>
            </w:pPr>
          </w:p>
          <w:p w14:paraId="66A8CC19" w14:textId="77777777" w:rsidR="00894535" w:rsidRPr="002E4822" w:rsidRDefault="00894535" w:rsidP="00F72F87">
            <w:pPr>
              <w:widowControl w:val="0"/>
              <w:pBdr>
                <w:top w:val="nil"/>
                <w:left w:val="nil"/>
                <w:bottom w:val="nil"/>
                <w:right w:val="nil"/>
                <w:between w:val="nil"/>
              </w:pBdr>
              <w:spacing w:line="240" w:lineRule="auto"/>
              <w:rPr>
                <w:rFonts w:ascii="Nunito" w:eastAsia="Nunito" w:hAnsi="Nunito" w:cs="Nunito"/>
                <w:color w:val="000000" w:themeColor="text1"/>
                <w:sz w:val="20"/>
                <w:lang w:val="en-ZA"/>
              </w:rPr>
            </w:pPr>
          </w:p>
          <w:p w14:paraId="55EE1C42" w14:textId="77777777" w:rsidR="00894535" w:rsidRPr="002E4822" w:rsidRDefault="00894535" w:rsidP="00F72F87">
            <w:pPr>
              <w:widowControl w:val="0"/>
              <w:pBdr>
                <w:top w:val="nil"/>
                <w:left w:val="nil"/>
                <w:bottom w:val="nil"/>
                <w:right w:val="nil"/>
                <w:between w:val="nil"/>
              </w:pBdr>
              <w:spacing w:line="240" w:lineRule="auto"/>
              <w:rPr>
                <w:rFonts w:ascii="Nunito" w:eastAsia="Nunito" w:hAnsi="Nunito" w:cs="Nunito"/>
                <w:color w:val="000000" w:themeColor="text1"/>
                <w:sz w:val="20"/>
                <w:lang w:val="en-ZA"/>
              </w:rPr>
            </w:pPr>
          </w:p>
          <w:p w14:paraId="0AAD0D60" w14:textId="74AAC255" w:rsidR="00F72F87" w:rsidRPr="002E4822" w:rsidRDefault="00F72F87" w:rsidP="00F72F87">
            <w:pPr>
              <w:widowControl w:val="0"/>
              <w:pBdr>
                <w:top w:val="nil"/>
                <w:left w:val="nil"/>
                <w:bottom w:val="nil"/>
                <w:right w:val="nil"/>
                <w:between w:val="nil"/>
              </w:pBdr>
              <w:spacing w:line="240" w:lineRule="auto"/>
              <w:rPr>
                <w:ins w:id="6456" w:author="Craig Parker" w:date="2024-07-16T12:18:00Z"/>
                <w:rFonts w:ascii="Nunito" w:eastAsia="Nunito" w:hAnsi="Nunito" w:cs="Nunito"/>
                <w:color w:val="000000" w:themeColor="text1"/>
                <w:sz w:val="20"/>
                <w:lang w:val="en-ZA"/>
                <w:rPrChange w:id="6457" w:author="Craig Parker" w:date="2024-08-07T12:23:00Z">
                  <w:rPr>
                    <w:ins w:id="6458" w:author="Craig Parker" w:date="2024-07-16T12:18:00Z"/>
                    <w:rFonts w:ascii="Nunito" w:eastAsia="Nunito" w:hAnsi="Nunito" w:cs="Nunito"/>
                    <w:b/>
                    <w:bCs/>
                    <w:lang w:val="en-ZA"/>
                  </w:rPr>
                </w:rPrChange>
              </w:rPr>
            </w:pPr>
            <w:ins w:id="6459" w:author="Craig Parker" w:date="2024-07-16T12:18:00Z">
              <w:r w:rsidRPr="002E4822">
                <w:rPr>
                  <w:rFonts w:ascii="Nunito" w:eastAsia="Nunito" w:hAnsi="Nunito" w:cs="Nunito"/>
                  <w:color w:val="000000" w:themeColor="text1"/>
                  <w:sz w:val="20"/>
                  <w:lang w:val="en-ZA"/>
                  <w:rPrChange w:id="6460" w:author="Craig Parker" w:date="2024-08-07T12:23:00Z">
                    <w:rPr>
                      <w:rFonts w:ascii="Nunito" w:eastAsia="Nunito" w:hAnsi="Nunito" w:cs="Nunito"/>
                      <w:b/>
                      <w:bCs/>
                      <w:lang w:val="en-ZA"/>
                    </w:rPr>
                  </w:rPrChange>
                </w:rPr>
                <w:t>The Centre for Sexual Health and HIV/AIDS Research Zimbabwe (</w:t>
              </w:r>
              <w:proofErr w:type="spellStart"/>
              <w:r w:rsidRPr="002E4822">
                <w:rPr>
                  <w:rFonts w:ascii="Nunito" w:eastAsia="Nunito" w:hAnsi="Nunito" w:cs="Nunito"/>
                  <w:color w:val="000000" w:themeColor="text1"/>
                  <w:sz w:val="20"/>
                  <w:lang w:val="en-ZA"/>
                  <w:rPrChange w:id="6461" w:author="Craig Parker" w:date="2024-08-07T12:23:00Z">
                    <w:rPr>
                      <w:rFonts w:ascii="Nunito" w:eastAsia="Nunito" w:hAnsi="Nunito" w:cs="Nunito"/>
                      <w:b/>
                      <w:bCs/>
                      <w:lang w:val="en-ZA"/>
                    </w:rPr>
                  </w:rPrChange>
                </w:rPr>
                <w:t>CeSHHAR</w:t>
              </w:r>
              <w:proofErr w:type="spellEnd"/>
              <w:r w:rsidRPr="002E4822">
                <w:rPr>
                  <w:rFonts w:ascii="Nunito" w:eastAsia="Nunito" w:hAnsi="Nunito" w:cs="Nunito"/>
                  <w:color w:val="000000" w:themeColor="text1"/>
                  <w:sz w:val="20"/>
                  <w:lang w:val="en-ZA"/>
                  <w:rPrChange w:id="6462" w:author="Craig Parker" w:date="2024-08-07T12:23:00Z">
                    <w:rPr>
                      <w:rFonts w:ascii="Nunito" w:eastAsia="Nunito" w:hAnsi="Nunito" w:cs="Nunito"/>
                      <w:b/>
                      <w:bCs/>
                      <w:lang w:val="en-ZA"/>
                    </w:rPr>
                  </w:rPrChange>
                </w:rPr>
                <w:t xml:space="preserve"> Zimbabwe)</w:t>
              </w:r>
            </w:ins>
          </w:p>
          <w:p w14:paraId="4BF3AFEC" w14:textId="4ABE897B" w:rsidR="00F72F87" w:rsidRPr="002E4822" w:rsidRDefault="009511AE">
            <w:pPr>
              <w:widowControl w:val="0"/>
              <w:pBdr>
                <w:top w:val="nil"/>
                <w:left w:val="nil"/>
                <w:bottom w:val="nil"/>
                <w:right w:val="nil"/>
                <w:between w:val="nil"/>
              </w:pBdr>
              <w:spacing w:line="240" w:lineRule="auto"/>
              <w:rPr>
                <w:ins w:id="6463" w:author="Craig Parker" w:date="2024-07-16T12:14:00Z"/>
                <w:rFonts w:ascii="Nunito" w:eastAsia="Nunito" w:hAnsi="Nunito" w:cs="Nunito"/>
                <w:color w:val="000000" w:themeColor="text1"/>
                <w:sz w:val="20"/>
                <w:rPrChange w:id="6464" w:author="Craig Parker" w:date="2024-08-07T12:23:00Z">
                  <w:rPr>
                    <w:ins w:id="6465" w:author="Craig Parker" w:date="2024-07-16T12:14:00Z"/>
                    <w:rFonts w:ascii="Nunito" w:eastAsia="Nunito" w:hAnsi="Nunito" w:cs="Nunito"/>
                  </w:rPr>
                </w:rPrChange>
              </w:rPr>
            </w:pPr>
            <w:del w:id="6466" w:author="Craig Parker" w:date="2024-07-08T11:54:00Z">
              <w:r w:rsidRPr="002E4822" w:rsidDel="003C65B3">
                <w:rPr>
                  <w:rFonts w:ascii="Nunito" w:eastAsia="Nunito" w:hAnsi="Nunito" w:cs="Nunito"/>
                  <w:color w:val="000000" w:themeColor="text1"/>
                  <w:sz w:val="20"/>
                  <w:rPrChange w:id="6467" w:author="Craig Parker" w:date="2024-08-07T12:23:00Z">
                    <w:rPr>
                      <w:rFonts w:ascii="Nunito" w:eastAsia="Nunito" w:hAnsi="Nunito" w:cs="Nunito"/>
                    </w:rPr>
                  </w:rPrChange>
                </w:rPr>
                <w:delText>WITS RHI</w:delText>
              </w:r>
            </w:del>
          </w:p>
          <w:p w14:paraId="5F914CF0" w14:textId="77777777" w:rsidR="009A39DB" w:rsidRPr="002E4822" w:rsidRDefault="009A39DB">
            <w:pPr>
              <w:widowControl w:val="0"/>
              <w:pBdr>
                <w:top w:val="nil"/>
                <w:left w:val="nil"/>
                <w:bottom w:val="nil"/>
                <w:right w:val="nil"/>
                <w:between w:val="nil"/>
              </w:pBdr>
              <w:spacing w:line="240" w:lineRule="auto"/>
              <w:rPr>
                <w:ins w:id="6468" w:author="Craig Parker" w:date="2024-07-16T12:14:00Z"/>
                <w:rFonts w:ascii="Nunito" w:eastAsia="Nunito" w:hAnsi="Nunito" w:cs="Nunito"/>
                <w:color w:val="000000" w:themeColor="text1"/>
                <w:sz w:val="20"/>
                <w:rPrChange w:id="6469" w:author="Craig Parker" w:date="2024-08-07T12:23:00Z">
                  <w:rPr>
                    <w:ins w:id="6470" w:author="Craig Parker" w:date="2024-07-16T12:14:00Z"/>
                    <w:rFonts w:ascii="Nunito" w:eastAsia="Nunito" w:hAnsi="Nunito" w:cs="Nunito"/>
                  </w:rPr>
                </w:rPrChange>
              </w:rPr>
            </w:pPr>
          </w:p>
          <w:p w14:paraId="58377FEA" w14:textId="77777777" w:rsidR="009A39DB" w:rsidRPr="002E4822" w:rsidRDefault="009A39DB">
            <w:pPr>
              <w:widowControl w:val="0"/>
              <w:pBdr>
                <w:top w:val="nil"/>
                <w:left w:val="nil"/>
                <w:bottom w:val="nil"/>
                <w:right w:val="nil"/>
                <w:between w:val="nil"/>
              </w:pBdr>
              <w:spacing w:line="240" w:lineRule="auto"/>
              <w:rPr>
                <w:rFonts w:ascii="Nunito" w:eastAsia="Nunito" w:hAnsi="Nunito" w:cs="Nunito"/>
                <w:color w:val="000000" w:themeColor="text1"/>
                <w:sz w:val="20"/>
                <w:rPrChange w:id="6471" w:author="Craig Parker" w:date="2024-08-07T12:23:00Z">
                  <w:rPr>
                    <w:rFonts w:ascii="Nunito" w:eastAsia="Nunito" w:hAnsi="Nunito" w:cs="Nunito"/>
                  </w:rPr>
                </w:rPrChange>
              </w:rPr>
            </w:pPr>
          </w:p>
          <w:p w14:paraId="00000176"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472" w:author="Craig Parker" w:date="2024-08-07T12:23:00Z">
                  <w:rPr>
                    <w:rFonts w:ascii="Nunito" w:eastAsia="Nunito" w:hAnsi="Nunito" w:cs="Nunito"/>
                  </w:rPr>
                </w:rPrChange>
              </w:rPr>
            </w:pPr>
          </w:p>
          <w:p w14:paraId="00000177"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473" w:author="Craig Parker" w:date="2024-08-07T12:23:00Z">
                  <w:rPr>
                    <w:rFonts w:ascii="Nunito" w:eastAsia="Nunito" w:hAnsi="Nunito" w:cs="Nunito"/>
                  </w:rPr>
                </w:rPrChange>
              </w:rPr>
            </w:pPr>
          </w:p>
        </w:tc>
        <w:tc>
          <w:tcPr>
            <w:tcW w:w="2820" w:type="dxa"/>
            <w:shd w:val="clear" w:color="auto" w:fill="auto"/>
            <w:tcMar>
              <w:top w:w="100" w:type="dxa"/>
              <w:left w:w="100" w:type="dxa"/>
              <w:bottom w:w="100" w:type="dxa"/>
              <w:right w:w="100" w:type="dxa"/>
            </w:tcMar>
          </w:tcPr>
          <w:p w14:paraId="00000178" w14:textId="700325A3" w:rsidR="007813F4" w:rsidRPr="002E4822" w:rsidDel="003C65B3" w:rsidRDefault="003C65B3">
            <w:pPr>
              <w:widowControl w:val="0"/>
              <w:pBdr>
                <w:top w:val="nil"/>
                <w:left w:val="nil"/>
                <w:bottom w:val="nil"/>
                <w:right w:val="nil"/>
                <w:between w:val="nil"/>
              </w:pBdr>
              <w:spacing w:line="240" w:lineRule="auto"/>
              <w:rPr>
                <w:del w:id="6474" w:author="Craig Parker" w:date="2024-07-08T11:56:00Z"/>
                <w:rFonts w:ascii="Nunito" w:hAnsi="Nunito"/>
                <w:color w:val="000000" w:themeColor="text1"/>
                <w:sz w:val="20"/>
                <w:rPrChange w:id="6475" w:author="Craig Parker" w:date="2024-08-07T12:23:00Z">
                  <w:rPr>
                    <w:del w:id="6476" w:author="Craig Parker" w:date="2024-07-08T11:56:00Z"/>
                  </w:rPr>
                </w:rPrChange>
              </w:rPr>
            </w:pPr>
            <w:ins w:id="6477" w:author="Craig Parker" w:date="2024-07-08T11:56:00Z">
              <w:r w:rsidRPr="002E4822">
                <w:rPr>
                  <w:rFonts w:ascii="Nunito" w:hAnsi="Nunito"/>
                  <w:color w:val="000000" w:themeColor="text1"/>
                  <w:sz w:val="20"/>
                  <w:rPrChange w:id="6478" w:author="Craig Parker" w:date="2024-08-07T12:23:00Z">
                    <w:rPr/>
                  </w:rPrChange>
                </w:rPr>
                <w:lastRenderedPageBreak/>
                <w:fldChar w:fldCharType="begin"/>
              </w:r>
              <w:r w:rsidRPr="002E4822">
                <w:rPr>
                  <w:rFonts w:ascii="Nunito" w:hAnsi="Nunito"/>
                  <w:color w:val="000000" w:themeColor="text1"/>
                  <w:sz w:val="20"/>
                  <w:rPrChange w:id="6479" w:author="Craig Parker" w:date="2024-08-07T12:23:00Z">
                    <w:rPr/>
                  </w:rPrChange>
                </w:rPr>
                <w:instrText>HYPERLINK "mailto:matthew.chersich@tcd.ie"</w:instrText>
              </w:r>
              <w:r w:rsidRPr="00B64181">
                <w:rPr>
                  <w:rFonts w:ascii="Nunito" w:hAnsi="Nunito"/>
                  <w:color w:val="000000" w:themeColor="text1"/>
                  <w:sz w:val="20"/>
                </w:rPr>
              </w:r>
              <w:r w:rsidRPr="002E4822">
                <w:rPr>
                  <w:rFonts w:ascii="Nunito" w:hAnsi="Nunito"/>
                  <w:color w:val="000000" w:themeColor="text1"/>
                  <w:sz w:val="20"/>
                  <w:rPrChange w:id="6480" w:author="Craig Parker" w:date="2024-08-07T12:23:00Z">
                    <w:rPr/>
                  </w:rPrChange>
                </w:rPr>
                <w:fldChar w:fldCharType="separate"/>
              </w:r>
              <w:r w:rsidRPr="002E4822">
                <w:rPr>
                  <w:rStyle w:val="Hyperlink"/>
                  <w:rFonts w:ascii="Nunito" w:hAnsi="Nunito"/>
                  <w:color w:val="000000" w:themeColor="text1"/>
                  <w:sz w:val="20"/>
                  <w:rPrChange w:id="6481" w:author="Craig Parker" w:date="2024-08-07T12:23:00Z">
                    <w:rPr>
                      <w:rStyle w:val="Hyperlink"/>
                    </w:rPr>
                  </w:rPrChange>
                </w:rPr>
                <w:t>matthew.chersich@tcd.ie</w:t>
              </w:r>
              <w:r w:rsidRPr="002E4822">
                <w:rPr>
                  <w:rFonts w:ascii="Nunito" w:hAnsi="Nunito"/>
                  <w:color w:val="000000" w:themeColor="text1"/>
                  <w:sz w:val="20"/>
                  <w:rPrChange w:id="6482" w:author="Craig Parker" w:date="2024-08-07T12:23:00Z">
                    <w:rPr/>
                  </w:rPrChange>
                </w:rPr>
                <w:fldChar w:fldCharType="end"/>
              </w:r>
            </w:ins>
            <w:del w:id="6483" w:author="Craig Parker" w:date="2024-07-08T11:56:00Z">
              <w:r w:rsidRPr="002E4822" w:rsidDel="003C65B3">
                <w:rPr>
                  <w:rFonts w:ascii="Nunito" w:hAnsi="Nunito"/>
                  <w:color w:val="000000" w:themeColor="text1"/>
                  <w:sz w:val="20"/>
                  <w:rPrChange w:id="6484" w:author="Craig Parker" w:date="2024-08-07T12:23:00Z">
                    <w:rPr/>
                  </w:rPrChange>
                </w:rPr>
                <w:fldChar w:fldCharType="begin"/>
              </w:r>
              <w:r w:rsidRPr="002E4822" w:rsidDel="003C65B3">
                <w:rPr>
                  <w:rFonts w:ascii="Nunito" w:hAnsi="Nunito"/>
                  <w:color w:val="000000" w:themeColor="text1"/>
                  <w:sz w:val="20"/>
                  <w:rPrChange w:id="6485" w:author="Craig Parker" w:date="2024-08-07T12:23:00Z">
                    <w:rPr/>
                  </w:rPrChange>
                </w:rPr>
                <w:delInstrText>HYPERLINK "mailto:MChersich@wrhi.ac.za" \h</w:delInstrText>
              </w:r>
              <w:r w:rsidRPr="00B64181" w:rsidDel="003C65B3">
                <w:rPr>
                  <w:rFonts w:ascii="Nunito" w:hAnsi="Nunito"/>
                  <w:color w:val="000000" w:themeColor="text1"/>
                  <w:sz w:val="20"/>
                </w:rPr>
              </w:r>
              <w:r w:rsidRPr="002E4822" w:rsidDel="003C65B3">
                <w:rPr>
                  <w:rFonts w:ascii="Nunito" w:hAnsi="Nunito"/>
                  <w:color w:val="000000" w:themeColor="text1"/>
                  <w:sz w:val="20"/>
                  <w:rPrChange w:id="6486" w:author="Craig Parker" w:date="2024-08-07T12:23:00Z">
                    <w:rPr>
                      <w:rFonts w:ascii="Nunito" w:eastAsia="Nunito" w:hAnsi="Nunito" w:cs="Nunito"/>
                      <w:color w:val="1155CC"/>
                      <w:u w:val="single"/>
                    </w:rPr>
                  </w:rPrChange>
                </w:rPr>
                <w:fldChar w:fldCharType="separate"/>
              </w:r>
              <w:r w:rsidR="009511AE" w:rsidRPr="002E4822" w:rsidDel="003C65B3">
                <w:rPr>
                  <w:rFonts w:ascii="Nunito" w:eastAsia="Nunito" w:hAnsi="Nunito" w:cs="Nunito"/>
                  <w:color w:val="000000" w:themeColor="text1"/>
                  <w:sz w:val="20"/>
                  <w:u w:val="single"/>
                  <w:rPrChange w:id="6487" w:author="Craig Parker" w:date="2024-08-07T12:23:00Z">
                    <w:rPr>
                      <w:rFonts w:ascii="Nunito" w:eastAsia="Nunito" w:hAnsi="Nunito" w:cs="Nunito"/>
                      <w:color w:val="1155CC"/>
                      <w:u w:val="single"/>
                    </w:rPr>
                  </w:rPrChange>
                </w:rPr>
                <w:delText>MChersich@</w:delText>
              </w:r>
            </w:del>
            <w:del w:id="6488" w:author="Craig Parker" w:date="2024-07-08T11:52:00Z">
              <w:r w:rsidR="009511AE" w:rsidRPr="002E4822" w:rsidDel="00D30C12">
                <w:rPr>
                  <w:rFonts w:ascii="Nunito" w:eastAsia="Nunito" w:hAnsi="Nunito" w:cs="Nunito"/>
                  <w:color w:val="000000" w:themeColor="text1"/>
                  <w:sz w:val="20"/>
                  <w:u w:val="single"/>
                  <w:rPrChange w:id="6489" w:author="Craig Parker" w:date="2024-08-07T12:23:00Z">
                    <w:rPr>
                      <w:rFonts w:ascii="Nunito" w:eastAsia="Nunito" w:hAnsi="Nunito" w:cs="Nunito"/>
                      <w:color w:val="1155CC"/>
                      <w:u w:val="single"/>
                    </w:rPr>
                  </w:rPrChange>
                </w:rPr>
                <w:delText>wrhi</w:delText>
              </w:r>
            </w:del>
            <w:del w:id="6490" w:author="Craig Parker" w:date="2024-07-08T11:56:00Z">
              <w:r w:rsidR="009511AE" w:rsidRPr="002E4822" w:rsidDel="003C65B3">
                <w:rPr>
                  <w:rFonts w:ascii="Nunito" w:eastAsia="Nunito" w:hAnsi="Nunito" w:cs="Nunito"/>
                  <w:color w:val="000000" w:themeColor="text1"/>
                  <w:sz w:val="20"/>
                  <w:u w:val="single"/>
                  <w:rPrChange w:id="6491" w:author="Craig Parker" w:date="2024-08-07T12:23:00Z">
                    <w:rPr>
                      <w:rFonts w:ascii="Nunito" w:eastAsia="Nunito" w:hAnsi="Nunito" w:cs="Nunito"/>
                      <w:color w:val="1155CC"/>
                      <w:u w:val="single"/>
                    </w:rPr>
                  </w:rPrChange>
                </w:rPr>
                <w:delText>.ac.za</w:delText>
              </w:r>
              <w:r w:rsidRPr="002E4822" w:rsidDel="003C65B3">
                <w:rPr>
                  <w:rFonts w:ascii="Nunito" w:eastAsia="Nunito" w:hAnsi="Nunito" w:cs="Nunito"/>
                  <w:color w:val="000000" w:themeColor="text1"/>
                  <w:sz w:val="20"/>
                  <w:u w:val="single"/>
                  <w:rPrChange w:id="6492" w:author="Craig Parker" w:date="2024-08-07T12:23:00Z">
                    <w:rPr>
                      <w:rFonts w:ascii="Nunito" w:eastAsia="Nunito" w:hAnsi="Nunito" w:cs="Nunito"/>
                      <w:color w:val="1155CC"/>
                      <w:u w:val="single"/>
                    </w:rPr>
                  </w:rPrChange>
                </w:rPr>
                <w:fldChar w:fldCharType="end"/>
              </w:r>
            </w:del>
          </w:p>
          <w:p w14:paraId="36AB8774" w14:textId="77777777" w:rsidR="003C65B3" w:rsidRPr="002E4822" w:rsidRDefault="003C65B3">
            <w:pPr>
              <w:widowControl w:val="0"/>
              <w:pBdr>
                <w:top w:val="nil"/>
                <w:left w:val="nil"/>
                <w:bottom w:val="nil"/>
                <w:right w:val="nil"/>
                <w:between w:val="nil"/>
              </w:pBdr>
              <w:spacing w:line="240" w:lineRule="auto"/>
              <w:rPr>
                <w:ins w:id="6493" w:author="Craig Parker" w:date="2024-07-08T11:56:00Z"/>
                <w:rFonts w:ascii="Nunito" w:eastAsia="Nunito" w:hAnsi="Nunito" w:cs="Nunito"/>
                <w:color w:val="000000" w:themeColor="text1"/>
                <w:sz w:val="20"/>
                <w:rPrChange w:id="6494" w:author="Craig Parker" w:date="2024-08-07T12:23:00Z">
                  <w:rPr>
                    <w:ins w:id="6495" w:author="Craig Parker" w:date="2024-07-08T11:56:00Z"/>
                    <w:rFonts w:ascii="Nunito" w:eastAsia="Nunito" w:hAnsi="Nunito" w:cs="Nunito"/>
                  </w:rPr>
                </w:rPrChange>
              </w:rPr>
            </w:pPr>
          </w:p>
          <w:p w14:paraId="00000179"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496" w:author="Craig Parker" w:date="2024-08-07T12:23:00Z">
                  <w:rPr>
                    <w:rFonts w:ascii="Nunito" w:eastAsia="Nunito" w:hAnsi="Nunito" w:cs="Nunito"/>
                  </w:rPr>
                </w:rPrChange>
              </w:rPr>
            </w:pPr>
          </w:p>
          <w:p w14:paraId="0000017A"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497" w:author="Craig Parker" w:date="2024-08-07T12:23:00Z">
                  <w:rPr>
                    <w:rFonts w:ascii="Nunito" w:eastAsia="Nunito" w:hAnsi="Nunito" w:cs="Nunito"/>
                  </w:rPr>
                </w:rPrChange>
              </w:rPr>
            </w:pPr>
          </w:p>
          <w:p w14:paraId="0000017B" w14:textId="583798D9" w:rsidR="007813F4" w:rsidRPr="002E4822" w:rsidRDefault="00D30C12">
            <w:pPr>
              <w:widowControl w:val="0"/>
              <w:pBdr>
                <w:top w:val="nil"/>
                <w:left w:val="nil"/>
                <w:bottom w:val="nil"/>
                <w:right w:val="nil"/>
                <w:between w:val="nil"/>
              </w:pBdr>
              <w:spacing w:line="240" w:lineRule="auto"/>
              <w:rPr>
                <w:ins w:id="6498" w:author="Craig Parker" w:date="2024-07-08T11:53:00Z"/>
                <w:rFonts w:ascii="Nunito" w:hAnsi="Nunito"/>
                <w:color w:val="000000" w:themeColor="text1"/>
                <w:sz w:val="20"/>
                <w:rPrChange w:id="6499" w:author="Craig Parker" w:date="2024-08-07T12:23:00Z">
                  <w:rPr>
                    <w:ins w:id="6500" w:author="Craig Parker" w:date="2024-07-08T11:53:00Z"/>
                  </w:rPr>
                </w:rPrChange>
              </w:rPr>
            </w:pPr>
            <w:ins w:id="6501" w:author="Craig Parker" w:date="2024-07-08T11:53:00Z">
              <w:r w:rsidRPr="002E4822">
                <w:rPr>
                  <w:rFonts w:ascii="Nunito" w:hAnsi="Nunito"/>
                  <w:color w:val="000000" w:themeColor="text1"/>
                  <w:sz w:val="20"/>
                  <w:rPrChange w:id="6502" w:author="Craig Parker" w:date="2024-08-07T12:23:00Z">
                    <w:rPr/>
                  </w:rPrChange>
                </w:rPr>
                <w:fldChar w:fldCharType="begin"/>
              </w:r>
              <w:r w:rsidRPr="002E4822">
                <w:rPr>
                  <w:rFonts w:ascii="Nunito" w:hAnsi="Nunito"/>
                  <w:color w:val="000000" w:themeColor="text1"/>
                  <w:sz w:val="20"/>
                  <w:rPrChange w:id="6503" w:author="Craig Parker" w:date="2024-08-07T12:23:00Z">
                    <w:rPr/>
                  </w:rPrChange>
                </w:rPr>
                <w:instrText>HYPERLINK "mailto:Craig.parker@witsphr.org"</w:instrText>
              </w:r>
              <w:r w:rsidRPr="00B64181">
                <w:rPr>
                  <w:rFonts w:ascii="Nunito" w:hAnsi="Nunito"/>
                  <w:color w:val="000000" w:themeColor="text1"/>
                  <w:sz w:val="20"/>
                </w:rPr>
              </w:r>
              <w:r w:rsidRPr="002E4822">
                <w:rPr>
                  <w:rFonts w:ascii="Nunito" w:hAnsi="Nunito"/>
                  <w:color w:val="000000" w:themeColor="text1"/>
                  <w:sz w:val="20"/>
                  <w:rPrChange w:id="6504" w:author="Craig Parker" w:date="2024-08-07T12:23:00Z">
                    <w:rPr/>
                  </w:rPrChange>
                </w:rPr>
                <w:fldChar w:fldCharType="separate"/>
              </w:r>
              <w:r w:rsidRPr="002E4822">
                <w:rPr>
                  <w:rStyle w:val="Hyperlink"/>
                  <w:rFonts w:ascii="Nunito" w:hAnsi="Nunito"/>
                  <w:color w:val="000000" w:themeColor="text1"/>
                  <w:sz w:val="20"/>
                  <w:rPrChange w:id="6505" w:author="Craig Parker" w:date="2024-08-07T12:23:00Z">
                    <w:rPr>
                      <w:rStyle w:val="Hyperlink"/>
                    </w:rPr>
                  </w:rPrChange>
                </w:rPr>
                <w:t>Craig.parker@witsphr.org</w:t>
              </w:r>
              <w:r w:rsidRPr="002E4822">
                <w:rPr>
                  <w:rFonts w:ascii="Nunito" w:hAnsi="Nunito"/>
                  <w:color w:val="000000" w:themeColor="text1"/>
                  <w:sz w:val="20"/>
                  <w:rPrChange w:id="6506" w:author="Craig Parker" w:date="2024-08-07T12:23:00Z">
                    <w:rPr/>
                  </w:rPrChange>
                </w:rPr>
                <w:fldChar w:fldCharType="end"/>
              </w:r>
            </w:ins>
            <w:del w:id="6507" w:author="Craig Parker" w:date="2024-07-08T11:53:00Z">
              <w:r w:rsidRPr="002E4822" w:rsidDel="00D30C12">
                <w:rPr>
                  <w:rFonts w:ascii="Nunito" w:hAnsi="Nunito"/>
                  <w:color w:val="000000" w:themeColor="text1"/>
                  <w:sz w:val="20"/>
                  <w:rPrChange w:id="6508" w:author="Craig Parker" w:date="2024-08-07T12:23:00Z">
                    <w:rPr/>
                  </w:rPrChange>
                </w:rPr>
                <w:fldChar w:fldCharType="begin"/>
              </w:r>
              <w:r w:rsidRPr="002E4822" w:rsidDel="00D30C12">
                <w:rPr>
                  <w:rFonts w:ascii="Nunito" w:hAnsi="Nunito"/>
                  <w:color w:val="000000" w:themeColor="text1"/>
                  <w:sz w:val="20"/>
                  <w:rPrChange w:id="6509" w:author="Craig Parker" w:date="2024-08-07T12:23:00Z">
                    <w:rPr/>
                  </w:rPrChange>
                </w:rPr>
                <w:delInstrText>HYPERLINK "mailto:cparker@wrhi.ac.za" \h</w:delInstrText>
              </w:r>
              <w:r w:rsidRPr="00B64181" w:rsidDel="00D30C12">
                <w:rPr>
                  <w:rFonts w:ascii="Nunito" w:hAnsi="Nunito"/>
                  <w:color w:val="000000" w:themeColor="text1"/>
                  <w:sz w:val="20"/>
                </w:rPr>
              </w:r>
              <w:r w:rsidRPr="002E4822" w:rsidDel="00D30C12">
                <w:rPr>
                  <w:rFonts w:ascii="Nunito" w:hAnsi="Nunito"/>
                  <w:color w:val="000000" w:themeColor="text1"/>
                  <w:sz w:val="20"/>
                  <w:rPrChange w:id="6510" w:author="Craig Parker" w:date="2024-08-07T12:23:00Z">
                    <w:rPr>
                      <w:rFonts w:ascii="Nunito" w:eastAsia="Nunito" w:hAnsi="Nunito" w:cs="Nunito"/>
                      <w:color w:val="1155CC"/>
                      <w:u w:val="single"/>
                    </w:rPr>
                  </w:rPrChange>
                </w:rPr>
                <w:fldChar w:fldCharType="separate"/>
              </w:r>
              <w:r w:rsidR="009511AE" w:rsidRPr="002E4822" w:rsidDel="00D30C12">
                <w:rPr>
                  <w:rFonts w:ascii="Nunito" w:eastAsia="Nunito" w:hAnsi="Nunito" w:cs="Nunito"/>
                  <w:color w:val="000000" w:themeColor="text1"/>
                  <w:sz w:val="20"/>
                  <w:u w:val="single"/>
                  <w:rPrChange w:id="6511" w:author="Craig Parker" w:date="2024-08-07T12:23:00Z">
                    <w:rPr>
                      <w:rFonts w:ascii="Nunito" w:eastAsia="Nunito" w:hAnsi="Nunito" w:cs="Nunito"/>
                      <w:color w:val="1155CC"/>
                      <w:u w:val="single"/>
                    </w:rPr>
                  </w:rPrChange>
                </w:rPr>
                <w:delText>cparker@</w:delText>
              </w:r>
            </w:del>
            <w:del w:id="6512" w:author="Craig Parker" w:date="2024-07-08T11:52:00Z">
              <w:r w:rsidR="009511AE" w:rsidRPr="002E4822" w:rsidDel="00D30C12">
                <w:rPr>
                  <w:rFonts w:ascii="Nunito" w:eastAsia="Nunito" w:hAnsi="Nunito" w:cs="Nunito"/>
                  <w:color w:val="000000" w:themeColor="text1"/>
                  <w:sz w:val="20"/>
                  <w:u w:val="single"/>
                  <w:rPrChange w:id="6513" w:author="Craig Parker" w:date="2024-08-07T12:23:00Z">
                    <w:rPr>
                      <w:rFonts w:ascii="Nunito" w:eastAsia="Nunito" w:hAnsi="Nunito" w:cs="Nunito"/>
                      <w:color w:val="1155CC"/>
                      <w:u w:val="single"/>
                    </w:rPr>
                  </w:rPrChange>
                </w:rPr>
                <w:delText>wrhi</w:delText>
              </w:r>
            </w:del>
            <w:del w:id="6514" w:author="Craig Parker" w:date="2024-07-08T11:53:00Z">
              <w:r w:rsidR="009511AE" w:rsidRPr="002E4822" w:rsidDel="00D30C12">
                <w:rPr>
                  <w:rFonts w:ascii="Nunito" w:eastAsia="Nunito" w:hAnsi="Nunito" w:cs="Nunito"/>
                  <w:color w:val="000000" w:themeColor="text1"/>
                  <w:sz w:val="20"/>
                  <w:u w:val="single"/>
                  <w:rPrChange w:id="6515" w:author="Craig Parker" w:date="2024-08-07T12:23:00Z">
                    <w:rPr>
                      <w:rFonts w:ascii="Nunito" w:eastAsia="Nunito" w:hAnsi="Nunito" w:cs="Nunito"/>
                      <w:color w:val="1155CC"/>
                      <w:u w:val="single"/>
                    </w:rPr>
                  </w:rPrChange>
                </w:rPr>
                <w:delText>.ac.za</w:delText>
              </w:r>
              <w:r w:rsidRPr="002E4822" w:rsidDel="00D30C12">
                <w:rPr>
                  <w:rFonts w:ascii="Nunito" w:eastAsia="Nunito" w:hAnsi="Nunito" w:cs="Nunito"/>
                  <w:color w:val="000000" w:themeColor="text1"/>
                  <w:sz w:val="20"/>
                  <w:u w:val="single"/>
                  <w:rPrChange w:id="6516" w:author="Craig Parker" w:date="2024-08-07T12:23:00Z">
                    <w:rPr>
                      <w:rFonts w:ascii="Nunito" w:eastAsia="Nunito" w:hAnsi="Nunito" w:cs="Nunito"/>
                      <w:color w:val="1155CC"/>
                      <w:u w:val="single"/>
                    </w:rPr>
                  </w:rPrChange>
                </w:rPr>
                <w:fldChar w:fldCharType="end"/>
              </w:r>
            </w:del>
          </w:p>
          <w:p w14:paraId="1D9860BD" w14:textId="77777777" w:rsidR="00D30C12" w:rsidRPr="002E4822" w:rsidRDefault="00D30C12">
            <w:pPr>
              <w:widowControl w:val="0"/>
              <w:pBdr>
                <w:top w:val="nil"/>
                <w:left w:val="nil"/>
                <w:bottom w:val="nil"/>
                <w:right w:val="nil"/>
                <w:between w:val="nil"/>
              </w:pBdr>
              <w:spacing w:line="240" w:lineRule="auto"/>
              <w:rPr>
                <w:rFonts w:ascii="Nunito" w:eastAsia="Nunito" w:hAnsi="Nunito" w:cs="Nunito"/>
                <w:color w:val="000000" w:themeColor="text1"/>
                <w:sz w:val="20"/>
                <w:rPrChange w:id="6517" w:author="Craig Parker" w:date="2024-08-07T12:23:00Z">
                  <w:rPr>
                    <w:rFonts w:ascii="Nunito" w:eastAsia="Nunito" w:hAnsi="Nunito" w:cs="Nunito"/>
                  </w:rPr>
                </w:rPrChange>
              </w:rPr>
            </w:pPr>
          </w:p>
          <w:p w14:paraId="0000017C"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18" w:author="Craig Parker" w:date="2024-08-07T12:23:00Z">
                  <w:rPr>
                    <w:rFonts w:ascii="Nunito" w:eastAsia="Nunito" w:hAnsi="Nunito" w:cs="Nunito"/>
                  </w:rPr>
                </w:rPrChange>
              </w:rPr>
            </w:pPr>
          </w:p>
          <w:p w14:paraId="0000017D"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19" w:author="Craig Parker" w:date="2024-08-07T12:23:00Z">
                  <w:rPr>
                    <w:rFonts w:ascii="Nunito" w:eastAsia="Nunito" w:hAnsi="Nunito" w:cs="Nunito"/>
                  </w:rPr>
                </w:rPrChange>
              </w:rPr>
            </w:pPr>
          </w:p>
          <w:p w14:paraId="0000017E" w14:textId="42D78BC7" w:rsidR="007813F4" w:rsidRPr="002E4822" w:rsidRDefault="009A39DB">
            <w:pPr>
              <w:widowControl w:val="0"/>
              <w:pBdr>
                <w:top w:val="nil"/>
                <w:left w:val="nil"/>
                <w:bottom w:val="nil"/>
                <w:right w:val="nil"/>
                <w:between w:val="nil"/>
              </w:pBdr>
              <w:spacing w:line="240" w:lineRule="auto"/>
              <w:rPr>
                <w:rFonts w:ascii="Nunito" w:eastAsia="Nunito" w:hAnsi="Nunito" w:cs="Nunito"/>
                <w:color w:val="000000" w:themeColor="text1"/>
                <w:sz w:val="20"/>
                <w:u w:val="single"/>
                <w:rPrChange w:id="6520" w:author="Craig Parker" w:date="2024-08-07T12:23:00Z">
                  <w:rPr>
                    <w:rFonts w:ascii="Nunito" w:eastAsia="Nunito" w:hAnsi="Nunito" w:cs="Nunito"/>
                  </w:rPr>
                </w:rPrChange>
              </w:rPr>
            </w:pPr>
            <w:ins w:id="6521" w:author="Craig Parker" w:date="2024-07-16T12:13:00Z">
              <w:r w:rsidRPr="002E4822">
                <w:rPr>
                  <w:rFonts w:ascii="Nunito" w:eastAsia="Nunito" w:hAnsi="Nunito" w:cs="Nunito"/>
                  <w:color w:val="000000" w:themeColor="text1"/>
                  <w:sz w:val="20"/>
                  <w:u w:val="single"/>
                  <w:rPrChange w:id="6522" w:author="Craig Parker" w:date="2024-08-07T12:23:00Z">
                    <w:rPr>
                      <w:rFonts w:ascii="Nunito" w:eastAsia="Nunito" w:hAnsi="Nunito" w:cs="Nunito"/>
                    </w:rPr>
                  </w:rPrChange>
                </w:rPr>
                <w:lastRenderedPageBreak/>
                <w:t>stanley.luchters@ceshhar.co.zw</w:t>
              </w:r>
            </w:ins>
            <w:del w:id="6523" w:author="Craig Parker" w:date="2024-07-16T12:13:00Z">
              <w:r w:rsidR="009511AE" w:rsidRPr="002E4822" w:rsidDel="009A39DB">
                <w:rPr>
                  <w:rFonts w:ascii="Nunito" w:eastAsia="Nunito" w:hAnsi="Nunito" w:cs="Nunito"/>
                  <w:color w:val="000000" w:themeColor="text1"/>
                  <w:sz w:val="20"/>
                  <w:u w:val="single"/>
                  <w:rPrChange w:id="6524" w:author="Craig Parker" w:date="2024-08-07T12:23:00Z">
                    <w:rPr>
                      <w:rFonts w:ascii="Nunito" w:eastAsia="Nunito" w:hAnsi="Nunito" w:cs="Nunito"/>
                    </w:rPr>
                  </w:rPrChange>
                </w:rPr>
                <w:delText>stanley.luchters@aku.edu</w:delText>
              </w:r>
            </w:del>
          </w:p>
        </w:tc>
      </w:tr>
      <w:tr w:rsidR="006E7398" w:rsidRPr="002E4822" w14:paraId="5EBD654C" w14:textId="77777777" w:rsidTr="00F72F87">
        <w:tc>
          <w:tcPr>
            <w:tcW w:w="3105" w:type="dxa"/>
            <w:shd w:val="clear" w:color="auto" w:fill="auto"/>
            <w:tcMar>
              <w:top w:w="100" w:type="dxa"/>
              <w:left w:w="100" w:type="dxa"/>
              <w:bottom w:w="100" w:type="dxa"/>
              <w:right w:w="100" w:type="dxa"/>
            </w:tcMar>
          </w:tcPr>
          <w:p w14:paraId="0000017F" w14:textId="15E16E28"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525"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526" w:author="Craig Parker" w:date="2024-08-07T12:23:00Z">
                  <w:rPr>
                    <w:rFonts w:ascii="Nunito" w:eastAsia="Nunito" w:hAnsi="Nunito" w:cs="Nunito"/>
                    <w:b/>
                  </w:rPr>
                </w:rPrChange>
              </w:rPr>
              <w:t xml:space="preserve">Data processing and </w:t>
            </w:r>
            <w:del w:id="6527" w:author="Craig Parker" w:date="2024-07-08T11:53:00Z">
              <w:r w:rsidRPr="002E4822" w:rsidDel="00D30C12">
                <w:rPr>
                  <w:rFonts w:ascii="Nunito" w:eastAsia="Nunito" w:hAnsi="Nunito" w:cs="Nunito"/>
                  <w:b/>
                  <w:color w:val="000000" w:themeColor="text1"/>
                  <w:sz w:val="20"/>
                  <w:rPrChange w:id="6528" w:author="Craig Parker" w:date="2024-08-07T12:23:00Z">
                    <w:rPr>
                      <w:rFonts w:ascii="Nunito" w:eastAsia="Nunito" w:hAnsi="Nunito" w:cs="Nunito"/>
                      <w:b/>
                    </w:rPr>
                  </w:rPrChange>
                </w:rPr>
                <w:delText xml:space="preserve">harmonization </w:delText>
              </w:r>
            </w:del>
            <w:proofErr w:type="spellStart"/>
            <w:ins w:id="6529" w:author="Craig Parker" w:date="2024-07-08T11:53:00Z">
              <w:r w:rsidR="00D30C12" w:rsidRPr="002E4822">
                <w:rPr>
                  <w:rFonts w:ascii="Nunito" w:eastAsia="Nunito" w:hAnsi="Nunito" w:cs="Nunito"/>
                  <w:b/>
                  <w:color w:val="000000" w:themeColor="text1"/>
                  <w:sz w:val="20"/>
                  <w:rPrChange w:id="6530" w:author="Craig Parker" w:date="2024-08-07T12:23:00Z">
                    <w:rPr>
                      <w:rFonts w:ascii="Nunito" w:eastAsia="Nunito" w:hAnsi="Nunito" w:cs="Nunito"/>
                      <w:b/>
                    </w:rPr>
                  </w:rPrChange>
                </w:rPr>
                <w:t>harmonisation</w:t>
              </w:r>
              <w:proofErr w:type="spellEnd"/>
              <w:r w:rsidR="00D30C12" w:rsidRPr="002E4822">
                <w:rPr>
                  <w:rFonts w:ascii="Nunito" w:eastAsia="Nunito" w:hAnsi="Nunito" w:cs="Nunito"/>
                  <w:b/>
                  <w:color w:val="000000" w:themeColor="text1"/>
                  <w:sz w:val="20"/>
                  <w:rPrChange w:id="6531" w:author="Craig Parker" w:date="2024-08-07T12:23:00Z">
                    <w:rPr>
                      <w:rFonts w:ascii="Nunito" w:eastAsia="Nunito" w:hAnsi="Nunito" w:cs="Nunito"/>
                      <w:b/>
                    </w:rPr>
                  </w:rPrChange>
                </w:rPr>
                <w:t xml:space="preserve"> </w:t>
              </w:r>
            </w:ins>
            <w:r w:rsidRPr="002E4822">
              <w:rPr>
                <w:rFonts w:ascii="Nunito" w:eastAsia="Nunito" w:hAnsi="Nunito" w:cs="Nunito"/>
                <w:b/>
                <w:color w:val="000000" w:themeColor="text1"/>
                <w:sz w:val="20"/>
                <w:rPrChange w:id="6532" w:author="Craig Parker" w:date="2024-08-07T12:23:00Z">
                  <w:rPr>
                    <w:rFonts w:ascii="Nunito" w:eastAsia="Nunito" w:hAnsi="Nunito" w:cs="Nunito"/>
                    <w:b/>
                  </w:rPr>
                </w:rPrChange>
              </w:rPr>
              <w:t>(including de-identification)</w:t>
            </w:r>
          </w:p>
          <w:p w14:paraId="00000180"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b/>
                <w:color w:val="000000" w:themeColor="text1"/>
                <w:sz w:val="20"/>
                <w:rPrChange w:id="6533" w:author="Craig Parker" w:date="2024-08-07T12:23:00Z">
                  <w:rPr>
                    <w:rFonts w:ascii="Nunito" w:eastAsia="Nunito" w:hAnsi="Nunito" w:cs="Nunito"/>
                    <w:b/>
                  </w:rPr>
                </w:rPrChange>
              </w:rPr>
            </w:pPr>
          </w:p>
          <w:p w14:paraId="00000181" w14:textId="7D8A3CE6"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534"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535" w:author="Craig Parker" w:date="2024-08-07T12:23:00Z">
                  <w:rPr>
                    <w:rFonts w:ascii="Nunito" w:eastAsia="Nunito" w:hAnsi="Nunito" w:cs="Nunito"/>
                  </w:rPr>
                </w:rPrChange>
              </w:rPr>
              <w:t xml:space="preserve">De-identification, quality control, remapping, </w:t>
            </w:r>
            <w:del w:id="6536" w:author="Craig Parker" w:date="2024-07-08T11:53:00Z">
              <w:r w:rsidRPr="002E4822" w:rsidDel="00D30C12">
                <w:rPr>
                  <w:rFonts w:ascii="Nunito" w:eastAsia="Nunito" w:hAnsi="Nunito" w:cs="Nunito"/>
                  <w:color w:val="000000" w:themeColor="text1"/>
                  <w:sz w:val="20"/>
                  <w:rPrChange w:id="6537" w:author="Craig Parker" w:date="2024-08-07T12:23:00Z">
                    <w:rPr>
                      <w:rFonts w:ascii="Nunito" w:eastAsia="Nunito" w:hAnsi="Nunito" w:cs="Nunito"/>
                    </w:rPr>
                  </w:rPrChange>
                </w:rPr>
                <w:delText xml:space="preserve">harmonization </w:delText>
              </w:r>
            </w:del>
            <w:proofErr w:type="spellStart"/>
            <w:ins w:id="6538" w:author="Craig Parker" w:date="2024-07-08T11:53:00Z">
              <w:r w:rsidR="00D30C12" w:rsidRPr="002E4822">
                <w:rPr>
                  <w:rFonts w:ascii="Nunito" w:eastAsia="Nunito" w:hAnsi="Nunito" w:cs="Nunito"/>
                  <w:color w:val="000000" w:themeColor="text1"/>
                  <w:sz w:val="20"/>
                  <w:rPrChange w:id="6539" w:author="Craig Parker" w:date="2024-08-07T12:23:00Z">
                    <w:rPr>
                      <w:rFonts w:ascii="Nunito" w:eastAsia="Nunito" w:hAnsi="Nunito" w:cs="Nunito"/>
                    </w:rPr>
                  </w:rPrChange>
                </w:rPr>
                <w:t>harmonisation</w:t>
              </w:r>
              <w:proofErr w:type="spellEnd"/>
              <w:r w:rsidR="00D30C12" w:rsidRPr="002E4822">
                <w:rPr>
                  <w:rFonts w:ascii="Nunito" w:eastAsia="Nunito" w:hAnsi="Nunito" w:cs="Nunito"/>
                  <w:color w:val="000000" w:themeColor="text1"/>
                  <w:sz w:val="20"/>
                  <w:rPrChange w:id="6540" w:author="Craig Parker" w:date="2024-08-07T12:23:00Z">
                    <w:rPr>
                      <w:rFonts w:ascii="Nunito" w:eastAsia="Nunito" w:hAnsi="Nunito" w:cs="Nunito"/>
                    </w:rPr>
                  </w:rPrChange>
                </w:rPr>
                <w:t xml:space="preserve"> </w:t>
              </w:r>
            </w:ins>
            <w:r w:rsidRPr="002E4822">
              <w:rPr>
                <w:rFonts w:ascii="Nunito" w:eastAsia="Nunito" w:hAnsi="Nunito" w:cs="Nunito"/>
                <w:color w:val="000000" w:themeColor="text1"/>
                <w:sz w:val="20"/>
                <w:rPrChange w:id="6541" w:author="Craig Parker" w:date="2024-08-07T12:23:00Z">
                  <w:rPr>
                    <w:rFonts w:ascii="Nunito" w:eastAsia="Nunito" w:hAnsi="Nunito" w:cs="Nunito"/>
                  </w:rPr>
                </w:rPrChange>
              </w:rPr>
              <w:t>and integration of all datasets</w:t>
            </w:r>
          </w:p>
          <w:p w14:paraId="00000182"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42" w:author="Craig Parker" w:date="2024-08-07T12:23:00Z">
                  <w:rPr>
                    <w:rFonts w:ascii="Nunito" w:eastAsia="Nunito" w:hAnsi="Nunito" w:cs="Nunito"/>
                  </w:rPr>
                </w:rPrChange>
              </w:rPr>
            </w:pPr>
          </w:p>
          <w:p w14:paraId="00000183"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543"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544" w:author="Craig Parker" w:date="2024-08-07T12:23:00Z">
                  <w:rPr>
                    <w:rFonts w:ascii="Nunito" w:eastAsia="Nunito" w:hAnsi="Nunito" w:cs="Nunito"/>
                  </w:rPr>
                </w:rPrChange>
              </w:rPr>
              <w:t>Note: These are the only individuals with access to encryption keys for original sensitive data</w:t>
            </w:r>
          </w:p>
          <w:p w14:paraId="00000184"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b/>
                <w:color w:val="000000" w:themeColor="text1"/>
                <w:sz w:val="20"/>
                <w:rPrChange w:id="6545" w:author="Craig Parker" w:date="2024-08-07T12:23:00Z">
                  <w:rPr>
                    <w:rFonts w:ascii="Nunito" w:eastAsia="Nunito" w:hAnsi="Nunito" w:cs="Nunito"/>
                    <w:b/>
                  </w:rPr>
                </w:rPrChange>
              </w:rPr>
            </w:pPr>
          </w:p>
          <w:p w14:paraId="00000185"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b/>
                <w:color w:val="000000" w:themeColor="text1"/>
                <w:sz w:val="20"/>
                <w:rPrChange w:id="6546" w:author="Craig Parker" w:date="2024-08-07T12:23:00Z">
                  <w:rPr>
                    <w:rFonts w:ascii="Nunito" w:eastAsia="Nunito" w:hAnsi="Nunito" w:cs="Nunito"/>
                    <w:b/>
                  </w:rPr>
                </w:rPrChange>
              </w:rPr>
            </w:pPr>
          </w:p>
        </w:tc>
        <w:tc>
          <w:tcPr>
            <w:tcW w:w="1847" w:type="dxa"/>
            <w:shd w:val="clear" w:color="auto" w:fill="auto"/>
            <w:tcMar>
              <w:top w:w="100" w:type="dxa"/>
              <w:left w:w="100" w:type="dxa"/>
              <w:bottom w:w="100" w:type="dxa"/>
              <w:right w:w="100" w:type="dxa"/>
            </w:tcMar>
          </w:tcPr>
          <w:p w14:paraId="00000186" w14:textId="77777777" w:rsidR="007813F4" w:rsidRPr="002E4822" w:rsidRDefault="00BF01CE">
            <w:pPr>
              <w:widowControl w:val="0"/>
              <w:pBdr>
                <w:top w:val="nil"/>
                <w:left w:val="nil"/>
                <w:bottom w:val="nil"/>
                <w:right w:val="nil"/>
                <w:between w:val="nil"/>
              </w:pBdr>
              <w:spacing w:line="240" w:lineRule="auto"/>
              <w:rPr>
                <w:rFonts w:ascii="Nunito" w:eastAsia="Nunito" w:hAnsi="Nunito" w:cs="Nunito"/>
                <w:color w:val="000000" w:themeColor="text1"/>
                <w:sz w:val="20"/>
                <w:rPrChange w:id="6547" w:author="Craig Parker" w:date="2024-08-07T12:23:00Z">
                  <w:rPr>
                    <w:rFonts w:ascii="Nunito" w:eastAsia="Nunito" w:hAnsi="Nunito" w:cs="Nunito"/>
                  </w:rPr>
                </w:rPrChange>
              </w:rPr>
            </w:pPr>
            <w:r w:rsidRPr="002E4822">
              <w:rPr>
                <w:rFonts w:ascii="Nunito" w:hAnsi="Nunito"/>
                <w:color w:val="000000" w:themeColor="text1"/>
                <w:sz w:val="20"/>
                <w:rPrChange w:id="6548" w:author="Craig Parker" w:date="2024-08-07T12:23:00Z">
                  <w:rPr/>
                </w:rPrChange>
              </w:rPr>
              <w:fldChar w:fldCharType="begin"/>
            </w:r>
            <w:r w:rsidRPr="002E4822">
              <w:rPr>
                <w:rFonts w:ascii="Nunito" w:hAnsi="Nunito"/>
                <w:color w:val="000000" w:themeColor="text1"/>
                <w:sz w:val="20"/>
                <w:rPrChange w:id="6549" w:author="Craig Parker" w:date="2024-08-07T12:23:00Z">
                  <w:rPr/>
                </w:rPrChange>
              </w:rPr>
              <w:instrText>HYPERLINK "mailto:lisa.vanaardenne@uct.ac.za" \h</w:instrText>
            </w:r>
            <w:r w:rsidRPr="00B64181">
              <w:rPr>
                <w:rFonts w:ascii="Nunito" w:hAnsi="Nunito"/>
                <w:color w:val="000000" w:themeColor="text1"/>
                <w:sz w:val="20"/>
              </w:rPr>
            </w:r>
            <w:r w:rsidRPr="002E4822">
              <w:rPr>
                <w:rFonts w:ascii="Nunito" w:hAnsi="Nunito"/>
                <w:color w:val="000000" w:themeColor="text1"/>
                <w:sz w:val="20"/>
                <w:rPrChange w:id="6550" w:author="Craig Parker" w:date="2024-08-07T12:23:00Z">
                  <w:rPr>
                    <w:color w:val="0000EE"/>
                    <w:u w:val="single"/>
                  </w:rPr>
                </w:rPrChange>
              </w:rPr>
              <w:fldChar w:fldCharType="separate"/>
            </w:r>
            <w:r w:rsidR="009511AE" w:rsidRPr="002E4822">
              <w:rPr>
                <w:rFonts w:ascii="Nunito" w:hAnsi="Nunito"/>
                <w:color w:val="000000" w:themeColor="text1"/>
                <w:sz w:val="20"/>
                <w:u w:val="single"/>
                <w:rPrChange w:id="6551" w:author="Craig Parker" w:date="2024-08-07T12:23:00Z">
                  <w:rPr>
                    <w:color w:val="0000EE"/>
                    <w:u w:val="single"/>
                  </w:rPr>
                </w:rPrChange>
              </w:rPr>
              <w:t>Lisa van Aardenne</w:t>
            </w:r>
            <w:r w:rsidRPr="002E4822">
              <w:rPr>
                <w:rFonts w:ascii="Nunito" w:hAnsi="Nunito"/>
                <w:color w:val="000000" w:themeColor="text1"/>
                <w:sz w:val="20"/>
                <w:u w:val="single"/>
                <w:rPrChange w:id="6552" w:author="Craig Parker" w:date="2024-08-07T12:23:00Z">
                  <w:rPr>
                    <w:color w:val="0000EE"/>
                    <w:u w:val="single"/>
                  </w:rPr>
                </w:rPrChange>
              </w:rPr>
              <w:fldChar w:fldCharType="end"/>
            </w:r>
          </w:p>
          <w:p w14:paraId="00000187"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53" w:author="Craig Parker" w:date="2024-08-07T12:23:00Z">
                  <w:rPr>
                    <w:rFonts w:ascii="Nunito" w:eastAsia="Nunito" w:hAnsi="Nunito" w:cs="Nunito"/>
                  </w:rPr>
                </w:rPrChange>
              </w:rPr>
            </w:pPr>
          </w:p>
          <w:p w14:paraId="00000188" w14:textId="77777777" w:rsidR="007813F4" w:rsidRPr="002E4822" w:rsidRDefault="00BF01CE">
            <w:pPr>
              <w:widowControl w:val="0"/>
              <w:pBdr>
                <w:top w:val="nil"/>
                <w:left w:val="nil"/>
                <w:bottom w:val="nil"/>
                <w:right w:val="nil"/>
                <w:between w:val="nil"/>
              </w:pBdr>
              <w:spacing w:line="240" w:lineRule="auto"/>
              <w:rPr>
                <w:rFonts w:ascii="Nunito" w:eastAsia="Nunito" w:hAnsi="Nunito" w:cs="Nunito"/>
                <w:color w:val="000000" w:themeColor="text1"/>
                <w:sz w:val="20"/>
                <w:rPrChange w:id="6554" w:author="Craig Parker" w:date="2024-08-07T12:23:00Z">
                  <w:rPr>
                    <w:rFonts w:ascii="Nunito" w:eastAsia="Nunito" w:hAnsi="Nunito" w:cs="Nunito"/>
                  </w:rPr>
                </w:rPrChange>
              </w:rPr>
            </w:pPr>
            <w:r w:rsidRPr="002E4822">
              <w:rPr>
                <w:rFonts w:ascii="Nunito" w:hAnsi="Nunito"/>
                <w:color w:val="000000" w:themeColor="text1"/>
                <w:sz w:val="20"/>
                <w:rPrChange w:id="6555" w:author="Craig Parker" w:date="2024-08-07T12:23:00Z">
                  <w:rPr/>
                </w:rPrChange>
              </w:rPr>
              <w:fldChar w:fldCharType="begin"/>
            </w:r>
            <w:r w:rsidRPr="002E4822">
              <w:rPr>
                <w:rFonts w:ascii="Nunito" w:hAnsi="Nunito"/>
                <w:color w:val="000000" w:themeColor="text1"/>
                <w:sz w:val="20"/>
                <w:rPrChange w:id="6556" w:author="Craig Parker" w:date="2024-08-07T12:23:00Z">
                  <w:rPr/>
                </w:rPrChange>
              </w:rPr>
              <w:instrText>HYPERLINK "mailto:pierre.kloppers@uct.ac.za" \h</w:instrText>
            </w:r>
            <w:r w:rsidRPr="00B64181">
              <w:rPr>
                <w:rFonts w:ascii="Nunito" w:hAnsi="Nunito"/>
                <w:color w:val="000000" w:themeColor="text1"/>
                <w:sz w:val="20"/>
              </w:rPr>
            </w:r>
            <w:r w:rsidRPr="002E4822">
              <w:rPr>
                <w:rFonts w:ascii="Nunito" w:hAnsi="Nunito"/>
                <w:color w:val="000000" w:themeColor="text1"/>
                <w:sz w:val="20"/>
                <w:rPrChange w:id="6557" w:author="Craig Parker" w:date="2024-08-07T12:23:00Z">
                  <w:rPr>
                    <w:color w:val="0000EE"/>
                    <w:u w:val="single"/>
                  </w:rPr>
                </w:rPrChange>
              </w:rPr>
              <w:fldChar w:fldCharType="separate"/>
            </w:r>
            <w:r w:rsidR="009511AE" w:rsidRPr="002E4822">
              <w:rPr>
                <w:rFonts w:ascii="Nunito" w:hAnsi="Nunito"/>
                <w:color w:val="000000" w:themeColor="text1"/>
                <w:sz w:val="20"/>
                <w:u w:val="single"/>
                <w:rPrChange w:id="6558" w:author="Craig Parker" w:date="2024-08-07T12:23:00Z">
                  <w:rPr>
                    <w:color w:val="0000EE"/>
                    <w:u w:val="single"/>
                  </w:rPr>
                </w:rPrChange>
              </w:rPr>
              <w:t>Pierre Kloppers</w:t>
            </w:r>
            <w:r w:rsidRPr="002E4822">
              <w:rPr>
                <w:rFonts w:ascii="Nunito" w:hAnsi="Nunito"/>
                <w:color w:val="000000" w:themeColor="text1"/>
                <w:sz w:val="20"/>
                <w:u w:val="single"/>
                <w:rPrChange w:id="6559" w:author="Craig Parker" w:date="2024-08-07T12:23:00Z">
                  <w:rPr>
                    <w:color w:val="0000EE"/>
                    <w:u w:val="single"/>
                  </w:rPr>
                </w:rPrChange>
              </w:rPr>
              <w:fldChar w:fldCharType="end"/>
            </w:r>
          </w:p>
          <w:p w14:paraId="00000189"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60" w:author="Craig Parker" w:date="2024-08-07T12:23:00Z">
                  <w:rPr>
                    <w:rFonts w:ascii="Nunito" w:eastAsia="Nunito" w:hAnsi="Nunito" w:cs="Nunito"/>
                  </w:rPr>
                </w:rPrChange>
              </w:rPr>
            </w:pPr>
          </w:p>
          <w:p w14:paraId="0000018A" w14:textId="77777777" w:rsidR="007813F4" w:rsidRPr="002E4822" w:rsidRDefault="0C32A488" w:rsidP="0C32A488">
            <w:pPr>
              <w:widowControl w:val="0"/>
              <w:pBdr>
                <w:top w:val="nil"/>
                <w:left w:val="nil"/>
                <w:bottom w:val="nil"/>
                <w:right w:val="nil"/>
                <w:between w:val="nil"/>
              </w:pBdr>
              <w:spacing w:line="240" w:lineRule="auto"/>
              <w:rPr>
                <w:ins w:id="6561" w:author="Lisa van Aardenne" w:date="2024-04-19T08:46:00Z"/>
                <w:rFonts w:ascii="Nunito" w:eastAsia="Nunito" w:hAnsi="Nunito" w:cs="Nunito"/>
                <w:color w:val="000000" w:themeColor="text1"/>
                <w:sz w:val="20"/>
                <w:rPrChange w:id="6562" w:author="Craig Parker" w:date="2024-08-07T12:23:00Z">
                  <w:rPr>
                    <w:ins w:id="6563" w:author="Lisa van Aardenne" w:date="2024-04-19T08:46:00Z"/>
                    <w:rFonts w:ascii="Nunito" w:eastAsia="Nunito" w:hAnsi="Nunito" w:cs="Nunito"/>
                  </w:rPr>
                </w:rPrChange>
              </w:rPr>
            </w:pPr>
            <w:r w:rsidRPr="002E4822">
              <w:rPr>
                <w:rFonts w:ascii="Nunito" w:eastAsia="Nunito" w:hAnsi="Nunito" w:cs="Nunito"/>
                <w:color w:val="000000" w:themeColor="text1"/>
                <w:sz w:val="20"/>
                <w:rPrChange w:id="6564" w:author="Craig Parker" w:date="2024-08-07T12:23:00Z">
                  <w:rPr>
                    <w:rFonts w:ascii="Nunito" w:eastAsia="Nunito" w:hAnsi="Nunito" w:cs="Nunito"/>
                  </w:rPr>
                </w:rPrChange>
              </w:rPr>
              <w:t>Piotr Wolski</w:t>
            </w:r>
          </w:p>
          <w:p w14:paraId="2D017375" w14:textId="0003D7F0" w:rsidR="0C32A488" w:rsidRPr="002E4822" w:rsidRDefault="0C32A488" w:rsidP="0C32A488">
            <w:pPr>
              <w:widowControl w:val="0"/>
              <w:pBdr>
                <w:top w:val="nil"/>
                <w:left w:val="nil"/>
                <w:bottom w:val="nil"/>
                <w:right w:val="nil"/>
                <w:between w:val="nil"/>
              </w:pBdr>
              <w:spacing w:line="240" w:lineRule="auto"/>
              <w:rPr>
                <w:ins w:id="6565" w:author="Lisa van Aardenne" w:date="2024-04-19T08:46:00Z"/>
                <w:rFonts w:ascii="Nunito" w:eastAsia="Nunito" w:hAnsi="Nunito" w:cs="Nunito"/>
                <w:color w:val="000000" w:themeColor="text1"/>
                <w:sz w:val="20"/>
                <w:rPrChange w:id="6566" w:author="Craig Parker" w:date="2024-08-07T12:23:00Z">
                  <w:rPr>
                    <w:ins w:id="6567" w:author="Lisa van Aardenne" w:date="2024-04-19T08:46:00Z"/>
                    <w:rFonts w:ascii="Nunito" w:eastAsia="Nunito" w:hAnsi="Nunito" w:cs="Nunito"/>
                  </w:rPr>
                </w:rPrChange>
              </w:rPr>
            </w:pPr>
          </w:p>
          <w:p w14:paraId="3CEB9234" w14:textId="44A67A22" w:rsidR="0C32A488" w:rsidRPr="002E4822" w:rsidRDefault="0C32A488"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568" w:author="Craig Parker" w:date="2024-08-07T12:23:00Z">
                  <w:rPr>
                    <w:rFonts w:ascii="Nunito" w:eastAsia="Nunito" w:hAnsi="Nunito" w:cs="Nunito"/>
                  </w:rPr>
                </w:rPrChange>
              </w:rPr>
            </w:pPr>
            <w:ins w:id="6569" w:author="Lisa van Aardenne" w:date="2024-04-19T08:46:00Z">
              <w:r w:rsidRPr="002E4822">
                <w:rPr>
                  <w:rFonts w:ascii="Nunito" w:eastAsia="Nunito" w:hAnsi="Nunito" w:cs="Nunito"/>
                  <w:color w:val="000000" w:themeColor="text1"/>
                  <w:sz w:val="20"/>
                  <w:rPrChange w:id="6570" w:author="Craig Parker" w:date="2024-08-07T12:23:00Z">
                    <w:rPr>
                      <w:rFonts w:ascii="Nunito" w:eastAsia="Nunito" w:hAnsi="Nunito" w:cs="Nunito"/>
                    </w:rPr>
                  </w:rPrChange>
                </w:rPr>
                <w:t>Peter Marsh</w:t>
              </w:r>
            </w:ins>
          </w:p>
          <w:p w14:paraId="0000018B"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71" w:author="Craig Parker" w:date="2024-08-07T12:23:00Z">
                  <w:rPr>
                    <w:rFonts w:ascii="Nunito" w:eastAsia="Nunito" w:hAnsi="Nunito" w:cs="Nunito"/>
                  </w:rPr>
                </w:rPrChange>
              </w:rPr>
            </w:pPr>
          </w:p>
          <w:p w14:paraId="0000018C" w14:textId="77777777" w:rsidR="007813F4" w:rsidRPr="002E4822" w:rsidRDefault="009511AE"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572" w:author="Craig Parker" w:date="2024-08-07T12:23:00Z">
                  <w:rPr>
                    <w:rFonts w:ascii="Nunito" w:eastAsia="Nunito" w:hAnsi="Nunito" w:cs="Nunito"/>
                  </w:rPr>
                </w:rPrChange>
              </w:rPr>
            </w:pPr>
            <w:del w:id="6573" w:author="Lisa van Aardenne" w:date="2024-04-19T08:48:00Z">
              <w:r w:rsidRPr="002E4822" w:rsidDel="0C32A488">
                <w:rPr>
                  <w:rFonts w:ascii="Nunito" w:eastAsia="Nunito" w:hAnsi="Nunito" w:cs="Nunito"/>
                  <w:color w:val="000000" w:themeColor="text1"/>
                  <w:sz w:val="20"/>
                  <w:rPrChange w:id="6574" w:author="Craig Parker" w:date="2024-08-07T12:23:00Z">
                    <w:rPr>
                      <w:rFonts w:ascii="Nunito" w:eastAsia="Nunito" w:hAnsi="Nunito" w:cs="Nunito"/>
                    </w:rPr>
                  </w:rPrChange>
                </w:rPr>
                <w:delText>Nelson Bore</w:delText>
              </w:r>
            </w:del>
          </w:p>
          <w:p w14:paraId="0000018D"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75" w:author="Craig Parker" w:date="2024-08-07T12:23:00Z">
                  <w:rPr>
                    <w:rFonts w:ascii="Nunito" w:eastAsia="Nunito" w:hAnsi="Nunito" w:cs="Nunito"/>
                  </w:rPr>
                </w:rPrChange>
              </w:rPr>
            </w:pPr>
          </w:p>
          <w:p w14:paraId="0000018E" w14:textId="77777777" w:rsidR="007813F4" w:rsidRPr="002E4822" w:rsidRDefault="009511AE" w:rsidP="0C32A488">
            <w:pPr>
              <w:widowControl w:val="0"/>
              <w:pBdr>
                <w:top w:val="nil"/>
                <w:left w:val="nil"/>
                <w:bottom w:val="nil"/>
                <w:right w:val="nil"/>
                <w:between w:val="nil"/>
              </w:pBdr>
              <w:spacing w:line="240" w:lineRule="auto"/>
              <w:rPr>
                <w:ins w:id="6576" w:author="Lisa van Aardenne" w:date="2024-04-19T08:49:00Z"/>
                <w:rFonts w:ascii="Nunito" w:eastAsia="Nunito" w:hAnsi="Nunito" w:cs="Nunito"/>
                <w:color w:val="000000" w:themeColor="text1"/>
                <w:sz w:val="20"/>
                <w:rPrChange w:id="6577" w:author="Craig Parker" w:date="2024-08-07T12:23:00Z">
                  <w:rPr>
                    <w:ins w:id="6578" w:author="Lisa van Aardenne" w:date="2024-04-19T08:49:00Z"/>
                    <w:rFonts w:ascii="Nunito" w:eastAsia="Nunito" w:hAnsi="Nunito" w:cs="Nunito"/>
                  </w:rPr>
                </w:rPrChange>
              </w:rPr>
            </w:pPr>
            <w:del w:id="6579" w:author="Lisa van Aardenne" w:date="2024-04-19T08:48:00Z">
              <w:r w:rsidRPr="002E4822" w:rsidDel="0C32A488">
                <w:rPr>
                  <w:rFonts w:ascii="Nunito" w:eastAsia="Nunito" w:hAnsi="Nunito" w:cs="Nunito"/>
                  <w:color w:val="000000" w:themeColor="text1"/>
                  <w:sz w:val="20"/>
                  <w:rPrChange w:id="6580" w:author="Craig Parker" w:date="2024-08-07T12:23:00Z">
                    <w:rPr>
                      <w:rFonts w:ascii="Nunito" w:eastAsia="Nunito" w:hAnsi="Nunito" w:cs="Nunito"/>
                    </w:rPr>
                  </w:rPrChange>
                </w:rPr>
                <w:delText>Toby Kurien</w:delText>
              </w:r>
            </w:del>
          </w:p>
          <w:p w14:paraId="0F392681" w14:textId="3E32B6B3" w:rsidR="0C32A488" w:rsidRPr="002E4822" w:rsidRDefault="0C32A488" w:rsidP="0C32A488">
            <w:pPr>
              <w:widowControl w:val="0"/>
              <w:pBdr>
                <w:top w:val="nil"/>
                <w:left w:val="nil"/>
                <w:bottom w:val="nil"/>
                <w:right w:val="nil"/>
                <w:between w:val="nil"/>
              </w:pBdr>
              <w:spacing w:line="240" w:lineRule="auto"/>
              <w:rPr>
                <w:ins w:id="6581" w:author="Lisa van Aardenne" w:date="2024-04-19T08:49:00Z"/>
                <w:rFonts w:ascii="Nunito" w:eastAsia="Nunito" w:hAnsi="Nunito" w:cs="Nunito"/>
                <w:color w:val="000000" w:themeColor="text1"/>
                <w:sz w:val="20"/>
                <w:rPrChange w:id="6582" w:author="Craig Parker" w:date="2024-08-07T12:23:00Z">
                  <w:rPr>
                    <w:ins w:id="6583" w:author="Lisa van Aardenne" w:date="2024-04-19T08:49:00Z"/>
                    <w:rFonts w:ascii="Nunito" w:eastAsia="Nunito" w:hAnsi="Nunito" w:cs="Nunito"/>
                  </w:rPr>
                </w:rPrChange>
              </w:rPr>
            </w:pPr>
          </w:p>
          <w:p w14:paraId="1AD72CFF" w14:textId="7DE39229" w:rsidR="0C32A488" w:rsidRPr="002E4822" w:rsidRDefault="0C32A488" w:rsidP="0C32A488">
            <w:pPr>
              <w:widowControl w:val="0"/>
              <w:pBdr>
                <w:top w:val="nil"/>
                <w:left w:val="nil"/>
                <w:bottom w:val="nil"/>
                <w:right w:val="nil"/>
                <w:between w:val="nil"/>
              </w:pBdr>
              <w:spacing w:line="240" w:lineRule="auto"/>
              <w:rPr>
                <w:del w:id="6584" w:author="Lisa van Aardenne" w:date="2024-04-19T08:48:00Z"/>
                <w:rFonts w:ascii="Nunito" w:eastAsia="Nunito" w:hAnsi="Nunito" w:cs="Nunito"/>
                <w:color w:val="000000" w:themeColor="text1"/>
                <w:sz w:val="20"/>
                <w:rPrChange w:id="6585" w:author="Craig Parker" w:date="2024-08-07T12:23:00Z">
                  <w:rPr>
                    <w:del w:id="6586" w:author="Lisa van Aardenne" w:date="2024-04-19T08:48:00Z"/>
                    <w:rFonts w:ascii="Nunito" w:eastAsia="Nunito" w:hAnsi="Nunito" w:cs="Nunito"/>
                  </w:rPr>
                </w:rPrChange>
              </w:rPr>
            </w:pPr>
            <w:ins w:id="6587" w:author="Lisa van Aardenne" w:date="2024-04-19T08:50:00Z">
              <w:r w:rsidRPr="002E4822">
                <w:rPr>
                  <w:rFonts w:ascii="Nunito" w:eastAsia="Nunito" w:hAnsi="Nunito" w:cs="Nunito"/>
                  <w:color w:val="000000" w:themeColor="text1"/>
                  <w:sz w:val="20"/>
                  <w:rPrChange w:id="6588" w:author="Craig Parker" w:date="2024-08-07T12:23:00Z">
                    <w:rPr>
                      <w:rFonts w:ascii="Nunito" w:eastAsia="Nunito" w:hAnsi="Nunito" w:cs="Nunito"/>
                    </w:rPr>
                  </w:rPrChange>
                </w:rPr>
                <w:t>Nicholas Brink</w:t>
              </w:r>
            </w:ins>
          </w:p>
          <w:p w14:paraId="3ADFCDEB" w14:textId="0E6F6969" w:rsidR="007813F4" w:rsidRPr="002E4822" w:rsidRDefault="007813F4" w:rsidP="0C32A488">
            <w:pPr>
              <w:widowControl w:val="0"/>
              <w:pBdr>
                <w:top w:val="nil"/>
                <w:left w:val="nil"/>
                <w:bottom w:val="nil"/>
                <w:right w:val="nil"/>
                <w:between w:val="nil"/>
              </w:pBdr>
              <w:spacing w:line="240" w:lineRule="auto"/>
              <w:rPr>
                <w:ins w:id="6589" w:author="Lisa van Aardenne" w:date="2024-04-19T08:52:00Z"/>
                <w:rFonts w:ascii="Nunito" w:eastAsia="Nunito" w:hAnsi="Nunito" w:cs="Nunito"/>
                <w:color w:val="000000" w:themeColor="text1"/>
                <w:sz w:val="20"/>
                <w:rPrChange w:id="6590" w:author="Craig Parker" w:date="2024-08-07T12:23:00Z">
                  <w:rPr>
                    <w:ins w:id="6591" w:author="Lisa van Aardenne" w:date="2024-04-19T08:52:00Z"/>
                    <w:rFonts w:ascii="Nunito" w:eastAsia="Nunito" w:hAnsi="Nunito" w:cs="Nunito"/>
                  </w:rPr>
                </w:rPrChange>
              </w:rPr>
            </w:pPr>
          </w:p>
          <w:p w14:paraId="0000018F" w14:textId="0627D4CB" w:rsidR="007813F4" w:rsidRPr="002E4822" w:rsidRDefault="0C32A488"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592" w:author="Craig Parker" w:date="2024-08-07T12:23:00Z">
                  <w:rPr>
                    <w:rFonts w:ascii="Nunito" w:eastAsia="Nunito" w:hAnsi="Nunito" w:cs="Nunito"/>
                  </w:rPr>
                </w:rPrChange>
              </w:rPr>
            </w:pPr>
            <w:ins w:id="6593" w:author="Lisa van Aardenne" w:date="2024-04-19T08:52:00Z">
              <w:r w:rsidRPr="002E4822">
                <w:rPr>
                  <w:rFonts w:ascii="Nunito" w:eastAsia="Nunito" w:hAnsi="Nunito" w:cs="Nunito"/>
                  <w:color w:val="000000" w:themeColor="text1"/>
                  <w:sz w:val="20"/>
                  <w:rPrChange w:id="6594" w:author="Craig Parker" w:date="2024-08-07T12:23:00Z">
                    <w:rPr>
                      <w:rFonts w:ascii="Nunito" w:eastAsia="Nunito" w:hAnsi="Nunito" w:cs="Nunito"/>
                    </w:rPr>
                  </w:rPrChange>
                </w:rPr>
                <w:t>Craig Parker</w:t>
              </w:r>
            </w:ins>
          </w:p>
        </w:tc>
        <w:tc>
          <w:tcPr>
            <w:tcW w:w="1588" w:type="dxa"/>
            <w:shd w:val="clear" w:color="auto" w:fill="auto"/>
            <w:tcMar>
              <w:top w:w="100" w:type="dxa"/>
              <w:left w:w="100" w:type="dxa"/>
              <w:bottom w:w="100" w:type="dxa"/>
              <w:right w:w="100" w:type="dxa"/>
            </w:tcMar>
          </w:tcPr>
          <w:p w14:paraId="00000190"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595"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596" w:author="Craig Parker" w:date="2024-08-07T12:23:00Z">
                  <w:rPr>
                    <w:rFonts w:ascii="Nunito" w:eastAsia="Nunito" w:hAnsi="Nunito" w:cs="Nunito"/>
                  </w:rPr>
                </w:rPrChange>
              </w:rPr>
              <w:t>UCT</w:t>
            </w:r>
          </w:p>
          <w:p w14:paraId="00000191"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597" w:author="Craig Parker" w:date="2024-08-07T12:23:00Z">
                  <w:rPr>
                    <w:rFonts w:ascii="Nunito" w:eastAsia="Nunito" w:hAnsi="Nunito" w:cs="Nunito"/>
                  </w:rPr>
                </w:rPrChange>
              </w:rPr>
            </w:pPr>
          </w:p>
          <w:p w14:paraId="00000192"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598"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599" w:author="Craig Parker" w:date="2024-08-07T12:23:00Z">
                  <w:rPr>
                    <w:rFonts w:ascii="Nunito" w:eastAsia="Nunito" w:hAnsi="Nunito" w:cs="Nunito"/>
                  </w:rPr>
                </w:rPrChange>
              </w:rPr>
              <w:t>UCT</w:t>
            </w:r>
          </w:p>
          <w:p w14:paraId="00000193"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600" w:author="Craig Parker" w:date="2024-08-07T12:23:00Z">
                  <w:rPr>
                    <w:rFonts w:ascii="Nunito" w:eastAsia="Nunito" w:hAnsi="Nunito" w:cs="Nunito"/>
                  </w:rPr>
                </w:rPrChange>
              </w:rPr>
            </w:pPr>
          </w:p>
          <w:p w14:paraId="00000194" w14:textId="77777777" w:rsidR="007813F4" w:rsidRPr="002E4822" w:rsidRDefault="0C32A488" w:rsidP="0C32A488">
            <w:pPr>
              <w:widowControl w:val="0"/>
              <w:pBdr>
                <w:top w:val="nil"/>
                <w:left w:val="nil"/>
                <w:bottom w:val="nil"/>
                <w:right w:val="nil"/>
                <w:between w:val="nil"/>
              </w:pBdr>
              <w:spacing w:line="240" w:lineRule="auto"/>
              <w:rPr>
                <w:ins w:id="6601" w:author="Lisa van Aardenne" w:date="2024-04-19T08:46:00Z"/>
                <w:rFonts w:ascii="Nunito" w:eastAsia="Nunito" w:hAnsi="Nunito" w:cs="Nunito"/>
                <w:color w:val="000000" w:themeColor="text1"/>
                <w:sz w:val="20"/>
                <w:rPrChange w:id="6602" w:author="Craig Parker" w:date="2024-08-07T12:23:00Z">
                  <w:rPr>
                    <w:ins w:id="6603" w:author="Lisa van Aardenne" w:date="2024-04-19T08:46:00Z"/>
                    <w:rFonts w:ascii="Nunito" w:eastAsia="Nunito" w:hAnsi="Nunito" w:cs="Nunito"/>
                  </w:rPr>
                </w:rPrChange>
              </w:rPr>
            </w:pPr>
            <w:r w:rsidRPr="002E4822">
              <w:rPr>
                <w:rFonts w:ascii="Nunito" w:eastAsia="Nunito" w:hAnsi="Nunito" w:cs="Nunito"/>
                <w:color w:val="000000" w:themeColor="text1"/>
                <w:sz w:val="20"/>
                <w:rPrChange w:id="6604" w:author="Craig Parker" w:date="2024-08-07T12:23:00Z">
                  <w:rPr>
                    <w:rFonts w:ascii="Nunito" w:eastAsia="Nunito" w:hAnsi="Nunito" w:cs="Nunito"/>
                  </w:rPr>
                </w:rPrChange>
              </w:rPr>
              <w:t>UCT</w:t>
            </w:r>
          </w:p>
          <w:p w14:paraId="407338DD" w14:textId="657A9E8C" w:rsidR="0C32A488" w:rsidRPr="002E4822" w:rsidRDefault="0C32A488" w:rsidP="0C32A488">
            <w:pPr>
              <w:widowControl w:val="0"/>
              <w:pBdr>
                <w:top w:val="nil"/>
                <w:left w:val="nil"/>
                <w:bottom w:val="nil"/>
                <w:right w:val="nil"/>
                <w:between w:val="nil"/>
              </w:pBdr>
              <w:spacing w:line="240" w:lineRule="auto"/>
              <w:rPr>
                <w:ins w:id="6605" w:author="Lisa van Aardenne" w:date="2024-04-19T08:46:00Z"/>
                <w:rFonts w:ascii="Nunito" w:eastAsia="Nunito" w:hAnsi="Nunito" w:cs="Nunito"/>
                <w:color w:val="000000" w:themeColor="text1"/>
                <w:sz w:val="20"/>
                <w:rPrChange w:id="6606" w:author="Craig Parker" w:date="2024-08-07T12:23:00Z">
                  <w:rPr>
                    <w:ins w:id="6607" w:author="Lisa van Aardenne" w:date="2024-04-19T08:46:00Z"/>
                    <w:rFonts w:ascii="Nunito" w:eastAsia="Nunito" w:hAnsi="Nunito" w:cs="Nunito"/>
                  </w:rPr>
                </w:rPrChange>
              </w:rPr>
            </w:pPr>
          </w:p>
          <w:p w14:paraId="0B0F2660" w14:textId="41EADA41" w:rsidR="0C32A488" w:rsidRPr="002E4822" w:rsidRDefault="0C32A488"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608" w:author="Craig Parker" w:date="2024-08-07T12:23:00Z">
                  <w:rPr>
                    <w:rFonts w:ascii="Nunito" w:eastAsia="Nunito" w:hAnsi="Nunito" w:cs="Nunito"/>
                  </w:rPr>
                </w:rPrChange>
              </w:rPr>
            </w:pPr>
            <w:ins w:id="6609" w:author="Lisa van Aardenne" w:date="2024-04-19T08:46:00Z">
              <w:r w:rsidRPr="002E4822">
                <w:rPr>
                  <w:rFonts w:ascii="Nunito" w:eastAsia="Nunito" w:hAnsi="Nunito" w:cs="Nunito"/>
                  <w:color w:val="000000" w:themeColor="text1"/>
                  <w:sz w:val="20"/>
                  <w:rPrChange w:id="6610" w:author="Craig Parker" w:date="2024-08-07T12:23:00Z">
                    <w:rPr>
                      <w:rFonts w:ascii="Nunito" w:eastAsia="Nunito" w:hAnsi="Nunito" w:cs="Nunito"/>
                    </w:rPr>
                  </w:rPrChange>
                </w:rPr>
                <w:t>UCT</w:t>
              </w:r>
            </w:ins>
          </w:p>
          <w:p w14:paraId="00000195"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611" w:author="Craig Parker" w:date="2024-08-07T12:23:00Z">
                  <w:rPr>
                    <w:rFonts w:ascii="Nunito" w:eastAsia="Nunito" w:hAnsi="Nunito" w:cs="Nunito"/>
                  </w:rPr>
                </w:rPrChange>
              </w:rPr>
            </w:pPr>
          </w:p>
          <w:p w14:paraId="00000196" w14:textId="77777777" w:rsidR="007813F4" w:rsidRPr="002E4822" w:rsidRDefault="009511AE"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612" w:author="Craig Parker" w:date="2024-08-07T12:23:00Z">
                  <w:rPr>
                    <w:rFonts w:ascii="Nunito" w:eastAsia="Nunito" w:hAnsi="Nunito" w:cs="Nunito"/>
                  </w:rPr>
                </w:rPrChange>
              </w:rPr>
            </w:pPr>
            <w:del w:id="6613" w:author="Lisa van Aardenne" w:date="2024-04-19T08:49:00Z">
              <w:r w:rsidRPr="002E4822" w:rsidDel="0C32A488">
                <w:rPr>
                  <w:rFonts w:ascii="Nunito" w:eastAsia="Nunito" w:hAnsi="Nunito" w:cs="Nunito"/>
                  <w:color w:val="000000" w:themeColor="text1"/>
                  <w:sz w:val="20"/>
                  <w:rPrChange w:id="6614" w:author="Craig Parker" w:date="2024-08-07T12:23:00Z">
                    <w:rPr>
                      <w:rFonts w:ascii="Nunito" w:eastAsia="Nunito" w:hAnsi="Nunito" w:cs="Nunito"/>
                    </w:rPr>
                  </w:rPrChange>
                </w:rPr>
                <w:delText>IBM</w:delText>
              </w:r>
            </w:del>
          </w:p>
          <w:p w14:paraId="00000197"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615" w:author="Craig Parker" w:date="2024-08-07T12:23:00Z">
                  <w:rPr>
                    <w:rFonts w:ascii="Nunito" w:eastAsia="Nunito" w:hAnsi="Nunito" w:cs="Nunito"/>
                  </w:rPr>
                </w:rPrChange>
              </w:rPr>
            </w:pPr>
          </w:p>
          <w:p w14:paraId="722DBAFE" w14:textId="0984B13A" w:rsidR="007813F4" w:rsidRPr="002E4822" w:rsidRDefault="009511AE" w:rsidP="0C32A488">
            <w:pPr>
              <w:widowControl w:val="0"/>
              <w:pBdr>
                <w:top w:val="nil"/>
                <w:left w:val="nil"/>
                <w:bottom w:val="nil"/>
                <w:right w:val="nil"/>
                <w:between w:val="nil"/>
              </w:pBdr>
              <w:spacing w:line="240" w:lineRule="auto"/>
              <w:rPr>
                <w:ins w:id="6616" w:author="Lisa van Aardenne" w:date="2024-04-19T08:50:00Z"/>
                <w:rFonts w:ascii="Nunito" w:eastAsia="Nunito" w:hAnsi="Nunito" w:cs="Nunito"/>
                <w:color w:val="000000" w:themeColor="text1"/>
                <w:sz w:val="20"/>
                <w:rPrChange w:id="6617" w:author="Craig Parker" w:date="2024-08-07T12:23:00Z">
                  <w:rPr>
                    <w:ins w:id="6618" w:author="Lisa van Aardenne" w:date="2024-04-19T08:50:00Z"/>
                    <w:rFonts w:ascii="Nunito" w:eastAsia="Nunito" w:hAnsi="Nunito" w:cs="Nunito"/>
                  </w:rPr>
                </w:rPrChange>
              </w:rPr>
            </w:pPr>
            <w:del w:id="6619" w:author="Lisa van Aardenne" w:date="2024-04-19T08:49:00Z">
              <w:r w:rsidRPr="002E4822" w:rsidDel="0C32A488">
                <w:rPr>
                  <w:rFonts w:ascii="Nunito" w:eastAsia="Nunito" w:hAnsi="Nunito" w:cs="Nunito"/>
                  <w:color w:val="000000" w:themeColor="text1"/>
                  <w:sz w:val="20"/>
                  <w:rPrChange w:id="6620" w:author="Craig Parker" w:date="2024-08-07T12:23:00Z">
                    <w:rPr>
                      <w:rFonts w:ascii="Nunito" w:eastAsia="Nunito" w:hAnsi="Nunito" w:cs="Nunito"/>
                    </w:rPr>
                  </w:rPrChange>
                </w:rPr>
                <w:delText>IBM</w:delText>
              </w:r>
            </w:del>
          </w:p>
          <w:p w14:paraId="66E84B14" w14:textId="21ACD6CA" w:rsidR="007813F4" w:rsidRPr="002E4822" w:rsidRDefault="007813F4" w:rsidP="0C32A488">
            <w:pPr>
              <w:widowControl w:val="0"/>
              <w:pBdr>
                <w:top w:val="nil"/>
                <w:left w:val="nil"/>
                <w:bottom w:val="nil"/>
                <w:right w:val="nil"/>
                <w:between w:val="nil"/>
              </w:pBdr>
              <w:spacing w:line="240" w:lineRule="auto"/>
              <w:rPr>
                <w:ins w:id="6621" w:author="Lisa van Aardenne" w:date="2024-04-19T08:50:00Z"/>
                <w:rFonts w:ascii="Nunito" w:eastAsia="Nunito" w:hAnsi="Nunito" w:cs="Nunito"/>
                <w:color w:val="000000" w:themeColor="text1"/>
                <w:sz w:val="20"/>
                <w:rPrChange w:id="6622" w:author="Craig Parker" w:date="2024-08-07T12:23:00Z">
                  <w:rPr>
                    <w:ins w:id="6623" w:author="Lisa van Aardenne" w:date="2024-04-19T08:50:00Z"/>
                    <w:rFonts w:ascii="Nunito" w:eastAsia="Nunito" w:hAnsi="Nunito" w:cs="Nunito"/>
                  </w:rPr>
                </w:rPrChange>
              </w:rPr>
            </w:pPr>
          </w:p>
          <w:p w14:paraId="4872C371" w14:textId="036C56D0" w:rsidR="007813F4" w:rsidRPr="002E4822" w:rsidRDefault="00894535" w:rsidP="0C32A488">
            <w:pPr>
              <w:widowControl w:val="0"/>
              <w:pBdr>
                <w:top w:val="nil"/>
                <w:left w:val="nil"/>
                <w:bottom w:val="nil"/>
                <w:right w:val="nil"/>
                <w:between w:val="nil"/>
              </w:pBdr>
              <w:spacing w:line="240" w:lineRule="auto"/>
              <w:rPr>
                <w:ins w:id="6624" w:author="Lisa van Aardenne" w:date="2024-04-19T08:52:00Z"/>
                <w:rFonts w:ascii="Nunito" w:eastAsia="Nunito" w:hAnsi="Nunito" w:cs="Nunito"/>
                <w:color w:val="000000" w:themeColor="text1"/>
                <w:sz w:val="20"/>
                <w:rPrChange w:id="6625" w:author="Craig Parker" w:date="2024-08-07T12:23:00Z">
                  <w:rPr>
                    <w:ins w:id="6626" w:author="Lisa van Aardenne" w:date="2024-04-19T08:52:00Z"/>
                    <w:rFonts w:ascii="Nunito" w:eastAsia="Nunito" w:hAnsi="Nunito" w:cs="Nunito"/>
                  </w:rPr>
                </w:rPrChange>
              </w:rPr>
            </w:pPr>
            <w:r w:rsidRPr="002E4822">
              <w:rPr>
                <w:rFonts w:ascii="Nunito" w:eastAsia="Nunito" w:hAnsi="Nunito" w:cs="Nunito"/>
                <w:color w:val="000000" w:themeColor="text1"/>
                <w:sz w:val="20"/>
              </w:rPr>
              <w:t>WITS Planetary Health Research</w:t>
            </w:r>
          </w:p>
          <w:p w14:paraId="00000198" w14:textId="740F384B" w:rsidR="007813F4" w:rsidRPr="002E4822" w:rsidRDefault="00894535"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627" w:author="Craig Parker" w:date="2024-08-07T12:23:00Z">
                  <w:rPr>
                    <w:rFonts w:ascii="Nunito" w:eastAsia="Nunito" w:hAnsi="Nunito" w:cs="Nunito"/>
                  </w:rPr>
                </w:rPrChange>
              </w:rPr>
            </w:pPr>
            <w:r w:rsidRPr="002E4822">
              <w:rPr>
                <w:rFonts w:ascii="Nunito" w:eastAsia="Nunito" w:hAnsi="Nunito" w:cs="Nunito"/>
                <w:color w:val="000000" w:themeColor="text1"/>
                <w:sz w:val="20"/>
              </w:rPr>
              <w:t>WITS Planetary Health Research</w:t>
            </w:r>
          </w:p>
        </w:tc>
        <w:tc>
          <w:tcPr>
            <w:tcW w:w="2820" w:type="dxa"/>
            <w:shd w:val="clear" w:color="auto" w:fill="auto"/>
            <w:tcMar>
              <w:top w:w="100" w:type="dxa"/>
              <w:left w:w="100" w:type="dxa"/>
              <w:bottom w:w="100" w:type="dxa"/>
              <w:right w:w="100" w:type="dxa"/>
            </w:tcMar>
          </w:tcPr>
          <w:p w14:paraId="00000199" w14:textId="77777777" w:rsidR="007813F4" w:rsidRPr="002E4822" w:rsidRDefault="00BF01CE">
            <w:pPr>
              <w:widowControl w:val="0"/>
              <w:pBdr>
                <w:top w:val="nil"/>
                <w:left w:val="nil"/>
                <w:bottom w:val="nil"/>
                <w:right w:val="nil"/>
                <w:between w:val="nil"/>
              </w:pBdr>
              <w:spacing w:line="240" w:lineRule="auto"/>
              <w:rPr>
                <w:rFonts w:ascii="Nunito" w:eastAsia="Nunito" w:hAnsi="Nunito" w:cs="Nunito"/>
                <w:color w:val="000000" w:themeColor="text1"/>
                <w:sz w:val="20"/>
                <w:rPrChange w:id="6628" w:author="Craig Parker" w:date="2024-08-07T12:23:00Z">
                  <w:rPr>
                    <w:rFonts w:ascii="Nunito" w:eastAsia="Nunito" w:hAnsi="Nunito" w:cs="Nunito"/>
                  </w:rPr>
                </w:rPrChange>
              </w:rPr>
            </w:pPr>
            <w:r w:rsidRPr="002E4822">
              <w:rPr>
                <w:rFonts w:ascii="Nunito" w:hAnsi="Nunito"/>
                <w:color w:val="000000" w:themeColor="text1"/>
                <w:sz w:val="20"/>
                <w:rPrChange w:id="6629" w:author="Craig Parker" w:date="2024-08-07T12:23:00Z">
                  <w:rPr/>
                </w:rPrChange>
              </w:rPr>
              <w:fldChar w:fldCharType="begin"/>
            </w:r>
            <w:r w:rsidRPr="002E4822">
              <w:rPr>
                <w:rFonts w:ascii="Nunito" w:hAnsi="Nunito"/>
                <w:color w:val="000000" w:themeColor="text1"/>
                <w:sz w:val="20"/>
                <w:rPrChange w:id="6630" w:author="Craig Parker" w:date="2024-08-07T12:23:00Z">
                  <w:rPr/>
                </w:rPrChange>
              </w:rPr>
              <w:instrText>HYPERLINK "mailto:lisa@csag.uct.ac.za" \h</w:instrText>
            </w:r>
            <w:r w:rsidRPr="00B64181">
              <w:rPr>
                <w:rFonts w:ascii="Nunito" w:hAnsi="Nunito"/>
                <w:color w:val="000000" w:themeColor="text1"/>
                <w:sz w:val="20"/>
              </w:rPr>
            </w:r>
            <w:r w:rsidRPr="002E4822">
              <w:rPr>
                <w:rFonts w:ascii="Nunito" w:hAnsi="Nunito"/>
                <w:color w:val="000000" w:themeColor="text1"/>
                <w:sz w:val="20"/>
                <w:rPrChange w:id="6631" w:author="Craig Parker" w:date="2024-08-07T12:23:00Z">
                  <w:rPr>
                    <w:rFonts w:ascii="Nunito" w:eastAsia="Nunito" w:hAnsi="Nunito" w:cs="Nunito"/>
                    <w:color w:val="1155CC"/>
                    <w:u w:val="single"/>
                  </w:rPr>
                </w:rPrChange>
              </w:rPr>
              <w:fldChar w:fldCharType="separate"/>
            </w:r>
            <w:r w:rsidR="009511AE" w:rsidRPr="002E4822">
              <w:rPr>
                <w:rFonts w:ascii="Nunito" w:eastAsia="Nunito" w:hAnsi="Nunito" w:cs="Nunito"/>
                <w:color w:val="000000" w:themeColor="text1"/>
                <w:sz w:val="20"/>
                <w:u w:val="single"/>
                <w:rPrChange w:id="6632" w:author="Craig Parker" w:date="2024-08-07T12:23:00Z">
                  <w:rPr>
                    <w:rFonts w:ascii="Nunito" w:eastAsia="Nunito" w:hAnsi="Nunito" w:cs="Nunito"/>
                    <w:color w:val="1155CC"/>
                    <w:u w:val="single"/>
                  </w:rPr>
                </w:rPrChange>
              </w:rPr>
              <w:t>lisa@csag.uct.ac.za</w:t>
            </w:r>
            <w:r w:rsidRPr="002E4822">
              <w:rPr>
                <w:rFonts w:ascii="Nunito" w:eastAsia="Nunito" w:hAnsi="Nunito" w:cs="Nunito"/>
                <w:color w:val="000000" w:themeColor="text1"/>
                <w:sz w:val="20"/>
                <w:u w:val="single"/>
                <w:rPrChange w:id="6633" w:author="Craig Parker" w:date="2024-08-07T12:23:00Z">
                  <w:rPr>
                    <w:rFonts w:ascii="Nunito" w:eastAsia="Nunito" w:hAnsi="Nunito" w:cs="Nunito"/>
                    <w:color w:val="1155CC"/>
                    <w:u w:val="single"/>
                  </w:rPr>
                </w:rPrChange>
              </w:rPr>
              <w:fldChar w:fldCharType="end"/>
            </w:r>
          </w:p>
          <w:p w14:paraId="0000019A"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634" w:author="Craig Parker" w:date="2024-08-07T12:23:00Z">
                  <w:rPr>
                    <w:rFonts w:ascii="Nunito" w:eastAsia="Nunito" w:hAnsi="Nunito" w:cs="Nunito"/>
                  </w:rPr>
                </w:rPrChange>
              </w:rPr>
            </w:pPr>
          </w:p>
          <w:p w14:paraId="0000019B" w14:textId="77777777" w:rsidR="007813F4" w:rsidRPr="002E4822" w:rsidRDefault="00BF01CE">
            <w:pPr>
              <w:widowControl w:val="0"/>
              <w:pBdr>
                <w:top w:val="nil"/>
                <w:left w:val="nil"/>
                <w:bottom w:val="nil"/>
                <w:right w:val="nil"/>
                <w:between w:val="nil"/>
              </w:pBdr>
              <w:spacing w:line="240" w:lineRule="auto"/>
              <w:rPr>
                <w:rFonts w:ascii="Nunito" w:eastAsia="Nunito" w:hAnsi="Nunito" w:cs="Nunito"/>
                <w:color w:val="000000" w:themeColor="text1"/>
                <w:sz w:val="20"/>
                <w:rPrChange w:id="6635" w:author="Craig Parker" w:date="2024-08-07T12:23:00Z">
                  <w:rPr>
                    <w:rFonts w:ascii="Nunito" w:eastAsia="Nunito" w:hAnsi="Nunito" w:cs="Nunito"/>
                  </w:rPr>
                </w:rPrChange>
              </w:rPr>
            </w:pPr>
            <w:r w:rsidRPr="002E4822">
              <w:rPr>
                <w:rFonts w:ascii="Nunito" w:hAnsi="Nunito"/>
                <w:color w:val="000000" w:themeColor="text1"/>
                <w:sz w:val="20"/>
                <w:rPrChange w:id="6636" w:author="Craig Parker" w:date="2024-08-07T12:23:00Z">
                  <w:rPr/>
                </w:rPrChange>
              </w:rPr>
              <w:fldChar w:fldCharType="begin"/>
            </w:r>
            <w:r w:rsidRPr="002E4822">
              <w:rPr>
                <w:rFonts w:ascii="Nunito" w:hAnsi="Nunito"/>
                <w:color w:val="000000" w:themeColor="text1"/>
                <w:sz w:val="20"/>
                <w:rPrChange w:id="6637" w:author="Craig Parker" w:date="2024-08-07T12:23:00Z">
                  <w:rPr/>
                </w:rPrChange>
              </w:rPr>
              <w:instrText>HYPERLINK "mailto:pierre@csag.uct.ac.za" \h</w:instrText>
            </w:r>
            <w:r w:rsidRPr="00B64181">
              <w:rPr>
                <w:rFonts w:ascii="Nunito" w:hAnsi="Nunito"/>
                <w:color w:val="000000" w:themeColor="text1"/>
                <w:sz w:val="20"/>
              </w:rPr>
            </w:r>
            <w:r w:rsidRPr="002E4822">
              <w:rPr>
                <w:rFonts w:ascii="Nunito" w:hAnsi="Nunito"/>
                <w:color w:val="000000" w:themeColor="text1"/>
                <w:sz w:val="20"/>
                <w:rPrChange w:id="6638" w:author="Craig Parker" w:date="2024-08-07T12:23:00Z">
                  <w:rPr>
                    <w:rFonts w:ascii="Nunito" w:eastAsia="Nunito" w:hAnsi="Nunito" w:cs="Nunito"/>
                    <w:color w:val="1155CC"/>
                    <w:u w:val="single"/>
                  </w:rPr>
                </w:rPrChange>
              </w:rPr>
              <w:fldChar w:fldCharType="separate"/>
            </w:r>
            <w:r w:rsidR="009511AE" w:rsidRPr="002E4822">
              <w:rPr>
                <w:rFonts w:ascii="Nunito" w:eastAsia="Nunito" w:hAnsi="Nunito" w:cs="Nunito"/>
                <w:color w:val="000000" w:themeColor="text1"/>
                <w:sz w:val="20"/>
                <w:u w:val="single"/>
                <w:rPrChange w:id="6639" w:author="Craig Parker" w:date="2024-08-07T12:23:00Z">
                  <w:rPr>
                    <w:rFonts w:ascii="Nunito" w:eastAsia="Nunito" w:hAnsi="Nunito" w:cs="Nunito"/>
                    <w:color w:val="1155CC"/>
                    <w:u w:val="single"/>
                  </w:rPr>
                </w:rPrChange>
              </w:rPr>
              <w:t>pierre@csag.uct.ac.za</w:t>
            </w:r>
            <w:r w:rsidRPr="002E4822">
              <w:rPr>
                <w:rFonts w:ascii="Nunito" w:eastAsia="Nunito" w:hAnsi="Nunito" w:cs="Nunito"/>
                <w:color w:val="000000" w:themeColor="text1"/>
                <w:sz w:val="20"/>
                <w:u w:val="single"/>
                <w:rPrChange w:id="6640" w:author="Craig Parker" w:date="2024-08-07T12:23:00Z">
                  <w:rPr>
                    <w:rFonts w:ascii="Nunito" w:eastAsia="Nunito" w:hAnsi="Nunito" w:cs="Nunito"/>
                    <w:color w:val="1155CC"/>
                    <w:u w:val="single"/>
                  </w:rPr>
                </w:rPrChange>
              </w:rPr>
              <w:fldChar w:fldCharType="end"/>
            </w:r>
          </w:p>
          <w:p w14:paraId="0000019C" w14:textId="77777777" w:rsidR="007813F4" w:rsidRPr="002E4822" w:rsidRDefault="007813F4">
            <w:pPr>
              <w:widowControl w:val="0"/>
              <w:pBdr>
                <w:top w:val="nil"/>
                <w:left w:val="nil"/>
                <w:bottom w:val="nil"/>
                <w:right w:val="nil"/>
                <w:between w:val="nil"/>
              </w:pBdr>
              <w:spacing w:line="240" w:lineRule="auto"/>
              <w:rPr>
                <w:rFonts w:ascii="Nunito" w:eastAsia="Nunito" w:hAnsi="Nunito" w:cs="Nunito"/>
                <w:color w:val="000000" w:themeColor="text1"/>
                <w:sz w:val="20"/>
                <w:rPrChange w:id="6641" w:author="Craig Parker" w:date="2024-08-07T12:23:00Z">
                  <w:rPr>
                    <w:rFonts w:ascii="Nunito" w:eastAsia="Nunito" w:hAnsi="Nunito" w:cs="Nunito"/>
                  </w:rPr>
                </w:rPrChange>
              </w:rPr>
            </w:pPr>
          </w:p>
          <w:p w14:paraId="4EE3EEE9" w14:textId="6562D1E9" w:rsidR="0C32A488" w:rsidRPr="002E4822" w:rsidRDefault="00BF01CE" w:rsidP="0C32A488">
            <w:pPr>
              <w:widowControl w:val="0"/>
              <w:pBdr>
                <w:top w:val="nil"/>
                <w:left w:val="nil"/>
                <w:bottom w:val="nil"/>
                <w:right w:val="nil"/>
                <w:between w:val="nil"/>
              </w:pBdr>
              <w:spacing w:line="240" w:lineRule="auto"/>
              <w:rPr>
                <w:rFonts w:ascii="Nunito" w:eastAsia="Nunito" w:hAnsi="Nunito" w:cstheme="minorHAnsi"/>
                <w:color w:val="000000" w:themeColor="text1"/>
                <w:sz w:val="20"/>
                <w:rPrChange w:id="6642" w:author="Craig Parker" w:date="2024-08-07T12:23:00Z">
                  <w:rPr>
                    <w:rFonts w:ascii="Nunito" w:eastAsia="Nunito" w:hAnsi="Nunito" w:cstheme="minorHAnsi"/>
                  </w:rPr>
                </w:rPrChange>
              </w:rPr>
            </w:pPr>
            <w:r w:rsidRPr="002E4822">
              <w:rPr>
                <w:rFonts w:ascii="Nunito" w:hAnsi="Nunito" w:cstheme="minorHAnsi"/>
                <w:color w:val="000000" w:themeColor="text1"/>
                <w:sz w:val="20"/>
                <w:rPrChange w:id="6643" w:author="Craig Parker" w:date="2024-08-07T12:23:00Z">
                  <w:rPr/>
                </w:rPrChange>
              </w:rPr>
              <w:fldChar w:fldCharType="begin"/>
            </w:r>
            <w:r w:rsidRPr="002E4822">
              <w:rPr>
                <w:rFonts w:ascii="Nunito" w:hAnsi="Nunito" w:cstheme="minorHAnsi"/>
                <w:color w:val="000000" w:themeColor="text1"/>
                <w:sz w:val="20"/>
                <w:rPrChange w:id="6644" w:author="Craig Parker" w:date="2024-08-07T12:23:00Z">
                  <w:rPr/>
                </w:rPrChange>
              </w:rPr>
              <w:instrText>HYPERLINK "mailto:wolski@csag.uct.ac.za" \h</w:instrText>
            </w:r>
            <w:r w:rsidRPr="00B64181">
              <w:rPr>
                <w:rFonts w:ascii="Nunito" w:hAnsi="Nunito" w:cstheme="minorHAnsi"/>
                <w:color w:val="000000" w:themeColor="text1"/>
                <w:sz w:val="20"/>
              </w:rPr>
            </w:r>
            <w:r w:rsidRPr="002E4822">
              <w:rPr>
                <w:rFonts w:ascii="Nunito" w:hAnsi="Nunito" w:cstheme="minorHAnsi"/>
                <w:color w:val="000000" w:themeColor="text1"/>
                <w:sz w:val="20"/>
                <w:rPrChange w:id="6645" w:author="Craig Parker" w:date="2024-08-07T12:23:00Z">
                  <w:rPr>
                    <w:rFonts w:ascii="Nunito" w:eastAsia="Nunito" w:hAnsi="Nunito" w:cstheme="minorHAnsi"/>
                    <w:color w:val="1155CC"/>
                    <w:u w:val="single"/>
                  </w:rPr>
                </w:rPrChange>
              </w:rPr>
              <w:fldChar w:fldCharType="separate"/>
            </w:r>
            <w:r w:rsidR="0C32A488" w:rsidRPr="002E4822">
              <w:rPr>
                <w:rFonts w:ascii="Nunito" w:eastAsia="Nunito" w:hAnsi="Nunito" w:cstheme="minorHAnsi"/>
                <w:color w:val="000000" w:themeColor="text1"/>
                <w:sz w:val="20"/>
                <w:u w:val="single"/>
                <w:rPrChange w:id="6646" w:author="Craig Parker" w:date="2024-08-07T12:23:00Z">
                  <w:rPr>
                    <w:rFonts w:ascii="Nunito" w:eastAsia="Nunito" w:hAnsi="Nunito" w:cstheme="minorHAnsi"/>
                    <w:color w:val="1155CC"/>
                    <w:u w:val="single"/>
                  </w:rPr>
                </w:rPrChange>
              </w:rPr>
              <w:t>wolski@csag.uct.ac.za</w:t>
            </w:r>
            <w:r w:rsidRPr="002E4822">
              <w:rPr>
                <w:rFonts w:ascii="Nunito" w:eastAsia="Nunito" w:hAnsi="Nunito" w:cstheme="minorHAnsi"/>
                <w:color w:val="000000" w:themeColor="text1"/>
                <w:sz w:val="20"/>
                <w:u w:val="single"/>
                <w:rPrChange w:id="6647" w:author="Craig Parker" w:date="2024-08-07T12:23:00Z">
                  <w:rPr>
                    <w:rFonts w:ascii="Nunito" w:eastAsia="Nunito" w:hAnsi="Nunito" w:cstheme="minorHAnsi"/>
                    <w:color w:val="1155CC"/>
                    <w:u w:val="single"/>
                  </w:rPr>
                </w:rPrChange>
              </w:rPr>
              <w:fldChar w:fldCharType="end"/>
            </w:r>
          </w:p>
          <w:p w14:paraId="0000019E" w14:textId="77777777" w:rsidR="007813F4" w:rsidRPr="002E4822" w:rsidRDefault="007813F4" w:rsidP="0C32A488">
            <w:pPr>
              <w:widowControl w:val="0"/>
              <w:pBdr>
                <w:top w:val="nil"/>
                <w:left w:val="nil"/>
                <w:bottom w:val="nil"/>
                <w:right w:val="nil"/>
                <w:between w:val="nil"/>
              </w:pBdr>
              <w:spacing w:line="240" w:lineRule="auto"/>
              <w:rPr>
                <w:ins w:id="6648" w:author="Lisa van Aardenne" w:date="2024-04-19T08:46:00Z"/>
                <w:rFonts w:ascii="Nunito" w:eastAsia="Nunito" w:hAnsi="Nunito" w:cstheme="minorHAnsi"/>
                <w:color w:val="000000" w:themeColor="text1"/>
                <w:sz w:val="20"/>
                <w:rPrChange w:id="6649" w:author="Craig Parker" w:date="2024-08-07T12:23:00Z">
                  <w:rPr>
                    <w:ins w:id="6650" w:author="Lisa van Aardenne" w:date="2024-04-19T08:46:00Z"/>
                    <w:rFonts w:ascii="Nunito" w:eastAsia="Nunito" w:hAnsi="Nunito" w:cstheme="minorHAnsi"/>
                  </w:rPr>
                </w:rPrChange>
              </w:rPr>
            </w:pPr>
          </w:p>
          <w:p w14:paraId="316BFFBA" w14:textId="460DC232" w:rsidR="0C32A488" w:rsidRPr="002E4822" w:rsidRDefault="0C32A488" w:rsidP="0C32A488">
            <w:pPr>
              <w:widowControl w:val="0"/>
              <w:pBdr>
                <w:top w:val="nil"/>
                <w:left w:val="nil"/>
                <w:bottom w:val="nil"/>
                <w:right w:val="nil"/>
                <w:between w:val="nil"/>
              </w:pBdr>
              <w:spacing w:line="240" w:lineRule="auto"/>
              <w:rPr>
                <w:ins w:id="6651" w:author="Lisa van Aardenne" w:date="2024-04-19T08:48:00Z"/>
                <w:rFonts w:ascii="Nunito" w:eastAsia="Nunito" w:hAnsi="Nunito" w:cstheme="minorHAnsi"/>
                <w:color w:val="000000" w:themeColor="text1"/>
                <w:sz w:val="20"/>
                <w:u w:val="single"/>
                <w:rPrChange w:id="6652" w:author="Craig Parker" w:date="2024-08-07T12:23:00Z">
                  <w:rPr>
                    <w:ins w:id="6653" w:author="Lisa van Aardenne" w:date="2024-04-19T08:48:00Z"/>
                    <w:rFonts w:ascii="Nunito" w:eastAsia="Nunito" w:hAnsi="Nunito" w:cs="Nunito"/>
                  </w:rPr>
                </w:rPrChange>
              </w:rPr>
            </w:pPr>
            <w:ins w:id="6654" w:author="Lisa van Aardenne" w:date="2024-04-19T08:48:00Z">
              <w:r w:rsidRPr="002E4822">
                <w:rPr>
                  <w:rFonts w:ascii="Nunito" w:eastAsia="Nunito" w:hAnsi="Nunito" w:cstheme="minorHAnsi"/>
                  <w:color w:val="000000" w:themeColor="text1"/>
                  <w:sz w:val="20"/>
                  <w:u w:val="single"/>
                  <w:rPrChange w:id="6655" w:author="Craig Parker" w:date="2024-08-07T12:23:00Z">
                    <w:rPr>
                      <w:rFonts w:ascii="Nunito" w:eastAsia="Nunito" w:hAnsi="Nunito" w:cs="Nunito"/>
                    </w:rPr>
                  </w:rPrChange>
                </w:rPr>
                <w:t>Peter.marsh.uct.ac.za</w:t>
              </w:r>
            </w:ins>
          </w:p>
          <w:p w14:paraId="554FE0C3" w14:textId="37886A2B" w:rsidR="0C32A488" w:rsidRPr="002E4822" w:rsidRDefault="0C32A488" w:rsidP="0C32A488">
            <w:pPr>
              <w:widowControl w:val="0"/>
              <w:pBdr>
                <w:top w:val="nil"/>
                <w:left w:val="nil"/>
                <w:bottom w:val="nil"/>
                <w:right w:val="nil"/>
                <w:between w:val="nil"/>
              </w:pBdr>
              <w:spacing w:line="240" w:lineRule="auto"/>
              <w:rPr>
                <w:rFonts w:ascii="Nunito" w:eastAsia="Nunito" w:hAnsi="Nunito" w:cstheme="minorHAnsi"/>
                <w:color w:val="000000" w:themeColor="text1"/>
                <w:sz w:val="20"/>
                <w:rPrChange w:id="6656" w:author="Craig Parker" w:date="2024-08-07T12:23:00Z">
                  <w:rPr>
                    <w:rFonts w:ascii="Nunito" w:eastAsia="Nunito" w:hAnsi="Nunito" w:cstheme="minorHAnsi"/>
                  </w:rPr>
                </w:rPrChange>
              </w:rPr>
            </w:pPr>
          </w:p>
          <w:p w14:paraId="0000019F" w14:textId="77777777" w:rsidR="007813F4" w:rsidRPr="002E4822" w:rsidRDefault="009511AE" w:rsidP="0C32A488">
            <w:pPr>
              <w:widowControl w:val="0"/>
              <w:pBdr>
                <w:top w:val="nil"/>
                <w:left w:val="nil"/>
                <w:bottom w:val="nil"/>
                <w:right w:val="nil"/>
                <w:between w:val="nil"/>
              </w:pBdr>
              <w:spacing w:line="240" w:lineRule="auto"/>
              <w:rPr>
                <w:del w:id="6657" w:author="Lisa van Aardenne" w:date="2024-04-19T08:49:00Z"/>
                <w:rFonts w:ascii="Nunito" w:eastAsia="Nunito" w:hAnsi="Nunito" w:cstheme="minorHAnsi"/>
                <w:color w:val="000000" w:themeColor="text1"/>
                <w:sz w:val="20"/>
                <w:rPrChange w:id="6658" w:author="Craig Parker" w:date="2024-08-07T12:23:00Z">
                  <w:rPr>
                    <w:del w:id="6659" w:author="Lisa van Aardenne" w:date="2024-04-19T08:49:00Z"/>
                    <w:rFonts w:ascii="Nunito" w:eastAsia="Nunito" w:hAnsi="Nunito" w:cstheme="minorHAnsi"/>
                  </w:rPr>
                </w:rPrChange>
              </w:rPr>
            </w:pPr>
            <w:del w:id="6660" w:author="Lisa van Aardenne" w:date="2024-04-19T08:49:00Z">
              <w:r w:rsidRPr="002E4822">
                <w:rPr>
                  <w:rFonts w:ascii="Nunito" w:hAnsi="Nunito" w:cstheme="minorHAnsi"/>
                  <w:color w:val="000000" w:themeColor="text1"/>
                  <w:sz w:val="20"/>
                  <w:rPrChange w:id="6661" w:author="Craig Parker" w:date="2024-08-07T12:23:00Z">
                    <w:rPr/>
                  </w:rPrChange>
                </w:rPr>
                <w:fldChar w:fldCharType="begin"/>
              </w:r>
              <w:r w:rsidRPr="002E4822">
                <w:rPr>
                  <w:rFonts w:ascii="Nunito" w:hAnsi="Nunito" w:cstheme="minorHAnsi"/>
                  <w:color w:val="000000" w:themeColor="text1"/>
                  <w:sz w:val="20"/>
                  <w:rPrChange w:id="6662" w:author="Craig Parker" w:date="2024-08-07T12:23:00Z">
                    <w:rPr/>
                  </w:rPrChange>
                </w:rPr>
                <w:delInstrText xml:space="preserve">HYPERLINK "mailto:nelson.bore@ibm.com" </w:delInstrText>
              </w:r>
              <w:r w:rsidRPr="00B64181">
                <w:rPr>
                  <w:rFonts w:ascii="Nunito" w:hAnsi="Nunito" w:cstheme="minorHAnsi"/>
                  <w:color w:val="000000" w:themeColor="text1"/>
                  <w:sz w:val="20"/>
                </w:rPr>
              </w:r>
              <w:r w:rsidRPr="002E4822">
                <w:rPr>
                  <w:rFonts w:ascii="Nunito" w:hAnsi="Nunito" w:cstheme="minorHAnsi"/>
                  <w:color w:val="000000" w:themeColor="text1"/>
                  <w:sz w:val="20"/>
                  <w:rPrChange w:id="6663" w:author="Craig Parker" w:date="2024-08-07T12:23:00Z">
                    <w:rPr/>
                  </w:rPrChange>
                </w:rPr>
                <w:fldChar w:fldCharType="separate"/>
              </w:r>
              <w:r w:rsidRPr="002E4822" w:rsidDel="0C32A488">
                <w:rPr>
                  <w:rFonts w:ascii="Nunito" w:eastAsia="Nunito" w:hAnsi="Nunito" w:cstheme="minorHAnsi"/>
                  <w:color w:val="000000" w:themeColor="text1"/>
                  <w:sz w:val="20"/>
                  <w:u w:val="single"/>
                  <w:rPrChange w:id="6664" w:author="Craig Parker" w:date="2024-08-07T12:23:00Z">
                    <w:rPr>
                      <w:rFonts w:ascii="Nunito" w:eastAsia="Nunito" w:hAnsi="Nunito" w:cstheme="minorHAnsi"/>
                      <w:color w:val="1155CC"/>
                      <w:u w:val="single"/>
                    </w:rPr>
                  </w:rPrChange>
                </w:rPr>
                <w:delText>nelson.bore@ibm.com</w:delText>
              </w:r>
              <w:r w:rsidRPr="002E4822">
                <w:rPr>
                  <w:rFonts w:ascii="Nunito" w:hAnsi="Nunito" w:cstheme="minorHAnsi"/>
                  <w:color w:val="000000" w:themeColor="text1"/>
                  <w:sz w:val="20"/>
                  <w:rPrChange w:id="6665" w:author="Craig Parker" w:date="2024-08-07T12:23:00Z">
                    <w:rPr/>
                  </w:rPrChange>
                </w:rPr>
                <w:fldChar w:fldCharType="end"/>
              </w:r>
            </w:del>
          </w:p>
          <w:p w14:paraId="000001A0" w14:textId="77777777" w:rsidR="007813F4" w:rsidRPr="002E4822" w:rsidRDefault="007813F4">
            <w:pPr>
              <w:widowControl w:val="0"/>
              <w:pBdr>
                <w:top w:val="nil"/>
                <w:left w:val="nil"/>
                <w:bottom w:val="nil"/>
                <w:right w:val="nil"/>
                <w:between w:val="nil"/>
              </w:pBdr>
              <w:spacing w:line="240" w:lineRule="auto"/>
              <w:rPr>
                <w:rFonts w:ascii="Nunito" w:eastAsia="Nunito" w:hAnsi="Nunito" w:cstheme="minorHAnsi"/>
                <w:color w:val="000000" w:themeColor="text1"/>
                <w:sz w:val="20"/>
                <w:rPrChange w:id="6666" w:author="Craig Parker" w:date="2024-08-07T12:23:00Z">
                  <w:rPr>
                    <w:rFonts w:ascii="Nunito" w:eastAsia="Nunito" w:hAnsi="Nunito" w:cstheme="minorHAnsi"/>
                  </w:rPr>
                </w:rPrChange>
              </w:rPr>
            </w:pPr>
          </w:p>
          <w:p w14:paraId="000001A1" w14:textId="77777777" w:rsidR="007813F4" w:rsidRPr="002E4822" w:rsidRDefault="009511AE" w:rsidP="0C32A488">
            <w:pPr>
              <w:widowControl w:val="0"/>
              <w:pBdr>
                <w:top w:val="nil"/>
                <w:left w:val="nil"/>
                <w:bottom w:val="nil"/>
                <w:right w:val="nil"/>
                <w:between w:val="nil"/>
              </w:pBdr>
              <w:spacing w:line="240" w:lineRule="auto"/>
              <w:rPr>
                <w:del w:id="6667" w:author="Lisa van Aardenne" w:date="2024-04-19T08:49:00Z"/>
                <w:rFonts w:ascii="Nunito" w:eastAsia="Nunito" w:hAnsi="Nunito" w:cstheme="minorHAnsi"/>
                <w:color w:val="000000" w:themeColor="text1"/>
                <w:sz w:val="20"/>
                <w:rPrChange w:id="6668" w:author="Craig Parker" w:date="2024-08-07T12:23:00Z">
                  <w:rPr>
                    <w:del w:id="6669" w:author="Lisa van Aardenne" w:date="2024-04-19T08:49:00Z"/>
                    <w:rFonts w:ascii="Nunito" w:eastAsia="Nunito" w:hAnsi="Nunito" w:cstheme="minorHAnsi"/>
                  </w:rPr>
                </w:rPrChange>
              </w:rPr>
            </w:pPr>
            <w:del w:id="6670" w:author="Lisa van Aardenne" w:date="2024-04-19T08:49:00Z">
              <w:r w:rsidRPr="002E4822">
                <w:rPr>
                  <w:rFonts w:ascii="Nunito" w:hAnsi="Nunito" w:cstheme="minorHAnsi"/>
                  <w:color w:val="000000" w:themeColor="text1"/>
                  <w:sz w:val="20"/>
                  <w:rPrChange w:id="6671" w:author="Craig Parker" w:date="2024-08-07T12:23:00Z">
                    <w:rPr/>
                  </w:rPrChange>
                </w:rPr>
                <w:fldChar w:fldCharType="begin"/>
              </w:r>
              <w:r w:rsidRPr="002E4822">
                <w:rPr>
                  <w:rFonts w:ascii="Nunito" w:hAnsi="Nunito" w:cstheme="minorHAnsi"/>
                  <w:color w:val="000000" w:themeColor="text1"/>
                  <w:sz w:val="20"/>
                  <w:rPrChange w:id="6672" w:author="Craig Parker" w:date="2024-08-07T12:23:00Z">
                    <w:rPr/>
                  </w:rPrChange>
                </w:rPr>
                <w:delInstrText xml:space="preserve">HYPERLINK "mailto:toby.kurien@za.ibm.com" </w:delInstrText>
              </w:r>
              <w:r w:rsidRPr="00B64181">
                <w:rPr>
                  <w:rFonts w:ascii="Nunito" w:hAnsi="Nunito" w:cstheme="minorHAnsi"/>
                  <w:color w:val="000000" w:themeColor="text1"/>
                  <w:sz w:val="20"/>
                </w:rPr>
              </w:r>
              <w:r w:rsidRPr="002E4822">
                <w:rPr>
                  <w:rFonts w:ascii="Nunito" w:hAnsi="Nunito" w:cstheme="minorHAnsi"/>
                  <w:color w:val="000000" w:themeColor="text1"/>
                  <w:sz w:val="20"/>
                  <w:rPrChange w:id="6673" w:author="Craig Parker" w:date="2024-08-07T12:23:00Z">
                    <w:rPr/>
                  </w:rPrChange>
                </w:rPr>
                <w:fldChar w:fldCharType="separate"/>
              </w:r>
              <w:r w:rsidRPr="002E4822" w:rsidDel="0C32A488">
                <w:rPr>
                  <w:rFonts w:ascii="Nunito" w:eastAsia="Nunito" w:hAnsi="Nunito" w:cstheme="minorHAnsi"/>
                  <w:color w:val="000000" w:themeColor="text1"/>
                  <w:sz w:val="20"/>
                  <w:u w:val="single"/>
                  <w:rPrChange w:id="6674" w:author="Craig Parker" w:date="2024-08-07T12:23:00Z">
                    <w:rPr>
                      <w:rFonts w:ascii="Nunito" w:eastAsia="Nunito" w:hAnsi="Nunito" w:cstheme="minorHAnsi"/>
                      <w:color w:val="1155CC"/>
                      <w:u w:val="single"/>
                    </w:rPr>
                  </w:rPrChange>
                </w:rPr>
                <w:delText>toby.kurien@za.ibm.com</w:delText>
              </w:r>
              <w:r w:rsidRPr="002E4822">
                <w:rPr>
                  <w:rFonts w:ascii="Nunito" w:hAnsi="Nunito" w:cstheme="minorHAnsi"/>
                  <w:color w:val="000000" w:themeColor="text1"/>
                  <w:sz w:val="20"/>
                  <w:rPrChange w:id="6675" w:author="Craig Parker" w:date="2024-08-07T12:23:00Z">
                    <w:rPr/>
                  </w:rPrChange>
                </w:rPr>
                <w:fldChar w:fldCharType="end"/>
              </w:r>
            </w:del>
          </w:p>
          <w:p w14:paraId="1E000075" w14:textId="23050A36" w:rsidR="007813F4" w:rsidRPr="002E4822" w:rsidRDefault="007813F4" w:rsidP="0C32A488">
            <w:pPr>
              <w:widowControl w:val="0"/>
              <w:pBdr>
                <w:top w:val="nil"/>
                <w:left w:val="nil"/>
                <w:bottom w:val="nil"/>
                <w:right w:val="nil"/>
                <w:between w:val="nil"/>
              </w:pBdr>
              <w:spacing w:line="240" w:lineRule="auto"/>
              <w:rPr>
                <w:ins w:id="6676" w:author="Lisa van Aardenne" w:date="2024-04-19T08:50:00Z"/>
                <w:rFonts w:ascii="Nunito" w:eastAsia="Nunito" w:hAnsi="Nunito" w:cstheme="minorHAnsi"/>
                <w:color w:val="000000" w:themeColor="text1"/>
                <w:sz w:val="20"/>
                <w:rPrChange w:id="6677" w:author="Craig Parker" w:date="2024-08-07T12:23:00Z">
                  <w:rPr>
                    <w:ins w:id="6678" w:author="Lisa van Aardenne" w:date="2024-04-19T08:50:00Z"/>
                    <w:rFonts w:ascii="Nunito" w:eastAsia="Nunito" w:hAnsi="Nunito" w:cstheme="minorHAnsi"/>
                  </w:rPr>
                </w:rPrChange>
              </w:rPr>
            </w:pPr>
          </w:p>
          <w:p w14:paraId="44687C78" w14:textId="77777777" w:rsidR="00894535" w:rsidRPr="002E4822" w:rsidRDefault="00894535" w:rsidP="0C32A488">
            <w:pPr>
              <w:widowControl w:val="0"/>
              <w:pBdr>
                <w:top w:val="nil"/>
                <w:left w:val="nil"/>
                <w:bottom w:val="nil"/>
                <w:right w:val="nil"/>
                <w:between w:val="nil"/>
              </w:pBdr>
              <w:spacing w:line="240" w:lineRule="auto"/>
              <w:rPr>
                <w:rFonts w:ascii="Nunito" w:hAnsi="Nunito" w:cstheme="minorHAnsi"/>
                <w:color w:val="000000" w:themeColor="text1"/>
                <w:sz w:val="20"/>
                <w:u w:val="single"/>
              </w:rPr>
            </w:pPr>
          </w:p>
          <w:p w14:paraId="669E0FD5" w14:textId="77777777" w:rsidR="00894535" w:rsidRPr="002E4822" w:rsidRDefault="00894535" w:rsidP="0C32A488">
            <w:pPr>
              <w:widowControl w:val="0"/>
              <w:pBdr>
                <w:top w:val="nil"/>
                <w:left w:val="nil"/>
                <w:bottom w:val="nil"/>
                <w:right w:val="nil"/>
                <w:between w:val="nil"/>
              </w:pBdr>
              <w:spacing w:line="240" w:lineRule="auto"/>
              <w:rPr>
                <w:rFonts w:ascii="Nunito" w:hAnsi="Nunito" w:cstheme="minorHAnsi"/>
                <w:color w:val="000000" w:themeColor="text1"/>
                <w:sz w:val="20"/>
                <w:u w:val="single"/>
              </w:rPr>
            </w:pPr>
          </w:p>
          <w:p w14:paraId="6B61840D" w14:textId="777BE21B" w:rsidR="007813F4" w:rsidRPr="002E4822" w:rsidDel="003C65B3" w:rsidRDefault="003C65B3" w:rsidP="0C32A488">
            <w:pPr>
              <w:widowControl w:val="0"/>
              <w:pBdr>
                <w:top w:val="nil"/>
                <w:left w:val="nil"/>
                <w:bottom w:val="nil"/>
                <w:right w:val="nil"/>
                <w:between w:val="nil"/>
              </w:pBdr>
              <w:spacing w:line="240" w:lineRule="auto"/>
              <w:rPr>
                <w:ins w:id="6679" w:author="Lisa van Aardenne" w:date="2024-04-19T08:51:00Z"/>
                <w:del w:id="6680" w:author="Craig Parker" w:date="2024-07-08T11:57:00Z"/>
                <w:rFonts w:ascii="Nunito" w:eastAsia="Nunito" w:hAnsi="Nunito" w:cstheme="minorHAnsi"/>
                <w:color w:val="000000" w:themeColor="text1"/>
                <w:sz w:val="20"/>
                <w:u w:val="single"/>
                <w:rPrChange w:id="6681" w:author="Craig Parker" w:date="2024-08-07T12:23:00Z">
                  <w:rPr>
                    <w:ins w:id="6682" w:author="Lisa van Aardenne" w:date="2024-04-19T08:51:00Z"/>
                    <w:del w:id="6683" w:author="Craig Parker" w:date="2024-07-08T11:57:00Z"/>
                    <w:rFonts w:ascii="Nunito" w:eastAsia="Nunito" w:hAnsi="Nunito" w:cs="Nunito"/>
                  </w:rPr>
                </w:rPrChange>
              </w:rPr>
            </w:pPr>
            <w:ins w:id="6684" w:author="Craig Parker" w:date="2024-07-08T11:57:00Z">
              <w:r w:rsidRPr="002E4822">
                <w:rPr>
                  <w:rFonts w:ascii="Nunito" w:hAnsi="Nunito" w:cstheme="minorHAnsi"/>
                  <w:color w:val="000000" w:themeColor="text1"/>
                  <w:sz w:val="20"/>
                  <w:u w:val="single"/>
                  <w:rPrChange w:id="6685" w:author="Craig Parker" w:date="2024-08-07T12:23:00Z">
                    <w:rPr/>
                  </w:rPrChange>
                </w:rPr>
                <w:t>nicholas.brink@witsphr.org</w:t>
              </w:r>
            </w:ins>
            <w:ins w:id="6686" w:author="Lisa van Aardenne" w:date="2024-04-19T08:51:00Z">
              <w:del w:id="6687" w:author="Craig Parker" w:date="2024-07-08T11:57:00Z">
                <w:r w:rsidR="007813F4" w:rsidRPr="002E4822" w:rsidDel="003C65B3">
                  <w:rPr>
                    <w:rFonts w:ascii="Nunito" w:hAnsi="Nunito" w:cstheme="minorHAnsi"/>
                    <w:color w:val="000000" w:themeColor="text1"/>
                    <w:sz w:val="20"/>
                    <w:u w:val="single"/>
                    <w:rPrChange w:id="6688" w:author="Craig Parker" w:date="2024-08-07T12:23:00Z">
                      <w:rPr/>
                    </w:rPrChange>
                  </w:rPr>
                  <w:fldChar w:fldCharType="begin"/>
                </w:r>
                <w:r w:rsidR="007813F4" w:rsidRPr="002E4822" w:rsidDel="003C65B3">
                  <w:rPr>
                    <w:rFonts w:ascii="Nunito" w:hAnsi="Nunito" w:cstheme="minorHAnsi"/>
                    <w:color w:val="000000" w:themeColor="text1"/>
                    <w:sz w:val="20"/>
                    <w:u w:val="single"/>
                    <w:rPrChange w:id="6689" w:author="Craig Parker" w:date="2024-08-07T12:23:00Z">
                      <w:rPr/>
                    </w:rPrChange>
                  </w:rPr>
                  <w:delInstrText xml:space="preserve">HYPERLINK "mailto:Nbrink@wrhi.ac.za" </w:delInstrText>
                </w:r>
                <w:r w:rsidR="007813F4" w:rsidRPr="00B64181" w:rsidDel="003C65B3">
                  <w:rPr>
                    <w:rFonts w:ascii="Nunito" w:hAnsi="Nunito" w:cstheme="minorHAnsi"/>
                    <w:color w:val="000000" w:themeColor="text1"/>
                    <w:sz w:val="20"/>
                    <w:u w:val="single"/>
                  </w:rPr>
                </w:r>
                <w:r w:rsidR="007813F4" w:rsidRPr="002E4822" w:rsidDel="003C65B3">
                  <w:rPr>
                    <w:rFonts w:ascii="Nunito" w:hAnsi="Nunito" w:cstheme="minorHAnsi"/>
                    <w:color w:val="000000" w:themeColor="text1"/>
                    <w:sz w:val="20"/>
                    <w:u w:val="single"/>
                    <w:rPrChange w:id="6690" w:author="Craig Parker" w:date="2024-08-07T12:23:00Z">
                      <w:rPr/>
                    </w:rPrChange>
                  </w:rPr>
                  <w:fldChar w:fldCharType="separate"/>
                </w:r>
                <w:r w:rsidR="0C32A488" w:rsidRPr="002E4822" w:rsidDel="003C65B3">
                  <w:rPr>
                    <w:rStyle w:val="Hyperlink"/>
                    <w:rFonts w:ascii="Nunito" w:eastAsia="Nunito" w:hAnsi="Nunito" w:cstheme="minorHAnsi"/>
                    <w:color w:val="000000" w:themeColor="text1"/>
                    <w:sz w:val="20"/>
                    <w:rPrChange w:id="6691" w:author="Craig Parker" w:date="2024-08-07T12:23:00Z">
                      <w:rPr>
                        <w:rStyle w:val="Hyperlink"/>
                        <w:rFonts w:ascii="Nunito" w:eastAsia="Nunito" w:hAnsi="Nunito" w:cs="Nunito"/>
                      </w:rPr>
                    </w:rPrChange>
                  </w:rPr>
                  <w:delText>Nbrink@</w:delText>
                </w:r>
              </w:del>
              <w:del w:id="6692" w:author="Craig Parker" w:date="2024-07-08T11:52:00Z">
                <w:r w:rsidR="0C32A488" w:rsidRPr="002E4822" w:rsidDel="00D30C12">
                  <w:rPr>
                    <w:rStyle w:val="Hyperlink"/>
                    <w:rFonts w:ascii="Nunito" w:eastAsia="Nunito" w:hAnsi="Nunito" w:cstheme="minorHAnsi"/>
                    <w:color w:val="000000" w:themeColor="text1"/>
                    <w:sz w:val="20"/>
                    <w:rPrChange w:id="6693" w:author="Craig Parker" w:date="2024-08-07T12:23:00Z">
                      <w:rPr>
                        <w:rStyle w:val="Hyperlink"/>
                        <w:rFonts w:ascii="Nunito" w:eastAsia="Nunito" w:hAnsi="Nunito" w:cs="Nunito"/>
                      </w:rPr>
                    </w:rPrChange>
                  </w:rPr>
                  <w:delText>wrhi</w:delText>
                </w:r>
              </w:del>
              <w:del w:id="6694" w:author="Craig Parker" w:date="2024-07-08T11:57:00Z">
                <w:r w:rsidR="0C32A488" w:rsidRPr="002E4822" w:rsidDel="003C65B3">
                  <w:rPr>
                    <w:rStyle w:val="Hyperlink"/>
                    <w:rFonts w:ascii="Nunito" w:eastAsia="Nunito" w:hAnsi="Nunito" w:cstheme="minorHAnsi"/>
                    <w:color w:val="000000" w:themeColor="text1"/>
                    <w:sz w:val="20"/>
                    <w:rPrChange w:id="6695" w:author="Craig Parker" w:date="2024-08-07T12:23:00Z">
                      <w:rPr>
                        <w:rStyle w:val="Hyperlink"/>
                        <w:rFonts w:ascii="Nunito" w:eastAsia="Nunito" w:hAnsi="Nunito" w:cs="Nunito"/>
                      </w:rPr>
                    </w:rPrChange>
                  </w:rPr>
                  <w:delText>.ac.za</w:delText>
                </w:r>
                <w:r w:rsidR="007813F4" w:rsidRPr="002E4822" w:rsidDel="003C65B3">
                  <w:rPr>
                    <w:rFonts w:ascii="Nunito" w:hAnsi="Nunito" w:cstheme="minorHAnsi"/>
                    <w:color w:val="000000" w:themeColor="text1"/>
                    <w:sz w:val="20"/>
                    <w:u w:val="single"/>
                    <w:rPrChange w:id="6696" w:author="Craig Parker" w:date="2024-08-07T12:23:00Z">
                      <w:rPr/>
                    </w:rPrChange>
                  </w:rPr>
                  <w:fldChar w:fldCharType="end"/>
                </w:r>
              </w:del>
            </w:ins>
          </w:p>
          <w:p w14:paraId="7E94AF33" w14:textId="776D4603" w:rsidR="007813F4" w:rsidRPr="002E4822" w:rsidRDefault="007813F4" w:rsidP="0C32A488">
            <w:pPr>
              <w:widowControl w:val="0"/>
              <w:pBdr>
                <w:top w:val="nil"/>
                <w:left w:val="nil"/>
                <w:bottom w:val="nil"/>
                <w:right w:val="nil"/>
                <w:between w:val="nil"/>
              </w:pBdr>
              <w:spacing w:line="240" w:lineRule="auto"/>
              <w:rPr>
                <w:ins w:id="6697" w:author="Lisa van Aardenne" w:date="2024-04-19T08:51:00Z"/>
                <w:rStyle w:val="Hyperlink"/>
                <w:rFonts w:ascii="Nunito" w:eastAsia="Nunito" w:hAnsi="Nunito" w:cstheme="minorHAnsi"/>
                <w:color w:val="000000" w:themeColor="text1"/>
                <w:sz w:val="20"/>
                <w:rPrChange w:id="6698" w:author="Craig Parker" w:date="2024-08-07T12:23:00Z">
                  <w:rPr>
                    <w:ins w:id="6699" w:author="Lisa van Aardenne" w:date="2024-04-19T08:51:00Z"/>
                    <w:rStyle w:val="Hyperlink"/>
                    <w:rFonts w:ascii="Nunito" w:eastAsia="Nunito" w:hAnsi="Nunito" w:cstheme="minorHAnsi"/>
                  </w:rPr>
                </w:rPrChange>
              </w:rPr>
            </w:pPr>
          </w:p>
          <w:p w14:paraId="13E60C77" w14:textId="77777777" w:rsidR="00894535" w:rsidRPr="002E4822" w:rsidRDefault="00894535" w:rsidP="00D30C12">
            <w:pPr>
              <w:widowControl w:val="0"/>
              <w:pBdr>
                <w:top w:val="nil"/>
                <w:left w:val="nil"/>
                <w:bottom w:val="nil"/>
                <w:right w:val="nil"/>
                <w:between w:val="nil"/>
              </w:pBdr>
              <w:spacing w:line="240" w:lineRule="auto"/>
              <w:rPr>
                <w:rFonts w:ascii="Nunito" w:hAnsi="Nunito" w:cstheme="minorHAnsi"/>
                <w:color w:val="000000" w:themeColor="text1"/>
                <w:sz w:val="20"/>
              </w:rPr>
            </w:pPr>
          </w:p>
          <w:p w14:paraId="39B2DE62" w14:textId="041B9555" w:rsidR="00D30C12" w:rsidRPr="002E4822" w:rsidRDefault="00894535" w:rsidP="00D30C12">
            <w:pPr>
              <w:widowControl w:val="0"/>
              <w:pBdr>
                <w:top w:val="nil"/>
                <w:left w:val="nil"/>
                <w:bottom w:val="nil"/>
                <w:right w:val="nil"/>
                <w:between w:val="nil"/>
              </w:pBdr>
              <w:spacing w:line="240" w:lineRule="auto"/>
              <w:rPr>
                <w:ins w:id="6700" w:author="Craig Parker" w:date="2024-07-08T11:53:00Z"/>
                <w:rFonts w:ascii="Nunito" w:hAnsi="Nunito" w:cstheme="minorHAnsi"/>
                <w:color w:val="000000" w:themeColor="text1"/>
                <w:sz w:val="20"/>
                <w:rPrChange w:id="6701" w:author="Craig Parker" w:date="2024-08-07T12:23:00Z">
                  <w:rPr>
                    <w:ins w:id="6702" w:author="Craig Parker" w:date="2024-07-08T11:53:00Z"/>
                  </w:rPr>
                </w:rPrChange>
              </w:rPr>
            </w:pPr>
            <w:r w:rsidRPr="002E4822">
              <w:rPr>
                <w:rFonts w:ascii="Nunito" w:hAnsi="Nunito" w:cstheme="minorHAnsi"/>
                <w:color w:val="000000" w:themeColor="text1"/>
                <w:sz w:val="20"/>
              </w:rPr>
              <w:fldChar w:fldCharType="begin"/>
            </w:r>
            <w:r w:rsidRPr="002E4822">
              <w:rPr>
                <w:rFonts w:ascii="Nunito" w:hAnsi="Nunito" w:cstheme="minorHAnsi"/>
                <w:color w:val="000000" w:themeColor="text1"/>
                <w:sz w:val="20"/>
              </w:rPr>
              <w:instrText>HYPERLINK "mailto:</w:instrText>
            </w:r>
            <w:ins w:id="6703" w:author="Craig Parker" w:date="2024-07-08T11:53:00Z">
              <w:r w:rsidRPr="002E4822">
                <w:rPr>
                  <w:rFonts w:ascii="Nunito" w:hAnsi="Nunito" w:cstheme="minorHAnsi"/>
                  <w:color w:val="000000" w:themeColor="text1"/>
                  <w:sz w:val="20"/>
                  <w:rPrChange w:id="6704" w:author="Craig Parker" w:date="2024-08-07T12:23:00Z">
                    <w:rPr>
                      <w:rStyle w:val="Hyperlink"/>
                    </w:rPr>
                  </w:rPrChange>
                </w:rPr>
                <w:instrText>Craig.parker@witsphr.org</w:instrText>
              </w:r>
            </w:ins>
            <w:r w:rsidRPr="002E4822">
              <w:rPr>
                <w:rFonts w:ascii="Nunito" w:hAnsi="Nunito" w:cstheme="minorHAnsi"/>
                <w:color w:val="000000" w:themeColor="text1"/>
                <w:sz w:val="20"/>
              </w:rPr>
              <w:instrText>"</w:instrText>
            </w:r>
            <w:r w:rsidRPr="002E4822">
              <w:rPr>
                <w:rFonts w:ascii="Nunito" w:hAnsi="Nunito" w:cstheme="minorHAnsi"/>
                <w:color w:val="000000" w:themeColor="text1"/>
                <w:sz w:val="20"/>
              </w:rPr>
            </w:r>
            <w:r w:rsidRPr="002E4822">
              <w:rPr>
                <w:rFonts w:ascii="Nunito" w:hAnsi="Nunito" w:cstheme="minorHAnsi"/>
                <w:color w:val="000000" w:themeColor="text1"/>
                <w:sz w:val="20"/>
              </w:rPr>
              <w:fldChar w:fldCharType="separate"/>
            </w:r>
            <w:ins w:id="6705" w:author="Craig Parker" w:date="2024-07-08T11:53:00Z">
              <w:r w:rsidRPr="002E4822">
                <w:rPr>
                  <w:rStyle w:val="Hyperlink"/>
                  <w:rFonts w:ascii="Nunito" w:hAnsi="Nunito" w:cstheme="minorHAnsi"/>
                  <w:color w:val="000000" w:themeColor="text1"/>
                  <w:sz w:val="20"/>
                  <w:rPrChange w:id="6706" w:author="Craig Parker" w:date="2024-08-07T12:23:00Z">
                    <w:rPr>
                      <w:rStyle w:val="Hyperlink"/>
                    </w:rPr>
                  </w:rPrChange>
                </w:rPr>
                <w:t>Craig.parker@witsphr.org</w:t>
              </w:r>
            </w:ins>
            <w:r w:rsidRPr="002E4822">
              <w:rPr>
                <w:rFonts w:ascii="Nunito" w:hAnsi="Nunito" w:cstheme="minorHAnsi"/>
                <w:color w:val="000000" w:themeColor="text1"/>
                <w:sz w:val="20"/>
              </w:rPr>
              <w:fldChar w:fldCharType="end"/>
            </w:r>
          </w:p>
          <w:p w14:paraId="15CDEF33" w14:textId="27DF39A3" w:rsidR="007813F4" w:rsidRPr="002E4822" w:rsidDel="00D30C12" w:rsidRDefault="007813F4" w:rsidP="0C32A488">
            <w:pPr>
              <w:widowControl w:val="0"/>
              <w:pBdr>
                <w:top w:val="nil"/>
                <w:left w:val="nil"/>
                <w:bottom w:val="nil"/>
                <w:right w:val="nil"/>
                <w:between w:val="nil"/>
              </w:pBdr>
              <w:spacing w:line="240" w:lineRule="auto"/>
              <w:rPr>
                <w:ins w:id="6707" w:author="Lisa van Aardenne" w:date="2024-04-19T08:51:00Z"/>
                <w:del w:id="6708" w:author="Craig Parker" w:date="2024-07-08T11:53:00Z"/>
                <w:rStyle w:val="Hyperlink"/>
                <w:rFonts w:ascii="Nunito" w:eastAsia="Nunito" w:hAnsi="Nunito" w:cs="Nunito"/>
                <w:color w:val="000000" w:themeColor="text1"/>
                <w:sz w:val="20"/>
                <w:rPrChange w:id="6709" w:author="Craig Parker" w:date="2024-08-07T12:23:00Z">
                  <w:rPr>
                    <w:ins w:id="6710" w:author="Lisa van Aardenne" w:date="2024-04-19T08:51:00Z"/>
                    <w:del w:id="6711" w:author="Craig Parker" w:date="2024-07-08T11:53:00Z"/>
                    <w:rStyle w:val="Hyperlink"/>
                    <w:rFonts w:ascii="Nunito" w:eastAsia="Nunito" w:hAnsi="Nunito" w:cs="Nunito"/>
                  </w:rPr>
                </w:rPrChange>
              </w:rPr>
            </w:pPr>
            <w:ins w:id="6712" w:author="Lisa van Aardenne" w:date="2024-04-19T08:51:00Z">
              <w:del w:id="6713" w:author="Craig Parker" w:date="2024-07-08T11:53:00Z">
                <w:r w:rsidRPr="002E4822" w:rsidDel="00D30C12">
                  <w:rPr>
                    <w:rFonts w:ascii="Nunito" w:hAnsi="Nunito"/>
                    <w:color w:val="000000" w:themeColor="text1"/>
                    <w:sz w:val="20"/>
                    <w:rPrChange w:id="6714" w:author="Craig Parker" w:date="2024-08-07T12:23:00Z">
                      <w:rPr>
                        <w:color w:val="0563C1" w:themeColor="hyperlink"/>
                        <w:u w:val="single"/>
                      </w:rPr>
                    </w:rPrChange>
                  </w:rPr>
                  <w:fldChar w:fldCharType="begin"/>
                </w:r>
                <w:r w:rsidRPr="002E4822" w:rsidDel="00D30C12">
                  <w:rPr>
                    <w:rFonts w:ascii="Nunito" w:hAnsi="Nunito"/>
                    <w:color w:val="000000" w:themeColor="text1"/>
                    <w:sz w:val="20"/>
                    <w:rPrChange w:id="6715" w:author="Craig Parker" w:date="2024-08-07T12:23:00Z">
                      <w:rPr/>
                    </w:rPrChange>
                  </w:rPr>
                  <w:delInstrText xml:space="preserve">HYPERLINK "mailto:Cparker@wrhi.ac.za" </w:delInstrText>
                </w:r>
                <w:r w:rsidRPr="00B64181" w:rsidDel="00D30C12">
                  <w:rPr>
                    <w:rFonts w:ascii="Nunito" w:hAnsi="Nunito"/>
                    <w:color w:val="000000" w:themeColor="text1"/>
                    <w:sz w:val="20"/>
                  </w:rPr>
                </w:r>
                <w:r w:rsidRPr="002E4822" w:rsidDel="00D30C12">
                  <w:rPr>
                    <w:rFonts w:ascii="Nunito" w:hAnsi="Nunito"/>
                    <w:color w:val="000000" w:themeColor="text1"/>
                    <w:sz w:val="20"/>
                    <w:rPrChange w:id="6716" w:author="Craig Parker" w:date="2024-08-07T12:23:00Z">
                      <w:rPr/>
                    </w:rPrChange>
                  </w:rPr>
                  <w:fldChar w:fldCharType="separate"/>
                </w:r>
                <w:r w:rsidR="0C32A488" w:rsidRPr="002E4822" w:rsidDel="00D30C12">
                  <w:rPr>
                    <w:rStyle w:val="Hyperlink"/>
                    <w:rFonts w:ascii="Nunito" w:eastAsia="Nunito" w:hAnsi="Nunito" w:cs="Nunito"/>
                    <w:color w:val="000000" w:themeColor="text1"/>
                    <w:sz w:val="20"/>
                    <w:rPrChange w:id="6717" w:author="Craig Parker" w:date="2024-08-07T12:23:00Z">
                      <w:rPr>
                        <w:rStyle w:val="Hyperlink"/>
                        <w:rFonts w:ascii="Nunito" w:eastAsia="Nunito" w:hAnsi="Nunito" w:cs="Nunito"/>
                      </w:rPr>
                    </w:rPrChange>
                  </w:rPr>
                  <w:delText>Cparker@</w:delText>
                </w:r>
              </w:del>
              <w:del w:id="6718" w:author="Craig Parker" w:date="2024-07-08T11:52:00Z">
                <w:r w:rsidR="0C32A488" w:rsidRPr="002E4822" w:rsidDel="00D30C12">
                  <w:rPr>
                    <w:rStyle w:val="Hyperlink"/>
                    <w:rFonts w:ascii="Nunito" w:eastAsia="Nunito" w:hAnsi="Nunito" w:cs="Nunito"/>
                    <w:color w:val="000000" w:themeColor="text1"/>
                    <w:sz w:val="20"/>
                    <w:rPrChange w:id="6719" w:author="Craig Parker" w:date="2024-08-07T12:23:00Z">
                      <w:rPr>
                        <w:rStyle w:val="Hyperlink"/>
                        <w:rFonts w:ascii="Nunito" w:eastAsia="Nunito" w:hAnsi="Nunito" w:cs="Nunito"/>
                      </w:rPr>
                    </w:rPrChange>
                  </w:rPr>
                  <w:delText>wrhi</w:delText>
                </w:r>
              </w:del>
              <w:del w:id="6720" w:author="Craig Parker" w:date="2024-07-08T11:53:00Z">
                <w:r w:rsidR="0C32A488" w:rsidRPr="002E4822" w:rsidDel="00D30C12">
                  <w:rPr>
                    <w:rStyle w:val="Hyperlink"/>
                    <w:rFonts w:ascii="Nunito" w:eastAsia="Nunito" w:hAnsi="Nunito" w:cs="Nunito"/>
                    <w:color w:val="000000" w:themeColor="text1"/>
                    <w:sz w:val="20"/>
                    <w:rPrChange w:id="6721" w:author="Craig Parker" w:date="2024-08-07T12:23:00Z">
                      <w:rPr>
                        <w:rStyle w:val="Hyperlink"/>
                        <w:rFonts w:ascii="Nunito" w:eastAsia="Nunito" w:hAnsi="Nunito" w:cs="Nunito"/>
                      </w:rPr>
                    </w:rPrChange>
                  </w:rPr>
                  <w:delText>.ac.za</w:delText>
                </w:r>
                <w:r w:rsidRPr="002E4822" w:rsidDel="00D30C12">
                  <w:rPr>
                    <w:rFonts w:ascii="Nunito" w:hAnsi="Nunito"/>
                    <w:color w:val="000000" w:themeColor="text1"/>
                    <w:sz w:val="20"/>
                    <w:rPrChange w:id="6722" w:author="Craig Parker" w:date="2024-08-07T12:23:00Z">
                      <w:rPr/>
                    </w:rPrChange>
                  </w:rPr>
                  <w:fldChar w:fldCharType="end"/>
                </w:r>
              </w:del>
            </w:ins>
          </w:p>
          <w:p w14:paraId="741AAF81" w14:textId="7087DF9A" w:rsidR="007813F4" w:rsidRPr="002E4822" w:rsidRDefault="007813F4" w:rsidP="0C32A488">
            <w:pPr>
              <w:widowControl w:val="0"/>
              <w:pBdr>
                <w:top w:val="nil"/>
                <w:left w:val="nil"/>
                <w:bottom w:val="nil"/>
                <w:right w:val="nil"/>
                <w:between w:val="nil"/>
              </w:pBdr>
              <w:spacing w:line="240" w:lineRule="auto"/>
              <w:rPr>
                <w:ins w:id="6723" w:author="Lisa van Aardenne" w:date="2024-04-19T08:51:00Z"/>
                <w:rStyle w:val="Hyperlink"/>
                <w:rFonts w:ascii="Nunito" w:eastAsia="Nunito" w:hAnsi="Nunito" w:cs="Nunito"/>
                <w:color w:val="000000" w:themeColor="text1"/>
                <w:sz w:val="20"/>
                <w:rPrChange w:id="6724" w:author="Craig Parker" w:date="2024-08-07T12:23:00Z">
                  <w:rPr>
                    <w:ins w:id="6725" w:author="Lisa van Aardenne" w:date="2024-04-19T08:51:00Z"/>
                    <w:rStyle w:val="Hyperlink"/>
                    <w:rFonts w:ascii="Nunito" w:eastAsia="Nunito" w:hAnsi="Nunito" w:cs="Nunito"/>
                  </w:rPr>
                </w:rPrChange>
              </w:rPr>
            </w:pPr>
          </w:p>
          <w:p w14:paraId="69FA5FE2" w14:textId="462F52F0" w:rsidR="007813F4" w:rsidRPr="002E4822" w:rsidRDefault="007813F4" w:rsidP="0C32A488">
            <w:pPr>
              <w:widowControl w:val="0"/>
              <w:pBdr>
                <w:top w:val="nil"/>
                <w:left w:val="nil"/>
                <w:bottom w:val="nil"/>
                <w:right w:val="nil"/>
                <w:between w:val="nil"/>
              </w:pBdr>
              <w:spacing w:line="240" w:lineRule="auto"/>
              <w:rPr>
                <w:ins w:id="6726" w:author="Lisa van Aardenne" w:date="2024-04-19T08:51:00Z"/>
                <w:rStyle w:val="Hyperlink"/>
                <w:rFonts w:ascii="Nunito" w:eastAsia="Nunito" w:hAnsi="Nunito" w:cs="Nunito"/>
                <w:color w:val="000000" w:themeColor="text1"/>
                <w:sz w:val="20"/>
                <w:rPrChange w:id="6727" w:author="Craig Parker" w:date="2024-08-07T12:23:00Z">
                  <w:rPr>
                    <w:ins w:id="6728" w:author="Lisa van Aardenne" w:date="2024-04-19T08:51:00Z"/>
                    <w:rStyle w:val="Hyperlink"/>
                    <w:rFonts w:ascii="Nunito" w:eastAsia="Nunito" w:hAnsi="Nunito" w:cs="Nunito"/>
                  </w:rPr>
                </w:rPrChange>
              </w:rPr>
            </w:pPr>
          </w:p>
          <w:p w14:paraId="000001A2" w14:textId="711E17EE" w:rsidR="007813F4" w:rsidRPr="002E4822" w:rsidRDefault="007813F4"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729" w:author="Craig Parker" w:date="2024-08-07T12:23:00Z">
                  <w:rPr>
                    <w:rFonts w:ascii="Nunito" w:eastAsia="Nunito" w:hAnsi="Nunito" w:cs="Nunito"/>
                  </w:rPr>
                </w:rPrChange>
              </w:rPr>
            </w:pPr>
          </w:p>
        </w:tc>
      </w:tr>
      <w:tr w:rsidR="006E7398" w:rsidRPr="002E4822" w14:paraId="22E3EBD4" w14:textId="77777777" w:rsidTr="00F72F87">
        <w:tc>
          <w:tcPr>
            <w:tcW w:w="3105" w:type="dxa"/>
            <w:shd w:val="clear" w:color="auto" w:fill="auto"/>
            <w:tcMar>
              <w:top w:w="100" w:type="dxa"/>
              <w:left w:w="100" w:type="dxa"/>
              <w:bottom w:w="100" w:type="dxa"/>
              <w:right w:w="100" w:type="dxa"/>
            </w:tcMar>
          </w:tcPr>
          <w:p w14:paraId="000001A3" w14:textId="75C4FFF3"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730"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731" w:author="Craig Parker" w:date="2024-08-07T12:23:00Z">
                  <w:rPr>
                    <w:rFonts w:ascii="Nunito" w:eastAsia="Nunito" w:hAnsi="Nunito" w:cs="Nunito"/>
                    <w:b/>
                    <w:color w:val="0563C1" w:themeColor="hyperlink"/>
                    <w:u w:val="single"/>
                  </w:rPr>
                </w:rPrChange>
              </w:rPr>
              <w:t xml:space="preserve">Managing access to </w:t>
            </w:r>
            <w:r w:rsidR="00894535" w:rsidRPr="002E4822">
              <w:rPr>
                <w:rFonts w:ascii="Nunito" w:eastAsia="Nunito" w:hAnsi="Nunito" w:cs="Nunito"/>
                <w:b/>
                <w:color w:val="000000" w:themeColor="text1"/>
                <w:sz w:val="20"/>
              </w:rPr>
              <w:t xml:space="preserve">the </w:t>
            </w:r>
            <w:r w:rsidRPr="002E4822">
              <w:rPr>
                <w:rFonts w:ascii="Nunito" w:eastAsia="Nunito" w:hAnsi="Nunito" w:cs="Nunito"/>
                <w:b/>
                <w:color w:val="000000" w:themeColor="text1"/>
                <w:sz w:val="20"/>
                <w:rPrChange w:id="6732" w:author="Craig Parker" w:date="2024-08-07T12:23:00Z">
                  <w:rPr>
                    <w:rFonts w:ascii="Nunito" w:eastAsia="Nunito" w:hAnsi="Nunito" w:cs="Nunito"/>
                    <w:b/>
                    <w:color w:val="0563C1" w:themeColor="hyperlink"/>
                    <w:u w:val="single"/>
                  </w:rPr>
                </w:rPrChange>
              </w:rPr>
              <w:t>UCT data analysis platform</w:t>
            </w:r>
          </w:p>
        </w:tc>
        <w:tc>
          <w:tcPr>
            <w:tcW w:w="1847" w:type="dxa"/>
            <w:shd w:val="clear" w:color="auto" w:fill="auto"/>
            <w:tcMar>
              <w:top w:w="100" w:type="dxa"/>
              <w:left w:w="100" w:type="dxa"/>
              <w:bottom w:w="100" w:type="dxa"/>
              <w:right w:w="100" w:type="dxa"/>
            </w:tcMar>
          </w:tcPr>
          <w:p w14:paraId="000001A4"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733"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734" w:author="Craig Parker" w:date="2024-08-07T12:23:00Z">
                  <w:rPr>
                    <w:rFonts w:ascii="Nunito" w:eastAsia="Nunito" w:hAnsi="Nunito" w:cs="Nunito"/>
                  </w:rPr>
                </w:rPrChange>
              </w:rPr>
              <w:t>Rodger Duffett</w:t>
            </w:r>
          </w:p>
        </w:tc>
        <w:tc>
          <w:tcPr>
            <w:tcW w:w="1588" w:type="dxa"/>
            <w:shd w:val="clear" w:color="auto" w:fill="auto"/>
            <w:tcMar>
              <w:top w:w="100" w:type="dxa"/>
              <w:left w:w="100" w:type="dxa"/>
              <w:bottom w:w="100" w:type="dxa"/>
              <w:right w:w="100" w:type="dxa"/>
            </w:tcMar>
          </w:tcPr>
          <w:p w14:paraId="000001A5"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735"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736" w:author="Craig Parker" w:date="2024-08-07T12:23:00Z">
                  <w:rPr>
                    <w:rFonts w:ascii="Nunito" w:eastAsia="Nunito" w:hAnsi="Nunito" w:cs="Nunito"/>
                  </w:rPr>
                </w:rPrChange>
              </w:rPr>
              <w:t>UCT</w:t>
            </w:r>
          </w:p>
        </w:tc>
        <w:tc>
          <w:tcPr>
            <w:tcW w:w="2820" w:type="dxa"/>
            <w:shd w:val="clear" w:color="auto" w:fill="auto"/>
            <w:tcMar>
              <w:top w:w="100" w:type="dxa"/>
              <w:left w:w="100" w:type="dxa"/>
              <w:bottom w:w="100" w:type="dxa"/>
              <w:right w:w="100" w:type="dxa"/>
            </w:tcMar>
          </w:tcPr>
          <w:p w14:paraId="000001A6"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u w:val="single"/>
                <w:rPrChange w:id="6737" w:author="Craig Parker" w:date="2024-08-07T12:23:00Z">
                  <w:rPr>
                    <w:rFonts w:ascii="Nunito" w:eastAsia="Nunito" w:hAnsi="Nunito" w:cs="Nunito"/>
                  </w:rPr>
                </w:rPrChange>
              </w:rPr>
            </w:pPr>
            <w:r w:rsidRPr="002E4822">
              <w:rPr>
                <w:rFonts w:ascii="Nunito" w:eastAsia="Nunito" w:hAnsi="Nunito" w:cs="Nunito"/>
                <w:color w:val="000000" w:themeColor="text1"/>
                <w:sz w:val="20"/>
                <w:u w:val="single"/>
                <w:rPrChange w:id="6738" w:author="Craig Parker" w:date="2024-08-07T12:23:00Z">
                  <w:rPr>
                    <w:rFonts w:ascii="Nunito" w:eastAsia="Nunito" w:hAnsi="Nunito" w:cs="Nunito"/>
                  </w:rPr>
                </w:rPrChange>
              </w:rPr>
              <w:t>rodger@csag.uct.ac.za</w:t>
            </w:r>
          </w:p>
        </w:tc>
      </w:tr>
      <w:tr w:rsidR="006E7398" w:rsidRPr="002E4822" w14:paraId="1CDAE7FA" w14:textId="77777777" w:rsidTr="00F72F87">
        <w:tc>
          <w:tcPr>
            <w:tcW w:w="3105" w:type="dxa"/>
            <w:shd w:val="clear" w:color="auto" w:fill="auto"/>
            <w:tcMar>
              <w:top w:w="100" w:type="dxa"/>
              <w:left w:w="100" w:type="dxa"/>
              <w:bottom w:w="100" w:type="dxa"/>
              <w:right w:w="100" w:type="dxa"/>
            </w:tcMar>
          </w:tcPr>
          <w:p w14:paraId="000001A7" w14:textId="2ABEE0AD" w:rsidR="007813F4" w:rsidRPr="002E4822" w:rsidRDefault="009511AE">
            <w:pPr>
              <w:widowControl w:val="0"/>
              <w:pBdr>
                <w:top w:val="nil"/>
                <w:left w:val="nil"/>
                <w:bottom w:val="nil"/>
                <w:right w:val="nil"/>
                <w:between w:val="nil"/>
              </w:pBdr>
              <w:spacing w:line="240" w:lineRule="auto"/>
              <w:rPr>
                <w:rFonts w:ascii="Nunito" w:eastAsia="Nunito" w:hAnsi="Nunito" w:cs="Nunito"/>
                <w:b/>
                <w:color w:val="000000" w:themeColor="text1"/>
                <w:sz w:val="20"/>
                <w:rPrChange w:id="6739" w:author="Craig Parker" w:date="2024-08-07T12:23:00Z">
                  <w:rPr>
                    <w:rFonts w:ascii="Nunito" w:eastAsia="Nunito" w:hAnsi="Nunito" w:cs="Nunito"/>
                    <w:b/>
                  </w:rPr>
                </w:rPrChange>
              </w:rPr>
            </w:pPr>
            <w:r w:rsidRPr="002E4822">
              <w:rPr>
                <w:rFonts w:ascii="Nunito" w:eastAsia="Nunito" w:hAnsi="Nunito" w:cs="Nunito"/>
                <w:b/>
                <w:color w:val="000000" w:themeColor="text1"/>
                <w:sz w:val="20"/>
                <w:rPrChange w:id="6740" w:author="Craig Parker" w:date="2024-08-07T12:23:00Z">
                  <w:rPr>
                    <w:rFonts w:ascii="Nunito" w:eastAsia="Nunito" w:hAnsi="Nunito" w:cs="Nunito"/>
                    <w:b/>
                  </w:rPr>
                </w:rPrChange>
              </w:rPr>
              <w:t xml:space="preserve">Managing access to </w:t>
            </w:r>
            <w:r w:rsidR="00894535" w:rsidRPr="002E4822">
              <w:rPr>
                <w:rFonts w:ascii="Nunito" w:eastAsia="Nunito" w:hAnsi="Nunito" w:cs="Nunito"/>
                <w:b/>
                <w:color w:val="000000" w:themeColor="text1"/>
                <w:sz w:val="20"/>
              </w:rPr>
              <w:t xml:space="preserve">the </w:t>
            </w:r>
            <w:r w:rsidRPr="002E4822">
              <w:rPr>
                <w:rFonts w:ascii="Nunito" w:eastAsia="Nunito" w:hAnsi="Nunito" w:cs="Nunito"/>
                <w:b/>
                <w:color w:val="000000" w:themeColor="text1"/>
                <w:sz w:val="20"/>
                <w:rPrChange w:id="6741" w:author="Craig Parker" w:date="2024-08-07T12:23:00Z">
                  <w:rPr>
                    <w:rFonts w:ascii="Nunito" w:eastAsia="Nunito" w:hAnsi="Nunito" w:cs="Nunito"/>
                    <w:b/>
                  </w:rPr>
                </w:rPrChange>
              </w:rPr>
              <w:t>IBM</w:t>
            </w:r>
            <w:del w:id="6742" w:author="Craig Parker" w:date="2024-07-16T11:11:00Z">
              <w:r w:rsidRPr="002E4822" w:rsidDel="00A74A73">
                <w:rPr>
                  <w:rFonts w:ascii="Nunito" w:eastAsia="Nunito" w:hAnsi="Nunito" w:cs="Nunito"/>
                  <w:b/>
                  <w:color w:val="000000" w:themeColor="text1"/>
                  <w:sz w:val="20"/>
                  <w:rPrChange w:id="6743" w:author="Craig Parker" w:date="2024-08-07T12:23:00Z">
                    <w:rPr>
                      <w:rFonts w:ascii="Nunito" w:eastAsia="Nunito" w:hAnsi="Nunito" w:cs="Nunito"/>
                      <w:b/>
                    </w:rPr>
                  </w:rPrChange>
                </w:rPr>
                <w:delText xml:space="preserve"> PAIRS</w:delText>
              </w:r>
            </w:del>
            <w:r w:rsidRPr="002E4822">
              <w:rPr>
                <w:rFonts w:ascii="Nunito" w:eastAsia="Nunito" w:hAnsi="Nunito" w:cs="Nunito"/>
                <w:b/>
                <w:color w:val="000000" w:themeColor="text1"/>
                <w:sz w:val="20"/>
                <w:rPrChange w:id="6744" w:author="Craig Parker" w:date="2024-08-07T12:23:00Z">
                  <w:rPr>
                    <w:rFonts w:ascii="Nunito" w:eastAsia="Nunito" w:hAnsi="Nunito" w:cs="Nunito"/>
                    <w:b/>
                  </w:rPr>
                </w:rPrChange>
              </w:rPr>
              <w:t xml:space="preserve"> platform</w:t>
            </w:r>
          </w:p>
        </w:tc>
        <w:tc>
          <w:tcPr>
            <w:tcW w:w="1847" w:type="dxa"/>
            <w:shd w:val="clear" w:color="auto" w:fill="auto"/>
            <w:tcMar>
              <w:top w:w="100" w:type="dxa"/>
              <w:left w:w="100" w:type="dxa"/>
              <w:bottom w:w="100" w:type="dxa"/>
              <w:right w:w="100" w:type="dxa"/>
            </w:tcMar>
          </w:tcPr>
          <w:p w14:paraId="000001A8" w14:textId="77777777" w:rsidR="007813F4" w:rsidRPr="002E4822" w:rsidRDefault="009511AE"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745" w:author="Craig Parker" w:date="2024-08-07T12:23:00Z">
                  <w:rPr>
                    <w:rFonts w:ascii="Nunito" w:eastAsia="Nunito" w:hAnsi="Nunito" w:cs="Nunito"/>
                  </w:rPr>
                </w:rPrChange>
              </w:rPr>
            </w:pPr>
            <w:del w:id="6746" w:author="Lisa van Aardenne" w:date="2024-04-19T09:38:00Z">
              <w:r w:rsidRPr="002E4822" w:rsidDel="0C32A488">
                <w:rPr>
                  <w:rFonts w:ascii="Nunito" w:eastAsia="Nunito" w:hAnsi="Nunito" w:cs="Nunito"/>
                  <w:color w:val="000000" w:themeColor="text1"/>
                  <w:sz w:val="20"/>
                  <w:rPrChange w:id="6747" w:author="Craig Parker" w:date="2024-08-07T12:23:00Z">
                    <w:rPr>
                      <w:rFonts w:ascii="Nunito" w:eastAsia="Nunito" w:hAnsi="Nunito" w:cs="Nunito"/>
                    </w:rPr>
                  </w:rPrChange>
                </w:rPr>
                <w:delText>Toby Kurien</w:delText>
              </w:r>
            </w:del>
          </w:p>
        </w:tc>
        <w:tc>
          <w:tcPr>
            <w:tcW w:w="1588" w:type="dxa"/>
            <w:shd w:val="clear" w:color="auto" w:fill="auto"/>
            <w:tcMar>
              <w:top w:w="100" w:type="dxa"/>
              <w:left w:w="100" w:type="dxa"/>
              <w:bottom w:w="100" w:type="dxa"/>
              <w:right w:w="100" w:type="dxa"/>
            </w:tcMar>
          </w:tcPr>
          <w:p w14:paraId="000001A9" w14:textId="77777777" w:rsidR="007813F4" w:rsidRPr="002E4822" w:rsidRDefault="009511AE">
            <w:pPr>
              <w:widowControl w:val="0"/>
              <w:pBdr>
                <w:top w:val="nil"/>
                <w:left w:val="nil"/>
                <w:bottom w:val="nil"/>
                <w:right w:val="nil"/>
                <w:between w:val="nil"/>
              </w:pBdr>
              <w:spacing w:line="240" w:lineRule="auto"/>
              <w:rPr>
                <w:rFonts w:ascii="Nunito" w:eastAsia="Nunito" w:hAnsi="Nunito" w:cs="Nunito"/>
                <w:color w:val="000000" w:themeColor="text1"/>
                <w:sz w:val="20"/>
                <w:rPrChange w:id="6748" w:author="Craig Parker" w:date="2024-08-07T12:23:00Z">
                  <w:rPr>
                    <w:rFonts w:ascii="Nunito" w:eastAsia="Nunito" w:hAnsi="Nunito" w:cs="Nunito"/>
                  </w:rPr>
                </w:rPrChange>
              </w:rPr>
            </w:pPr>
            <w:r w:rsidRPr="002E4822">
              <w:rPr>
                <w:rFonts w:ascii="Nunito" w:eastAsia="Nunito" w:hAnsi="Nunito" w:cs="Nunito"/>
                <w:color w:val="000000" w:themeColor="text1"/>
                <w:sz w:val="20"/>
                <w:rPrChange w:id="6749" w:author="Craig Parker" w:date="2024-08-07T12:23:00Z">
                  <w:rPr>
                    <w:rFonts w:ascii="Nunito" w:eastAsia="Nunito" w:hAnsi="Nunito" w:cs="Nunito"/>
                  </w:rPr>
                </w:rPrChange>
              </w:rPr>
              <w:t>IBM</w:t>
            </w:r>
          </w:p>
        </w:tc>
        <w:tc>
          <w:tcPr>
            <w:tcW w:w="2820" w:type="dxa"/>
            <w:shd w:val="clear" w:color="auto" w:fill="auto"/>
            <w:tcMar>
              <w:top w:w="100" w:type="dxa"/>
              <w:left w:w="100" w:type="dxa"/>
              <w:bottom w:w="100" w:type="dxa"/>
              <w:right w:w="100" w:type="dxa"/>
            </w:tcMar>
          </w:tcPr>
          <w:p w14:paraId="000001AA" w14:textId="56C3A23E" w:rsidR="007813F4" w:rsidRPr="002E4822" w:rsidRDefault="00894535" w:rsidP="0C32A488">
            <w:pPr>
              <w:widowControl w:val="0"/>
              <w:pBdr>
                <w:top w:val="nil"/>
                <w:left w:val="nil"/>
                <w:bottom w:val="nil"/>
                <w:right w:val="nil"/>
                <w:between w:val="nil"/>
              </w:pBdr>
              <w:spacing w:line="240" w:lineRule="auto"/>
              <w:rPr>
                <w:rFonts w:ascii="Nunito" w:eastAsia="Nunito" w:hAnsi="Nunito" w:cs="Nunito"/>
                <w:color w:val="000000" w:themeColor="text1"/>
                <w:sz w:val="20"/>
                <w:rPrChange w:id="6750" w:author="Craig Parker" w:date="2024-08-07T12:23:00Z">
                  <w:rPr>
                    <w:rFonts w:ascii="Nunito" w:eastAsia="Nunito" w:hAnsi="Nunito" w:cs="Nunito"/>
                  </w:rPr>
                </w:rPrChange>
              </w:rPr>
            </w:pPr>
            <w:r w:rsidRPr="002E4822">
              <w:rPr>
                <w:rFonts w:ascii="Nunito" w:eastAsia="Nunito" w:hAnsi="Nunito" w:cs="Nunito"/>
                <w:color w:val="000000" w:themeColor="text1"/>
                <w:sz w:val="20"/>
                <w:u w:val="single"/>
                <w:rPrChange w:id="6751" w:author="Craig Parker" w:date="2024-08-07T12:23:00Z">
                  <w:rPr>
                    <w:rFonts w:ascii="Nunito" w:eastAsia="Nunito" w:hAnsi="Nunito" w:cs="Nunito"/>
                  </w:rPr>
                </w:rPrChange>
              </w:rPr>
              <w:t>sibusisiwe.makhanya@ibm.com</w:t>
            </w:r>
            <w:r w:rsidRPr="002E4822" w:rsidDel="0C32A488">
              <w:rPr>
                <w:rFonts w:ascii="Nunito" w:eastAsia="Nunito" w:hAnsi="Nunito" w:cs="Nunito"/>
                <w:color w:val="000000" w:themeColor="text1"/>
                <w:sz w:val="20"/>
              </w:rPr>
              <w:t xml:space="preserve"> </w:t>
            </w:r>
            <w:del w:id="6752" w:author="Lisa van Aardenne" w:date="2024-04-19T08:52:00Z">
              <w:r w:rsidR="009511AE" w:rsidRPr="002E4822" w:rsidDel="0C32A488">
                <w:rPr>
                  <w:rFonts w:ascii="Nunito" w:eastAsia="Nunito" w:hAnsi="Nunito" w:cs="Nunito"/>
                  <w:color w:val="000000" w:themeColor="text1"/>
                  <w:sz w:val="20"/>
                  <w:rPrChange w:id="6753" w:author="Craig Parker" w:date="2024-08-07T12:23:00Z">
                    <w:rPr>
                      <w:rFonts w:ascii="Nunito" w:eastAsia="Nunito" w:hAnsi="Nunito" w:cs="Nunito"/>
                    </w:rPr>
                  </w:rPrChange>
                </w:rPr>
                <w:delText>toby.kurien@ibm.com</w:delText>
              </w:r>
            </w:del>
          </w:p>
        </w:tc>
      </w:tr>
    </w:tbl>
    <w:p w14:paraId="000001AB" w14:textId="77777777" w:rsidR="007813F4" w:rsidRPr="002E4822" w:rsidRDefault="007813F4">
      <w:pPr>
        <w:rPr>
          <w:rFonts w:ascii="Nunito" w:eastAsia="Nunito" w:hAnsi="Nunito" w:cs="Nunito"/>
          <w:color w:val="000000" w:themeColor="text1"/>
          <w:sz w:val="20"/>
          <w:rPrChange w:id="6754" w:author="Craig Parker" w:date="2024-08-07T12:23:00Z">
            <w:rPr>
              <w:rFonts w:ascii="Nunito" w:eastAsia="Nunito" w:hAnsi="Nunito" w:cs="Nunito"/>
            </w:rPr>
          </w:rPrChange>
        </w:rPr>
      </w:pPr>
    </w:p>
    <w:p w14:paraId="000001AC" w14:textId="77777777" w:rsidR="007813F4" w:rsidRPr="002E4822" w:rsidRDefault="007813F4">
      <w:pPr>
        <w:rPr>
          <w:rFonts w:ascii="Nunito" w:eastAsia="Nunito" w:hAnsi="Nunito" w:cs="Nunito"/>
          <w:color w:val="000000" w:themeColor="text1"/>
          <w:sz w:val="20"/>
          <w:rPrChange w:id="6755" w:author="Craig Parker" w:date="2024-08-07T12:23:00Z">
            <w:rPr>
              <w:rFonts w:ascii="Nunito" w:eastAsia="Nunito" w:hAnsi="Nunito" w:cs="Nunito"/>
            </w:rPr>
          </w:rPrChange>
        </w:rPr>
      </w:pPr>
    </w:p>
    <w:p w14:paraId="000001AD" w14:textId="77777777" w:rsidR="007813F4" w:rsidRPr="002E4822" w:rsidRDefault="009511AE">
      <w:pPr>
        <w:pStyle w:val="Heading1"/>
        <w:rPr>
          <w:rFonts w:ascii="Nunito" w:hAnsi="Nunito"/>
          <w:color w:val="000000" w:themeColor="text1"/>
          <w:sz w:val="20"/>
          <w:szCs w:val="20"/>
          <w:rPrChange w:id="6756" w:author="Craig Parker" w:date="2024-08-07T12:23:00Z">
            <w:rPr/>
          </w:rPrChange>
        </w:rPr>
      </w:pPr>
      <w:bookmarkStart w:id="6757" w:name="_heading=h.n7aofj4e89lv" w:colFirst="0" w:colLast="0"/>
      <w:bookmarkEnd w:id="6757"/>
      <w:r w:rsidRPr="002E4822">
        <w:rPr>
          <w:rFonts w:ascii="Nunito" w:hAnsi="Nunito"/>
          <w:color w:val="000000" w:themeColor="text1"/>
          <w:sz w:val="20"/>
          <w:szCs w:val="20"/>
          <w:rPrChange w:id="6758" w:author="Craig Parker" w:date="2024-08-07T12:23:00Z">
            <w:rPr/>
          </w:rPrChange>
        </w:rPr>
        <w:br w:type="page"/>
      </w:r>
    </w:p>
    <w:p w14:paraId="000001AE" w14:textId="29408E7B" w:rsidR="007813F4" w:rsidRPr="00896612" w:rsidRDefault="52A8C99F">
      <w:pPr>
        <w:pStyle w:val="Heading1"/>
        <w:numPr>
          <w:ilvl w:val="1"/>
          <w:numId w:val="70"/>
        </w:numPr>
        <w:pPrChange w:id="6759" w:author="Craig Parker" w:date="2024-08-07T13:44:00Z">
          <w:pPr>
            <w:pStyle w:val="Heading1"/>
          </w:pPr>
        </w:pPrChange>
      </w:pPr>
      <w:bookmarkStart w:id="6760" w:name="_Toc172635237"/>
      <w:bookmarkStart w:id="6761" w:name="_Toc173777827"/>
      <w:bookmarkStart w:id="6762" w:name="_Toc174546654"/>
      <w:r w:rsidRPr="00896612">
        <w:lastRenderedPageBreak/>
        <w:t>Assessment and revision</w:t>
      </w:r>
      <w:bookmarkEnd w:id="6760"/>
      <w:bookmarkEnd w:id="6761"/>
      <w:bookmarkEnd w:id="6762"/>
    </w:p>
    <w:p w14:paraId="16D6775C" w14:textId="77777777" w:rsidR="00311FAC" w:rsidRPr="002E4822" w:rsidRDefault="00311FAC" w:rsidP="00311FAC">
      <w:pPr>
        <w:rPr>
          <w:rFonts w:ascii="Nunito" w:hAnsi="Nunito"/>
          <w:color w:val="000000" w:themeColor="text1"/>
          <w:sz w:val="20"/>
          <w:lang w:val="en-ZA"/>
        </w:rPr>
      </w:pPr>
      <w:r w:rsidRPr="002E4822">
        <w:rPr>
          <w:rFonts w:ascii="Nunito" w:hAnsi="Nunito"/>
          <w:color w:val="000000" w:themeColor="text1"/>
          <w:sz w:val="20"/>
          <w:lang w:val="en-ZA"/>
        </w:rPr>
        <w:t xml:space="preserve">The Data Management and Analysis Core (DMAC) co-Principal Investigators (co-PIs) will conduct periodic reassessments of the Data Management Plan (DMP) in consultation with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Steering Committee (SC), including the leads of Research Project 1 (RP1) and Research Project 2 (RP2). These assessments will occur at least every six months to ensure the plan remains effective and </w:t>
      </w:r>
      <w:proofErr w:type="gramStart"/>
      <w:r w:rsidRPr="002E4822">
        <w:rPr>
          <w:rFonts w:ascii="Nunito" w:hAnsi="Nunito"/>
          <w:color w:val="000000" w:themeColor="text1"/>
          <w:sz w:val="20"/>
          <w:lang w:val="en-ZA"/>
        </w:rPr>
        <w:t>up-to-date</w:t>
      </w:r>
      <w:proofErr w:type="gramEnd"/>
      <w:r w:rsidRPr="002E4822">
        <w:rPr>
          <w:rFonts w:ascii="Nunito" w:hAnsi="Nunito"/>
          <w:color w:val="000000" w:themeColor="text1"/>
          <w:sz w:val="20"/>
          <w:lang w:val="en-ZA"/>
        </w:rPr>
        <w:t>.</w:t>
      </w:r>
    </w:p>
    <w:p w14:paraId="5F47F202" w14:textId="77777777" w:rsidR="00311FAC" w:rsidRPr="002E4822" w:rsidRDefault="00311FAC" w:rsidP="00311FAC">
      <w:pPr>
        <w:rPr>
          <w:rFonts w:ascii="Nunito" w:hAnsi="Nunito"/>
          <w:b/>
          <w:bCs/>
          <w:color w:val="000000" w:themeColor="text1"/>
          <w:sz w:val="20"/>
          <w:lang w:val="en-ZA"/>
        </w:rPr>
      </w:pPr>
    </w:p>
    <w:p w14:paraId="3CADC65C" w14:textId="77D918B4" w:rsidR="00311FAC" w:rsidRPr="002E4822" w:rsidRDefault="00B5464D" w:rsidP="00311FAC">
      <w:pPr>
        <w:pStyle w:val="Heading2"/>
        <w:rPr>
          <w:rFonts w:ascii="Nunito" w:hAnsi="Nunito"/>
          <w:lang w:val="en-ZA"/>
        </w:rPr>
      </w:pPr>
      <w:bookmarkStart w:id="6763" w:name="_Toc174546655"/>
      <w:r w:rsidRPr="002E4822">
        <w:rPr>
          <w:rFonts w:ascii="Nunito" w:hAnsi="Nunito"/>
          <w:lang w:val="en-ZA"/>
        </w:rPr>
        <w:t>16</w:t>
      </w:r>
      <w:r w:rsidR="00311FAC" w:rsidRPr="002E4822">
        <w:rPr>
          <w:rFonts w:ascii="Nunito" w:hAnsi="Nunito"/>
          <w:lang w:val="en-ZA"/>
        </w:rPr>
        <w:t xml:space="preserve">.1. Assessment </w:t>
      </w:r>
      <w:r w:rsidR="002E4822">
        <w:rPr>
          <w:rFonts w:ascii="Nunito" w:hAnsi="Nunito"/>
          <w:lang w:val="en-ZA"/>
        </w:rPr>
        <w:t>s</w:t>
      </w:r>
      <w:r w:rsidR="00311FAC" w:rsidRPr="002E4822">
        <w:rPr>
          <w:rFonts w:ascii="Nunito" w:hAnsi="Nunito"/>
          <w:lang w:val="en-ZA"/>
        </w:rPr>
        <w:t>cope</w:t>
      </w:r>
      <w:bookmarkEnd w:id="6763"/>
    </w:p>
    <w:p w14:paraId="719F8B44" w14:textId="77777777" w:rsidR="00311FAC" w:rsidRPr="002E4822" w:rsidRDefault="00311FAC" w:rsidP="00311FAC">
      <w:pPr>
        <w:rPr>
          <w:rFonts w:ascii="Nunito" w:hAnsi="Nunito"/>
          <w:color w:val="000000" w:themeColor="text1"/>
          <w:sz w:val="20"/>
          <w:lang w:val="en-ZA"/>
        </w:rPr>
      </w:pPr>
      <w:r w:rsidRPr="002E4822">
        <w:rPr>
          <w:rFonts w:ascii="Nunito" w:hAnsi="Nunito"/>
          <w:color w:val="000000" w:themeColor="text1"/>
          <w:sz w:val="20"/>
          <w:lang w:val="en-ZA"/>
        </w:rPr>
        <w:t>The reassessment will focus on three key aspects of the data management plan:</w:t>
      </w:r>
    </w:p>
    <w:p w14:paraId="10AE935C" w14:textId="77777777" w:rsidR="00311FAC" w:rsidRPr="002E4822" w:rsidRDefault="00311FAC" w:rsidP="00311FAC">
      <w:pPr>
        <w:numPr>
          <w:ilvl w:val="0"/>
          <w:numId w:val="65"/>
        </w:numPr>
        <w:rPr>
          <w:rFonts w:ascii="Nunito" w:hAnsi="Nunito"/>
          <w:color w:val="000000" w:themeColor="text1"/>
          <w:sz w:val="20"/>
          <w:lang w:val="en-ZA"/>
        </w:rPr>
      </w:pPr>
      <w:r w:rsidRPr="002E4822">
        <w:rPr>
          <w:rFonts w:ascii="Nunito" w:hAnsi="Nunito"/>
          <w:b/>
          <w:bCs/>
          <w:color w:val="000000" w:themeColor="text1"/>
          <w:sz w:val="20"/>
          <w:lang w:val="en-ZA"/>
        </w:rPr>
        <w:t>Data Process Efficiency</w:t>
      </w:r>
      <w:r w:rsidRPr="002E4822">
        <w:rPr>
          <w:rFonts w:ascii="Nunito" w:hAnsi="Nunito"/>
          <w:color w:val="000000" w:themeColor="text1"/>
          <w:sz w:val="20"/>
          <w:lang w:val="en-ZA"/>
        </w:rPr>
        <w:t xml:space="preserve">: </w:t>
      </w:r>
    </w:p>
    <w:p w14:paraId="1457FA61" w14:textId="09AB425E" w:rsidR="00311FAC" w:rsidRPr="002E4822" w:rsidRDefault="00311FAC" w:rsidP="00311FAC">
      <w:pPr>
        <w:numPr>
          <w:ilvl w:val="1"/>
          <w:numId w:val="65"/>
        </w:numPr>
        <w:rPr>
          <w:rFonts w:ascii="Nunito" w:hAnsi="Nunito"/>
          <w:color w:val="000000" w:themeColor="text1"/>
          <w:sz w:val="20"/>
          <w:lang w:val="en-ZA"/>
        </w:rPr>
      </w:pPr>
      <w:r w:rsidRPr="002E4822">
        <w:rPr>
          <w:rFonts w:ascii="Nunito" w:hAnsi="Nunito"/>
          <w:b/>
          <w:bCs/>
          <w:color w:val="000000" w:themeColor="text1"/>
          <w:sz w:val="20"/>
          <w:lang w:val="en-ZA"/>
        </w:rPr>
        <w:t>Workflow Evaluation</w:t>
      </w:r>
      <w:r w:rsidRPr="002E4822">
        <w:rPr>
          <w:rFonts w:ascii="Nunito" w:hAnsi="Nunito"/>
          <w:color w:val="000000" w:themeColor="text1"/>
          <w:sz w:val="20"/>
          <w:lang w:val="en-ZA"/>
        </w:rPr>
        <w:t xml:space="preserve">: Assess whether the data processing workflow is functioning effectively and producing data ready for analysis. This includes evaluating each step from data acquisition and </w:t>
      </w:r>
      <w:r w:rsidR="00C10805" w:rsidRPr="002E4822">
        <w:rPr>
          <w:rFonts w:ascii="Nunito" w:hAnsi="Nunito"/>
          <w:color w:val="000000" w:themeColor="text1"/>
          <w:sz w:val="20"/>
          <w:lang w:val="en-ZA"/>
        </w:rPr>
        <w:t>harmonisation</w:t>
      </w:r>
      <w:r w:rsidRPr="002E4822">
        <w:rPr>
          <w:rFonts w:ascii="Nunito" w:hAnsi="Nunito"/>
          <w:color w:val="000000" w:themeColor="text1"/>
          <w:sz w:val="20"/>
          <w:lang w:val="en-ZA"/>
        </w:rPr>
        <w:t xml:space="preserve"> to storage and indexing.</w:t>
      </w:r>
    </w:p>
    <w:p w14:paraId="0E2D196F" w14:textId="77777777" w:rsidR="00311FAC" w:rsidRPr="002E4822" w:rsidRDefault="00311FAC" w:rsidP="00311FAC">
      <w:pPr>
        <w:numPr>
          <w:ilvl w:val="1"/>
          <w:numId w:val="65"/>
        </w:numPr>
        <w:rPr>
          <w:rFonts w:ascii="Nunito" w:hAnsi="Nunito"/>
          <w:color w:val="000000" w:themeColor="text1"/>
          <w:sz w:val="20"/>
          <w:lang w:val="en-ZA"/>
        </w:rPr>
      </w:pPr>
      <w:r w:rsidRPr="002E4822">
        <w:rPr>
          <w:rFonts w:ascii="Nunito" w:hAnsi="Nunito"/>
          <w:b/>
          <w:bCs/>
          <w:color w:val="000000" w:themeColor="text1"/>
          <w:sz w:val="20"/>
          <w:lang w:val="en-ZA"/>
        </w:rPr>
        <w:t>Error Identification and Resolution</w:t>
      </w:r>
      <w:r w:rsidRPr="002E4822">
        <w:rPr>
          <w:rFonts w:ascii="Nunito" w:hAnsi="Nunito"/>
          <w:color w:val="000000" w:themeColor="text1"/>
          <w:sz w:val="20"/>
          <w:lang w:val="en-ZA"/>
        </w:rPr>
        <w:t>: Identify any issues or bottlenecks in the current workflow and propose solutions to enhance efficiency and data quality.</w:t>
      </w:r>
    </w:p>
    <w:p w14:paraId="733561A8" w14:textId="77777777" w:rsidR="00311FAC" w:rsidRPr="002E4822" w:rsidRDefault="00311FAC" w:rsidP="00311FAC">
      <w:pPr>
        <w:numPr>
          <w:ilvl w:val="0"/>
          <w:numId w:val="65"/>
        </w:numPr>
        <w:rPr>
          <w:rFonts w:ascii="Nunito" w:hAnsi="Nunito"/>
          <w:color w:val="000000" w:themeColor="text1"/>
          <w:sz w:val="20"/>
          <w:lang w:val="en-ZA"/>
        </w:rPr>
      </w:pPr>
      <w:r w:rsidRPr="002E4822">
        <w:rPr>
          <w:rFonts w:ascii="Nunito" w:hAnsi="Nunito"/>
          <w:b/>
          <w:bCs/>
          <w:color w:val="000000" w:themeColor="text1"/>
          <w:sz w:val="20"/>
          <w:lang w:val="en-ZA"/>
        </w:rPr>
        <w:t>Compliance and Security</w:t>
      </w:r>
      <w:r w:rsidRPr="002E4822">
        <w:rPr>
          <w:rFonts w:ascii="Nunito" w:hAnsi="Nunito"/>
          <w:color w:val="000000" w:themeColor="text1"/>
          <w:sz w:val="20"/>
          <w:lang w:val="en-ZA"/>
        </w:rPr>
        <w:t xml:space="preserve">: </w:t>
      </w:r>
    </w:p>
    <w:p w14:paraId="61F05BEC" w14:textId="79C72935" w:rsidR="00311FAC" w:rsidRPr="002E4822" w:rsidRDefault="00311FAC" w:rsidP="00311FAC">
      <w:pPr>
        <w:numPr>
          <w:ilvl w:val="1"/>
          <w:numId w:val="65"/>
        </w:numPr>
        <w:rPr>
          <w:rFonts w:ascii="Nunito" w:hAnsi="Nunito"/>
          <w:color w:val="000000" w:themeColor="text1"/>
          <w:sz w:val="20"/>
          <w:lang w:val="en-ZA"/>
        </w:rPr>
      </w:pPr>
      <w:r w:rsidRPr="002E4822">
        <w:rPr>
          <w:rFonts w:ascii="Nunito" w:hAnsi="Nunito"/>
          <w:b/>
          <w:bCs/>
          <w:color w:val="000000" w:themeColor="text1"/>
          <w:sz w:val="20"/>
          <w:lang w:val="en-ZA"/>
        </w:rPr>
        <w:t>Compliance Check</w:t>
      </w:r>
      <w:r w:rsidRPr="002E4822">
        <w:rPr>
          <w:rFonts w:ascii="Nunito" w:hAnsi="Nunito"/>
          <w:color w:val="000000" w:themeColor="text1"/>
          <w:sz w:val="20"/>
          <w:lang w:val="en-ZA"/>
        </w:rPr>
        <w:t xml:space="preserve">: Ensure that all data management activities comply with relevant legal and ethical standards, including POPIA and the </w:t>
      </w:r>
      <w:r w:rsidR="00C10805" w:rsidRPr="002E4822">
        <w:rPr>
          <w:rFonts w:ascii="Nunito" w:hAnsi="Nunito"/>
          <w:color w:val="000000" w:themeColor="text1"/>
          <w:sz w:val="20"/>
          <w:lang w:val="en-ZA"/>
        </w:rPr>
        <w:t>DSI-Africa Data Sharing Guideline guidelines</w:t>
      </w:r>
      <w:r w:rsidRPr="002E4822">
        <w:rPr>
          <w:rFonts w:ascii="Nunito" w:hAnsi="Nunito"/>
          <w:color w:val="000000" w:themeColor="text1"/>
          <w:sz w:val="20"/>
          <w:lang w:val="en-ZA"/>
        </w:rPr>
        <w:t>.</w:t>
      </w:r>
    </w:p>
    <w:p w14:paraId="5D034A2B" w14:textId="77777777" w:rsidR="00311FAC" w:rsidRPr="002E4822" w:rsidRDefault="00311FAC" w:rsidP="00311FAC">
      <w:pPr>
        <w:numPr>
          <w:ilvl w:val="1"/>
          <w:numId w:val="65"/>
        </w:numPr>
        <w:rPr>
          <w:rFonts w:ascii="Nunito" w:hAnsi="Nunito"/>
          <w:color w:val="000000" w:themeColor="text1"/>
          <w:sz w:val="20"/>
          <w:lang w:val="en-ZA"/>
        </w:rPr>
      </w:pPr>
      <w:r w:rsidRPr="002E4822">
        <w:rPr>
          <w:rFonts w:ascii="Nunito" w:hAnsi="Nunito"/>
          <w:b/>
          <w:bCs/>
          <w:color w:val="000000" w:themeColor="text1"/>
          <w:sz w:val="20"/>
          <w:lang w:val="en-ZA"/>
        </w:rPr>
        <w:t>Security Measures</w:t>
      </w:r>
      <w:r w:rsidRPr="002E4822">
        <w:rPr>
          <w:rFonts w:ascii="Nunito" w:hAnsi="Nunito"/>
          <w:color w:val="000000" w:themeColor="text1"/>
          <w:sz w:val="20"/>
          <w:lang w:val="en-ZA"/>
        </w:rPr>
        <w:t>: Review and update data security measures to protect personally identifiable information and ensure the integrity and confidentiality of the data.</w:t>
      </w:r>
    </w:p>
    <w:p w14:paraId="624140DD" w14:textId="77777777" w:rsidR="00311FAC" w:rsidRPr="002E4822" w:rsidRDefault="00311FAC" w:rsidP="00311FAC">
      <w:pPr>
        <w:numPr>
          <w:ilvl w:val="0"/>
          <w:numId w:val="65"/>
        </w:numPr>
        <w:rPr>
          <w:rFonts w:ascii="Nunito" w:hAnsi="Nunito"/>
          <w:color w:val="000000" w:themeColor="text1"/>
          <w:sz w:val="20"/>
          <w:lang w:val="en-ZA"/>
        </w:rPr>
      </w:pPr>
      <w:r w:rsidRPr="002E4822">
        <w:rPr>
          <w:rFonts w:ascii="Nunito" w:hAnsi="Nunito"/>
          <w:b/>
          <w:bCs/>
          <w:color w:val="000000" w:themeColor="text1"/>
          <w:sz w:val="20"/>
          <w:lang w:val="en-ZA"/>
        </w:rPr>
        <w:t>Usability and Accessibility</w:t>
      </w:r>
      <w:r w:rsidRPr="002E4822">
        <w:rPr>
          <w:rFonts w:ascii="Nunito" w:hAnsi="Nunito"/>
          <w:color w:val="000000" w:themeColor="text1"/>
          <w:sz w:val="20"/>
          <w:lang w:val="en-ZA"/>
        </w:rPr>
        <w:t xml:space="preserve">: </w:t>
      </w:r>
    </w:p>
    <w:p w14:paraId="7C62580A" w14:textId="69F97628" w:rsidR="00311FAC" w:rsidRPr="002E4822" w:rsidRDefault="00311FAC" w:rsidP="00311FAC">
      <w:pPr>
        <w:numPr>
          <w:ilvl w:val="1"/>
          <w:numId w:val="65"/>
        </w:numPr>
        <w:rPr>
          <w:rFonts w:ascii="Nunito" w:hAnsi="Nunito"/>
          <w:color w:val="000000" w:themeColor="text1"/>
          <w:sz w:val="20"/>
          <w:lang w:val="en-ZA"/>
        </w:rPr>
      </w:pPr>
      <w:r w:rsidRPr="002E4822">
        <w:rPr>
          <w:rFonts w:ascii="Nunito" w:hAnsi="Nunito"/>
          <w:b/>
          <w:bCs/>
          <w:color w:val="000000" w:themeColor="text1"/>
          <w:sz w:val="20"/>
          <w:lang w:val="en-ZA"/>
        </w:rPr>
        <w:t>Data Accessibility</w:t>
      </w:r>
      <w:r w:rsidRPr="002E4822">
        <w:rPr>
          <w:rFonts w:ascii="Nunito" w:hAnsi="Nunito"/>
          <w:color w:val="000000" w:themeColor="text1"/>
          <w:sz w:val="20"/>
          <w:lang w:val="en-ZA"/>
        </w:rPr>
        <w:t xml:space="preserve">: Evaluate whether the data is easily accessible to </w:t>
      </w:r>
      <w:r w:rsidR="00C10805" w:rsidRPr="002E4822">
        <w:rPr>
          <w:rFonts w:ascii="Nunito" w:hAnsi="Nunito"/>
          <w:color w:val="000000" w:themeColor="text1"/>
          <w:sz w:val="20"/>
          <w:lang w:val="en-ZA"/>
        </w:rPr>
        <w:t>authorised</w:t>
      </w:r>
      <w:r w:rsidRPr="002E4822">
        <w:rPr>
          <w:rFonts w:ascii="Nunito" w:hAnsi="Nunito"/>
          <w:color w:val="000000" w:themeColor="text1"/>
          <w:sz w:val="20"/>
          <w:lang w:val="en-ZA"/>
        </w:rPr>
        <w:t xml:space="preserve"> users, including partner researchers and members of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w:t>
      </w:r>
    </w:p>
    <w:p w14:paraId="63D87E34" w14:textId="77777777" w:rsidR="00311FAC" w:rsidRPr="002E4822" w:rsidRDefault="00311FAC" w:rsidP="00311FAC">
      <w:pPr>
        <w:numPr>
          <w:ilvl w:val="1"/>
          <w:numId w:val="65"/>
        </w:numPr>
        <w:rPr>
          <w:rFonts w:ascii="Nunito" w:hAnsi="Nunito"/>
          <w:color w:val="000000" w:themeColor="text1"/>
          <w:sz w:val="20"/>
          <w:lang w:val="en-ZA"/>
        </w:rPr>
      </w:pPr>
      <w:r w:rsidRPr="002E4822">
        <w:rPr>
          <w:rFonts w:ascii="Nunito" w:hAnsi="Nunito"/>
          <w:b/>
          <w:bCs/>
          <w:color w:val="000000" w:themeColor="text1"/>
          <w:sz w:val="20"/>
          <w:lang w:val="en-ZA"/>
        </w:rPr>
        <w:t>Usability for Analysis</w:t>
      </w:r>
      <w:r w:rsidRPr="002E4822">
        <w:rPr>
          <w:rFonts w:ascii="Nunito" w:hAnsi="Nunito"/>
          <w:color w:val="000000" w:themeColor="text1"/>
          <w:sz w:val="20"/>
          <w:lang w:val="en-ZA"/>
        </w:rPr>
        <w:t>: Ensure that the data is in a usable format for analysis, with appropriate metadata and documentation to support effective use by researchers.</w:t>
      </w:r>
    </w:p>
    <w:p w14:paraId="5EA011BE" w14:textId="77777777" w:rsidR="00311FAC" w:rsidRPr="002E4822" w:rsidRDefault="00311FAC" w:rsidP="00311FAC">
      <w:pPr>
        <w:rPr>
          <w:rFonts w:ascii="Nunito" w:hAnsi="Nunito"/>
          <w:b/>
          <w:bCs/>
          <w:color w:val="000000" w:themeColor="text1"/>
          <w:sz w:val="20"/>
          <w:lang w:val="en-ZA"/>
        </w:rPr>
      </w:pPr>
    </w:p>
    <w:p w14:paraId="036E736D" w14:textId="2D21A4B1" w:rsidR="00311FAC" w:rsidRPr="002E4822" w:rsidRDefault="00311FAC" w:rsidP="00311FAC">
      <w:pPr>
        <w:pStyle w:val="Heading2"/>
        <w:rPr>
          <w:rFonts w:ascii="Nunito" w:hAnsi="Nunito"/>
          <w:lang w:val="en-ZA"/>
        </w:rPr>
      </w:pPr>
      <w:bookmarkStart w:id="6764" w:name="_Toc174546656"/>
      <w:r w:rsidRPr="002E4822">
        <w:rPr>
          <w:rFonts w:ascii="Nunito" w:hAnsi="Nunito"/>
          <w:lang w:val="en-ZA"/>
        </w:rPr>
        <w:t>1</w:t>
      </w:r>
      <w:r w:rsidR="00B5464D" w:rsidRPr="002E4822">
        <w:rPr>
          <w:rFonts w:ascii="Nunito" w:hAnsi="Nunito"/>
          <w:lang w:val="en-ZA"/>
        </w:rPr>
        <w:t>6</w:t>
      </w:r>
      <w:r w:rsidRPr="002E4822">
        <w:rPr>
          <w:rFonts w:ascii="Nunito" w:hAnsi="Nunito"/>
          <w:lang w:val="en-ZA"/>
        </w:rPr>
        <w:t xml:space="preserve">.2. Revision </w:t>
      </w:r>
      <w:r w:rsidR="002E4822">
        <w:rPr>
          <w:rFonts w:ascii="Nunito" w:hAnsi="Nunito"/>
          <w:lang w:val="en-ZA"/>
        </w:rPr>
        <w:t>p</w:t>
      </w:r>
      <w:r w:rsidRPr="002E4822">
        <w:rPr>
          <w:rFonts w:ascii="Nunito" w:hAnsi="Nunito"/>
          <w:lang w:val="en-ZA"/>
        </w:rPr>
        <w:t>rocess</w:t>
      </w:r>
      <w:bookmarkEnd w:id="6764"/>
    </w:p>
    <w:p w14:paraId="3F4ECA9B" w14:textId="77777777" w:rsidR="00311FAC" w:rsidRPr="002E4822" w:rsidRDefault="00311FAC" w:rsidP="00311FAC">
      <w:pPr>
        <w:rPr>
          <w:rFonts w:ascii="Nunito" w:hAnsi="Nunito"/>
          <w:color w:val="000000" w:themeColor="text1"/>
          <w:sz w:val="20"/>
          <w:lang w:val="en-ZA"/>
        </w:rPr>
      </w:pPr>
      <w:r w:rsidRPr="002E4822">
        <w:rPr>
          <w:rFonts w:ascii="Nunito" w:hAnsi="Nunito"/>
          <w:color w:val="000000" w:themeColor="text1"/>
          <w:sz w:val="20"/>
          <w:lang w:val="en-ZA"/>
        </w:rPr>
        <w:t>Based on the findings from the assessment, the DMAC co-PIs will propose revisions to the Data Management Plan. The proposed revisions will undergo the following process:</w:t>
      </w:r>
    </w:p>
    <w:p w14:paraId="4CBF6404" w14:textId="77777777" w:rsidR="00311FAC" w:rsidRPr="002E4822" w:rsidRDefault="00311FAC" w:rsidP="00311FAC">
      <w:pPr>
        <w:numPr>
          <w:ilvl w:val="0"/>
          <w:numId w:val="66"/>
        </w:numPr>
        <w:rPr>
          <w:rFonts w:ascii="Nunito" w:hAnsi="Nunito"/>
          <w:color w:val="000000" w:themeColor="text1"/>
          <w:sz w:val="20"/>
          <w:lang w:val="en-ZA"/>
        </w:rPr>
      </w:pPr>
      <w:r w:rsidRPr="002E4822">
        <w:rPr>
          <w:rFonts w:ascii="Nunito" w:hAnsi="Nunito"/>
          <w:b/>
          <w:bCs/>
          <w:color w:val="000000" w:themeColor="text1"/>
          <w:sz w:val="20"/>
          <w:lang w:val="en-ZA"/>
        </w:rPr>
        <w:t>Proposal Development</w:t>
      </w:r>
      <w:r w:rsidRPr="002E4822">
        <w:rPr>
          <w:rFonts w:ascii="Nunito" w:hAnsi="Nunito"/>
          <w:color w:val="000000" w:themeColor="text1"/>
          <w:sz w:val="20"/>
          <w:lang w:val="en-ZA"/>
        </w:rPr>
        <w:t xml:space="preserve">: </w:t>
      </w:r>
    </w:p>
    <w:p w14:paraId="656CC0C5" w14:textId="77777777" w:rsidR="00311FAC" w:rsidRPr="002E4822" w:rsidRDefault="00311FAC" w:rsidP="00311FAC">
      <w:pPr>
        <w:numPr>
          <w:ilvl w:val="1"/>
          <w:numId w:val="66"/>
        </w:numPr>
        <w:rPr>
          <w:rFonts w:ascii="Nunito" w:hAnsi="Nunito"/>
          <w:color w:val="000000" w:themeColor="text1"/>
          <w:sz w:val="20"/>
          <w:lang w:val="en-ZA"/>
        </w:rPr>
      </w:pPr>
      <w:r w:rsidRPr="002E4822">
        <w:rPr>
          <w:rFonts w:ascii="Nunito" w:hAnsi="Nunito"/>
          <w:color w:val="000000" w:themeColor="text1"/>
          <w:sz w:val="20"/>
          <w:lang w:val="en-ZA"/>
        </w:rPr>
        <w:t>The DMAC co-PIs will draft detailed proposals for necessary updates and changes to the DMP, addressing any identified issues and incorporating feedback from the assessment.</w:t>
      </w:r>
    </w:p>
    <w:p w14:paraId="182C452C" w14:textId="77777777" w:rsidR="00311FAC" w:rsidRPr="002E4822" w:rsidRDefault="00311FAC" w:rsidP="00311FAC">
      <w:pPr>
        <w:numPr>
          <w:ilvl w:val="0"/>
          <w:numId w:val="66"/>
        </w:numPr>
        <w:rPr>
          <w:rFonts w:ascii="Nunito" w:hAnsi="Nunito"/>
          <w:color w:val="000000" w:themeColor="text1"/>
          <w:sz w:val="20"/>
          <w:lang w:val="en-ZA"/>
        </w:rPr>
      </w:pPr>
      <w:r w:rsidRPr="002E4822">
        <w:rPr>
          <w:rFonts w:ascii="Nunito" w:hAnsi="Nunito"/>
          <w:b/>
          <w:bCs/>
          <w:color w:val="000000" w:themeColor="text1"/>
          <w:sz w:val="20"/>
          <w:lang w:val="en-ZA"/>
        </w:rPr>
        <w:t>Review and Approval</w:t>
      </w:r>
      <w:r w:rsidRPr="002E4822">
        <w:rPr>
          <w:rFonts w:ascii="Nunito" w:hAnsi="Nunito"/>
          <w:color w:val="000000" w:themeColor="text1"/>
          <w:sz w:val="20"/>
          <w:lang w:val="en-ZA"/>
        </w:rPr>
        <w:t xml:space="preserve">: </w:t>
      </w:r>
    </w:p>
    <w:p w14:paraId="75666945" w14:textId="77777777" w:rsidR="00311FAC" w:rsidRPr="002E4822" w:rsidRDefault="00311FAC" w:rsidP="00311FAC">
      <w:pPr>
        <w:numPr>
          <w:ilvl w:val="1"/>
          <w:numId w:val="66"/>
        </w:numPr>
        <w:rPr>
          <w:rFonts w:ascii="Nunito" w:hAnsi="Nunito"/>
          <w:color w:val="000000" w:themeColor="text1"/>
          <w:sz w:val="20"/>
          <w:lang w:val="en-ZA"/>
        </w:rPr>
      </w:pPr>
      <w:r w:rsidRPr="002E4822">
        <w:rPr>
          <w:rFonts w:ascii="Nunito" w:hAnsi="Nunito"/>
          <w:color w:val="000000" w:themeColor="text1"/>
          <w:sz w:val="20"/>
          <w:lang w:val="en-ZA"/>
        </w:rPr>
        <w:lastRenderedPageBreak/>
        <w:t xml:space="preserve">The proposed revisions will be presented to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Steering Committee (SC) for review.</w:t>
      </w:r>
    </w:p>
    <w:p w14:paraId="74E1766C" w14:textId="77777777" w:rsidR="00311FAC" w:rsidRPr="002E4822" w:rsidRDefault="00311FAC" w:rsidP="00311FAC">
      <w:pPr>
        <w:numPr>
          <w:ilvl w:val="1"/>
          <w:numId w:val="66"/>
        </w:numPr>
        <w:rPr>
          <w:rFonts w:ascii="Nunito" w:hAnsi="Nunito"/>
          <w:color w:val="000000" w:themeColor="text1"/>
          <w:sz w:val="20"/>
          <w:lang w:val="en-ZA"/>
        </w:rPr>
      </w:pPr>
      <w:r w:rsidRPr="002E4822">
        <w:rPr>
          <w:rFonts w:ascii="Nunito" w:hAnsi="Nunito"/>
          <w:color w:val="000000" w:themeColor="text1"/>
          <w:sz w:val="20"/>
          <w:lang w:val="en-ZA"/>
        </w:rPr>
        <w:t>The SC, including the RP1 and RP2 leads, will evaluate the proposed changes and provide their approval or request further modifications as needed.</w:t>
      </w:r>
    </w:p>
    <w:p w14:paraId="0888FEE8" w14:textId="77777777" w:rsidR="00311FAC" w:rsidRPr="002E4822" w:rsidRDefault="00311FAC" w:rsidP="00311FAC">
      <w:pPr>
        <w:numPr>
          <w:ilvl w:val="0"/>
          <w:numId w:val="66"/>
        </w:numPr>
        <w:rPr>
          <w:rFonts w:ascii="Nunito" w:hAnsi="Nunito"/>
          <w:color w:val="000000" w:themeColor="text1"/>
          <w:sz w:val="20"/>
          <w:lang w:val="en-ZA"/>
        </w:rPr>
      </w:pPr>
      <w:r w:rsidRPr="002E4822">
        <w:rPr>
          <w:rFonts w:ascii="Nunito" w:hAnsi="Nunito"/>
          <w:b/>
          <w:bCs/>
          <w:color w:val="000000" w:themeColor="text1"/>
          <w:sz w:val="20"/>
          <w:lang w:val="en-ZA"/>
        </w:rPr>
        <w:t>Implementation</w:t>
      </w:r>
      <w:r w:rsidRPr="002E4822">
        <w:rPr>
          <w:rFonts w:ascii="Nunito" w:hAnsi="Nunito"/>
          <w:color w:val="000000" w:themeColor="text1"/>
          <w:sz w:val="20"/>
          <w:lang w:val="en-ZA"/>
        </w:rPr>
        <w:t xml:space="preserve">: </w:t>
      </w:r>
    </w:p>
    <w:p w14:paraId="0AA7AC87" w14:textId="1F7900AA" w:rsidR="00311FAC" w:rsidRPr="002E4822" w:rsidRDefault="00311FAC" w:rsidP="00311FAC">
      <w:pPr>
        <w:numPr>
          <w:ilvl w:val="1"/>
          <w:numId w:val="66"/>
        </w:numPr>
        <w:rPr>
          <w:rFonts w:ascii="Nunito" w:hAnsi="Nunito"/>
          <w:color w:val="000000" w:themeColor="text1"/>
          <w:sz w:val="20"/>
          <w:lang w:val="en-ZA"/>
        </w:rPr>
      </w:pPr>
      <w:r w:rsidRPr="002E4822">
        <w:rPr>
          <w:rFonts w:ascii="Nunito" w:hAnsi="Nunito"/>
          <w:color w:val="000000" w:themeColor="text1"/>
          <w:sz w:val="20"/>
          <w:lang w:val="en-ZA"/>
        </w:rPr>
        <w:t xml:space="preserve">Upon approval, the </w:t>
      </w:r>
      <w:r w:rsidR="00C10805" w:rsidRPr="002E4822">
        <w:rPr>
          <w:rFonts w:ascii="Nunito" w:hAnsi="Nunito"/>
          <w:color w:val="000000" w:themeColor="text1"/>
          <w:sz w:val="20"/>
          <w:lang w:val="en-ZA"/>
        </w:rPr>
        <w:t>DMAC team will implement the revised Data Management Plan</w:t>
      </w:r>
      <w:r w:rsidRPr="002E4822">
        <w:rPr>
          <w:rFonts w:ascii="Nunito" w:hAnsi="Nunito"/>
          <w:color w:val="000000" w:themeColor="text1"/>
          <w:sz w:val="20"/>
          <w:lang w:val="en-ZA"/>
        </w:rPr>
        <w:t>.</w:t>
      </w:r>
    </w:p>
    <w:p w14:paraId="5D926AE4" w14:textId="77777777" w:rsidR="00311FAC" w:rsidRPr="002E4822" w:rsidRDefault="00311FAC" w:rsidP="00311FAC">
      <w:pPr>
        <w:numPr>
          <w:ilvl w:val="1"/>
          <w:numId w:val="66"/>
        </w:numPr>
        <w:rPr>
          <w:rFonts w:ascii="Nunito" w:hAnsi="Nunito"/>
          <w:color w:val="000000" w:themeColor="text1"/>
          <w:sz w:val="20"/>
          <w:lang w:val="en-ZA"/>
        </w:rPr>
      </w:pPr>
      <w:r w:rsidRPr="002E4822">
        <w:rPr>
          <w:rFonts w:ascii="Nunito" w:hAnsi="Nunito"/>
          <w:color w:val="000000" w:themeColor="text1"/>
          <w:sz w:val="20"/>
          <w:lang w:val="en-ZA"/>
        </w:rPr>
        <w:t>All relevant stakeholders will be informed of the changes, and any necessary training or guidance will be provided to ensure smooth implementation.</w:t>
      </w:r>
    </w:p>
    <w:p w14:paraId="551BA157" w14:textId="77777777" w:rsidR="00311FAC" w:rsidRPr="002E4822" w:rsidRDefault="00311FAC" w:rsidP="00311FAC">
      <w:pPr>
        <w:rPr>
          <w:rFonts w:ascii="Nunito" w:hAnsi="Nunito"/>
          <w:color w:val="000000" w:themeColor="text1"/>
          <w:sz w:val="20"/>
          <w:lang w:val="en-ZA"/>
        </w:rPr>
      </w:pPr>
      <w:r w:rsidRPr="002E4822">
        <w:rPr>
          <w:rFonts w:ascii="Nunito" w:hAnsi="Nunito"/>
          <w:color w:val="000000" w:themeColor="text1"/>
          <w:sz w:val="20"/>
          <w:lang w:val="en-ZA"/>
        </w:rPr>
        <w:t xml:space="preserve">By conducting regular assessments and making necessary revisions,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ensures that the Data Management Plan remains robust, effective, and aligned with best practices in data management and analysis.</w:t>
      </w:r>
    </w:p>
    <w:p w14:paraId="000001AF" w14:textId="4A1555BE" w:rsidR="007813F4" w:rsidRPr="002E4822" w:rsidRDefault="009511AE">
      <w:pPr>
        <w:rPr>
          <w:rFonts w:ascii="Nunito" w:hAnsi="Nunito"/>
          <w:color w:val="000000" w:themeColor="text1"/>
          <w:sz w:val="20"/>
          <w:rPrChange w:id="6765" w:author="Craig Parker" w:date="2024-08-07T12:23:00Z">
            <w:rPr/>
          </w:rPrChange>
        </w:rPr>
      </w:pPr>
      <w:r w:rsidRPr="002E4822">
        <w:rPr>
          <w:rFonts w:ascii="Nunito" w:hAnsi="Nunito"/>
          <w:color w:val="000000" w:themeColor="text1"/>
          <w:sz w:val="20"/>
          <w:rPrChange w:id="6766" w:author="Craig Parker" w:date="2024-08-07T12:23:00Z">
            <w:rPr/>
          </w:rPrChange>
        </w:rPr>
        <w:t xml:space="preserve">The </w:t>
      </w:r>
      <w:del w:id="6767" w:author="Craig Parker" w:date="2024-07-08T11:58:00Z">
        <w:r w:rsidRPr="002E4822" w:rsidDel="003C65B3">
          <w:rPr>
            <w:rFonts w:ascii="Nunito" w:hAnsi="Nunito"/>
            <w:color w:val="000000" w:themeColor="text1"/>
            <w:sz w:val="20"/>
            <w:rPrChange w:id="6768" w:author="Craig Parker" w:date="2024-08-07T12:23:00Z">
              <w:rPr/>
            </w:rPrChange>
          </w:rPr>
          <w:delText xml:space="preserve">Data Management Plan will be periodically assessed by the DMAC co-PIs in consultation with the HEAT Steering Committee including RP1 and RP2 leads.  This will take place at least </w:delText>
        </w:r>
        <w:r w:rsidRPr="002E4822" w:rsidDel="003C65B3">
          <w:rPr>
            <w:rFonts w:ascii="Nunito" w:hAnsi="Nunito"/>
            <w:i/>
            <w:color w:val="000000" w:themeColor="text1"/>
            <w:sz w:val="20"/>
            <w:rPrChange w:id="6769" w:author="Craig Parker" w:date="2024-08-07T12:23:00Z">
              <w:rPr>
                <w:i/>
              </w:rPr>
            </w:rPrChange>
          </w:rPr>
          <w:delText>every 6</w:delText>
        </w:r>
      </w:del>
      <w:ins w:id="6770" w:author="Craig Parker" w:date="2024-07-08T11:58:00Z">
        <w:r w:rsidR="003C65B3" w:rsidRPr="002E4822">
          <w:rPr>
            <w:rFonts w:ascii="Nunito" w:hAnsi="Nunito"/>
            <w:color w:val="000000" w:themeColor="text1"/>
            <w:sz w:val="20"/>
            <w:rPrChange w:id="6771" w:author="Craig Parker" w:date="2024-08-07T12:23:00Z">
              <w:rPr/>
            </w:rPrChange>
          </w:rPr>
          <w:t xml:space="preserve">DMAC co-PIs will periodically </w:t>
        </w:r>
      </w:ins>
      <w:ins w:id="6772" w:author="Matthew Chersich" w:date="2024-08-04T20:17:00Z">
        <w:r w:rsidR="00AE02E3" w:rsidRPr="002E4822">
          <w:rPr>
            <w:rFonts w:ascii="Nunito" w:hAnsi="Nunito"/>
            <w:color w:val="000000" w:themeColor="text1"/>
            <w:sz w:val="20"/>
            <w:rPrChange w:id="6773" w:author="Craig Parker" w:date="2024-08-07T12:23:00Z">
              <w:rPr>
                <w:rFonts w:ascii="Nunito" w:hAnsi="Nunito"/>
              </w:rPr>
            </w:rPrChange>
          </w:rPr>
          <w:t>re-</w:t>
        </w:r>
      </w:ins>
      <w:ins w:id="6774" w:author="Craig Parker" w:date="2024-07-08T11:58:00Z">
        <w:r w:rsidR="003C65B3" w:rsidRPr="002E4822">
          <w:rPr>
            <w:rFonts w:ascii="Nunito" w:hAnsi="Nunito"/>
            <w:color w:val="000000" w:themeColor="text1"/>
            <w:sz w:val="20"/>
            <w:rPrChange w:id="6775" w:author="Craig Parker" w:date="2024-08-07T12:23:00Z">
              <w:rPr/>
            </w:rPrChange>
          </w:rPr>
          <w:t xml:space="preserve">assess the Data Management Plan in consultation with the </w:t>
        </w:r>
      </w:ins>
      <w:ins w:id="6776" w:author="Craig Parker" w:date="2024-08-05T19:21:00Z">
        <w:r w:rsidR="006A3891" w:rsidRPr="002E4822">
          <w:rPr>
            <w:rFonts w:ascii="Nunito" w:hAnsi="Nunito"/>
            <w:color w:val="000000" w:themeColor="text1"/>
            <w:sz w:val="20"/>
            <w:rPrChange w:id="6777" w:author="Craig Parker" w:date="2024-08-07T12:23:00Z">
              <w:rPr>
                <w:rFonts w:ascii="Nunito" w:hAnsi="Nunito"/>
              </w:rPr>
            </w:rPrChange>
          </w:rPr>
          <w:t>HE²AT</w:t>
        </w:r>
      </w:ins>
      <w:ins w:id="6778" w:author="Craig Parker" w:date="2024-07-08T11:58:00Z">
        <w:r w:rsidR="003C65B3" w:rsidRPr="002E4822">
          <w:rPr>
            <w:rFonts w:ascii="Nunito" w:hAnsi="Nunito"/>
            <w:color w:val="000000" w:themeColor="text1"/>
            <w:sz w:val="20"/>
            <w:rPrChange w:id="6779" w:author="Craig Parker" w:date="2024-08-07T12:23:00Z">
              <w:rPr/>
            </w:rPrChange>
          </w:rPr>
          <w:t xml:space="preserve"> </w:t>
        </w:r>
      </w:ins>
      <w:ins w:id="6780" w:author="Matthew Chersich" w:date="2024-08-04T20:17:00Z">
        <w:r w:rsidR="00AE02E3" w:rsidRPr="002E4822">
          <w:rPr>
            <w:rFonts w:ascii="Nunito" w:hAnsi="Nunito"/>
            <w:color w:val="000000" w:themeColor="text1"/>
            <w:sz w:val="20"/>
            <w:rPrChange w:id="6781" w:author="Craig Parker" w:date="2024-08-07T12:23:00Z">
              <w:rPr>
                <w:rFonts w:ascii="Nunito" w:hAnsi="Nunito"/>
              </w:rPr>
            </w:rPrChange>
          </w:rPr>
          <w:t xml:space="preserve">Center </w:t>
        </w:r>
      </w:ins>
      <w:ins w:id="6782" w:author="Craig Parker" w:date="2024-07-08T11:58:00Z">
        <w:r w:rsidR="003C65B3" w:rsidRPr="002E4822">
          <w:rPr>
            <w:rFonts w:ascii="Nunito" w:hAnsi="Nunito"/>
            <w:color w:val="000000" w:themeColor="text1"/>
            <w:sz w:val="20"/>
            <w:rPrChange w:id="6783" w:author="Craig Parker" w:date="2024-08-07T12:23:00Z">
              <w:rPr/>
            </w:rPrChange>
          </w:rPr>
          <w:t>Steering Committee, including the RP1 and RP2 leads. This will take place at least every six</w:t>
        </w:r>
      </w:ins>
      <w:r w:rsidRPr="002E4822">
        <w:rPr>
          <w:rFonts w:ascii="Nunito" w:hAnsi="Nunito"/>
          <w:i/>
          <w:color w:val="000000" w:themeColor="text1"/>
          <w:sz w:val="20"/>
          <w:rPrChange w:id="6784" w:author="Craig Parker" w:date="2024-08-07T12:23:00Z">
            <w:rPr>
              <w:i/>
            </w:rPr>
          </w:rPrChange>
        </w:rPr>
        <w:t xml:space="preserve"> months</w:t>
      </w:r>
      <w:r w:rsidRPr="002E4822">
        <w:rPr>
          <w:rFonts w:ascii="Nunito" w:hAnsi="Nunito"/>
          <w:color w:val="000000" w:themeColor="text1"/>
          <w:sz w:val="20"/>
          <w:rPrChange w:id="6785" w:author="Craig Parker" w:date="2024-08-07T12:23:00Z">
            <w:rPr/>
          </w:rPrChange>
        </w:rPr>
        <w:t>.</w:t>
      </w:r>
    </w:p>
    <w:p w14:paraId="000001B0" w14:textId="77777777" w:rsidR="007813F4" w:rsidRPr="002E4822" w:rsidRDefault="007813F4">
      <w:pPr>
        <w:rPr>
          <w:rFonts w:ascii="Nunito" w:hAnsi="Nunito"/>
          <w:color w:val="000000" w:themeColor="text1"/>
          <w:sz w:val="20"/>
          <w:rPrChange w:id="6786" w:author="Craig Parker" w:date="2024-08-07T12:23:00Z">
            <w:rPr/>
          </w:rPrChange>
        </w:rPr>
      </w:pPr>
    </w:p>
    <w:p w14:paraId="000001B1" w14:textId="77777777" w:rsidR="007813F4" w:rsidRPr="002E4822" w:rsidRDefault="009511AE">
      <w:pPr>
        <w:rPr>
          <w:rFonts w:ascii="Nunito" w:hAnsi="Nunito"/>
          <w:color w:val="000000" w:themeColor="text1"/>
          <w:sz w:val="20"/>
          <w:rPrChange w:id="6787" w:author="Craig Parker" w:date="2024-08-07T12:23:00Z">
            <w:rPr/>
          </w:rPrChange>
        </w:rPr>
      </w:pPr>
      <w:r w:rsidRPr="002E4822">
        <w:rPr>
          <w:rFonts w:ascii="Nunito" w:hAnsi="Nunito"/>
          <w:color w:val="000000" w:themeColor="text1"/>
          <w:sz w:val="20"/>
          <w:rPrChange w:id="6788" w:author="Craig Parker" w:date="2024-08-07T12:23:00Z">
            <w:rPr/>
          </w:rPrChange>
        </w:rPr>
        <w:t>The assessment will look at three aspects of the data management plan:</w:t>
      </w:r>
    </w:p>
    <w:p w14:paraId="000001B2" w14:textId="77777777" w:rsidR="007813F4" w:rsidRPr="002E4822" w:rsidRDefault="007813F4">
      <w:pPr>
        <w:rPr>
          <w:rFonts w:ascii="Nunito" w:hAnsi="Nunito"/>
          <w:color w:val="000000" w:themeColor="text1"/>
          <w:sz w:val="20"/>
          <w:rPrChange w:id="6789" w:author="Craig Parker" w:date="2024-08-07T12:23:00Z">
            <w:rPr/>
          </w:rPrChange>
        </w:rPr>
      </w:pPr>
    </w:p>
    <w:p w14:paraId="000001B3" w14:textId="4C6E3E23" w:rsidR="007813F4" w:rsidRPr="002E4822" w:rsidRDefault="54FBA741">
      <w:pPr>
        <w:numPr>
          <w:ilvl w:val="0"/>
          <w:numId w:val="14"/>
        </w:numPr>
        <w:rPr>
          <w:del w:id="6790" w:author="Craig Parker" w:date="2024-08-06T13:01:00Z"/>
          <w:rFonts w:ascii="Nunito" w:hAnsi="Nunito"/>
          <w:color w:val="000000" w:themeColor="text1"/>
          <w:sz w:val="20"/>
          <w:rPrChange w:id="6791" w:author="Craig Parker" w:date="2024-08-07T12:23:00Z">
            <w:rPr>
              <w:del w:id="6792" w:author="Craig Parker" w:date="2024-08-06T13:01:00Z"/>
            </w:rPr>
          </w:rPrChange>
        </w:rPr>
      </w:pPr>
      <w:del w:id="6793" w:author="Craig Parker" w:date="2024-08-06T13:01:00Z">
        <w:r w:rsidRPr="002E4822" w:rsidDel="52A8C99F">
          <w:rPr>
            <w:rFonts w:ascii="Nunito" w:hAnsi="Nunito"/>
            <w:color w:val="000000" w:themeColor="text1"/>
            <w:sz w:val="20"/>
            <w:rPrChange w:id="6794" w:author="Craig Parker" w:date="2024-08-07T12:23:00Z">
              <w:rPr/>
            </w:rPrChange>
          </w:rPr>
          <w:delText>Data acquisition processes: Are the data aquisition processes working with respect to developing DSAs, transferring the data, and satisfying ethical reviews</w:delText>
        </w:r>
      </w:del>
    </w:p>
    <w:p w14:paraId="000001B4" w14:textId="162C0012" w:rsidR="007813F4" w:rsidRPr="002E4822" w:rsidRDefault="009511AE">
      <w:pPr>
        <w:numPr>
          <w:ilvl w:val="0"/>
          <w:numId w:val="14"/>
        </w:numPr>
        <w:rPr>
          <w:rFonts w:ascii="Nunito" w:hAnsi="Nunito"/>
          <w:color w:val="000000" w:themeColor="text1"/>
          <w:sz w:val="20"/>
          <w:rPrChange w:id="6795" w:author="Craig Parker" w:date="2024-08-07T12:23:00Z">
            <w:rPr/>
          </w:rPrChange>
        </w:rPr>
      </w:pPr>
      <w:r w:rsidRPr="002E4822">
        <w:rPr>
          <w:rFonts w:ascii="Nunito" w:hAnsi="Nunito"/>
          <w:color w:val="000000" w:themeColor="text1"/>
          <w:sz w:val="20"/>
          <w:rPrChange w:id="6796" w:author="Craig Parker" w:date="2024-08-07T12:23:00Z">
            <w:rPr/>
          </w:rPrChange>
        </w:rPr>
        <w:t>Data process: Is the data processing workflow working effectively and resulting in data that is ready for analysis?</w:t>
      </w:r>
    </w:p>
    <w:p w14:paraId="000001B5" w14:textId="77777777" w:rsidR="007813F4" w:rsidRPr="002E4822" w:rsidRDefault="009511AE">
      <w:pPr>
        <w:numPr>
          <w:ilvl w:val="0"/>
          <w:numId w:val="14"/>
        </w:numPr>
        <w:rPr>
          <w:del w:id="6797" w:author="Craig Parker" w:date="2024-08-06T12:59:00Z"/>
          <w:rFonts w:ascii="Nunito" w:hAnsi="Nunito"/>
          <w:color w:val="000000" w:themeColor="text1"/>
          <w:sz w:val="20"/>
          <w:rPrChange w:id="6798" w:author="Craig Parker" w:date="2024-08-07T12:23:00Z">
            <w:rPr>
              <w:del w:id="6799" w:author="Craig Parker" w:date="2024-08-06T12:59:00Z"/>
            </w:rPr>
          </w:rPrChange>
        </w:rPr>
      </w:pPr>
      <w:del w:id="6800" w:author="Craig Parker" w:date="2024-08-06T12:59:00Z">
        <w:r w:rsidRPr="002E4822" w:rsidDel="52A8C99F">
          <w:rPr>
            <w:rFonts w:ascii="Nunito" w:hAnsi="Nunito"/>
            <w:color w:val="000000" w:themeColor="text1"/>
            <w:sz w:val="20"/>
            <w:rPrChange w:id="6801" w:author="Craig Parker" w:date="2024-08-07T12:23:00Z">
              <w:rPr/>
            </w:rPrChange>
          </w:rPr>
          <w:delText>Data analysis support: Is DMAC providing sufficient support and services to enable the data analysis plans for RP1, RP2, and any pilot projects?</w:delText>
        </w:r>
      </w:del>
    </w:p>
    <w:p w14:paraId="000001B6" w14:textId="77777777" w:rsidR="007813F4" w:rsidRPr="002E4822" w:rsidRDefault="007813F4">
      <w:pPr>
        <w:rPr>
          <w:rFonts w:ascii="Nunito" w:hAnsi="Nunito"/>
          <w:color w:val="000000" w:themeColor="text1"/>
          <w:sz w:val="20"/>
          <w:rPrChange w:id="6802" w:author="Craig Parker" w:date="2024-08-07T12:23:00Z">
            <w:rPr/>
          </w:rPrChange>
        </w:rPr>
      </w:pPr>
    </w:p>
    <w:p w14:paraId="000001B7" w14:textId="7EFBA529" w:rsidR="007813F4" w:rsidRPr="002E4822" w:rsidRDefault="009511AE">
      <w:pPr>
        <w:rPr>
          <w:rFonts w:ascii="Nunito" w:hAnsi="Nunito"/>
          <w:color w:val="000000" w:themeColor="text1"/>
          <w:sz w:val="20"/>
        </w:rPr>
      </w:pPr>
      <w:del w:id="6803" w:author="Craig Parker" w:date="2024-07-23T13:42:00Z">
        <w:r w:rsidRPr="002E4822" w:rsidDel="00C743C9">
          <w:rPr>
            <w:rFonts w:ascii="Nunito" w:hAnsi="Nunito"/>
            <w:color w:val="000000" w:themeColor="text1"/>
            <w:sz w:val="20"/>
            <w:rPrChange w:id="6804" w:author="Craig Parker" w:date="2024-08-07T12:23:00Z">
              <w:rPr/>
            </w:rPrChange>
          </w:rPr>
          <w:delText xml:space="preserve">Based on the assessment, the Data Management Plan will be updated and </w:delText>
        </w:r>
      </w:del>
      <w:del w:id="6805" w:author="Craig Parker" w:date="2024-07-09T11:48:00Z">
        <w:r w:rsidRPr="002E4822" w:rsidDel="00707C35">
          <w:rPr>
            <w:rFonts w:ascii="Nunito" w:hAnsi="Nunito"/>
            <w:color w:val="000000" w:themeColor="text1"/>
            <w:sz w:val="20"/>
            <w:rPrChange w:id="6806" w:author="Craig Parker" w:date="2024-08-07T12:23:00Z">
              <w:rPr/>
            </w:rPrChange>
          </w:rPr>
          <w:delText>changes will be implemented.  Revisions to the Data Management Plan will be proposed by the DMAC Co-PIs (see above) and</w:delText>
        </w:r>
      </w:del>
      <w:ins w:id="6807" w:author="Craig Parker" w:date="2024-07-23T13:42:00Z">
        <w:r w:rsidR="00C743C9" w:rsidRPr="002E4822">
          <w:rPr>
            <w:rFonts w:ascii="Nunito" w:hAnsi="Nunito"/>
            <w:color w:val="000000" w:themeColor="text1"/>
            <w:sz w:val="20"/>
            <w:rPrChange w:id="6808" w:author="Craig Parker" w:date="2024-08-07T12:23:00Z">
              <w:rPr>
                <w:rFonts w:ascii="Nunito" w:hAnsi="Nunito"/>
              </w:rPr>
            </w:rPrChange>
          </w:rPr>
          <w:t>The Data Management Plan will be updated and changed based on the assessment. The DMAC co-PIs</w:t>
        </w:r>
      </w:ins>
      <w:ins w:id="6809" w:author="Craig Parker" w:date="2024-07-09T11:48:00Z">
        <w:r w:rsidR="00707C35" w:rsidRPr="002E4822">
          <w:rPr>
            <w:rFonts w:ascii="Nunito" w:hAnsi="Nunito"/>
            <w:color w:val="000000" w:themeColor="text1"/>
            <w:sz w:val="20"/>
            <w:rPrChange w:id="6810" w:author="Craig Parker" w:date="2024-08-07T12:23:00Z">
              <w:rPr>
                <w:rFonts w:ascii="Nunito" w:hAnsi="Nunito"/>
              </w:rPr>
            </w:rPrChange>
          </w:rPr>
          <w:t xml:space="preserve"> (see above) will propose revisions to the plan, which will be</w:t>
        </w:r>
      </w:ins>
      <w:r w:rsidRPr="002E4822">
        <w:rPr>
          <w:rFonts w:ascii="Nunito" w:hAnsi="Nunito"/>
          <w:color w:val="000000" w:themeColor="text1"/>
          <w:sz w:val="20"/>
          <w:rPrChange w:id="6811" w:author="Craig Parker" w:date="2024-08-07T12:23:00Z">
            <w:rPr/>
          </w:rPrChange>
        </w:rPr>
        <w:t xml:space="preserve"> approved by the SC.</w:t>
      </w:r>
    </w:p>
    <w:p w14:paraId="32C13692" w14:textId="77777777" w:rsidR="00311FAC" w:rsidRPr="002E4822" w:rsidRDefault="00311FAC">
      <w:pPr>
        <w:rPr>
          <w:rFonts w:ascii="Nunito" w:hAnsi="Nunito"/>
          <w:color w:val="000000" w:themeColor="text1"/>
          <w:sz w:val="20"/>
        </w:rPr>
      </w:pPr>
    </w:p>
    <w:p w14:paraId="664189AF" w14:textId="77777777" w:rsidR="00311FAC" w:rsidRPr="002E4822" w:rsidRDefault="00311FAC">
      <w:pPr>
        <w:rPr>
          <w:rFonts w:ascii="Nunito" w:hAnsi="Nunito"/>
          <w:color w:val="000000" w:themeColor="text1"/>
          <w:sz w:val="20"/>
          <w:rPrChange w:id="6812" w:author="Craig Parker" w:date="2024-08-07T12:23:00Z">
            <w:rPr/>
          </w:rPrChange>
        </w:rPr>
      </w:pPr>
    </w:p>
    <w:p w14:paraId="000001B8" w14:textId="77777777" w:rsidR="007813F4" w:rsidRPr="002E4822" w:rsidRDefault="007813F4">
      <w:pPr>
        <w:rPr>
          <w:rFonts w:ascii="Nunito" w:hAnsi="Nunito"/>
          <w:color w:val="000000" w:themeColor="text1"/>
          <w:sz w:val="20"/>
          <w:rPrChange w:id="6813" w:author="Craig Parker" w:date="2024-08-07T12:23:00Z">
            <w:rPr/>
          </w:rPrChange>
        </w:rPr>
      </w:pPr>
    </w:p>
    <w:p w14:paraId="53883FCD" w14:textId="5E0728A7" w:rsidR="003C65B3" w:rsidRPr="002E4822" w:rsidRDefault="003C65B3">
      <w:pPr>
        <w:overflowPunct/>
        <w:autoSpaceDE/>
        <w:autoSpaceDN/>
        <w:adjustRightInd/>
        <w:rPr>
          <w:ins w:id="6814" w:author="Craig Parker" w:date="2024-07-08T12:00:00Z"/>
          <w:rFonts w:ascii="Nunito" w:hAnsi="Nunito"/>
          <w:color w:val="000000" w:themeColor="text1"/>
          <w:sz w:val="20"/>
          <w:rPrChange w:id="6815" w:author="Craig Parker" w:date="2024-08-07T12:23:00Z">
            <w:rPr>
              <w:ins w:id="6816" w:author="Craig Parker" w:date="2024-07-08T12:00:00Z"/>
              <w:sz w:val="40"/>
              <w:szCs w:val="40"/>
            </w:rPr>
          </w:rPrChange>
        </w:rPr>
      </w:pPr>
      <w:ins w:id="6817" w:author="Craig Parker" w:date="2024-07-08T12:00:00Z">
        <w:r w:rsidRPr="002E4822">
          <w:rPr>
            <w:rFonts w:ascii="Nunito" w:hAnsi="Nunito"/>
            <w:color w:val="000000" w:themeColor="text1"/>
            <w:sz w:val="20"/>
            <w:rPrChange w:id="6818" w:author="Craig Parker" w:date="2024-08-07T12:23:00Z">
              <w:rPr/>
            </w:rPrChange>
          </w:rPr>
          <w:br w:type="page"/>
        </w:r>
      </w:ins>
    </w:p>
    <w:p w14:paraId="08E138E9" w14:textId="77777777" w:rsidR="003C65B3" w:rsidRPr="002E4822" w:rsidRDefault="003C65B3">
      <w:pPr>
        <w:pStyle w:val="Heading1"/>
        <w:rPr>
          <w:ins w:id="6819" w:author="Craig Parker" w:date="2024-07-08T12:00:00Z"/>
          <w:rFonts w:ascii="Nunito" w:hAnsi="Nunito"/>
          <w:color w:val="000000" w:themeColor="text1"/>
          <w:sz w:val="20"/>
          <w:szCs w:val="20"/>
          <w:rPrChange w:id="6820" w:author="Craig Parker" w:date="2024-08-07T12:23:00Z">
            <w:rPr>
              <w:ins w:id="6821" w:author="Craig Parker" w:date="2024-07-08T12:00:00Z"/>
            </w:rPr>
          </w:rPrChange>
        </w:rPr>
        <w:sectPr w:rsidR="003C65B3" w:rsidRPr="002E4822" w:rsidSect="00134238">
          <w:headerReference w:type="default" r:id="rId20"/>
          <w:footerReference w:type="default" r:id="rId21"/>
          <w:pgSz w:w="12240" w:h="15840"/>
          <w:pgMar w:top="1440" w:right="1440" w:bottom="1440" w:left="1440" w:header="708" w:footer="708" w:gutter="0"/>
          <w:pgNumType w:start="0"/>
          <w:cols w:space="720"/>
          <w:titlePg/>
          <w:docGrid w:linePitch="245"/>
          <w:sectPrChange w:id="6829" w:author="Craig Parker" w:date="2024-08-14T16:34:00Z" w16du:dateUtc="2024-08-14T14:34:00Z">
            <w:sectPr w:rsidR="003C65B3" w:rsidRPr="002E4822" w:rsidSect="00134238">
              <w:pgMar w:top="1440" w:right="1440" w:bottom="1440" w:left="1440" w:header="708" w:footer="708" w:gutter="0"/>
              <w:titlePg w:val="0"/>
              <w:docGrid w:linePitch="0"/>
            </w:sectPr>
          </w:sectPrChange>
        </w:sectPr>
      </w:pPr>
    </w:p>
    <w:p w14:paraId="000001B9" w14:textId="1D65F3AB" w:rsidR="007813F4" w:rsidRPr="00594D30" w:rsidRDefault="52A8C99F">
      <w:pPr>
        <w:pStyle w:val="Heading1"/>
        <w:rPr>
          <w:rFonts w:ascii="Nunito" w:hAnsi="Nunito"/>
          <w:b/>
          <w:bCs/>
          <w:color w:val="000000" w:themeColor="text1"/>
          <w:sz w:val="20"/>
          <w:szCs w:val="20"/>
          <w:rPrChange w:id="6830" w:author="Craig Parker" w:date="2024-08-07T12:23:00Z">
            <w:rPr/>
          </w:rPrChange>
        </w:rPr>
      </w:pPr>
      <w:bookmarkStart w:id="6831" w:name="_Toc172635239"/>
      <w:bookmarkStart w:id="6832" w:name="_Toc173777829"/>
      <w:bookmarkStart w:id="6833" w:name="_Toc174546657"/>
      <w:r w:rsidRPr="00594D30">
        <w:rPr>
          <w:rFonts w:ascii="Nunito" w:hAnsi="Nunito"/>
          <w:b/>
          <w:bCs/>
          <w:color w:val="000000" w:themeColor="text1"/>
          <w:sz w:val="20"/>
          <w:szCs w:val="20"/>
          <w:rPrChange w:id="6834" w:author="Craig Parker" w:date="2024-08-07T12:23:00Z">
            <w:rPr/>
          </w:rPrChange>
        </w:rPr>
        <w:lastRenderedPageBreak/>
        <w:t>Annex</w:t>
      </w:r>
      <w:del w:id="6835" w:author="Matthew Chersich" w:date="2024-08-04T18:07:00Z">
        <w:r w:rsidR="6E1C0E23" w:rsidRPr="00594D30" w:rsidDel="52A8C99F">
          <w:rPr>
            <w:rFonts w:ascii="Nunito" w:hAnsi="Nunito"/>
            <w:b/>
            <w:bCs/>
            <w:color w:val="000000" w:themeColor="text1"/>
            <w:sz w:val="20"/>
            <w:szCs w:val="20"/>
            <w:rPrChange w:id="6836" w:author="Craig Parker" w:date="2024-08-07T12:23:00Z">
              <w:rPr/>
            </w:rPrChange>
          </w:rPr>
          <w:delText>e</w:delText>
        </w:r>
      </w:del>
      <w:r w:rsidRPr="00594D30">
        <w:rPr>
          <w:rFonts w:ascii="Nunito" w:hAnsi="Nunito"/>
          <w:b/>
          <w:bCs/>
          <w:color w:val="000000" w:themeColor="text1"/>
          <w:sz w:val="20"/>
          <w:szCs w:val="20"/>
          <w:rPrChange w:id="6837" w:author="Craig Parker" w:date="2024-08-07T12:23:00Z">
            <w:rPr/>
          </w:rPrChange>
        </w:rPr>
        <w:t xml:space="preserve"> 1: Key data sources</w:t>
      </w:r>
      <w:bookmarkEnd w:id="6831"/>
      <w:bookmarkEnd w:id="6832"/>
      <w:bookmarkEnd w:id="6833"/>
    </w:p>
    <w:p w14:paraId="000001BA" w14:textId="77777777" w:rsidR="007813F4" w:rsidRPr="002E4822" w:rsidRDefault="007813F4">
      <w:pPr>
        <w:widowControl w:val="0"/>
        <w:spacing w:line="240" w:lineRule="auto"/>
        <w:ind w:left="119"/>
        <w:rPr>
          <w:rFonts w:ascii="Nunito" w:hAnsi="Nunito"/>
          <w:b/>
          <w:color w:val="000000" w:themeColor="text1"/>
          <w:sz w:val="20"/>
          <w:rPrChange w:id="6838" w:author="Craig Parker" w:date="2024-08-07T12:23:00Z">
            <w:rPr>
              <w:b/>
              <w:sz w:val="19"/>
              <w:szCs w:val="19"/>
            </w:rPr>
          </w:rPrChange>
        </w:rPr>
      </w:pPr>
    </w:p>
    <w:tbl>
      <w:tblPr>
        <w:tblStyle w:val="a1"/>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756"/>
        <w:gridCol w:w="1752"/>
        <w:gridCol w:w="1015"/>
        <w:gridCol w:w="1633"/>
        <w:gridCol w:w="1243"/>
        <w:gridCol w:w="1541"/>
      </w:tblGrid>
      <w:tr w:rsidR="006E7398" w:rsidRPr="002E4822" w14:paraId="192ACD14" w14:textId="77777777" w:rsidTr="3E93EB8D">
        <w:trPr>
          <w:trHeight w:val="398"/>
          <w:del w:id="6839" w:author="Craig Parker" w:date="2024-08-06T12:24:00Z"/>
        </w:trPr>
        <w:tc>
          <w:tcPr>
            <w:tcW w:w="1530" w:type="pct"/>
            <w:shd w:val="clear" w:color="auto" w:fill="auto"/>
            <w:tcMar>
              <w:top w:w="100" w:type="dxa"/>
              <w:left w:w="100" w:type="dxa"/>
              <w:bottom w:w="100" w:type="dxa"/>
              <w:right w:w="100" w:type="dxa"/>
            </w:tcMar>
            <w:vAlign w:val="center"/>
          </w:tcPr>
          <w:p w14:paraId="000001BB" w14:textId="77777777" w:rsidR="007813F4" w:rsidRPr="002E4822" w:rsidRDefault="009511AE">
            <w:pPr>
              <w:widowControl w:val="0"/>
              <w:spacing w:line="234" w:lineRule="auto"/>
              <w:ind w:left="121" w:right="91" w:firstLine="5"/>
              <w:rPr>
                <w:rFonts w:ascii="Nunito" w:hAnsi="Nunito"/>
                <w:b/>
                <w:color w:val="000000" w:themeColor="text1"/>
                <w:sz w:val="20"/>
                <w:rPrChange w:id="6840" w:author="Craig Parker" w:date="2024-08-07T12:23:00Z">
                  <w:rPr>
                    <w:b/>
                    <w:sz w:val="16"/>
                    <w:szCs w:val="16"/>
                  </w:rPr>
                </w:rPrChange>
              </w:rPr>
            </w:pPr>
            <w:r w:rsidRPr="002E4822">
              <w:rPr>
                <w:rFonts w:ascii="Nunito" w:hAnsi="Nunito"/>
                <w:b/>
                <w:color w:val="000000" w:themeColor="text1"/>
                <w:sz w:val="20"/>
                <w:rPrChange w:id="6841" w:author="Craig Parker" w:date="2024-08-07T12:23:00Z">
                  <w:rPr>
                    <w:b/>
                    <w:sz w:val="16"/>
                    <w:szCs w:val="16"/>
                  </w:rPr>
                </w:rPrChange>
              </w:rPr>
              <w:t xml:space="preserve">Name and source </w:t>
            </w:r>
            <w:del w:id="6842" w:author="Matthew Chersich" w:date="2024-08-04T20:12:00Z">
              <w:r w:rsidRPr="002E4822" w:rsidDel="00AE02E3">
                <w:rPr>
                  <w:rFonts w:ascii="Nunito" w:hAnsi="Nunito"/>
                  <w:b/>
                  <w:color w:val="000000" w:themeColor="text1"/>
                  <w:sz w:val="20"/>
                  <w:rPrChange w:id="6843" w:author="Craig Parker" w:date="2024-08-07T12:23:00Z">
                    <w:rPr>
                      <w:b/>
                      <w:sz w:val="16"/>
                      <w:szCs w:val="16"/>
                    </w:rPr>
                  </w:rPrChange>
                </w:rPr>
                <w:delText xml:space="preserve"> </w:delText>
              </w:r>
            </w:del>
            <w:r w:rsidRPr="002E4822">
              <w:rPr>
                <w:rFonts w:ascii="Nunito" w:hAnsi="Nunito"/>
                <w:b/>
                <w:color w:val="000000" w:themeColor="text1"/>
                <w:sz w:val="20"/>
                <w:rPrChange w:id="6844" w:author="Craig Parker" w:date="2024-08-07T12:23:00Z">
                  <w:rPr>
                    <w:b/>
                    <w:sz w:val="16"/>
                    <w:szCs w:val="16"/>
                  </w:rPr>
                </w:rPrChange>
              </w:rPr>
              <w:t xml:space="preserve">of dataset </w:t>
            </w:r>
          </w:p>
        </w:tc>
        <w:tc>
          <w:tcPr>
            <w:tcW w:w="1391" w:type="pct"/>
            <w:shd w:val="clear" w:color="auto" w:fill="auto"/>
            <w:tcMar>
              <w:top w:w="100" w:type="dxa"/>
              <w:left w:w="100" w:type="dxa"/>
              <w:bottom w:w="100" w:type="dxa"/>
              <w:right w:w="100" w:type="dxa"/>
            </w:tcMar>
            <w:vAlign w:val="center"/>
          </w:tcPr>
          <w:p w14:paraId="000001BC" w14:textId="77777777" w:rsidR="007813F4" w:rsidRPr="002E4822" w:rsidRDefault="009511AE">
            <w:pPr>
              <w:widowControl w:val="0"/>
              <w:spacing w:line="240" w:lineRule="auto"/>
              <w:ind w:left="122"/>
              <w:rPr>
                <w:rFonts w:ascii="Nunito" w:hAnsi="Nunito"/>
                <w:b/>
                <w:color w:val="000000" w:themeColor="text1"/>
                <w:sz w:val="20"/>
                <w:rPrChange w:id="6845" w:author="Craig Parker" w:date="2024-08-07T12:23:00Z">
                  <w:rPr>
                    <w:b/>
                    <w:sz w:val="16"/>
                    <w:szCs w:val="16"/>
                  </w:rPr>
                </w:rPrChange>
              </w:rPr>
            </w:pPr>
            <w:r w:rsidRPr="002E4822">
              <w:rPr>
                <w:rFonts w:ascii="Nunito" w:hAnsi="Nunito"/>
                <w:b/>
                <w:color w:val="000000" w:themeColor="text1"/>
                <w:sz w:val="20"/>
                <w:rPrChange w:id="6846" w:author="Craig Parker" w:date="2024-08-07T12:23:00Z">
                  <w:rPr>
                    <w:b/>
                    <w:sz w:val="16"/>
                    <w:szCs w:val="16"/>
                  </w:rPr>
                </w:rPrChange>
              </w:rPr>
              <w:t xml:space="preserve">Description </w:t>
            </w:r>
          </w:p>
        </w:tc>
        <w:tc>
          <w:tcPr>
            <w:tcW w:w="378" w:type="pct"/>
            <w:shd w:val="clear" w:color="auto" w:fill="auto"/>
            <w:tcMar>
              <w:top w:w="100" w:type="dxa"/>
              <w:left w:w="100" w:type="dxa"/>
              <w:bottom w:w="100" w:type="dxa"/>
              <w:right w:w="100" w:type="dxa"/>
            </w:tcMar>
            <w:vAlign w:val="center"/>
          </w:tcPr>
          <w:p w14:paraId="000001BD" w14:textId="77777777" w:rsidR="007813F4" w:rsidRPr="002E4822" w:rsidRDefault="009511AE">
            <w:pPr>
              <w:widowControl w:val="0"/>
              <w:spacing w:line="240" w:lineRule="auto"/>
              <w:ind w:left="127"/>
              <w:rPr>
                <w:rFonts w:ascii="Nunito" w:hAnsi="Nunito"/>
                <w:b/>
                <w:color w:val="000000" w:themeColor="text1"/>
                <w:sz w:val="20"/>
                <w:rPrChange w:id="6847" w:author="Craig Parker" w:date="2024-08-07T12:23:00Z">
                  <w:rPr>
                    <w:b/>
                    <w:sz w:val="16"/>
                    <w:szCs w:val="16"/>
                  </w:rPr>
                </w:rPrChange>
              </w:rPr>
            </w:pPr>
            <w:r w:rsidRPr="002E4822">
              <w:rPr>
                <w:rFonts w:ascii="Nunito" w:hAnsi="Nunito"/>
                <w:b/>
                <w:color w:val="000000" w:themeColor="text1"/>
                <w:sz w:val="20"/>
                <w:rPrChange w:id="6848" w:author="Craig Parker" w:date="2024-08-07T12:23:00Z">
                  <w:rPr>
                    <w:b/>
                    <w:sz w:val="16"/>
                    <w:szCs w:val="16"/>
                  </w:rPr>
                </w:rPrChange>
              </w:rPr>
              <w:t xml:space="preserve">UCT / </w:t>
            </w:r>
          </w:p>
          <w:p w14:paraId="000001BE" w14:textId="77777777" w:rsidR="007813F4" w:rsidRPr="002E4822" w:rsidRDefault="009511AE">
            <w:pPr>
              <w:widowControl w:val="0"/>
              <w:spacing w:line="240" w:lineRule="auto"/>
              <w:ind w:left="127"/>
              <w:rPr>
                <w:rFonts w:ascii="Nunito" w:hAnsi="Nunito"/>
                <w:b/>
                <w:color w:val="000000" w:themeColor="text1"/>
                <w:sz w:val="20"/>
                <w:rPrChange w:id="6849" w:author="Craig Parker" w:date="2024-08-07T12:23:00Z">
                  <w:rPr>
                    <w:b/>
                    <w:sz w:val="16"/>
                    <w:szCs w:val="16"/>
                  </w:rPr>
                </w:rPrChange>
              </w:rPr>
            </w:pPr>
            <w:r w:rsidRPr="002E4822">
              <w:rPr>
                <w:rFonts w:ascii="Nunito" w:hAnsi="Nunito"/>
                <w:b/>
                <w:color w:val="000000" w:themeColor="text1"/>
                <w:sz w:val="20"/>
                <w:rPrChange w:id="6850" w:author="Craig Parker" w:date="2024-08-07T12:23:00Z">
                  <w:rPr>
                    <w:b/>
                    <w:sz w:val="16"/>
                    <w:szCs w:val="16"/>
                  </w:rPr>
                </w:rPrChange>
              </w:rPr>
              <w:t xml:space="preserve">PAIRS </w:t>
            </w:r>
          </w:p>
        </w:tc>
        <w:tc>
          <w:tcPr>
            <w:tcW w:w="633" w:type="pct"/>
            <w:shd w:val="clear" w:color="auto" w:fill="auto"/>
            <w:tcMar>
              <w:top w:w="100" w:type="dxa"/>
              <w:left w:w="100" w:type="dxa"/>
              <w:bottom w:w="100" w:type="dxa"/>
              <w:right w:w="100" w:type="dxa"/>
            </w:tcMar>
            <w:vAlign w:val="center"/>
          </w:tcPr>
          <w:p w14:paraId="000001BF" w14:textId="77777777" w:rsidR="007813F4" w:rsidRPr="002E4822" w:rsidRDefault="009511AE">
            <w:pPr>
              <w:widowControl w:val="0"/>
              <w:spacing w:line="240" w:lineRule="auto"/>
              <w:ind w:left="122"/>
              <w:rPr>
                <w:rFonts w:ascii="Nunito" w:hAnsi="Nunito"/>
                <w:b/>
                <w:color w:val="000000" w:themeColor="text1"/>
                <w:sz w:val="20"/>
                <w:rPrChange w:id="6851" w:author="Craig Parker" w:date="2024-08-07T12:23:00Z">
                  <w:rPr>
                    <w:b/>
                    <w:sz w:val="16"/>
                    <w:szCs w:val="16"/>
                  </w:rPr>
                </w:rPrChange>
              </w:rPr>
            </w:pPr>
            <w:r w:rsidRPr="002E4822">
              <w:rPr>
                <w:rFonts w:ascii="Nunito" w:hAnsi="Nunito"/>
                <w:b/>
                <w:color w:val="000000" w:themeColor="text1"/>
                <w:sz w:val="20"/>
                <w:rPrChange w:id="6852" w:author="Craig Parker" w:date="2024-08-07T12:23:00Z">
                  <w:rPr>
                    <w:b/>
                    <w:sz w:val="16"/>
                    <w:szCs w:val="16"/>
                  </w:rPr>
                </w:rPrChange>
              </w:rPr>
              <w:t xml:space="preserve">Key variables </w:t>
            </w:r>
          </w:p>
        </w:tc>
        <w:tc>
          <w:tcPr>
            <w:tcW w:w="486" w:type="pct"/>
            <w:shd w:val="clear" w:color="auto" w:fill="auto"/>
            <w:tcMar>
              <w:top w:w="100" w:type="dxa"/>
              <w:left w:w="100" w:type="dxa"/>
              <w:bottom w:w="100" w:type="dxa"/>
              <w:right w:w="100" w:type="dxa"/>
            </w:tcMar>
            <w:vAlign w:val="center"/>
          </w:tcPr>
          <w:p w14:paraId="000001C0" w14:textId="77777777" w:rsidR="007813F4" w:rsidRPr="002E4822" w:rsidRDefault="009511AE">
            <w:pPr>
              <w:widowControl w:val="0"/>
              <w:spacing w:line="234" w:lineRule="auto"/>
              <w:ind w:left="122" w:right="103" w:hanging="1"/>
              <w:rPr>
                <w:rFonts w:ascii="Nunito" w:hAnsi="Nunito"/>
                <w:b/>
                <w:color w:val="000000" w:themeColor="text1"/>
                <w:sz w:val="20"/>
                <w:rPrChange w:id="6853" w:author="Craig Parker" w:date="2024-08-07T12:23:00Z">
                  <w:rPr>
                    <w:b/>
                    <w:sz w:val="16"/>
                    <w:szCs w:val="16"/>
                  </w:rPr>
                </w:rPrChange>
              </w:rPr>
            </w:pPr>
            <w:proofErr w:type="spellStart"/>
            <w:r w:rsidRPr="002E4822">
              <w:rPr>
                <w:rFonts w:ascii="Nunito" w:hAnsi="Nunito"/>
                <w:b/>
                <w:color w:val="000000" w:themeColor="text1"/>
                <w:sz w:val="20"/>
                <w:rPrChange w:id="6854" w:author="Craig Parker" w:date="2024-08-07T12:23:00Z">
                  <w:rPr>
                    <w:b/>
                    <w:sz w:val="16"/>
                    <w:szCs w:val="16"/>
                  </w:rPr>
                </w:rPrChange>
              </w:rPr>
              <w:t>Spatio</w:t>
            </w:r>
            <w:proofErr w:type="spellEnd"/>
            <w:r w:rsidRPr="002E4822">
              <w:rPr>
                <w:rFonts w:ascii="Nunito" w:hAnsi="Nunito"/>
                <w:b/>
                <w:color w:val="000000" w:themeColor="text1"/>
                <w:sz w:val="20"/>
                <w:rPrChange w:id="6855" w:author="Craig Parker" w:date="2024-08-07T12:23:00Z">
                  <w:rPr>
                    <w:b/>
                    <w:sz w:val="16"/>
                    <w:szCs w:val="16"/>
                  </w:rPr>
                </w:rPrChange>
              </w:rPr>
              <w:t>-</w:t>
            </w:r>
            <w:proofErr w:type="gramStart"/>
            <w:r w:rsidRPr="002E4822">
              <w:rPr>
                <w:rFonts w:ascii="Nunito" w:hAnsi="Nunito"/>
                <w:b/>
                <w:color w:val="000000" w:themeColor="text1"/>
                <w:sz w:val="20"/>
                <w:rPrChange w:id="6856" w:author="Craig Parker" w:date="2024-08-07T12:23:00Z">
                  <w:rPr>
                    <w:b/>
                    <w:sz w:val="16"/>
                    <w:szCs w:val="16"/>
                  </w:rPr>
                </w:rPrChange>
              </w:rPr>
              <w:t>temporal  coverage</w:t>
            </w:r>
            <w:proofErr w:type="gramEnd"/>
          </w:p>
        </w:tc>
        <w:tc>
          <w:tcPr>
            <w:tcW w:w="583" w:type="pct"/>
            <w:shd w:val="clear" w:color="auto" w:fill="auto"/>
            <w:tcMar>
              <w:top w:w="100" w:type="dxa"/>
              <w:left w:w="100" w:type="dxa"/>
              <w:bottom w:w="100" w:type="dxa"/>
              <w:right w:w="100" w:type="dxa"/>
            </w:tcMar>
            <w:vAlign w:val="center"/>
          </w:tcPr>
          <w:p w14:paraId="000001C1" w14:textId="77777777" w:rsidR="007813F4" w:rsidRPr="002E4822" w:rsidRDefault="009511AE">
            <w:pPr>
              <w:widowControl w:val="0"/>
              <w:spacing w:line="240" w:lineRule="auto"/>
              <w:ind w:left="127"/>
              <w:rPr>
                <w:rFonts w:ascii="Nunito" w:hAnsi="Nunito"/>
                <w:b/>
                <w:color w:val="000000" w:themeColor="text1"/>
                <w:sz w:val="20"/>
                <w:rPrChange w:id="6857" w:author="Craig Parker" w:date="2024-08-07T12:23:00Z">
                  <w:rPr>
                    <w:b/>
                    <w:sz w:val="16"/>
                    <w:szCs w:val="16"/>
                  </w:rPr>
                </w:rPrChange>
              </w:rPr>
            </w:pPr>
            <w:r w:rsidRPr="002E4822">
              <w:rPr>
                <w:rFonts w:ascii="Nunito" w:hAnsi="Nunito"/>
                <w:b/>
                <w:color w:val="000000" w:themeColor="text1"/>
                <w:sz w:val="20"/>
                <w:rPrChange w:id="6858" w:author="Craig Parker" w:date="2024-08-07T12:23:00Z">
                  <w:rPr>
                    <w:b/>
                    <w:sz w:val="16"/>
                    <w:szCs w:val="16"/>
                  </w:rPr>
                </w:rPrChange>
              </w:rPr>
              <w:t>Relevance</w:t>
            </w:r>
          </w:p>
        </w:tc>
      </w:tr>
      <w:tr w:rsidR="006E7398" w:rsidRPr="002E4822" w14:paraId="1A0A3D21" w14:textId="77777777" w:rsidTr="3E93EB8D">
        <w:trPr>
          <w:trHeight w:val="196"/>
          <w:del w:id="6859" w:author="Craig Parker" w:date="2024-08-06T12:24:00Z"/>
        </w:trPr>
        <w:tc>
          <w:tcPr>
            <w:tcW w:w="5000" w:type="pct"/>
            <w:gridSpan w:val="6"/>
            <w:shd w:val="clear" w:color="auto" w:fill="E7E6E6" w:themeFill="background2"/>
            <w:tcMar>
              <w:top w:w="100" w:type="dxa"/>
              <w:left w:w="100" w:type="dxa"/>
              <w:bottom w:w="100" w:type="dxa"/>
              <w:right w:w="100" w:type="dxa"/>
            </w:tcMar>
            <w:vAlign w:val="center"/>
          </w:tcPr>
          <w:p w14:paraId="000001C2" w14:textId="77777777" w:rsidR="007813F4" w:rsidRPr="002E4822" w:rsidRDefault="009511AE">
            <w:pPr>
              <w:widowControl w:val="0"/>
              <w:spacing w:line="240" w:lineRule="auto"/>
              <w:jc w:val="center"/>
              <w:rPr>
                <w:rFonts w:ascii="Nunito" w:hAnsi="Nunito"/>
                <w:b/>
                <w:bCs/>
                <w:color w:val="000000" w:themeColor="text1"/>
                <w:sz w:val="20"/>
                <w:shd w:val="clear" w:color="auto" w:fill="D9D9D9"/>
                <w:rPrChange w:id="6860" w:author="Craig Parker" w:date="2024-08-07T12:23:00Z">
                  <w:rPr>
                    <w:sz w:val="15"/>
                    <w:szCs w:val="15"/>
                    <w:shd w:val="clear" w:color="auto" w:fill="D9D9D9"/>
                  </w:rPr>
                </w:rPrChange>
              </w:rPr>
            </w:pPr>
            <w:r w:rsidRPr="002E4822">
              <w:rPr>
                <w:rFonts w:ascii="Nunito" w:hAnsi="Nunito"/>
                <w:b/>
                <w:bCs/>
                <w:color w:val="000000" w:themeColor="text1"/>
                <w:sz w:val="20"/>
                <w:shd w:val="clear" w:color="auto" w:fill="D9D9D9"/>
                <w:rPrChange w:id="6861" w:author="Craig Parker" w:date="2024-08-07T12:23:00Z">
                  <w:rPr>
                    <w:sz w:val="15"/>
                    <w:szCs w:val="15"/>
                    <w:shd w:val="clear" w:color="auto" w:fill="D9D9D9"/>
                  </w:rPr>
                </w:rPrChange>
              </w:rPr>
              <w:t>Biomedical data</w:t>
            </w:r>
          </w:p>
        </w:tc>
      </w:tr>
      <w:tr w:rsidR="006E7398" w:rsidRPr="002E4822" w14:paraId="15D7CBB2" w14:textId="77777777" w:rsidTr="3E93EB8D">
        <w:trPr>
          <w:trHeight w:val="1113"/>
          <w:del w:id="6862" w:author="Craig Parker" w:date="2024-08-06T12:24:00Z"/>
        </w:trPr>
        <w:tc>
          <w:tcPr>
            <w:tcW w:w="1530" w:type="pct"/>
            <w:shd w:val="clear" w:color="auto" w:fill="auto"/>
            <w:tcMar>
              <w:top w:w="100" w:type="dxa"/>
              <w:left w:w="100" w:type="dxa"/>
              <w:bottom w:w="100" w:type="dxa"/>
              <w:right w:w="100" w:type="dxa"/>
            </w:tcMar>
            <w:vAlign w:val="center"/>
          </w:tcPr>
          <w:p w14:paraId="000001C8" w14:textId="64FBCBFA" w:rsidR="007813F4" w:rsidRPr="002E4822" w:rsidDel="00AE02E3" w:rsidRDefault="009511AE">
            <w:pPr>
              <w:widowControl w:val="0"/>
              <w:spacing w:line="240" w:lineRule="auto"/>
              <w:ind w:left="129"/>
              <w:rPr>
                <w:del w:id="6863" w:author="Matthew Chersich" w:date="2024-08-04T20:17:00Z"/>
                <w:rFonts w:ascii="Nunito" w:hAnsi="Nunito"/>
                <w:color w:val="000000" w:themeColor="text1"/>
                <w:sz w:val="20"/>
                <w:rPrChange w:id="6864" w:author="Craig Parker" w:date="2024-08-07T12:23:00Z">
                  <w:rPr>
                    <w:del w:id="6865" w:author="Matthew Chersich" w:date="2024-08-04T20:17:00Z"/>
                    <w:sz w:val="15"/>
                    <w:szCs w:val="15"/>
                  </w:rPr>
                </w:rPrChange>
              </w:rPr>
            </w:pPr>
            <w:r w:rsidRPr="002E4822">
              <w:rPr>
                <w:rFonts w:ascii="Nunito" w:hAnsi="Nunito"/>
                <w:color w:val="000000" w:themeColor="text1"/>
                <w:sz w:val="20"/>
                <w:rPrChange w:id="6866" w:author="Craig Parker" w:date="2024-08-07T12:23:00Z">
                  <w:rPr>
                    <w:sz w:val="15"/>
                    <w:szCs w:val="15"/>
                  </w:rPr>
                </w:rPrChange>
              </w:rPr>
              <w:t xml:space="preserve">Individual  </w:t>
            </w:r>
          </w:p>
          <w:p w14:paraId="000001C9" w14:textId="2BF414C7" w:rsidR="007813F4" w:rsidRPr="002E4822" w:rsidDel="00AE02E3" w:rsidRDefault="009511AE">
            <w:pPr>
              <w:widowControl w:val="0"/>
              <w:spacing w:line="240" w:lineRule="auto"/>
              <w:rPr>
                <w:del w:id="6867" w:author="Matthew Chersich" w:date="2024-08-04T20:17:00Z"/>
                <w:rFonts w:ascii="Nunito" w:hAnsi="Nunito"/>
                <w:color w:val="000000" w:themeColor="text1"/>
                <w:sz w:val="20"/>
                <w:rPrChange w:id="6868" w:author="Craig Parker" w:date="2024-08-07T12:23:00Z">
                  <w:rPr>
                    <w:del w:id="6869" w:author="Matthew Chersich" w:date="2024-08-04T20:17:00Z"/>
                    <w:sz w:val="15"/>
                    <w:szCs w:val="15"/>
                  </w:rPr>
                </w:rPrChange>
              </w:rPr>
              <w:pPrChange w:id="6870" w:author="Matthew Chersich" w:date="2024-08-04T20:17:00Z">
                <w:pPr>
                  <w:widowControl w:val="0"/>
                  <w:spacing w:before="2" w:line="240" w:lineRule="auto"/>
                  <w:ind w:left="127"/>
                </w:pPr>
              </w:pPrChange>
            </w:pPr>
            <w:r w:rsidRPr="002E4822">
              <w:rPr>
                <w:rFonts w:ascii="Nunito" w:hAnsi="Nunito"/>
                <w:color w:val="000000" w:themeColor="text1"/>
                <w:sz w:val="20"/>
                <w:rPrChange w:id="6871" w:author="Craig Parker" w:date="2024-08-07T12:23:00Z">
                  <w:rPr>
                    <w:sz w:val="15"/>
                    <w:szCs w:val="15"/>
                  </w:rPr>
                </w:rPrChange>
              </w:rPr>
              <w:t xml:space="preserve">Participant Data </w:t>
            </w:r>
            <w:del w:id="6872" w:author="Matthew Chersich" w:date="2024-08-04T20:17:00Z">
              <w:r w:rsidRPr="002E4822" w:rsidDel="00AE02E3">
                <w:rPr>
                  <w:rFonts w:ascii="Nunito" w:hAnsi="Nunito"/>
                  <w:color w:val="000000" w:themeColor="text1"/>
                  <w:sz w:val="20"/>
                  <w:rPrChange w:id="6873" w:author="Craig Parker" w:date="2024-08-07T12:23:00Z">
                    <w:rPr>
                      <w:sz w:val="15"/>
                      <w:szCs w:val="15"/>
                    </w:rPr>
                  </w:rPrChange>
                </w:rPr>
                <w:delText xml:space="preserve"> </w:delText>
              </w:r>
            </w:del>
          </w:p>
          <w:p w14:paraId="000001CA" w14:textId="77777777" w:rsidR="007813F4" w:rsidRPr="002E4822" w:rsidRDefault="009511AE">
            <w:pPr>
              <w:widowControl w:val="0"/>
              <w:spacing w:line="240" w:lineRule="auto"/>
              <w:rPr>
                <w:rFonts w:ascii="Nunito" w:hAnsi="Nunito"/>
                <w:color w:val="000000" w:themeColor="text1"/>
                <w:sz w:val="20"/>
                <w:rPrChange w:id="6874" w:author="Craig Parker" w:date="2024-08-07T12:23:00Z">
                  <w:rPr>
                    <w:sz w:val="15"/>
                    <w:szCs w:val="15"/>
                  </w:rPr>
                </w:rPrChange>
              </w:rPr>
              <w:pPrChange w:id="6875" w:author="Matthew Chersich" w:date="2024-08-04T20:17:00Z">
                <w:pPr>
                  <w:widowControl w:val="0"/>
                  <w:spacing w:line="240" w:lineRule="auto"/>
                  <w:ind w:left="125"/>
                </w:pPr>
              </w:pPrChange>
            </w:pPr>
            <w:r w:rsidRPr="002E4822">
              <w:rPr>
                <w:rFonts w:ascii="Nunito" w:hAnsi="Nunito"/>
                <w:color w:val="000000" w:themeColor="text1"/>
                <w:sz w:val="20"/>
                <w:rPrChange w:id="6876" w:author="Craig Parker" w:date="2024-08-07T12:23:00Z">
                  <w:rPr>
                    <w:sz w:val="15"/>
                    <w:szCs w:val="15"/>
                  </w:rPr>
                </w:rPrChange>
              </w:rPr>
              <w:t>platform</w:t>
            </w:r>
          </w:p>
        </w:tc>
        <w:tc>
          <w:tcPr>
            <w:tcW w:w="1391" w:type="pct"/>
            <w:shd w:val="clear" w:color="auto" w:fill="auto"/>
            <w:tcMar>
              <w:top w:w="100" w:type="dxa"/>
              <w:left w:w="100" w:type="dxa"/>
              <w:bottom w:w="100" w:type="dxa"/>
              <w:right w:w="100" w:type="dxa"/>
            </w:tcMar>
            <w:vAlign w:val="center"/>
          </w:tcPr>
          <w:p w14:paraId="000001CB" w14:textId="77777777" w:rsidR="007813F4" w:rsidRPr="002E4822" w:rsidRDefault="009511AE">
            <w:pPr>
              <w:widowControl w:val="0"/>
              <w:spacing w:line="232" w:lineRule="auto"/>
              <w:ind w:left="111" w:right="321" w:firstLine="6"/>
              <w:rPr>
                <w:rFonts w:ascii="Nunito" w:hAnsi="Nunito"/>
                <w:color w:val="000000" w:themeColor="text1"/>
                <w:sz w:val="20"/>
                <w:rPrChange w:id="6877" w:author="Craig Parker" w:date="2024-08-07T12:23:00Z">
                  <w:rPr>
                    <w:sz w:val="15"/>
                    <w:szCs w:val="15"/>
                  </w:rPr>
                </w:rPrChange>
              </w:rPr>
            </w:pPr>
            <w:r w:rsidRPr="002E4822">
              <w:rPr>
                <w:rFonts w:ascii="Nunito" w:hAnsi="Nunito"/>
                <w:color w:val="000000" w:themeColor="text1"/>
                <w:sz w:val="20"/>
                <w:rPrChange w:id="6878" w:author="Craig Parker" w:date="2024-08-07T12:23:00Z">
                  <w:rPr>
                    <w:sz w:val="15"/>
                    <w:szCs w:val="15"/>
                  </w:rPr>
                </w:rPrChange>
              </w:rPr>
              <w:t xml:space="preserve">Collation of </w:t>
            </w:r>
            <w:proofErr w:type="gramStart"/>
            <w:r w:rsidRPr="002E4822">
              <w:rPr>
                <w:rFonts w:ascii="Nunito" w:hAnsi="Nunito"/>
                <w:color w:val="000000" w:themeColor="text1"/>
                <w:sz w:val="20"/>
                <w:rPrChange w:id="6879" w:author="Craig Parker" w:date="2024-08-07T12:23:00Z">
                  <w:rPr>
                    <w:sz w:val="15"/>
                    <w:szCs w:val="15"/>
                  </w:rPr>
                </w:rPrChange>
              </w:rPr>
              <w:t>prospectively  collected</w:t>
            </w:r>
            <w:proofErr w:type="gramEnd"/>
            <w:r w:rsidRPr="002E4822">
              <w:rPr>
                <w:rFonts w:ascii="Nunito" w:hAnsi="Nunito"/>
                <w:color w:val="000000" w:themeColor="text1"/>
                <w:sz w:val="20"/>
                <w:rPrChange w:id="6880" w:author="Craig Parker" w:date="2024-08-07T12:23:00Z">
                  <w:rPr>
                    <w:sz w:val="15"/>
                    <w:szCs w:val="15"/>
                  </w:rPr>
                </w:rPrChange>
              </w:rPr>
              <w:t xml:space="preserve"> high-quality data  from of pregnant women &amp;  and/or neonates  </w:t>
            </w:r>
          </w:p>
          <w:p w14:paraId="000001CC" w14:textId="77777777" w:rsidR="007813F4" w:rsidRPr="002E4822" w:rsidRDefault="009511AE">
            <w:pPr>
              <w:widowControl w:val="0"/>
              <w:spacing w:before="2" w:line="240" w:lineRule="auto"/>
              <w:ind w:left="120"/>
              <w:rPr>
                <w:rFonts w:ascii="Nunito" w:hAnsi="Nunito"/>
                <w:color w:val="000000" w:themeColor="text1"/>
                <w:sz w:val="20"/>
                <w:rPrChange w:id="6881" w:author="Craig Parker" w:date="2024-08-07T12:23:00Z">
                  <w:rPr>
                    <w:sz w:val="15"/>
                    <w:szCs w:val="15"/>
                  </w:rPr>
                </w:rPrChange>
              </w:rPr>
            </w:pPr>
            <w:r w:rsidRPr="002E4822">
              <w:rPr>
                <w:rFonts w:ascii="Nunito" w:hAnsi="Nunito"/>
                <w:color w:val="000000" w:themeColor="text1"/>
                <w:sz w:val="20"/>
                <w:rPrChange w:id="6882" w:author="Craig Parker" w:date="2024-08-07T12:23:00Z">
                  <w:rPr>
                    <w:sz w:val="15"/>
                    <w:szCs w:val="15"/>
                  </w:rPr>
                </w:rPrChange>
              </w:rPr>
              <w:t xml:space="preserve">(PROSPERO:  </w:t>
            </w:r>
          </w:p>
          <w:p w14:paraId="000001CD" w14:textId="77777777" w:rsidR="007813F4" w:rsidRPr="002E4822" w:rsidRDefault="009511AE">
            <w:pPr>
              <w:widowControl w:val="0"/>
              <w:spacing w:before="2" w:line="240" w:lineRule="auto"/>
              <w:ind w:left="118"/>
              <w:rPr>
                <w:rFonts w:ascii="Nunito" w:hAnsi="Nunito"/>
                <w:color w:val="000000" w:themeColor="text1"/>
                <w:sz w:val="20"/>
                <w:rPrChange w:id="6883" w:author="Craig Parker" w:date="2024-08-07T12:23:00Z">
                  <w:rPr>
                    <w:sz w:val="15"/>
                    <w:szCs w:val="15"/>
                  </w:rPr>
                </w:rPrChange>
              </w:rPr>
            </w:pPr>
            <w:r w:rsidRPr="002E4822">
              <w:rPr>
                <w:rFonts w:ascii="Nunito" w:hAnsi="Nunito"/>
                <w:color w:val="000000" w:themeColor="text1"/>
                <w:sz w:val="20"/>
                <w:rPrChange w:id="6884" w:author="Craig Parker" w:date="2024-08-07T12:23:00Z">
                  <w:rPr>
                    <w:sz w:val="15"/>
                    <w:szCs w:val="15"/>
                  </w:rPr>
                </w:rPrChange>
              </w:rPr>
              <w:t>CRD42020214637)</w:t>
            </w:r>
          </w:p>
        </w:tc>
        <w:tc>
          <w:tcPr>
            <w:tcW w:w="378" w:type="pct"/>
            <w:shd w:val="clear" w:color="auto" w:fill="auto"/>
            <w:tcMar>
              <w:top w:w="100" w:type="dxa"/>
              <w:left w:w="100" w:type="dxa"/>
              <w:bottom w:w="100" w:type="dxa"/>
              <w:right w:w="100" w:type="dxa"/>
            </w:tcMar>
            <w:vAlign w:val="center"/>
          </w:tcPr>
          <w:p w14:paraId="000001CE" w14:textId="77777777" w:rsidR="007813F4" w:rsidRPr="002E4822" w:rsidRDefault="009511AE">
            <w:pPr>
              <w:widowControl w:val="0"/>
              <w:spacing w:line="240" w:lineRule="auto"/>
              <w:ind w:left="127"/>
              <w:rPr>
                <w:rFonts w:ascii="Nunito" w:hAnsi="Nunito"/>
                <w:color w:val="000000" w:themeColor="text1"/>
                <w:sz w:val="20"/>
                <w:rPrChange w:id="6885" w:author="Craig Parker" w:date="2024-08-07T12:23:00Z">
                  <w:rPr>
                    <w:sz w:val="15"/>
                    <w:szCs w:val="15"/>
                  </w:rPr>
                </w:rPrChange>
              </w:rPr>
            </w:pPr>
            <w:r w:rsidRPr="002E4822">
              <w:rPr>
                <w:rFonts w:ascii="Nunito" w:hAnsi="Nunito"/>
                <w:color w:val="000000" w:themeColor="text1"/>
                <w:sz w:val="20"/>
                <w:rPrChange w:id="6886" w:author="Craig Parker" w:date="2024-08-07T12:23:00Z">
                  <w:rPr>
                    <w:sz w:val="15"/>
                    <w:szCs w:val="15"/>
                  </w:rPr>
                </w:rPrChange>
              </w:rPr>
              <w:t xml:space="preserve">Data  </w:t>
            </w:r>
          </w:p>
          <w:p w14:paraId="000001CF" w14:textId="77777777" w:rsidR="007813F4" w:rsidRPr="002E4822" w:rsidRDefault="009511AE">
            <w:pPr>
              <w:widowControl w:val="0"/>
              <w:spacing w:line="236" w:lineRule="auto"/>
              <w:ind w:left="125" w:right="110" w:hanging="5"/>
              <w:rPr>
                <w:rFonts w:ascii="Nunito" w:hAnsi="Nunito"/>
                <w:color w:val="000000" w:themeColor="text1"/>
                <w:sz w:val="20"/>
                <w:rPrChange w:id="6887" w:author="Craig Parker" w:date="2024-08-07T12:23:00Z">
                  <w:rPr>
                    <w:sz w:val="15"/>
                    <w:szCs w:val="15"/>
                  </w:rPr>
                </w:rPrChange>
              </w:rPr>
            </w:pPr>
            <w:r w:rsidRPr="002E4822">
              <w:rPr>
                <w:rFonts w:ascii="Nunito" w:hAnsi="Nunito"/>
                <w:color w:val="000000" w:themeColor="text1"/>
                <w:sz w:val="20"/>
                <w:rPrChange w:id="6888" w:author="Craig Parker" w:date="2024-08-07T12:23:00Z">
                  <w:rPr>
                    <w:sz w:val="15"/>
                    <w:szCs w:val="15"/>
                  </w:rPr>
                </w:rPrChange>
              </w:rPr>
              <w:t xml:space="preserve">owners; ki platform  </w:t>
            </w:r>
          </w:p>
          <w:p w14:paraId="000001D0" w14:textId="77777777" w:rsidR="007813F4" w:rsidRPr="002E4822" w:rsidRDefault="009511AE">
            <w:pPr>
              <w:widowControl w:val="0"/>
              <w:spacing w:line="240" w:lineRule="auto"/>
              <w:jc w:val="center"/>
              <w:rPr>
                <w:rFonts w:ascii="Nunito" w:hAnsi="Nunito"/>
                <w:color w:val="000000" w:themeColor="text1"/>
                <w:sz w:val="20"/>
                <w:rPrChange w:id="6889" w:author="Craig Parker" w:date="2024-08-07T12:23:00Z">
                  <w:rPr>
                    <w:sz w:val="15"/>
                    <w:szCs w:val="15"/>
                  </w:rPr>
                </w:rPrChange>
              </w:rPr>
            </w:pPr>
            <w:r w:rsidRPr="002E4822">
              <w:rPr>
                <w:rFonts w:ascii="Nunito" w:hAnsi="Nunito"/>
                <w:color w:val="000000" w:themeColor="text1"/>
                <w:sz w:val="20"/>
                <w:rPrChange w:id="6890" w:author="Craig Parker" w:date="2024-08-07T12:23:00Z">
                  <w:rPr>
                    <w:sz w:val="15"/>
                    <w:szCs w:val="15"/>
                  </w:rPr>
                </w:rPrChange>
              </w:rPr>
              <w:t xml:space="preserve">and NICD  </w:t>
            </w:r>
          </w:p>
          <w:p w14:paraId="000001D1" w14:textId="77777777" w:rsidR="007813F4" w:rsidRPr="002E4822" w:rsidRDefault="009511AE">
            <w:pPr>
              <w:widowControl w:val="0"/>
              <w:spacing w:line="240" w:lineRule="auto"/>
              <w:jc w:val="center"/>
              <w:rPr>
                <w:rFonts w:ascii="Nunito" w:hAnsi="Nunito"/>
                <w:color w:val="000000" w:themeColor="text1"/>
                <w:sz w:val="20"/>
                <w:rPrChange w:id="6891" w:author="Craig Parker" w:date="2024-08-07T12:23:00Z">
                  <w:rPr>
                    <w:sz w:val="15"/>
                    <w:szCs w:val="15"/>
                  </w:rPr>
                </w:rPrChange>
              </w:rPr>
            </w:pPr>
            <w:r w:rsidRPr="002E4822">
              <w:rPr>
                <w:rFonts w:ascii="Nunito" w:hAnsi="Nunito"/>
                <w:color w:val="000000" w:themeColor="text1"/>
                <w:sz w:val="20"/>
                <w:rPrChange w:id="6892" w:author="Craig Parker" w:date="2024-08-07T12:23:00Z">
                  <w:rPr>
                    <w:sz w:val="15"/>
                    <w:szCs w:val="15"/>
                  </w:rPr>
                </w:rPrChange>
              </w:rPr>
              <w:t>repository</w:t>
            </w:r>
          </w:p>
        </w:tc>
        <w:tc>
          <w:tcPr>
            <w:tcW w:w="633" w:type="pct"/>
            <w:shd w:val="clear" w:color="auto" w:fill="auto"/>
            <w:tcMar>
              <w:top w:w="100" w:type="dxa"/>
              <w:left w:w="100" w:type="dxa"/>
              <w:bottom w:w="100" w:type="dxa"/>
              <w:right w:w="100" w:type="dxa"/>
            </w:tcMar>
            <w:vAlign w:val="center"/>
          </w:tcPr>
          <w:p w14:paraId="000001D2" w14:textId="77777777" w:rsidR="007813F4" w:rsidRPr="002E4822" w:rsidRDefault="009511AE">
            <w:pPr>
              <w:widowControl w:val="0"/>
              <w:spacing w:line="230" w:lineRule="auto"/>
              <w:ind w:left="120" w:right="379" w:firstLine="1"/>
              <w:rPr>
                <w:rFonts w:ascii="Nunito" w:hAnsi="Nunito"/>
                <w:color w:val="000000" w:themeColor="text1"/>
                <w:sz w:val="20"/>
                <w:rPrChange w:id="6893" w:author="Craig Parker" w:date="2024-08-07T12:23:00Z">
                  <w:rPr>
                    <w:sz w:val="15"/>
                    <w:szCs w:val="15"/>
                  </w:rPr>
                </w:rPrChange>
              </w:rPr>
            </w:pPr>
            <w:r w:rsidRPr="002E4822">
              <w:rPr>
                <w:rFonts w:ascii="Nunito" w:hAnsi="Nunito"/>
                <w:color w:val="000000" w:themeColor="text1"/>
                <w:sz w:val="20"/>
                <w:rPrChange w:id="6894" w:author="Craig Parker" w:date="2024-08-07T12:23:00Z">
                  <w:rPr>
                    <w:sz w:val="15"/>
                    <w:szCs w:val="15"/>
                  </w:rPr>
                </w:rPrChange>
              </w:rPr>
              <w:t>Preterm birth, pre-</w:t>
            </w:r>
            <w:proofErr w:type="gramStart"/>
            <w:r w:rsidRPr="002E4822">
              <w:rPr>
                <w:rFonts w:ascii="Nunito" w:hAnsi="Nunito"/>
                <w:color w:val="000000" w:themeColor="text1"/>
                <w:sz w:val="20"/>
                <w:rPrChange w:id="6895" w:author="Craig Parker" w:date="2024-08-07T12:23:00Z">
                  <w:rPr>
                    <w:sz w:val="15"/>
                    <w:szCs w:val="15"/>
                  </w:rPr>
                </w:rPrChange>
              </w:rPr>
              <w:t>eclampsia,  neonatal</w:t>
            </w:r>
            <w:proofErr w:type="gramEnd"/>
            <w:r w:rsidRPr="002E4822">
              <w:rPr>
                <w:rFonts w:ascii="Nunito" w:hAnsi="Nunito"/>
                <w:color w:val="000000" w:themeColor="text1"/>
                <w:sz w:val="20"/>
                <w:rPrChange w:id="6896" w:author="Craig Parker" w:date="2024-08-07T12:23:00Z">
                  <w:rPr>
                    <w:sz w:val="15"/>
                    <w:szCs w:val="15"/>
                  </w:rPr>
                </w:rPrChange>
              </w:rPr>
              <w:t xml:space="preserve"> admission</w:t>
            </w:r>
          </w:p>
        </w:tc>
        <w:tc>
          <w:tcPr>
            <w:tcW w:w="486" w:type="pct"/>
            <w:shd w:val="clear" w:color="auto" w:fill="auto"/>
            <w:tcMar>
              <w:top w:w="100" w:type="dxa"/>
              <w:left w:w="100" w:type="dxa"/>
              <w:bottom w:w="100" w:type="dxa"/>
              <w:right w:w="100" w:type="dxa"/>
            </w:tcMar>
            <w:vAlign w:val="center"/>
          </w:tcPr>
          <w:p w14:paraId="000001D3" w14:textId="77777777" w:rsidR="007813F4" w:rsidRPr="002E4822" w:rsidRDefault="009511AE">
            <w:pPr>
              <w:widowControl w:val="0"/>
              <w:spacing w:line="240" w:lineRule="auto"/>
              <w:ind w:left="115"/>
              <w:rPr>
                <w:rFonts w:ascii="Nunito" w:hAnsi="Nunito"/>
                <w:color w:val="000000" w:themeColor="text1"/>
                <w:sz w:val="20"/>
                <w:rPrChange w:id="6897" w:author="Craig Parker" w:date="2024-08-07T12:23:00Z">
                  <w:rPr>
                    <w:sz w:val="15"/>
                    <w:szCs w:val="15"/>
                  </w:rPr>
                </w:rPrChange>
              </w:rPr>
            </w:pPr>
            <w:r w:rsidRPr="002E4822">
              <w:rPr>
                <w:rFonts w:ascii="Nunito" w:hAnsi="Nunito"/>
                <w:color w:val="000000" w:themeColor="text1"/>
                <w:sz w:val="20"/>
                <w:rPrChange w:id="6898" w:author="Craig Parker" w:date="2024-08-07T12:23:00Z">
                  <w:rPr>
                    <w:sz w:val="15"/>
                    <w:szCs w:val="15"/>
                  </w:rPr>
                </w:rPrChange>
              </w:rPr>
              <w:t xml:space="preserve">African cohorts </w:t>
            </w:r>
          </w:p>
          <w:p w14:paraId="000001D4" w14:textId="77777777" w:rsidR="007813F4" w:rsidRPr="002E4822" w:rsidRDefault="009511AE">
            <w:pPr>
              <w:widowControl w:val="0"/>
              <w:spacing w:line="240" w:lineRule="auto"/>
              <w:ind w:left="120"/>
              <w:rPr>
                <w:rFonts w:ascii="Nunito" w:hAnsi="Nunito"/>
                <w:color w:val="000000" w:themeColor="text1"/>
                <w:sz w:val="20"/>
                <w:rPrChange w:id="6899" w:author="Craig Parker" w:date="2024-08-07T12:23:00Z">
                  <w:rPr>
                    <w:sz w:val="15"/>
                    <w:szCs w:val="15"/>
                  </w:rPr>
                </w:rPrChange>
              </w:rPr>
            </w:pPr>
            <w:r w:rsidRPr="002E4822">
              <w:rPr>
                <w:rFonts w:ascii="Nunito" w:hAnsi="Nunito"/>
                <w:color w:val="000000" w:themeColor="text1"/>
                <w:sz w:val="20"/>
                <w:rPrChange w:id="6900" w:author="Craig Parker" w:date="2024-08-07T12:23:00Z">
                  <w:rPr>
                    <w:sz w:val="15"/>
                    <w:szCs w:val="15"/>
                  </w:rPr>
                </w:rPrChange>
              </w:rPr>
              <w:t xml:space="preserve">and trials  </w:t>
            </w:r>
          </w:p>
          <w:p w14:paraId="000001D5" w14:textId="77777777" w:rsidR="007813F4" w:rsidRPr="002E4822" w:rsidRDefault="009511AE">
            <w:pPr>
              <w:widowControl w:val="0"/>
              <w:spacing w:before="2" w:line="240" w:lineRule="auto"/>
              <w:ind w:left="121"/>
              <w:rPr>
                <w:rFonts w:ascii="Nunito" w:hAnsi="Nunito"/>
                <w:color w:val="000000" w:themeColor="text1"/>
                <w:sz w:val="20"/>
                <w:rPrChange w:id="6901" w:author="Craig Parker" w:date="2024-08-07T12:23:00Z">
                  <w:rPr>
                    <w:sz w:val="15"/>
                    <w:szCs w:val="15"/>
                  </w:rPr>
                </w:rPrChange>
              </w:rPr>
            </w:pPr>
            <w:r w:rsidRPr="002E4822">
              <w:rPr>
                <w:rFonts w:ascii="Nunito" w:hAnsi="Nunito"/>
                <w:color w:val="000000" w:themeColor="text1"/>
                <w:sz w:val="20"/>
                <w:rPrChange w:id="6902" w:author="Craig Parker" w:date="2024-08-07T12:23:00Z">
                  <w:rPr>
                    <w:sz w:val="15"/>
                    <w:szCs w:val="15"/>
                  </w:rPr>
                </w:rPrChange>
              </w:rPr>
              <w:t xml:space="preserve">conduced  </w:t>
            </w:r>
          </w:p>
          <w:p w14:paraId="000001D6" w14:textId="77777777" w:rsidR="007813F4" w:rsidRPr="002E4822" w:rsidRDefault="009511AE">
            <w:pPr>
              <w:widowControl w:val="0"/>
              <w:spacing w:line="230" w:lineRule="auto"/>
              <w:ind w:left="122" w:right="83" w:firstLine="2"/>
              <w:rPr>
                <w:rFonts w:ascii="Nunito" w:hAnsi="Nunito"/>
                <w:color w:val="000000" w:themeColor="text1"/>
                <w:sz w:val="20"/>
                <w:rPrChange w:id="6903" w:author="Craig Parker" w:date="2024-08-07T12:23:00Z">
                  <w:rPr>
                    <w:sz w:val="15"/>
                    <w:szCs w:val="15"/>
                  </w:rPr>
                </w:rPrChange>
              </w:rPr>
            </w:pPr>
            <w:r w:rsidRPr="002E4822">
              <w:rPr>
                <w:rFonts w:ascii="Nunito" w:hAnsi="Nunito"/>
                <w:color w:val="000000" w:themeColor="text1"/>
                <w:sz w:val="20"/>
                <w:rPrChange w:id="6904" w:author="Craig Parker" w:date="2024-08-07T12:23:00Z">
                  <w:rPr>
                    <w:sz w:val="15"/>
                    <w:szCs w:val="15"/>
                  </w:rPr>
                </w:rPrChange>
              </w:rPr>
              <w:t xml:space="preserve">between 2000 </w:t>
            </w:r>
            <w:proofErr w:type="gramStart"/>
            <w:r w:rsidRPr="002E4822">
              <w:rPr>
                <w:rFonts w:ascii="Nunito" w:hAnsi="Nunito"/>
                <w:color w:val="000000" w:themeColor="text1"/>
                <w:sz w:val="20"/>
                <w:rPrChange w:id="6905" w:author="Craig Parker" w:date="2024-08-07T12:23:00Z">
                  <w:rPr>
                    <w:sz w:val="15"/>
                    <w:szCs w:val="15"/>
                  </w:rPr>
                </w:rPrChange>
              </w:rPr>
              <w:t>and  Oct</w:t>
            </w:r>
            <w:proofErr w:type="gramEnd"/>
            <w:r w:rsidRPr="002E4822">
              <w:rPr>
                <w:rFonts w:ascii="Nunito" w:hAnsi="Nunito"/>
                <w:color w:val="000000" w:themeColor="text1"/>
                <w:sz w:val="20"/>
                <w:rPrChange w:id="6906" w:author="Craig Parker" w:date="2024-08-07T12:23:00Z">
                  <w:rPr>
                    <w:sz w:val="15"/>
                    <w:szCs w:val="15"/>
                  </w:rPr>
                </w:rPrChange>
              </w:rPr>
              <w:t xml:space="preserve"> 2020</w:t>
            </w:r>
          </w:p>
        </w:tc>
        <w:tc>
          <w:tcPr>
            <w:tcW w:w="583" w:type="pct"/>
            <w:shd w:val="clear" w:color="auto" w:fill="auto"/>
            <w:tcMar>
              <w:top w:w="100" w:type="dxa"/>
              <w:left w:w="100" w:type="dxa"/>
              <w:bottom w:w="100" w:type="dxa"/>
              <w:right w:w="100" w:type="dxa"/>
            </w:tcMar>
            <w:vAlign w:val="center"/>
          </w:tcPr>
          <w:p w14:paraId="000001D7" w14:textId="77777777" w:rsidR="007813F4" w:rsidRPr="002E4822" w:rsidRDefault="009511AE">
            <w:pPr>
              <w:widowControl w:val="0"/>
              <w:spacing w:line="240" w:lineRule="auto"/>
              <w:ind w:left="127"/>
              <w:rPr>
                <w:rFonts w:ascii="Nunito" w:hAnsi="Nunito"/>
                <w:color w:val="000000" w:themeColor="text1"/>
                <w:sz w:val="20"/>
                <w:rPrChange w:id="6907" w:author="Craig Parker" w:date="2024-08-07T12:23:00Z">
                  <w:rPr>
                    <w:sz w:val="15"/>
                    <w:szCs w:val="15"/>
                  </w:rPr>
                </w:rPrChange>
              </w:rPr>
            </w:pPr>
            <w:r w:rsidRPr="002E4822">
              <w:rPr>
                <w:rFonts w:ascii="Nunito" w:hAnsi="Nunito"/>
                <w:color w:val="000000" w:themeColor="text1"/>
                <w:sz w:val="20"/>
                <w:rPrChange w:id="6908" w:author="Craig Parker" w:date="2024-08-07T12:23:00Z">
                  <w:rPr>
                    <w:sz w:val="15"/>
                    <w:szCs w:val="15"/>
                  </w:rPr>
                </w:rPrChange>
              </w:rPr>
              <w:t>Research Project 1</w:t>
            </w:r>
          </w:p>
        </w:tc>
      </w:tr>
      <w:tr w:rsidR="006E7398" w:rsidRPr="002E4822" w14:paraId="12AE21B1" w14:textId="77777777" w:rsidTr="3E93EB8D">
        <w:trPr>
          <w:trHeight w:val="1113"/>
          <w:del w:id="6909" w:author="Craig Parker" w:date="2024-08-06T12:24:00Z"/>
        </w:trPr>
        <w:tc>
          <w:tcPr>
            <w:tcW w:w="1530" w:type="pct"/>
            <w:shd w:val="clear" w:color="auto" w:fill="auto"/>
            <w:tcMar>
              <w:top w:w="100" w:type="dxa"/>
              <w:left w:w="100" w:type="dxa"/>
              <w:bottom w:w="100" w:type="dxa"/>
              <w:right w:w="100" w:type="dxa"/>
            </w:tcMar>
            <w:vAlign w:val="center"/>
          </w:tcPr>
          <w:p w14:paraId="000001D8" w14:textId="77777777" w:rsidR="007813F4" w:rsidRPr="002E4822" w:rsidRDefault="009511AE">
            <w:pPr>
              <w:widowControl w:val="0"/>
              <w:spacing w:line="240" w:lineRule="auto"/>
              <w:ind w:left="127"/>
              <w:rPr>
                <w:rFonts w:ascii="Nunito" w:hAnsi="Nunito"/>
                <w:color w:val="000000" w:themeColor="text1"/>
                <w:sz w:val="20"/>
                <w:rPrChange w:id="6910" w:author="Craig Parker" w:date="2024-08-07T12:23:00Z">
                  <w:rPr>
                    <w:sz w:val="15"/>
                    <w:szCs w:val="15"/>
                  </w:rPr>
                </w:rPrChange>
              </w:rPr>
            </w:pPr>
            <w:r w:rsidRPr="002E4822">
              <w:rPr>
                <w:rFonts w:ascii="Nunito" w:hAnsi="Nunito"/>
                <w:color w:val="000000" w:themeColor="text1"/>
                <w:sz w:val="20"/>
                <w:rPrChange w:id="6911" w:author="Craig Parker" w:date="2024-08-07T12:23:00Z">
                  <w:rPr>
                    <w:sz w:val="15"/>
                    <w:szCs w:val="15"/>
                  </w:rPr>
                </w:rPrChange>
              </w:rPr>
              <w:t>HIV databases</w:t>
            </w:r>
          </w:p>
        </w:tc>
        <w:tc>
          <w:tcPr>
            <w:tcW w:w="1391" w:type="pct"/>
            <w:shd w:val="clear" w:color="auto" w:fill="auto"/>
            <w:tcMar>
              <w:top w:w="100" w:type="dxa"/>
              <w:left w:w="100" w:type="dxa"/>
              <w:bottom w:w="100" w:type="dxa"/>
              <w:right w:w="100" w:type="dxa"/>
            </w:tcMar>
            <w:vAlign w:val="center"/>
          </w:tcPr>
          <w:p w14:paraId="000001D9" w14:textId="77777777" w:rsidR="007813F4" w:rsidRPr="002E4822" w:rsidRDefault="009511AE">
            <w:pPr>
              <w:widowControl w:val="0"/>
              <w:spacing w:line="236" w:lineRule="auto"/>
              <w:ind w:left="120" w:right="161" w:firstLine="1"/>
              <w:rPr>
                <w:rFonts w:ascii="Nunito" w:hAnsi="Nunito"/>
                <w:color w:val="000000" w:themeColor="text1"/>
                <w:sz w:val="20"/>
                <w:rPrChange w:id="6912" w:author="Craig Parker" w:date="2024-08-07T12:23:00Z">
                  <w:rPr>
                    <w:sz w:val="15"/>
                    <w:szCs w:val="15"/>
                  </w:rPr>
                </w:rPrChange>
              </w:rPr>
            </w:pPr>
            <w:r w:rsidRPr="002E4822">
              <w:rPr>
                <w:rFonts w:ascii="Nunito" w:hAnsi="Nunito"/>
                <w:color w:val="000000" w:themeColor="text1"/>
                <w:sz w:val="20"/>
                <w:rPrChange w:id="6913" w:author="Craig Parker" w:date="2024-08-07T12:23:00Z">
                  <w:rPr>
                    <w:sz w:val="15"/>
                    <w:szCs w:val="15"/>
                  </w:rPr>
                </w:rPrChange>
              </w:rPr>
              <w:t xml:space="preserve">Pooled health database </w:t>
            </w:r>
            <w:proofErr w:type="gramStart"/>
            <w:r w:rsidRPr="002E4822">
              <w:rPr>
                <w:rFonts w:ascii="Nunito" w:hAnsi="Nunito"/>
                <w:color w:val="000000" w:themeColor="text1"/>
                <w:sz w:val="20"/>
                <w:rPrChange w:id="6914" w:author="Craig Parker" w:date="2024-08-07T12:23:00Z">
                  <w:rPr>
                    <w:sz w:val="15"/>
                    <w:szCs w:val="15"/>
                  </w:rPr>
                </w:rPrChange>
              </w:rPr>
              <w:t>from  multiple</w:t>
            </w:r>
            <w:proofErr w:type="gramEnd"/>
            <w:r w:rsidRPr="002E4822">
              <w:rPr>
                <w:rFonts w:ascii="Nunito" w:hAnsi="Nunito"/>
                <w:color w:val="000000" w:themeColor="text1"/>
                <w:sz w:val="20"/>
                <w:rPrChange w:id="6915" w:author="Craig Parker" w:date="2024-08-07T12:23:00Z">
                  <w:rPr>
                    <w:sz w:val="15"/>
                    <w:szCs w:val="15"/>
                  </w:rPr>
                </w:rPrChange>
              </w:rPr>
              <w:t xml:space="preserve"> large HIV trials  </w:t>
            </w:r>
          </w:p>
          <w:p w14:paraId="000001DA" w14:textId="77777777" w:rsidR="007813F4" w:rsidRPr="002E4822" w:rsidRDefault="009511AE">
            <w:pPr>
              <w:widowControl w:val="0"/>
              <w:spacing w:line="230" w:lineRule="auto"/>
              <w:ind w:left="114" w:right="283" w:firstLine="1"/>
              <w:rPr>
                <w:rFonts w:ascii="Nunito" w:hAnsi="Nunito"/>
                <w:color w:val="000000" w:themeColor="text1"/>
                <w:sz w:val="20"/>
                <w:rPrChange w:id="6916" w:author="Craig Parker" w:date="2024-08-07T12:23:00Z">
                  <w:rPr>
                    <w:sz w:val="15"/>
                    <w:szCs w:val="15"/>
                  </w:rPr>
                </w:rPrChange>
              </w:rPr>
            </w:pPr>
            <w:r w:rsidRPr="002E4822">
              <w:rPr>
                <w:rFonts w:ascii="Nunito" w:hAnsi="Nunito"/>
                <w:color w:val="000000" w:themeColor="text1"/>
                <w:sz w:val="20"/>
                <w:rPrChange w:id="6917" w:author="Craig Parker" w:date="2024-08-07T12:23:00Z">
                  <w:rPr>
                    <w:sz w:val="15"/>
                    <w:szCs w:val="15"/>
                  </w:rPr>
                </w:rPrChange>
              </w:rPr>
              <w:t xml:space="preserve">conducted among adults </w:t>
            </w:r>
            <w:proofErr w:type="gramStart"/>
            <w:r w:rsidRPr="002E4822">
              <w:rPr>
                <w:rFonts w:ascii="Nunito" w:hAnsi="Nunito"/>
                <w:color w:val="000000" w:themeColor="text1"/>
                <w:sz w:val="20"/>
                <w:rPrChange w:id="6918" w:author="Craig Parker" w:date="2024-08-07T12:23:00Z">
                  <w:rPr>
                    <w:sz w:val="15"/>
                    <w:szCs w:val="15"/>
                  </w:rPr>
                </w:rPrChange>
              </w:rPr>
              <w:t>in  Johannesburg</w:t>
            </w:r>
            <w:proofErr w:type="gramEnd"/>
            <w:r w:rsidRPr="002E4822">
              <w:rPr>
                <w:rFonts w:ascii="Nunito" w:hAnsi="Nunito"/>
                <w:color w:val="000000" w:themeColor="text1"/>
                <w:sz w:val="20"/>
                <w:rPrChange w:id="6919" w:author="Craig Parker" w:date="2024-08-07T12:23:00Z">
                  <w:rPr>
                    <w:sz w:val="15"/>
                    <w:szCs w:val="15"/>
                  </w:rPr>
                </w:rPrChange>
              </w:rPr>
              <w:t>, South Africa</w:t>
            </w:r>
          </w:p>
        </w:tc>
        <w:tc>
          <w:tcPr>
            <w:tcW w:w="378" w:type="pct"/>
            <w:shd w:val="clear" w:color="auto" w:fill="auto"/>
            <w:tcMar>
              <w:top w:w="100" w:type="dxa"/>
              <w:left w:w="100" w:type="dxa"/>
              <w:bottom w:w="100" w:type="dxa"/>
              <w:right w:w="100" w:type="dxa"/>
            </w:tcMar>
            <w:vAlign w:val="center"/>
          </w:tcPr>
          <w:p w14:paraId="000001DB" w14:textId="77777777" w:rsidR="007813F4" w:rsidRPr="002E4822" w:rsidRDefault="009511AE">
            <w:pPr>
              <w:widowControl w:val="0"/>
              <w:spacing w:line="240" w:lineRule="auto"/>
              <w:ind w:left="117"/>
              <w:rPr>
                <w:rFonts w:ascii="Nunito" w:hAnsi="Nunito"/>
                <w:color w:val="000000" w:themeColor="text1"/>
                <w:sz w:val="20"/>
                <w:rPrChange w:id="6920" w:author="Craig Parker" w:date="2024-08-07T12:23:00Z">
                  <w:rPr>
                    <w:sz w:val="15"/>
                    <w:szCs w:val="15"/>
                  </w:rPr>
                </w:rPrChange>
              </w:rPr>
            </w:pPr>
            <w:r w:rsidRPr="002E4822">
              <w:rPr>
                <w:rFonts w:ascii="Nunito" w:hAnsi="Nunito"/>
                <w:color w:val="000000" w:themeColor="text1"/>
                <w:sz w:val="20"/>
                <w:rPrChange w:id="6921" w:author="Craig Parker" w:date="2024-08-07T12:23:00Z">
                  <w:rPr>
                    <w:sz w:val="15"/>
                    <w:szCs w:val="15"/>
                  </w:rPr>
                </w:rPrChange>
              </w:rPr>
              <w:t xml:space="preserve">WHC  </w:t>
            </w:r>
          </w:p>
          <w:p w14:paraId="000001DC" w14:textId="77777777" w:rsidR="007813F4" w:rsidRPr="002E4822" w:rsidRDefault="009511AE">
            <w:pPr>
              <w:widowControl w:val="0"/>
              <w:spacing w:line="240" w:lineRule="auto"/>
              <w:ind w:left="120"/>
              <w:rPr>
                <w:rFonts w:ascii="Nunito" w:hAnsi="Nunito"/>
                <w:color w:val="000000" w:themeColor="text1"/>
                <w:sz w:val="20"/>
                <w:rPrChange w:id="6922" w:author="Craig Parker" w:date="2024-08-07T12:23:00Z">
                  <w:rPr>
                    <w:sz w:val="15"/>
                    <w:szCs w:val="15"/>
                  </w:rPr>
                </w:rPrChange>
              </w:rPr>
            </w:pPr>
            <w:r w:rsidRPr="002E4822">
              <w:rPr>
                <w:rFonts w:ascii="Nunito" w:hAnsi="Nunito"/>
                <w:color w:val="000000" w:themeColor="text1"/>
                <w:sz w:val="20"/>
                <w:rPrChange w:id="6923" w:author="Craig Parker" w:date="2024-08-07T12:23:00Z">
                  <w:rPr>
                    <w:sz w:val="15"/>
                    <w:szCs w:val="15"/>
                  </w:rPr>
                </w:rPrChange>
              </w:rPr>
              <w:t>studies</w:t>
            </w:r>
          </w:p>
        </w:tc>
        <w:tc>
          <w:tcPr>
            <w:tcW w:w="633" w:type="pct"/>
            <w:shd w:val="clear" w:color="auto" w:fill="auto"/>
            <w:tcMar>
              <w:top w:w="100" w:type="dxa"/>
              <w:left w:w="100" w:type="dxa"/>
              <w:bottom w:w="100" w:type="dxa"/>
              <w:right w:w="100" w:type="dxa"/>
            </w:tcMar>
            <w:vAlign w:val="center"/>
          </w:tcPr>
          <w:p w14:paraId="000001DD" w14:textId="77777777" w:rsidR="007813F4" w:rsidRPr="002E4822" w:rsidRDefault="009511AE">
            <w:pPr>
              <w:widowControl w:val="0"/>
              <w:spacing w:line="231" w:lineRule="auto"/>
              <w:ind w:left="110" w:right="66" w:firstLine="11"/>
              <w:rPr>
                <w:rFonts w:ascii="Nunito" w:hAnsi="Nunito"/>
                <w:color w:val="000000" w:themeColor="text1"/>
                <w:sz w:val="20"/>
                <w:rPrChange w:id="6924" w:author="Craig Parker" w:date="2024-08-07T12:23:00Z">
                  <w:rPr>
                    <w:sz w:val="15"/>
                    <w:szCs w:val="15"/>
                  </w:rPr>
                </w:rPrChange>
              </w:rPr>
            </w:pPr>
            <w:r w:rsidRPr="002E4822">
              <w:rPr>
                <w:rFonts w:ascii="Nunito" w:hAnsi="Nunito"/>
                <w:color w:val="000000" w:themeColor="text1"/>
                <w:sz w:val="20"/>
                <w:rPrChange w:id="6925" w:author="Craig Parker" w:date="2024-08-07T12:23:00Z">
                  <w:rPr>
                    <w:sz w:val="15"/>
                    <w:szCs w:val="15"/>
                  </w:rPr>
                </w:rPrChange>
              </w:rPr>
              <w:t xml:space="preserve">Participants are followed </w:t>
            </w:r>
            <w:proofErr w:type="gramStart"/>
            <w:r w:rsidRPr="002E4822">
              <w:rPr>
                <w:rFonts w:ascii="Nunito" w:hAnsi="Nunito"/>
                <w:color w:val="000000" w:themeColor="text1"/>
                <w:sz w:val="20"/>
                <w:rPrChange w:id="6926" w:author="Craig Parker" w:date="2024-08-07T12:23:00Z">
                  <w:rPr>
                    <w:sz w:val="15"/>
                    <w:szCs w:val="15"/>
                  </w:rPr>
                </w:rPrChange>
              </w:rPr>
              <w:t>up  every</w:t>
            </w:r>
            <w:proofErr w:type="gramEnd"/>
            <w:r w:rsidRPr="002E4822">
              <w:rPr>
                <w:rFonts w:ascii="Nunito" w:hAnsi="Nunito"/>
                <w:color w:val="000000" w:themeColor="text1"/>
                <w:sz w:val="20"/>
                <w:rPrChange w:id="6927" w:author="Craig Parker" w:date="2024-08-07T12:23:00Z">
                  <w:rPr>
                    <w:sz w:val="15"/>
                    <w:szCs w:val="15"/>
                  </w:rPr>
                </w:rPrChange>
              </w:rPr>
              <w:t xml:space="preserve"> 3-months for several years,  with a multitude of physical  measurements, laboratory tests,  images and health  </w:t>
            </w:r>
          </w:p>
          <w:p w14:paraId="000001DE" w14:textId="77777777" w:rsidR="007813F4" w:rsidRPr="002E4822" w:rsidRDefault="009511AE">
            <w:pPr>
              <w:widowControl w:val="0"/>
              <w:spacing w:before="7" w:line="240" w:lineRule="auto"/>
              <w:ind w:left="115"/>
              <w:rPr>
                <w:rFonts w:ascii="Nunito" w:hAnsi="Nunito"/>
                <w:color w:val="000000" w:themeColor="text1"/>
                <w:sz w:val="20"/>
                <w:rPrChange w:id="6928" w:author="Craig Parker" w:date="2024-08-07T12:23:00Z">
                  <w:rPr>
                    <w:sz w:val="15"/>
                    <w:szCs w:val="15"/>
                  </w:rPr>
                </w:rPrChange>
              </w:rPr>
            </w:pPr>
            <w:r w:rsidRPr="002E4822">
              <w:rPr>
                <w:rFonts w:ascii="Nunito" w:hAnsi="Nunito"/>
                <w:color w:val="000000" w:themeColor="text1"/>
                <w:sz w:val="20"/>
                <w:rPrChange w:id="6929" w:author="Craig Parker" w:date="2024-08-07T12:23:00Z">
                  <w:rPr>
                    <w:sz w:val="15"/>
                    <w:szCs w:val="15"/>
                  </w:rPr>
                </w:rPrChange>
              </w:rPr>
              <w:t>questionnaires</w:t>
            </w:r>
          </w:p>
        </w:tc>
        <w:tc>
          <w:tcPr>
            <w:tcW w:w="486" w:type="pct"/>
            <w:shd w:val="clear" w:color="auto" w:fill="auto"/>
            <w:tcMar>
              <w:top w:w="100" w:type="dxa"/>
              <w:left w:w="100" w:type="dxa"/>
              <w:bottom w:w="100" w:type="dxa"/>
              <w:right w:w="100" w:type="dxa"/>
            </w:tcMar>
            <w:vAlign w:val="center"/>
          </w:tcPr>
          <w:p w14:paraId="000001DF" w14:textId="77777777" w:rsidR="007813F4" w:rsidRPr="002E4822" w:rsidRDefault="007813F4">
            <w:pPr>
              <w:widowControl w:val="0"/>
              <w:rPr>
                <w:rFonts w:ascii="Nunito" w:hAnsi="Nunito"/>
                <w:color w:val="000000" w:themeColor="text1"/>
                <w:sz w:val="20"/>
                <w:rPrChange w:id="6930" w:author="Craig Parker" w:date="2024-08-07T12:23:00Z">
                  <w:rPr>
                    <w:sz w:val="15"/>
                    <w:szCs w:val="15"/>
                  </w:rPr>
                </w:rPrChange>
              </w:rPr>
            </w:pPr>
          </w:p>
        </w:tc>
        <w:tc>
          <w:tcPr>
            <w:tcW w:w="583" w:type="pct"/>
            <w:shd w:val="clear" w:color="auto" w:fill="auto"/>
            <w:tcMar>
              <w:top w:w="100" w:type="dxa"/>
              <w:left w:w="100" w:type="dxa"/>
              <w:bottom w:w="100" w:type="dxa"/>
              <w:right w:w="100" w:type="dxa"/>
            </w:tcMar>
            <w:vAlign w:val="center"/>
          </w:tcPr>
          <w:p w14:paraId="000001E0" w14:textId="77777777" w:rsidR="007813F4" w:rsidRPr="002E4822" w:rsidRDefault="009511AE">
            <w:pPr>
              <w:widowControl w:val="0"/>
              <w:spacing w:line="240" w:lineRule="auto"/>
              <w:ind w:left="127"/>
              <w:rPr>
                <w:rFonts w:ascii="Nunito" w:hAnsi="Nunito"/>
                <w:color w:val="000000" w:themeColor="text1"/>
                <w:sz w:val="20"/>
                <w:rPrChange w:id="6931" w:author="Craig Parker" w:date="2024-08-07T12:23:00Z">
                  <w:rPr>
                    <w:sz w:val="15"/>
                    <w:szCs w:val="15"/>
                  </w:rPr>
                </w:rPrChange>
              </w:rPr>
            </w:pPr>
            <w:r w:rsidRPr="002E4822">
              <w:rPr>
                <w:rFonts w:ascii="Nunito" w:hAnsi="Nunito"/>
                <w:color w:val="000000" w:themeColor="text1"/>
                <w:sz w:val="20"/>
                <w:rPrChange w:id="6932" w:author="Craig Parker" w:date="2024-08-07T12:23:00Z">
                  <w:rPr>
                    <w:sz w:val="15"/>
                    <w:szCs w:val="15"/>
                  </w:rPr>
                </w:rPrChange>
              </w:rPr>
              <w:t xml:space="preserve">Research Project 2:  </w:t>
            </w:r>
          </w:p>
          <w:p w14:paraId="000001E1" w14:textId="77777777" w:rsidR="007813F4" w:rsidRPr="002E4822" w:rsidRDefault="009511AE">
            <w:pPr>
              <w:widowControl w:val="0"/>
              <w:spacing w:before="2" w:line="230" w:lineRule="auto"/>
              <w:ind w:left="125" w:right="294" w:hanging="6"/>
              <w:rPr>
                <w:rFonts w:ascii="Nunito" w:hAnsi="Nunito"/>
                <w:color w:val="000000" w:themeColor="text1"/>
                <w:sz w:val="20"/>
                <w:rPrChange w:id="6933" w:author="Craig Parker" w:date="2024-08-07T12:23:00Z">
                  <w:rPr>
                    <w:sz w:val="15"/>
                    <w:szCs w:val="15"/>
                  </w:rPr>
                </w:rPrChange>
              </w:rPr>
            </w:pPr>
            <w:r w:rsidRPr="002E4822">
              <w:rPr>
                <w:rFonts w:ascii="Nunito" w:hAnsi="Nunito"/>
                <w:color w:val="000000" w:themeColor="text1"/>
                <w:sz w:val="20"/>
                <w:rPrChange w:id="6934" w:author="Craig Parker" w:date="2024-08-07T12:23:00Z">
                  <w:rPr>
                    <w:sz w:val="15"/>
                    <w:szCs w:val="15"/>
                  </w:rPr>
                </w:rPrChange>
              </w:rPr>
              <w:t xml:space="preserve">The study </w:t>
            </w:r>
            <w:proofErr w:type="gramStart"/>
            <w:r w:rsidRPr="002E4822">
              <w:rPr>
                <w:rFonts w:ascii="Nunito" w:hAnsi="Nunito"/>
                <w:color w:val="000000" w:themeColor="text1"/>
                <w:sz w:val="20"/>
                <w:rPrChange w:id="6935" w:author="Craig Parker" w:date="2024-08-07T12:23:00Z">
                  <w:rPr>
                    <w:sz w:val="15"/>
                    <w:szCs w:val="15"/>
                  </w:rPr>
                </w:rPrChange>
              </w:rPr>
              <w:t>population  has</w:t>
            </w:r>
            <w:proofErr w:type="gramEnd"/>
            <w:r w:rsidRPr="002E4822">
              <w:rPr>
                <w:rFonts w:ascii="Nunito" w:hAnsi="Nunito"/>
                <w:color w:val="000000" w:themeColor="text1"/>
                <w:sz w:val="20"/>
                <w:rPrChange w:id="6936" w:author="Craig Parker" w:date="2024-08-07T12:23:00Z">
                  <w:rPr>
                    <w:sz w:val="15"/>
                    <w:szCs w:val="15"/>
                  </w:rPr>
                </w:rPrChange>
              </w:rPr>
              <w:t xml:space="preserve"> high rates of co </w:t>
            </w:r>
          </w:p>
          <w:p w14:paraId="000001E2" w14:textId="77777777" w:rsidR="007813F4" w:rsidRPr="002E4822" w:rsidRDefault="009511AE">
            <w:pPr>
              <w:widowControl w:val="0"/>
              <w:spacing w:before="4" w:line="230" w:lineRule="auto"/>
              <w:ind w:left="125" w:right="80"/>
              <w:rPr>
                <w:rFonts w:ascii="Nunito" w:hAnsi="Nunito"/>
                <w:color w:val="000000" w:themeColor="text1"/>
                <w:sz w:val="20"/>
                <w:rPrChange w:id="6937" w:author="Craig Parker" w:date="2024-08-07T12:23:00Z">
                  <w:rPr>
                    <w:sz w:val="15"/>
                    <w:szCs w:val="15"/>
                  </w:rPr>
                </w:rPrChange>
              </w:rPr>
            </w:pPr>
            <w:r w:rsidRPr="002E4822">
              <w:rPr>
                <w:rFonts w:ascii="Nunito" w:hAnsi="Nunito"/>
                <w:color w:val="000000" w:themeColor="text1"/>
                <w:sz w:val="20"/>
                <w:rPrChange w:id="6938" w:author="Craig Parker" w:date="2024-08-07T12:23:00Z">
                  <w:rPr>
                    <w:sz w:val="15"/>
                    <w:szCs w:val="15"/>
                  </w:rPr>
                </w:rPrChange>
              </w:rPr>
              <w:t xml:space="preserve">morbidities and </w:t>
            </w:r>
            <w:proofErr w:type="gramStart"/>
            <w:r w:rsidRPr="002E4822">
              <w:rPr>
                <w:rFonts w:ascii="Nunito" w:hAnsi="Nunito"/>
                <w:color w:val="000000" w:themeColor="text1"/>
                <w:sz w:val="20"/>
                <w:rPrChange w:id="6939" w:author="Craig Parker" w:date="2024-08-07T12:23:00Z">
                  <w:rPr>
                    <w:sz w:val="15"/>
                    <w:szCs w:val="15"/>
                  </w:rPr>
                </w:rPrChange>
              </w:rPr>
              <w:t>adverse  health</w:t>
            </w:r>
            <w:proofErr w:type="gramEnd"/>
            <w:r w:rsidRPr="002E4822">
              <w:rPr>
                <w:rFonts w:ascii="Nunito" w:hAnsi="Nunito"/>
                <w:color w:val="000000" w:themeColor="text1"/>
                <w:sz w:val="20"/>
                <w:rPrChange w:id="6940" w:author="Craig Parker" w:date="2024-08-07T12:23:00Z">
                  <w:rPr>
                    <w:sz w:val="15"/>
                    <w:szCs w:val="15"/>
                  </w:rPr>
                </w:rPrChange>
              </w:rPr>
              <w:t xml:space="preserve"> outcomes</w:t>
            </w:r>
          </w:p>
        </w:tc>
      </w:tr>
      <w:tr w:rsidR="006E7398" w:rsidRPr="002E4822" w14:paraId="3D4F355A" w14:textId="77777777" w:rsidTr="3E93EB8D">
        <w:trPr>
          <w:trHeight w:val="191"/>
          <w:del w:id="6941" w:author="Craig Parker" w:date="2024-08-06T12:24:00Z"/>
        </w:trPr>
        <w:tc>
          <w:tcPr>
            <w:tcW w:w="5000" w:type="pct"/>
            <w:gridSpan w:val="6"/>
            <w:shd w:val="clear" w:color="auto" w:fill="D9D9D9" w:themeFill="background1" w:themeFillShade="D9"/>
            <w:tcMar>
              <w:top w:w="100" w:type="dxa"/>
              <w:left w:w="100" w:type="dxa"/>
              <w:bottom w:w="100" w:type="dxa"/>
              <w:right w:w="100" w:type="dxa"/>
            </w:tcMar>
            <w:vAlign w:val="center"/>
          </w:tcPr>
          <w:p w14:paraId="000001E3" w14:textId="77777777" w:rsidR="007813F4" w:rsidRPr="002E4822" w:rsidRDefault="009511AE">
            <w:pPr>
              <w:widowControl w:val="0"/>
              <w:spacing w:line="240" w:lineRule="auto"/>
              <w:jc w:val="center"/>
              <w:rPr>
                <w:rFonts w:ascii="Nunito" w:hAnsi="Nunito"/>
                <w:b/>
                <w:bCs/>
                <w:color w:val="000000" w:themeColor="text1"/>
                <w:sz w:val="20"/>
                <w:shd w:val="clear" w:color="auto" w:fill="D9D9D9"/>
                <w:rPrChange w:id="6942" w:author="Craig Parker" w:date="2024-08-07T12:23:00Z">
                  <w:rPr>
                    <w:sz w:val="15"/>
                    <w:szCs w:val="15"/>
                    <w:shd w:val="clear" w:color="auto" w:fill="D9D9D9"/>
                  </w:rPr>
                </w:rPrChange>
              </w:rPr>
            </w:pPr>
            <w:r w:rsidRPr="002E4822">
              <w:rPr>
                <w:rFonts w:ascii="Nunito" w:hAnsi="Nunito"/>
                <w:b/>
                <w:bCs/>
                <w:color w:val="000000" w:themeColor="text1"/>
                <w:sz w:val="20"/>
                <w:shd w:val="clear" w:color="auto" w:fill="D9D9D9"/>
                <w:rPrChange w:id="6943" w:author="Craig Parker" w:date="2024-08-07T12:23:00Z">
                  <w:rPr>
                    <w:sz w:val="15"/>
                    <w:szCs w:val="15"/>
                    <w:shd w:val="clear" w:color="auto" w:fill="D9D9D9"/>
                  </w:rPr>
                </w:rPrChange>
              </w:rPr>
              <w:t>Climate/</w:t>
            </w:r>
            <w:del w:id="6944" w:author="Matthew Chersich" w:date="2024-08-04T20:14:00Z">
              <w:r w:rsidRPr="002E4822" w:rsidDel="3E93EB8D">
                <w:rPr>
                  <w:rFonts w:ascii="Nunito" w:hAnsi="Nunito"/>
                  <w:b/>
                  <w:bCs/>
                  <w:color w:val="000000" w:themeColor="text1"/>
                  <w:sz w:val="20"/>
                  <w:rPrChange w:id="6945" w:author="Craig Parker" w:date="2024-08-07T12:23:00Z">
                    <w:rPr>
                      <w:sz w:val="15"/>
                      <w:szCs w:val="15"/>
                    </w:rPr>
                  </w:rPrChange>
                </w:rPr>
                <w:delText xml:space="preserve"> </w:delText>
              </w:r>
            </w:del>
            <w:r w:rsidRPr="002E4822">
              <w:rPr>
                <w:rFonts w:ascii="Nunito" w:hAnsi="Nunito"/>
                <w:b/>
                <w:bCs/>
                <w:color w:val="000000" w:themeColor="text1"/>
                <w:sz w:val="20"/>
                <w:shd w:val="clear" w:color="auto" w:fill="D9D9D9"/>
                <w:rPrChange w:id="6946" w:author="Craig Parker" w:date="2024-08-07T12:23:00Z">
                  <w:rPr>
                    <w:sz w:val="15"/>
                    <w:szCs w:val="15"/>
                    <w:shd w:val="clear" w:color="auto" w:fill="D9D9D9"/>
                  </w:rPr>
                </w:rPrChange>
              </w:rPr>
              <w:t>weather data</w:t>
            </w:r>
          </w:p>
        </w:tc>
      </w:tr>
      <w:tr w:rsidR="006E7398" w:rsidRPr="002E4822" w14:paraId="22BEA46D" w14:textId="77777777" w:rsidTr="3E93EB8D">
        <w:trPr>
          <w:trHeight w:val="1300"/>
          <w:del w:id="6947" w:author="Craig Parker" w:date="2024-08-06T12:24:00Z"/>
        </w:trPr>
        <w:tc>
          <w:tcPr>
            <w:tcW w:w="1530" w:type="pct"/>
            <w:shd w:val="clear" w:color="auto" w:fill="auto"/>
            <w:tcMar>
              <w:top w:w="100" w:type="dxa"/>
              <w:left w:w="100" w:type="dxa"/>
              <w:bottom w:w="100" w:type="dxa"/>
              <w:right w:w="100" w:type="dxa"/>
            </w:tcMar>
            <w:vAlign w:val="center"/>
          </w:tcPr>
          <w:p w14:paraId="000001E9" w14:textId="77777777" w:rsidR="007813F4" w:rsidRPr="002E4822" w:rsidRDefault="009511AE">
            <w:pPr>
              <w:widowControl w:val="0"/>
              <w:spacing w:line="236" w:lineRule="auto"/>
              <w:ind w:left="126" w:right="61"/>
              <w:rPr>
                <w:rFonts w:ascii="Nunito" w:hAnsi="Nunito"/>
                <w:color w:val="000000" w:themeColor="text1"/>
                <w:sz w:val="20"/>
                <w:rPrChange w:id="6948" w:author="Craig Parker" w:date="2024-08-07T12:23:00Z">
                  <w:rPr>
                    <w:sz w:val="15"/>
                    <w:szCs w:val="15"/>
                  </w:rPr>
                </w:rPrChange>
              </w:rPr>
            </w:pPr>
            <w:r w:rsidRPr="002E4822">
              <w:rPr>
                <w:rFonts w:ascii="Nunito" w:hAnsi="Nunito"/>
                <w:color w:val="000000" w:themeColor="text1"/>
                <w:sz w:val="20"/>
                <w:rPrChange w:id="6949" w:author="Craig Parker" w:date="2024-08-07T12:23:00Z">
                  <w:rPr>
                    <w:sz w:val="15"/>
                    <w:szCs w:val="15"/>
                  </w:rPr>
                </w:rPrChange>
              </w:rPr>
              <w:t xml:space="preserve">European Centre </w:t>
            </w:r>
            <w:proofErr w:type="gramStart"/>
            <w:r w:rsidRPr="002E4822">
              <w:rPr>
                <w:rFonts w:ascii="Nunito" w:hAnsi="Nunito"/>
                <w:color w:val="000000" w:themeColor="text1"/>
                <w:sz w:val="20"/>
                <w:rPrChange w:id="6950" w:author="Craig Parker" w:date="2024-08-07T12:23:00Z">
                  <w:rPr>
                    <w:sz w:val="15"/>
                    <w:szCs w:val="15"/>
                  </w:rPr>
                </w:rPrChange>
              </w:rPr>
              <w:t>for  Medium</w:t>
            </w:r>
            <w:proofErr w:type="gramEnd"/>
            <w:r w:rsidRPr="002E4822">
              <w:rPr>
                <w:rFonts w:ascii="Nunito" w:hAnsi="Nunito"/>
                <w:color w:val="000000" w:themeColor="text1"/>
                <w:sz w:val="20"/>
                <w:rPrChange w:id="6951" w:author="Craig Parker" w:date="2024-08-07T12:23:00Z">
                  <w:rPr>
                    <w:sz w:val="15"/>
                    <w:szCs w:val="15"/>
                  </w:rPr>
                </w:rPrChange>
              </w:rPr>
              <w:t xml:space="preserve">-Range  </w:t>
            </w:r>
          </w:p>
          <w:p w14:paraId="000001EA" w14:textId="77777777" w:rsidR="007813F4" w:rsidRPr="002E4822" w:rsidRDefault="009511AE">
            <w:pPr>
              <w:widowControl w:val="0"/>
              <w:spacing w:line="230" w:lineRule="auto"/>
              <w:ind w:left="124" w:right="159" w:hanging="7"/>
              <w:rPr>
                <w:rFonts w:ascii="Nunito" w:hAnsi="Nunito"/>
                <w:color w:val="000000" w:themeColor="text1"/>
                <w:sz w:val="20"/>
                <w:rPrChange w:id="6952" w:author="Craig Parker" w:date="2024-08-07T12:23:00Z">
                  <w:rPr>
                    <w:sz w:val="15"/>
                    <w:szCs w:val="15"/>
                  </w:rPr>
                </w:rPrChange>
              </w:rPr>
            </w:pPr>
            <w:r w:rsidRPr="002E4822">
              <w:rPr>
                <w:rFonts w:ascii="Nunito" w:hAnsi="Nunito"/>
                <w:color w:val="000000" w:themeColor="text1"/>
                <w:sz w:val="20"/>
                <w:rPrChange w:id="6953" w:author="Craig Parker" w:date="2024-08-07T12:23:00Z">
                  <w:rPr>
                    <w:sz w:val="15"/>
                    <w:szCs w:val="15"/>
                  </w:rPr>
                </w:rPrChange>
              </w:rPr>
              <w:t xml:space="preserve">Weather </w:t>
            </w:r>
            <w:proofErr w:type="gramStart"/>
            <w:r w:rsidRPr="002E4822">
              <w:rPr>
                <w:rFonts w:ascii="Nunito" w:hAnsi="Nunito"/>
                <w:color w:val="000000" w:themeColor="text1"/>
                <w:sz w:val="20"/>
                <w:rPrChange w:id="6954" w:author="Craig Parker" w:date="2024-08-07T12:23:00Z">
                  <w:rPr>
                    <w:sz w:val="15"/>
                    <w:szCs w:val="15"/>
                  </w:rPr>
                </w:rPrChange>
              </w:rPr>
              <w:t>Forecasts  (</w:t>
            </w:r>
            <w:proofErr w:type="gramEnd"/>
            <w:r w:rsidRPr="002E4822">
              <w:rPr>
                <w:rFonts w:ascii="Nunito" w:hAnsi="Nunito"/>
                <w:color w:val="000000" w:themeColor="text1"/>
                <w:sz w:val="20"/>
                <w:rPrChange w:id="6955" w:author="Craig Parker" w:date="2024-08-07T12:23:00Z">
                  <w:rPr>
                    <w:sz w:val="15"/>
                    <w:szCs w:val="15"/>
                  </w:rPr>
                </w:rPrChange>
              </w:rPr>
              <w:t xml:space="preserve">ECMWF) - </w:t>
            </w:r>
          </w:p>
          <w:p w14:paraId="000001EB" w14:textId="77777777" w:rsidR="007813F4" w:rsidRPr="002E4822" w:rsidRDefault="009511AE">
            <w:pPr>
              <w:widowControl w:val="0"/>
              <w:spacing w:before="8" w:line="230" w:lineRule="auto"/>
              <w:ind w:left="120" w:right="152" w:firstLine="5"/>
              <w:jc w:val="both"/>
              <w:rPr>
                <w:rFonts w:ascii="Nunito" w:hAnsi="Nunito"/>
                <w:color w:val="000000" w:themeColor="text1"/>
                <w:sz w:val="20"/>
                <w:rPrChange w:id="6956" w:author="Craig Parker" w:date="2024-08-07T12:23:00Z">
                  <w:rPr>
                    <w:color w:val="0000FF"/>
                    <w:sz w:val="15"/>
                    <w:szCs w:val="15"/>
                  </w:rPr>
                </w:rPrChange>
              </w:rPr>
            </w:pPr>
            <w:r w:rsidRPr="002E4822">
              <w:rPr>
                <w:rFonts w:ascii="Nunito" w:hAnsi="Nunito"/>
                <w:color w:val="000000" w:themeColor="text1"/>
                <w:sz w:val="20"/>
                <w:u w:val="single"/>
                <w:rPrChange w:id="6957" w:author="Craig Parker" w:date="2024-08-07T12:23:00Z">
                  <w:rPr>
                    <w:color w:val="0000FF"/>
                    <w:sz w:val="15"/>
                    <w:szCs w:val="15"/>
                    <w:u w:val="single"/>
                  </w:rPr>
                </w:rPrChange>
              </w:rPr>
              <w:t>https://www.ecmwf.i</w:t>
            </w:r>
            <w:r w:rsidRPr="002E4822">
              <w:rPr>
                <w:rFonts w:ascii="Nunito" w:hAnsi="Nunito"/>
                <w:color w:val="000000" w:themeColor="text1"/>
                <w:sz w:val="20"/>
                <w:rPrChange w:id="6958" w:author="Craig Parker" w:date="2024-08-07T12:23:00Z">
                  <w:rPr>
                    <w:color w:val="0000FF"/>
                    <w:sz w:val="15"/>
                    <w:szCs w:val="15"/>
                  </w:rPr>
                </w:rPrChange>
              </w:rPr>
              <w:t xml:space="preserve"> </w:t>
            </w:r>
            <w:proofErr w:type="spellStart"/>
            <w:r w:rsidRPr="002E4822">
              <w:rPr>
                <w:rFonts w:ascii="Nunito" w:hAnsi="Nunito"/>
                <w:color w:val="000000" w:themeColor="text1"/>
                <w:sz w:val="20"/>
                <w:u w:val="single"/>
                <w:rPrChange w:id="6959" w:author="Craig Parker" w:date="2024-08-07T12:23:00Z">
                  <w:rPr>
                    <w:color w:val="0000FF"/>
                    <w:sz w:val="15"/>
                    <w:szCs w:val="15"/>
                    <w:u w:val="single"/>
                  </w:rPr>
                </w:rPrChange>
              </w:rPr>
              <w:t>nt</w:t>
            </w:r>
            <w:proofErr w:type="spellEnd"/>
            <w:r w:rsidRPr="002E4822">
              <w:rPr>
                <w:rFonts w:ascii="Nunito" w:hAnsi="Nunito"/>
                <w:color w:val="000000" w:themeColor="text1"/>
                <w:sz w:val="20"/>
                <w:u w:val="single"/>
                <w:rPrChange w:id="6960" w:author="Craig Parker" w:date="2024-08-07T12:23:00Z">
                  <w:rPr>
                    <w:color w:val="0000FF"/>
                    <w:sz w:val="15"/>
                    <w:szCs w:val="15"/>
                    <w:u w:val="single"/>
                  </w:rPr>
                </w:rPrChange>
              </w:rPr>
              <w:t>/</w:t>
            </w:r>
            <w:proofErr w:type="spellStart"/>
            <w:r w:rsidRPr="002E4822">
              <w:rPr>
                <w:rFonts w:ascii="Nunito" w:hAnsi="Nunito"/>
                <w:color w:val="000000" w:themeColor="text1"/>
                <w:sz w:val="20"/>
                <w:u w:val="single"/>
                <w:rPrChange w:id="6961" w:author="Craig Parker" w:date="2024-08-07T12:23:00Z">
                  <w:rPr>
                    <w:color w:val="0000FF"/>
                    <w:sz w:val="15"/>
                    <w:szCs w:val="15"/>
                    <w:u w:val="single"/>
                  </w:rPr>
                </w:rPrChange>
              </w:rPr>
              <w:t>en</w:t>
            </w:r>
            <w:proofErr w:type="spellEnd"/>
            <w:r w:rsidRPr="002E4822">
              <w:rPr>
                <w:rFonts w:ascii="Nunito" w:hAnsi="Nunito"/>
                <w:color w:val="000000" w:themeColor="text1"/>
                <w:sz w:val="20"/>
                <w:u w:val="single"/>
                <w:rPrChange w:id="6962" w:author="Craig Parker" w:date="2024-08-07T12:23:00Z">
                  <w:rPr>
                    <w:color w:val="0000FF"/>
                    <w:sz w:val="15"/>
                    <w:szCs w:val="15"/>
                    <w:u w:val="single"/>
                  </w:rPr>
                </w:rPrChange>
              </w:rPr>
              <w:t>/forecasts/data</w:t>
            </w:r>
            <w:r w:rsidRPr="002E4822">
              <w:rPr>
                <w:rFonts w:ascii="Nunito" w:hAnsi="Nunito"/>
                <w:color w:val="000000" w:themeColor="text1"/>
                <w:sz w:val="20"/>
                <w:rPrChange w:id="6963" w:author="Craig Parker" w:date="2024-08-07T12:23:00Z">
                  <w:rPr>
                    <w:color w:val="0000FF"/>
                    <w:sz w:val="15"/>
                    <w:szCs w:val="15"/>
                  </w:rPr>
                </w:rPrChange>
              </w:rPr>
              <w:t xml:space="preserve"> sets/set-</w:t>
            </w:r>
            <w:proofErr w:type="spellStart"/>
            <w:r w:rsidRPr="002E4822">
              <w:rPr>
                <w:rFonts w:ascii="Nunito" w:hAnsi="Nunito"/>
                <w:color w:val="000000" w:themeColor="text1"/>
                <w:sz w:val="20"/>
                <w:rPrChange w:id="6964" w:author="Craig Parker" w:date="2024-08-07T12:23:00Z">
                  <w:rPr>
                    <w:color w:val="0000FF"/>
                    <w:sz w:val="15"/>
                    <w:szCs w:val="15"/>
                  </w:rPr>
                </w:rPrChange>
              </w:rPr>
              <w:t>i</w:t>
            </w:r>
            <w:proofErr w:type="spellEnd"/>
          </w:p>
        </w:tc>
        <w:tc>
          <w:tcPr>
            <w:tcW w:w="1391" w:type="pct"/>
            <w:shd w:val="clear" w:color="auto" w:fill="auto"/>
            <w:tcMar>
              <w:top w:w="100" w:type="dxa"/>
              <w:left w:w="100" w:type="dxa"/>
              <w:bottom w:w="100" w:type="dxa"/>
              <w:right w:w="100" w:type="dxa"/>
            </w:tcMar>
            <w:vAlign w:val="center"/>
          </w:tcPr>
          <w:p w14:paraId="000001EC" w14:textId="77777777" w:rsidR="007813F4" w:rsidRPr="002E4822" w:rsidRDefault="009511AE">
            <w:pPr>
              <w:widowControl w:val="0"/>
              <w:spacing w:line="232" w:lineRule="auto"/>
              <w:ind w:left="110" w:right="277" w:firstLine="7"/>
              <w:rPr>
                <w:rFonts w:ascii="Nunito" w:hAnsi="Nunito"/>
                <w:color w:val="000000" w:themeColor="text1"/>
                <w:sz w:val="20"/>
                <w:rPrChange w:id="6965" w:author="Craig Parker" w:date="2024-08-07T12:23:00Z">
                  <w:rPr>
                    <w:sz w:val="15"/>
                    <w:szCs w:val="15"/>
                  </w:rPr>
                </w:rPrChange>
              </w:rPr>
            </w:pPr>
            <w:r w:rsidRPr="002E4822">
              <w:rPr>
                <w:rFonts w:ascii="Nunito" w:hAnsi="Nunito"/>
                <w:color w:val="000000" w:themeColor="text1"/>
                <w:sz w:val="20"/>
                <w:rPrChange w:id="6966" w:author="Craig Parker" w:date="2024-08-07T12:23:00Z">
                  <w:rPr>
                    <w:sz w:val="15"/>
                    <w:szCs w:val="15"/>
                  </w:rPr>
                </w:rPrChange>
              </w:rPr>
              <w:t xml:space="preserve">Outputs from a </w:t>
            </w:r>
            <w:proofErr w:type="gramStart"/>
            <w:r w:rsidRPr="002E4822">
              <w:rPr>
                <w:rFonts w:ascii="Nunito" w:hAnsi="Nunito"/>
                <w:color w:val="000000" w:themeColor="text1"/>
                <w:sz w:val="20"/>
                <w:rPrChange w:id="6967" w:author="Craig Parker" w:date="2024-08-07T12:23:00Z">
                  <w:rPr>
                    <w:sz w:val="15"/>
                    <w:szCs w:val="15"/>
                  </w:rPr>
                </w:rPrChange>
              </w:rPr>
              <w:t>numerical  weather</w:t>
            </w:r>
            <w:proofErr w:type="gramEnd"/>
            <w:r w:rsidRPr="002E4822">
              <w:rPr>
                <w:rFonts w:ascii="Nunito" w:hAnsi="Nunito"/>
                <w:color w:val="000000" w:themeColor="text1"/>
                <w:sz w:val="20"/>
                <w:rPrChange w:id="6968" w:author="Craig Parker" w:date="2024-08-07T12:23:00Z">
                  <w:rPr>
                    <w:sz w:val="15"/>
                    <w:szCs w:val="15"/>
                  </w:rPr>
                </w:rPrChange>
              </w:rPr>
              <w:t xml:space="preserve"> prediction system,  run twice daily, designed to  produce state-of-the-art  </w:t>
            </w:r>
          </w:p>
          <w:p w14:paraId="000001ED" w14:textId="77777777" w:rsidR="007813F4" w:rsidRPr="002E4822" w:rsidRDefault="009511AE">
            <w:pPr>
              <w:widowControl w:val="0"/>
              <w:spacing w:before="7" w:line="230" w:lineRule="auto"/>
              <w:ind w:left="111" w:right="259" w:firstLine="9"/>
              <w:rPr>
                <w:rFonts w:ascii="Nunito" w:hAnsi="Nunito"/>
                <w:color w:val="000000" w:themeColor="text1"/>
                <w:sz w:val="20"/>
                <w:rPrChange w:id="6969" w:author="Craig Parker" w:date="2024-08-07T12:23:00Z">
                  <w:rPr>
                    <w:sz w:val="15"/>
                    <w:szCs w:val="15"/>
                  </w:rPr>
                </w:rPrChange>
              </w:rPr>
            </w:pPr>
            <w:r w:rsidRPr="002E4822">
              <w:rPr>
                <w:rFonts w:ascii="Nunito" w:hAnsi="Nunito"/>
                <w:color w:val="000000" w:themeColor="text1"/>
                <w:sz w:val="20"/>
                <w:rPrChange w:id="6970" w:author="Craig Parker" w:date="2024-08-07T12:23:00Z">
                  <w:rPr>
                    <w:sz w:val="15"/>
                    <w:szCs w:val="15"/>
                  </w:rPr>
                </w:rPrChange>
              </w:rPr>
              <w:t xml:space="preserve">medium (10 days) </w:t>
            </w:r>
            <w:proofErr w:type="gramStart"/>
            <w:r w:rsidRPr="002E4822">
              <w:rPr>
                <w:rFonts w:ascii="Nunito" w:hAnsi="Nunito"/>
                <w:color w:val="000000" w:themeColor="text1"/>
                <w:sz w:val="20"/>
                <w:rPrChange w:id="6971" w:author="Craig Parker" w:date="2024-08-07T12:23:00Z">
                  <w:rPr>
                    <w:sz w:val="15"/>
                    <w:szCs w:val="15"/>
                  </w:rPr>
                </w:rPrChange>
              </w:rPr>
              <w:t>global  forecasts</w:t>
            </w:r>
            <w:proofErr w:type="gramEnd"/>
            <w:r w:rsidRPr="002E4822">
              <w:rPr>
                <w:rFonts w:ascii="Nunito" w:hAnsi="Nunito"/>
                <w:color w:val="000000" w:themeColor="text1"/>
                <w:sz w:val="20"/>
                <w:rPrChange w:id="6972" w:author="Craig Parker" w:date="2024-08-07T12:23:00Z">
                  <w:rPr>
                    <w:sz w:val="15"/>
                    <w:szCs w:val="15"/>
                  </w:rPr>
                </w:rPrChange>
              </w:rPr>
              <w:t xml:space="preserve"> (contains only the  latest forecast) </w:t>
            </w:r>
          </w:p>
        </w:tc>
        <w:tc>
          <w:tcPr>
            <w:tcW w:w="378" w:type="pct"/>
            <w:shd w:val="clear" w:color="auto" w:fill="auto"/>
            <w:tcMar>
              <w:top w:w="100" w:type="dxa"/>
              <w:left w:w="100" w:type="dxa"/>
              <w:bottom w:w="100" w:type="dxa"/>
              <w:right w:w="100" w:type="dxa"/>
            </w:tcMar>
            <w:vAlign w:val="center"/>
          </w:tcPr>
          <w:p w14:paraId="000001EE" w14:textId="77777777" w:rsidR="007813F4" w:rsidRPr="002E4822" w:rsidRDefault="009511AE">
            <w:pPr>
              <w:widowControl w:val="0"/>
              <w:spacing w:line="240" w:lineRule="auto"/>
              <w:ind w:left="127"/>
              <w:rPr>
                <w:rFonts w:ascii="Nunito" w:hAnsi="Nunito"/>
                <w:color w:val="000000" w:themeColor="text1"/>
                <w:sz w:val="20"/>
                <w:rPrChange w:id="6973" w:author="Craig Parker" w:date="2024-08-07T12:23:00Z">
                  <w:rPr>
                    <w:sz w:val="15"/>
                    <w:szCs w:val="15"/>
                  </w:rPr>
                </w:rPrChange>
              </w:rPr>
            </w:pPr>
            <w:r w:rsidRPr="002E4822">
              <w:rPr>
                <w:rFonts w:ascii="Nunito" w:hAnsi="Nunito"/>
                <w:color w:val="000000" w:themeColor="text1"/>
                <w:sz w:val="20"/>
                <w:rPrChange w:id="6974" w:author="Craig Parker" w:date="2024-08-07T12:23:00Z">
                  <w:rPr>
                    <w:sz w:val="15"/>
                    <w:szCs w:val="15"/>
                  </w:rPr>
                </w:rPrChange>
              </w:rPr>
              <w:t>PAIRS</w:t>
            </w:r>
          </w:p>
        </w:tc>
        <w:tc>
          <w:tcPr>
            <w:tcW w:w="633" w:type="pct"/>
            <w:shd w:val="clear" w:color="auto" w:fill="auto"/>
            <w:tcMar>
              <w:top w:w="100" w:type="dxa"/>
              <w:left w:w="100" w:type="dxa"/>
              <w:bottom w:w="100" w:type="dxa"/>
              <w:right w:w="100" w:type="dxa"/>
            </w:tcMar>
            <w:vAlign w:val="center"/>
          </w:tcPr>
          <w:p w14:paraId="000001EF" w14:textId="77777777" w:rsidR="007813F4" w:rsidRPr="002E4822" w:rsidRDefault="009511AE">
            <w:pPr>
              <w:widowControl w:val="0"/>
              <w:spacing w:line="232" w:lineRule="auto"/>
              <w:ind w:left="114" w:right="103" w:hanging="2"/>
              <w:rPr>
                <w:rFonts w:ascii="Nunito" w:hAnsi="Nunito"/>
                <w:color w:val="000000" w:themeColor="text1"/>
                <w:sz w:val="20"/>
                <w:rPrChange w:id="6975" w:author="Craig Parker" w:date="2024-08-07T12:23:00Z">
                  <w:rPr>
                    <w:sz w:val="15"/>
                    <w:szCs w:val="15"/>
                  </w:rPr>
                </w:rPrChange>
              </w:rPr>
            </w:pPr>
            <w:r w:rsidRPr="002E4822">
              <w:rPr>
                <w:rFonts w:ascii="Nunito" w:hAnsi="Nunito"/>
                <w:color w:val="000000" w:themeColor="text1"/>
                <w:sz w:val="20"/>
                <w:rPrChange w:id="6976" w:author="Craig Parker" w:date="2024-08-07T12:23:00Z">
                  <w:rPr>
                    <w:sz w:val="15"/>
                    <w:szCs w:val="15"/>
                  </w:rPr>
                </w:rPrChange>
              </w:rPr>
              <w:t xml:space="preserve">Temperature (Ground, Min, </w:t>
            </w:r>
            <w:proofErr w:type="gramStart"/>
            <w:r w:rsidRPr="002E4822">
              <w:rPr>
                <w:rFonts w:ascii="Nunito" w:hAnsi="Nunito"/>
                <w:color w:val="000000" w:themeColor="text1"/>
                <w:sz w:val="20"/>
                <w:rPrChange w:id="6977" w:author="Craig Parker" w:date="2024-08-07T12:23:00Z">
                  <w:rPr>
                    <w:sz w:val="15"/>
                    <w:szCs w:val="15"/>
                  </w:rPr>
                </w:rPrChange>
              </w:rPr>
              <w:t>Max)  at</w:t>
            </w:r>
            <w:proofErr w:type="gramEnd"/>
            <w:r w:rsidRPr="002E4822">
              <w:rPr>
                <w:rFonts w:ascii="Nunito" w:hAnsi="Nunito"/>
                <w:color w:val="000000" w:themeColor="text1"/>
                <w:sz w:val="20"/>
                <w:rPrChange w:id="6978" w:author="Craig Parker" w:date="2024-08-07T12:23:00Z">
                  <w:rPr>
                    <w:sz w:val="15"/>
                    <w:szCs w:val="15"/>
                  </w:rPr>
                </w:rPrChange>
              </w:rPr>
              <w:t xml:space="preserve"> 2 m above ground; Solar  irradiance; Wind speed (toward  east, north) at 10 m above  </w:t>
            </w:r>
          </w:p>
          <w:p w14:paraId="000001F0" w14:textId="77777777" w:rsidR="007813F4" w:rsidRPr="002E4822" w:rsidRDefault="009511AE">
            <w:pPr>
              <w:widowControl w:val="0"/>
              <w:spacing w:before="2" w:line="230" w:lineRule="auto"/>
              <w:ind w:left="120" w:right="146" w:hanging="5"/>
              <w:rPr>
                <w:rFonts w:ascii="Nunito" w:hAnsi="Nunito"/>
                <w:color w:val="000000" w:themeColor="text1"/>
                <w:sz w:val="20"/>
                <w:rPrChange w:id="6979" w:author="Craig Parker" w:date="2024-08-07T12:23:00Z">
                  <w:rPr>
                    <w:sz w:val="15"/>
                    <w:szCs w:val="15"/>
                  </w:rPr>
                </w:rPrChange>
              </w:rPr>
            </w:pPr>
            <w:r w:rsidRPr="002E4822">
              <w:rPr>
                <w:rFonts w:ascii="Nunito" w:hAnsi="Nunito"/>
                <w:color w:val="000000" w:themeColor="text1"/>
                <w:sz w:val="20"/>
                <w:rPrChange w:id="6980" w:author="Craig Parker" w:date="2024-08-07T12:23:00Z">
                  <w:rPr>
                    <w:sz w:val="15"/>
                    <w:szCs w:val="15"/>
                  </w:rPr>
                </w:rPrChange>
              </w:rPr>
              <w:t>ground; Daily precipitation (</w:t>
            </w:r>
            <w:proofErr w:type="gramStart"/>
            <w:r w:rsidRPr="002E4822">
              <w:rPr>
                <w:rFonts w:ascii="Nunito" w:hAnsi="Nunito"/>
                <w:color w:val="000000" w:themeColor="text1"/>
                <w:sz w:val="20"/>
                <w:rPrChange w:id="6981" w:author="Craig Parker" w:date="2024-08-07T12:23:00Z">
                  <w:rPr>
                    <w:sz w:val="15"/>
                    <w:szCs w:val="15"/>
                  </w:rPr>
                </w:rPrChange>
              </w:rPr>
              <w:t>total,  rate</w:t>
            </w:r>
            <w:proofErr w:type="gramEnd"/>
            <w:r w:rsidRPr="002E4822">
              <w:rPr>
                <w:rFonts w:ascii="Nunito" w:hAnsi="Nunito"/>
                <w:color w:val="000000" w:themeColor="text1"/>
                <w:sz w:val="20"/>
                <w:rPrChange w:id="6982" w:author="Craig Parker" w:date="2024-08-07T12:23:00Z">
                  <w:rPr>
                    <w:sz w:val="15"/>
                    <w:szCs w:val="15"/>
                  </w:rPr>
                </w:rPrChange>
              </w:rPr>
              <w:t xml:space="preserve">); Dewpoint; Pressure </w:t>
            </w:r>
          </w:p>
        </w:tc>
        <w:tc>
          <w:tcPr>
            <w:tcW w:w="486" w:type="pct"/>
            <w:shd w:val="clear" w:color="auto" w:fill="auto"/>
            <w:tcMar>
              <w:top w:w="100" w:type="dxa"/>
              <w:left w:w="100" w:type="dxa"/>
              <w:bottom w:w="100" w:type="dxa"/>
              <w:right w:w="100" w:type="dxa"/>
            </w:tcMar>
            <w:vAlign w:val="center"/>
          </w:tcPr>
          <w:p w14:paraId="000001F1" w14:textId="77777777" w:rsidR="007813F4" w:rsidRPr="002E4822" w:rsidRDefault="009511AE">
            <w:pPr>
              <w:widowControl w:val="0"/>
              <w:spacing w:line="240" w:lineRule="auto"/>
              <w:ind w:left="122"/>
              <w:rPr>
                <w:rFonts w:ascii="Nunito" w:hAnsi="Nunito"/>
                <w:color w:val="000000" w:themeColor="text1"/>
                <w:sz w:val="20"/>
                <w:rPrChange w:id="6983" w:author="Craig Parker" w:date="2024-08-07T12:23:00Z">
                  <w:rPr>
                    <w:sz w:val="15"/>
                    <w:szCs w:val="15"/>
                  </w:rPr>
                </w:rPrChange>
              </w:rPr>
            </w:pPr>
            <w:r w:rsidRPr="002E4822">
              <w:rPr>
                <w:rFonts w:ascii="Nunito" w:hAnsi="Nunito"/>
                <w:color w:val="000000" w:themeColor="text1"/>
                <w:sz w:val="20"/>
                <w:rPrChange w:id="6984" w:author="Craig Parker" w:date="2024-08-07T12:23:00Z">
                  <w:rPr>
                    <w:sz w:val="15"/>
                    <w:szCs w:val="15"/>
                  </w:rPr>
                </w:rPrChange>
              </w:rPr>
              <w:t xml:space="preserve">Spatial: Global  </w:t>
            </w:r>
          </w:p>
          <w:p w14:paraId="000001F2" w14:textId="77777777" w:rsidR="007813F4" w:rsidRPr="002E4822" w:rsidRDefault="009511AE">
            <w:pPr>
              <w:widowControl w:val="0"/>
              <w:spacing w:before="2" w:line="240" w:lineRule="auto"/>
              <w:ind w:left="121"/>
              <w:rPr>
                <w:rFonts w:ascii="Nunito" w:hAnsi="Nunito"/>
                <w:color w:val="000000" w:themeColor="text1"/>
                <w:sz w:val="20"/>
                <w:rPrChange w:id="6985" w:author="Craig Parker" w:date="2024-08-07T12:23:00Z">
                  <w:rPr>
                    <w:sz w:val="15"/>
                    <w:szCs w:val="15"/>
                  </w:rPr>
                </w:rPrChange>
              </w:rPr>
            </w:pPr>
            <w:r w:rsidRPr="002E4822">
              <w:rPr>
                <w:rFonts w:ascii="Nunito" w:hAnsi="Nunito"/>
                <w:color w:val="000000" w:themeColor="text1"/>
                <w:sz w:val="20"/>
                <w:rPrChange w:id="6986" w:author="Craig Parker" w:date="2024-08-07T12:23:00Z">
                  <w:rPr>
                    <w:sz w:val="15"/>
                    <w:szCs w:val="15"/>
                  </w:rPr>
                </w:rPrChange>
              </w:rPr>
              <w:t xml:space="preserve">coverage,  </w:t>
            </w:r>
          </w:p>
          <w:p w14:paraId="000001F3" w14:textId="77777777" w:rsidR="007813F4" w:rsidRPr="002E4822" w:rsidRDefault="009511AE">
            <w:pPr>
              <w:widowControl w:val="0"/>
              <w:spacing w:line="240" w:lineRule="auto"/>
              <w:ind w:left="121"/>
              <w:rPr>
                <w:rFonts w:ascii="Nunito" w:hAnsi="Nunito"/>
                <w:color w:val="000000" w:themeColor="text1"/>
                <w:sz w:val="20"/>
                <w:rPrChange w:id="6987" w:author="Craig Parker" w:date="2024-08-07T12:23:00Z">
                  <w:rPr>
                    <w:sz w:val="15"/>
                    <w:szCs w:val="15"/>
                  </w:rPr>
                </w:rPrChange>
              </w:rPr>
            </w:pPr>
            <w:r w:rsidRPr="002E4822">
              <w:rPr>
                <w:rFonts w:ascii="Nunito" w:hAnsi="Nunito"/>
                <w:color w:val="000000" w:themeColor="text1"/>
                <w:sz w:val="20"/>
                <w:rPrChange w:id="6988" w:author="Craig Parker" w:date="2024-08-07T12:23:00Z">
                  <w:rPr>
                    <w:sz w:val="15"/>
                    <w:szCs w:val="15"/>
                  </w:rPr>
                </w:rPrChange>
              </w:rPr>
              <w:t xml:space="preserve">0.065536 deg.  </w:t>
            </w:r>
          </w:p>
          <w:p w14:paraId="000001F4" w14:textId="77777777" w:rsidR="007813F4" w:rsidRPr="002E4822" w:rsidRDefault="009511AE">
            <w:pPr>
              <w:widowControl w:val="0"/>
              <w:spacing w:line="240" w:lineRule="auto"/>
              <w:ind w:left="118"/>
              <w:rPr>
                <w:rFonts w:ascii="Nunito" w:hAnsi="Nunito"/>
                <w:color w:val="000000" w:themeColor="text1"/>
                <w:sz w:val="20"/>
                <w:rPrChange w:id="6989" w:author="Craig Parker" w:date="2024-08-07T12:23:00Z">
                  <w:rPr>
                    <w:sz w:val="15"/>
                    <w:szCs w:val="15"/>
                  </w:rPr>
                </w:rPrChange>
              </w:rPr>
            </w:pPr>
            <w:r w:rsidRPr="002E4822">
              <w:rPr>
                <w:rFonts w:ascii="Nunito" w:hAnsi="Nunito"/>
                <w:color w:val="000000" w:themeColor="text1"/>
                <w:sz w:val="20"/>
                <w:rPrChange w:id="6990" w:author="Craig Parker" w:date="2024-08-07T12:23:00Z">
                  <w:rPr>
                    <w:sz w:val="15"/>
                    <w:szCs w:val="15"/>
                  </w:rPr>
                </w:rPrChange>
              </w:rPr>
              <w:t xml:space="preserve">Temporal: 3 – 6  </w:t>
            </w:r>
          </w:p>
          <w:p w14:paraId="000001F5" w14:textId="77777777" w:rsidR="007813F4" w:rsidRPr="002E4822" w:rsidRDefault="009511AE">
            <w:pPr>
              <w:widowControl w:val="0"/>
              <w:spacing w:before="2" w:line="230" w:lineRule="auto"/>
              <w:ind w:left="119" w:right="83" w:firstLine="6"/>
              <w:rPr>
                <w:rFonts w:ascii="Nunito" w:hAnsi="Nunito"/>
                <w:color w:val="000000" w:themeColor="text1"/>
                <w:sz w:val="20"/>
                <w:rPrChange w:id="6991" w:author="Craig Parker" w:date="2024-08-07T12:23:00Z">
                  <w:rPr>
                    <w:sz w:val="15"/>
                    <w:szCs w:val="15"/>
                  </w:rPr>
                </w:rPrChange>
              </w:rPr>
            </w:pPr>
            <w:r w:rsidRPr="002E4822">
              <w:rPr>
                <w:rFonts w:ascii="Nunito" w:hAnsi="Nunito"/>
                <w:color w:val="000000" w:themeColor="text1"/>
                <w:sz w:val="20"/>
                <w:rPrChange w:id="6992" w:author="Craig Parker" w:date="2024-08-07T12:23:00Z">
                  <w:rPr>
                    <w:sz w:val="15"/>
                    <w:szCs w:val="15"/>
                  </w:rPr>
                </w:rPrChange>
              </w:rPr>
              <w:t>hourly &amp; daily res.</w:t>
            </w:r>
            <w:proofErr w:type="gramStart"/>
            <w:r w:rsidRPr="002E4822">
              <w:rPr>
                <w:rFonts w:ascii="Nunito" w:hAnsi="Nunito"/>
                <w:color w:val="000000" w:themeColor="text1"/>
                <w:sz w:val="20"/>
                <w:rPrChange w:id="6993" w:author="Craig Parker" w:date="2024-08-07T12:23:00Z">
                  <w:rPr>
                    <w:sz w:val="15"/>
                    <w:szCs w:val="15"/>
                  </w:rPr>
                </w:rPrChange>
              </w:rPr>
              <w:t>;  Jan</w:t>
            </w:r>
            <w:proofErr w:type="gramEnd"/>
            <w:r w:rsidRPr="002E4822">
              <w:rPr>
                <w:rFonts w:ascii="Nunito" w:hAnsi="Nunito"/>
                <w:color w:val="000000" w:themeColor="text1"/>
                <w:sz w:val="20"/>
                <w:rPrChange w:id="6994" w:author="Craig Parker" w:date="2024-08-07T12:23:00Z">
                  <w:rPr>
                    <w:sz w:val="15"/>
                    <w:szCs w:val="15"/>
                  </w:rPr>
                </w:rPrChange>
              </w:rPr>
              <w:t xml:space="preserve"> 2014 – Oct  </w:t>
            </w:r>
          </w:p>
          <w:p w14:paraId="000001F6" w14:textId="77777777" w:rsidR="007813F4" w:rsidRPr="002E4822" w:rsidRDefault="009511AE">
            <w:pPr>
              <w:widowControl w:val="0"/>
              <w:spacing w:before="4" w:line="240" w:lineRule="auto"/>
              <w:ind w:left="119"/>
              <w:rPr>
                <w:rFonts w:ascii="Nunito" w:hAnsi="Nunito"/>
                <w:color w:val="000000" w:themeColor="text1"/>
                <w:sz w:val="20"/>
                <w:rPrChange w:id="6995" w:author="Craig Parker" w:date="2024-08-07T12:23:00Z">
                  <w:rPr>
                    <w:sz w:val="15"/>
                    <w:szCs w:val="15"/>
                  </w:rPr>
                </w:rPrChange>
              </w:rPr>
            </w:pPr>
            <w:r w:rsidRPr="002E4822">
              <w:rPr>
                <w:rFonts w:ascii="Nunito" w:hAnsi="Nunito"/>
                <w:color w:val="000000" w:themeColor="text1"/>
                <w:sz w:val="20"/>
                <w:rPrChange w:id="6996" w:author="Craig Parker" w:date="2024-08-07T12:23:00Z">
                  <w:rPr>
                    <w:sz w:val="15"/>
                    <w:szCs w:val="15"/>
                  </w:rPr>
                </w:rPrChange>
              </w:rPr>
              <w:t>2019</w:t>
            </w:r>
          </w:p>
        </w:tc>
        <w:tc>
          <w:tcPr>
            <w:tcW w:w="583" w:type="pct"/>
            <w:shd w:val="clear" w:color="auto" w:fill="auto"/>
            <w:tcMar>
              <w:top w:w="100" w:type="dxa"/>
              <w:left w:w="100" w:type="dxa"/>
              <w:bottom w:w="100" w:type="dxa"/>
              <w:right w:w="100" w:type="dxa"/>
            </w:tcMar>
            <w:vAlign w:val="center"/>
          </w:tcPr>
          <w:p w14:paraId="000001F7" w14:textId="77777777" w:rsidR="007813F4" w:rsidRPr="002E4822" w:rsidRDefault="009511AE">
            <w:pPr>
              <w:widowControl w:val="0"/>
              <w:spacing w:line="230" w:lineRule="auto"/>
              <w:ind w:left="125" w:right="250" w:firstLine="1"/>
              <w:rPr>
                <w:rFonts w:ascii="Nunito" w:hAnsi="Nunito"/>
                <w:color w:val="000000" w:themeColor="text1"/>
                <w:sz w:val="20"/>
                <w:rPrChange w:id="6997" w:author="Craig Parker" w:date="2024-08-07T12:23:00Z">
                  <w:rPr>
                    <w:sz w:val="15"/>
                    <w:szCs w:val="15"/>
                  </w:rPr>
                </w:rPrChange>
              </w:rPr>
            </w:pPr>
            <w:r w:rsidRPr="002E4822">
              <w:rPr>
                <w:rFonts w:ascii="Nunito" w:hAnsi="Nunito"/>
                <w:color w:val="000000" w:themeColor="text1"/>
                <w:sz w:val="20"/>
                <w:rPrChange w:id="6998" w:author="Craig Parker" w:date="2024-08-07T12:23:00Z">
                  <w:rPr>
                    <w:sz w:val="15"/>
                    <w:szCs w:val="15"/>
                  </w:rPr>
                </w:rPrChange>
              </w:rPr>
              <w:t xml:space="preserve">Determination of </w:t>
            </w:r>
            <w:proofErr w:type="gramStart"/>
            <w:r w:rsidRPr="002E4822">
              <w:rPr>
                <w:rFonts w:ascii="Nunito" w:hAnsi="Nunito"/>
                <w:color w:val="000000" w:themeColor="text1"/>
                <w:sz w:val="20"/>
                <w:rPrChange w:id="6999" w:author="Craig Parker" w:date="2024-08-07T12:23:00Z">
                  <w:rPr>
                    <w:sz w:val="15"/>
                    <w:szCs w:val="15"/>
                  </w:rPr>
                </w:rPrChange>
              </w:rPr>
              <w:t>heat  hazard</w:t>
            </w:r>
            <w:proofErr w:type="gramEnd"/>
            <w:r w:rsidRPr="002E4822">
              <w:rPr>
                <w:rFonts w:ascii="Nunito" w:hAnsi="Nunito"/>
                <w:color w:val="000000" w:themeColor="text1"/>
                <w:sz w:val="20"/>
                <w:rPrChange w:id="7000" w:author="Craig Parker" w:date="2024-08-07T12:23:00Z">
                  <w:rPr>
                    <w:sz w:val="15"/>
                    <w:szCs w:val="15"/>
                  </w:rPr>
                </w:rPrChange>
              </w:rPr>
              <w:t xml:space="preserve">; Thermal  </w:t>
            </w:r>
          </w:p>
          <w:p w14:paraId="000001F8" w14:textId="77777777" w:rsidR="007813F4" w:rsidRPr="002E4822" w:rsidRDefault="009511AE">
            <w:pPr>
              <w:widowControl w:val="0"/>
              <w:spacing w:before="4" w:line="240" w:lineRule="auto"/>
              <w:ind w:left="121"/>
              <w:rPr>
                <w:rFonts w:ascii="Nunito" w:hAnsi="Nunito"/>
                <w:color w:val="000000" w:themeColor="text1"/>
                <w:sz w:val="20"/>
                <w:rPrChange w:id="7001" w:author="Craig Parker" w:date="2024-08-07T12:23:00Z">
                  <w:rPr>
                    <w:sz w:val="15"/>
                    <w:szCs w:val="15"/>
                  </w:rPr>
                </w:rPrChange>
              </w:rPr>
            </w:pPr>
            <w:r w:rsidRPr="002E4822">
              <w:rPr>
                <w:rFonts w:ascii="Nunito" w:hAnsi="Nunito"/>
                <w:color w:val="000000" w:themeColor="text1"/>
                <w:sz w:val="20"/>
                <w:rPrChange w:id="7002" w:author="Craig Parker" w:date="2024-08-07T12:23:00Z">
                  <w:rPr>
                    <w:sz w:val="15"/>
                    <w:szCs w:val="15"/>
                  </w:rPr>
                </w:rPrChange>
              </w:rPr>
              <w:t xml:space="preserve">comfort </w:t>
            </w:r>
            <w:proofErr w:type="gramStart"/>
            <w:r w:rsidRPr="002E4822">
              <w:rPr>
                <w:rFonts w:ascii="Nunito" w:hAnsi="Nunito"/>
                <w:color w:val="000000" w:themeColor="text1"/>
                <w:sz w:val="20"/>
                <w:rPrChange w:id="7003" w:author="Craig Parker" w:date="2024-08-07T12:23:00Z">
                  <w:rPr>
                    <w:sz w:val="15"/>
                    <w:szCs w:val="15"/>
                  </w:rPr>
                </w:rPrChange>
              </w:rPr>
              <w:t>metrics;</w:t>
            </w:r>
            <w:proofErr w:type="gramEnd"/>
            <w:r w:rsidRPr="002E4822">
              <w:rPr>
                <w:rFonts w:ascii="Nunito" w:hAnsi="Nunito"/>
                <w:color w:val="000000" w:themeColor="text1"/>
                <w:sz w:val="20"/>
                <w:rPrChange w:id="7004" w:author="Craig Parker" w:date="2024-08-07T12:23:00Z">
                  <w:rPr>
                    <w:sz w:val="15"/>
                    <w:szCs w:val="15"/>
                  </w:rPr>
                </w:rPrChange>
              </w:rPr>
              <w:t xml:space="preserve">  </w:t>
            </w:r>
          </w:p>
          <w:p w14:paraId="000001F9" w14:textId="77777777" w:rsidR="007813F4" w:rsidRPr="002E4822" w:rsidRDefault="009511AE">
            <w:pPr>
              <w:widowControl w:val="0"/>
              <w:spacing w:before="2" w:line="240" w:lineRule="auto"/>
              <w:ind w:left="121"/>
              <w:rPr>
                <w:rFonts w:ascii="Nunito" w:hAnsi="Nunito"/>
                <w:color w:val="000000" w:themeColor="text1"/>
                <w:sz w:val="20"/>
                <w:rPrChange w:id="7005" w:author="Craig Parker" w:date="2024-08-07T12:23:00Z">
                  <w:rPr>
                    <w:sz w:val="15"/>
                    <w:szCs w:val="15"/>
                  </w:rPr>
                </w:rPrChange>
              </w:rPr>
            </w:pPr>
            <w:r w:rsidRPr="002E4822">
              <w:rPr>
                <w:rFonts w:ascii="Nunito" w:hAnsi="Nunito"/>
                <w:color w:val="000000" w:themeColor="text1"/>
                <w:sz w:val="20"/>
                <w:rPrChange w:id="7006" w:author="Craig Parker" w:date="2024-08-07T12:23:00Z">
                  <w:rPr>
                    <w:sz w:val="15"/>
                    <w:szCs w:val="15"/>
                  </w:rPr>
                </w:rPrChange>
              </w:rPr>
              <w:t xml:space="preserve">combined climate  </w:t>
            </w:r>
          </w:p>
          <w:p w14:paraId="000001FA" w14:textId="77777777" w:rsidR="007813F4" w:rsidRPr="002E4822" w:rsidRDefault="009511AE">
            <w:pPr>
              <w:widowControl w:val="0"/>
              <w:spacing w:line="240" w:lineRule="auto"/>
              <w:ind w:left="121"/>
              <w:rPr>
                <w:rFonts w:ascii="Nunito" w:hAnsi="Nunito"/>
                <w:color w:val="000000" w:themeColor="text1"/>
                <w:sz w:val="20"/>
                <w:rPrChange w:id="7007" w:author="Craig Parker" w:date="2024-08-07T12:23:00Z">
                  <w:rPr>
                    <w:sz w:val="15"/>
                    <w:szCs w:val="15"/>
                  </w:rPr>
                </w:rPrChange>
              </w:rPr>
            </w:pPr>
            <w:r w:rsidRPr="002E4822">
              <w:rPr>
                <w:rFonts w:ascii="Nunito" w:hAnsi="Nunito"/>
                <w:color w:val="000000" w:themeColor="text1"/>
                <w:sz w:val="20"/>
                <w:rPrChange w:id="7008" w:author="Craig Parker" w:date="2024-08-07T12:23:00Z">
                  <w:rPr>
                    <w:sz w:val="15"/>
                    <w:szCs w:val="15"/>
                  </w:rPr>
                </w:rPrChange>
              </w:rPr>
              <w:t>exposures (forecasts)</w:t>
            </w:r>
          </w:p>
        </w:tc>
      </w:tr>
      <w:tr w:rsidR="006E7398" w:rsidRPr="002E4822" w14:paraId="06B69E33" w14:textId="77777777" w:rsidTr="3E93EB8D">
        <w:trPr>
          <w:trHeight w:val="1113"/>
          <w:del w:id="7009" w:author="Craig Parker" w:date="2024-08-06T12:24:00Z"/>
        </w:trPr>
        <w:tc>
          <w:tcPr>
            <w:tcW w:w="1530" w:type="pct"/>
            <w:shd w:val="clear" w:color="auto" w:fill="auto"/>
            <w:tcMar>
              <w:top w:w="100" w:type="dxa"/>
              <w:left w:w="100" w:type="dxa"/>
              <w:bottom w:w="100" w:type="dxa"/>
              <w:right w:w="100" w:type="dxa"/>
            </w:tcMar>
            <w:vAlign w:val="center"/>
          </w:tcPr>
          <w:p w14:paraId="000001FB" w14:textId="77777777" w:rsidR="007813F4" w:rsidRPr="002E4822" w:rsidRDefault="009511AE">
            <w:pPr>
              <w:widowControl w:val="0"/>
              <w:spacing w:line="240" w:lineRule="auto"/>
              <w:ind w:left="129"/>
              <w:rPr>
                <w:rFonts w:ascii="Nunito" w:hAnsi="Nunito"/>
                <w:color w:val="000000" w:themeColor="text1"/>
                <w:sz w:val="20"/>
                <w:rPrChange w:id="7010" w:author="Craig Parker" w:date="2024-08-07T12:23:00Z">
                  <w:rPr>
                    <w:sz w:val="15"/>
                    <w:szCs w:val="15"/>
                  </w:rPr>
                </w:rPrChange>
              </w:rPr>
            </w:pPr>
            <w:r w:rsidRPr="002E4822">
              <w:rPr>
                <w:rFonts w:ascii="Nunito" w:hAnsi="Nunito"/>
                <w:color w:val="000000" w:themeColor="text1"/>
                <w:sz w:val="20"/>
                <w:rPrChange w:id="7011" w:author="Craig Parker" w:date="2024-08-07T12:23:00Z">
                  <w:rPr>
                    <w:sz w:val="15"/>
                    <w:szCs w:val="15"/>
                  </w:rPr>
                </w:rPrChange>
              </w:rPr>
              <w:t xml:space="preserve">IBM TWC (The  </w:t>
            </w:r>
          </w:p>
          <w:p w14:paraId="000001FC" w14:textId="77777777" w:rsidR="007813F4" w:rsidRPr="002E4822" w:rsidRDefault="009511AE">
            <w:pPr>
              <w:widowControl w:val="0"/>
              <w:spacing w:before="2" w:line="230" w:lineRule="auto"/>
              <w:ind w:left="123" w:right="123" w:hanging="6"/>
              <w:rPr>
                <w:rFonts w:ascii="Nunito" w:hAnsi="Nunito"/>
                <w:color w:val="000000" w:themeColor="text1"/>
                <w:sz w:val="20"/>
                <w:rPrChange w:id="7012" w:author="Craig Parker" w:date="2024-08-07T12:23:00Z">
                  <w:rPr>
                    <w:sz w:val="15"/>
                    <w:szCs w:val="15"/>
                  </w:rPr>
                </w:rPrChange>
              </w:rPr>
            </w:pPr>
            <w:r w:rsidRPr="002E4822">
              <w:rPr>
                <w:rFonts w:ascii="Nunito" w:hAnsi="Nunito"/>
                <w:color w:val="000000" w:themeColor="text1"/>
                <w:sz w:val="20"/>
                <w:rPrChange w:id="7013" w:author="Craig Parker" w:date="2024-08-07T12:23:00Z">
                  <w:rPr>
                    <w:sz w:val="15"/>
                    <w:szCs w:val="15"/>
                  </w:rPr>
                </w:rPrChange>
              </w:rPr>
              <w:t xml:space="preserve">Weather </w:t>
            </w:r>
            <w:proofErr w:type="gramStart"/>
            <w:r w:rsidRPr="002E4822">
              <w:rPr>
                <w:rFonts w:ascii="Nunito" w:hAnsi="Nunito"/>
                <w:color w:val="000000" w:themeColor="text1"/>
                <w:sz w:val="20"/>
                <w:rPrChange w:id="7014" w:author="Craig Parker" w:date="2024-08-07T12:23:00Z">
                  <w:rPr>
                    <w:sz w:val="15"/>
                    <w:szCs w:val="15"/>
                  </w:rPr>
                </w:rPrChange>
              </w:rPr>
              <w:t>Company)  Current</w:t>
            </w:r>
            <w:proofErr w:type="gramEnd"/>
            <w:r w:rsidRPr="002E4822">
              <w:rPr>
                <w:rFonts w:ascii="Nunito" w:hAnsi="Nunito"/>
                <w:color w:val="000000" w:themeColor="text1"/>
                <w:sz w:val="20"/>
                <w:rPrChange w:id="7015" w:author="Craig Parker" w:date="2024-08-07T12:23:00Z">
                  <w:rPr>
                    <w:sz w:val="15"/>
                    <w:szCs w:val="15"/>
                  </w:rPr>
                </w:rPrChange>
              </w:rPr>
              <w:t xml:space="preserve"> and  </w:t>
            </w:r>
          </w:p>
          <w:p w14:paraId="000001FD" w14:textId="77777777" w:rsidR="007813F4" w:rsidRPr="002E4822" w:rsidRDefault="009511AE">
            <w:pPr>
              <w:widowControl w:val="0"/>
              <w:spacing w:before="4" w:line="240" w:lineRule="auto"/>
              <w:ind w:left="125"/>
              <w:rPr>
                <w:rFonts w:ascii="Nunito" w:hAnsi="Nunito"/>
                <w:color w:val="000000" w:themeColor="text1"/>
                <w:sz w:val="20"/>
                <w:rPrChange w:id="7016" w:author="Craig Parker" w:date="2024-08-07T12:23:00Z">
                  <w:rPr>
                    <w:sz w:val="15"/>
                    <w:szCs w:val="15"/>
                  </w:rPr>
                </w:rPrChange>
              </w:rPr>
            </w:pPr>
            <w:r w:rsidRPr="002E4822">
              <w:rPr>
                <w:rFonts w:ascii="Nunito" w:hAnsi="Nunito"/>
                <w:color w:val="000000" w:themeColor="text1"/>
                <w:sz w:val="20"/>
                <w:rPrChange w:id="7017" w:author="Craig Parker" w:date="2024-08-07T12:23:00Z">
                  <w:rPr>
                    <w:sz w:val="15"/>
                    <w:szCs w:val="15"/>
                  </w:rPr>
                </w:rPrChange>
              </w:rPr>
              <w:t xml:space="preserve">historical weather </w:t>
            </w:r>
          </w:p>
        </w:tc>
        <w:tc>
          <w:tcPr>
            <w:tcW w:w="1391" w:type="pct"/>
            <w:shd w:val="clear" w:color="auto" w:fill="auto"/>
            <w:tcMar>
              <w:top w:w="100" w:type="dxa"/>
              <w:left w:w="100" w:type="dxa"/>
              <w:bottom w:w="100" w:type="dxa"/>
              <w:right w:w="100" w:type="dxa"/>
            </w:tcMar>
            <w:vAlign w:val="center"/>
          </w:tcPr>
          <w:p w14:paraId="000001FE" w14:textId="77777777" w:rsidR="007813F4" w:rsidRPr="002E4822" w:rsidRDefault="009511AE">
            <w:pPr>
              <w:widowControl w:val="0"/>
              <w:spacing w:line="230" w:lineRule="auto"/>
              <w:ind w:left="118" w:right="64" w:firstLine="4"/>
              <w:rPr>
                <w:rFonts w:ascii="Nunito" w:hAnsi="Nunito"/>
                <w:color w:val="000000" w:themeColor="text1"/>
                <w:sz w:val="20"/>
                <w:rPrChange w:id="7018" w:author="Craig Parker" w:date="2024-08-07T12:23:00Z">
                  <w:rPr>
                    <w:sz w:val="15"/>
                    <w:szCs w:val="15"/>
                  </w:rPr>
                </w:rPrChange>
              </w:rPr>
            </w:pPr>
            <w:r w:rsidRPr="002E4822">
              <w:rPr>
                <w:rFonts w:ascii="Nunito" w:hAnsi="Nunito"/>
                <w:color w:val="000000" w:themeColor="text1"/>
                <w:sz w:val="20"/>
                <w:rPrChange w:id="7019" w:author="Craig Parker" w:date="2024-08-07T12:23:00Z">
                  <w:rPr>
                    <w:sz w:val="15"/>
                    <w:szCs w:val="15"/>
                  </w:rPr>
                </w:rPrChange>
              </w:rPr>
              <w:t xml:space="preserve">Data layers from The </w:t>
            </w:r>
            <w:proofErr w:type="gramStart"/>
            <w:r w:rsidRPr="002E4822">
              <w:rPr>
                <w:rFonts w:ascii="Nunito" w:hAnsi="Nunito"/>
                <w:color w:val="000000" w:themeColor="text1"/>
                <w:sz w:val="20"/>
                <w:rPrChange w:id="7020" w:author="Craig Parker" w:date="2024-08-07T12:23:00Z">
                  <w:rPr>
                    <w:sz w:val="15"/>
                    <w:szCs w:val="15"/>
                  </w:rPr>
                </w:rPrChange>
              </w:rPr>
              <w:t>Weather  Company</w:t>
            </w:r>
            <w:proofErr w:type="gramEnd"/>
            <w:r w:rsidRPr="002E4822">
              <w:rPr>
                <w:rFonts w:ascii="Nunito" w:hAnsi="Nunito"/>
                <w:color w:val="000000" w:themeColor="text1"/>
                <w:sz w:val="20"/>
                <w:rPrChange w:id="7021" w:author="Craig Parker" w:date="2024-08-07T12:23:00Z">
                  <w:rPr>
                    <w:sz w:val="15"/>
                    <w:szCs w:val="15"/>
                  </w:rPr>
                </w:rPrChange>
              </w:rPr>
              <w:t xml:space="preserve">, an IBM Business </w:t>
            </w:r>
          </w:p>
        </w:tc>
        <w:tc>
          <w:tcPr>
            <w:tcW w:w="378" w:type="pct"/>
            <w:shd w:val="clear" w:color="auto" w:fill="auto"/>
            <w:tcMar>
              <w:top w:w="100" w:type="dxa"/>
              <w:left w:w="100" w:type="dxa"/>
              <w:bottom w:w="100" w:type="dxa"/>
              <w:right w:w="100" w:type="dxa"/>
            </w:tcMar>
            <w:vAlign w:val="center"/>
          </w:tcPr>
          <w:p w14:paraId="000001FF" w14:textId="77777777" w:rsidR="007813F4" w:rsidRPr="002E4822" w:rsidRDefault="009511AE">
            <w:pPr>
              <w:widowControl w:val="0"/>
              <w:spacing w:line="240" w:lineRule="auto"/>
              <w:ind w:left="127"/>
              <w:rPr>
                <w:rFonts w:ascii="Nunito" w:hAnsi="Nunito"/>
                <w:color w:val="000000" w:themeColor="text1"/>
                <w:sz w:val="20"/>
                <w:rPrChange w:id="7022" w:author="Craig Parker" w:date="2024-08-07T12:23:00Z">
                  <w:rPr>
                    <w:sz w:val="15"/>
                    <w:szCs w:val="15"/>
                  </w:rPr>
                </w:rPrChange>
              </w:rPr>
            </w:pPr>
            <w:r w:rsidRPr="002E4822">
              <w:rPr>
                <w:rFonts w:ascii="Nunito" w:hAnsi="Nunito"/>
                <w:color w:val="000000" w:themeColor="text1"/>
                <w:sz w:val="20"/>
                <w:rPrChange w:id="7023" w:author="Craig Parker" w:date="2024-08-07T12:23:00Z">
                  <w:rPr>
                    <w:sz w:val="15"/>
                    <w:szCs w:val="15"/>
                  </w:rPr>
                </w:rPrChange>
              </w:rPr>
              <w:t>PAIRS</w:t>
            </w:r>
          </w:p>
        </w:tc>
        <w:tc>
          <w:tcPr>
            <w:tcW w:w="633" w:type="pct"/>
            <w:shd w:val="clear" w:color="auto" w:fill="auto"/>
            <w:tcMar>
              <w:top w:w="100" w:type="dxa"/>
              <w:left w:w="100" w:type="dxa"/>
              <w:bottom w:w="100" w:type="dxa"/>
              <w:right w:w="100" w:type="dxa"/>
            </w:tcMar>
            <w:vAlign w:val="center"/>
          </w:tcPr>
          <w:p w14:paraId="00000200" w14:textId="77777777" w:rsidR="007813F4" w:rsidRPr="002E4822" w:rsidRDefault="009511AE">
            <w:pPr>
              <w:widowControl w:val="0"/>
              <w:spacing w:line="232" w:lineRule="auto"/>
              <w:ind w:left="112" w:right="84" w:firstLine="1"/>
              <w:rPr>
                <w:rFonts w:ascii="Nunito" w:hAnsi="Nunito"/>
                <w:color w:val="000000" w:themeColor="text1"/>
                <w:sz w:val="20"/>
                <w:rPrChange w:id="7024" w:author="Craig Parker" w:date="2024-08-07T12:23:00Z">
                  <w:rPr>
                    <w:sz w:val="15"/>
                    <w:szCs w:val="15"/>
                  </w:rPr>
                </w:rPrChange>
              </w:rPr>
            </w:pPr>
            <w:r w:rsidRPr="002E4822">
              <w:rPr>
                <w:rFonts w:ascii="Nunito" w:hAnsi="Nunito"/>
                <w:color w:val="000000" w:themeColor="text1"/>
                <w:sz w:val="20"/>
                <w:rPrChange w:id="7025" w:author="Craig Parker" w:date="2024-08-07T12:23:00Z">
                  <w:rPr>
                    <w:sz w:val="15"/>
                    <w:szCs w:val="15"/>
                  </w:rPr>
                </w:rPrChange>
              </w:rPr>
              <w:t xml:space="preserve">Temperature (Change, Min, </w:t>
            </w:r>
            <w:proofErr w:type="gramStart"/>
            <w:r w:rsidRPr="002E4822">
              <w:rPr>
                <w:rFonts w:ascii="Nunito" w:hAnsi="Nunito"/>
                <w:color w:val="000000" w:themeColor="text1"/>
                <w:sz w:val="20"/>
                <w:rPrChange w:id="7026" w:author="Craig Parker" w:date="2024-08-07T12:23:00Z">
                  <w:rPr>
                    <w:sz w:val="15"/>
                    <w:szCs w:val="15"/>
                  </w:rPr>
                </w:rPrChange>
              </w:rPr>
              <w:t>Max,  Feels</w:t>
            </w:r>
            <w:proofErr w:type="gramEnd"/>
            <w:r w:rsidRPr="002E4822">
              <w:rPr>
                <w:rFonts w:ascii="Nunito" w:hAnsi="Nunito"/>
                <w:color w:val="000000" w:themeColor="text1"/>
                <w:sz w:val="20"/>
                <w:rPrChange w:id="7027" w:author="Craig Parker" w:date="2024-08-07T12:23:00Z">
                  <w:rPr>
                    <w:sz w:val="15"/>
                    <w:szCs w:val="15"/>
                  </w:rPr>
                </w:rPrChange>
              </w:rPr>
              <w:t xml:space="preserve"> like); Solar irradiance;  Wind (speed, gust &amp; dir.), Rel.  Humidity, Daily </w:t>
            </w:r>
            <w:proofErr w:type="gramStart"/>
            <w:r w:rsidRPr="002E4822">
              <w:rPr>
                <w:rFonts w:ascii="Nunito" w:hAnsi="Nunito"/>
                <w:color w:val="000000" w:themeColor="text1"/>
                <w:sz w:val="20"/>
                <w:rPrChange w:id="7028" w:author="Craig Parker" w:date="2024-08-07T12:23:00Z">
                  <w:rPr>
                    <w:sz w:val="15"/>
                    <w:szCs w:val="15"/>
                  </w:rPr>
                </w:rPrChange>
              </w:rPr>
              <w:t>precipitation  (</w:t>
            </w:r>
            <w:proofErr w:type="gramEnd"/>
            <w:r w:rsidRPr="002E4822">
              <w:rPr>
                <w:rFonts w:ascii="Nunito" w:hAnsi="Nunito"/>
                <w:color w:val="000000" w:themeColor="text1"/>
                <w:sz w:val="20"/>
                <w:rPrChange w:id="7029" w:author="Craig Parker" w:date="2024-08-07T12:23:00Z">
                  <w:rPr>
                    <w:sz w:val="15"/>
                    <w:szCs w:val="15"/>
                  </w:rPr>
                </w:rPrChange>
              </w:rPr>
              <w:t>total, rate); Dewpoint; 3-hrly  Pressure Change</w:t>
            </w:r>
          </w:p>
        </w:tc>
        <w:tc>
          <w:tcPr>
            <w:tcW w:w="486" w:type="pct"/>
            <w:shd w:val="clear" w:color="auto" w:fill="auto"/>
            <w:tcMar>
              <w:top w:w="100" w:type="dxa"/>
              <w:left w:w="100" w:type="dxa"/>
              <w:bottom w:w="100" w:type="dxa"/>
              <w:right w:w="100" w:type="dxa"/>
            </w:tcMar>
            <w:vAlign w:val="center"/>
          </w:tcPr>
          <w:p w14:paraId="00000201" w14:textId="77777777" w:rsidR="007813F4" w:rsidRPr="002E4822" w:rsidRDefault="009511AE">
            <w:pPr>
              <w:widowControl w:val="0"/>
              <w:spacing w:line="240" w:lineRule="auto"/>
              <w:ind w:left="122"/>
              <w:rPr>
                <w:rFonts w:ascii="Nunito" w:hAnsi="Nunito"/>
                <w:color w:val="000000" w:themeColor="text1"/>
                <w:sz w:val="20"/>
                <w:rPrChange w:id="7030" w:author="Craig Parker" w:date="2024-08-07T12:23:00Z">
                  <w:rPr>
                    <w:sz w:val="15"/>
                    <w:szCs w:val="15"/>
                  </w:rPr>
                </w:rPrChange>
              </w:rPr>
            </w:pPr>
            <w:r w:rsidRPr="002E4822">
              <w:rPr>
                <w:rFonts w:ascii="Nunito" w:hAnsi="Nunito"/>
                <w:color w:val="000000" w:themeColor="text1"/>
                <w:sz w:val="20"/>
                <w:rPrChange w:id="7031" w:author="Craig Parker" w:date="2024-08-07T12:23:00Z">
                  <w:rPr>
                    <w:sz w:val="15"/>
                    <w:szCs w:val="15"/>
                  </w:rPr>
                </w:rPrChange>
              </w:rPr>
              <w:t xml:space="preserve">Spatial: Global  </w:t>
            </w:r>
          </w:p>
          <w:p w14:paraId="00000202" w14:textId="77777777" w:rsidR="007813F4" w:rsidRPr="002E4822" w:rsidRDefault="009511AE">
            <w:pPr>
              <w:widowControl w:val="0"/>
              <w:spacing w:line="240" w:lineRule="auto"/>
              <w:ind w:left="121"/>
              <w:rPr>
                <w:rFonts w:ascii="Nunito" w:hAnsi="Nunito"/>
                <w:color w:val="000000" w:themeColor="text1"/>
                <w:sz w:val="20"/>
                <w:rPrChange w:id="7032" w:author="Craig Parker" w:date="2024-08-07T12:23:00Z">
                  <w:rPr>
                    <w:sz w:val="15"/>
                    <w:szCs w:val="15"/>
                  </w:rPr>
                </w:rPrChange>
              </w:rPr>
            </w:pPr>
            <w:r w:rsidRPr="002E4822">
              <w:rPr>
                <w:rFonts w:ascii="Nunito" w:hAnsi="Nunito"/>
                <w:color w:val="000000" w:themeColor="text1"/>
                <w:sz w:val="20"/>
                <w:rPrChange w:id="7033" w:author="Craig Parker" w:date="2024-08-07T12:23:00Z">
                  <w:rPr>
                    <w:sz w:val="15"/>
                    <w:szCs w:val="15"/>
                  </w:rPr>
                </w:rPrChange>
              </w:rPr>
              <w:t xml:space="preserve">coverage, 4km  </w:t>
            </w:r>
          </w:p>
          <w:p w14:paraId="00000203" w14:textId="77777777" w:rsidR="007813F4" w:rsidRPr="002E4822" w:rsidRDefault="009511AE">
            <w:pPr>
              <w:widowControl w:val="0"/>
              <w:spacing w:before="2" w:line="240" w:lineRule="auto"/>
              <w:ind w:left="125"/>
              <w:rPr>
                <w:rFonts w:ascii="Nunito" w:hAnsi="Nunito"/>
                <w:color w:val="000000" w:themeColor="text1"/>
                <w:sz w:val="20"/>
                <w:rPrChange w:id="7034" w:author="Craig Parker" w:date="2024-08-07T12:23:00Z">
                  <w:rPr>
                    <w:sz w:val="15"/>
                    <w:szCs w:val="15"/>
                  </w:rPr>
                </w:rPrChange>
              </w:rPr>
            </w:pPr>
            <w:r w:rsidRPr="002E4822">
              <w:rPr>
                <w:rFonts w:ascii="Nunito" w:hAnsi="Nunito"/>
                <w:color w:val="000000" w:themeColor="text1"/>
                <w:sz w:val="20"/>
                <w:rPrChange w:id="7035" w:author="Craig Parker" w:date="2024-08-07T12:23:00Z">
                  <w:rPr>
                    <w:sz w:val="15"/>
                    <w:szCs w:val="15"/>
                  </w:rPr>
                </w:rPrChange>
              </w:rPr>
              <w:t xml:space="preserve">landmass and  </w:t>
            </w:r>
          </w:p>
          <w:p w14:paraId="00000204" w14:textId="77777777" w:rsidR="007813F4" w:rsidRPr="002E4822" w:rsidRDefault="009511AE">
            <w:pPr>
              <w:widowControl w:val="0"/>
              <w:spacing w:line="233" w:lineRule="auto"/>
              <w:ind w:left="116" w:right="93" w:firstLine="4"/>
              <w:jc w:val="both"/>
              <w:rPr>
                <w:rFonts w:ascii="Nunito" w:hAnsi="Nunito"/>
                <w:color w:val="000000" w:themeColor="text1"/>
                <w:sz w:val="20"/>
                <w:rPrChange w:id="7036" w:author="Craig Parker" w:date="2024-08-07T12:23:00Z">
                  <w:rPr>
                    <w:sz w:val="15"/>
                    <w:szCs w:val="15"/>
                  </w:rPr>
                </w:rPrChange>
              </w:rPr>
            </w:pPr>
            <w:r w:rsidRPr="002E4822">
              <w:rPr>
                <w:rFonts w:ascii="Nunito" w:hAnsi="Nunito"/>
                <w:color w:val="000000" w:themeColor="text1"/>
                <w:sz w:val="20"/>
                <w:rPrChange w:id="7037" w:author="Craig Parker" w:date="2024-08-07T12:23:00Z">
                  <w:rPr>
                    <w:sz w:val="15"/>
                    <w:szCs w:val="15"/>
                  </w:rPr>
                </w:rPrChange>
              </w:rPr>
              <w:t xml:space="preserve">coastal </w:t>
            </w:r>
            <w:proofErr w:type="gramStart"/>
            <w:r w:rsidRPr="002E4822">
              <w:rPr>
                <w:rFonts w:ascii="Nunito" w:hAnsi="Nunito"/>
                <w:color w:val="000000" w:themeColor="text1"/>
                <w:sz w:val="20"/>
                <w:rPrChange w:id="7038" w:author="Craig Parker" w:date="2024-08-07T12:23:00Z">
                  <w:rPr>
                    <w:sz w:val="15"/>
                    <w:szCs w:val="15"/>
                  </w:rPr>
                </w:rPrChange>
              </w:rPr>
              <w:t>waterways  (</w:t>
            </w:r>
            <w:proofErr w:type="gramEnd"/>
            <w:r w:rsidRPr="002E4822">
              <w:rPr>
                <w:rFonts w:ascii="Nunito" w:hAnsi="Nunito"/>
                <w:color w:val="000000" w:themeColor="text1"/>
                <w:sz w:val="20"/>
                <w:rPrChange w:id="7039" w:author="Craig Parker" w:date="2024-08-07T12:23:00Z">
                  <w:rPr>
                    <w:sz w:val="15"/>
                    <w:szCs w:val="15"/>
                  </w:rPr>
                </w:rPrChange>
              </w:rPr>
              <w:t>hourly &amp; daily res  from 2015)</w:t>
            </w:r>
          </w:p>
        </w:tc>
        <w:tc>
          <w:tcPr>
            <w:tcW w:w="583" w:type="pct"/>
            <w:shd w:val="clear" w:color="auto" w:fill="auto"/>
            <w:tcMar>
              <w:top w:w="100" w:type="dxa"/>
              <w:left w:w="100" w:type="dxa"/>
              <w:bottom w:w="100" w:type="dxa"/>
              <w:right w:w="100" w:type="dxa"/>
            </w:tcMar>
            <w:vAlign w:val="center"/>
          </w:tcPr>
          <w:p w14:paraId="00000205" w14:textId="77777777" w:rsidR="007813F4" w:rsidRPr="002E4822" w:rsidRDefault="009511AE">
            <w:pPr>
              <w:widowControl w:val="0"/>
              <w:spacing w:line="230" w:lineRule="auto"/>
              <w:ind w:left="125" w:right="250" w:firstLine="1"/>
              <w:rPr>
                <w:rFonts w:ascii="Nunito" w:hAnsi="Nunito"/>
                <w:color w:val="000000" w:themeColor="text1"/>
                <w:sz w:val="20"/>
                <w:rPrChange w:id="7040" w:author="Craig Parker" w:date="2024-08-07T12:23:00Z">
                  <w:rPr>
                    <w:sz w:val="15"/>
                    <w:szCs w:val="15"/>
                  </w:rPr>
                </w:rPrChange>
              </w:rPr>
            </w:pPr>
            <w:r w:rsidRPr="002E4822">
              <w:rPr>
                <w:rFonts w:ascii="Nunito" w:hAnsi="Nunito"/>
                <w:color w:val="000000" w:themeColor="text1"/>
                <w:sz w:val="20"/>
                <w:rPrChange w:id="7041" w:author="Craig Parker" w:date="2024-08-07T12:23:00Z">
                  <w:rPr>
                    <w:sz w:val="15"/>
                    <w:szCs w:val="15"/>
                  </w:rPr>
                </w:rPrChange>
              </w:rPr>
              <w:t xml:space="preserve">Determination of </w:t>
            </w:r>
            <w:proofErr w:type="gramStart"/>
            <w:r w:rsidRPr="002E4822">
              <w:rPr>
                <w:rFonts w:ascii="Nunito" w:hAnsi="Nunito"/>
                <w:color w:val="000000" w:themeColor="text1"/>
                <w:sz w:val="20"/>
                <w:rPrChange w:id="7042" w:author="Craig Parker" w:date="2024-08-07T12:23:00Z">
                  <w:rPr>
                    <w:sz w:val="15"/>
                    <w:szCs w:val="15"/>
                  </w:rPr>
                </w:rPrChange>
              </w:rPr>
              <w:t>heat  hazard</w:t>
            </w:r>
            <w:proofErr w:type="gramEnd"/>
            <w:r w:rsidRPr="002E4822">
              <w:rPr>
                <w:rFonts w:ascii="Nunito" w:hAnsi="Nunito"/>
                <w:color w:val="000000" w:themeColor="text1"/>
                <w:sz w:val="20"/>
                <w:rPrChange w:id="7043" w:author="Craig Parker" w:date="2024-08-07T12:23:00Z">
                  <w:rPr>
                    <w:sz w:val="15"/>
                    <w:szCs w:val="15"/>
                  </w:rPr>
                </w:rPrChange>
              </w:rPr>
              <w:t xml:space="preserve">; Thermal  </w:t>
            </w:r>
          </w:p>
          <w:p w14:paraId="00000206" w14:textId="77777777" w:rsidR="007813F4" w:rsidRPr="002E4822" w:rsidRDefault="009511AE">
            <w:pPr>
              <w:widowControl w:val="0"/>
              <w:spacing w:before="8" w:line="240" w:lineRule="auto"/>
              <w:ind w:left="121"/>
              <w:rPr>
                <w:rFonts w:ascii="Nunito" w:hAnsi="Nunito"/>
                <w:color w:val="000000" w:themeColor="text1"/>
                <w:sz w:val="20"/>
                <w:rPrChange w:id="7044" w:author="Craig Parker" w:date="2024-08-07T12:23:00Z">
                  <w:rPr>
                    <w:sz w:val="15"/>
                    <w:szCs w:val="15"/>
                  </w:rPr>
                </w:rPrChange>
              </w:rPr>
            </w:pPr>
            <w:r w:rsidRPr="002E4822">
              <w:rPr>
                <w:rFonts w:ascii="Nunito" w:hAnsi="Nunito"/>
                <w:color w:val="000000" w:themeColor="text1"/>
                <w:sz w:val="20"/>
                <w:rPrChange w:id="7045" w:author="Craig Parker" w:date="2024-08-07T12:23:00Z">
                  <w:rPr>
                    <w:sz w:val="15"/>
                    <w:szCs w:val="15"/>
                  </w:rPr>
                </w:rPrChange>
              </w:rPr>
              <w:t xml:space="preserve">comfort </w:t>
            </w:r>
            <w:proofErr w:type="gramStart"/>
            <w:r w:rsidRPr="002E4822">
              <w:rPr>
                <w:rFonts w:ascii="Nunito" w:hAnsi="Nunito"/>
                <w:color w:val="000000" w:themeColor="text1"/>
                <w:sz w:val="20"/>
                <w:rPrChange w:id="7046" w:author="Craig Parker" w:date="2024-08-07T12:23:00Z">
                  <w:rPr>
                    <w:sz w:val="15"/>
                    <w:szCs w:val="15"/>
                  </w:rPr>
                </w:rPrChange>
              </w:rPr>
              <w:t>metrics;</w:t>
            </w:r>
            <w:proofErr w:type="gramEnd"/>
            <w:r w:rsidRPr="002E4822">
              <w:rPr>
                <w:rFonts w:ascii="Nunito" w:hAnsi="Nunito"/>
                <w:color w:val="000000" w:themeColor="text1"/>
                <w:sz w:val="20"/>
                <w:rPrChange w:id="7047" w:author="Craig Parker" w:date="2024-08-07T12:23:00Z">
                  <w:rPr>
                    <w:sz w:val="15"/>
                    <w:szCs w:val="15"/>
                  </w:rPr>
                </w:rPrChange>
              </w:rPr>
              <w:t xml:space="preserve">  </w:t>
            </w:r>
          </w:p>
          <w:p w14:paraId="00000207" w14:textId="77777777" w:rsidR="007813F4" w:rsidRPr="002E4822" w:rsidRDefault="009511AE">
            <w:pPr>
              <w:widowControl w:val="0"/>
              <w:spacing w:line="240" w:lineRule="auto"/>
              <w:ind w:left="121"/>
              <w:rPr>
                <w:rFonts w:ascii="Nunito" w:hAnsi="Nunito"/>
                <w:color w:val="000000" w:themeColor="text1"/>
                <w:sz w:val="20"/>
                <w:rPrChange w:id="7048" w:author="Craig Parker" w:date="2024-08-07T12:23:00Z">
                  <w:rPr>
                    <w:sz w:val="15"/>
                    <w:szCs w:val="15"/>
                  </w:rPr>
                </w:rPrChange>
              </w:rPr>
            </w:pPr>
            <w:r w:rsidRPr="002E4822">
              <w:rPr>
                <w:rFonts w:ascii="Nunito" w:hAnsi="Nunito"/>
                <w:color w:val="000000" w:themeColor="text1"/>
                <w:sz w:val="20"/>
                <w:rPrChange w:id="7049" w:author="Craig Parker" w:date="2024-08-07T12:23:00Z">
                  <w:rPr>
                    <w:sz w:val="15"/>
                    <w:szCs w:val="15"/>
                  </w:rPr>
                </w:rPrChange>
              </w:rPr>
              <w:t xml:space="preserve">combined climate  </w:t>
            </w:r>
          </w:p>
          <w:p w14:paraId="00000208" w14:textId="77777777" w:rsidR="007813F4" w:rsidRPr="002E4822" w:rsidRDefault="009511AE">
            <w:pPr>
              <w:widowControl w:val="0"/>
              <w:spacing w:line="240" w:lineRule="auto"/>
              <w:ind w:left="121"/>
              <w:rPr>
                <w:rFonts w:ascii="Nunito" w:hAnsi="Nunito"/>
                <w:color w:val="000000" w:themeColor="text1"/>
                <w:sz w:val="20"/>
                <w:rPrChange w:id="7050" w:author="Craig Parker" w:date="2024-08-07T12:23:00Z">
                  <w:rPr>
                    <w:sz w:val="15"/>
                    <w:szCs w:val="15"/>
                  </w:rPr>
                </w:rPrChange>
              </w:rPr>
            </w:pPr>
            <w:r w:rsidRPr="002E4822">
              <w:rPr>
                <w:rFonts w:ascii="Nunito" w:hAnsi="Nunito"/>
                <w:color w:val="000000" w:themeColor="text1"/>
                <w:sz w:val="20"/>
                <w:rPrChange w:id="7051" w:author="Craig Parker" w:date="2024-08-07T12:23:00Z">
                  <w:rPr>
                    <w:sz w:val="15"/>
                    <w:szCs w:val="15"/>
                  </w:rPr>
                </w:rPrChange>
              </w:rPr>
              <w:t>exposures (historical)</w:t>
            </w:r>
          </w:p>
        </w:tc>
      </w:tr>
      <w:tr w:rsidR="006E7398" w:rsidRPr="002E4822" w14:paraId="26DFD1A3" w14:textId="77777777" w:rsidTr="3E93EB8D">
        <w:trPr>
          <w:trHeight w:val="1483"/>
          <w:del w:id="7052" w:author="Craig Parker" w:date="2024-08-06T12:24:00Z"/>
        </w:trPr>
        <w:tc>
          <w:tcPr>
            <w:tcW w:w="1530" w:type="pct"/>
            <w:shd w:val="clear" w:color="auto" w:fill="auto"/>
            <w:tcMar>
              <w:top w:w="100" w:type="dxa"/>
              <w:left w:w="100" w:type="dxa"/>
              <w:bottom w:w="100" w:type="dxa"/>
              <w:right w:w="100" w:type="dxa"/>
            </w:tcMar>
            <w:vAlign w:val="center"/>
          </w:tcPr>
          <w:p w14:paraId="00000209" w14:textId="77777777" w:rsidR="007813F4" w:rsidRPr="002E4822" w:rsidRDefault="009511AE">
            <w:pPr>
              <w:widowControl w:val="0"/>
              <w:spacing w:line="240" w:lineRule="auto"/>
              <w:ind w:left="128"/>
              <w:rPr>
                <w:rFonts w:ascii="Nunito" w:hAnsi="Nunito"/>
                <w:color w:val="000000" w:themeColor="text1"/>
                <w:sz w:val="20"/>
                <w:rPrChange w:id="7053" w:author="Craig Parker" w:date="2024-08-07T12:23:00Z">
                  <w:rPr>
                    <w:sz w:val="15"/>
                    <w:szCs w:val="15"/>
                  </w:rPr>
                </w:rPrChange>
              </w:rPr>
            </w:pPr>
            <w:proofErr w:type="gramStart"/>
            <w:r w:rsidRPr="002E4822">
              <w:rPr>
                <w:rFonts w:ascii="Nunito" w:hAnsi="Nunito"/>
                <w:color w:val="000000" w:themeColor="text1"/>
                <w:sz w:val="20"/>
                <w:rPrChange w:id="7054" w:author="Craig Parker" w:date="2024-08-07T12:23:00Z">
                  <w:rPr>
                    <w:sz w:val="15"/>
                    <w:szCs w:val="15"/>
                  </w:rPr>
                </w:rPrChange>
              </w:rPr>
              <w:t>Fifth-generation</w:t>
            </w:r>
            <w:proofErr w:type="gramEnd"/>
            <w:r w:rsidRPr="002E4822">
              <w:rPr>
                <w:rFonts w:ascii="Nunito" w:hAnsi="Nunito"/>
                <w:color w:val="000000" w:themeColor="text1"/>
                <w:sz w:val="20"/>
                <w:rPrChange w:id="7055" w:author="Craig Parker" w:date="2024-08-07T12:23:00Z">
                  <w:rPr>
                    <w:sz w:val="15"/>
                    <w:szCs w:val="15"/>
                  </w:rPr>
                </w:rPrChange>
              </w:rPr>
              <w:t xml:space="preserve">  </w:t>
            </w:r>
          </w:p>
          <w:p w14:paraId="0000020A" w14:textId="77777777" w:rsidR="007813F4" w:rsidRPr="002E4822" w:rsidRDefault="009511AE">
            <w:pPr>
              <w:widowControl w:val="0"/>
              <w:spacing w:before="2" w:line="232" w:lineRule="auto"/>
              <w:ind w:left="120" w:right="152" w:firstLine="7"/>
              <w:rPr>
                <w:rFonts w:ascii="Nunito" w:hAnsi="Nunito"/>
                <w:color w:val="000000" w:themeColor="text1"/>
                <w:sz w:val="20"/>
                <w:u w:val="single"/>
                <w:rPrChange w:id="7056" w:author="Craig Parker" w:date="2024-08-07T12:23:00Z">
                  <w:rPr>
                    <w:color w:val="0000FF"/>
                    <w:sz w:val="15"/>
                    <w:szCs w:val="15"/>
                    <w:u w:val="single"/>
                  </w:rPr>
                </w:rPrChange>
              </w:rPr>
            </w:pPr>
            <w:r w:rsidRPr="002E4822">
              <w:rPr>
                <w:rFonts w:ascii="Nunito" w:hAnsi="Nunito"/>
                <w:color w:val="000000" w:themeColor="text1"/>
                <w:sz w:val="20"/>
                <w:rPrChange w:id="7057" w:author="Craig Parker" w:date="2024-08-07T12:23:00Z">
                  <w:rPr>
                    <w:sz w:val="15"/>
                    <w:szCs w:val="15"/>
                  </w:rPr>
                </w:rPrChange>
              </w:rPr>
              <w:t xml:space="preserve">ECMWF high-res.  Reanalysis (ERA5) </w:t>
            </w:r>
            <w:r w:rsidRPr="002E4822">
              <w:rPr>
                <w:rFonts w:ascii="Nunito" w:hAnsi="Nunito"/>
                <w:color w:val="000000" w:themeColor="text1"/>
                <w:sz w:val="20"/>
                <w:u w:val="single"/>
                <w:rPrChange w:id="7058" w:author="Craig Parker" w:date="2024-08-07T12:23:00Z">
                  <w:rPr>
                    <w:color w:val="0000FF"/>
                    <w:sz w:val="15"/>
                    <w:szCs w:val="15"/>
                    <w:u w:val="single"/>
                  </w:rPr>
                </w:rPrChange>
              </w:rPr>
              <w:t>https://cds.climate.c</w:t>
            </w:r>
            <w:r w:rsidRPr="002E4822">
              <w:rPr>
                <w:rFonts w:ascii="Nunito" w:hAnsi="Nunito"/>
                <w:color w:val="000000" w:themeColor="text1"/>
                <w:sz w:val="20"/>
                <w:rPrChange w:id="7059" w:author="Craig Parker" w:date="2024-08-07T12:23:00Z">
                  <w:rPr>
                    <w:color w:val="0000FF"/>
                    <w:sz w:val="15"/>
                    <w:szCs w:val="15"/>
                  </w:rPr>
                </w:rPrChange>
              </w:rPr>
              <w:t xml:space="preserve"> </w:t>
            </w:r>
            <w:r w:rsidRPr="002E4822">
              <w:rPr>
                <w:rFonts w:ascii="Nunito" w:hAnsi="Nunito"/>
                <w:color w:val="000000" w:themeColor="text1"/>
                <w:sz w:val="20"/>
                <w:u w:val="single"/>
                <w:rPrChange w:id="7060" w:author="Craig Parker" w:date="2024-08-07T12:23:00Z">
                  <w:rPr>
                    <w:color w:val="0000FF"/>
                    <w:sz w:val="15"/>
                    <w:szCs w:val="15"/>
                    <w:u w:val="single"/>
                  </w:rPr>
                </w:rPrChange>
              </w:rPr>
              <w:t>opernicus.eu</w:t>
            </w:r>
          </w:p>
        </w:tc>
        <w:tc>
          <w:tcPr>
            <w:tcW w:w="1391" w:type="pct"/>
            <w:shd w:val="clear" w:color="auto" w:fill="auto"/>
            <w:tcMar>
              <w:top w:w="100" w:type="dxa"/>
              <w:left w:w="100" w:type="dxa"/>
              <w:bottom w:w="100" w:type="dxa"/>
              <w:right w:w="100" w:type="dxa"/>
            </w:tcMar>
            <w:vAlign w:val="center"/>
          </w:tcPr>
          <w:p w14:paraId="0000020B" w14:textId="78B1AD98" w:rsidR="007813F4" w:rsidRPr="002E4822" w:rsidRDefault="009511AE">
            <w:pPr>
              <w:widowControl w:val="0"/>
              <w:spacing w:line="232" w:lineRule="auto"/>
              <w:ind w:left="113" w:right="90" w:hanging="2"/>
              <w:rPr>
                <w:rFonts w:ascii="Nunito" w:hAnsi="Nunito"/>
                <w:color w:val="000000" w:themeColor="text1"/>
                <w:sz w:val="20"/>
                <w:rPrChange w:id="7061" w:author="Craig Parker" w:date="2024-08-07T12:23:00Z">
                  <w:rPr>
                    <w:sz w:val="15"/>
                    <w:szCs w:val="15"/>
                  </w:rPr>
                </w:rPrChange>
              </w:rPr>
            </w:pPr>
            <w:r w:rsidRPr="002E4822">
              <w:rPr>
                <w:rFonts w:ascii="Nunito" w:hAnsi="Nunito"/>
                <w:color w:val="000000" w:themeColor="text1"/>
                <w:sz w:val="20"/>
                <w:rPrChange w:id="7062" w:author="Craig Parker" w:date="2024-08-07T12:23:00Z">
                  <w:rPr>
                    <w:sz w:val="15"/>
                    <w:szCs w:val="15"/>
                  </w:rPr>
                </w:rPrChange>
              </w:rPr>
              <w:t xml:space="preserve">A global reanalysis dataset </w:t>
            </w:r>
            <w:del w:id="7063" w:author="Matthew Chersich" w:date="2024-08-04T20:14:00Z">
              <w:r w:rsidRPr="002E4822" w:rsidDel="00AE02E3">
                <w:rPr>
                  <w:rFonts w:ascii="Nunito" w:hAnsi="Nunito"/>
                  <w:color w:val="000000" w:themeColor="text1"/>
                  <w:sz w:val="20"/>
                  <w:rPrChange w:id="7064" w:author="Craig Parker" w:date="2024-08-07T12:23:00Z">
                    <w:rPr>
                      <w:sz w:val="15"/>
                      <w:szCs w:val="15"/>
                    </w:rPr>
                  </w:rPrChange>
                </w:rPr>
                <w:delText xml:space="preserve"> </w:delText>
              </w:r>
            </w:del>
            <w:r w:rsidRPr="002E4822">
              <w:rPr>
                <w:rFonts w:ascii="Nunito" w:hAnsi="Nunito"/>
                <w:color w:val="000000" w:themeColor="text1"/>
                <w:sz w:val="20"/>
                <w:rPrChange w:id="7065" w:author="Craig Parker" w:date="2024-08-07T12:23:00Z">
                  <w:rPr>
                    <w:sz w:val="15"/>
                    <w:szCs w:val="15"/>
                  </w:rPr>
                </w:rPrChange>
              </w:rPr>
              <w:t xml:space="preserve">combining observed data with </w:t>
            </w:r>
            <w:del w:id="7066" w:author="Matthew Chersich" w:date="2024-08-04T20:14:00Z">
              <w:r w:rsidRPr="002E4822" w:rsidDel="00AE02E3">
                <w:rPr>
                  <w:rFonts w:ascii="Nunito" w:hAnsi="Nunito"/>
                  <w:color w:val="000000" w:themeColor="text1"/>
                  <w:sz w:val="20"/>
                  <w:rPrChange w:id="7067" w:author="Craig Parker" w:date="2024-08-07T12:23:00Z">
                    <w:rPr>
                      <w:sz w:val="15"/>
                      <w:szCs w:val="15"/>
                    </w:rPr>
                  </w:rPrChange>
                </w:rPr>
                <w:delText xml:space="preserve"> </w:delText>
              </w:r>
            </w:del>
            <w:r w:rsidRPr="002E4822">
              <w:rPr>
                <w:rFonts w:ascii="Nunito" w:hAnsi="Nunito"/>
                <w:color w:val="000000" w:themeColor="text1"/>
                <w:sz w:val="20"/>
                <w:rPrChange w:id="7068" w:author="Craig Parker" w:date="2024-08-07T12:23:00Z">
                  <w:rPr>
                    <w:sz w:val="15"/>
                    <w:szCs w:val="15"/>
                  </w:rPr>
                </w:rPrChange>
              </w:rPr>
              <w:t xml:space="preserve">the output of </w:t>
            </w:r>
            <w:proofErr w:type="gramStart"/>
            <w:r w:rsidRPr="002E4822">
              <w:rPr>
                <w:rFonts w:ascii="Nunito" w:hAnsi="Nunito"/>
                <w:color w:val="000000" w:themeColor="text1"/>
                <w:sz w:val="20"/>
                <w:rPrChange w:id="7069" w:author="Craig Parker" w:date="2024-08-07T12:23:00Z">
                  <w:rPr>
                    <w:sz w:val="15"/>
                    <w:szCs w:val="15"/>
                  </w:rPr>
                </w:rPrChange>
              </w:rPr>
              <w:t>meteorological  models</w:t>
            </w:r>
            <w:proofErr w:type="gramEnd"/>
            <w:r w:rsidRPr="002E4822">
              <w:rPr>
                <w:rFonts w:ascii="Nunito" w:hAnsi="Nunito"/>
                <w:color w:val="000000" w:themeColor="text1"/>
                <w:sz w:val="20"/>
                <w:rPrChange w:id="7070" w:author="Craig Parker" w:date="2024-08-07T12:23:00Z">
                  <w:rPr>
                    <w:sz w:val="15"/>
                    <w:szCs w:val="15"/>
                  </w:rPr>
                </w:rPrChange>
              </w:rPr>
              <w:t xml:space="preserve">. </w:t>
            </w:r>
          </w:p>
        </w:tc>
        <w:tc>
          <w:tcPr>
            <w:tcW w:w="378" w:type="pct"/>
            <w:shd w:val="clear" w:color="auto" w:fill="auto"/>
            <w:tcMar>
              <w:top w:w="100" w:type="dxa"/>
              <w:left w:w="100" w:type="dxa"/>
              <w:bottom w:w="100" w:type="dxa"/>
              <w:right w:w="100" w:type="dxa"/>
            </w:tcMar>
            <w:vAlign w:val="center"/>
          </w:tcPr>
          <w:p w14:paraId="0000020C" w14:textId="77777777" w:rsidR="007813F4" w:rsidRPr="002E4822" w:rsidRDefault="009511AE">
            <w:pPr>
              <w:widowControl w:val="0"/>
              <w:spacing w:line="240" w:lineRule="auto"/>
              <w:ind w:left="127"/>
              <w:rPr>
                <w:rFonts w:ascii="Nunito" w:hAnsi="Nunito"/>
                <w:color w:val="000000" w:themeColor="text1"/>
                <w:sz w:val="20"/>
                <w:rPrChange w:id="7071" w:author="Craig Parker" w:date="2024-08-07T12:23:00Z">
                  <w:rPr>
                    <w:sz w:val="15"/>
                    <w:szCs w:val="15"/>
                  </w:rPr>
                </w:rPrChange>
              </w:rPr>
            </w:pPr>
            <w:r w:rsidRPr="002E4822">
              <w:rPr>
                <w:rFonts w:ascii="Nunito" w:hAnsi="Nunito"/>
                <w:color w:val="000000" w:themeColor="text1"/>
                <w:sz w:val="20"/>
                <w:rPrChange w:id="7072" w:author="Craig Parker" w:date="2024-08-07T12:23:00Z">
                  <w:rPr>
                    <w:sz w:val="15"/>
                    <w:szCs w:val="15"/>
                  </w:rPr>
                </w:rPrChange>
              </w:rPr>
              <w:t>PAIRS</w:t>
            </w:r>
          </w:p>
        </w:tc>
        <w:tc>
          <w:tcPr>
            <w:tcW w:w="633" w:type="pct"/>
            <w:shd w:val="clear" w:color="auto" w:fill="auto"/>
            <w:tcMar>
              <w:top w:w="100" w:type="dxa"/>
              <w:left w:w="100" w:type="dxa"/>
              <w:bottom w:w="100" w:type="dxa"/>
              <w:right w:w="100" w:type="dxa"/>
            </w:tcMar>
            <w:vAlign w:val="center"/>
          </w:tcPr>
          <w:p w14:paraId="0000020D" w14:textId="77777777" w:rsidR="007813F4" w:rsidRPr="002E4822" w:rsidRDefault="009511AE">
            <w:pPr>
              <w:widowControl w:val="0"/>
              <w:spacing w:line="232" w:lineRule="auto"/>
              <w:ind w:left="110" w:right="93" w:firstLine="3"/>
              <w:rPr>
                <w:rFonts w:ascii="Nunito" w:hAnsi="Nunito"/>
                <w:color w:val="000000" w:themeColor="text1"/>
                <w:sz w:val="20"/>
                <w:rPrChange w:id="7073" w:author="Craig Parker" w:date="2024-08-07T12:23:00Z">
                  <w:rPr>
                    <w:sz w:val="15"/>
                    <w:szCs w:val="15"/>
                  </w:rPr>
                </w:rPrChange>
              </w:rPr>
            </w:pPr>
            <w:r w:rsidRPr="002E4822">
              <w:rPr>
                <w:rFonts w:ascii="Nunito" w:hAnsi="Nunito"/>
                <w:color w:val="000000" w:themeColor="text1"/>
                <w:sz w:val="20"/>
                <w:rPrChange w:id="7074" w:author="Craig Parker" w:date="2024-08-07T12:23:00Z">
                  <w:rPr>
                    <w:sz w:val="15"/>
                    <w:szCs w:val="15"/>
                  </w:rPr>
                </w:rPrChange>
              </w:rPr>
              <w:t xml:space="preserve">Temperature (2 m above </w:t>
            </w:r>
            <w:proofErr w:type="gramStart"/>
            <w:r w:rsidRPr="002E4822">
              <w:rPr>
                <w:rFonts w:ascii="Nunito" w:hAnsi="Nunito"/>
                <w:color w:val="000000" w:themeColor="text1"/>
                <w:sz w:val="20"/>
                <w:rPrChange w:id="7075" w:author="Craig Parker" w:date="2024-08-07T12:23:00Z">
                  <w:rPr>
                    <w:sz w:val="15"/>
                    <w:szCs w:val="15"/>
                  </w:rPr>
                </w:rPrChange>
              </w:rPr>
              <w:t>ground,  Min</w:t>
            </w:r>
            <w:proofErr w:type="gramEnd"/>
            <w:r w:rsidRPr="002E4822">
              <w:rPr>
                <w:rFonts w:ascii="Nunito" w:hAnsi="Nunito"/>
                <w:color w:val="000000" w:themeColor="text1"/>
                <w:sz w:val="20"/>
                <w:rPrChange w:id="7076" w:author="Craig Parker" w:date="2024-08-07T12:23:00Z">
                  <w:rPr>
                    <w:sz w:val="15"/>
                    <w:szCs w:val="15"/>
                  </w:rPr>
                </w:rPrChange>
              </w:rPr>
              <w:t xml:space="preserve">, Max); Wind speed (toward  east, north); Daily precipitation  (total, rate, type); Atmospheric  water/ water </w:t>
            </w:r>
            <w:proofErr w:type="spellStart"/>
            <w:r w:rsidRPr="002E4822">
              <w:rPr>
                <w:rFonts w:ascii="Nunito" w:hAnsi="Nunito"/>
                <w:color w:val="000000" w:themeColor="text1"/>
                <w:sz w:val="20"/>
                <w:rPrChange w:id="7077" w:author="Craig Parker" w:date="2024-08-07T12:23:00Z">
                  <w:rPr>
                    <w:sz w:val="15"/>
                    <w:szCs w:val="15"/>
                  </w:rPr>
                </w:rPrChange>
              </w:rPr>
              <w:t>vapour</w:t>
            </w:r>
            <w:proofErr w:type="spellEnd"/>
            <w:r w:rsidRPr="002E4822">
              <w:rPr>
                <w:rFonts w:ascii="Nunito" w:hAnsi="Nunito"/>
                <w:color w:val="000000" w:themeColor="text1"/>
                <w:sz w:val="20"/>
                <w:rPrChange w:id="7078" w:author="Craig Parker" w:date="2024-08-07T12:23:00Z">
                  <w:rPr>
                    <w:sz w:val="15"/>
                    <w:szCs w:val="15"/>
                  </w:rPr>
                </w:rPrChange>
              </w:rPr>
              <w:t xml:space="preserve"> content,  Thermal radiation; Soil  </w:t>
            </w:r>
          </w:p>
          <w:p w14:paraId="0000020E" w14:textId="77777777" w:rsidR="007813F4" w:rsidRPr="002E4822" w:rsidRDefault="009511AE">
            <w:pPr>
              <w:widowControl w:val="0"/>
              <w:spacing w:before="2" w:line="230" w:lineRule="auto"/>
              <w:ind w:left="116" w:right="298" w:hanging="2"/>
              <w:rPr>
                <w:rFonts w:ascii="Nunito" w:hAnsi="Nunito"/>
                <w:color w:val="000000" w:themeColor="text1"/>
                <w:sz w:val="20"/>
                <w:rPrChange w:id="7079" w:author="Craig Parker" w:date="2024-08-07T12:23:00Z">
                  <w:rPr>
                    <w:sz w:val="15"/>
                    <w:szCs w:val="15"/>
                  </w:rPr>
                </w:rPrChange>
              </w:rPr>
            </w:pPr>
            <w:r w:rsidRPr="002E4822">
              <w:rPr>
                <w:rFonts w:ascii="Nunito" w:hAnsi="Nunito"/>
                <w:color w:val="000000" w:themeColor="text1"/>
                <w:sz w:val="20"/>
                <w:rPrChange w:id="7080" w:author="Craig Parker" w:date="2024-08-07T12:23:00Z">
                  <w:rPr>
                    <w:sz w:val="15"/>
                    <w:szCs w:val="15"/>
                  </w:rPr>
                </w:rPrChange>
              </w:rPr>
              <w:t xml:space="preserve">temperature; Vegetation </w:t>
            </w:r>
            <w:proofErr w:type="gramStart"/>
            <w:r w:rsidRPr="002E4822">
              <w:rPr>
                <w:rFonts w:ascii="Nunito" w:hAnsi="Nunito"/>
                <w:color w:val="000000" w:themeColor="text1"/>
                <w:sz w:val="20"/>
                <w:rPrChange w:id="7081" w:author="Craig Parker" w:date="2024-08-07T12:23:00Z">
                  <w:rPr>
                    <w:sz w:val="15"/>
                    <w:szCs w:val="15"/>
                  </w:rPr>
                </w:rPrChange>
              </w:rPr>
              <w:t>types  and</w:t>
            </w:r>
            <w:proofErr w:type="gramEnd"/>
            <w:r w:rsidRPr="002E4822">
              <w:rPr>
                <w:rFonts w:ascii="Nunito" w:hAnsi="Nunito"/>
                <w:color w:val="000000" w:themeColor="text1"/>
                <w:sz w:val="20"/>
                <w:rPrChange w:id="7082" w:author="Craig Parker" w:date="2024-08-07T12:23:00Z">
                  <w:rPr>
                    <w:sz w:val="15"/>
                    <w:szCs w:val="15"/>
                  </w:rPr>
                </w:rPrChange>
              </w:rPr>
              <w:t xml:space="preserve"> cover (high, low)</w:t>
            </w:r>
          </w:p>
        </w:tc>
        <w:tc>
          <w:tcPr>
            <w:tcW w:w="486" w:type="pct"/>
            <w:shd w:val="clear" w:color="auto" w:fill="auto"/>
            <w:tcMar>
              <w:top w:w="100" w:type="dxa"/>
              <w:left w:w="100" w:type="dxa"/>
              <w:bottom w:w="100" w:type="dxa"/>
              <w:right w:w="100" w:type="dxa"/>
            </w:tcMar>
            <w:vAlign w:val="center"/>
          </w:tcPr>
          <w:p w14:paraId="0000020F" w14:textId="77777777" w:rsidR="007813F4" w:rsidRPr="002E4822" w:rsidRDefault="009511AE">
            <w:pPr>
              <w:widowControl w:val="0"/>
              <w:spacing w:line="240" w:lineRule="auto"/>
              <w:ind w:left="122"/>
              <w:rPr>
                <w:rFonts w:ascii="Nunito" w:hAnsi="Nunito"/>
                <w:color w:val="000000" w:themeColor="text1"/>
                <w:sz w:val="20"/>
                <w:rPrChange w:id="7083" w:author="Craig Parker" w:date="2024-08-07T12:23:00Z">
                  <w:rPr>
                    <w:sz w:val="15"/>
                    <w:szCs w:val="15"/>
                  </w:rPr>
                </w:rPrChange>
              </w:rPr>
            </w:pPr>
            <w:r w:rsidRPr="002E4822">
              <w:rPr>
                <w:rFonts w:ascii="Nunito" w:hAnsi="Nunito"/>
                <w:color w:val="000000" w:themeColor="text1"/>
                <w:sz w:val="20"/>
                <w:rPrChange w:id="7084" w:author="Craig Parker" w:date="2024-08-07T12:23:00Z">
                  <w:rPr>
                    <w:sz w:val="15"/>
                    <w:szCs w:val="15"/>
                  </w:rPr>
                </w:rPrChange>
              </w:rPr>
              <w:t xml:space="preserve">Spatial: Global  </w:t>
            </w:r>
          </w:p>
          <w:p w14:paraId="00000210" w14:textId="77777777" w:rsidR="007813F4" w:rsidRPr="002E4822" w:rsidRDefault="009511AE">
            <w:pPr>
              <w:widowControl w:val="0"/>
              <w:spacing w:line="240" w:lineRule="auto"/>
              <w:ind w:left="121"/>
              <w:rPr>
                <w:rFonts w:ascii="Nunito" w:hAnsi="Nunito"/>
                <w:color w:val="000000" w:themeColor="text1"/>
                <w:sz w:val="20"/>
                <w:rPrChange w:id="7085" w:author="Craig Parker" w:date="2024-08-07T12:23:00Z">
                  <w:rPr>
                    <w:sz w:val="15"/>
                    <w:szCs w:val="15"/>
                  </w:rPr>
                </w:rPrChange>
              </w:rPr>
            </w:pPr>
            <w:r w:rsidRPr="002E4822">
              <w:rPr>
                <w:rFonts w:ascii="Nunito" w:hAnsi="Nunito"/>
                <w:color w:val="000000" w:themeColor="text1"/>
                <w:sz w:val="20"/>
                <w:rPrChange w:id="7086" w:author="Craig Parker" w:date="2024-08-07T12:23:00Z">
                  <w:rPr>
                    <w:sz w:val="15"/>
                    <w:szCs w:val="15"/>
                  </w:rPr>
                </w:rPrChange>
              </w:rPr>
              <w:t xml:space="preserve">coverage,  </w:t>
            </w:r>
          </w:p>
          <w:p w14:paraId="00000211" w14:textId="77777777" w:rsidR="007813F4" w:rsidRPr="002E4822" w:rsidRDefault="009511AE">
            <w:pPr>
              <w:widowControl w:val="0"/>
              <w:spacing w:before="2" w:line="230" w:lineRule="auto"/>
              <w:ind w:left="124" w:right="161" w:hanging="3"/>
              <w:jc w:val="both"/>
              <w:rPr>
                <w:rFonts w:ascii="Nunito" w:hAnsi="Nunito"/>
                <w:color w:val="000000" w:themeColor="text1"/>
                <w:sz w:val="20"/>
                <w:rPrChange w:id="7087" w:author="Craig Parker" w:date="2024-08-07T12:23:00Z">
                  <w:rPr>
                    <w:sz w:val="15"/>
                    <w:szCs w:val="15"/>
                  </w:rPr>
                </w:rPrChange>
              </w:rPr>
            </w:pPr>
            <w:r w:rsidRPr="002E4822">
              <w:rPr>
                <w:rFonts w:ascii="Nunito" w:hAnsi="Nunito"/>
                <w:color w:val="000000" w:themeColor="text1"/>
                <w:sz w:val="20"/>
                <w:rPrChange w:id="7088" w:author="Craig Parker" w:date="2024-08-07T12:23:00Z">
                  <w:rPr>
                    <w:sz w:val="15"/>
                    <w:szCs w:val="15"/>
                  </w:rPr>
                </w:rPrChange>
              </w:rPr>
              <w:t xml:space="preserve">0.131072 degrees PAIRS </w:t>
            </w:r>
            <w:proofErr w:type="gramStart"/>
            <w:r w:rsidRPr="002E4822">
              <w:rPr>
                <w:rFonts w:ascii="Nunito" w:hAnsi="Nunito"/>
                <w:color w:val="000000" w:themeColor="text1"/>
                <w:sz w:val="20"/>
                <w:rPrChange w:id="7089" w:author="Craig Parker" w:date="2024-08-07T12:23:00Z">
                  <w:rPr>
                    <w:sz w:val="15"/>
                    <w:szCs w:val="15"/>
                  </w:rPr>
                </w:rPrChange>
              </w:rPr>
              <w:t>resolution  (</w:t>
            </w:r>
            <w:proofErr w:type="gramEnd"/>
            <w:r w:rsidRPr="002E4822">
              <w:rPr>
                <w:rFonts w:ascii="Nunito" w:hAnsi="Nunito"/>
                <w:color w:val="000000" w:themeColor="text1"/>
                <w:sz w:val="20"/>
                <w:rPrChange w:id="7090" w:author="Craig Parker" w:date="2024-08-07T12:23:00Z">
                  <w:rPr>
                    <w:sz w:val="15"/>
                    <w:szCs w:val="15"/>
                  </w:rPr>
                </w:rPrChange>
              </w:rPr>
              <w:t xml:space="preserve">raw: 0.25 deg.)  </w:t>
            </w:r>
          </w:p>
          <w:p w14:paraId="00000212" w14:textId="77777777" w:rsidR="007813F4" w:rsidRPr="002E4822" w:rsidRDefault="009511AE">
            <w:pPr>
              <w:widowControl w:val="0"/>
              <w:spacing w:before="8" w:line="230" w:lineRule="auto"/>
              <w:ind w:left="118" w:right="75" w:hanging="2"/>
              <w:rPr>
                <w:rFonts w:ascii="Nunito" w:hAnsi="Nunito"/>
                <w:color w:val="000000" w:themeColor="text1"/>
                <w:sz w:val="20"/>
                <w:rPrChange w:id="7091" w:author="Craig Parker" w:date="2024-08-07T12:23:00Z">
                  <w:rPr>
                    <w:sz w:val="15"/>
                    <w:szCs w:val="15"/>
                  </w:rPr>
                </w:rPrChange>
              </w:rPr>
            </w:pPr>
            <w:r w:rsidRPr="002E4822">
              <w:rPr>
                <w:rFonts w:ascii="Nunito" w:hAnsi="Nunito"/>
                <w:color w:val="000000" w:themeColor="text1"/>
                <w:sz w:val="20"/>
                <w:rPrChange w:id="7092" w:author="Craig Parker" w:date="2024-08-07T12:23:00Z">
                  <w:rPr>
                    <w:sz w:val="15"/>
                    <w:szCs w:val="15"/>
                  </w:rPr>
                </w:rPrChange>
              </w:rPr>
              <w:t xml:space="preserve">Temporal: </w:t>
            </w:r>
            <w:proofErr w:type="gramStart"/>
            <w:r w:rsidRPr="002E4822">
              <w:rPr>
                <w:rFonts w:ascii="Nunito" w:hAnsi="Nunito"/>
                <w:color w:val="000000" w:themeColor="text1"/>
                <w:sz w:val="20"/>
                <w:rPrChange w:id="7093" w:author="Craig Parker" w:date="2024-08-07T12:23:00Z">
                  <w:rPr>
                    <w:sz w:val="15"/>
                    <w:szCs w:val="15"/>
                  </w:rPr>
                </w:rPrChange>
              </w:rPr>
              <w:t>hourly;  coverage</w:t>
            </w:r>
            <w:proofErr w:type="gramEnd"/>
            <w:r w:rsidRPr="002E4822">
              <w:rPr>
                <w:rFonts w:ascii="Nunito" w:hAnsi="Nunito"/>
                <w:color w:val="000000" w:themeColor="text1"/>
                <w:sz w:val="20"/>
                <w:rPrChange w:id="7094" w:author="Craig Parker" w:date="2024-08-07T12:23:00Z">
                  <w:rPr>
                    <w:sz w:val="15"/>
                    <w:szCs w:val="15"/>
                  </w:rPr>
                </w:rPrChange>
              </w:rPr>
              <w:t xml:space="preserve"> from Jan  1980 – Jun 2019</w:t>
            </w:r>
          </w:p>
        </w:tc>
        <w:tc>
          <w:tcPr>
            <w:tcW w:w="583" w:type="pct"/>
            <w:shd w:val="clear" w:color="auto" w:fill="auto"/>
            <w:tcMar>
              <w:top w:w="100" w:type="dxa"/>
              <w:left w:w="100" w:type="dxa"/>
              <w:bottom w:w="100" w:type="dxa"/>
              <w:right w:w="100" w:type="dxa"/>
            </w:tcMar>
            <w:vAlign w:val="center"/>
          </w:tcPr>
          <w:p w14:paraId="00000213" w14:textId="77777777" w:rsidR="007813F4" w:rsidRPr="002E4822" w:rsidRDefault="009511AE">
            <w:pPr>
              <w:widowControl w:val="0"/>
              <w:spacing w:line="236" w:lineRule="auto"/>
              <w:ind w:left="125" w:right="250" w:firstLine="1"/>
              <w:rPr>
                <w:rFonts w:ascii="Nunito" w:hAnsi="Nunito"/>
                <w:color w:val="000000" w:themeColor="text1"/>
                <w:sz w:val="20"/>
                <w:rPrChange w:id="7095" w:author="Craig Parker" w:date="2024-08-07T12:23:00Z">
                  <w:rPr>
                    <w:sz w:val="15"/>
                    <w:szCs w:val="15"/>
                  </w:rPr>
                </w:rPrChange>
              </w:rPr>
            </w:pPr>
            <w:r w:rsidRPr="002E4822">
              <w:rPr>
                <w:rFonts w:ascii="Nunito" w:hAnsi="Nunito"/>
                <w:color w:val="000000" w:themeColor="text1"/>
                <w:sz w:val="20"/>
                <w:rPrChange w:id="7096" w:author="Craig Parker" w:date="2024-08-07T12:23:00Z">
                  <w:rPr>
                    <w:sz w:val="15"/>
                    <w:szCs w:val="15"/>
                  </w:rPr>
                </w:rPrChange>
              </w:rPr>
              <w:t xml:space="preserve">Determination of </w:t>
            </w:r>
            <w:proofErr w:type="gramStart"/>
            <w:r w:rsidRPr="002E4822">
              <w:rPr>
                <w:rFonts w:ascii="Nunito" w:hAnsi="Nunito"/>
                <w:color w:val="000000" w:themeColor="text1"/>
                <w:sz w:val="20"/>
                <w:rPrChange w:id="7097" w:author="Craig Parker" w:date="2024-08-07T12:23:00Z">
                  <w:rPr>
                    <w:sz w:val="15"/>
                    <w:szCs w:val="15"/>
                  </w:rPr>
                </w:rPrChange>
              </w:rPr>
              <w:t>heat  hazard</w:t>
            </w:r>
            <w:proofErr w:type="gramEnd"/>
            <w:r w:rsidRPr="002E4822">
              <w:rPr>
                <w:rFonts w:ascii="Nunito" w:hAnsi="Nunito"/>
                <w:color w:val="000000" w:themeColor="text1"/>
                <w:sz w:val="20"/>
                <w:rPrChange w:id="7098" w:author="Craig Parker" w:date="2024-08-07T12:23:00Z">
                  <w:rPr>
                    <w:sz w:val="15"/>
                    <w:szCs w:val="15"/>
                  </w:rPr>
                </w:rPrChange>
              </w:rPr>
              <w:t xml:space="preserve">; Thermal </w:t>
            </w:r>
          </w:p>
          <w:p w14:paraId="00000214" w14:textId="77777777" w:rsidR="007813F4" w:rsidRPr="002E4822" w:rsidRDefault="009511AE">
            <w:pPr>
              <w:widowControl w:val="0"/>
              <w:spacing w:line="240" w:lineRule="auto"/>
              <w:ind w:left="121"/>
              <w:rPr>
                <w:rFonts w:ascii="Nunito" w:hAnsi="Nunito"/>
                <w:color w:val="000000" w:themeColor="text1"/>
                <w:sz w:val="20"/>
                <w:rPrChange w:id="7099" w:author="Craig Parker" w:date="2024-08-07T12:23:00Z">
                  <w:rPr>
                    <w:sz w:val="15"/>
                    <w:szCs w:val="15"/>
                  </w:rPr>
                </w:rPrChange>
              </w:rPr>
            </w:pPr>
            <w:r w:rsidRPr="002E4822">
              <w:rPr>
                <w:rFonts w:ascii="Nunito" w:hAnsi="Nunito"/>
                <w:color w:val="000000" w:themeColor="text1"/>
                <w:sz w:val="20"/>
                <w:rPrChange w:id="7100" w:author="Craig Parker" w:date="2024-08-07T12:23:00Z">
                  <w:rPr>
                    <w:sz w:val="15"/>
                    <w:szCs w:val="15"/>
                  </w:rPr>
                </w:rPrChange>
              </w:rPr>
              <w:t xml:space="preserve">comfort </w:t>
            </w:r>
            <w:proofErr w:type="gramStart"/>
            <w:r w:rsidRPr="002E4822">
              <w:rPr>
                <w:rFonts w:ascii="Nunito" w:hAnsi="Nunito"/>
                <w:color w:val="000000" w:themeColor="text1"/>
                <w:sz w:val="20"/>
                <w:rPrChange w:id="7101" w:author="Craig Parker" w:date="2024-08-07T12:23:00Z">
                  <w:rPr>
                    <w:sz w:val="15"/>
                    <w:szCs w:val="15"/>
                  </w:rPr>
                </w:rPrChange>
              </w:rPr>
              <w:t>metrics;</w:t>
            </w:r>
            <w:proofErr w:type="gramEnd"/>
            <w:r w:rsidRPr="002E4822">
              <w:rPr>
                <w:rFonts w:ascii="Nunito" w:hAnsi="Nunito"/>
                <w:color w:val="000000" w:themeColor="text1"/>
                <w:sz w:val="20"/>
                <w:rPrChange w:id="7102" w:author="Craig Parker" w:date="2024-08-07T12:23:00Z">
                  <w:rPr>
                    <w:sz w:val="15"/>
                    <w:szCs w:val="15"/>
                  </w:rPr>
                </w:rPrChange>
              </w:rPr>
              <w:t xml:space="preserve">  </w:t>
            </w:r>
          </w:p>
          <w:p w14:paraId="00000215" w14:textId="77777777" w:rsidR="007813F4" w:rsidRPr="002E4822" w:rsidRDefault="009511AE">
            <w:pPr>
              <w:widowControl w:val="0"/>
              <w:spacing w:line="240" w:lineRule="auto"/>
              <w:ind w:left="121"/>
              <w:rPr>
                <w:rFonts w:ascii="Nunito" w:hAnsi="Nunito"/>
                <w:color w:val="000000" w:themeColor="text1"/>
                <w:sz w:val="20"/>
                <w:rPrChange w:id="7103" w:author="Craig Parker" w:date="2024-08-07T12:23:00Z">
                  <w:rPr>
                    <w:sz w:val="15"/>
                    <w:szCs w:val="15"/>
                  </w:rPr>
                </w:rPrChange>
              </w:rPr>
            </w:pPr>
            <w:r w:rsidRPr="002E4822">
              <w:rPr>
                <w:rFonts w:ascii="Nunito" w:hAnsi="Nunito"/>
                <w:color w:val="000000" w:themeColor="text1"/>
                <w:sz w:val="20"/>
                <w:rPrChange w:id="7104" w:author="Craig Parker" w:date="2024-08-07T12:23:00Z">
                  <w:rPr>
                    <w:sz w:val="15"/>
                    <w:szCs w:val="15"/>
                  </w:rPr>
                </w:rPrChange>
              </w:rPr>
              <w:t xml:space="preserve">combined climate  </w:t>
            </w:r>
          </w:p>
          <w:p w14:paraId="00000216" w14:textId="77777777" w:rsidR="007813F4" w:rsidRPr="002E4822" w:rsidRDefault="009511AE">
            <w:pPr>
              <w:widowControl w:val="0"/>
              <w:spacing w:before="2" w:line="240" w:lineRule="auto"/>
              <w:ind w:left="121"/>
              <w:rPr>
                <w:rFonts w:ascii="Nunito" w:hAnsi="Nunito"/>
                <w:color w:val="000000" w:themeColor="text1"/>
                <w:sz w:val="20"/>
                <w:rPrChange w:id="7105" w:author="Craig Parker" w:date="2024-08-07T12:23:00Z">
                  <w:rPr>
                    <w:sz w:val="15"/>
                    <w:szCs w:val="15"/>
                  </w:rPr>
                </w:rPrChange>
              </w:rPr>
            </w:pPr>
            <w:r w:rsidRPr="002E4822">
              <w:rPr>
                <w:rFonts w:ascii="Nunito" w:hAnsi="Nunito"/>
                <w:color w:val="000000" w:themeColor="text1"/>
                <w:sz w:val="20"/>
                <w:rPrChange w:id="7106" w:author="Craig Parker" w:date="2024-08-07T12:23:00Z">
                  <w:rPr>
                    <w:sz w:val="15"/>
                    <w:szCs w:val="15"/>
                  </w:rPr>
                </w:rPrChange>
              </w:rPr>
              <w:t>exposures (historical)</w:t>
            </w:r>
          </w:p>
        </w:tc>
      </w:tr>
      <w:tr w:rsidR="006E7398" w:rsidRPr="002E4822" w14:paraId="737A1C26" w14:textId="77777777" w:rsidTr="3E93EB8D">
        <w:trPr>
          <w:trHeight w:val="1483"/>
          <w:del w:id="7107" w:author="Craig Parker" w:date="2024-08-06T12:24:00Z"/>
        </w:trPr>
        <w:tc>
          <w:tcPr>
            <w:tcW w:w="1530" w:type="pct"/>
            <w:shd w:val="clear" w:color="auto" w:fill="auto"/>
            <w:tcMar>
              <w:top w:w="100" w:type="dxa"/>
              <w:left w:w="100" w:type="dxa"/>
              <w:bottom w:w="100" w:type="dxa"/>
              <w:right w:w="100" w:type="dxa"/>
            </w:tcMar>
            <w:vAlign w:val="center"/>
          </w:tcPr>
          <w:p w14:paraId="00000217" w14:textId="77777777" w:rsidR="007813F4" w:rsidRPr="002E4822" w:rsidRDefault="009511AE">
            <w:pPr>
              <w:widowControl w:val="0"/>
              <w:spacing w:line="240" w:lineRule="auto"/>
              <w:ind w:left="128"/>
              <w:rPr>
                <w:rFonts w:ascii="Nunito" w:hAnsi="Nunito"/>
                <w:color w:val="000000" w:themeColor="text1"/>
                <w:sz w:val="20"/>
                <w:rPrChange w:id="7108" w:author="Craig Parker" w:date="2024-08-07T12:23:00Z">
                  <w:rPr>
                    <w:sz w:val="15"/>
                    <w:szCs w:val="15"/>
                  </w:rPr>
                </w:rPrChange>
              </w:rPr>
            </w:pPr>
            <w:proofErr w:type="gramStart"/>
            <w:r w:rsidRPr="002E4822">
              <w:rPr>
                <w:rFonts w:ascii="Nunito" w:hAnsi="Nunito"/>
                <w:color w:val="000000" w:themeColor="text1"/>
                <w:sz w:val="20"/>
                <w:rPrChange w:id="7109" w:author="Craig Parker" w:date="2024-08-07T12:23:00Z">
                  <w:rPr>
                    <w:sz w:val="15"/>
                    <w:szCs w:val="15"/>
                  </w:rPr>
                </w:rPrChange>
              </w:rPr>
              <w:t>Fifth-generation</w:t>
            </w:r>
            <w:proofErr w:type="gramEnd"/>
            <w:r w:rsidRPr="002E4822">
              <w:rPr>
                <w:rFonts w:ascii="Nunito" w:hAnsi="Nunito"/>
                <w:color w:val="000000" w:themeColor="text1"/>
                <w:sz w:val="20"/>
                <w:rPrChange w:id="7110" w:author="Craig Parker" w:date="2024-08-07T12:23:00Z">
                  <w:rPr>
                    <w:sz w:val="15"/>
                    <w:szCs w:val="15"/>
                  </w:rPr>
                </w:rPrChange>
              </w:rPr>
              <w:t xml:space="preserve">  </w:t>
            </w:r>
          </w:p>
          <w:p w14:paraId="00000218" w14:textId="77777777" w:rsidR="007813F4" w:rsidRPr="002E4822" w:rsidRDefault="009511AE">
            <w:pPr>
              <w:widowControl w:val="0"/>
              <w:spacing w:before="2" w:line="232" w:lineRule="auto"/>
              <w:ind w:left="120" w:right="152" w:firstLine="7"/>
              <w:rPr>
                <w:rFonts w:ascii="Nunito" w:hAnsi="Nunito"/>
                <w:color w:val="000000" w:themeColor="text1"/>
                <w:sz w:val="20"/>
                <w:u w:val="single"/>
                <w:rPrChange w:id="7111" w:author="Craig Parker" w:date="2024-08-07T12:23:00Z">
                  <w:rPr>
                    <w:color w:val="0000FF"/>
                    <w:sz w:val="15"/>
                    <w:szCs w:val="15"/>
                    <w:u w:val="single"/>
                  </w:rPr>
                </w:rPrChange>
              </w:rPr>
            </w:pPr>
            <w:r w:rsidRPr="002E4822">
              <w:rPr>
                <w:rFonts w:ascii="Nunito" w:hAnsi="Nunito"/>
                <w:color w:val="000000" w:themeColor="text1"/>
                <w:sz w:val="20"/>
                <w:rPrChange w:id="7112" w:author="Craig Parker" w:date="2024-08-07T12:23:00Z">
                  <w:rPr>
                    <w:sz w:val="15"/>
                    <w:szCs w:val="15"/>
                  </w:rPr>
                </w:rPrChange>
              </w:rPr>
              <w:t xml:space="preserve">ECMWF high-res.  Reanalysis ERA5-Land </w:t>
            </w:r>
          </w:p>
          <w:p w14:paraId="00000219" w14:textId="3A2E097B" w:rsidR="007813F4" w:rsidRPr="002E4822" w:rsidRDefault="54FBA741">
            <w:pPr>
              <w:widowControl w:val="0"/>
              <w:spacing w:before="2" w:line="232" w:lineRule="auto"/>
              <w:ind w:left="120" w:right="152" w:firstLine="7"/>
              <w:rPr>
                <w:rFonts w:ascii="Nunito" w:hAnsi="Nunito"/>
                <w:color w:val="000000" w:themeColor="text1"/>
                <w:sz w:val="20"/>
                <w:u w:val="single"/>
                <w:rPrChange w:id="7113" w:author="Craig Parker" w:date="2024-08-07T12:23:00Z">
                  <w:rPr>
                    <w:color w:val="0000FF"/>
                    <w:sz w:val="15"/>
                    <w:szCs w:val="15"/>
                    <w:u w:val="single"/>
                  </w:rPr>
                </w:rPrChange>
              </w:rPr>
            </w:pPr>
            <w:r w:rsidRPr="002E4822">
              <w:rPr>
                <w:rFonts w:ascii="Nunito" w:hAnsi="Nunito"/>
                <w:color w:val="000000" w:themeColor="text1"/>
                <w:sz w:val="20"/>
                <w:u w:val="single"/>
                <w:rPrChange w:id="7114" w:author="Craig Parker" w:date="2024-08-07T12:23:00Z">
                  <w:rPr>
                    <w:color w:val="0000FF"/>
                    <w:sz w:val="15"/>
                    <w:szCs w:val="15"/>
                    <w:u w:val="single"/>
                  </w:rPr>
                </w:rPrChange>
              </w:rPr>
              <w:t>https://cds.climate.copernicus.eu/c</w:t>
            </w:r>
            <w:del w:id="7115" w:author="Craig Parker" w:date="2024-07-08T09:33:00Z">
              <w:r w:rsidR="009511AE" w:rsidRPr="002E4822" w:rsidDel="54FBA741">
                <w:rPr>
                  <w:rFonts w:ascii="Nunito" w:hAnsi="Nunito"/>
                  <w:color w:val="000000" w:themeColor="text1"/>
                  <w:sz w:val="20"/>
                  <w:u w:val="single"/>
                  <w:rPrChange w:id="7116" w:author="Craig Parker" w:date="2024-08-07T12:23:00Z">
                    <w:rPr>
                      <w:color w:val="0000FF"/>
                      <w:sz w:val="15"/>
                      <w:szCs w:val="15"/>
                      <w:u w:val="single"/>
                    </w:rPr>
                  </w:rPrChange>
                </w:rPr>
                <w:delText>dsa</w:delText>
              </w:r>
            </w:del>
            <w:ins w:id="7117" w:author="Craig Parker" w:date="2024-07-08T09:33:00Z">
              <w:r w:rsidRPr="002E4822">
                <w:rPr>
                  <w:rFonts w:ascii="Nunito" w:hAnsi="Nunito"/>
                  <w:color w:val="000000" w:themeColor="text1"/>
                  <w:sz w:val="20"/>
                  <w:u w:val="single"/>
                  <w:rPrChange w:id="7118" w:author="Craig Parker" w:date="2024-08-07T12:23:00Z">
                    <w:rPr>
                      <w:color w:val="0000FF"/>
                      <w:sz w:val="15"/>
                      <w:szCs w:val="15"/>
                      <w:u w:val="single"/>
                    </w:rPr>
                  </w:rPrChange>
                </w:rPr>
                <w:t>DTA</w:t>
              </w:r>
            </w:ins>
            <w:r w:rsidRPr="002E4822">
              <w:rPr>
                <w:rFonts w:ascii="Nunito" w:hAnsi="Nunito"/>
                <w:color w:val="000000" w:themeColor="text1"/>
                <w:sz w:val="20"/>
                <w:u w:val="single"/>
                <w:rPrChange w:id="7119" w:author="Craig Parker" w:date="2024-08-07T12:23:00Z">
                  <w:rPr>
                    <w:color w:val="0000FF"/>
                    <w:sz w:val="15"/>
                    <w:szCs w:val="15"/>
                    <w:u w:val="single"/>
                  </w:rPr>
                </w:rPrChange>
              </w:rPr>
              <w:t>pp</w:t>
            </w:r>
            <w:proofErr w:type="gramStart"/>
            <w:r w:rsidRPr="002E4822">
              <w:rPr>
                <w:rFonts w:ascii="Nunito" w:hAnsi="Nunito"/>
                <w:color w:val="000000" w:themeColor="text1"/>
                <w:sz w:val="20"/>
                <w:u w:val="single"/>
                <w:rPrChange w:id="7120" w:author="Craig Parker" w:date="2024-08-07T12:23:00Z">
                  <w:rPr>
                    <w:color w:val="0000FF"/>
                    <w:sz w:val="15"/>
                    <w:szCs w:val="15"/>
                    <w:u w:val="single"/>
                  </w:rPr>
                </w:rPrChange>
              </w:rPr>
              <w:t>#!/</w:t>
            </w:r>
            <w:proofErr w:type="gramEnd"/>
            <w:r w:rsidRPr="002E4822">
              <w:rPr>
                <w:rFonts w:ascii="Nunito" w:hAnsi="Nunito"/>
                <w:color w:val="000000" w:themeColor="text1"/>
                <w:sz w:val="20"/>
                <w:u w:val="single"/>
                <w:rPrChange w:id="7121" w:author="Craig Parker" w:date="2024-08-07T12:23:00Z">
                  <w:rPr>
                    <w:color w:val="0000FF"/>
                    <w:sz w:val="15"/>
                    <w:szCs w:val="15"/>
                    <w:u w:val="single"/>
                  </w:rPr>
                </w:rPrChange>
              </w:rPr>
              <w:t>dataset/reanalysis-era5-land?tab=overview</w:t>
            </w:r>
          </w:p>
        </w:tc>
        <w:tc>
          <w:tcPr>
            <w:tcW w:w="1391" w:type="pct"/>
            <w:shd w:val="clear" w:color="auto" w:fill="auto"/>
            <w:tcMar>
              <w:top w:w="100" w:type="dxa"/>
              <w:left w:w="100" w:type="dxa"/>
              <w:bottom w:w="100" w:type="dxa"/>
              <w:right w:w="100" w:type="dxa"/>
            </w:tcMar>
            <w:vAlign w:val="center"/>
          </w:tcPr>
          <w:p w14:paraId="0000021A" w14:textId="77777777" w:rsidR="007813F4" w:rsidRPr="002E4822" w:rsidRDefault="009511AE">
            <w:pPr>
              <w:widowControl w:val="0"/>
              <w:spacing w:line="232" w:lineRule="auto"/>
              <w:ind w:left="113" w:right="90" w:hanging="2"/>
              <w:rPr>
                <w:rFonts w:ascii="Nunito" w:hAnsi="Nunito"/>
                <w:color w:val="000000" w:themeColor="text1"/>
                <w:sz w:val="20"/>
                <w:rPrChange w:id="7122" w:author="Craig Parker" w:date="2024-08-07T12:23:00Z">
                  <w:rPr>
                    <w:sz w:val="15"/>
                    <w:szCs w:val="15"/>
                  </w:rPr>
                </w:rPrChange>
              </w:rPr>
            </w:pPr>
            <w:r w:rsidRPr="002E4822">
              <w:rPr>
                <w:rFonts w:ascii="Nunito" w:hAnsi="Nunito"/>
                <w:color w:val="000000" w:themeColor="text1"/>
                <w:sz w:val="20"/>
                <w:rPrChange w:id="7123" w:author="Craig Parker" w:date="2024-08-07T12:23:00Z">
                  <w:rPr>
                    <w:sz w:val="15"/>
                    <w:szCs w:val="15"/>
                  </w:rPr>
                </w:rPrChange>
              </w:rPr>
              <w:t xml:space="preserve">A global reanalysis </w:t>
            </w:r>
            <w:proofErr w:type="gramStart"/>
            <w:r w:rsidRPr="002E4822">
              <w:rPr>
                <w:rFonts w:ascii="Nunito" w:hAnsi="Nunito"/>
                <w:color w:val="000000" w:themeColor="text1"/>
                <w:sz w:val="20"/>
                <w:rPrChange w:id="7124" w:author="Craig Parker" w:date="2024-08-07T12:23:00Z">
                  <w:rPr>
                    <w:sz w:val="15"/>
                    <w:szCs w:val="15"/>
                  </w:rPr>
                </w:rPrChange>
              </w:rPr>
              <w:t>dataset  combining</w:t>
            </w:r>
            <w:proofErr w:type="gramEnd"/>
            <w:r w:rsidRPr="002E4822">
              <w:rPr>
                <w:rFonts w:ascii="Nunito" w:hAnsi="Nunito"/>
                <w:color w:val="000000" w:themeColor="text1"/>
                <w:sz w:val="20"/>
                <w:rPrChange w:id="7125" w:author="Craig Parker" w:date="2024-08-07T12:23:00Z">
                  <w:rPr>
                    <w:sz w:val="15"/>
                    <w:szCs w:val="15"/>
                  </w:rPr>
                </w:rPrChange>
              </w:rPr>
              <w:t xml:space="preserve"> observed data with  the output of meteorological  models. contains hourly data from 1950 to present</w:t>
            </w:r>
          </w:p>
        </w:tc>
        <w:tc>
          <w:tcPr>
            <w:tcW w:w="378" w:type="pct"/>
            <w:shd w:val="clear" w:color="auto" w:fill="auto"/>
            <w:tcMar>
              <w:top w:w="100" w:type="dxa"/>
              <w:left w:w="100" w:type="dxa"/>
              <w:bottom w:w="100" w:type="dxa"/>
              <w:right w:w="100" w:type="dxa"/>
            </w:tcMar>
            <w:vAlign w:val="center"/>
          </w:tcPr>
          <w:p w14:paraId="0000021B" w14:textId="77777777" w:rsidR="007813F4" w:rsidRPr="002E4822" w:rsidRDefault="009511AE">
            <w:pPr>
              <w:widowControl w:val="0"/>
              <w:spacing w:line="240" w:lineRule="auto"/>
              <w:ind w:left="127"/>
              <w:rPr>
                <w:rFonts w:ascii="Nunito" w:hAnsi="Nunito"/>
                <w:color w:val="000000" w:themeColor="text1"/>
                <w:sz w:val="20"/>
                <w:rPrChange w:id="7126" w:author="Craig Parker" w:date="2024-08-07T12:23:00Z">
                  <w:rPr>
                    <w:sz w:val="15"/>
                    <w:szCs w:val="15"/>
                  </w:rPr>
                </w:rPrChange>
              </w:rPr>
            </w:pPr>
            <w:r w:rsidRPr="002E4822">
              <w:rPr>
                <w:rFonts w:ascii="Nunito" w:hAnsi="Nunito"/>
                <w:color w:val="000000" w:themeColor="text1"/>
                <w:sz w:val="20"/>
                <w:rPrChange w:id="7127"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1C" w14:textId="77777777" w:rsidR="007813F4" w:rsidRPr="002E4822" w:rsidRDefault="009511AE">
            <w:pPr>
              <w:widowControl w:val="0"/>
              <w:spacing w:line="232" w:lineRule="auto"/>
              <w:ind w:left="110" w:right="93" w:firstLine="3"/>
              <w:rPr>
                <w:rFonts w:ascii="Nunito" w:hAnsi="Nunito"/>
                <w:color w:val="000000" w:themeColor="text1"/>
                <w:sz w:val="20"/>
                <w:rPrChange w:id="7128" w:author="Craig Parker" w:date="2024-08-07T12:23:00Z">
                  <w:rPr>
                    <w:sz w:val="15"/>
                    <w:szCs w:val="15"/>
                  </w:rPr>
                </w:rPrChange>
              </w:rPr>
            </w:pPr>
            <w:r w:rsidRPr="002E4822">
              <w:rPr>
                <w:rFonts w:ascii="Nunito" w:hAnsi="Nunito"/>
                <w:color w:val="000000" w:themeColor="text1"/>
                <w:sz w:val="20"/>
                <w:rPrChange w:id="7129" w:author="Craig Parker" w:date="2024-08-07T12:23:00Z">
                  <w:rPr>
                    <w:sz w:val="15"/>
                    <w:szCs w:val="15"/>
                  </w:rPr>
                </w:rPrChange>
              </w:rPr>
              <w:t xml:space="preserve">Includes a range of surface and near-surface variables including: 2m temperature and dewpoint temperature, surface skin temperature, precipitation, near-surface </w:t>
            </w:r>
            <w:proofErr w:type="gramStart"/>
            <w:r w:rsidRPr="002E4822">
              <w:rPr>
                <w:rFonts w:ascii="Nunito" w:hAnsi="Nunito"/>
                <w:color w:val="000000" w:themeColor="text1"/>
                <w:sz w:val="20"/>
                <w:rPrChange w:id="7130" w:author="Craig Parker" w:date="2024-08-07T12:23:00Z">
                  <w:rPr>
                    <w:sz w:val="15"/>
                    <w:szCs w:val="15"/>
                  </w:rPr>
                </w:rPrChange>
              </w:rPr>
              <w:t>winds,  surface</w:t>
            </w:r>
            <w:proofErr w:type="gramEnd"/>
            <w:r w:rsidRPr="002E4822">
              <w:rPr>
                <w:rFonts w:ascii="Nunito" w:hAnsi="Nunito"/>
                <w:color w:val="000000" w:themeColor="text1"/>
                <w:sz w:val="20"/>
                <w:rPrChange w:id="7131" w:author="Craig Parker" w:date="2024-08-07T12:23:00Z">
                  <w:rPr>
                    <w:sz w:val="15"/>
                    <w:szCs w:val="15"/>
                  </w:rPr>
                </w:rPrChange>
              </w:rPr>
              <w:t xml:space="preserve"> net thermal radiation.</w:t>
            </w:r>
          </w:p>
        </w:tc>
        <w:tc>
          <w:tcPr>
            <w:tcW w:w="486" w:type="pct"/>
            <w:shd w:val="clear" w:color="auto" w:fill="auto"/>
            <w:tcMar>
              <w:top w:w="100" w:type="dxa"/>
              <w:left w:w="100" w:type="dxa"/>
              <w:bottom w:w="100" w:type="dxa"/>
              <w:right w:w="100" w:type="dxa"/>
            </w:tcMar>
            <w:vAlign w:val="center"/>
          </w:tcPr>
          <w:p w14:paraId="0000021D" w14:textId="77777777" w:rsidR="007813F4" w:rsidRPr="002E4822" w:rsidRDefault="009511AE">
            <w:pPr>
              <w:widowControl w:val="0"/>
              <w:spacing w:line="240" w:lineRule="auto"/>
              <w:ind w:left="122"/>
              <w:rPr>
                <w:rFonts w:ascii="Nunito" w:hAnsi="Nunito"/>
                <w:color w:val="000000" w:themeColor="text1"/>
                <w:sz w:val="20"/>
                <w:rPrChange w:id="7132" w:author="Craig Parker" w:date="2024-08-07T12:23:00Z">
                  <w:rPr>
                    <w:sz w:val="15"/>
                    <w:szCs w:val="15"/>
                  </w:rPr>
                </w:rPrChange>
              </w:rPr>
            </w:pPr>
            <w:r w:rsidRPr="002E4822">
              <w:rPr>
                <w:rFonts w:ascii="Nunito" w:hAnsi="Nunito"/>
                <w:color w:val="000000" w:themeColor="text1"/>
                <w:sz w:val="20"/>
                <w:rPrChange w:id="7133" w:author="Craig Parker" w:date="2024-08-07T12:23:00Z">
                  <w:rPr>
                    <w:sz w:val="15"/>
                    <w:szCs w:val="15"/>
                  </w:rPr>
                </w:rPrChange>
              </w:rPr>
              <w:t xml:space="preserve">Spatial: Global  </w:t>
            </w:r>
          </w:p>
          <w:p w14:paraId="0000021E" w14:textId="77777777" w:rsidR="007813F4" w:rsidRPr="002E4822" w:rsidRDefault="009511AE">
            <w:pPr>
              <w:widowControl w:val="0"/>
              <w:spacing w:line="240" w:lineRule="auto"/>
              <w:ind w:left="121"/>
              <w:rPr>
                <w:rFonts w:ascii="Nunito" w:hAnsi="Nunito"/>
                <w:color w:val="000000" w:themeColor="text1"/>
                <w:sz w:val="20"/>
                <w:rPrChange w:id="7134" w:author="Craig Parker" w:date="2024-08-07T12:23:00Z">
                  <w:rPr>
                    <w:sz w:val="15"/>
                    <w:szCs w:val="15"/>
                  </w:rPr>
                </w:rPrChange>
              </w:rPr>
            </w:pPr>
            <w:r w:rsidRPr="002E4822">
              <w:rPr>
                <w:rFonts w:ascii="Nunito" w:hAnsi="Nunito"/>
                <w:color w:val="000000" w:themeColor="text1"/>
                <w:sz w:val="20"/>
                <w:rPrChange w:id="7135" w:author="Craig Parker" w:date="2024-08-07T12:23:00Z">
                  <w:rPr>
                    <w:sz w:val="15"/>
                    <w:szCs w:val="15"/>
                  </w:rPr>
                </w:rPrChange>
              </w:rPr>
              <w:t xml:space="preserve">coverage,  </w:t>
            </w:r>
          </w:p>
          <w:p w14:paraId="0000021F" w14:textId="77777777" w:rsidR="007813F4" w:rsidRPr="002E4822" w:rsidRDefault="009511AE">
            <w:pPr>
              <w:widowControl w:val="0"/>
              <w:spacing w:before="8" w:line="230" w:lineRule="auto"/>
              <w:ind w:left="118" w:right="75" w:hanging="2"/>
              <w:rPr>
                <w:rFonts w:ascii="Nunito" w:hAnsi="Nunito"/>
                <w:color w:val="000000" w:themeColor="text1"/>
                <w:sz w:val="20"/>
                <w:rPrChange w:id="7136" w:author="Craig Parker" w:date="2024-08-07T12:23:00Z">
                  <w:rPr>
                    <w:sz w:val="15"/>
                    <w:szCs w:val="15"/>
                  </w:rPr>
                </w:rPrChange>
              </w:rPr>
            </w:pPr>
            <w:r w:rsidRPr="002E4822">
              <w:rPr>
                <w:rFonts w:ascii="Nunito" w:hAnsi="Nunito"/>
                <w:color w:val="000000" w:themeColor="text1"/>
                <w:sz w:val="20"/>
                <w:rPrChange w:id="7137" w:author="Craig Parker" w:date="2024-08-07T12:23:00Z">
                  <w:rPr>
                    <w:sz w:val="15"/>
                    <w:szCs w:val="15"/>
                  </w:rPr>
                </w:rPrChange>
              </w:rPr>
              <w:t>0.1 deg)</w:t>
            </w:r>
          </w:p>
          <w:p w14:paraId="00000220" w14:textId="77777777" w:rsidR="007813F4" w:rsidRPr="002E4822" w:rsidRDefault="009511AE">
            <w:pPr>
              <w:widowControl w:val="0"/>
              <w:spacing w:before="8" w:line="230" w:lineRule="auto"/>
              <w:ind w:left="118" w:right="75" w:hanging="2"/>
              <w:rPr>
                <w:rFonts w:ascii="Nunito" w:hAnsi="Nunito"/>
                <w:color w:val="000000" w:themeColor="text1"/>
                <w:sz w:val="20"/>
                <w:rPrChange w:id="7138" w:author="Craig Parker" w:date="2024-08-07T12:23:00Z">
                  <w:rPr>
                    <w:sz w:val="15"/>
                    <w:szCs w:val="15"/>
                  </w:rPr>
                </w:rPrChange>
              </w:rPr>
            </w:pPr>
            <w:r w:rsidRPr="002E4822">
              <w:rPr>
                <w:rFonts w:ascii="Nunito" w:hAnsi="Nunito"/>
                <w:color w:val="000000" w:themeColor="text1"/>
                <w:sz w:val="20"/>
                <w:rPrChange w:id="7139" w:author="Craig Parker" w:date="2024-08-07T12:23:00Z">
                  <w:rPr>
                    <w:sz w:val="15"/>
                    <w:szCs w:val="15"/>
                  </w:rPr>
                </w:rPrChange>
              </w:rPr>
              <w:t>Temporal: hourly 1950 - present</w:t>
            </w:r>
          </w:p>
        </w:tc>
        <w:tc>
          <w:tcPr>
            <w:tcW w:w="583" w:type="pct"/>
            <w:shd w:val="clear" w:color="auto" w:fill="auto"/>
            <w:tcMar>
              <w:top w:w="100" w:type="dxa"/>
              <w:left w:w="100" w:type="dxa"/>
              <w:bottom w:w="100" w:type="dxa"/>
              <w:right w:w="100" w:type="dxa"/>
            </w:tcMar>
            <w:vAlign w:val="center"/>
          </w:tcPr>
          <w:p w14:paraId="00000221" w14:textId="77777777" w:rsidR="007813F4" w:rsidRPr="002E4822" w:rsidRDefault="009511AE">
            <w:pPr>
              <w:widowControl w:val="0"/>
              <w:spacing w:line="236" w:lineRule="auto"/>
              <w:ind w:left="125" w:right="250" w:firstLine="1"/>
              <w:rPr>
                <w:rFonts w:ascii="Nunito" w:hAnsi="Nunito"/>
                <w:color w:val="000000" w:themeColor="text1"/>
                <w:sz w:val="20"/>
                <w:rPrChange w:id="7140" w:author="Craig Parker" w:date="2024-08-07T12:23:00Z">
                  <w:rPr>
                    <w:sz w:val="15"/>
                    <w:szCs w:val="15"/>
                  </w:rPr>
                </w:rPrChange>
              </w:rPr>
            </w:pPr>
            <w:r w:rsidRPr="002E4822">
              <w:rPr>
                <w:rFonts w:ascii="Nunito" w:hAnsi="Nunito"/>
                <w:color w:val="000000" w:themeColor="text1"/>
                <w:sz w:val="20"/>
                <w:rPrChange w:id="7141" w:author="Craig Parker" w:date="2024-08-07T12:23:00Z">
                  <w:rPr>
                    <w:sz w:val="15"/>
                    <w:szCs w:val="15"/>
                  </w:rPr>
                </w:rPrChange>
              </w:rPr>
              <w:t xml:space="preserve">Determination of </w:t>
            </w:r>
            <w:proofErr w:type="gramStart"/>
            <w:r w:rsidRPr="002E4822">
              <w:rPr>
                <w:rFonts w:ascii="Nunito" w:hAnsi="Nunito"/>
                <w:color w:val="000000" w:themeColor="text1"/>
                <w:sz w:val="20"/>
                <w:rPrChange w:id="7142" w:author="Craig Parker" w:date="2024-08-07T12:23:00Z">
                  <w:rPr>
                    <w:sz w:val="15"/>
                    <w:szCs w:val="15"/>
                  </w:rPr>
                </w:rPrChange>
              </w:rPr>
              <w:t>heat  hazard</w:t>
            </w:r>
            <w:proofErr w:type="gramEnd"/>
            <w:r w:rsidRPr="002E4822">
              <w:rPr>
                <w:rFonts w:ascii="Nunito" w:hAnsi="Nunito"/>
                <w:color w:val="000000" w:themeColor="text1"/>
                <w:sz w:val="20"/>
                <w:rPrChange w:id="7143" w:author="Craig Parker" w:date="2024-08-07T12:23:00Z">
                  <w:rPr>
                    <w:sz w:val="15"/>
                    <w:szCs w:val="15"/>
                  </w:rPr>
                </w:rPrChange>
              </w:rPr>
              <w:t xml:space="preserve">; Thermal </w:t>
            </w:r>
          </w:p>
          <w:p w14:paraId="00000222" w14:textId="77777777" w:rsidR="007813F4" w:rsidRPr="002E4822" w:rsidRDefault="009511AE">
            <w:pPr>
              <w:widowControl w:val="0"/>
              <w:spacing w:line="240" w:lineRule="auto"/>
              <w:ind w:left="121"/>
              <w:rPr>
                <w:rFonts w:ascii="Nunito" w:hAnsi="Nunito"/>
                <w:color w:val="000000" w:themeColor="text1"/>
                <w:sz w:val="20"/>
                <w:rPrChange w:id="7144" w:author="Craig Parker" w:date="2024-08-07T12:23:00Z">
                  <w:rPr>
                    <w:sz w:val="15"/>
                    <w:szCs w:val="15"/>
                  </w:rPr>
                </w:rPrChange>
              </w:rPr>
            </w:pPr>
            <w:r w:rsidRPr="002E4822">
              <w:rPr>
                <w:rFonts w:ascii="Nunito" w:hAnsi="Nunito"/>
                <w:color w:val="000000" w:themeColor="text1"/>
                <w:sz w:val="20"/>
                <w:rPrChange w:id="7145" w:author="Craig Parker" w:date="2024-08-07T12:23:00Z">
                  <w:rPr>
                    <w:sz w:val="15"/>
                    <w:szCs w:val="15"/>
                  </w:rPr>
                </w:rPrChange>
              </w:rPr>
              <w:t xml:space="preserve">comfort </w:t>
            </w:r>
            <w:proofErr w:type="gramStart"/>
            <w:r w:rsidRPr="002E4822">
              <w:rPr>
                <w:rFonts w:ascii="Nunito" w:hAnsi="Nunito"/>
                <w:color w:val="000000" w:themeColor="text1"/>
                <w:sz w:val="20"/>
                <w:rPrChange w:id="7146" w:author="Craig Parker" w:date="2024-08-07T12:23:00Z">
                  <w:rPr>
                    <w:sz w:val="15"/>
                    <w:szCs w:val="15"/>
                  </w:rPr>
                </w:rPrChange>
              </w:rPr>
              <w:t>metrics;</w:t>
            </w:r>
            <w:proofErr w:type="gramEnd"/>
            <w:r w:rsidRPr="002E4822">
              <w:rPr>
                <w:rFonts w:ascii="Nunito" w:hAnsi="Nunito"/>
                <w:color w:val="000000" w:themeColor="text1"/>
                <w:sz w:val="20"/>
                <w:rPrChange w:id="7147" w:author="Craig Parker" w:date="2024-08-07T12:23:00Z">
                  <w:rPr>
                    <w:sz w:val="15"/>
                    <w:szCs w:val="15"/>
                  </w:rPr>
                </w:rPrChange>
              </w:rPr>
              <w:t xml:space="preserve">  </w:t>
            </w:r>
          </w:p>
          <w:p w14:paraId="00000223" w14:textId="77777777" w:rsidR="007813F4" w:rsidRPr="002E4822" w:rsidRDefault="009511AE">
            <w:pPr>
              <w:widowControl w:val="0"/>
              <w:spacing w:line="240" w:lineRule="auto"/>
              <w:ind w:left="121"/>
              <w:rPr>
                <w:rFonts w:ascii="Nunito" w:hAnsi="Nunito"/>
                <w:color w:val="000000" w:themeColor="text1"/>
                <w:sz w:val="20"/>
                <w:rPrChange w:id="7148" w:author="Craig Parker" w:date="2024-08-07T12:23:00Z">
                  <w:rPr>
                    <w:sz w:val="15"/>
                    <w:szCs w:val="15"/>
                  </w:rPr>
                </w:rPrChange>
              </w:rPr>
            </w:pPr>
            <w:r w:rsidRPr="002E4822">
              <w:rPr>
                <w:rFonts w:ascii="Nunito" w:hAnsi="Nunito"/>
                <w:color w:val="000000" w:themeColor="text1"/>
                <w:sz w:val="20"/>
                <w:rPrChange w:id="7149" w:author="Craig Parker" w:date="2024-08-07T12:23:00Z">
                  <w:rPr>
                    <w:sz w:val="15"/>
                    <w:szCs w:val="15"/>
                  </w:rPr>
                </w:rPrChange>
              </w:rPr>
              <w:t xml:space="preserve">combined climate  </w:t>
            </w:r>
          </w:p>
          <w:p w14:paraId="00000224" w14:textId="77777777" w:rsidR="007813F4" w:rsidRPr="002E4822" w:rsidRDefault="009511AE">
            <w:pPr>
              <w:widowControl w:val="0"/>
              <w:spacing w:before="2" w:line="240" w:lineRule="auto"/>
              <w:ind w:left="121"/>
              <w:rPr>
                <w:rFonts w:ascii="Nunito" w:hAnsi="Nunito"/>
                <w:color w:val="000000" w:themeColor="text1"/>
                <w:sz w:val="20"/>
                <w:rPrChange w:id="7150" w:author="Craig Parker" w:date="2024-08-07T12:23:00Z">
                  <w:rPr>
                    <w:sz w:val="15"/>
                    <w:szCs w:val="15"/>
                  </w:rPr>
                </w:rPrChange>
              </w:rPr>
            </w:pPr>
            <w:r w:rsidRPr="002E4822">
              <w:rPr>
                <w:rFonts w:ascii="Nunito" w:hAnsi="Nunito"/>
                <w:color w:val="000000" w:themeColor="text1"/>
                <w:sz w:val="20"/>
                <w:rPrChange w:id="7151" w:author="Craig Parker" w:date="2024-08-07T12:23:00Z">
                  <w:rPr>
                    <w:sz w:val="15"/>
                    <w:szCs w:val="15"/>
                  </w:rPr>
                </w:rPrChange>
              </w:rPr>
              <w:t>exposures (historical)</w:t>
            </w:r>
          </w:p>
        </w:tc>
      </w:tr>
      <w:tr w:rsidR="006E7398" w:rsidRPr="002E4822" w14:paraId="2E96D804" w14:textId="77777777" w:rsidTr="3E93EB8D">
        <w:trPr>
          <w:trHeight w:val="1483"/>
          <w:del w:id="7152" w:author="Craig Parker" w:date="2024-08-06T12:24:00Z"/>
        </w:trPr>
        <w:tc>
          <w:tcPr>
            <w:tcW w:w="1530" w:type="pct"/>
            <w:shd w:val="clear" w:color="auto" w:fill="auto"/>
            <w:tcMar>
              <w:top w:w="100" w:type="dxa"/>
              <w:left w:w="100" w:type="dxa"/>
              <w:bottom w:w="100" w:type="dxa"/>
              <w:right w:w="100" w:type="dxa"/>
            </w:tcMar>
            <w:vAlign w:val="center"/>
          </w:tcPr>
          <w:p w14:paraId="00000225" w14:textId="77777777" w:rsidR="007813F4" w:rsidRPr="002E4822" w:rsidRDefault="009511AE">
            <w:pPr>
              <w:widowControl w:val="0"/>
              <w:spacing w:line="240" w:lineRule="auto"/>
              <w:ind w:left="128"/>
              <w:rPr>
                <w:rFonts w:ascii="Nunito" w:hAnsi="Nunito"/>
                <w:color w:val="000000" w:themeColor="text1"/>
                <w:sz w:val="20"/>
                <w:rPrChange w:id="7153" w:author="Craig Parker" w:date="2024-08-07T12:23:00Z">
                  <w:rPr>
                    <w:sz w:val="15"/>
                    <w:szCs w:val="15"/>
                  </w:rPr>
                </w:rPrChange>
              </w:rPr>
            </w:pPr>
            <w:r w:rsidRPr="002E4822">
              <w:rPr>
                <w:rFonts w:ascii="Nunito" w:hAnsi="Nunito"/>
                <w:color w:val="000000" w:themeColor="text1"/>
                <w:sz w:val="20"/>
                <w:rPrChange w:id="7154" w:author="Craig Parker" w:date="2024-08-07T12:23:00Z">
                  <w:rPr>
                    <w:sz w:val="15"/>
                    <w:szCs w:val="15"/>
                  </w:rPr>
                </w:rPrChange>
              </w:rPr>
              <w:t>WATCH Forcing Data methodology applied to ERA5 (WFDE5)</w:t>
            </w:r>
          </w:p>
          <w:p w14:paraId="00000226" w14:textId="022E3BB9" w:rsidR="007813F4" w:rsidRPr="002E4822" w:rsidRDefault="009511AE">
            <w:pPr>
              <w:widowControl w:val="0"/>
              <w:spacing w:line="240" w:lineRule="auto"/>
              <w:ind w:left="128"/>
              <w:rPr>
                <w:rFonts w:ascii="Nunito" w:hAnsi="Nunito"/>
                <w:color w:val="000000" w:themeColor="text1"/>
                <w:sz w:val="20"/>
                <w:rPrChange w:id="7155" w:author="Craig Parker" w:date="2024-08-07T12:23:00Z">
                  <w:rPr>
                    <w:sz w:val="15"/>
                    <w:szCs w:val="15"/>
                  </w:rPr>
                </w:rPrChange>
              </w:rPr>
            </w:pPr>
            <w:r w:rsidRPr="002E4822">
              <w:rPr>
                <w:rFonts w:ascii="Nunito" w:hAnsi="Nunito"/>
                <w:color w:val="000000" w:themeColor="text1"/>
                <w:sz w:val="20"/>
                <w:rPrChange w:id="7156" w:author="Craig Parker" w:date="2024-08-07T12:23:00Z">
                  <w:rPr/>
                </w:rPrChange>
              </w:rPr>
              <w:fldChar w:fldCharType="begin"/>
            </w:r>
            <w:r w:rsidRPr="002E4822">
              <w:rPr>
                <w:rFonts w:ascii="Nunito" w:hAnsi="Nunito"/>
                <w:color w:val="000000" w:themeColor="text1"/>
                <w:sz w:val="20"/>
                <w:rPrChange w:id="7157" w:author="Craig Parker" w:date="2024-08-07T12:23:00Z">
                  <w:rPr/>
                </w:rPrChange>
              </w:rPr>
              <w:instrText xml:space="preserve">HYPERLINK "https://cds.climate.copernicus.eu/cdsapp#!/dataset/derived-near-surface-meteorological-variables?tab=overview" </w:instrText>
            </w:r>
            <w:r w:rsidRPr="00B64181">
              <w:rPr>
                <w:rFonts w:ascii="Nunito" w:hAnsi="Nunito"/>
                <w:color w:val="000000" w:themeColor="text1"/>
                <w:sz w:val="20"/>
              </w:rPr>
            </w:r>
            <w:r w:rsidRPr="002E4822">
              <w:rPr>
                <w:rFonts w:ascii="Nunito" w:hAnsi="Nunito"/>
                <w:color w:val="000000" w:themeColor="text1"/>
                <w:sz w:val="20"/>
                <w:rPrChange w:id="7158" w:author="Craig Parker" w:date="2024-08-07T12:23:00Z">
                  <w:rPr/>
                </w:rPrChange>
              </w:rPr>
              <w:fldChar w:fldCharType="separate"/>
            </w:r>
            <w:r w:rsidR="54FBA741" w:rsidRPr="002E4822">
              <w:rPr>
                <w:rFonts w:ascii="Nunito" w:hAnsi="Nunito"/>
                <w:color w:val="000000" w:themeColor="text1"/>
                <w:sz w:val="20"/>
                <w:u w:val="single"/>
                <w:rPrChange w:id="7159" w:author="Craig Parker" w:date="2024-08-07T12:23:00Z">
                  <w:rPr>
                    <w:color w:val="1155CC"/>
                    <w:sz w:val="15"/>
                    <w:szCs w:val="15"/>
                    <w:u w:val="single"/>
                  </w:rPr>
                </w:rPrChange>
              </w:rPr>
              <w:t>https://cds.climate.copernicus.eu/c</w:t>
            </w:r>
            <w:del w:id="7160" w:author="Craig Parker" w:date="2024-07-08T09:33:00Z">
              <w:r w:rsidRPr="002E4822" w:rsidDel="54FBA741">
                <w:rPr>
                  <w:rFonts w:ascii="Nunito" w:hAnsi="Nunito"/>
                  <w:color w:val="000000" w:themeColor="text1"/>
                  <w:sz w:val="20"/>
                  <w:u w:val="single"/>
                  <w:rPrChange w:id="7161" w:author="Craig Parker" w:date="2024-08-07T12:23:00Z">
                    <w:rPr>
                      <w:color w:val="1155CC"/>
                      <w:sz w:val="15"/>
                      <w:szCs w:val="15"/>
                      <w:u w:val="single"/>
                    </w:rPr>
                  </w:rPrChange>
                </w:rPr>
                <w:delText>dsa</w:delText>
              </w:r>
            </w:del>
            <w:ins w:id="7162" w:author="Craig Parker" w:date="2024-07-08T09:33:00Z">
              <w:r w:rsidR="54FBA741" w:rsidRPr="002E4822">
                <w:rPr>
                  <w:rFonts w:ascii="Nunito" w:hAnsi="Nunito"/>
                  <w:color w:val="000000" w:themeColor="text1"/>
                  <w:sz w:val="20"/>
                  <w:u w:val="single"/>
                  <w:rPrChange w:id="7163" w:author="Craig Parker" w:date="2024-08-07T12:23:00Z">
                    <w:rPr>
                      <w:color w:val="1155CC"/>
                      <w:sz w:val="15"/>
                      <w:szCs w:val="15"/>
                      <w:u w:val="single"/>
                    </w:rPr>
                  </w:rPrChange>
                </w:rPr>
                <w:t>DTA</w:t>
              </w:r>
            </w:ins>
            <w:r w:rsidR="54FBA741" w:rsidRPr="002E4822">
              <w:rPr>
                <w:rFonts w:ascii="Nunito" w:hAnsi="Nunito"/>
                <w:color w:val="000000" w:themeColor="text1"/>
                <w:sz w:val="20"/>
                <w:u w:val="single"/>
                <w:rPrChange w:id="7164" w:author="Craig Parker" w:date="2024-08-07T12:23:00Z">
                  <w:rPr>
                    <w:color w:val="1155CC"/>
                    <w:sz w:val="15"/>
                    <w:szCs w:val="15"/>
                    <w:u w:val="single"/>
                  </w:rPr>
                </w:rPrChange>
              </w:rPr>
              <w:t>pp#!/dataset/derived-near-surface-meteorological-variables?tab=overview</w:t>
            </w:r>
            <w:r w:rsidRPr="002E4822">
              <w:rPr>
                <w:rFonts w:ascii="Nunito" w:hAnsi="Nunito"/>
                <w:color w:val="000000" w:themeColor="text1"/>
                <w:sz w:val="20"/>
                <w:rPrChange w:id="7165" w:author="Craig Parker" w:date="2024-08-07T12:23:00Z">
                  <w:rPr/>
                </w:rPrChange>
              </w:rPr>
              <w:fldChar w:fldCharType="end"/>
            </w:r>
          </w:p>
          <w:p w14:paraId="00000227" w14:textId="77777777" w:rsidR="007813F4" w:rsidRPr="002E4822" w:rsidRDefault="007813F4">
            <w:pPr>
              <w:widowControl w:val="0"/>
              <w:spacing w:line="240" w:lineRule="auto"/>
              <w:ind w:left="128"/>
              <w:rPr>
                <w:rFonts w:ascii="Nunito" w:hAnsi="Nunito"/>
                <w:color w:val="000000" w:themeColor="text1"/>
                <w:sz w:val="20"/>
                <w:rPrChange w:id="7166" w:author="Craig Parker" w:date="2024-08-07T12:23:00Z">
                  <w:rPr>
                    <w:sz w:val="15"/>
                    <w:szCs w:val="15"/>
                  </w:rPr>
                </w:rPrChange>
              </w:rPr>
            </w:pPr>
          </w:p>
        </w:tc>
        <w:tc>
          <w:tcPr>
            <w:tcW w:w="1391" w:type="pct"/>
            <w:shd w:val="clear" w:color="auto" w:fill="auto"/>
            <w:tcMar>
              <w:top w:w="100" w:type="dxa"/>
              <w:left w:w="100" w:type="dxa"/>
              <w:bottom w:w="100" w:type="dxa"/>
              <w:right w:w="100" w:type="dxa"/>
            </w:tcMar>
            <w:vAlign w:val="center"/>
          </w:tcPr>
          <w:p w14:paraId="00000228" w14:textId="77777777" w:rsidR="007813F4" w:rsidRPr="002E4822" w:rsidRDefault="009511AE">
            <w:pPr>
              <w:widowControl w:val="0"/>
              <w:spacing w:line="232" w:lineRule="auto"/>
              <w:ind w:left="113" w:right="90" w:hanging="2"/>
              <w:rPr>
                <w:rFonts w:ascii="Nunito" w:hAnsi="Nunito"/>
                <w:color w:val="000000" w:themeColor="text1"/>
                <w:sz w:val="20"/>
                <w:rPrChange w:id="7167" w:author="Craig Parker" w:date="2024-08-07T12:23:00Z">
                  <w:rPr>
                    <w:sz w:val="15"/>
                    <w:szCs w:val="15"/>
                  </w:rPr>
                </w:rPrChange>
              </w:rPr>
            </w:pPr>
            <w:r w:rsidRPr="002E4822">
              <w:rPr>
                <w:rFonts w:ascii="Nunito" w:hAnsi="Nunito"/>
                <w:color w:val="000000" w:themeColor="text1"/>
                <w:sz w:val="20"/>
                <w:rPrChange w:id="7168" w:author="Craig Parker" w:date="2024-08-07T12:23:00Z">
                  <w:rPr>
                    <w:sz w:val="15"/>
                    <w:szCs w:val="15"/>
                  </w:rPr>
                </w:rPrChange>
              </w:rPr>
              <w:t>A global bias-corrected reconstruction of near-surface meteorological variables drive from the ERA5.</w:t>
            </w:r>
          </w:p>
        </w:tc>
        <w:tc>
          <w:tcPr>
            <w:tcW w:w="378" w:type="pct"/>
            <w:shd w:val="clear" w:color="auto" w:fill="auto"/>
            <w:tcMar>
              <w:top w:w="100" w:type="dxa"/>
              <w:left w:w="100" w:type="dxa"/>
              <w:bottom w:w="100" w:type="dxa"/>
              <w:right w:w="100" w:type="dxa"/>
            </w:tcMar>
            <w:vAlign w:val="center"/>
          </w:tcPr>
          <w:p w14:paraId="00000229" w14:textId="77777777" w:rsidR="007813F4" w:rsidRPr="002E4822" w:rsidRDefault="009511AE">
            <w:pPr>
              <w:widowControl w:val="0"/>
              <w:spacing w:line="240" w:lineRule="auto"/>
              <w:ind w:left="127"/>
              <w:rPr>
                <w:rFonts w:ascii="Nunito" w:hAnsi="Nunito"/>
                <w:color w:val="000000" w:themeColor="text1"/>
                <w:sz w:val="20"/>
                <w:rPrChange w:id="7169" w:author="Craig Parker" w:date="2024-08-07T12:23:00Z">
                  <w:rPr>
                    <w:sz w:val="15"/>
                    <w:szCs w:val="15"/>
                  </w:rPr>
                </w:rPrChange>
              </w:rPr>
            </w:pPr>
            <w:r w:rsidRPr="002E4822">
              <w:rPr>
                <w:rFonts w:ascii="Nunito" w:hAnsi="Nunito"/>
                <w:color w:val="000000" w:themeColor="text1"/>
                <w:sz w:val="20"/>
                <w:rPrChange w:id="7170"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2A" w14:textId="77777777" w:rsidR="007813F4" w:rsidRPr="002E4822" w:rsidRDefault="009511AE">
            <w:pPr>
              <w:widowControl w:val="0"/>
              <w:spacing w:line="232" w:lineRule="auto"/>
              <w:ind w:left="110" w:right="93" w:firstLine="3"/>
              <w:rPr>
                <w:rFonts w:ascii="Nunito" w:hAnsi="Nunito"/>
                <w:color w:val="000000" w:themeColor="text1"/>
                <w:sz w:val="20"/>
                <w:rPrChange w:id="7171" w:author="Craig Parker" w:date="2024-08-07T12:23:00Z">
                  <w:rPr>
                    <w:sz w:val="15"/>
                    <w:szCs w:val="15"/>
                  </w:rPr>
                </w:rPrChange>
              </w:rPr>
            </w:pPr>
            <w:r w:rsidRPr="002E4822">
              <w:rPr>
                <w:rFonts w:ascii="Nunito" w:hAnsi="Nunito"/>
                <w:color w:val="000000" w:themeColor="text1"/>
                <w:sz w:val="20"/>
                <w:rPrChange w:id="7172" w:author="Craig Parker" w:date="2024-08-07T12:23:00Z">
                  <w:rPr>
                    <w:sz w:val="15"/>
                    <w:szCs w:val="15"/>
                  </w:rPr>
                </w:rPrChange>
              </w:rPr>
              <w:t xml:space="preserve">includes a range of surface and hear-surface variables </w:t>
            </w:r>
            <w:proofErr w:type="gramStart"/>
            <w:r w:rsidRPr="002E4822">
              <w:rPr>
                <w:rFonts w:ascii="Nunito" w:hAnsi="Nunito"/>
                <w:color w:val="000000" w:themeColor="text1"/>
                <w:sz w:val="20"/>
                <w:rPrChange w:id="7173" w:author="Craig Parker" w:date="2024-08-07T12:23:00Z">
                  <w:rPr>
                    <w:sz w:val="15"/>
                    <w:szCs w:val="15"/>
                  </w:rPr>
                </w:rPrChange>
              </w:rPr>
              <w:t>including:</w:t>
            </w:r>
            <w:proofErr w:type="gramEnd"/>
            <w:r w:rsidRPr="002E4822">
              <w:rPr>
                <w:rFonts w:ascii="Nunito" w:hAnsi="Nunito"/>
                <w:color w:val="000000" w:themeColor="text1"/>
                <w:sz w:val="20"/>
                <w:rPrChange w:id="7174" w:author="Craig Parker" w:date="2024-08-07T12:23:00Z">
                  <w:rPr>
                    <w:sz w:val="15"/>
                    <w:szCs w:val="15"/>
                  </w:rPr>
                </w:rPrChange>
              </w:rPr>
              <w:t xml:space="preserve"> near surface air temperature, specific humidity, rainfall, wind speed, air pressure and surface longwave and shortwave radiation </w:t>
            </w:r>
          </w:p>
        </w:tc>
        <w:tc>
          <w:tcPr>
            <w:tcW w:w="486" w:type="pct"/>
            <w:shd w:val="clear" w:color="auto" w:fill="auto"/>
            <w:tcMar>
              <w:top w:w="100" w:type="dxa"/>
              <w:left w:w="100" w:type="dxa"/>
              <w:bottom w:w="100" w:type="dxa"/>
              <w:right w:w="100" w:type="dxa"/>
            </w:tcMar>
            <w:vAlign w:val="center"/>
          </w:tcPr>
          <w:p w14:paraId="0000022B" w14:textId="77777777" w:rsidR="007813F4" w:rsidRPr="002E4822" w:rsidRDefault="009511AE">
            <w:pPr>
              <w:widowControl w:val="0"/>
              <w:spacing w:line="240" w:lineRule="auto"/>
              <w:ind w:left="122"/>
              <w:rPr>
                <w:rFonts w:ascii="Nunito" w:hAnsi="Nunito"/>
                <w:color w:val="000000" w:themeColor="text1"/>
                <w:sz w:val="20"/>
                <w:rPrChange w:id="7175" w:author="Craig Parker" w:date="2024-08-07T12:23:00Z">
                  <w:rPr>
                    <w:sz w:val="15"/>
                    <w:szCs w:val="15"/>
                  </w:rPr>
                </w:rPrChange>
              </w:rPr>
            </w:pPr>
            <w:r w:rsidRPr="002E4822">
              <w:rPr>
                <w:rFonts w:ascii="Nunito" w:hAnsi="Nunito"/>
                <w:color w:val="000000" w:themeColor="text1"/>
                <w:sz w:val="20"/>
                <w:rPrChange w:id="7176" w:author="Craig Parker" w:date="2024-08-07T12:23:00Z">
                  <w:rPr>
                    <w:sz w:val="15"/>
                    <w:szCs w:val="15"/>
                  </w:rPr>
                </w:rPrChange>
              </w:rPr>
              <w:t>spatial: Global land</w:t>
            </w:r>
          </w:p>
          <w:p w14:paraId="0000022C" w14:textId="77777777" w:rsidR="007813F4" w:rsidRPr="002E4822" w:rsidRDefault="009511AE">
            <w:pPr>
              <w:widowControl w:val="0"/>
              <w:spacing w:line="240" w:lineRule="auto"/>
              <w:ind w:left="122"/>
              <w:rPr>
                <w:rFonts w:ascii="Nunito" w:hAnsi="Nunito"/>
                <w:color w:val="000000" w:themeColor="text1"/>
                <w:sz w:val="20"/>
                <w:rPrChange w:id="7177" w:author="Craig Parker" w:date="2024-08-07T12:23:00Z">
                  <w:rPr>
                    <w:sz w:val="15"/>
                    <w:szCs w:val="15"/>
                  </w:rPr>
                </w:rPrChange>
              </w:rPr>
            </w:pPr>
            <w:r w:rsidRPr="002E4822">
              <w:rPr>
                <w:rFonts w:ascii="Nunito" w:hAnsi="Nunito"/>
                <w:color w:val="000000" w:themeColor="text1"/>
                <w:sz w:val="20"/>
                <w:rPrChange w:id="7178" w:author="Craig Parker" w:date="2024-08-07T12:23:00Z">
                  <w:rPr>
                    <w:sz w:val="15"/>
                    <w:szCs w:val="15"/>
                  </w:rPr>
                </w:rPrChange>
              </w:rPr>
              <w:t>Temporal: Hourly 1979 - 2019</w:t>
            </w:r>
          </w:p>
        </w:tc>
        <w:tc>
          <w:tcPr>
            <w:tcW w:w="583" w:type="pct"/>
            <w:shd w:val="clear" w:color="auto" w:fill="auto"/>
            <w:tcMar>
              <w:top w:w="100" w:type="dxa"/>
              <w:left w:w="100" w:type="dxa"/>
              <w:bottom w:w="100" w:type="dxa"/>
              <w:right w:w="100" w:type="dxa"/>
            </w:tcMar>
            <w:vAlign w:val="center"/>
          </w:tcPr>
          <w:p w14:paraId="0000022D" w14:textId="77777777" w:rsidR="007813F4" w:rsidRPr="002E4822" w:rsidRDefault="009511AE">
            <w:pPr>
              <w:widowControl w:val="0"/>
              <w:spacing w:line="236" w:lineRule="auto"/>
              <w:ind w:left="125" w:right="250" w:firstLine="1"/>
              <w:rPr>
                <w:rFonts w:ascii="Nunito" w:hAnsi="Nunito"/>
                <w:color w:val="000000" w:themeColor="text1"/>
                <w:sz w:val="20"/>
                <w:rPrChange w:id="7179" w:author="Craig Parker" w:date="2024-08-07T12:23:00Z">
                  <w:rPr>
                    <w:sz w:val="15"/>
                    <w:szCs w:val="15"/>
                  </w:rPr>
                </w:rPrChange>
              </w:rPr>
            </w:pPr>
            <w:r w:rsidRPr="002E4822">
              <w:rPr>
                <w:rFonts w:ascii="Nunito" w:hAnsi="Nunito"/>
                <w:color w:val="000000" w:themeColor="text1"/>
                <w:sz w:val="20"/>
                <w:rPrChange w:id="7180" w:author="Craig Parker" w:date="2024-08-07T12:23:00Z">
                  <w:rPr>
                    <w:sz w:val="15"/>
                    <w:szCs w:val="15"/>
                  </w:rPr>
                </w:rPrChange>
              </w:rPr>
              <w:t xml:space="preserve">Determination of </w:t>
            </w:r>
            <w:proofErr w:type="gramStart"/>
            <w:r w:rsidRPr="002E4822">
              <w:rPr>
                <w:rFonts w:ascii="Nunito" w:hAnsi="Nunito"/>
                <w:color w:val="000000" w:themeColor="text1"/>
                <w:sz w:val="20"/>
                <w:rPrChange w:id="7181" w:author="Craig Parker" w:date="2024-08-07T12:23:00Z">
                  <w:rPr>
                    <w:sz w:val="15"/>
                    <w:szCs w:val="15"/>
                  </w:rPr>
                </w:rPrChange>
              </w:rPr>
              <w:t>heat  hazard</w:t>
            </w:r>
            <w:proofErr w:type="gramEnd"/>
            <w:r w:rsidRPr="002E4822">
              <w:rPr>
                <w:rFonts w:ascii="Nunito" w:hAnsi="Nunito"/>
                <w:color w:val="000000" w:themeColor="text1"/>
                <w:sz w:val="20"/>
                <w:rPrChange w:id="7182" w:author="Craig Parker" w:date="2024-08-07T12:23:00Z">
                  <w:rPr>
                    <w:sz w:val="15"/>
                    <w:szCs w:val="15"/>
                  </w:rPr>
                </w:rPrChange>
              </w:rPr>
              <w:t xml:space="preserve">; Thermal </w:t>
            </w:r>
          </w:p>
          <w:p w14:paraId="0000022E" w14:textId="77777777" w:rsidR="007813F4" w:rsidRPr="002E4822" w:rsidRDefault="009511AE">
            <w:pPr>
              <w:widowControl w:val="0"/>
              <w:spacing w:line="240" w:lineRule="auto"/>
              <w:ind w:left="121"/>
              <w:rPr>
                <w:rFonts w:ascii="Nunito" w:hAnsi="Nunito"/>
                <w:color w:val="000000" w:themeColor="text1"/>
                <w:sz w:val="20"/>
                <w:rPrChange w:id="7183" w:author="Craig Parker" w:date="2024-08-07T12:23:00Z">
                  <w:rPr>
                    <w:sz w:val="15"/>
                    <w:szCs w:val="15"/>
                  </w:rPr>
                </w:rPrChange>
              </w:rPr>
            </w:pPr>
            <w:r w:rsidRPr="002E4822">
              <w:rPr>
                <w:rFonts w:ascii="Nunito" w:hAnsi="Nunito"/>
                <w:color w:val="000000" w:themeColor="text1"/>
                <w:sz w:val="20"/>
                <w:rPrChange w:id="7184" w:author="Craig Parker" w:date="2024-08-07T12:23:00Z">
                  <w:rPr>
                    <w:sz w:val="15"/>
                    <w:szCs w:val="15"/>
                  </w:rPr>
                </w:rPrChange>
              </w:rPr>
              <w:t xml:space="preserve">comfort </w:t>
            </w:r>
            <w:proofErr w:type="gramStart"/>
            <w:r w:rsidRPr="002E4822">
              <w:rPr>
                <w:rFonts w:ascii="Nunito" w:hAnsi="Nunito"/>
                <w:color w:val="000000" w:themeColor="text1"/>
                <w:sz w:val="20"/>
                <w:rPrChange w:id="7185" w:author="Craig Parker" w:date="2024-08-07T12:23:00Z">
                  <w:rPr>
                    <w:sz w:val="15"/>
                    <w:szCs w:val="15"/>
                  </w:rPr>
                </w:rPrChange>
              </w:rPr>
              <w:t>metrics;</w:t>
            </w:r>
            <w:proofErr w:type="gramEnd"/>
            <w:r w:rsidRPr="002E4822">
              <w:rPr>
                <w:rFonts w:ascii="Nunito" w:hAnsi="Nunito"/>
                <w:color w:val="000000" w:themeColor="text1"/>
                <w:sz w:val="20"/>
                <w:rPrChange w:id="7186" w:author="Craig Parker" w:date="2024-08-07T12:23:00Z">
                  <w:rPr>
                    <w:sz w:val="15"/>
                    <w:szCs w:val="15"/>
                  </w:rPr>
                </w:rPrChange>
              </w:rPr>
              <w:t xml:space="preserve">  </w:t>
            </w:r>
          </w:p>
          <w:p w14:paraId="0000022F" w14:textId="77777777" w:rsidR="007813F4" w:rsidRPr="002E4822" w:rsidRDefault="009511AE">
            <w:pPr>
              <w:widowControl w:val="0"/>
              <w:spacing w:line="240" w:lineRule="auto"/>
              <w:ind w:left="121"/>
              <w:rPr>
                <w:rFonts w:ascii="Nunito" w:hAnsi="Nunito"/>
                <w:color w:val="000000" w:themeColor="text1"/>
                <w:sz w:val="20"/>
                <w:rPrChange w:id="7187" w:author="Craig Parker" w:date="2024-08-07T12:23:00Z">
                  <w:rPr>
                    <w:sz w:val="15"/>
                    <w:szCs w:val="15"/>
                  </w:rPr>
                </w:rPrChange>
              </w:rPr>
            </w:pPr>
            <w:r w:rsidRPr="002E4822">
              <w:rPr>
                <w:rFonts w:ascii="Nunito" w:hAnsi="Nunito"/>
                <w:color w:val="000000" w:themeColor="text1"/>
                <w:sz w:val="20"/>
                <w:rPrChange w:id="7188" w:author="Craig Parker" w:date="2024-08-07T12:23:00Z">
                  <w:rPr>
                    <w:sz w:val="15"/>
                    <w:szCs w:val="15"/>
                  </w:rPr>
                </w:rPrChange>
              </w:rPr>
              <w:t xml:space="preserve">combined climate  </w:t>
            </w:r>
          </w:p>
          <w:p w14:paraId="00000230" w14:textId="77777777" w:rsidR="007813F4" w:rsidRPr="002E4822" w:rsidRDefault="009511AE">
            <w:pPr>
              <w:widowControl w:val="0"/>
              <w:spacing w:line="236" w:lineRule="auto"/>
              <w:ind w:left="125" w:right="250" w:firstLine="1"/>
              <w:rPr>
                <w:rFonts w:ascii="Nunito" w:hAnsi="Nunito"/>
                <w:color w:val="000000" w:themeColor="text1"/>
                <w:sz w:val="20"/>
                <w:rPrChange w:id="7189" w:author="Craig Parker" w:date="2024-08-07T12:23:00Z">
                  <w:rPr>
                    <w:sz w:val="15"/>
                    <w:szCs w:val="15"/>
                  </w:rPr>
                </w:rPrChange>
              </w:rPr>
            </w:pPr>
            <w:r w:rsidRPr="002E4822">
              <w:rPr>
                <w:rFonts w:ascii="Nunito" w:hAnsi="Nunito"/>
                <w:color w:val="000000" w:themeColor="text1"/>
                <w:sz w:val="20"/>
                <w:rPrChange w:id="7190" w:author="Craig Parker" w:date="2024-08-07T12:23:00Z">
                  <w:rPr>
                    <w:sz w:val="15"/>
                    <w:szCs w:val="15"/>
                  </w:rPr>
                </w:rPrChange>
              </w:rPr>
              <w:t>exposures (historical)</w:t>
            </w:r>
          </w:p>
        </w:tc>
      </w:tr>
      <w:tr w:rsidR="006E7398" w:rsidRPr="002E4822" w14:paraId="6BE9CED1" w14:textId="77777777" w:rsidTr="3E93EB8D">
        <w:trPr>
          <w:trHeight w:val="1483"/>
          <w:del w:id="7191" w:author="Craig Parker" w:date="2024-08-06T12:24:00Z"/>
        </w:trPr>
        <w:tc>
          <w:tcPr>
            <w:tcW w:w="1530" w:type="pct"/>
            <w:shd w:val="clear" w:color="auto" w:fill="auto"/>
            <w:tcMar>
              <w:top w:w="100" w:type="dxa"/>
              <w:left w:w="100" w:type="dxa"/>
              <w:bottom w:w="100" w:type="dxa"/>
              <w:right w:w="100" w:type="dxa"/>
            </w:tcMar>
            <w:vAlign w:val="center"/>
          </w:tcPr>
          <w:p w14:paraId="00000231" w14:textId="77777777" w:rsidR="007813F4" w:rsidRPr="002E4822" w:rsidRDefault="009511AE">
            <w:pPr>
              <w:widowControl w:val="0"/>
              <w:spacing w:line="240" w:lineRule="auto"/>
              <w:ind w:left="128"/>
              <w:rPr>
                <w:rFonts w:ascii="Nunito" w:hAnsi="Nunito"/>
                <w:color w:val="000000" w:themeColor="text1"/>
                <w:sz w:val="20"/>
                <w:rPrChange w:id="7192" w:author="Craig Parker" w:date="2024-08-07T12:23:00Z">
                  <w:rPr>
                    <w:sz w:val="15"/>
                    <w:szCs w:val="15"/>
                  </w:rPr>
                </w:rPrChange>
              </w:rPr>
            </w:pPr>
            <w:r w:rsidRPr="002E4822">
              <w:rPr>
                <w:rFonts w:ascii="Nunito" w:hAnsi="Nunito"/>
                <w:color w:val="000000" w:themeColor="text1"/>
                <w:sz w:val="20"/>
                <w:rPrChange w:id="7193" w:author="Craig Parker" w:date="2024-08-07T12:23:00Z">
                  <w:rPr>
                    <w:sz w:val="15"/>
                    <w:szCs w:val="15"/>
                  </w:rPr>
                </w:rPrChange>
              </w:rPr>
              <w:t>Temperature and precipitation gridded data for global and regional domains derived from in-situ and satellite observations</w:t>
            </w:r>
          </w:p>
          <w:p w14:paraId="00000232" w14:textId="6E9A2AE4" w:rsidR="007813F4" w:rsidRPr="002E4822" w:rsidRDefault="009511AE">
            <w:pPr>
              <w:widowControl w:val="0"/>
              <w:spacing w:line="240" w:lineRule="auto"/>
              <w:ind w:left="128"/>
              <w:rPr>
                <w:rFonts w:ascii="Nunito" w:hAnsi="Nunito"/>
                <w:color w:val="000000" w:themeColor="text1"/>
                <w:sz w:val="20"/>
                <w:rPrChange w:id="7194" w:author="Craig Parker" w:date="2024-08-07T12:23:00Z">
                  <w:rPr>
                    <w:sz w:val="15"/>
                    <w:szCs w:val="15"/>
                  </w:rPr>
                </w:rPrChange>
              </w:rPr>
            </w:pPr>
            <w:r w:rsidRPr="002E4822">
              <w:rPr>
                <w:rFonts w:ascii="Nunito" w:hAnsi="Nunito"/>
                <w:color w:val="000000" w:themeColor="text1"/>
                <w:sz w:val="20"/>
                <w:rPrChange w:id="7195" w:author="Craig Parker" w:date="2024-08-07T12:23:00Z">
                  <w:rPr/>
                </w:rPrChange>
              </w:rPr>
              <w:fldChar w:fldCharType="begin"/>
            </w:r>
            <w:r w:rsidRPr="002E4822">
              <w:rPr>
                <w:rFonts w:ascii="Nunito" w:hAnsi="Nunito"/>
                <w:color w:val="000000" w:themeColor="text1"/>
                <w:sz w:val="20"/>
                <w:rPrChange w:id="7196" w:author="Craig Parker" w:date="2024-08-07T12:23:00Z">
                  <w:rPr/>
                </w:rPrChange>
              </w:rPr>
              <w:instrText xml:space="preserve">HYPERLINK "https://cds.climate.copernicus.eu/cdsapp#!/dataset/insitu-gridded-observations-global-and-regional" </w:instrText>
            </w:r>
            <w:r w:rsidRPr="00B64181">
              <w:rPr>
                <w:rFonts w:ascii="Nunito" w:hAnsi="Nunito"/>
                <w:color w:val="000000" w:themeColor="text1"/>
                <w:sz w:val="20"/>
              </w:rPr>
            </w:r>
            <w:r w:rsidRPr="002E4822">
              <w:rPr>
                <w:rFonts w:ascii="Nunito" w:hAnsi="Nunito"/>
                <w:color w:val="000000" w:themeColor="text1"/>
                <w:sz w:val="20"/>
                <w:rPrChange w:id="7197" w:author="Craig Parker" w:date="2024-08-07T12:23:00Z">
                  <w:rPr/>
                </w:rPrChange>
              </w:rPr>
              <w:fldChar w:fldCharType="separate"/>
            </w:r>
            <w:r w:rsidR="54FBA741" w:rsidRPr="002E4822">
              <w:rPr>
                <w:rFonts w:ascii="Nunito" w:hAnsi="Nunito"/>
                <w:color w:val="000000" w:themeColor="text1"/>
                <w:sz w:val="20"/>
                <w:u w:val="single"/>
                <w:rPrChange w:id="7198" w:author="Craig Parker" w:date="2024-08-07T12:23:00Z">
                  <w:rPr>
                    <w:color w:val="1155CC"/>
                    <w:sz w:val="15"/>
                    <w:szCs w:val="15"/>
                    <w:u w:val="single"/>
                  </w:rPr>
                </w:rPrChange>
              </w:rPr>
              <w:t>https://cds.climate.copernicus.eu/c</w:t>
            </w:r>
            <w:del w:id="7199" w:author="Craig Parker" w:date="2024-07-08T09:33:00Z">
              <w:r w:rsidRPr="002E4822" w:rsidDel="54FBA741">
                <w:rPr>
                  <w:rFonts w:ascii="Nunito" w:hAnsi="Nunito"/>
                  <w:color w:val="000000" w:themeColor="text1"/>
                  <w:sz w:val="20"/>
                  <w:u w:val="single"/>
                  <w:rPrChange w:id="7200" w:author="Craig Parker" w:date="2024-08-07T12:23:00Z">
                    <w:rPr>
                      <w:color w:val="1155CC"/>
                      <w:sz w:val="15"/>
                      <w:szCs w:val="15"/>
                      <w:u w:val="single"/>
                    </w:rPr>
                  </w:rPrChange>
                </w:rPr>
                <w:delText>dsa</w:delText>
              </w:r>
            </w:del>
            <w:ins w:id="7201" w:author="Craig Parker" w:date="2024-07-08T09:33:00Z">
              <w:r w:rsidR="54FBA741" w:rsidRPr="002E4822">
                <w:rPr>
                  <w:rFonts w:ascii="Nunito" w:hAnsi="Nunito"/>
                  <w:color w:val="000000" w:themeColor="text1"/>
                  <w:sz w:val="20"/>
                  <w:u w:val="single"/>
                  <w:rPrChange w:id="7202" w:author="Craig Parker" w:date="2024-08-07T12:23:00Z">
                    <w:rPr>
                      <w:color w:val="1155CC"/>
                      <w:sz w:val="15"/>
                      <w:szCs w:val="15"/>
                      <w:u w:val="single"/>
                    </w:rPr>
                  </w:rPrChange>
                </w:rPr>
                <w:t>DTA</w:t>
              </w:r>
            </w:ins>
            <w:r w:rsidR="54FBA741" w:rsidRPr="002E4822">
              <w:rPr>
                <w:rFonts w:ascii="Nunito" w:hAnsi="Nunito"/>
                <w:color w:val="000000" w:themeColor="text1"/>
                <w:sz w:val="20"/>
                <w:u w:val="single"/>
                <w:rPrChange w:id="7203" w:author="Craig Parker" w:date="2024-08-07T12:23:00Z">
                  <w:rPr>
                    <w:color w:val="1155CC"/>
                    <w:sz w:val="15"/>
                    <w:szCs w:val="15"/>
                    <w:u w:val="single"/>
                  </w:rPr>
                </w:rPrChange>
              </w:rPr>
              <w:t>pp#!/dataset/insitu-gridded-observations-global-and-regional</w:t>
            </w:r>
            <w:r w:rsidRPr="002E4822">
              <w:rPr>
                <w:rFonts w:ascii="Nunito" w:hAnsi="Nunito"/>
                <w:color w:val="000000" w:themeColor="text1"/>
                <w:sz w:val="20"/>
                <w:rPrChange w:id="7204" w:author="Craig Parker" w:date="2024-08-07T12:23:00Z">
                  <w:rPr/>
                </w:rPrChange>
              </w:rPr>
              <w:fldChar w:fldCharType="end"/>
            </w:r>
          </w:p>
          <w:p w14:paraId="00000233" w14:textId="77777777" w:rsidR="007813F4" w:rsidRPr="002E4822" w:rsidRDefault="007813F4">
            <w:pPr>
              <w:widowControl w:val="0"/>
              <w:spacing w:line="240" w:lineRule="auto"/>
              <w:ind w:left="128"/>
              <w:rPr>
                <w:rFonts w:ascii="Nunito" w:hAnsi="Nunito"/>
                <w:color w:val="000000" w:themeColor="text1"/>
                <w:sz w:val="20"/>
                <w:rPrChange w:id="7205" w:author="Craig Parker" w:date="2024-08-07T12:23:00Z">
                  <w:rPr>
                    <w:sz w:val="15"/>
                    <w:szCs w:val="15"/>
                  </w:rPr>
                </w:rPrChange>
              </w:rPr>
            </w:pPr>
          </w:p>
        </w:tc>
        <w:tc>
          <w:tcPr>
            <w:tcW w:w="1391" w:type="pct"/>
            <w:shd w:val="clear" w:color="auto" w:fill="auto"/>
            <w:tcMar>
              <w:top w:w="100" w:type="dxa"/>
              <w:left w:w="100" w:type="dxa"/>
              <w:bottom w:w="100" w:type="dxa"/>
              <w:right w:w="100" w:type="dxa"/>
            </w:tcMar>
            <w:vAlign w:val="center"/>
          </w:tcPr>
          <w:p w14:paraId="00000234" w14:textId="77777777" w:rsidR="007813F4" w:rsidRPr="002E4822" w:rsidRDefault="009511AE">
            <w:pPr>
              <w:widowControl w:val="0"/>
              <w:spacing w:line="232" w:lineRule="auto"/>
              <w:ind w:left="113" w:right="90" w:hanging="2"/>
              <w:rPr>
                <w:rFonts w:ascii="Nunito" w:hAnsi="Nunito"/>
                <w:color w:val="000000" w:themeColor="text1"/>
                <w:sz w:val="20"/>
                <w:rPrChange w:id="7206" w:author="Craig Parker" w:date="2024-08-07T12:23:00Z">
                  <w:rPr>
                    <w:sz w:val="15"/>
                    <w:szCs w:val="15"/>
                  </w:rPr>
                </w:rPrChange>
              </w:rPr>
            </w:pPr>
            <w:r w:rsidRPr="002E4822">
              <w:rPr>
                <w:rFonts w:ascii="Nunito" w:hAnsi="Nunito"/>
                <w:color w:val="000000" w:themeColor="text1"/>
                <w:sz w:val="20"/>
                <w:rPrChange w:id="7207" w:author="Craig Parker" w:date="2024-08-07T12:23:00Z">
                  <w:rPr>
                    <w:sz w:val="15"/>
                    <w:szCs w:val="15"/>
                  </w:rPr>
                </w:rPrChange>
              </w:rPr>
              <w:t>Temperature and precipitation from different datasets including: GISTEMP, Berkeley Earth, CPC and CPC-CONUS, CHIRPS, IMERG, CMORPH, GPCC and CRU</w:t>
            </w:r>
          </w:p>
        </w:tc>
        <w:tc>
          <w:tcPr>
            <w:tcW w:w="378" w:type="pct"/>
            <w:shd w:val="clear" w:color="auto" w:fill="auto"/>
            <w:tcMar>
              <w:top w:w="100" w:type="dxa"/>
              <w:left w:w="100" w:type="dxa"/>
              <w:bottom w:w="100" w:type="dxa"/>
              <w:right w:w="100" w:type="dxa"/>
            </w:tcMar>
            <w:vAlign w:val="center"/>
          </w:tcPr>
          <w:p w14:paraId="00000235" w14:textId="77777777" w:rsidR="007813F4" w:rsidRPr="002E4822" w:rsidRDefault="009511AE">
            <w:pPr>
              <w:widowControl w:val="0"/>
              <w:spacing w:line="240" w:lineRule="auto"/>
              <w:ind w:left="127"/>
              <w:rPr>
                <w:rFonts w:ascii="Nunito" w:hAnsi="Nunito"/>
                <w:color w:val="000000" w:themeColor="text1"/>
                <w:sz w:val="20"/>
                <w:rPrChange w:id="7208" w:author="Craig Parker" w:date="2024-08-07T12:23:00Z">
                  <w:rPr>
                    <w:sz w:val="15"/>
                    <w:szCs w:val="15"/>
                  </w:rPr>
                </w:rPrChange>
              </w:rPr>
            </w:pPr>
            <w:r w:rsidRPr="002E4822">
              <w:rPr>
                <w:rFonts w:ascii="Nunito" w:hAnsi="Nunito"/>
                <w:color w:val="000000" w:themeColor="text1"/>
                <w:sz w:val="20"/>
                <w:rPrChange w:id="7209"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36" w14:textId="77777777" w:rsidR="007813F4" w:rsidRPr="002E4822" w:rsidRDefault="009511AE">
            <w:pPr>
              <w:widowControl w:val="0"/>
              <w:spacing w:line="232" w:lineRule="auto"/>
              <w:ind w:left="110" w:right="93" w:firstLine="3"/>
              <w:rPr>
                <w:rFonts w:ascii="Nunito" w:hAnsi="Nunito"/>
                <w:color w:val="000000" w:themeColor="text1"/>
                <w:sz w:val="20"/>
                <w:rPrChange w:id="7210" w:author="Craig Parker" w:date="2024-08-07T12:23:00Z">
                  <w:rPr>
                    <w:sz w:val="15"/>
                    <w:szCs w:val="15"/>
                  </w:rPr>
                </w:rPrChange>
              </w:rPr>
            </w:pPr>
            <w:r w:rsidRPr="002E4822">
              <w:rPr>
                <w:rFonts w:ascii="Nunito" w:hAnsi="Nunito"/>
                <w:color w:val="000000" w:themeColor="text1"/>
                <w:sz w:val="20"/>
                <w:rPrChange w:id="7211" w:author="Craig Parker" w:date="2024-08-07T12:23:00Z">
                  <w:rPr>
                    <w:sz w:val="15"/>
                    <w:szCs w:val="15"/>
                  </w:rPr>
                </w:rPrChange>
              </w:rPr>
              <w:t>precipitation, maximum, mean and minimum temperature</w:t>
            </w:r>
          </w:p>
        </w:tc>
        <w:tc>
          <w:tcPr>
            <w:tcW w:w="486" w:type="pct"/>
            <w:shd w:val="clear" w:color="auto" w:fill="auto"/>
            <w:tcMar>
              <w:top w:w="100" w:type="dxa"/>
              <w:left w:w="100" w:type="dxa"/>
              <w:bottom w:w="100" w:type="dxa"/>
              <w:right w:w="100" w:type="dxa"/>
            </w:tcMar>
            <w:vAlign w:val="center"/>
          </w:tcPr>
          <w:p w14:paraId="00000237" w14:textId="77777777" w:rsidR="007813F4" w:rsidRPr="002E4822" w:rsidRDefault="009511AE">
            <w:pPr>
              <w:widowControl w:val="0"/>
              <w:spacing w:line="240" w:lineRule="auto"/>
              <w:ind w:left="122"/>
              <w:rPr>
                <w:rFonts w:ascii="Nunito" w:hAnsi="Nunito"/>
                <w:color w:val="000000" w:themeColor="text1"/>
                <w:sz w:val="20"/>
                <w:rPrChange w:id="7212" w:author="Craig Parker" w:date="2024-08-07T12:23:00Z">
                  <w:rPr>
                    <w:sz w:val="15"/>
                    <w:szCs w:val="15"/>
                  </w:rPr>
                </w:rPrChange>
              </w:rPr>
            </w:pPr>
            <w:r w:rsidRPr="002E4822">
              <w:rPr>
                <w:rFonts w:ascii="Nunito" w:hAnsi="Nunito"/>
                <w:color w:val="000000" w:themeColor="text1"/>
                <w:sz w:val="20"/>
                <w:rPrChange w:id="7213" w:author="Craig Parker" w:date="2024-08-07T12:23:00Z">
                  <w:rPr>
                    <w:sz w:val="15"/>
                    <w:szCs w:val="15"/>
                  </w:rPr>
                </w:rPrChange>
              </w:rPr>
              <w:t>Spatial:</w:t>
            </w:r>
          </w:p>
          <w:p w14:paraId="00000238" w14:textId="77777777" w:rsidR="007813F4" w:rsidRPr="002E4822" w:rsidRDefault="009511AE">
            <w:pPr>
              <w:widowControl w:val="0"/>
              <w:spacing w:line="240" w:lineRule="auto"/>
              <w:ind w:left="122"/>
              <w:rPr>
                <w:rFonts w:ascii="Nunito" w:hAnsi="Nunito"/>
                <w:color w:val="000000" w:themeColor="text1"/>
                <w:sz w:val="20"/>
                <w:rPrChange w:id="7214" w:author="Craig Parker" w:date="2024-08-07T12:23:00Z">
                  <w:rPr>
                    <w:sz w:val="15"/>
                    <w:szCs w:val="15"/>
                  </w:rPr>
                </w:rPrChange>
              </w:rPr>
            </w:pPr>
            <w:r w:rsidRPr="002E4822">
              <w:rPr>
                <w:rFonts w:ascii="Nunito" w:hAnsi="Nunito"/>
                <w:color w:val="000000" w:themeColor="text1"/>
                <w:sz w:val="20"/>
                <w:rPrChange w:id="7215" w:author="Craig Parker" w:date="2024-08-07T12:23:00Z">
                  <w:rPr>
                    <w:sz w:val="15"/>
                    <w:szCs w:val="15"/>
                  </w:rPr>
                </w:rPrChange>
              </w:rPr>
              <w:t>global, quasi-global, Africa depending on the dataset.</w:t>
            </w:r>
          </w:p>
          <w:p w14:paraId="00000239" w14:textId="77777777" w:rsidR="007813F4" w:rsidRPr="002E4822" w:rsidRDefault="009511AE">
            <w:pPr>
              <w:widowControl w:val="0"/>
              <w:spacing w:line="240" w:lineRule="auto"/>
              <w:ind w:left="122"/>
              <w:rPr>
                <w:rFonts w:ascii="Nunito" w:hAnsi="Nunito"/>
                <w:color w:val="000000" w:themeColor="text1"/>
                <w:sz w:val="20"/>
                <w:rPrChange w:id="7216" w:author="Craig Parker" w:date="2024-08-07T12:23:00Z">
                  <w:rPr>
                    <w:sz w:val="15"/>
                    <w:szCs w:val="15"/>
                  </w:rPr>
                </w:rPrChange>
              </w:rPr>
            </w:pPr>
            <w:r w:rsidRPr="002E4822">
              <w:rPr>
                <w:rFonts w:ascii="Nunito" w:hAnsi="Nunito"/>
                <w:color w:val="000000" w:themeColor="text1"/>
                <w:sz w:val="20"/>
                <w:rPrChange w:id="7217" w:author="Craig Parker" w:date="2024-08-07T12:23:00Z">
                  <w:rPr>
                    <w:sz w:val="15"/>
                    <w:szCs w:val="15"/>
                  </w:rPr>
                </w:rPrChange>
              </w:rPr>
              <w:t>Temporal: daily or monthly depending on the dataset</w:t>
            </w:r>
          </w:p>
          <w:p w14:paraId="0000023A" w14:textId="77777777" w:rsidR="007813F4" w:rsidRPr="002E4822" w:rsidRDefault="007813F4">
            <w:pPr>
              <w:widowControl w:val="0"/>
              <w:spacing w:line="240" w:lineRule="auto"/>
              <w:ind w:left="122"/>
              <w:rPr>
                <w:rFonts w:ascii="Nunito" w:hAnsi="Nunito"/>
                <w:color w:val="000000" w:themeColor="text1"/>
                <w:sz w:val="20"/>
                <w:rPrChange w:id="7218" w:author="Craig Parker" w:date="2024-08-07T12:23:00Z">
                  <w:rPr>
                    <w:sz w:val="15"/>
                    <w:szCs w:val="15"/>
                  </w:rPr>
                </w:rPrChange>
              </w:rPr>
            </w:pPr>
          </w:p>
        </w:tc>
        <w:tc>
          <w:tcPr>
            <w:tcW w:w="583" w:type="pct"/>
            <w:shd w:val="clear" w:color="auto" w:fill="auto"/>
            <w:tcMar>
              <w:top w:w="100" w:type="dxa"/>
              <w:left w:w="100" w:type="dxa"/>
              <w:bottom w:w="100" w:type="dxa"/>
              <w:right w:w="100" w:type="dxa"/>
            </w:tcMar>
            <w:vAlign w:val="center"/>
          </w:tcPr>
          <w:p w14:paraId="0000023B" w14:textId="77777777" w:rsidR="007813F4" w:rsidRPr="002E4822" w:rsidRDefault="009511AE">
            <w:pPr>
              <w:widowControl w:val="0"/>
              <w:spacing w:line="236" w:lineRule="auto"/>
              <w:ind w:left="125" w:right="250" w:firstLine="1"/>
              <w:rPr>
                <w:rFonts w:ascii="Nunito" w:hAnsi="Nunito"/>
                <w:color w:val="000000" w:themeColor="text1"/>
                <w:sz w:val="20"/>
                <w:rPrChange w:id="7219" w:author="Craig Parker" w:date="2024-08-07T12:23:00Z">
                  <w:rPr>
                    <w:sz w:val="15"/>
                    <w:szCs w:val="15"/>
                  </w:rPr>
                </w:rPrChange>
              </w:rPr>
            </w:pPr>
            <w:r w:rsidRPr="002E4822">
              <w:rPr>
                <w:rFonts w:ascii="Nunito" w:hAnsi="Nunito"/>
                <w:color w:val="000000" w:themeColor="text1"/>
                <w:sz w:val="20"/>
                <w:rPrChange w:id="7220" w:author="Craig Parker" w:date="2024-08-07T12:23:00Z">
                  <w:rPr>
                    <w:sz w:val="15"/>
                    <w:szCs w:val="15"/>
                  </w:rPr>
                </w:rPrChange>
              </w:rPr>
              <w:t xml:space="preserve">Determination of </w:t>
            </w:r>
            <w:proofErr w:type="gramStart"/>
            <w:r w:rsidRPr="002E4822">
              <w:rPr>
                <w:rFonts w:ascii="Nunito" w:hAnsi="Nunito"/>
                <w:color w:val="000000" w:themeColor="text1"/>
                <w:sz w:val="20"/>
                <w:rPrChange w:id="7221" w:author="Craig Parker" w:date="2024-08-07T12:23:00Z">
                  <w:rPr>
                    <w:sz w:val="15"/>
                    <w:szCs w:val="15"/>
                  </w:rPr>
                </w:rPrChange>
              </w:rPr>
              <w:t>heat  hazard</w:t>
            </w:r>
            <w:proofErr w:type="gramEnd"/>
            <w:r w:rsidRPr="002E4822">
              <w:rPr>
                <w:rFonts w:ascii="Nunito" w:hAnsi="Nunito"/>
                <w:color w:val="000000" w:themeColor="text1"/>
                <w:sz w:val="20"/>
                <w:rPrChange w:id="7222" w:author="Craig Parker" w:date="2024-08-07T12:23:00Z">
                  <w:rPr>
                    <w:sz w:val="15"/>
                    <w:szCs w:val="15"/>
                  </w:rPr>
                </w:rPrChange>
              </w:rPr>
              <w:t xml:space="preserve">; Thermal </w:t>
            </w:r>
          </w:p>
          <w:p w14:paraId="0000023C" w14:textId="77777777" w:rsidR="007813F4" w:rsidRPr="002E4822" w:rsidRDefault="009511AE">
            <w:pPr>
              <w:widowControl w:val="0"/>
              <w:spacing w:line="240" w:lineRule="auto"/>
              <w:ind w:left="121"/>
              <w:rPr>
                <w:rFonts w:ascii="Nunito" w:hAnsi="Nunito"/>
                <w:color w:val="000000" w:themeColor="text1"/>
                <w:sz w:val="20"/>
                <w:rPrChange w:id="7223" w:author="Craig Parker" w:date="2024-08-07T12:23:00Z">
                  <w:rPr>
                    <w:sz w:val="15"/>
                    <w:szCs w:val="15"/>
                  </w:rPr>
                </w:rPrChange>
              </w:rPr>
            </w:pPr>
            <w:r w:rsidRPr="002E4822">
              <w:rPr>
                <w:rFonts w:ascii="Nunito" w:hAnsi="Nunito"/>
                <w:color w:val="000000" w:themeColor="text1"/>
                <w:sz w:val="20"/>
                <w:rPrChange w:id="7224" w:author="Craig Parker" w:date="2024-08-07T12:23:00Z">
                  <w:rPr>
                    <w:sz w:val="15"/>
                    <w:szCs w:val="15"/>
                  </w:rPr>
                </w:rPrChange>
              </w:rPr>
              <w:t xml:space="preserve">comfort </w:t>
            </w:r>
            <w:proofErr w:type="gramStart"/>
            <w:r w:rsidRPr="002E4822">
              <w:rPr>
                <w:rFonts w:ascii="Nunito" w:hAnsi="Nunito"/>
                <w:color w:val="000000" w:themeColor="text1"/>
                <w:sz w:val="20"/>
                <w:rPrChange w:id="7225" w:author="Craig Parker" w:date="2024-08-07T12:23:00Z">
                  <w:rPr>
                    <w:sz w:val="15"/>
                    <w:szCs w:val="15"/>
                  </w:rPr>
                </w:rPrChange>
              </w:rPr>
              <w:t>metrics;</w:t>
            </w:r>
            <w:proofErr w:type="gramEnd"/>
            <w:r w:rsidRPr="002E4822">
              <w:rPr>
                <w:rFonts w:ascii="Nunito" w:hAnsi="Nunito"/>
                <w:color w:val="000000" w:themeColor="text1"/>
                <w:sz w:val="20"/>
                <w:rPrChange w:id="7226" w:author="Craig Parker" w:date="2024-08-07T12:23:00Z">
                  <w:rPr>
                    <w:sz w:val="15"/>
                    <w:szCs w:val="15"/>
                  </w:rPr>
                </w:rPrChange>
              </w:rPr>
              <w:t xml:space="preserve">  </w:t>
            </w:r>
          </w:p>
          <w:p w14:paraId="0000023D" w14:textId="77777777" w:rsidR="007813F4" w:rsidRPr="002E4822" w:rsidRDefault="009511AE">
            <w:pPr>
              <w:widowControl w:val="0"/>
              <w:spacing w:line="240" w:lineRule="auto"/>
              <w:ind w:left="121"/>
              <w:rPr>
                <w:rFonts w:ascii="Nunito" w:hAnsi="Nunito"/>
                <w:color w:val="000000" w:themeColor="text1"/>
                <w:sz w:val="20"/>
                <w:rPrChange w:id="7227" w:author="Craig Parker" w:date="2024-08-07T12:23:00Z">
                  <w:rPr>
                    <w:sz w:val="15"/>
                    <w:szCs w:val="15"/>
                  </w:rPr>
                </w:rPrChange>
              </w:rPr>
            </w:pPr>
            <w:r w:rsidRPr="002E4822">
              <w:rPr>
                <w:rFonts w:ascii="Nunito" w:hAnsi="Nunito"/>
                <w:color w:val="000000" w:themeColor="text1"/>
                <w:sz w:val="20"/>
                <w:rPrChange w:id="7228" w:author="Craig Parker" w:date="2024-08-07T12:23:00Z">
                  <w:rPr>
                    <w:sz w:val="15"/>
                    <w:szCs w:val="15"/>
                  </w:rPr>
                </w:rPrChange>
              </w:rPr>
              <w:t xml:space="preserve">combined climate  </w:t>
            </w:r>
          </w:p>
          <w:p w14:paraId="0000023E" w14:textId="77777777" w:rsidR="007813F4" w:rsidRPr="002E4822" w:rsidRDefault="009511AE">
            <w:pPr>
              <w:widowControl w:val="0"/>
              <w:spacing w:line="236" w:lineRule="auto"/>
              <w:ind w:left="125" w:right="250" w:firstLine="1"/>
              <w:rPr>
                <w:rFonts w:ascii="Nunito" w:hAnsi="Nunito"/>
                <w:color w:val="000000" w:themeColor="text1"/>
                <w:sz w:val="20"/>
                <w:rPrChange w:id="7229" w:author="Craig Parker" w:date="2024-08-07T12:23:00Z">
                  <w:rPr>
                    <w:sz w:val="15"/>
                    <w:szCs w:val="15"/>
                  </w:rPr>
                </w:rPrChange>
              </w:rPr>
            </w:pPr>
            <w:r w:rsidRPr="002E4822">
              <w:rPr>
                <w:rFonts w:ascii="Nunito" w:hAnsi="Nunito"/>
                <w:color w:val="000000" w:themeColor="text1"/>
                <w:sz w:val="20"/>
                <w:rPrChange w:id="7230" w:author="Craig Parker" w:date="2024-08-07T12:23:00Z">
                  <w:rPr>
                    <w:sz w:val="15"/>
                    <w:szCs w:val="15"/>
                  </w:rPr>
                </w:rPrChange>
              </w:rPr>
              <w:t>exposures (historical)</w:t>
            </w:r>
          </w:p>
        </w:tc>
      </w:tr>
      <w:tr w:rsidR="006E7398" w:rsidRPr="002E4822" w14:paraId="03B01F11" w14:textId="77777777" w:rsidTr="3E93EB8D">
        <w:trPr>
          <w:trHeight w:val="1113"/>
          <w:del w:id="7231" w:author="Craig Parker" w:date="2024-08-06T12:24:00Z"/>
        </w:trPr>
        <w:tc>
          <w:tcPr>
            <w:tcW w:w="1530" w:type="pct"/>
            <w:shd w:val="clear" w:color="auto" w:fill="auto"/>
            <w:tcMar>
              <w:top w:w="100" w:type="dxa"/>
              <w:left w:w="100" w:type="dxa"/>
              <w:bottom w:w="100" w:type="dxa"/>
              <w:right w:w="100" w:type="dxa"/>
            </w:tcMar>
            <w:vAlign w:val="center"/>
          </w:tcPr>
          <w:p w14:paraId="0000023F" w14:textId="77777777" w:rsidR="007813F4" w:rsidRPr="002E4822" w:rsidRDefault="009511AE">
            <w:pPr>
              <w:widowControl w:val="0"/>
              <w:spacing w:line="240" w:lineRule="auto"/>
              <w:ind w:left="123"/>
              <w:rPr>
                <w:rFonts w:ascii="Nunito" w:hAnsi="Nunito"/>
                <w:color w:val="000000" w:themeColor="text1"/>
                <w:sz w:val="20"/>
                <w:rPrChange w:id="7232" w:author="Craig Parker" w:date="2024-08-07T12:23:00Z">
                  <w:rPr>
                    <w:sz w:val="15"/>
                    <w:szCs w:val="15"/>
                  </w:rPr>
                </w:rPrChange>
              </w:rPr>
            </w:pPr>
            <w:r w:rsidRPr="002E4822">
              <w:rPr>
                <w:rFonts w:ascii="Nunito" w:hAnsi="Nunito"/>
                <w:color w:val="000000" w:themeColor="text1"/>
                <w:sz w:val="20"/>
                <w:rPrChange w:id="7233" w:author="Craig Parker" w:date="2024-08-07T12:23:00Z">
                  <w:rPr>
                    <w:sz w:val="15"/>
                    <w:szCs w:val="15"/>
                  </w:rPr>
                </w:rPrChange>
              </w:rPr>
              <w:t xml:space="preserve">Copernicus S2S  </w:t>
            </w:r>
          </w:p>
          <w:p w14:paraId="00000240" w14:textId="77777777" w:rsidR="007813F4" w:rsidRPr="002E4822" w:rsidRDefault="009511AE">
            <w:pPr>
              <w:widowControl w:val="0"/>
              <w:spacing w:line="236" w:lineRule="auto"/>
              <w:ind w:left="120" w:right="257"/>
              <w:rPr>
                <w:rFonts w:ascii="Nunito" w:hAnsi="Nunito"/>
                <w:color w:val="000000" w:themeColor="text1"/>
                <w:sz w:val="20"/>
                <w:rPrChange w:id="7234" w:author="Craig Parker" w:date="2024-08-07T12:23:00Z">
                  <w:rPr>
                    <w:sz w:val="15"/>
                    <w:szCs w:val="15"/>
                  </w:rPr>
                </w:rPrChange>
              </w:rPr>
            </w:pPr>
            <w:r w:rsidRPr="002E4822">
              <w:rPr>
                <w:rFonts w:ascii="Nunito" w:hAnsi="Nunito"/>
                <w:color w:val="000000" w:themeColor="text1"/>
                <w:sz w:val="20"/>
                <w:rPrChange w:id="7235" w:author="Craig Parker" w:date="2024-08-07T12:23:00Z">
                  <w:rPr>
                    <w:sz w:val="15"/>
                    <w:szCs w:val="15"/>
                  </w:rPr>
                </w:rPrChange>
              </w:rPr>
              <w:t xml:space="preserve">seasonal </w:t>
            </w:r>
            <w:proofErr w:type="gramStart"/>
            <w:r w:rsidRPr="002E4822">
              <w:rPr>
                <w:rFonts w:ascii="Nunito" w:hAnsi="Nunito"/>
                <w:color w:val="000000" w:themeColor="text1"/>
                <w:sz w:val="20"/>
                <w:rPrChange w:id="7236" w:author="Craig Parker" w:date="2024-08-07T12:23:00Z">
                  <w:rPr>
                    <w:sz w:val="15"/>
                    <w:szCs w:val="15"/>
                  </w:rPr>
                </w:rPrChange>
              </w:rPr>
              <w:t>forecast  data</w:t>
            </w:r>
            <w:proofErr w:type="gramEnd"/>
          </w:p>
        </w:tc>
        <w:tc>
          <w:tcPr>
            <w:tcW w:w="1391" w:type="pct"/>
            <w:shd w:val="clear" w:color="auto" w:fill="auto"/>
            <w:tcMar>
              <w:top w:w="100" w:type="dxa"/>
              <w:left w:w="100" w:type="dxa"/>
              <w:bottom w:w="100" w:type="dxa"/>
              <w:right w:w="100" w:type="dxa"/>
            </w:tcMar>
            <w:vAlign w:val="center"/>
          </w:tcPr>
          <w:p w14:paraId="00000241" w14:textId="77777777" w:rsidR="007813F4" w:rsidRPr="002E4822" w:rsidRDefault="009511AE">
            <w:pPr>
              <w:widowControl w:val="0"/>
              <w:spacing w:line="232" w:lineRule="auto"/>
              <w:ind w:left="111" w:right="312" w:firstLine="10"/>
              <w:rPr>
                <w:rFonts w:ascii="Nunito" w:hAnsi="Nunito"/>
                <w:color w:val="000000" w:themeColor="text1"/>
                <w:sz w:val="20"/>
                <w:rPrChange w:id="7237" w:author="Craig Parker" w:date="2024-08-07T12:23:00Z">
                  <w:rPr>
                    <w:sz w:val="15"/>
                    <w:szCs w:val="15"/>
                  </w:rPr>
                </w:rPrChange>
              </w:rPr>
            </w:pPr>
            <w:r w:rsidRPr="002E4822">
              <w:rPr>
                <w:rFonts w:ascii="Nunito" w:hAnsi="Nunito"/>
                <w:color w:val="000000" w:themeColor="text1"/>
                <w:sz w:val="20"/>
                <w:rPrChange w:id="7238" w:author="Craig Parker" w:date="2024-08-07T12:23:00Z">
                  <w:rPr>
                    <w:sz w:val="15"/>
                    <w:szCs w:val="15"/>
                  </w:rPr>
                </w:rPrChange>
              </w:rPr>
              <w:t xml:space="preserve">Model outputs </w:t>
            </w:r>
            <w:proofErr w:type="gramStart"/>
            <w:r w:rsidRPr="002E4822">
              <w:rPr>
                <w:rFonts w:ascii="Nunito" w:hAnsi="Nunito"/>
                <w:color w:val="000000" w:themeColor="text1"/>
                <w:sz w:val="20"/>
                <w:rPrChange w:id="7239" w:author="Craig Parker" w:date="2024-08-07T12:23:00Z">
                  <w:rPr>
                    <w:sz w:val="15"/>
                    <w:szCs w:val="15"/>
                  </w:rPr>
                </w:rPrChange>
              </w:rPr>
              <w:t>forecasting  climate</w:t>
            </w:r>
            <w:proofErr w:type="gramEnd"/>
            <w:r w:rsidRPr="002E4822">
              <w:rPr>
                <w:rFonts w:ascii="Nunito" w:hAnsi="Nunito"/>
                <w:color w:val="000000" w:themeColor="text1"/>
                <w:sz w:val="20"/>
                <w:rPrChange w:id="7240" w:author="Craig Parker" w:date="2024-08-07T12:23:00Z">
                  <w:rPr>
                    <w:sz w:val="15"/>
                    <w:szCs w:val="15"/>
                  </w:rPr>
                </w:rPrChange>
              </w:rPr>
              <w:t xml:space="preserve"> conditions over the  three months following the  forecast initialization</w:t>
            </w:r>
          </w:p>
        </w:tc>
        <w:tc>
          <w:tcPr>
            <w:tcW w:w="378" w:type="pct"/>
            <w:shd w:val="clear" w:color="auto" w:fill="auto"/>
            <w:tcMar>
              <w:top w:w="100" w:type="dxa"/>
              <w:left w:w="100" w:type="dxa"/>
              <w:bottom w:w="100" w:type="dxa"/>
              <w:right w:w="100" w:type="dxa"/>
            </w:tcMar>
            <w:vAlign w:val="center"/>
          </w:tcPr>
          <w:p w14:paraId="00000242" w14:textId="77777777" w:rsidR="007813F4" w:rsidRPr="002E4822" w:rsidRDefault="009511AE">
            <w:pPr>
              <w:widowControl w:val="0"/>
              <w:spacing w:line="240" w:lineRule="auto"/>
              <w:ind w:left="127"/>
              <w:rPr>
                <w:rFonts w:ascii="Nunito" w:hAnsi="Nunito"/>
                <w:color w:val="000000" w:themeColor="text1"/>
                <w:sz w:val="20"/>
                <w:rPrChange w:id="7241" w:author="Craig Parker" w:date="2024-08-07T12:23:00Z">
                  <w:rPr>
                    <w:sz w:val="15"/>
                    <w:szCs w:val="15"/>
                  </w:rPr>
                </w:rPrChange>
              </w:rPr>
            </w:pPr>
            <w:r w:rsidRPr="002E4822">
              <w:rPr>
                <w:rFonts w:ascii="Nunito" w:hAnsi="Nunito"/>
                <w:color w:val="000000" w:themeColor="text1"/>
                <w:sz w:val="20"/>
                <w:rPrChange w:id="7242"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43" w14:textId="77777777" w:rsidR="007813F4" w:rsidRPr="002E4822" w:rsidRDefault="009511AE">
            <w:pPr>
              <w:widowControl w:val="0"/>
              <w:spacing w:line="233" w:lineRule="auto"/>
              <w:ind w:left="120" w:right="235" w:hanging="6"/>
              <w:rPr>
                <w:rFonts w:ascii="Nunito" w:hAnsi="Nunito"/>
                <w:color w:val="000000" w:themeColor="text1"/>
                <w:sz w:val="20"/>
                <w:rPrChange w:id="7243" w:author="Craig Parker" w:date="2024-08-07T12:23:00Z">
                  <w:rPr>
                    <w:sz w:val="15"/>
                    <w:szCs w:val="15"/>
                  </w:rPr>
                </w:rPrChange>
              </w:rPr>
            </w:pPr>
            <w:r w:rsidRPr="002E4822">
              <w:rPr>
                <w:rFonts w:ascii="Nunito" w:hAnsi="Nunito"/>
                <w:color w:val="000000" w:themeColor="text1"/>
                <w:sz w:val="20"/>
                <w:rPrChange w:id="7244" w:author="Craig Parker" w:date="2024-08-07T12:23:00Z">
                  <w:rPr>
                    <w:sz w:val="15"/>
                    <w:szCs w:val="15"/>
                  </w:rPr>
                </w:rPrChange>
              </w:rPr>
              <w:t xml:space="preserve">Temperature 2m above </w:t>
            </w:r>
            <w:proofErr w:type="gramStart"/>
            <w:r w:rsidRPr="002E4822">
              <w:rPr>
                <w:rFonts w:ascii="Nunito" w:hAnsi="Nunito"/>
                <w:color w:val="000000" w:themeColor="text1"/>
                <w:sz w:val="20"/>
                <w:rPrChange w:id="7245" w:author="Craig Parker" w:date="2024-08-07T12:23:00Z">
                  <w:rPr>
                    <w:sz w:val="15"/>
                    <w:szCs w:val="15"/>
                  </w:rPr>
                </w:rPrChange>
              </w:rPr>
              <w:t>ground  (</w:t>
            </w:r>
            <w:proofErr w:type="gramEnd"/>
            <w:r w:rsidRPr="002E4822">
              <w:rPr>
                <w:rFonts w:ascii="Nunito" w:hAnsi="Nunito"/>
                <w:color w:val="000000" w:themeColor="text1"/>
                <w:sz w:val="20"/>
                <w:rPrChange w:id="7246" w:author="Craig Parker" w:date="2024-08-07T12:23:00Z">
                  <w:rPr>
                    <w:sz w:val="15"/>
                    <w:szCs w:val="15"/>
                  </w:rPr>
                </w:rPrChange>
              </w:rPr>
              <w:t>min, max), Daily precipitation  (total)</w:t>
            </w:r>
          </w:p>
        </w:tc>
        <w:tc>
          <w:tcPr>
            <w:tcW w:w="486" w:type="pct"/>
            <w:shd w:val="clear" w:color="auto" w:fill="auto"/>
            <w:tcMar>
              <w:top w:w="100" w:type="dxa"/>
              <w:left w:w="100" w:type="dxa"/>
              <w:bottom w:w="100" w:type="dxa"/>
              <w:right w:w="100" w:type="dxa"/>
            </w:tcMar>
            <w:vAlign w:val="center"/>
          </w:tcPr>
          <w:p w14:paraId="00000244" w14:textId="77777777" w:rsidR="007813F4" w:rsidRPr="002E4822" w:rsidRDefault="009511AE">
            <w:pPr>
              <w:widowControl w:val="0"/>
              <w:spacing w:line="240" w:lineRule="auto"/>
              <w:ind w:left="118"/>
              <w:rPr>
                <w:rFonts w:ascii="Nunito" w:hAnsi="Nunito"/>
                <w:color w:val="000000" w:themeColor="text1"/>
                <w:sz w:val="20"/>
                <w:rPrChange w:id="7247" w:author="Craig Parker" w:date="2024-08-07T12:23:00Z">
                  <w:rPr>
                    <w:sz w:val="15"/>
                    <w:szCs w:val="15"/>
                  </w:rPr>
                </w:rPrChange>
              </w:rPr>
            </w:pPr>
            <w:r w:rsidRPr="002E4822">
              <w:rPr>
                <w:rFonts w:ascii="Nunito" w:hAnsi="Nunito"/>
                <w:color w:val="000000" w:themeColor="text1"/>
                <w:sz w:val="20"/>
                <w:rPrChange w:id="7248" w:author="Craig Parker" w:date="2024-08-07T12:23:00Z">
                  <w:rPr>
                    <w:sz w:val="15"/>
                    <w:szCs w:val="15"/>
                  </w:rPr>
                </w:rPrChange>
              </w:rPr>
              <w:t>Temporal: daily</w:t>
            </w:r>
          </w:p>
        </w:tc>
        <w:tc>
          <w:tcPr>
            <w:tcW w:w="583" w:type="pct"/>
            <w:shd w:val="clear" w:color="auto" w:fill="auto"/>
            <w:tcMar>
              <w:top w:w="100" w:type="dxa"/>
              <w:left w:w="100" w:type="dxa"/>
              <w:bottom w:w="100" w:type="dxa"/>
              <w:right w:w="100" w:type="dxa"/>
            </w:tcMar>
            <w:vAlign w:val="center"/>
          </w:tcPr>
          <w:p w14:paraId="00000245" w14:textId="77777777" w:rsidR="007813F4" w:rsidRPr="002E4822" w:rsidRDefault="009511AE">
            <w:pPr>
              <w:widowControl w:val="0"/>
              <w:spacing w:line="232" w:lineRule="auto"/>
              <w:ind w:left="115" w:right="205" w:firstLine="6"/>
              <w:rPr>
                <w:rFonts w:ascii="Nunito" w:hAnsi="Nunito"/>
                <w:color w:val="000000" w:themeColor="text1"/>
                <w:sz w:val="20"/>
                <w:rPrChange w:id="7249" w:author="Craig Parker" w:date="2024-08-07T12:23:00Z">
                  <w:rPr>
                    <w:sz w:val="15"/>
                    <w:szCs w:val="15"/>
                  </w:rPr>
                </w:rPrChange>
              </w:rPr>
            </w:pPr>
            <w:r w:rsidRPr="002E4822">
              <w:rPr>
                <w:rFonts w:ascii="Nunito" w:hAnsi="Nunito"/>
                <w:color w:val="000000" w:themeColor="text1"/>
                <w:sz w:val="20"/>
                <w:rPrChange w:id="7250" w:author="Craig Parker" w:date="2024-08-07T12:23:00Z">
                  <w:rPr>
                    <w:sz w:val="15"/>
                    <w:szCs w:val="15"/>
                  </w:rPr>
                </w:rPrChange>
              </w:rPr>
              <w:t xml:space="preserve">Seasonal (weeks to </w:t>
            </w:r>
            <w:proofErr w:type="gramStart"/>
            <w:r w:rsidRPr="002E4822">
              <w:rPr>
                <w:rFonts w:ascii="Nunito" w:hAnsi="Nunito"/>
                <w:color w:val="000000" w:themeColor="text1"/>
                <w:sz w:val="20"/>
                <w:rPrChange w:id="7251" w:author="Craig Parker" w:date="2024-08-07T12:23:00Z">
                  <w:rPr>
                    <w:sz w:val="15"/>
                    <w:szCs w:val="15"/>
                  </w:rPr>
                </w:rPrChange>
              </w:rPr>
              <w:t>3  months</w:t>
            </w:r>
            <w:proofErr w:type="gramEnd"/>
            <w:r w:rsidRPr="002E4822">
              <w:rPr>
                <w:rFonts w:ascii="Nunito" w:hAnsi="Nunito"/>
                <w:color w:val="000000" w:themeColor="text1"/>
                <w:sz w:val="20"/>
                <w:rPrChange w:id="7252" w:author="Craig Parker" w:date="2024-08-07T12:23:00Z">
                  <w:rPr>
                    <w:sz w:val="15"/>
                    <w:szCs w:val="15"/>
                  </w:rPr>
                </w:rPrChange>
              </w:rPr>
              <w:t xml:space="preserve">) time horizon  forecasting of relevant  weather conditions  </w:t>
            </w:r>
          </w:p>
          <w:p w14:paraId="00000246" w14:textId="77777777" w:rsidR="007813F4" w:rsidRPr="002E4822" w:rsidRDefault="009511AE">
            <w:pPr>
              <w:widowControl w:val="0"/>
              <w:spacing w:before="2" w:line="230" w:lineRule="auto"/>
              <w:ind w:left="115" w:right="206" w:firstLine="9"/>
              <w:rPr>
                <w:rFonts w:ascii="Nunito" w:hAnsi="Nunito"/>
                <w:color w:val="000000" w:themeColor="text1"/>
                <w:sz w:val="20"/>
                <w:rPrChange w:id="7253" w:author="Craig Parker" w:date="2024-08-07T12:23:00Z">
                  <w:rPr>
                    <w:sz w:val="15"/>
                    <w:szCs w:val="15"/>
                  </w:rPr>
                </w:rPrChange>
              </w:rPr>
            </w:pPr>
            <w:r w:rsidRPr="002E4822">
              <w:rPr>
                <w:rFonts w:ascii="Nunito" w:hAnsi="Nunito"/>
                <w:color w:val="000000" w:themeColor="text1"/>
                <w:sz w:val="20"/>
                <w:rPrChange w:id="7254" w:author="Craig Parker" w:date="2024-08-07T12:23:00Z">
                  <w:rPr>
                    <w:sz w:val="15"/>
                    <w:szCs w:val="15"/>
                  </w:rPr>
                </w:rPrChange>
              </w:rPr>
              <w:t xml:space="preserve">(heat hazard) for </w:t>
            </w:r>
            <w:proofErr w:type="gramStart"/>
            <w:r w:rsidRPr="002E4822">
              <w:rPr>
                <w:rFonts w:ascii="Nunito" w:hAnsi="Nunito"/>
                <w:color w:val="000000" w:themeColor="text1"/>
                <w:sz w:val="20"/>
                <w:rPrChange w:id="7255" w:author="Craig Parker" w:date="2024-08-07T12:23:00Z">
                  <w:rPr>
                    <w:sz w:val="15"/>
                    <w:szCs w:val="15"/>
                  </w:rPr>
                </w:rPrChange>
              </w:rPr>
              <w:t>early  warning</w:t>
            </w:r>
            <w:proofErr w:type="gramEnd"/>
          </w:p>
        </w:tc>
      </w:tr>
      <w:tr w:rsidR="006E7398" w:rsidRPr="002E4822" w14:paraId="16A47B76" w14:textId="77777777" w:rsidTr="3E93EB8D">
        <w:trPr>
          <w:trHeight w:val="561"/>
          <w:del w:id="7256" w:author="Craig Parker" w:date="2024-08-06T12:24:00Z"/>
        </w:trPr>
        <w:tc>
          <w:tcPr>
            <w:tcW w:w="1530" w:type="pct"/>
            <w:shd w:val="clear" w:color="auto" w:fill="auto"/>
            <w:tcMar>
              <w:top w:w="100" w:type="dxa"/>
              <w:left w:w="100" w:type="dxa"/>
              <w:bottom w:w="100" w:type="dxa"/>
              <w:right w:w="100" w:type="dxa"/>
            </w:tcMar>
            <w:vAlign w:val="center"/>
          </w:tcPr>
          <w:p w14:paraId="00000247" w14:textId="77777777" w:rsidR="007813F4" w:rsidRPr="002E4822" w:rsidRDefault="009511AE">
            <w:pPr>
              <w:widowControl w:val="0"/>
              <w:spacing w:line="240" w:lineRule="auto"/>
              <w:ind w:left="123"/>
              <w:rPr>
                <w:rFonts w:ascii="Nunito" w:hAnsi="Nunito"/>
                <w:color w:val="000000" w:themeColor="text1"/>
                <w:sz w:val="20"/>
                <w:rPrChange w:id="7257" w:author="Craig Parker" w:date="2024-08-07T12:23:00Z">
                  <w:rPr>
                    <w:sz w:val="15"/>
                    <w:szCs w:val="15"/>
                  </w:rPr>
                </w:rPrChange>
              </w:rPr>
            </w:pPr>
            <w:r w:rsidRPr="002E4822">
              <w:rPr>
                <w:rFonts w:ascii="Nunito" w:hAnsi="Nunito"/>
                <w:color w:val="000000" w:themeColor="text1"/>
                <w:sz w:val="20"/>
                <w:rPrChange w:id="7258" w:author="Craig Parker" w:date="2024-08-07T12:23:00Z">
                  <w:rPr>
                    <w:sz w:val="15"/>
                    <w:szCs w:val="15"/>
                  </w:rPr>
                </w:rPrChange>
              </w:rPr>
              <w:t xml:space="preserve">CP4-A (NERC  </w:t>
            </w:r>
          </w:p>
          <w:p w14:paraId="00000248" w14:textId="77777777" w:rsidR="007813F4" w:rsidRPr="002E4822" w:rsidRDefault="009511AE">
            <w:pPr>
              <w:widowControl w:val="0"/>
              <w:spacing w:line="240" w:lineRule="auto"/>
              <w:ind w:left="119"/>
              <w:rPr>
                <w:rFonts w:ascii="Nunito" w:hAnsi="Nunito"/>
                <w:color w:val="000000" w:themeColor="text1"/>
                <w:sz w:val="20"/>
                <w:rPrChange w:id="7259" w:author="Craig Parker" w:date="2024-08-07T12:23:00Z">
                  <w:rPr>
                    <w:sz w:val="15"/>
                    <w:szCs w:val="15"/>
                  </w:rPr>
                </w:rPrChange>
              </w:rPr>
            </w:pPr>
            <w:r w:rsidRPr="002E4822">
              <w:rPr>
                <w:rFonts w:ascii="Nunito" w:hAnsi="Nunito"/>
                <w:color w:val="000000" w:themeColor="text1"/>
                <w:sz w:val="20"/>
                <w:rPrChange w:id="7260" w:author="Craig Parker" w:date="2024-08-07T12:23:00Z">
                  <w:rPr>
                    <w:sz w:val="15"/>
                    <w:szCs w:val="15"/>
                  </w:rPr>
                </w:rPrChange>
              </w:rPr>
              <w:t>JASMIN)</w:t>
            </w:r>
          </w:p>
        </w:tc>
        <w:tc>
          <w:tcPr>
            <w:tcW w:w="1391" w:type="pct"/>
            <w:shd w:val="clear" w:color="auto" w:fill="auto"/>
            <w:tcMar>
              <w:top w:w="100" w:type="dxa"/>
              <w:left w:w="100" w:type="dxa"/>
              <w:bottom w:w="100" w:type="dxa"/>
              <w:right w:w="100" w:type="dxa"/>
            </w:tcMar>
            <w:vAlign w:val="center"/>
          </w:tcPr>
          <w:p w14:paraId="00000249" w14:textId="77777777" w:rsidR="007813F4" w:rsidRPr="002E4822" w:rsidRDefault="009511AE">
            <w:pPr>
              <w:widowControl w:val="0"/>
              <w:spacing w:line="230" w:lineRule="auto"/>
              <w:ind w:left="111" w:right="241"/>
              <w:rPr>
                <w:rFonts w:ascii="Nunito" w:hAnsi="Nunito"/>
                <w:color w:val="000000" w:themeColor="text1"/>
                <w:sz w:val="20"/>
                <w:rPrChange w:id="7261" w:author="Craig Parker" w:date="2024-08-07T12:23:00Z">
                  <w:rPr>
                    <w:sz w:val="15"/>
                    <w:szCs w:val="15"/>
                  </w:rPr>
                </w:rPrChange>
              </w:rPr>
            </w:pPr>
            <w:r w:rsidRPr="002E4822">
              <w:rPr>
                <w:rFonts w:ascii="Nunito" w:hAnsi="Nunito"/>
                <w:color w:val="000000" w:themeColor="text1"/>
                <w:sz w:val="20"/>
                <w:rPrChange w:id="7262" w:author="Craig Parker" w:date="2024-08-07T12:23:00Z">
                  <w:rPr>
                    <w:sz w:val="15"/>
                    <w:szCs w:val="15"/>
                  </w:rPr>
                </w:rPrChange>
              </w:rPr>
              <w:t>Very high resolution (4</w:t>
            </w:r>
            <w:proofErr w:type="gramStart"/>
            <w:r w:rsidRPr="002E4822">
              <w:rPr>
                <w:rFonts w:ascii="Nunito" w:hAnsi="Nunito"/>
                <w:color w:val="000000" w:themeColor="text1"/>
                <w:sz w:val="20"/>
                <w:rPrChange w:id="7263" w:author="Craig Parker" w:date="2024-08-07T12:23:00Z">
                  <w:rPr>
                    <w:sz w:val="15"/>
                    <w:szCs w:val="15"/>
                  </w:rPr>
                </w:rPrChange>
              </w:rPr>
              <w:t>km)  simulations</w:t>
            </w:r>
            <w:proofErr w:type="gramEnd"/>
            <w:r w:rsidRPr="002E4822">
              <w:rPr>
                <w:rFonts w:ascii="Nunito" w:hAnsi="Nunito"/>
                <w:color w:val="000000" w:themeColor="text1"/>
                <w:sz w:val="20"/>
                <w:rPrChange w:id="7264" w:author="Craig Parker" w:date="2024-08-07T12:23:00Z">
                  <w:rPr>
                    <w:sz w:val="15"/>
                    <w:szCs w:val="15"/>
                  </w:rPr>
                </w:rPrChange>
              </w:rPr>
              <w:t xml:space="preserve"> of historical and  future climate over Africa</w:t>
            </w:r>
          </w:p>
        </w:tc>
        <w:tc>
          <w:tcPr>
            <w:tcW w:w="378" w:type="pct"/>
            <w:shd w:val="clear" w:color="auto" w:fill="auto"/>
            <w:tcMar>
              <w:top w:w="100" w:type="dxa"/>
              <w:left w:w="100" w:type="dxa"/>
              <w:bottom w:w="100" w:type="dxa"/>
              <w:right w:w="100" w:type="dxa"/>
            </w:tcMar>
            <w:vAlign w:val="center"/>
          </w:tcPr>
          <w:p w14:paraId="0000024A" w14:textId="77777777" w:rsidR="007813F4" w:rsidRPr="002E4822" w:rsidRDefault="009511AE">
            <w:pPr>
              <w:widowControl w:val="0"/>
              <w:spacing w:line="240" w:lineRule="auto"/>
              <w:ind w:left="127"/>
              <w:rPr>
                <w:rFonts w:ascii="Nunito" w:hAnsi="Nunito"/>
                <w:color w:val="000000" w:themeColor="text1"/>
                <w:sz w:val="20"/>
                <w:rPrChange w:id="7265" w:author="Craig Parker" w:date="2024-08-07T12:23:00Z">
                  <w:rPr>
                    <w:sz w:val="15"/>
                    <w:szCs w:val="15"/>
                  </w:rPr>
                </w:rPrChange>
              </w:rPr>
            </w:pPr>
            <w:r w:rsidRPr="002E4822">
              <w:rPr>
                <w:rFonts w:ascii="Nunito" w:hAnsi="Nunito"/>
                <w:color w:val="000000" w:themeColor="text1"/>
                <w:sz w:val="20"/>
                <w:rPrChange w:id="7266"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4B" w14:textId="77777777" w:rsidR="007813F4" w:rsidRPr="002E4822" w:rsidRDefault="009511AE">
            <w:pPr>
              <w:widowControl w:val="0"/>
              <w:spacing w:line="230" w:lineRule="auto"/>
              <w:ind w:left="120" w:right="235" w:hanging="6"/>
              <w:rPr>
                <w:rFonts w:ascii="Nunito" w:hAnsi="Nunito"/>
                <w:color w:val="000000" w:themeColor="text1"/>
                <w:sz w:val="20"/>
                <w:rPrChange w:id="7267" w:author="Craig Parker" w:date="2024-08-07T12:23:00Z">
                  <w:rPr>
                    <w:sz w:val="15"/>
                    <w:szCs w:val="15"/>
                  </w:rPr>
                </w:rPrChange>
              </w:rPr>
            </w:pPr>
            <w:r w:rsidRPr="002E4822">
              <w:rPr>
                <w:rFonts w:ascii="Nunito" w:hAnsi="Nunito"/>
                <w:color w:val="000000" w:themeColor="text1"/>
                <w:sz w:val="20"/>
                <w:rPrChange w:id="7268" w:author="Craig Parker" w:date="2024-08-07T12:23:00Z">
                  <w:rPr>
                    <w:sz w:val="15"/>
                    <w:szCs w:val="15"/>
                  </w:rPr>
                </w:rPrChange>
              </w:rPr>
              <w:t xml:space="preserve">Temperature 2m above </w:t>
            </w:r>
            <w:proofErr w:type="gramStart"/>
            <w:r w:rsidRPr="002E4822">
              <w:rPr>
                <w:rFonts w:ascii="Nunito" w:hAnsi="Nunito"/>
                <w:color w:val="000000" w:themeColor="text1"/>
                <w:sz w:val="20"/>
                <w:rPrChange w:id="7269" w:author="Craig Parker" w:date="2024-08-07T12:23:00Z">
                  <w:rPr>
                    <w:sz w:val="15"/>
                    <w:szCs w:val="15"/>
                  </w:rPr>
                </w:rPrChange>
              </w:rPr>
              <w:t>ground  (</w:t>
            </w:r>
            <w:proofErr w:type="gramEnd"/>
            <w:r w:rsidRPr="002E4822">
              <w:rPr>
                <w:rFonts w:ascii="Nunito" w:hAnsi="Nunito"/>
                <w:color w:val="000000" w:themeColor="text1"/>
                <w:sz w:val="20"/>
                <w:rPrChange w:id="7270" w:author="Craig Parker" w:date="2024-08-07T12:23:00Z">
                  <w:rPr>
                    <w:sz w:val="15"/>
                    <w:szCs w:val="15"/>
                  </w:rPr>
                </w:rPrChange>
              </w:rPr>
              <w:t>min, max), daily precipitation  (total), multi-level circulation</w:t>
            </w:r>
          </w:p>
        </w:tc>
        <w:tc>
          <w:tcPr>
            <w:tcW w:w="486" w:type="pct"/>
            <w:shd w:val="clear" w:color="auto" w:fill="auto"/>
            <w:tcMar>
              <w:top w:w="100" w:type="dxa"/>
              <w:left w:w="100" w:type="dxa"/>
              <w:bottom w:w="100" w:type="dxa"/>
              <w:right w:w="100" w:type="dxa"/>
            </w:tcMar>
            <w:vAlign w:val="center"/>
          </w:tcPr>
          <w:p w14:paraId="0000024C" w14:textId="77777777" w:rsidR="007813F4" w:rsidRPr="002E4822" w:rsidRDefault="009511AE">
            <w:pPr>
              <w:widowControl w:val="0"/>
              <w:spacing w:line="240" w:lineRule="auto"/>
              <w:ind w:left="118"/>
              <w:rPr>
                <w:rFonts w:ascii="Nunito" w:hAnsi="Nunito"/>
                <w:color w:val="000000" w:themeColor="text1"/>
                <w:sz w:val="20"/>
                <w:rPrChange w:id="7271" w:author="Craig Parker" w:date="2024-08-07T12:23:00Z">
                  <w:rPr>
                    <w:sz w:val="15"/>
                    <w:szCs w:val="15"/>
                  </w:rPr>
                </w:rPrChange>
              </w:rPr>
            </w:pPr>
            <w:r w:rsidRPr="002E4822">
              <w:rPr>
                <w:rFonts w:ascii="Nunito" w:hAnsi="Nunito"/>
                <w:color w:val="000000" w:themeColor="text1"/>
                <w:sz w:val="20"/>
                <w:rPrChange w:id="7272" w:author="Craig Parker" w:date="2024-08-07T12:23:00Z">
                  <w:rPr>
                    <w:sz w:val="15"/>
                    <w:szCs w:val="15"/>
                  </w:rPr>
                </w:rPrChange>
              </w:rPr>
              <w:t>Temporal: hourly</w:t>
            </w:r>
          </w:p>
        </w:tc>
        <w:tc>
          <w:tcPr>
            <w:tcW w:w="583" w:type="pct"/>
            <w:shd w:val="clear" w:color="auto" w:fill="auto"/>
            <w:tcMar>
              <w:top w:w="100" w:type="dxa"/>
              <w:left w:w="100" w:type="dxa"/>
              <w:bottom w:w="100" w:type="dxa"/>
              <w:right w:w="100" w:type="dxa"/>
            </w:tcMar>
            <w:vAlign w:val="center"/>
          </w:tcPr>
          <w:p w14:paraId="0000024D" w14:textId="77777777" w:rsidR="007813F4" w:rsidRPr="002E4822" w:rsidRDefault="009511AE">
            <w:pPr>
              <w:widowControl w:val="0"/>
              <w:spacing w:line="230" w:lineRule="auto"/>
              <w:ind w:left="118" w:right="108" w:firstLine="9"/>
              <w:rPr>
                <w:rFonts w:ascii="Nunito" w:hAnsi="Nunito"/>
                <w:color w:val="000000" w:themeColor="text1"/>
                <w:sz w:val="20"/>
                <w:rPrChange w:id="7273" w:author="Craig Parker" w:date="2024-08-07T12:23:00Z">
                  <w:rPr>
                    <w:sz w:val="15"/>
                    <w:szCs w:val="15"/>
                  </w:rPr>
                </w:rPrChange>
              </w:rPr>
            </w:pPr>
            <w:r w:rsidRPr="002E4822">
              <w:rPr>
                <w:rFonts w:ascii="Nunito" w:hAnsi="Nunito"/>
                <w:color w:val="000000" w:themeColor="text1"/>
                <w:sz w:val="20"/>
                <w:rPrChange w:id="7274" w:author="Craig Parker" w:date="2024-08-07T12:23:00Z">
                  <w:rPr>
                    <w:sz w:val="15"/>
                    <w:szCs w:val="15"/>
                  </w:rPr>
                </w:rPrChange>
              </w:rPr>
              <w:t xml:space="preserve">Dynamical </w:t>
            </w:r>
            <w:proofErr w:type="gramStart"/>
            <w:r w:rsidRPr="002E4822">
              <w:rPr>
                <w:rFonts w:ascii="Nunito" w:hAnsi="Nunito"/>
                <w:color w:val="000000" w:themeColor="text1"/>
                <w:sz w:val="20"/>
                <w:rPrChange w:id="7275" w:author="Craig Parker" w:date="2024-08-07T12:23:00Z">
                  <w:rPr>
                    <w:sz w:val="15"/>
                    <w:szCs w:val="15"/>
                  </w:rPr>
                </w:rPrChange>
              </w:rPr>
              <w:t>downscaling  to</w:t>
            </w:r>
            <w:proofErr w:type="gramEnd"/>
            <w:r w:rsidRPr="002E4822">
              <w:rPr>
                <w:rFonts w:ascii="Nunito" w:hAnsi="Nunito"/>
                <w:color w:val="000000" w:themeColor="text1"/>
                <w:sz w:val="20"/>
                <w:rPrChange w:id="7276" w:author="Craig Parker" w:date="2024-08-07T12:23:00Z">
                  <w:rPr>
                    <w:sz w:val="15"/>
                    <w:szCs w:val="15"/>
                  </w:rPr>
                </w:rPrChange>
              </w:rPr>
              <w:t xml:space="preserve"> support sub-urban  temp hazard mapping</w:t>
            </w:r>
          </w:p>
        </w:tc>
      </w:tr>
      <w:tr w:rsidR="006E7398" w:rsidRPr="002E4822" w14:paraId="3F211EC1" w14:textId="77777777" w:rsidTr="3E93EB8D">
        <w:trPr>
          <w:trHeight w:val="743"/>
          <w:del w:id="7277" w:author="Craig Parker" w:date="2024-08-06T12:24:00Z"/>
        </w:trPr>
        <w:tc>
          <w:tcPr>
            <w:tcW w:w="1530" w:type="pct"/>
            <w:shd w:val="clear" w:color="auto" w:fill="auto"/>
            <w:tcMar>
              <w:top w:w="100" w:type="dxa"/>
              <w:left w:w="100" w:type="dxa"/>
              <w:bottom w:w="100" w:type="dxa"/>
              <w:right w:w="100" w:type="dxa"/>
            </w:tcMar>
            <w:vAlign w:val="center"/>
          </w:tcPr>
          <w:p w14:paraId="0000024E" w14:textId="77777777" w:rsidR="007813F4" w:rsidRPr="002E4822" w:rsidRDefault="009511AE">
            <w:pPr>
              <w:widowControl w:val="0"/>
              <w:spacing w:line="240" w:lineRule="auto"/>
              <w:ind w:left="123"/>
              <w:rPr>
                <w:rFonts w:ascii="Nunito" w:hAnsi="Nunito"/>
                <w:color w:val="000000" w:themeColor="text1"/>
                <w:sz w:val="20"/>
                <w:rPrChange w:id="7278" w:author="Craig Parker" w:date="2024-08-07T12:23:00Z">
                  <w:rPr>
                    <w:sz w:val="15"/>
                    <w:szCs w:val="15"/>
                  </w:rPr>
                </w:rPrChange>
              </w:rPr>
            </w:pPr>
            <w:r w:rsidRPr="002E4822">
              <w:rPr>
                <w:rFonts w:ascii="Nunito" w:hAnsi="Nunito"/>
                <w:color w:val="000000" w:themeColor="text1"/>
                <w:sz w:val="20"/>
                <w:rPrChange w:id="7279" w:author="Craig Parker" w:date="2024-08-07T12:23:00Z">
                  <w:rPr>
                    <w:sz w:val="15"/>
                    <w:szCs w:val="15"/>
                  </w:rPr>
                </w:rPrChange>
              </w:rPr>
              <w:t xml:space="preserve">CORDEX Africa  </w:t>
            </w:r>
          </w:p>
          <w:p w14:paraId="0000024F" w14:textId="77777777" w:rsidR="007813F4" w:rsidRPr="002E4822" w:rsidRDefault="009511AE">
            <w:pPr>
              <w:widowControl w:val="0"/>
              <w:spacing w:line="240" w:lineRule="auto"/>
              <w:ind w:left="124"/>
              <w:rPr>
                <w:rFonts w:ascii="Nunito" w:hAnsi="Nunito"/>
                <w:color w:val="000000" w:themeColor="text1"/>
                <w:sz w:val="20"/>
                <w:rPrChange w:id="7280" w:author="Craig Parker" w:date="2024-08-07T12:23:00Z">
                  <w:rPr>
                    <w:sz w:val="15"/>
                    <w:szCs w:val="15"/>
                  </w:rPr>
                </w:rPrChange>
              </w:rPr>
            </w:pPr>
            <w:r w:rsidRPr="002E4822">
              <w:rPr>
                <w:rFonts w:ascii="Nunito" w:hAnsi="Nunito"/>
                <w:color w:val="000000" w:themeColor="text1"/>
                <w:sz w:val="20"/>
                <w:rPrChange w:id="7281" w:author="Craig Parker" w:date="2024-08-07T12:23:00Z">
                  <w:rPr>
                    <w:sz w:val="15"/>
                    <w:szCs w:val="15"/>
                  </w:rPr>
                </w:rPrChange>
              </w:rPr>
              <w:t>(ESGF)</w:t>
            </w:r>
          </w:p>
        </w:tc>
        <w:tc>
          <w:tcPr>
            <w:tcW w:w="1391" w:type="pct"/>
            <w:shd w:val="clear" w:color="auto" w:fill="auto"/>
            <w:tcMar>
              <w:top w:w="100" w:type="dxa"/>
              <w:left w:w="100" w:type="dxa"/>
              <w:bottom w:w="100" w:type="dxa"/>
              <w:right w:w="100" w:type="dxa"/>
            </w:tcMar>
            <w:vAlign w:val="center"/>
          </w:tcPr>
          <w:p w14:paraId="00000250" w14:textId="77777777" w:rsidR="007813F4" w:rsidRPr="002E4822" w:rsidRDefault="009511AE">
            <w:pPr>
              <w:widowControl w:val="0"/>
              <w:spacing w:line="230" w:lineRule="auto"/>
              <w:ind w:left="110" w:right="339" w:firstLine="12"/>
              <w:rPr>
                <w:rFonts w:ascii="Nunito" w:hAnsi="Nunito"/>
                <w:color w:val="000000" w:themeColor="text1"/>
                <w:sz w:val="20"/>
                <w:rPrChange w:id="7282" w:author="Craig Parker" w:date="2024-08-07T12:23:00Z">
                  <w:rPr>
                    <w:sz w:val="15"/>
                    <w:szCs w:val="15"/>
                  </w:rPr>
                </w:rPrChange>
              </w:rPr>
            </w:pPr>
            <w:r w:rsidRPr="002E4822">
              <w:rPr>
                <w:rFonts w:ascii="Nunito" w:hAnsi="Nunito"/>
                <w:color w:val="000000" w:themeColor="text1"/>
                <w:sz w:val="20"/>
                <w:rPrChange w:id="7283" w:author="Craig Parker" w:date="2024-08-07T12:23:00Z">
                  <w:rPr>
                    <w:sz w:val="15"/>
                    <w:szCs w:val="15"/>
                  </w:rPr>
                </w:rPrChange>
              </w:rPr>
              <w:t xml:space="preserve">Ensemble of </w:t>
            </w:r>
            <w:proofErr w:type="gramStart"/>
            <w:r w:rsidRPr="002E4822">
              <w:rPr>
                <w:rFonts w:ascii="Nunito" w:hAnsi="Nunito"/>
                <w:color w:val="000000" w:themeColor="text1"/>
                <w:sz w:val="20"/>
                <w:rPrChange w:id="7284" w:author="Craig Parker" w:date="2024-08-07T12:23:00Z">
                  <w:rPr>
                    <w:sz w:val="15"/>
                    <w:szCs w:val="15"/>
                  </w:rPr>
                </w:rPrChange>
              </w:rPr>
              <w:t>dynamically  downscaled</w:t>
            </w:r>
            <w:proofErr w:type="gramEnd"/>
            <w:r w:rsidRPr="002E4822">
              <w:rPr>
                <w:rFonts w:ascii="Nunito" w:hAnsi="Nunito"/>
                <w:color w:val="000000" w:themeColor="text1"/>
                <w:sz w:val="20"/>
                <w:rPrChange w:id="7285" w:author="Craig Parker" w:date="2024-08-07T12:23:00Z">
                  <w:rPr>
                    <w:sz w:val="15"/>
                    <w:szCs w:val="15"/>
                  </w:rPr>
                </w:rPrChange>
              </w:rPr>
              <w:t xml:space="preserve"> simulations of  African climate to 50km,  </w:t>
            </w:r>
          </w:p>
          <w:p w14:paraId="00000251" w14:textId="77777777" w:rsidR="007813F4" w:rsidRPr="002E4822" w:rsidRDefault="009511AE">
            <w:pPr>
              <w:widowControl w:val="0"/>
              <w:spacing w:before="8" w:line="240" w:lineRule="auto"/>
              <w:ind w:left="114"/>
              <w:rPr>
                <w:rFonts w:ascii="Nunito" w:hAnsi="Nunito"/>
                <w:color w:val="000000" w:themeColor="text1"/>
                <w:sz w:val="20"/>
                <w:rPrChange w:id="7286" w:author="Craig Parker" w:date="2024-08-07T12:23:00Z">
                  <w:rPr>
                    <w:sz w:val="15"/>
                    <w:szCs w:val="15"/>
                  </w:rPr>
                </w:rPrChange>
              </w:rPr>
            </w:pPr>
            <w:r w:rsidRPr="002E4822">
              <w:rPr>
                <w:rFonts w:ascii="Nunito" w:hAnsi="Nunito"/>
                <w:color w:val="000000" w:themeColor="text1"/>
                <w:sz w:val="20"/>
                <w:rPrChange w:id="7287" w:author="Craig Parker" w:date="2024-08-07T12:23:00Z">
                  <w:rPr>
                    <w:sz w:val="15"/>
                    <w:szCs w:val="15"/>
                  </w:rPr>
                </w:rPrChange>
              </w:rPr>
              <w:t>25km, and 10km resolution</w:t>
            </w:r>
          </w:p>
        </w:tc>
        <w:tc>
          <w:tcPr>
            <w:tcW w:w="378" w:type="pct"/>
            <w:shd w:val="clear" w:color="auto" w:fill="auto"/>
            <w:tcMar>
              <w:top w:w="100" w:type="dxa"/>
              <w:left w:w="100" w:type="dxa"/>
              <w:bottom w:w="100" w:type="dxa"/>
              <w:right w:w="100" w:type="dxa"/>
            </w:tcMar>
            <w:vAlign w:val="center"/>
          </w:tcPr>
          <w:p w14:paraId="00000252" w14:textId="77777777" w:rsidR="007813F4" w:rsidRPr="002E4822" w:rsidRDefault="009511AE">
            <w:pPr>
              <w:widowControl w:val="0"/>
              <w:spacing w:line="240" w:lineRule="auto"/>
              <w:ind w:left="127"/>
              <w:rPr>
                <w:rFonts w:ascii="Nunito" w:hAnsi="Nunito"/>
                <w:color w:val="000000" w:themeColor="text1"/>
                <w:sz w:val="20"/>
                <w:rPrChange w:id="7288" w:author="Craig Parker" w:date="2024-08-07T12:23:00Z">
                  <w:rPr>
                    <w:sz w:val="15"/>
                    <w:szCs w:val="15"/>
                  </w:rPr>
                </w:rPrChange>
              </w:rPr>
            </w:pPr>
            <w:r w:rsidRPr="002E4822">
              <w:rPr>
                <w:rFonts w:ascii="Nunito" w:hAnsi="Nunito"/>
                <w:color w:val="000000" w:themeColor="text1"/>
                <w:sz w:val="20"/>
                <w:rPrChange w:id="7289"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53" w14:textId="77777777" w:rsidR="007813F4" w:rsidRPr="002E4822" w:rsidRDefault="009511AE">
            <w:pPr>
              <w:widowControl w:val="0"/>
              <w:spacing w:line="232" w:lineRule="auto"/>
              <w:ind w:left="111" w:right="235" w:firstLine="2"/>
              <w:rPr>
                <w:rFonts w:ascii="Nunito" w:hAnsi="Nunito"/>
                <w:color w:val="000000" w:themeColor="text1"/>
                <w:sz w:val="20"/>
                <w:rPrChange w:id="7290" w:author="Craig Parker" w:date="2024-08-07T12:23:00Z">
                  <w:rPr>
                    <w:sz w:val="15"/>
                    <w:szCs w:val="15"/>
                  </w:rPr>
                </w:rPrChange>
              </w:rPr>
            </w:pPr>
            <w:r w:rsidRPr="002E4822">
              <w:rPr>
                <w:rFonts w:ascii="Nunito" w:hAnsi="Nunito"/>
                <w:color w:val="000000" w:themeColor="text1"/>
                <w:sz w:val="20"/>
                <w:rPrChange w:id="7291" w:author="Craig Parker" w:date="2024-08-07T12:23:00Z">
                  <w:rPr>
                    <w:sz w:val="15"/>
                    <w:szCs w:val="15"/>
                  </w:rPr>
                </w:rPrChange>
              </w:rPr>
              <w:t xml:space="preserve">Temperature 2m above </w:t>
            </w:r>
            <w:proofErr w:type="gramStart"/>
            <w:r w:rsidRPr="002E4822">
              <w:rPr>
                <w:rFonts w:ascii="Nunito" w:hAnsi="Nunito"/>
                <w:color w:val="000000" w:themeColor="text1"/>
                <w:sz w:val="20"/>
                <w:rPrChange w:id="7292" w:author="Craig Parker" w:date="2024-08-07T12:23:00Z">
                  <w:rPr>
                    <w:sz w:val="15"/>
                    <w:szCs w:val="15"/>
                  </w:rPr>
                </w:rPrChange>
              </w:rPr>
              <w:t>ground  (</w:t>
            </w:r>
            <w:proofErr w:type="gramEnd"/>
            <w:r w:rsidRPr="002E4822">
              <w:rPr>
                <w:rFonts w:ascii="Nunito" w:hAnsi="Nunito"/>
                <w:color w:val="000000" w:themeColor="text1"/>
                <w:sz w:val="20"/>
                <w:rPrChange w:id="7293" w:author="Craig Parker" w:date="2024-08-07T12:23:00Z">
                  <w:rPr>
                    <w:sz w:val="15"/>
                    <w:szCs w:val="15"/>
                  </w:rPr>
                </w:rPrChange>
              </w:rPr>
              <w:t>min, max), daily precipitation  (total), multi-level circulation  fields</w:t>
            </w:r>
          </w:p>
        </w:tc>
        <w:tc>
          <w:tcPr>
            <w:tcW w:w="486" w:type="pct"/>
            <w:shd w:val="clear" w:color="auto" w:fill="auto"/>
            <w:tcMar>
              <w:top w:w="100" w:type="dxa"/>
              <w:left w:w="100" w:type="dxa"/>
              <w:bottom w:w="100" w:type="dxa"/>
              <w:right w:w="100" w:type="dxa"/>
            </w:tcMar>
            <w:vAlign w:val="center"/>
          </w:tcPr>
          <w:p w14:paraId="00000254" w14:textId="77777777" w:rsidR="007813F4" w:rsidRPr="002E4822" w:rsidRDefault="009511AE">
            <w:pPr>
              <w:widowControl w:val="0"/>
              <w:spacing w:line="240" w:lineRule="auto"/>
              <w:ind w:left="118"/>
              <w:rPr>
                <w:rFonts w:ascii="Nunito" w:hAnsi="Nunito"/>
                <w:color w:val="000000" w:themeColor="text1"/>
                <w:sz w:val="20"/>
                <w:rPrChange w:id="7294" w:author="Craig Parker" w:date="2024-08-07T12:23:00Z">
                  <w:rPr>
                    <w:sz w:val="15"/>
                    <w:szCs w:val="15"/>
                  </w:rPr>
                </w:rPrChange>
              </w:rPr>
            </w:pPr>
            <w:r w:rsidRPr="002E4822">
              <w:rPr>
                <w:rFonts w:ascii="Nunito" w:hAnsi="Nunito"/>
                <w:color w:val="000000" w:themeColor="text1"/>
                <w:sz w:val="20"/>
                <w:rPrChange w:id="7295" w:author="Craig Parker" w:date="2024-08-07T12:23:00Z">
                  <w:rPr>
                    <w:sz w:val="15"/>
                    <w:szCs w:val="15"/>
                  </w:rPr>
                </w:rPrChange>
              </w:rPr>
              <w:t xml:space="preserve">Temporal: daily  </w:t>
            </w:r>
          </w:p>
          <w:p w14:paraId="00000255" w14:textId="77777777" w:rsidR="007813F4" w:rsidRPr="002E4822" w:rsidRDefault="009511AE">
            <w:pPr>
              <w:widowControl w:val="0"/>
              <w:spacing w:line="236" w:lineRule="auto"/>
              <w:ind w:left="125" w:right="261" w:hanging="4"/>
              <w:rPr>
                <w:rFonts w:ascii="Nunito" w:hAnsi="Nunito"/>
                <w:color w:val="000000" w:themeColor="text1"/>
                <w:sz w:val="20"/>
                <w:rPrChange w:id="7296" w:author="Craig Parker" w:date="2024-08-07T12:23:00Z">
                  <w:rPr>
                    <w:sz w:val="15"/>
                    <w:szCs w:val="15"/>
                  </w:rPr>
                </w:rPrChange>
              </w:rPr>
            </w:pPr>
            <w:r w:rsidRPr="002E4822">
              <w:rPr>
                <w:rFonts w:ascii="Nunito" w:hAnsi="Nunito"/>
                <w:color w:val="000000" w:themeColor="text1"/>
                <w:sz w:val="20"/>
                <w:rPrChange w:id="7297" w:author="Craig Parker" w:date="2024-08-07T12:23:00Z">
                  <w:rPr>
                    <w:sz w:val="15"/>
                    <w:szCs w:val="15"/>
                  </w:rPr>
                </w:rPrChange>
              </w:rPr>
              <w:t>and sub-daily (</w:t>
            </w:r>
            <w:proofErr w:type="gramStart"/>
            <w:r w:rsidRPr="002E4822">
              <w:rPr>
                <w:rFonts w:ascii="Nunito" w:hAnsi="Nunito"/>
                <w:color w:val="000000" w:themeColor="text1"/>
                <w:sz w:val="20"/>
                <w:rPrChange w:id="7298" w:author="Craig Parker" w:date="2024-08-07T12:23:00Z">
                  <w:rPr>
                    <w:sz w:val="15"/>
                    <w:szCs w:val="15"/>
                  </w:rPr>
                </w:rPrChange>
              </w:rPr>
              <w:t>6  hourly</w:t>
            </w:r>
            <w:proofErr w:type="gramEnd"/>
            <w:r w:rsidRPr="002E4822">
              <w:rPr>
                <w:rFonts w:ascii="Nunito" w:hAnsi="Nunito"/>
                <w:color w:val="000000" w:themeColor="text1"/>
                <w:sz w:val="20"/>
                <w:rPrChange w:id="7299" w:author="Craig Parker" w:date="2024-08-07T12:23:00Z">
                  <w:rPr>
                    <w:sz w:val="15"/>
                    <w:szCs w:val="15"/>
                  </w:rPr>
                </w:rPrChange>
              </w:rPr>
              <w:t>)</w:t>
            </w:r>
          </w:p>
        </w:tc>
        <w:tc>
          <w:tcPr>
            <w:tcW w:w="583" w:type="pct"/>
            <w:shd w:val="clear" w:color="auto" w:fill="auto"/>
            <w:tcMar>
              <w:top w:w="100" w:type="dxa"/>
              <w:left w:w="100" w:type="dxa"/>
              <w:bottom w:w="100" w:type="dxa"/>
              <w:right w:w="100" w:type="dxa"/>
            </w:tcMar>
            <w:vAlign w:val="center"/>
          </w:tcPr>
          <w:p w14:paraId="00000256" w14:textId="77777777" w:rsidR="007813F4" w:rsidRPr="002E4822" w:rsidRDefault="009511AE">
            <w:pPr>
              <w:widowControl w:val="0"/>
              <w:spacing w:line="232" w:lineRule="auto"/>
              <w:ind w:left="120" w:right="108" w:firstLine="7"/>
              <w:rPr>
                <w:rFonts w:ascii="Nunito" w:hAnsi="Nunito"/>
                <w:color w:val="000000" w:themeColor="text1"/>
                <w:sz w:val="20"/>
                <w:rPrChange w:id="7300" w:author="Craig Parker" w:date="2024-08-07T12:23:00Z">
                  <w:rPr>
                    <w:sz w:val="15"/>
                    <w:szCs w:val="15"/>
                  </w:rPr>
                </w:rPrChange>
              </w:rPr>
            </w:pPr>
            <w:r w:rsidRPr="002E4822">
              <w:rPr>
                <w:rFonts w:ascii="Nunito" w:hAnsi="Nunito"/>
                <w:color w:val="000000" w:themeColor="text1"/>
                <w:sz w:val="20"/>
                <w:rPrChange w:id="7301" w:author="Craig Parker" w:date="2024-08-07T12:23:00Z">
                  <w:rPr>
                    <w:sz w:val="15"/>
                    <w:szCs w:val="15"/>
                  </w:rPr>
                </w:rPrChange>
              </w:rPr>
              <w:t xml:space="preserve">Dynamical </w:t>
            </w:r>
            <w:proofErr w:type="gramStart"/>
            <w:r w:rsidRPr="002E4822">
              <w:rPr>
                <w:rFonts w:ascii="Nunito" w:hAnsi="Nunito"/>
                <w:color w:val="000000" w:themeColor="text1"/>
                <w:sz w:val="20"/>
                <w:rPrChange w:id="7302" w:author="Craig Parker" w:date="2024-08-07T12:23:00Z">
                  <w:rPr>
                    <w:sz w:val="15"/>
                    <w:szCs w:val="15"/>
                  </w:rPr>
                </w:rPrChange>
              </w:rPr>
              <w:t>downscaling  of</w:t>
            </w:r>
            <w:proofErr w:type="gramEnd"/>
            <w:r w:rsidRPr="002E4822">
              <w:rPr>
                <w:rFonts w:ascii="Nunito" w:hAnsi="Nunito"/>
                <w:color w:val="000000" w:themeColor="text1"/>
                <w:sz w:val="20"/>
                <w:rPrChange w:id="7303" w:author="Craig Parker" w:date="2024-08-07T12:23:00Z">
                  <w:rPr>
                    <w:sz w:val="15"/>
                    <w:szCs w:val="15"/>
                  </w:rPr>
                </w:rPrChange>
              </w:rPr>
              <w:t xml:space="preserve"> climate to support  sub-urban temperature  hazard mapping</w:t>
            </w:r>
          </w:p>
        </w:tc>
      </w:tr>
      <w:tr w:rsidR="006E7398" w:rsidRPr="002E4822" w14:paraId="74A5B77D" w14:textId="77777777" w:rsidTr="3E93EB8D">
        <w:trPr>
          <w:trHeight w:val="561"/>
          <w:del w:id="7304" w:author="Craig Parker" w:date="2024-08-06T12:24:00Z"/>
        </w:trPr>
        <w:tc>
          <w:tcPr>
            <w:tcW w:w="1530" w:type="pct"/>
            <w:shd w:val="clear" w:color="auto" w:fill="auto"/>
            <w:tcMar>
              <w:top w:w="100" w:type="dxa"/>
              <w:left w:w="100" w:type="dxa"/>
              <w:bottom w:w="100" w:type="dxa"/>
              <w:right w:w="100" w:type="dxa"/>
            </w:tcMar>
            <w:vAlign w:val="center"/>
          </w:tcPr>
          <w:p w14:paraId="00000257" w14:textId="77777777" w:rsidR="007813F4" w:rsidRPr="002E4822" w:rsidRDefault="009511AE">
            <w:pPr>
              <w:widowControl w:val="0"/>
              <w:spacing w:line="236" w:lineRule="auto"/>
              <w:ind w:left="124" w:right="168" w:hanging="1"/>
              <w:rPr>
                <w:rFonts w:ascii="Nunito" w:hAnsi="Nunito"/>
                <w:color w:val="000000" w:themeColor="text1"/>
                <w:sz w:val="20"/>
                <w:rPrChange w:id="7305" w:author="Craig Parker" w:date="2024-08-07T12:23:00Z">
                  <w:rPr>
                    <w:sz w:val="15"/>
                    <w:szCs w:val="15"/>
                  </w:rPr>
                </w:rPrChange>
              </w:rPr>
            </w:pPr>
            <w:r w:rsidRPr="002E4822">
              <w:rPr>
                <w:rFonts w:ascii="Nunito" w:hAnsi="Nunito"/>
                <w:color w:val="000000" w:themeColor="text1"/>
                <w:sz w:val="20"/>
                <w:rPrChange w:id="7306" w:author="Craig Parker" w:date="2024-08-07T12:23:00Z">
                  <w:rPr>
                    <w:sz w:val="15"/>
                    <w:szCs w:val="15"/>
                  </w:rPr>
                </w:rPrChange>
              </w:rPr>
              <w:t xml:space="preserve">GHCN station </w:t>
            </w:r>
            <w:proofErr w:type="gramStart"/>
            <w:r w:rsidRPr="002E4822">
              <w:rPr>
                <w:rFonts w:ascii="Nunito" w:hAnsi="Nunito"/>
                <w:color w:val="000000" w:themeColor="text1"/>
                <w:sz w:val="20"/>
                <w:rPrChange w:id="7307" w:author="Craig Parker" w:date="2024-08-07T12:23:00Z">
                  <w:rPr>
                    <w:sz w:val="15"/>
                    <w:szCs w:val="15"/>
                  </w:rPr>
                </w:rPrChange>
              </w:rPr>
              <w:t>data  (</w:t>
            </w:r>
            <w:proofErr w:type="gramEnd"/>
            <w:r w:rsidRPr="002E4822">
              <w:rPr>
                <w:rFonts w:ascii="Nunito" w:hAnsi="Nunito"/>
                <w:color w:val="000000" w:themeColor="text1"/>
                <w:sz w:val="20"/>
                <w:rPrChange w:id="7308" w:author="Craig Parker" w:date="2024-08-07T12:23:00Z">
                  <w:rPr>
                    <w:sz w:val="15"/>
                    <w:szCs w:val="15"/>
                  </w:rPr>
                </w:rPrChange>
              </w:rPr>
              <w:t>NOAA GHCN)</w:t>
            </w:r>
          </w:p>
        </w:tc>
        <w:tc>
          <w:tcPr>
            <w:tcW w:w="1391" w:type="pct"/>
            <w:shd w:val="clear" w:color="auto" w:fill="auto"/>
            <w:tcMar>
              <w:top w:w="100" w:type="dxa"/>
              <w:left w:w="100" w:type="dxa"/>
              <w:bottom w:w="100" w:type="dxa"/>
              <w:right w:w="100" w:type="dxa"/>
            </w:tcMar>
            <w:vAlign w:val="center"/>
          </w:tcPr>
          <w:p w14:paraId="00000258" w14:textId="77777777" w:rsidR="007813F4" w:rsidRPr="002E4822" w:rsidRDefault="009511AE">
            <w:pPr>
              <w:widowControl w:val="0"/>
              <w:spacing w:line="240" w:lineRule="auto"/>
              <w:ind w:left="118"/>
              <w:rPr>
                <w:rFonts w:ascii="Nunito" w:hAnsi="Nunito"/>
                <w:color w:val="000000" w:themeColor="text1"/>
                <w:sz w:val="20"/>
                <w:rPrChange w:id="7309" w:author="Craig Parker" w:date="2024-08-07T12:23:00Z">
                  <w:rPr>
                    <w:sz w:val="15"/>
                    <w:szCs w:val="15"/>
                  </w:rPr>
                </w:rPrChange>
              </w:rPr>
            </w:pPr>
            <w:r w:rsidRPr="002E4822">
              <w:rPr>
                <w:rFonts w:ascii="Nunito" w:hAnsi="Nunito"/>
                <w:color w:val="000000" w:themeColor="text1"/>
                <w:sz w:val="20"/>
                <w:rPrChange w:id="7310" w:author="Craig Parker" w:date="2024-08-07T12:23:00Z">
                  <w:rPr>
                    <w:sz w:val="15"/>
                    <w:szCs w:val="15"/>
                  </w:rPr>
                </w:rPrChange>
              </w:rPr>
              <w:t xml:space="preserve">Global archive of daily  </w:t>
            </w:r>
          </w:p>
          <w:p w14:paraId="00000259" w14:textId="77777777" w:rsidR="007813F4" w:rsidRPr="002E4822" w:rsidRDefault="009511AE">
            <w:pPr>
              <w:widowControl w:val="0"/>
              <w:spacing w:before="2" w:line="240" w:lineRule="auto"/>
              <w:ind w:left="110"/>
              <w:rPr>
                <w:rFonts w:ascii="Nunito" w:hAnsi="Nunito"/>
                <w:color w:val="000000" w:themeColor="text1"/>
                <w:sz w:val="20"/>
                <w:rPrChange w:id="7311" w:author="Craig Parker" w:date="2024-08-07T12:23:00Z">
                  <w:rPr>
                    <w:sz w:val="15"/>
                    <w:szCs w:val="15"/>
                  </w:rPr>
                </w:rPrChange>
              </w:rPr>
            </w:pPr>
            <w:r w:rsidRPr="002E4822">
              <w:rPr>
                <w:rFonts w:ascii="Nunito" w:hAnsi="Nunito"/>
                <w:color w:val="000000" w:themeColor="text1"/>
                <w:sz w:val="20"/>
                <w:rPrChange w:id="7312" w:author="Craig Parker" w:date="2024-08-07T12:23:00Z">
                  <w:rPr>
                    <w:sz w:val="15"/>
                    <w:szCs w:val="15"/>
                  </w:rPr>
                </w:rPrChange>
              </w:rPr>
              <w:t xml:space="preserve">weather station data </w:t>
            </w:r>
          </w:p>
        </w:tc>
        <w:tc>
          <w:tcPr>
            <w:tcW w:w="378" w:type="pct"/>
            <w:shd w:val="clear" w:color="auto" w:fill="auto"/>
            <w:tcMar>
              <w:top w:w="100" w:type="dxa"/>
              <w:left w:w="100" w:type="dxa"/>
              <w:bottom w:w="100" w:type="dxa"/>
              <w:right w:w="100" w:type="dxa"/>
            </w:tcMar>
            <w:vAlign w:val="center"/>
          </w:tcPr>
          <w:p w14:paraId="0000025A" w14:textId="77777777" w:rsidR="007813F4" w:rsidRPr="002E4822" w:rsidRDefault="009511AE">
            <w:pPr>
              <w:widowControl w:val="0"/>
              <w:spacing w:line="240" w:lineRule="auto"/>
              <w:ind w:left="127"/>
              <w:rPr>
                <w:rFonts w:ascii="Nunito" w:hAnsi="Nunito"/>
                <w:color w:val="000000" w:themeColor="text1"/>
                <w:sz w:val="20"/>
                <w:rPrChange w:id="7313" w:author="Craig Parker" w:date="2024-08-07T12:23:00Z">
                  <w:rPr>
                    <w:sz w:val="15"/>
                    <w:szCs w:val="15"/>
                  </w:rPr>
                </w:rPrChange>
              </w:rPr>
            </w:pPr>
            <w:r w:rsidRPr="002E4822">
              <w:rPr>
                <w:rFonts w:ascii="Nunito" w:hAnsi="Nunito"/>
                <w:color w:val="000000" w:themeColor="text1"/>
                <w:sz w:val="20"/>
                <w:rPrChange w:id="7314" w:author="Craig Parker" w:date="2024-08-07T12:23:00Z">
                  <w:rPr>
                    <w:sz w:val="15"/>
                    <w:szCs w:val="15"/>
                  </w:rPr>
                </w:rPrChange>
              </w:rPr>
              <w:t xml:space="preserve">UCT </w:t>
            </w:r>
          </w:p>
        </w:tc>
        <w:tc>
          <w:tcPr>
            <w:tcW w:w="633" w:type="pct"/>
            <w:shd w:val="clear" w:color="auto" w:fill="auto"/>
            <w:tcMar>
              <w:top w:w="100" w:type="dxa"/>
              <w:left w:w="100" w:type="dxa"/>
              <w:bottom w:w="100" w:type="dxa"/>
              <w:right w:w="100" w:type="dxa"/>
            </w:tcMar>
            <w:vAlign w:val="center"/>
          </w:tcPr>
          <w:p w14:paraId="0000025B" w14:textId="77777777" w:rsidR="007813F4" w:rsidRPr="002E4822" w:rsidRDefault="009511AE">
            <w:pPr>
              <w:widowControl w:val="0"/>
              <w:spacing w:line="236" w:lineRule="auto"/>
              <w:ind w:left="115" w:right="191" w:hanging="1"/>
              <w:rPr>
                <w:rFonts w:ascii="Nunito" w:hAnsi="Nunito"/>
                <w:color w:val="000000" w:themeColor="text1"/>
                <w:sz w:val="20"/>
                <w:rPrChange w:id="7315" w:author="Craig Parker" w:date="2024-08-07T12:23:00Z">
                  <w:rPr>
                    <w:sz w:val="15"/>
                    <w:szCs w:val="15"/>
                  </w:rPr>
                </w:rPrChange>
              </w:rPr>
            </w:pPr>
            <w:r w:rsidRPr="002E4822">
              <w:rPr>
                <w:rFonts w:ascii="Nunito" w:hAnsi="Nunito"/>
                <w:color w:val="000000" w:themeColor="text1"/>
                <w:sz w:val="20"/>
                <w:rPrChange w:id="7316" w:author="Craig Parker" w:date="2024-08-07T12:23:00Z">
                  <w:rPr>
                    <w:sz w:val="15"/>
                    <w:szCs w:val="15"/>
                  </w:rPr>
                </w:rPrChange>
              </w:rPr>
              <w:t xml:space="preserve">Temperature 2m above </w:t>
            </w:r>
            <w:proofErr w:type="gramStart"/>
            <w:r w:rsidRPr="002E4822">
              <w:rPr>
                <w:rFonts w:ascii="Nunito" w:hAnsi="Nunito"/>
                <w:color w:val="000000" w:themeColor="text1"/>
                <w:sz w:val="20"/>
                <w:rPrChange w:id="7317" w:author="Craig Parker" w:date="2024-08-07T12:23:00Z">
                  <w:rPr>
                    <w:sz w:val="15"/>
                    <w:szCs w:val="15"/>
                  </w:rPr>
                </w:rPrChange>
              </w:rPr>
              <w:t>ground,  daily</w:t>
            </w:r>
            <w:proofErr w:type="gramEnd"/>
            <w:r w:rsidRPr="002E4822">
              <w:rPr>
                <w:rFonts w:ascii="Nunito" w:hAnsi="Nunito"/>
                <w:color w:val="000000" w:themeColor="text1"/>
                <w:sz w:val="20"/>
                <w:rPrChange w:id="7318" w:author="Craig Parker" w:date="2024-08-07T12:23:00Z">
                  <w:rPr>
                    <w:sz w:val="15"/>
                    <w:szCs w:val="15"/>
                  </w:rPr>
                </w:rPrChange>
              </w:rPr>
              <w:t xml:space="preserve"> precipitation (total)</w:t>
            </w:r>
          </w:p>
        </w:tc>
        <w:tc>
          <w:tcPr>
            <w:tcW w:w="486" w:type="pct"/>
            <w:shd w:val="clear" w:color="auto" w:fill="auto"/>
            <w:tcMar>
              <w:top w:w="100" w:type="dxa"/>
              <w:left w:w="100" w:type="dxa"/>
              <w:bottom w:w="100" w:type="dxa"/>
              <w:right w:w="100" w:type="dxa"/>
            </w:tcMar>
            <w:vAlign w:val="center"/>
          </w:tcPr>
          <w:p w14:paraId="0000025C" w14:textId="77777777" w:rsidR="007813F4" w:rsidRPr="002E4822" w:rsidRDefault="009511AE">
            <w:pPr>
              <w:widowControl w:val="0"/>
              <w:spacing w:line="236" w:lineRule="auto"/>
              <w:ind w:left="120" w:right="262" w:hanging="1"/>
              <w:rPr>
                <w:rFonts w:ascii="Nunito" w:hAnsi="Nunito"/>
                <w:color w:val="000000" w:themeColor="text1"/>
                <w:sz w:val="20"/>
                <w:rPrChange w:id="7319" w:author="Craig Parker" w:date="2024-08-07T12:23:00Z">
                  <w:rPr>
                    <w:sz w:val="15"/>
                    <w:szCs w:val="15"/>
                  </w:rPr>
                </w:rPrChange>
              </w:rPr>
            </w:pPr>
            <w:r w:rsidRPr="002E4822">
              <w:rPr>
                <w:rFonts w:ascii="Nunito" w:hAnsi="Nunito"/>
                <w:color w:val="000000" w:themeColor="text1"/>
                <w:sz w:val="20"/>
                <w:rPrChange w:id="7320" w:author="Craig Parker" w:date="2024-08-07T12:23:00Z">
                  <w:rPr>
                    <w:sz w:val="15"/>
                    <w:szCs w:val="15"/>
                  </w:rPr>
                </w:rPrChange>
              </w:rPr>
              <w:t xml:space="preserve">Temporal: </w:t>
            </w:r>
            <w:proofErr w:type="gramStart"/>
            <w:r w:rsidRPr="002E4822">
              <w:rPr>
                <w:rFonts w:ascii="Nunito" w:hAnsi="Nunito"/>
                <w:color w:val="000000" w:themeColor="text1"/>
                <w:sz w:val="20"/>
                <w:rPrChange w:id="7321" w:author="Craig Parker" w:date="2024-08-07T12:23:00Z">
                  <w:rPr>
                    <w:sz w:val="15"/>
                    <w:szCs w:val="15"/>
                  </w:rPr>
                </w:rPrChange>
              </w:rPr>
              <w:t>daily,  station</w:t>
            </w:r>
            <w:proofErr w:type="gramEnd"/>
            <w:r w:rsidRPr="002E4822">
              <w:rPr>
                <w:rFonts w:ascii="Nunito" w:hAnsi="Nunito"/>
                <w:color w:val="000000" w:themeColor="text1"/>
                <w:sz w:val="20"/>
                <w:rPrChange w:id="7322" w:author="Craig Parker" w:date="2024-08-07T12:23:00Z">
                  <w:rPr>
                    <w:sz w:val="15"/>
                    <w:szCs w:val="15"/>
                  </w:rPr>
                </w:rPrChange>
              </w:rPr>
              <w:t xml:space="preserve"> locations</w:t>
            </w:r>
          </w:p>
        </w:tc>
        <w:tc>
          <w:tcPr>
            <w:tcW w:w="583" w:type="pct"/>
            <w:shd w:val="clear" w:color="auto" w:fill="auto"/>
            <w:tcMar>
              <w:top w:w="100" w:type="dxa"/>
              <w:left w:w="100" w:type="dxa"/>
              <w:bottom w:w="100" w:type="dxa"/>
              <w:right w:w="100" w:type="dxa"/>
            </w:tcMar>
            <w:vAlign w:val="center"/>
          </w:tcPr>
          <w:p w14:paraId="0000025D" w14:textId="77777777" w:rsidR="007813F4" w:rsidRPr="002E4822" w:rsidRDefault="009511AE">
            <w:pPr>
              <w:widowControl w:val="0"/>
              <w:spacing w:line="236" w:lineRule="auto"/>
              <w:ind w:left="120" w:right="312" w:hanging="1"/>
              <w:rPr>
                <w:rFonts w:ascii="Nunito" w:hAnsi="Nunito"/>
                <w:color w:val="000000" w:themeColor="text1"/>
                <w:sz w:val="20"/>
                <w:rPrChange w:id="7323" w:author="Craig Parker" w:date="2024-08-07T12:23:00Z">
                  <w:rPr>
                    <w:sz w:val="15"/>
                    <w:szCs w:val="15"/>
                  </w:rPr>
                </w:rPrChange>
              </w:rPr>
            </w:pPr>
            <w:r w:rsidRPr="002E4822">
              <w:rPr>
                <w:rFonts w:ascii="Nunito" w:hAnsi="Nunito"/>
                <w:color w:val="000000" w:themeColor="text1"/>
                <w:sz w:val="20"/>
                <w:rPrChange w:id="7324" w:author="Craig Parker" w:date="2024-08-07T12:23:00Z">
                  <w:rPr>
                    <w:sz w:val="15"/>
                    <w:szCs w:val="15"/>
                  </w:rPr>
                </w:rPrChange>
              </w:rPr>
              <w:t xml:space="preserve">To support </w:t>
            </w:r>
            <w:proofErr w:type="gramStart"/>
            <w:r w:rsidRPr="002E4822">
              <w:rPr>
                <w:rFonts w:ascii="Nunito" w:hAnsi="Nunito"/>
                <w:color w:val="000000" w:themeColor="text1"/>
                <w:sz w:val="20"/>
                <w:rPrChange w:id="7325" w:author="Craig Parker" w:date="2024-08-07T12:23:00Z">
                  <w:rPr>
                    <w:sz w:val="15"/>
                    <w:szCs w:val="15"/>
                  </w:rPr>
                </w:rPrChange>
              </w:rPr>
              <w:t>statistical  downscaling</w:t>
            </w:r>
            <w:proofErr w:type="gramEnd"/>
            <w:r w:rsidRPr="002E4822">
              <w:rPr>
                <w:rFonts w:ascii="Nunito" w:hAnsi="Nunito"/>
                <w:color w:val="000000" w:themeColor="text1"/>
                <w:sz w:val="20"/>
                <w:rPrChange w:id="7326" w:author="Craig Parker" w:date="2024-08-07T12:23:00Z">
                  <w:rPr>
                    <w:sz w:val="15"/>
                    <w:szCs w:val="15"/>
                  </w:rPr>
                </w:rPrChange>
              </w:rPr>
              <w:t xml:space="preserve"> of  </w:t>
            </w:r>
          </w:p>
          <w:p w14:paraId="0000025E" w14:textId="77777777" w:rsidR="007813F4" w:rsidRPr="002E4822" w:rsidRDefault="009511AE">
            <w:pPr>
              <w:widowControl w:val="0"/>
              <w:spacing w:line="240" w:lineRule="auto"/>
              <w:ind w:left="118"/>
              <w:rPr>
                <w:rFonts w:ascii="Nunito" w:hAnsi="Nunito"/>
                <w:color w:val="000000" w:themeColor="text1"/>
                <w:sz w:val="20"/>
                <w:rPrChange w:id="7327" w:author="Craig Parker" w:date="2024-08-07T12:23:00Z">
                  <w:rPr>
                    <w:sz w:val="15"/>
                    <w:szCs w:val="15"/>
                  </w:rPr>
                </w:rPrChange>
              </w:rPr>
            </w:pPr>
            <w:r w:rsidRPr="002E4822">
              <w:rPr>
                <w:rFonts w:ascii="Nunito" w:hAnsi="Nunito"/>
                <w:color w:val="000000" w:themeColor="text1"/>
                <w:sz w:val="20"/>
                <w:rPrChange w:id="7328" w:author="Craig Parker" w:date="2024-08-07T12:23:00Z">
                  <w:rPr>
                    <w:sz w:val="15"/>
                    <w:szCs w:val="15"/>
                  </w:rPr>
                </w:rPrChange>
              </w:rPr>
              <w:t xml:space="preserve">temperature hazard </w:t>
            </w:r>
          </w:p>
        </w:tc>
      </w:tr>
      <w:tr w:rsidR="006E7398" w:rsidRPr="002E4822" w14:paraId="147D2D66" w14:textId="77777777" w:rsidTr="3E93EB8D">
        <w:trPr>
          <w:trHeight w:val="196"/>
          <w:del w:id="7329" w:author="Craig Parker" w:date="2024-08-06T12:24:00Z"/>
        </w:trPr>
        <w:tc>
          <w:tcPr>
            <w:tcW w:w="5000" w:type="pct"/>
            <w:gridSpan w:val="6"/>
            <w:shd w:val="clear" w:color="auto" w:fill="D9D9D9" w:themeFill="background1" w:themeFillShade="D9"/>
            <w:tcMar>
              <w:top w:w="100" w:type="dxa"/>
              <w:left w:w="100" w:type="dxa"/>
              <w:bottom w:w="100" w:type="dxa"/>
              <w:right w:w="100" w:type="dxa"/>
            </w:tcMar>
            <w:vAlign w:val="center"/>
          </w:tcPr>
          <w:p w14:paraId="0000025F" w14:textId="77777777" w:rsidR="007813F4" w:rsidRPr="002E4822" w:rsidRDefault="009511AE">
            <w:pPr>
              <w:widowControl w:val="0"/>
              <w:spacing w:line="240" w:lineRule="auto"/>
              <w:jc w:val="center"/>
              <w:rPr>
                <w:rFonts w:ascii="Nunito" w:hAnsi="Nunito"/>
                <w:b/>
                <w:bCs/>
                <w:color w:val="000000" w:themeColor="text1"/>
                <w:sz w:val="20"/>
                <w:shd w:val="clear" w:color="auto" w:fill="D9D9D9"/>
                <w:rPrChange w:id="7330" w:author="Craig Parker" w:date="2024-08-07T12:23:00Z">
                  <w:rPr>
                    <w:sz w:val="15"/>
                    <w:szCs w:val="15"/>
                    <w:shd w:val="clear" w:color="auto" w:fill="D9D9D9"/>
                  </w:rPr>
                </w:rPrChange>
              </w:rPr>
            </w:pPr>
            <w:r w:rsidRPr="002E4822">
              <w:rPr>
                <w:rFonts w:ascii="Nunito" w:hAnsi="Nunito"/>
                <w:b/>
                <w:bCs/>
                <w:color w:val="000000" w:themeColor="text1"/>
                <w:sz w:val="20"/>
                <w:shd w:val="clear" w:color="auto" w:fill="D9D9D9"/>
                <w:rPrChange w:id="7331" w:author="Craig Parker" w:date="2024-08-07T12:23:00Z">
                  <w:rPr>
                    <w:sz w:val="15"/>
                    <w:szCs w:val="15"/>
                    <w:shd w:val="clear" w:color="auto" w:fill="D9D9D9"/>
                  </w:rPr>
                </w:rPrChange>
              </w:rPr>
              <w:t>Remote sensing data</w:t>
            </w:r>
          </w:p>
        </w:tc>
      </w:tr>
      <w:tr w:rsidR="006E7398" w:rsidRPr="002E4822" w14:paraId="2143669E" w14:textId="77777777" w:rsidTr="3E93EB8D">
        <w:trPr>
          <w:trHeight w:val="743"/>
          <w:del w:id="7332" w:author="Craig Parker" w:date="2024-08-06T12:24:00Z"/>
        </w:trPr>
        <w:tc>
          <w:tcPr>
            <w:tcW w:w="1530" w:type="pct"/>
            <w:shd w:val="clear" w:color="auto" w:fill="auto"/>
            <w:tcMar>
              <w:top w:w="100" w:type="dxa"/>
              <w:left w:w="100" w:type="dxa"/>
              <w:bottom w:w="100" w:type="dxa"/>
              <w:right w:w="100" w:type="dxa"/>
            </w:tcMar>
            <w:vAlign w:val="center"/>
          </w:tcPr>
          <w:p w14:paraId="00000265" w14:textId="77777777" w:rsidR="007813F4" w:rsidRPr="002E4822" w:rsidRDefault="009511AE">
            <w:pPr>
              <w:widowControl w:val="0"/>
              <w:spacing w:line="230" w:lineRule="auto"/>
              <w:ind w:left="124" w:right="185" w:hanging="3"/>
              <w:rPr>
                <w:rFonts w:ascii="Nunito" w:hAnsi="Nunito"/>
                <w:color w:val="000000" w:themeColor="text1"/>
                <w:sz w:val="20"/>
                <w:rPrChange w:id="7333" w:author="Craig Parker" w:date="2024-08-07T12:23:00Z">
                  <w:rPr>
                    <w:sz w:val="15"/>
                    <w:szCs w:val="15"/>
                  </w:rPr>
                </w:rPrChange>
              </w:rPr>
            </w:pPr>
            <w:r w:rsidRPr="002E4822">
              <w:rPr>
                <w:rFonts w:ascii="Nunito" w:hAnsi="Nunito"/>
                <w:color w:val="000000" w:themeColor="text1"/>
                <w:sz w:val="20"/>
                <w:rPrChange w:id="7334" w:author="Craig Parker" w:date="2024-08-07T12:23:00Z">
                  <w:rPr>
                    <w:sz w:val="15"/>
                    <w:szCs w:val="15"/>
                  </w:rPr>
                </w:rPrChange>
              </w:rPr>
              <w:t xml:space="preserve">30 m res </w:t>
            </w:r>
            <w:proofErr w:type="gramStart"/>
            <w:r w:rsidRPr="002E4822">
              <w:rPr>
                <w:rFonts w:ascii="Nunito" w:hAnsi="Nunito"/>
                <w:color w:val="000000" w:themeColor="text1"/>
                <w:sz w:val="20"/>
                <w:rPrChange w:id="7335" w:author="Craig Parker" w:date="2024-08-07T12:23:00Z">
                  <w:rPr>
                    <w:sz w:val="15"/>
                    <w:szCs w:val="15"/>
                  </w:rPr>
                </w:rPrChange>
              </w:rPr>
              <w:t>Elevation  (</w:t>
            </w:r>
            <w:proofErr w:type="gramEnd"/>
            <w:r w:rsidRPr="002E4822">
              <w:rPr>
                <w:rFonts w:ascii="Nunito" w:hAnsi="Nunito"/>
                <w:color w:val="000000" w:themeColor="text1"/>
                <w:sz w:val="20"/>
                <w:rPrChange w:id="7336" w:author="Craig Parker" w:date="2024-08-07T12:23:00Z">
                  <w:rPr>
                    <w:sz w:val="15"/>
                    <w:szCs w:val="15"/>
                  </w:rPr>
                </w:rPrChange>
              </w:rPr>
              <w:t xml:space="preserve">SRTM) (NASA </w:t>
            </w:r>
          </w:p>
          <w:p w14:paraId="00000266" w14:textId="77777777" w:rsidR="007813F4" w:rsidRPr="002E4822" w:rsidRDefault="009511AE">
            <w:pPr>
              <w:widowControl w:val="0"/>
              <w:spacing w:before="4" w:line="236" w:lineRule="auto"/>
              <w:ind w:left="120" w:right="139" w:firstLine="4"/>
              <w:rPr>
                <w:rFonts w:ascii="Nunito" w:hAnsi="Nunito"/>
                <w:color w:val="000000" w:themeColor="text1"/>
                <w:sz w:val="20"/>
                <w:rPrChange w:id="7337" w:author="Craig Parker" w:date="2024-08-07T12:23:00Z">
                  <w:rPr>
                    <w:sz w:val="15"/>
                    <w:szCs w:val="15"/>
                  </w:rPr>
                </w:rPrChange>
              </w:rPr>
            </w:pPr>
            <w:r w:rsidRPr="002E4822">
              <w:rPr>
                <w:rFonts w:ascii="Nunito" w:hAnsi="Nunito"/>
                <w:color w:val="000000" w:themeColor="text1"/>
                <w:sz w:val="20"/>
                <w:u w:val="single"/>
                <w:rPrChange w:id="7338" w:author="Craig Parker" w:date="2024-08-07T12:23:00Z">
                  <w:rPr>
                    <w:color w:val="0000FF"/>
                    <w:sz w:val="15"/>
                    <w:szCs w:val="15"/>
                    <w:u w:val="single"/>
                  </w:rPr>
                </w:rPrChange>
              </w:rPr>
              <w:t>https://www2.jpl.nas</w:t>
            </w:r>
            <w:r w:rsidRPr="002E4822">
              <w:rPr>
                <w:rFonts w:ascii="Nunito" w:hAnsi="Nunito"/>
                <w:color w:val="000000" w:themeColor="text1"/>
                <w:sz w:val="20"/>
                <w:rPrChange w:id="7339" w:author="Craig Parker" w:date="2024-08-07T12:23:00Z">
                  <w:rPr>
                    <w:color w:val="0000FF"/>
                    <w:sz w:val="15"/>
                    <w:szCs w:val="15"/>
                  </w:rPr>
                </w:rPrChange>
              </w:rPr>
              <w:t xml:space="preserve"> a.gov/</w:t>
            </w:r>
            <w:proofErr w:type="spellStart"/>
            <w:r w:rsidRPr="002E4822">
              <w:rPr>
                <w:rFonts w:ascii="Nunito" w:hAnsi="Nunito"/>
                <w:color w:val="000000" w:themeColor="text1"/>
                <w:sz w:val="20"/>
                <w:rPrChange w:id="7340" w:author="Craig Parker" w:date="2024-08-07T12:23:00Z">
                  <w:rPr>
                    <w:color w:val="0000FF"/>
                    <w:sz w:val="15"/>
                    <w:szCs w:val="15"/>
                  </w:rPr>
                </w:rPrChange>
              </w:rPr>
              <w:t>srtm</w:t>
            </w:r>
            <w:proofErr w:type="spellEnd"/>
            <w:r w:rsidRPr="002E4822">
              <w:rPr>
                <w:rFonts w:ascii="Nunito" w:hAnsi="Nunito"/>
                <w:color w:val="000000" w:themeColor="text1"/>
                <w:sz w:val="20"/>
                <w:rPrChange w:id="7341" w:author="Craig Parker" w:date="2024-08-07T12:23:00Z">
                  <w:rPr>
                    <w:color w:val="0000FF"/>
                    <w:sz w:val="15"/>
                    <w:szCs w:val="15"/>
                  </w:rPr>
                </w:rPrChange>
              </w:rPr>
              <w:t>/</w:t>
            </w:r>
            <w:r w:rsidRPr="002E4822">
              <w:rPr>
                <w:rFonts w:ascii="Nunito" w:hAnsi="Nunito"/>
                <w:color w:val="000000" w:themeColor="text1"/>
                <w:sz w:val="20"/>
                <w:rPrChange w:id="7342" w:author="Craig Parker" w:date="2024-08-07T12:23:00Z">
                  <w:rPr>
                    <w:sz w:val="15"/>
                    <w:szCs w:val="15"/>
                  </w:rPr>
                </w:rPrChange>
              </w:rPr>
              <w:t>)</w:t>
            </w:r>
          </w:p>
        </w:tc>
        <w:tc>
          <w:tcPr>
            <w:tcW w:w="1391" w:type="pct"/>
            <w:shd w:val="clear" w:color="auto" w:fill="auto"/>
            <w:tcMar>
              <w:top w:w="100" w:type="dxa"/>
              <w:left w:w="100" w:type="dxa"/>
              <w:bottom w:w="100" w:type="dxa"/>
              <w:right w:w="100" w:type="dxa"/>
            </w:tcMar>
            <w:vAlign w:val="center"/>
          </w:tcPr>
          <w:p w14:paraId="00000267" w14:textId="77777777" w:rsidR="007813F4" w:rsidRPr="002E4822" w:rsidRDefault="009511AE">
            <w:pPr>
              <w:widowControl w:val="0"/>
              <w:spacing w:line="233" w:lineRule="auto"/>
              <w:ind w:left="117" w:right="72" w:firstLine="1"/>
              <w:rPr>
                <w:rFonts w:ascii="Nunito" w:hAnsi="Nunito"/>
                <w:color w:val="000000" w:themeColor="text1"/>
                <w:sz w:val="20"/>
                <w:rPrChange w:id="7343" w:author="Craig Parker" w:date="2024-08-07T12:23:00Z">
                  <w:rPr>
                    <w:sz w:val="15"/>
                    <w:szCs w:val="15"/>
                  </w:rPr>
                </w:rPrChange>
              </w:rPr>
            </w:pPr>
            <w:r w:rsidRPr="002E4822">
              <w:rPr>
                <w:rFonts w:ascii="Nunito" w:hAnsi="Nunito"/>
                <w:color w:val="000000" w:themeColor="text1"/>
                <w:sz w:val="20"/>
                <w:rPrChange w:id="7344" w:author="Craig Parker" w:date="2024-08-07T12:23:00Z">
                  <w:rPr>
                    <w:sz w:val="15"/>
                    <w:szCs w:val="15"/>
                  </w:rPr>
                </w:rPrChange>
              </w:rPr>
              <w:t xml:space="preserve">Global elevation data from </w:t>
            </w:r>
            <w:proofErr w:type="gramStart"/>
            <w:r w:rsidRPr="002E4822">
              <w:rPr>
                <w:rFonts w:ascii="Nunito" w:hAnsi="Nunito"/>
                <w:color w:val="000000" w:themeColor="text1"/>
                <w:sz w:val="20"/>
                <w:rPrChange w:id="7345" w:author="Craig Parker" w:date="2024-08-07T12:23:00Z">
                  <w:rPr>
                    <w:sz w:val="15"/>
                    <w:szCs w:val="15"/>
                  </w:rPr>
                </w:rPrChange>
              </w:rPr>
              <w:t>the  Shuttle</w:t>
            </w:r>
            <w:proofErr w:type="gramEnd"/>
            <w:r w:rsidRPr="002E4822">
              <w:rPr>
                <w:rFonts w:ascii="Nunito" w:hAnsi="Nunito"/>
                <w:color w:val="000000" w:themeColor="text1"/>
                <w:sz w:val="20"/>
                <w:rPrChange w:id="7346" w:author="Craig Parker" w:date="2024-08-07T12:23:00Z">
                  <w:rPr>
                    <w:sz w:val="15"/>
                    <w:szCs w:val="15"/>
                  </w:rPr>
                </w:rPrChange>
              </w:rPr>
              <w:t xml:space="preserve"> Radar Topography  Mission (SRTM).</w:t>
            </w:r>
          </w:p>
        </w:tc>
        <w:tc>
          <w:tcPr>
            <w:tcW w:w="378" w:type="pct"/>
            <w:shd w:val="clear" w:color="auto" w:fill="auto"/>
            <w:tcMar>
              <w:top w:w="100" w:type="dxa"/>
              <w:left w:w="100" w:type="dxa"/>
              <w:bottom w:w="100" w:type="dxa"/>
              <w:right w:w="100" w:type="dxa"/>
            </w:tcMar>
            <w:vAlign w:val="center"/>
          </w:tcPr>
          <w:p w14:paraId="00000268" w14:textId="77777777" w:rsidR="007813F4" w:rsidRPr="002E4822" w:rsidRDefault="009511AE">
            <w:pPr>
              <w:widowControl w:val="0"/>
              <w:spacing w:line="240" w:lineRule="auto"/>
              <w:ind w:left="127"/>
              <w:rPr>
                <w:rFonts w:ascii="Nunito" w:hAnsi="Nunito"/>
                <w:color w:val="000000" w:themeColor="text1"/>
                <w:sz w:val="20"/>
                <w:rPrChange w:id="7347" w:author="Craig Parker" w:date="2024-08-07T12:23:00Z">
                  <w:rPr>
                    <w:sz w:val="15"/>
                    <w:szCs w:val="15"/>
                  </w:rPr>
                </w:rPrChange>
              </w:rPr>
            </w:pPr>
            <w:r w:rsidRPr="002E4822">
              <w:rPr>
                <w:rFonts w:ascii="Nunito" w:hAnsi="Nunito"/>
                <w:color w:val="000000" w:themeColor="text1"/>
                <w:sz w:val="20"/>
                <w:rPrChange w:id="7348" w:author="Craig Parker" w:date="2024-08-07T12:23:00Z">
                  <w:rPr>
                    <w:sz w:val="15"/>
                    <w:szCs w:val="15"/>
                  </w:rPr>
                </w:rPrChange>
              </w:rPr>
              <w:t xml:space="preserve">PAIRS </w:t>
            </w:r>
          </w:p>
        </w:tc>
        <w:tc>
          <w:tcPr>
            <w:tcW w:w="633" w:type="pct"/>
            <w:shd w:val="clear" w:color="auto" w:fill="auto"/>
            <w:tcMar>
              <w:top w:w="100" w:type="dxa"/>
              <w:left w:w="100" w:type="dxa"/>
              <w:bottom w:w="100" w:type="dxa"/>
              <w:right w:w="100" w:type="dxa"/>
            </w:tcMar>
            <w:vAlign w:val="center"/>
          </w:tcPr>
          <w:p w14:paraId="00000269" w14:textId="77777777" w:rsidR="007813F4" w:rsidRPr="002E4822" w:rsidRDefault="009511AE">
            <w:pPr>
              <w:widowControl w:val="0"/>
              <w:spacing w:line="240" w:lineRule="auto"/>
              <w:ind w:left="122"/>
              <w:rPr>
                <w:rFonts w:ascii="Nunito" w:hAnsi="Nunito"/>
                <w:color w:val="000000" w:themeColor="text1"/>
                <w:sz w:val="20"/>
                <w:rPrChange w:id="7349" w:author="Craig Parker" w:date="2024-08-07T12:23:00Z">
                  <w:rPr>
                    <w:sz w:val="15"/>
                    <w:szCs w:val="15"/>
                  </w:rPr>
                </w:rPrChange>
              </w:rPr>
            </w:pPr>
            <w:r w:rsidRPr="002E4822">
              <w:rPr>
                <w:rFonts w:ascii="Nunito" w:hAnsi="Nunito"/>
                <w:color w:val="000000" w:themeColor="text1"/>
                <w:sz w:val="20"/>
                <w:rPrChange w:id="7350" w:author="Craig Parker" w:date="2024-08-07T12:23:00Z">
                  <w:rPr>
                    <w:sz w:val="15"/>
                    <w:szCs w:val="15"/>
                  </w:rPr>
                </w:rPrChange>
              </w:rPr>
              <w:t xml:space="preserve">Elevation </w:t>
            </w:r>
          </w:p>
        </w:tc>
        <w:tc>
          <w:tcPr>
            <w:tcW w:w="486" w:type="pct"/>
            <w:shd w:val="clear" w:color="auto" w:fill="auto"/>
            <w:tcMar>
              <w:top w:w="100" w:type="dxa"/>
              <w:left w:w="100" w:type="dxa"/>
              <w:bottom w:w="100" w:type="dxa"/>
              <w:right w:w="100" w:type="dxa"/>
            </w:tcMar>
            <w:vAlign w:val="center"/>
          </w:tcPr>
          <w:p w14:paraId="0000026A" w14:textId="77777777" w:rsidR="007813F4" w:rsidRPr="002E4822" w:rsidRDefault="009511AE">
            <w:pPr>
              <w:widowControl w:val="0"/>
              <w:spacing w:line="240" w:lineRule="auto"/>
              <w:ind w:left="127"/>
              <w:rPr>
                <w:rFonts w:ascii="Nunito" w:hAnsi="Nunito"/>
                <w:color w:val="000000" w:themeColor="text1"/>
                <w:sz w:val="20"/>
                <w:rPrChange w:id="7351" w:author="Craig Parker" w:date="2024-08-07T12:23:00Z">
                  <w:rPr>
                    <w:sz w:val="15"/>
                    <w:szCs w:val="15"/>
                  </w:rPr>
                </w:rPrChange>
              </w:rPr>
            </w:pPr>
            <w:r w:rsidRPr="002E4822">
              <w:rPr>
                <w:rFonts w:ascii="Nunito" w:hAnsi="Nunito"/>
                <w:color w:val="000000" w:themeColor="text1"/>
                <w:sz w:val="20"/>
                <w:rPrChange w:id="7352" w:author="Craig Parker" w:date="2024-08-07T12:23:00Z">
                  <w:rPr>
                    <w:sz w:val="15"/>
                    <w:szCs w:val="15"/>
                  </w:rPr>
                </w:rPrChange>
              </w:rPr>
              <w:t>Released in 2013</w:t>
            </w:r>
          </w:p>
        </w:tc>
        <w:tc>
          <w:tcPr>
            <w:tcW w:w="583" w:type="pct"/>
            <w:shd w:val="clear" w:color="auto" w:fill="auto"/>
            <w:tcMar>
              <w:top w:w="100" w:type="dxa"/>
              <w:left w:w="100" w:type="dxa"/>
              <w:bottom w:w="100" w:type="dxa"/>
              <w:right w:w="100" w:type="dxa"/>
            </w:tcMar>
            <w:vAlign w:val="center"/>
          </w:tcPr>
          <w:p w14:paraId="0000026B" w14:textId="77777777" w:rsidR="007813F4" w:rsidRPr="002E4822" w:rsidRDefault="009511AE">
            <w:pPr>
              <w:widowControl w:val="0"/>
              <w:spacing w:line="230" w:lineRule="auto"/>
              <w:ind w:left="125" w:right="249" w:firstLine="1"/>
              <w:rPr>
                <w:rFonts w:ascii="Nunito" w:hAnsi="Nunito"/>
                <w:color w:val="000000" w:themeColor="text1"/>
                <w:sz w:val="20"/>
                <w:rPrChange w:id="7353" w:author="Craig Parker" w:date="2024-08-07T12:23:00Z">
                  <w:rPr>
                    <w:sz w:val="15"/>
                    <w:szCs w:val="15"/>
                  </w:rPr>
                </w:rPrChange>
              </w:rPr>
            </w:pPr>
            <w:r w:rsidRPr="002E4822">
              <w:rPr>
                <w:rFonts w:ascii="Nunito" w:hAnsi="Nunito"/>
                <w:color w:val="000000" w:themeColor="text1"/>
                <w:sz w:val="20"/>
                <w:rPrChange w:id="7354" w:author="Craig Parker" w:date="2024-08-07T12:23:00Z">
                  <w:rPr>
                    <w:sz w:val="15"/>
                    <w:szCs w:val="15"/>
                  </w:rPr>
                </w:rPrChange>
              </w:rPr>
              <w:t xml:space="preserve">Determination of </w:t>
            </w:r>
            <w:proofErr w:type="gramStart"/>
            <w:r w:rsidRPr="002E4822">
              <w:rPr>
                <w:rFonts w:ascii="Nunito" w:hAnsi="Nunito"/>
                <w:color w:val="000000" w:themeColor="text1"/>
                <w:sz w:val="20"/>
                <w:rPrChange w:id="7355" w:author="Craig Parker" w:date="2024-08-07T12:23:00Z">
                  <w:rPr>
                    <w:sz w:val="15"/>
                    <w:szCs w:val="15"/>
                  </w:rPr>
                </w:rPrChange>
              </w:rPr>
              <w:t>heat  hazard</w:t>
            </w:r>
            <w:proofErr w:type="gramEnd"/>
            <w:r w:rsidRPr="002E4822">
              <w:rPr>
                <w:rFonts w:ascii="Nunito" w:hAnsi="Nunito"/>
                <w:color w:val="000000" w:themeColor="text1"/>
                <w:sz w:val="20"/>
                <w:rPrChange w:id="7356" w:author="Craig Parker" w:date="2024-08-07T12:23:00Z">
                  <w:rPr>
                    <w:sz w:val="15"/>
                    <w:szCs w:val="15"/>
                  </w:rPr>
                </w:rPrChange>
              </w:rPr>
              <w:t xml:space="preserve">; Urban heat  </w:t>
            </w:r>
          </w:p>
          <w:p w14:paraId="0000026C" w14:textId="77777777" w:rsidR="007813F4" w:rsidRPr="002E4822" w:rsidRDefault="009511AE">
            <w:pPr>
              <w:widowControl w:val="0"/>
              <w:spacing w:before="8" w:line="240" w:lineRule="auto"/>
              <w:ind w:left="129"/>
              <w:rPr>
                <w:rFonts w:ascii="Nunito" w:hAnsi="Nunito"/>
                <w:color w:val="000000" w:themeColor="text1"/>
                <w:sz w:val="20"/>
                <w:rPrChange w:id="7357" w:author="Craig Parker" w:date="2024-08-07T12:23:00Z">
                  <w:rPr>
                    <w:sz w:val="15"/>
                    <w:szCs w:val="15"/>
                  </w:rPr>
                </w:rPrChange>
              </w:rPr>
            </w:pPr>
            <w:r w:rsidRPr="002E4822">
              <w:rPr>
                <w:rFonts w:ascii="Nunito" w:hAnsi="Nunito"/>
                <w:color w:val="000000" w:themeColor="text1"/>
                <w:sz w:val="20"/>
                <w:rPrChange w:id="7358" w:author="Craig Parker" w:date="2024-08-07T12:23:00Z">
                  <w:rPr>
                    <w:sz w:val="15"/>
                    <w:szCs w:val="15"/>
                  </w:rPr>
                </w:rPrChange>
              </w:rPr>
              <w:t xml:space="preserve">Island Effect </w:t>
            </w:r>
          </w:p>
        </w:tc>
      </w:tr>
      <w:tr w:rsidR="006E7398" w:rsidRPr="002E4822" w14:paraId="31C47698" w14:textId="77777777" w:rsidTr="3E93EB8D">
        <w:trPr>
          <w:trHeight w:val="1296"/>
          <w:del w:id="7359" w:author="Craig Parker" w:date="2024-08-06T12:24:00Z"/>
        </w:trPr>
        <w:tc>
          <w:tcPr>
            <w:tcW w:w="1530" w:type="pct"/>
            <w:shd w:val="clear" w:color="auto" w:fill="auto"/>
            <w:tcMar>
              <w:top w:w="100" w:type="dxa"/>
              <w:left w:w="100" w:type="dxa"/>
              <w:bottom w:w="100" w:type="dxa"/>
              <w:right w:w="100" w:type="dxa"/>
            </w:tcMar>
            <w:vAlign w:val="center"/>
          </w:tcPr>
          <w:p w14:paraId="0000026D" w14:textId="77777777" w:rsidR="007813F4" w:rsidRPr="002E4822" w:rsidRDefault="009511AE">
            <w:pPr>
              <w:widowControl w:val="0"/>
              <w:spacing w:line="240" w:lineRule="auto"/>
              <w:ind w:left="127"/>
              <w:rPr>
                <w:rFonts w:ascii="Nunito" w:hAnsi="Nunito"/>
                <w:color w:val="000000" w:themeColor="text1"/>
                <w:sz w:val="20"/>
                <w:rPrChange w:id="7360" w:author="Craig Parker" w:date="2024-08-07T12:23:00Z">
                  <w:rPr>
                    <w:sz w:val="15"/>
                    <w:szCs w:val="15"/>
                  </w:rPr>
                </w:rPrChange>
              </w:rPr>
            </w:pPr>
            <w:proofErr w:type="gramStart"/>
            <w:r w:rsidRPr="002E4822">
              <w:rPr>
                <w:rFonts w:ascii="Nunito" w:hAnsi="Nunito"/>
                <w:color w:val="000000" w:themeColor="text1"/>
                <w:sz w:val="20"/>
                <w:rPrChange w:id="7361" w:author="Craig Parker" w:date="2024-08-07T12:23:00Z">
                  <w:rPr>
                    <w:sz w:val="15"/>
                    <w:szCs w:val="15"/>
                  </w:rPr>
                </w:rPrChange>
              </w:rPr>
              <w:t>High res</w:t>
            </w:r>
            <w:proofErr w:type="gramEnd"/>
            <w:r w:rsidRPr="002E4822">
              <w:rPr>
                <w:rFonts w:ascii="Nunito" w:hAnsi="Nunito"/>
                <w:color w:val="000000" w:themeColor="text1"/>
                <w:sz w:val="20"/>
                <w:rPrChange w:id="7362" w:author="Craig Parker" w:date="2024-08-07T12:23:00Z">
                  <w:rPr>
                    <w:sz w:val="15"/>
                    <w:szCs w:val="15"/>
                  </w:rPr>
                </w:rPrChange>
              </w:rPr>
              <w:t xml:space="preserve"> imagery  </w:t>
            </w:r>
          </w:p>
          <w:p w14:paraId="0000026E" w14:textId="77777777" w:rsidR="007813F4" w:rsidRPr="002E4822" w:rsidRDefault="009511AE">
            <w:pPr>
              <w:widowControl w:val="0"/>
              <w:spacing w:line="240" w:lineRule="auto"/>
              <w:ind w:left="124"/>
              <w:rPr>
                <w:rFonts w:ascii="Nunito" w:hAnsi="Nunito"/>
                <w:color w:val="000000" w:themeColor="text1"/>
                <w:sz w:val="20"/>
                <w:rPrChange w:id="7363" w:author="Craig Parker" w:date="2024-08-07T12:23:00Z">
                  <w:rPr>
                    <w:sz w:val="15"/>
                    <w:szCs w:val="15"/>
                  </w:rPr>
                </w:rPrChange>
              </w:rPr>
            </w:pPr>
            <w:r w:rsidRPr="002E4822">
              <w:rPr>
                <w:rFonts w:ascii="Nunito" w:hAnsi="Nunito"/>
                <w:color w:val="000000" w:themeColor="text1"/>
                <w:sz w:val="20"/>
                <w:rPrChange w:id="7364" w:author="Craig Parker" w:date="2024-08-07T12:23:00Z">
                  <w:rPr>
                    <w:sz w:val="15"/>
                    <w:szCs w:val="15"/>
                  </w:rPr>
                </w:rPrChange>
              </w:rPr>
              <w:t xml:space="preserve">(ESA Sentinel 2) </w:t>
            </w:r>
          </w:p>
          <w:p w14:paraId="0000026F" w14:textId="77777777" w:rsidR="007813F4" w:rsidRPr="002E4822" w:rsidRDefault="009511AE">
            <w:pPr>
              <w:widowControl w:val="0"/>
              <w:spacing w:before="2" w:line="240" w:lineRule="auto"/>
              <w:ind w:left="127"/>
              <w:rPr>
                <w:rFonts w:ascii="Nunito" w:hAnsi="Nunito"/>
                <w:color w:val="000000" w:themeColor="text1"/>
                <w:sz w:val="20"/>
                <w:rPrChange w:id="7365" w:author="Craig Parker" w:date="2024-08-07T12:23:00Z">
                  <w:rPr>
                    <w:sz w:val="15"/>
                    <w:szCs w:val="15"/>
                  </w:rPr>
                </w:rPrChange>
              </w:rPr>
            </w:pPr>
            <w:r w:rsidRPr="002E4822">
              <w:rPr>
                <w:rFonts w:ascii="Nunito" w:hAnsi="Nunito"/>
                <w:color w:val="000000" w:themeColor="text1"/>
                <w:sz w:val="20"/>
                <w:rPrChange w:id="7366" w:author="Craig Parker" w:date="2024-08-07T12:23:00Z">
                  <w:rPr>
                    <w:sz w:val="15"/>
                    <w:szCs w:val="15"/>
                  </w:rPr>
                </w:rPrChange>
              </w:rPr>
              <w:t xml:space="preserve">European Space  </w:t>
            </w:r>
          </w:p>
          <w:p w14:paraId="00000270" w14:textId="77777777" w:rsidR="007813F4" w:rsidRPr="002E4822" w:rsidRDefault="009511AE">
            <w:pPr>
              <w:widowControl w:val="0"/>
              <w:spacing w:line="240" w:lineRule="auto"/>
              <w:ind w:left="115"/>
              <w:rPr>
                <w:rFonts w:ascii="Nunito" w:hAnsi="Nunito"/>
                <w:color w:val="000000" w:themeColor="text1"/>
                <w:sz w:val="20"/>
                <w:rPrChange w:id="7367" w:author="Craig Parker" w:date="2024-08-07T12:23:00Z">
                  <w:rPr>
                    <w:sz w:val="15"/>
                    <w:szCs w:val="15"/>
                  </w:rPr>
                </w:rPrChange>
              </w:rPr>
            </w:pPr>
            <w:r w:rsidRPr="002E4822">
              <w:rPr>
                <w:rFonts w:ascii="Nunito" w:hAnsi="Nunito"/>
                <w:color w:val="000000" w:themeColor="text1"/>
                <w:sz w:val="20"/>
                <w:rPrChange w:id="7368" w:author="Craig Parker" w:date="2024-08-07T12:23:00Z">
                  <w:rPr>
                    <w:sz w:val="15"/>
                    <w:szCs w:val="15"/>
                  </w:rPr>
                </w:rPrChange>
              </w:rPr>
              <w:t xml:space="preserve">Agency </w:t>
            </w:r>
          </w:p>
          <w:p w14:paraId="00000271" w14:textId="77777777" w:rsidR="007813F4" w:rsidRPr="002E4822" w:rsidRDefault="009511AE">
            <w:pPr>
              <w:widowControl w:val="0"/>
              <w:spacing w:line="233" w:lineRule="auto"/>
              <w:ind w:left="125" w:right="116"/>
              <w:rPr>
                <w:rFonts w:ascii="Nunito" w:hAnsi="Nunito"/>
                <w:color w:val="000000" w:themeColor="text1"/>
                <w:sz w:val="20"/>
                <w:rPrChange w:id="7369" w:author="Craig Parker" w:date="2024-08-07T12:23:00Z">
                  <w:rPr>
                    <w:color w:val="0000FF"/>
                    <w:sz w:val="15"/>
                    <w:szCs w:val="15"/>
                  </w:rPr>
                </w:rPrChange>
              </w:rPr>
            </w:pPr>
            <w:r w:rsidRPr="002E4822">
              <w:rPr>
                <w:rFonts w:ascii="Nunito" w:hAnsi="Nunito"/>
                <w:color w:val="000000" w:themeColor="text1"/>
                <w:sz w:val="20"/>
                <w:u w:val="single"/>
                <w:rPrChange w:id="7370" w:author="Craig Parker" w:date="2024-08-07T12:23:00Z">
                  <w:rPr>
                    <w:color w:val="0000FF"/>
                    <w:sz w:val="15"/>
                    <w:szCs w:val="15"/>
                    <w:u w:val="single"/>
                  </w:rPr>
                </w:rPrChange>
              </w:rPr>
              <w:t>https://sentinel.esa.i</w:t>
            </w:r>
            <w:r w:rsidRPr="002E4822">
              <w:rPr>
                <w:rFonts w:ascii="Nunito" w:hAnsi="Nunito"/>
                <w:color w:val="000000" w:themeColor="text1"/>
                <w:sz w:val="20"/>
                <w:rPrChange w:id="7371" w:author="Craig Parker" w:date="2024-08-07T12:23:00Z">
                  <w:rPr>
                    <w:color w:val="0000FF"/>
                    <w:sz w:val="15"/>
                    <w:szCs w:val="15"/>
                  </w:rPr>
                </w:rPrChange>
              </w:rPr>
              <w:t xml:space="preserve"> </w:t>
            </w:r>
            <w:proofErr w:type="spellStart"/>
            <w:r w:rsidRPr="002E4822">
              <w:rPr>
                <w:rFonts w:ascii="Nunito" w:hAnsi="Nunito"/>
                <w:color w:val="000000" w:themeColor="text1"/>
                <w:sz w:val="20"/>
                <w:u w:val="single"/>
                <w:rPrChange w:id="7372" w:author="Craig Parker" w:date="2024-08-07T12:23:00Z">
                  <w:rPr>
                    <w:color w:val="0000FF"/>
                    <w:sz w:val="15"/>
                    <w:szCs w:val="15"/>
                    <w:u w:val="single"/>
                  </w:rPr>
                </w:rPrChange>
              </w:rPr>
              <w:t>nt</w:t>
            </w:r>
            <w:proofErr w:type="spellEnd"/>
            <w:r w:rsidRPr="002E4822">
              <w:rPr>
                <w:rFonts w:ascii="Nunito" w:hAnsi="Nunito"/>
                <w:color w:val="000000" w:themeColor="text1"/>
                <w:sz w:val="20"/>
                <w:u w:val="single"/>
                <w:rPrChange w:id="7373" w:author="Craig Parker" w:date="2024-08-07T12:23:00Z">
                  <w:rPr>
                    <w:color w:val="0000FF"/>
                    <w:sz w:val="15"/>
                    <w:szCs w:val="15"/>
                    <w:u w:val="single"/>
                  </w:rPr>
                </w:rPrChange>
              </w:rPr>
              <w:t>/web/sentinel/</w:t>
            </w:r>
            <w:proofErr w:type="spellStart"/>
            <w:r w:rsidRPr="002E4822">
              <w:rPr>
                <w:rFonts w:ascii="Nunito" w:hAnsi="Nunito"/>
                <w:color w:val="000000" w:themeColor="text1"/>
                <w:sz w:val="20"/>
                <w:u w:val="single"/>
                <w:rPrChange w:id="7374" w:author="Craig Parker" w:date="2024-08-07T12:23:00Z">
                  <w:rPr>
                    <w:color w:val="0000FF"/>
                    <w:sz w:val="15"/>
                    <w:szCs w:val="15"/>
                    <w:u w:val="single"/>
                  </w:rPr>
                </w:rPrChange>
              </w:rPr>
              <w:t>senti</w:t>
            </w:r>
            <w:proofErr w:type="spellEnd"/>
            <w:r w:rsidRPr="002E4822">
              <w:rPr>
                <w:rFonts w:ascii="Nunito" w:hAnsi="Nunito"/>
                <w:color w:val="000000" w:themeColor="text1"/>
                <w:sz w:val="20"/>
                <w:rPrChange w:id="7375" w:author="Craig Parker" w:date="2024-08-07T12:23:00Z">
                  <w:rPr>
                    <w:color w:val="0000FF"/>
                    <w:sz w:val="15"/>
                    <w:szCs w:val="15"/>
                  </w:rPr>
                </w:rPrChange>
              </w:rPr>
              <w:t xml:space="preserve"> </w:t>
            </w:r>
            <w:proofErr w:type="spellStart"/>
            <w:r w:rsidRPr="002E4822">
              <w:rPr>
                <w:rFonts w:ascii="Nunito" w:hAnsi="Nunito"/>
                <w:color w:val="000000" w:themeColor="text1"/>
                <w:sz w:val="20"/>
                <w:rPrChange w:id="7376" w:author="Craig Parker" w:date="2024-08-07T12:23:00Z">
                  <w:rPr>
                    <w:color w:val="0000FF"/>
                    <w:sz w:val="15"/>
                    <w:szCs w:val="15"/>
                  </w:rPr>
                </w:rPrChange>
              </w:rPr>
              <w:t>nel</w:t>
            </w:r>
            <w:proofErr w:type="spellEnd"/>
            <w:r w:rsidRPr="002E4822">
              <w:rPr>
                <w:rFonts w:ascii="Nunito" w:hAnsi="Nunito"/>
                <w:color w:val="000000" w:themeColor="text1"/>
                <w:sz w:val="20"/>
                <w:rPrChange w:id="7377" w:author="Craig Parker" w:date="2024-08-07T12:23:00Z">
                  <w:rPr>
                    <w:color w:val="0000FF"/>
                    <w:sz w:val="15"/>
                    <w:szCs w:val="15"/>
                  </w:rPr>
                </w:rPrChange>
              </w:rPr>
              <w:t>-data-access</w:t>
            </w:r>
          </w:p>
        </w:tc>
        <w:tc>
          <w:tcPr>
            <w:tcW w:w="1391" w:type="pct"/>
            <w:shd w:val="clear" w:color="auto" w:fill="auto"/>
            <w:tcMar>
              <w:top w:w="100" w:type="dxa"/>
              <w:left w:w="100" w:type="dxa"/>
              <w:bottom w:w="100" w:type="dxa"/>
              <w:right w:w="100" w:type="dxa"/>
            </w:tcMar>
            <w:vAlign w:val="center"/>
          </w:tcPr>
          <w:p w14:paraId="00000272" w14:textId="77777777" w:rsidR="007813F4" w:rsidRPr="002E4822" w:rsidRDefault="009511AE">
            <w:pPr>
              <w:widowControl w:val="0"/>
              <w:spacing w:line="232" w:lineRule="auto"/>
              <w:ind w:left="115" w:right="117" w:firstLine="9"/>
              <w:rPr>
                <w:rFonts w:ascii="Nunito" w:hAnsi="Nunito"/>
                <w:color w:val="000000" w:themeColor="text1"/>
                <w:sz w:val="20"/>
                <w:rPrChange w:id="7378" w:author="Craig Parker" w:date="2024-08-07T12:23:00Z">
                  <w:rPr>
                    <w:sz w:val="15"/>
                    <w:szCs w:val="15"/>
                  </w:rPr>
                </w:rPrChange>
              </w:rPr>
            </w:pPr>
            <w:r w:rsidRPr="002E4822">
              <w:rPr>
                <w:rFonts w:ascii="Nunito" w:hAnsi="Nunito"/>
                <w:color w:val="000000" w:themeColor="text1"/>
                <w:sz w:val="20"/>
                <w:rPrChange w:id="7379" w:author="Craig Parker" w:date="2024-08-07T12:23:00Z">
                  <w:rPr>
                    <w:sz w:val="15"/>
                    <w:szCs w:val="15"/>
                  </w:rPr>
                </w:rPrChange>
              </w:rPr>
              <w:t xml:space="preserve">Images from the Sentinel </w:t>
            </w:r>
            <w:proofErr w:type="gramStart"/>
            <w:r w:rsidRPr="002E4822">
              <w:rPr>
                <w:rFonts w:ascii="Nunito" w:hAnsi="Nunito"/>
                <w:color w:val="000000" w:themeColor="text1"/>
                <w:sz w:val="20"/>
                <w:rPrChange w:id="7380" w:author="Craig Parker" w:date="2024-08-07T12:23:00Z">
                  <w:rPr>
                    <w:sz w:val="15"/>
                    <w:szCs w:val="15"/>
                  </w:rPr>
                </w:rPrChange>
              </w:rPr>
              <w:t>2  satellite</w:t>
            </w:r>
            <w:proofErr w:type="gramEnd"/>
            <w:r w:rsidRPr="002E4822">
              <w:rPr>
                <w:rFonts w:ascii="Nunito" w:hAnsi="Nunito"/>
                <w:color w:val="000000" w:themeColor="text1"/>
                <w:sz w:val="20"/>
                <w:rPrChange w:id="7381" w:author="Craig Parker" w:date="2024-08-07T12:23:00Z">
                  <w:rPr>
                    <w:sz w:val="15"/>
                    <w:szCs w:val="15"/>
                  </w:rPr>
                </w:rPrChange>
              </w:rPr>
              <w:t xml:space="preserve"> pair which view land  surface regions in 13 spectral  bands.</w:t>
            </w:r>
          </w:p>
        </w:tc>
        <w:tc>
          <w:tcPr>
            <w:tcW w:w="378" w:type="pct"/>
            <w:shd w:val="clear" w:color="auto" w:fill="auto"/>
            <w:tcMar>
              <w:top w:w="100" w:type="dxa"/>
              <w:left w:w="100" w:type="dxa"/>
              <w:bottom w:w="100" w:type="dxa"/>
              <w:right w:w="100" w:type="dxa"/>
            </w:tcMar>
            <w:vAlign w:val="center"/>
          </w:tcPr>
          <w:p w14:paraId="00000273" w14:textId="77777777" w:rsidR="007813F4" w:rsidRPr="002E4822" w:rsidRDefault="009511AE">
            <w:pPr>
              <w:widowControl w:val="0"/>
              <w:spacing w:line="240" w:lineRule="auto"/>
              <w:ind w:left="127"/>
              <w:rPr>
                <w:rFonts w:ascii="Nunito" w:hAnsi="Nunito"/>
                <w:color w:val="000000" w:themeColor="text1"/>
                <w:sz w:val="20"/>
                <w:rPrChange w:id="7382" w:author="Craig Parker" w:date="2024-08-07T12:23:00Z">
                  <w:rPr>
                    <w:sz w:val="15"/>
                    <w:szCs w:val="15"/>
                  </w:rPr>
                </w:rPrChange>
              </w:rPr>
            </w:pPr>
            <w:r w:rsidRPr="002E4822">
              <w:rPr>
                <w:rFonts w:ascii="Nunito" w:hAnsi="Nunito"/>
                <w:color w:val="000000" w:themeColor="text1"/>
                <w:sz w:val="20"/>
                <w:rPrChange w:id="7383" w:author="Craig Parker" w:date="2024-08-07T12:23:00Z">
                  <w:rPr>
                    <w:sz w:val="15"/>
                    <w:szCs w:val="15"/>
                  </w:rPr>
                </w:rPrChange>
              </w:rPr>
              <w:t xml:space="preserve">PAIRS </w:t>
            </w:r>
          </w:p>
        </w:tc>
        <w:tc>
          <w:tcPr>
            <w:tcW w:w="633" w:type="pct"/>
            <w:shd w:val="clear" w:color="auto" w:fill="auto"/>
            <w:tcMar>
              <w:top w:w="100" w:type="dxa"/>
              <w:left w:w="100" w:type="dxa"/>
              <w:bottom w:w="100" w:type="dxa"/>
              <w:right w:w="100" w:type="dxa"/>
            </w:tcMar>
            <w:vAlign w:val="center"/>
          </w:tcPr>
          <w:p w14:paraId="00000274" w14:textId="77777777" w:rsidR="007813F4" w:rsidRPr="002E4822" w:rsidRDefault="009511AE">
            <w:pPr>
              <w:widowControl w:val="0"/>
              <w:spacing w:line="230" w:lineRule="auto"/>
              <w:ind w:left="116" w:right="307" w:firstLine="6"/>
              <w:rPr>
                <w:rFonts w:ascii="Nunito" w:hAnsi="Nunito"/>
                <w:color w:val="000000" w:themeColor="text1"/>
                <w:sz w:val="20"/>
                <w:rPrChange w:id="7384" w:author="Craig Parker" w:date="2024-08-07T12:23:00Z">
                  <w:rPr>
                    <w:sz w:val="15"/>
                    <w:szCs w:val="15"/>
                  </w:rPr>
                </w:rPrChange>
              </w:rPr>
            </w:pPr>
            <w:r w:rsidRPr="002E4822">
              <w:rPr>
                <w:rFonts w:ascii="Nunito" w:hAnsi="Nunito"/>
                <w:color w:val="000000" w:themeColor="text1"/>
                <w:sz w:val="20"/>
                <w:rPrChange w:id="7385" w:author="Craig Parker" w:date="2024-08-07T12:23:00Z">
                  <w:rPr>
                    <w:sz w:val="15"/>
                    <w:szCs w:val="15"/>
                  </w:rPr>
                </w:rPrChange>
              </w:rPr>
              <w:t xml:space="preserve">Urban land cover – </w:t>
            </w:r>
            <w:proofErr w:type="gramStart"/>
            <w:r w:rsidRPr="002E4822">
              <w:rPr>
                <w:rFonts w:ascii="Nunito" w:hAnsi="Nunito"/>
                <w:color w:val="000000" w:themeColor="text1"/>
                <w:sz w:val="20"/>
                <w:rPrChange w:id="7386" w:author="Craig Parker" w:date="2024-08-07T12:23:00Z">
                  <w:rPr>
                    <w:sz w:val="15"/>
                    <w:szCs w:val="15"/>
                  </w:rPr>
                </w:rPrChange>
              </w:rPr>
              <w:t>vegetation  coverage</w:t>
            </w:r>
            <w:proofErr w:type="gramEnd"/>
            <w:r w:rsidRPr="002E4822">
              <w:rPr>
                <w:rFonts w:ascii="Nunito" w:hAnsi="Nunito"/>
                <w:color w:val="000000" w:themeColor="text1"/>
                <w:sz w:val="20"/>
                <w:rPrChange w:id="7387" w:author="Craig Parker" w:date="2024-08-07T12:23:00Z">
                  <w:rPr>
                    <w:sz w:val="15"/>
                    <w:szCs w:val="15"/>
                  </w:rPr>
                </w:rPrChange>
              </w:rPr>
              <w:t xml:space="preserve">, morphological  </w:t>
            </w:r>
          </w:p>
          <w:p w14:paraId="00000275" w14:textId="77777777" w:rsidR="007813F4" w:rsidRPr="002E4822" w:rsidRDefault="009511AE">
            <w:pPr>
              <w:widowControl w:val="0"/>
              <w:spacing w:before="8" w:line="231" w:lineRule="auto"/>
              <w:ind w:left="110" w:right="103" w:firstLine="1"/>
              <w:rPr>
                <w:rFonts w:ascii="Nunito" w:hAnsi="Nunito"/>
                <w:color w:val="000000" w:themeColor="text1"/>
                <w:sz w:val="20"/>
                <w:rPrChange w:id="7388" w:author="Craig Parker" w:date="2024-08-07T12:23:00Z">
                  <w:rPr>
                    <w:sz w:val="15"/>
                    <w:szCs w:val="15"/>
                  </w:rPr>
                </w:rPrChange>
              </w:rPr>
            </w:pPr>
            <w:r w:rsidRPr="002E4822">
              <w:rPr>
                <w:rFonts w:ascii="Nunito" w:hAnsi="Nunito"/>
                <w:color w:val="000000" w:themeColor="text1"/>
                <w:sz w:val="20"/>
                <w:rPrChange w:id="7389" w:author="Craig Parker" w:date="2024-08-07T12:23:00Z">
                  <w:rPr>
                    <w:sz w:val="15"/>
                    <w:szCs w:val="15"/>
                  </w:rPr>
                </w:rPrChange>
              </w:rPr>
              <w:t xml:space="preserve">features, possibly pollution </w:t>
            </w:r>
            <w:proofErr w:type="gramStart"/>
            <w:r w:rsidRPr="002E4822">
              <w:rPr>
                <w:rFonts w:ascii="Nunito" w:hAnsi="Nunito"/>
                <w:color w:val="000000" w:themeColor="text1"/>
                <w:sz w:val="20"/>
                <w:rPrChange w:id="7390" w:author="Craig Parker" w:date="2024-08-07T12:23:00Z">
                  <w:rPr>
                    <w:sz w:val="15"/>
                    <w:szCs w:val="15"/>
                  </w:rPr>
                </w:rPrChange>
              </w:rPr>
              <w:t>levels  (</w:t>
            </w:r>
            <w:proofErr w:type="gramEnd"/>
            <w:r w:rsidRPr="002E4822">
              <w:rPr>
                <w:rFonts w:ascii="Nunito" w:hAnsi="Nunito"/>
                <w:color w:val="000000" w:themeColor="text1"/>
                <w:sz w:val="20"/>
                <w:rPrChange w:id="7391" w:author="Craig Parker" w:date="2024-08-07T12:23:00Z">
                  <w:rPr>
                    <w:sz w:val="15"/>
                    <w:szCs w:val="15"/>
                  </w:rPr>
                </w:rPrChange>
              </w:rPr>
              <w:t>AOT). Bands 4 (red), 8 (</w:t>
            </w:r>
            <w:proofErr w:type="gramStart"/>
            <w:r w:rsidRPr="002E4822">
              <w:rPr>
                <w:rFonts w:ascii="Nunito" w:hAnsi="Nunito"/>
                <w:color w:val="000000" w:themeColor="text1"/>
                <w:sz w:val="20"/>
                <w:rPrChange w:id="7392" w:author="Craig Parker" w:date="2024-08-07T12:23:00Z">
                  <w:rPr>
                    <w:sz w:val="15"/>
                    <w:szCs w:val="15"/>
                  </w:rPr>
                </w:rPrChange>
              </w:rPr>
              <w:t>NIR)  and</w:t>
            </w:r>
            <w:proofErr w:type="gramEnd"/>
            <w:r w:rsidRPr="002E4822">
              <w:rPr>
                <w:rFonts w:ascii="Nunito" w:hAnsi="Nunito"/>
                <w:color w:val="000000" w:themeColor="text1"/>
                <w:sz w:val="20"/>
                <w:rPrChange w:id="7393" w:author="Craig Parker" w:date="2024-08-07T12:23:00Z">
                  <w:rPr>
                    <w:sz w:val="15"/>
                    <w:szCs w:val="15"/>
                  </w:rPr>
                </w:rPrChange>
              </w:rPr>
              <w:t xml:space="preserve"> SCL (Scene Classification);  Aerosol Optical Thickness; NDVI </w:t>
            </w:r>
            <w:proofErr w:type="spellStart"/>
            <w:r w:rsidRPr="002E4822">
              <w:rPr>
                <w:rFonts w:ascii="Nunito" w:hAnsi="Nunito"/>
                <w:color w:val="000000" w:themeColor="text1"/>
                <w:sz w:val="20"/>
                <w:rPrChange w:id="7394" w:author="Craig Parker" w:date="2024-08-07T12:23:00Z">
                  <w:rPr>
                    <w:sz w:val="15"/>
                    <w:szCs w:val="15"/>
                  </w:rPr>
                </w:rPrChange>
              </w:rPr>
              <w:t>sh</w:t>
            </w:r>
            <w:proofErr w:type="spellEnd"/>
            <w:r w:rsidRPr="002E4822">
              <w:rPr>
                <w:rFonts w:ascii="Nunito" w:hAnsi="Nunito"/>
                <w:color w:val="000000" w:themeColor="text1"/>
                <w:sz w:val="20"/>
                <w:rPrChange w:id="7395" w:author="Craig Parker" w:date="2024-08-07T12:23:00Z">
                  <w:rPr>
                    <w:sz w:val="15"/>
                    <w:szCs w:val="15"/>
                  </w:rPr>
                </w:rPrChange>
              </w:rPr>
              <w:t xml:space="preserve"> layer.</w:t>
            </w:r>
          </w:p>
        </w:tc>
        <w:tc>
          <w:tcPr>
            <w:tcW w:w="486" w:type="pct"/>
            <w:shd w:val="clear" w:color="auto" w:fill="auto"/>
            <w:tcMar>
              <w:top w:w="100" w:type="dxa"/>
              <w:left w:w="100" w:type="dxa"/>
              <w:bottom w:w="100" w:type="dxa"/>
              <w:right w:w="100" w:type="dxa"/>
            </w:tcMar>
            <w:vAlign w:val="center"/>
          </w:tcPr>
          <w:p w14:paraId="00000276" w14:textId="77777777" w:rsidR="007813F4" w:rsidRPr="002E4822" w:rsidRDefault="009511AE">
            <w:pPr>
              <w:widowControl w:val="0"/>
              <w:spacing w:line="240" w:lineRule="auto"/>
              <w:ind w:left="122"/>
              <w:rPr>
                <w:rFonts w:ascii="Nunito" w:hAnsi="Nunito"/>
                <w:color w:val="000000" w:themeColor="text1"/>
                <w:sz w:val="20"/>
                <w:rPrChange w:id="7396" w:author="Craig Parker" w:date="2024-08-07T12:23:00Z">
                  <w:rPr>
                    <w:sz w:val="15"/>
                    <w:szCs w:val="15"/>
                  </w:rPr>
                </w:rPrChange>
              </w:rPr>
            </w:pPr>
            <w:r w:rsidRPr="002E4822">
              <w:rPr>
                <w:rFonts w:ascii="Nunito" w:hAnsi="Nunito"/>
                <w:color w:val="000000" w:themeColor="text1"/>
                <w:sz w:val="20"/>
                <w:rPrChange w:id="7397" w:author="Craig Parker" w:date="2024-08-07T12:23:00Z">
                  <w:rPr>
                    <w:sz w:val="15"/>
                    <w:szCs w:val="15"/>
                  </w:rPr>
                </w:rPrChange>
              </w:rPr>
              <w:t xml:space="preserve">Spatial: Global  </w:t>
            </w:r>
          </w:p>
          <w:p w14:paraId="00000277" w14:textId="77777777" w:rsidR="007813F4" w:rsidRPr="002E4822" w:rsidRDefault="009511AE">
            <w:pPr>
              <w:widowControl w:val="0"/>
              <w:spacing w:line="240" w:lineRule="auto"/>
              <w:ind w:left="121"/>
              <w:rPr>
                <w:rFonts w:ascii="Nunito" w:hAnsi="Nunito"/>
                <w:color w:val="000000" w:themeColor="text1"/>
                <w:sz w:val="20"/>
                <w:rPrChange w:id="7398" w:author="Craig Parker" w:date="2024-08-07T12:23:00Z">
                  <w:rPr>
                    <w:sz w:val="15"/>
                    <w:szCs w:val="15"/>
                  </w:rPr>
                </w:rPrChange>
              </w:rPr>
            </w:pPr>
            <w:proofErr w:type="gramStart"/>
            <w:r w:rsidRPr="002E4822">
              <w:rPr>
                <w:rFonts w:ascii="Nunito" w:hAnsi="Nunito"/>
                <w:color w:val="000000" w:themeColor="text1"/>
                <w:sz w:val="20"/>
                <w:rPrChange w:id="7399" w:author="Craig Parker" w:date="2024-08-07T12:23:00Z">
                  <w:rPr>
                    <w:sz w:val="15"/>
                    <w:szCs w:val="15"/>
                  </w:rPr>
                </w:rPrChange>
              </w:rPr>
              <w:t>coverage;</w:t>
            </w:r>
            <w:proofErr w:type="gramEnd"/>
            <w:r w:rsidRPr="002E4822">
              <w:rPr>
                <w:rFonts w:ascii="Nunito" w:hAnsi="Nunito"/>
                <w:color w:val="000000" w:themeColor="text1"/>
                <w:sz w:val="20"/>
                <w:rPrChange w:id="7400" w:author="Craig Parker" w:date="2024-08-07T12:23:00Z">
                  <w:rPr>
                    <w:sz w:val="15"/>
                    <w:szCs w:val="15"/>
                  </w:rPr>
                </w:rPrChange>
              </w:rPr>
              <w:t xml:space="preserve">  </w:t>
            </w:r>
          </w:p>
          <w:p w14:paraId="00000278" w14:textId="77777777" w:rsidR="007813F4" w:rsidRPr="002E4822" w:rsidRDefault="009511AE">
            <w:pPr>
              <w:widowControl w:val="0"/>
              <w:spacing w:before="2" w:line="230" w:lineRule="auto"/>
              <w:ind w:left="118" w:right="111" w:firstLine="3"/>
              <w:rPr>
                <w:rFonts w:ascii="Nunito" w:hAnsi="Nunito"/>
                <w:color w:val="000000" w:themeColor="text1"/>
                <w:sz w:val="20"/>
                <w:rPrChange w:id="7401" w:author="Craig Parker" w:date="2024-08-07T12:23:00Z">
                  <w:rPr>
                    <w:sz w:val="15"/>
                    <w:szCs w:val="15"/>
                  </w:rPr>
                </w:rPrChange>
              </w:rPr>
            </w:pPr>
            <w:r w:rsidRPr="002E4822">
              <w:rPr>
                <w:rFonts w:ascii="Nunito" w:hAnsi="Nunito"/>
                <w:color w:val="000000" w:themeColor="text1"/>
                <w:sz w:val="20"/>
                <w:rPrChange w:id="7402" w:author="Craig Parker" w:date="2024-08-07T12:23:00Z">
                  <w:rPr>
                    <w:sz w:val="15"/>
                    <w:szCs w:val="15"/>
                  </w:rPr>
                </w:rPrChange>
              </w:rPr>
              <w:t xml:space="preserve">0.000064 deg </w:t>
            </w:r>
            <w:proofErr w:type="gramStart"/>
            <w:r w:rsidRPr="002E4822">
              <w:rPr>
                <w:rFonts w:ascii="Nunito" w:hAnsi="Nunito"/>
                <w:color w:val="000000" w:themeColor="text1"/>
                <w:sz w:val="20"/>
                <w:rPrChange w:id="7403" w:author="Craig Parker" w:date="2024-08-07T12:23:00Z">
                  <w:rPr>
                    <w:sz w:val="15"/>
                    <w:szCs w:val="15"/>
                  </w:rPr>
                </w:rPrChange>
              </w:rPr>
              <w:t>res  Temporal</w:t>
            </w:r>
            <w:proofErr w:type="gramEnd"/>
            <w:r w:rsidRPr="002E4822">
              <w:rPr>
                <w:rFonts w:ascii="Nunito" w:hAnsi="Nunito"/>
                <w:color w:val="000000" w:themeColor="text1"/>
                <w:sz w:val="20"/>
                <w:rPrChange w:id="7404" w:author="Craig Parker" w:date="2024-08-07T12:23:00Z">
                  <w:rPr>
                    <w:sz w:val="15"/>
                    <w:szCs w:val="15"/>
                  </w:rPr>
                </w:rPrChange>
              </w:rPr>
              <w:t xml:space="preserve">: every 5  days or faster;  </w:t>
            </w:r>
          </w:p>
          <w:p w14:paraId="00000279" w14:textId="77777777" w:rsidR="007813F4" w:rsidRPr="002E4822" w:rsidRDefault="009511AE">
            <w:pPr>
              <w:widowControl w:val="0"/>
              <w:spacing w:before="8" w:line="230" w:lineRule="auto"/>
              <w:ind w:left="127" w:right="262" w:hanging="10"/>
              <w:rPr>
                <w:rFonts w:ascii="Nunito" w:hAnsi="Nunito"/>
                <w:color w:val="000000" w:themeColor="text1"/>
                <w:sz w:val="20"/>
                <w:rPrChange w:id="7405" w:author="Craig Parker" w:date="2024-08-07T12:23:00Z">
                  <w:rPr>
                    <w:sz w:val="15"/>
                    <w:szCs w:val="15"/>
                  </w:rPr>
                </w:rPrChange>
              </w:rPr>
            </w:pPr>
            <w:r w:rsidRPr="002E4822">
              <w:rPr>
                <w:rFonts w:ascii="Nunito" w:hAnsi="Nunito"/>
                <w:color w:val="000000" w:themeColor="text1"/>
                <w:sz w:val="20"/>
                <w:rPrChange w:id="7406" w:author="Craig Parker" w:date="2024-08-07T12:23:00Z">
                  <w:rPr>
                    <w:sz w:val="15"/>
                    <w:szCs w:val="15"/>
                  </w:rPr>
                </w:rPrChange>
              </w:rPr>
              <w:t>from Aug 2015 – Nov 2020.</w:t>
            </w:r>
          </w:p>
        </w:tc>
        <w:tc>
          <w:tcPr>
            <w:tcW w:w="583" w:type="pct"/>
            <w:shd w:val="clear" w:color="auto" w:fill="auto"/>
            <w:tcMar>
              <w:top w:w="100" w:type="dxa"/>
              <w:left w:w="100" w:type="dxa"/>
              <w:bottom w:w="100" w:type="dxa"/>
              <w:right w:w="100" w:type="dxa"/>
            </w:tcMar>
            <w:vAlign w:val="center"/>
          </w:tcPr>
          <w:p w14:paraId="0000027A" w14:textId="77777777" w:rsidR="007813F4" w:rsidRPr="002E4822" w:rsidRDefault="009511AE">
            <w:pPr>
              <w:widowControl w:val="0"/>
              <w:spacing w:line="233" w:lineRule="auto"/>
              <w:ind w:left="118" w:right="233" w:firstLine="7"/>
              <w:jc w:val="both"/>
              <w:rPr>
                <w:rFonts w:ascii="Nunito" w:hAnsi="Nunito"/>
                <w:color w:val="000000" w:themeColor="text1"/>
                <w:sz w:val="20"/>
                <w:rPrChange w:id="7407" w:author="Craig Parker" w:date="2024-08-07T12:23:00Z">
                  <w:rPr>
                    <w:sz w:val="15"/>
                    <w:szCs w:val="15"/>
                  </w:rPr>
                </w:rPrChange>
              </w:rPr>
            </w:pPr>
            <w:r w:rsidRPr="002E4822">
              <w:rPr>
                <w:rFonts w:ascii="Nunito" w:hAnsi="Nunito"/>
                <w:color w:val="000000" w:themeColor="text1"/>
                <w:sz w:val="20"/>
                <w:rPrChange w:id="7408" w:author="Craig Parker" w:date="2024-08-07T12:23:00Z">
                  <w:rPr>
                    <w:sz w:val="15"/>
                    <w:szCs w:val="15"/>
                  </w:rPr>
                </w:rPrChange>
              </w:rPr>
              <w:t xml:space="preserve">if there is </w:t>
            </w:r>
            <w:proofErr w:type="gramStart"/>
            <w:r w:rsidRPr="002E4822">
              <w:rPr>
                <w:rFonts w:ascii="Nunito" w:hAnsi="Nunito"/>
                <w:color w:val="000000" w:themeColor="text1"/>
                <w:sz w:val="20"/>
                <w:rPrChange w:id="7409" w:author="Craig Parker" w:date="2024-08-07T12:23:00Z">
                  <w:rPr>
                    <w:sz w:val="15"/>
                    <w:szCs w:val="15"/>
                  </w:rPr>
                </w:rPrChange>
              </w:rPr>
              <w:t>requirement  to</w:t>
            </w:r>
            <w:proofErr w:type="gramEnd"/>
            <w:r w:rsidRPr="002E4822">
              <w:rPr>
                <w:rFonts w:ascii="Nunito" w:hAnsi="Nunito"/>
                <w:color w:val="000000" w:themeColor="text1"/>
                <w:sz w:val="20"/>
                <w:rPrChange w:id="7410" w:author="Craig Parker" w:date="2024-08-07T12:23:00Z">
                  <w:rPr>
                    <w:sz w:val="15"/>
                    <w:szCs w:val="15"/>
                  </w:rPr>
                </w:rPrChange>
              </w:rPr>
              <w:t xml:space="preserve"> control for pollution  effects or to look at  </w:t>
            </w:r>
          </w:p>
          <w:p w14:paraId="0000027B" w14:textId="77777777" w:rsidR="007813F4" w:rsidRPr="002E4822" w:rsidRDefault="009511AE">
            <w:pPr>
              <w:widowControl w:val="0"/>
              <w:spacing w:before="2" w:line="236" w:lineRule="auto"/>
              <w:ind w:left="121" w:right="80"/>
              <w:rPr>
                <w:rFonts w:ascii="Nunito" w:hAnsi="Nunito"/>
                <w:color w:val="000000" w:themeColor="text1"/>
                <w:sz w:val="20"/>
                <w:rPrChange w:id="7411" w:author="Craig Parker" w:date="2024-08-07T12:23:00Z">
                  <w:rPr>
                    <w:sz w:val="15"/>
                    <w:szCs w:val="15"/>
                  </w:rPr>
                </w:rPrChange>
              </w:rPr>
            </w:pPr>
            <w:r w:rsidRPr="002E4822">
              <w:rPr>
                <w:rFonts w:ascii="Nunito" w:hAnsi="Nunito"/>
                <w:color w:val="000000" w:themeColor="text1"/>
                <w:sz w:val="20"/>
                <w:rPrChange w:id="7412" w:author="Craig Parker" w:date="2024-08-07T12:23:00Z">
                  <w:rPr>
                    <w:sz w:val="15"/>
                    <w:szCs w:val="15"/>
                  </w:rPr>
                </w:rPrChange>
              </w:rPr>
              <w:t>combined heat-</w:t>
            </w:r>
            <w:proofErr w:type="gramStart"/>
            <w:r w:rsidRPr="002E4822">
              <w:rPr>
                <w:rFonts w:ascii="Nunito" w:hAnsi="Nunito"/>
                <w:color w:val="000000" w:themeColor="text1"/>
                <w:sz w:val="20"/>
                <w:rPrChange w:id="7413" w:author="Craig Parker" w:date="2024-08-07T12:23:00Z">
                  <w:rPr>
                    <w:sz w:val="15"/>
                    <w:szCs w:val="15"/>
                  </w:rPr>
                </w:rPrChange>
              </w:rPr>
              <w:t>pollution  exposures</w:t>
            </w:r>
            <w:proofErr w:type="gramEnd"/>
          </w:p>
        </w:tc>
      </w:tr>
      <w:tr w:rsidR="006E7398" w:rsidRPr="002E4822" w14:paraId="59066BBA" w14:textId="77777777" w:rsidTr="3E93EB8D">
        <w:trPr>
          <w:trHeight w:val="1296"/>
          <w:del w:id="7414" w:author="Craig Parker" w:date="2024-08-06T12:24:00Z"/>
        </w:trPr>
        <w:tc>
          <w:tcPr>
            <w:tcW w:w="1530" w:type="pct"/>
            <w:shd w:val="clear" w:color="auto" w:fill="auto"/>
            <w:tcMar>
              <w:top w:w="100" w:type="dxa"/>
              <w:left w:w="100" w:type="dxa"/>
              <w:bottom w:w="100" w:type="dxa"/>
              <w:right w:w="100" w:type="dxa"/>
            </w:tcMar>
            <w:vAlign w:val="center"/>
          </w:tcPr>
          <w:p w14:paraId="0000027C" w14:textId="77777777" w:rsidR="007813F4" w:rsidRPr="002E4822" w:rsidRDefault="009511AE">
            <w:pPr>
              <w:widowControl w:val="0"/>
              <w:spacing w:line="240" w:lineRule="auto"/>
              <w:ind w:left="127"/>
              <w:rPr>
                <w:rFonts w:ascii="Nunito" w:hAnsi="Nunito"/>
                <w:color w:val="000000" w:themeColor="text1"/>
                <w:sz w:val="20"/>
                <w:rPrChange w:id="7415" w:author="Craig Parker" w:date="2024-08-07T12:23:00Z">
                  <w:rPr>
                    <w:sz w:val="15"/>
                    <w:szCs w:val="15"/>
                  </w:rPr>
                </w:rPrChange>
              </w:rPr>
            </w:pPr>
            <w:r w:rsidRPr="002E4822">
              <w:rPr>
                <w:rFonts w:ascii="Nunito" w:hAnsi="Nunito"/>
                <w:color w:val="000000" w:themeColor="text1"/>
                <w:sz w:val="20"/>
                <w:rPrChange w:id="7416" w:author="Craig Parker" w:date="2024-08-07T12:23:00Z">
                  <w:rPr>
                    <w:sz w:val="15"/>
                    <w:szCs w:val="15"/>
                  </w:rPr>
                </w:rPrChange>
              </w:rPr>
              <w:t xml:space="preserve">Aqua MODIS Land Surface Temperature (MYD21A1D - </w:t>
            </w:r>
            <w:r w:rsidRPr="002E4822">
              <w:rPr>
                <w:rFonts w:ascii="Nunito" w:hAnsi="Nunito"/>
                <w:color w:val="000000" w:themeColor="text1"/>
                <w:sz w:val="20"/>
                <w:rPrChange w:id="7417" w:author="Craig Parker" w:date="2024-08-07T12:23:00Z">
                  <w:rPr/>
                </w:rPrChange>
              </w:rPr>
              <w:fldChar w:fldCharType="begin"/>
            </w:r>
            <w:r w:rsidRPr="002E4822">
              <w:rPr>
                <w:rFonts w:ascii="Nunito" w:hAnsi="Nunito"/>
                <w:color w:val="000000" w:themeColor="text1"/>
                <w:sz w:val="20"/>
                <w:rPrChange w:id="7418" w:author="Craig Parker" w:date="2024-08-07T12:23:00Z">
                  <w:rPr/>
                </w:rPrChange>
              </w:rPr>
              <w:instrText>HYPERLINK "https://doi.org/10.5067/MODIS/MYD21A1D.061" \h</w:instrText>
            </w:r>
            <w:r w:rsidRPr="00B64181">
              <w:rPr>
                <w:rFonts w:ascii="Nunito" w:hAnsi="Nunito"/>
                <w:color w:val="000000" w:themeColor="text1"/>
                <w:sz w:val="20"/>
              </w:rPr>
            </w:r>
            <w:r w:rsidRPr="002E4822">
              <w:rPr>
                <w:rFonts w:ascii="Nunito" w:hAnsi="Nunito"/>
                <w:color w:val="000000" w:themeColor="text1"/>
                <w:sz w:val="20"/>
                <w:rPrChange w:id="7419" w:author="Craig Parker" w:date="2024-08-07T12:23:00Z">
                  <w:rPr>
                    <w:color w:val="1155CC"/>
                    <w:sz w:val="15"/>
                    <w:szCs w:val="15"/>
                    <w:u w:val="single"/>
                  </w:rPr>
                </w:rPrChange>
              </w:rPr>
              <w:fldChar w:fldCharType="separate"/>
            </w:r>
            <w:r w:rsidRPr="002E4822">
              <w:rPr>
                <w:rFonts w:ascii="Nunito" w:hAnsi="Nunito"/>
                <w:color w:val="000000" w:themeColor="text1"/>
                <w:sz w:val="20"/>
                <w:u w:val="single"/>
                <w:rPrChange w:id="7420" w:author="Craig Parker" w:date="2024-08-07T12:23:00Z">
                  <w:rPr>
                    <w:color w:val="1155CC"/>
                    <w:sz w:val="15"/>
                    <w:szCs w:val="15"/>
                    <w:u w:val="single"/>
                  </w:rPr>
                </w:rPrChange>
              </w:rPr>
              <w:t>https://doi.org/10.5067/MODIS/MYD21A1D.061</w:t>
            </w:r>
            <w:r w:rsidRPr="002E4822">
              <w:rPr>
                <w:rFonts w:ascii="Nunito" w:hAnsi="Nunito"/>
                <w:color w:val="000000" w:themeColor="text1"/>
                <w:sz w:val="20"/>
                <w:u w:val="single"/>
                <w:rPrChange w:id="7421" w:author="Craig Parker" w:date="2024-08-07T12:23:00Z">
                  <w:rPr>
                    <w:color w:val="1155CC"/>
                    <w:sz w:val="15"/>
                    <w:szCs w:val="15"/>
                    <w:u w:val="single"/>
                  </w:rPr>
                </w:rPrChange>
              </w:rPr>
              <w:fldChar w:fldCharType="end"/>
            </w:r>
            <w:r w:rsidRPr="002E4822">
              <w:rPr>
                <w:rFonts w:ascii="Nunito" w:hAnsi="Nunito"/>
                <w:color w:val="000000" w:themeColor="text1"/>
                <w:sz w:val="20"/>
                <w:rPrChange w:id="7422" w:author="Craig Parker" w:date="2024-08-07T12:23:00Z">
                  <w:rPr>
                    <w:sz w:val="15"/>
                    <w:szCs w:val="15"/>
                  </w:rPr>
                </w:rPrChange>
              </w:rPr>
              <w:t xml:space="preserve"> &amp; MYD21A1N - </w:t>
            </w:r>
            <w:r w:rsidRPr="002E4822">
              <w:rPr>
                <w:rFonts w:ascii="Nunito" w:hAnsi="Nunito"/>
                <w:color w:val="000000" w:themeColor="text1"/>
                <w:sz w:val="20"/>
                <w:rPrChange w:id="7423" w:author="Craig Parker" w:date="2024-08-07T12:23:00Z">
                  <w:rPr/>
                </w:rPrChange>
              </w:rPr>
              <w:fldChar w:fldCharType="begin"/>
            </w:r>
            <w:r w:rsidRPr="002E4822">
              <w:rPr>
                <w:rFonts w:ascii="Nunito" w:hAnsi="Nunito"/>
                <w:color w:val="000000" w:themeColor="text1"/>
                <w:sz w:val="20"/>
                <w:rPrChange w:id="7424" w:author="Craig Parker" w:date="2024-08-07T12:23:00Z">
                  <w:rPr/>
                </w:rPrChange>
              </w:rPr>
              <w:instrText>HYPERLINK "https://doi.org/10.5067/MODIS/MYD21A1N.061" \h</w:instrText>
            </w:r>
            <w:r w:rsidRPr="00B64181">
              <w:rPr>
                <w:rFonts w:ascii="Nunito" w:hAnsi="Nunito"/>
                <w:color w:val="000000" w:themeColor="text1"/>
                <w:sz w:val="20"/>
              </w:rPr>
            </w:r>
            <w:r w:rsidRPr="002E4822">
              <w:rPr>
                <w:rFonts w:ascii="Nunito" w:hAnsi="Nunito"/>
                <w:color w:val="000000" w:themeColor="text1"/>
                <w:sz w:val="20"/>
                <w:rPrChange w:id="7425" w:author="Craig Parker" w:date="2024-08-07T12:23:00Z">
                  <w:rPr>
                    <w:color w:val="1155CC"/>
                    <w:sz w:val="15"/>
                    <w:szCs w:val="15"/>
                    <w:u w:val="single"/>
                  </w:rPr>
                </w:rPrChange>
              </w:rPr>
              <w:fldChar w:fldCharType="separate"/>
            </w:r>
            <w:r w:rsidRPr="002E4822">
              <w:rPr>
                <w:rFonts w:ascii="Nunito" w:hAnsi="Nunito"/>
                <w:color w:val="000000" w:themeColor="text1"/>
                <w:sz w:val="20"/>
                <w:u w:val="single"/>
                <w:rPrChange w:id="7426" w:author="Craig Parker" w:date="2024-08-07T12:23:00Z">
                  <w:rPr>
                    <w:color w:val="1155CC"/>
                    <w:sz w:val="15"/>
                    <w:szCs w:val="15"/>
                    <w:u w:val="single"/>
                  </w:rPr>
                </w:rPrChange>
              </w:rPr>
              <w:t>https://doi.org/10.5067/MODIS/MYD21A1N.061</w:t>
            </w:r>
            <w:r w:rsidRPr="002E4822">
              <w:rPr>
                <w:rFonts w:ascii="Nunito" w:hAnsi="Nunito"/>
                <w:color w:val="000000" w:themeColor="text1"/>
                <w:sz w:val="20"/>
                <w:u w:val="single"/>
                <w:rPrChange w:id="7427" w:author="Craig Parker" w:date="2024-08-07T12:23:00Z">
                  <w:rPr>
                    <w:color w:val="1155CC"/>
                    <w:sz w:val="15"/>
                    <w:szCs w:val="15"/>
                    <w:u w:val="single"/>
                  </w:rPr>
                </w:rPrChange>
              </w:rPr>
              <w:fldChar w:fldCharType="end"/>
            </w:r>
            <w:r w:rsidRPr="002E4822">
              <w:rPr>
                <w:rFonts w:ascii="Nunito" w:hAnsi="Nunito"/>
                <w:color w:val="000000" w:themeColor="text1"/>
                <w:sz w:val="20"/>
                <w:rPrChange w:id="7428" w:author="Craig Parker" w:date="2024-08-07T12:23:00Z">
                  <w:rPr>
                    <w:sz w:val="15"/>
                    <w:szCs w:val="15"/>
                  </w:rPr>
                </w:rPrChange>
              </w:rPr>
              <w:t>)</w:t>
            </w:r>
          </w:p>
        </w:tc>
        <w:tc>
          <w:tcPr>
            <w:tcW w:w="1391" w:type="pct"/>
            <w:shd w:val="clear" w:color="auto" w:fill="auto"/>
            <w:tcMar>
              <w:top w:w="100" w:type="dxa"/>
              <w:left w:w="100" w:type="dxa"/>
              <w:bottom w:w="100" w:type="dxa"/>
              <w:right w:w="100" w:type="dxa"/>
            </w:tcMar>
            <w:vAlign w:val="center"/>
          </w:tcPr>
          <w:p w14:paraId="0000027D" w14:textId="77777777" w:rsidR="007813F4" w:rsidRPr="002E4822" w:rsidRDefault="009511AE">
            <w:pPr>
              <w:widowControl w:val="0"/>
              <w:spacing w:line="232" w:lineRule="auto"/>
              <w:ind w:left="115" w:right="117" w:firstLine="9"/>
              <w:rPr>
                <w:rFonts w:ascii="Nunito" w:hAnsi="Nunito"/>
                <w:color w:val="000000" w:themeColor="text1"/>
                <w:sz w:val="20"/>
                <w:rPrChange w:id="7429" w:author="Craig Parker" w:date="2024-08-07T12:23:00Z">
                  <w:rPr>
                    <w:sz w:val="15"/>
                    <w:szCs w:val="15"/>
                  </w:rPr>
                </w:rPrChange>
              </w:rPr>
            </w:pPr>
            <w:r w:rsidRPr="002E4822">
              <w:rPr>
                <w:rFonts w:ascii="Nunito" w:hAnsi="Nunito"/>
                <w:color w:val="000000" w:themeColor="text1"/>
                <w:sz w:val="20"/>
                <w:rPrChange w:id="7430" w:author="Craig Parker" w:date="2024-08-07T12:23:00Z">
                  <w:rPr>
                    <w:sz w:val="15"/>
                    <w:szCs w:val="15"/>
                  </w:rPr>
                </w:rPrChange>
              </w:rPr>
              <w:t xml:space="preserve">Satellite derived day and </w:t>
            </w:r>
            <w:proofErr w:type="gramStart"/>
            <w:r w:rsidRPr="002E4822">
              <w:rPr>
                <w:rFonts w:ascii="Nunito" w:hAnsi="Nunito"/>
                <w:color w:val="000000" w:themeColor="text1"/>
                <w:sz w:val="20"/>
                <w:rPrChange w:id="7431" w:author="Craig Parker" w:date="2024-08-07T12:23:00Z">
                  <w:rPr>
                    <w:sz w:val="15"/>
                    <w:szCs w:val="15"/>
                  </w:rPr>
                </w:rPrChange>
              </w:rPr>
              <w:t>night time</w:t>
            </w:r>
            <w:proofErr w:type="gramEnd"/>
            <w:r w:rsidRPr="002E4822">
              <w:rPr>
                <w:rFonts w:ascii="Nunito" w:hAnsi="Nunito"/>
                <w:color w:val="000000" w:themeColor="text1"/>
                <w:sz w:val="20"/>
                <w:rPrChange w:id="7432" w:author="Craig Parker" w:date="2024-08-07T12:23:00Z">
                  <w:rPr>
                    <w:sz w:val="15"/>
                    <w:szCs w:val="15"/>
                  </w:rPr>
                </w:rPrChange>
              </w:rPr>
              <w:t>, high resolution (1KM) land surface temperature dataset.</w:t>
            </w:r>
          </w:p>
        </w:tc>
        <w:tc>
          <w:tcPr>
            <w:tcW w:w="378" w:type="pct"/>
            <w:shd w:val="clear" w:color="auto" w:fill="auto"/>
            <w:tcMar>
              <w:top w:w="100" w:type="dxa"/>
              <w:left w:w="100" w:type="dxa"/>
              <w:bottom w:w="100" w:type="dxa"/>
              <w:right w:w="100" w:type="dxa"/>
            </w:tcMar>
            <w:vAlign w:val="center"/>
          </w:tcPr>
          <w:p w14:paraId="0000027E" w14:textId="77777777" w:rsidR="007813F4" w:rsidRPr="002E4822" w:rsidRDefault="009511AE">
            <w:pPr>
              <w:widowControl w:val="0"/>
              <w:spacing w:line="240" w:lineRule="auto"/>
              <w:ind w:left="127"/>
              <w:rPr>
                <w:rFonts w:ascii="Nunito" w:hAnsi="Nunito"/>
                <w:color w:val="000000" w:themeColor="text1"/>
                <w:sz w:val="20"/>
                <w:rPrChange w:id="7433" w:author="Craig Parker" w:date="2024-08-07T12:23:00Z">
                  <w:rPr>
                    <w:sz w:val="15"/>
                    <w:szCs w:val="15"/>
                  </w:rPr>
                </w:rPrChange>
              </w:rPr>
            </w:pPr>
            <w:r w:rsidRPr="002E4822">
              <w:rPr>
                <w:rFonts w:ascii="Nunito" w:hAnsi="Nunito"/>
                <w:color w:val="000000" w:themeColor="text1"/>
                <w:sz w:val="20"/>
                <w:rPrChange w:id="7434"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7F" w14:textId="77777777" w:rsidR="007813F4" w:rsidRPr="002E4822" w:rsidRDefault="009511AE">
            <w:pPr>
              <w:widowControl w:val="0"/>
              <w:spacing w:line="230" w:lineRule="auto"/>
              <w:ind w:left="116" w:right="307" w:firstLine="6"/>
              <w:rPr>
                <w:rFonts w:ascii="Nunito" w:hAnsi="Nunito"/>
                <w:color w:val="000000" w:themeColor="text1"/>
                <w:sz w:val="20"/>
                <w:rPrChange w:id="7435" w:author="Craig Parker" w:date="2024-08-07T12:23:00Z">
                  <w:rPr>
                    <w:sz w:val="15"/>
                    <w:szCs w:val="15"/>
                  </w:rPr>
                </w:rPrChange>
              </w:rPr>
            </w:pPr>
            <w:r w:rsidRPr="002E4822">
              <w:rPr>
                <w:rFonts w:ascii="Nunito" w:hAnsi="Nunito"/>
                <w:color w:val="000000" w:themeColor="text1"/>
                <w:sz w:val="20"/>
                <w:rPrChange w:id="7436" w:author="Craig Parker" w:date="2024-08-07T12:23:00Z">
                  <w:rPr>
                    <w:sz w:val="15"/>
                    <w:szCs w:val="15"/>
                  </w:rPr>
                </w:rPrChange>
              </w:rPr>
              <w:t>Land surface temperature</w:t>
            </w:r>
          </w:p>
        </w:tc>
        <w:tc>
          <w:tcPr>
            <w:tcW w:w="486" w:type="pct"/>
            <w:shd w:val="clear" w:color="auto" w:fill="auto"/>
            <w:tcMar>
              <w:top w:w="100" w:type="dxa"/>
              <w:left w:w="100" w:type="dxa"/>
              <w:bottom w:w="100" w:type="dxa"/>
              <w:right w:w="100" w:type="dxa"/>
            </w:tcMar>
            <w:vAlign w:val="center"/>
          </w:tcPr>
          <w:p w14:paraId="00000280" w14:textId="77777777" w:rsidR="007813F4" w:rsidRPr="002E4822" w:rsidRDefault="009511AE">
            <w:pPr>
              <w:widowControl w:val="0"/>
              <w:spacing w:line="240" w:lineRule="auto"/>
              <w:ind w:left="122"/>
              <w:rPr>
                <w:rFonts w:ascii="Nunito" w:hAnsi="Nunito"/>
                <w:color w:val="000000" w:themeColor="text1"/>
                <w:sz w:val="20"/>
                <w:rPrChange w:id="7437" w:author="Craig Parker" w:date="2024-08-07T12:23:00Z">
                  <w:rPr>
                    <w:sz w:val="15"/>
                    <w:szCs w:val="15"/>
                  </w:rPr>
                </w:rPrChange>
              </w:rPr>
            </w:pPr>
            <w:r w:rsidRPr="002E4822">
              <w:rPr>
                <w:rFonts w:ascii="Nunito" w:hAnsi="Nunito"/>
                <w:color w:val="000000" w:themeColor="text1"/>
                <w:sz w:val="20"/>
                <w:rPrChange w:id="7438" w:author="Craig Parker" w:date="2024-08-07T12:23:00Z">
                  <w:rPr>
                    <w:sz w:val="15"/>
                    <w:szCs w:val="15"/>
                  </w:rPr>
                </w:rPrChange>
              </w:rPr>
              <w:t>Spatial: Global land surface coverage; 0.00983 deg res. Temporal: daily; 2002/07/04 to present</w:t>
            </w:r>
          </w:p>
        </w:tc>
        <w:tc>
          <w:tcPr>
            <w:tcW w:w="583" w:type="pct"/>
            <w:shd w:val="clear" w:color="auto" w:fill="auto"/>
            <w:tcMar>
              <w:top w:w="100" w:type="dxa"/>
              <w:left w:w="100" w:type="dxa"/>
              <w:bottom w:w="100" w:type="dxa"/>
              <w:right w:w="100" w:type="dxa"/>
            </w:tcMar>
            <w:vAlign w:val="center"/>
          </w:tcPr>
          <w:p w14:paraId="00000281" w14:textId="77777777" w:rsidR="007813F4" w:rsidRPr="002E4822" w:rsidRDefault="007813F4">
            <w:pPr>
              <w:widowControl w:val="0"/>
              <w:spacing w:line="233" w:lineRule="auto"/>
              <w:ind w:left="118" w:right="233" w:firstLine="7"/>
              <w:jc w:val="both"/>
              <w:rPr>
                <w:rFonts w:ascii="Nunito" w:hAnsi="Nunito"/>
                <w:color w:val="000000" w:themeColor="text1"/>
                <w:sz w:val="20"/>
                <w:rPrChange w:id="7439" w:author="Craig Parker" w:date="2024-08-07T12:23:00Z">
                  <w:rPr>
                    <w:sz w:val="15"/>
                    <w:szCs w:val="15"/>
                  </w:rPr>
                </w:rPrChange>
              </w:rPr>
            </w:pPr>
          </w:p>
        </w:tc>
      </w:tr>
      <w:tr w:rsidR="006E7398" w:rsidRPr="002E4822" w14:paraId="665F957C" w14:textId="77777777" w:rsidTr="3E93EB8D">
        <w:trPr>
          <w:trHeight w:val="1296"/>
          <w:del w:id="7440" w:author="Craig Parker" w:date="2024-08-06T12:24:00Z"/>
        </w:trPr>
        <w:tc>
          <w:tcPr>
            <w:tcW w:w="1530" w:type="pct"/>
            <w:shd w:val="clear" w:color="auto" w:fill="auto"/>
            <w:tcMar>
              <w:top w:w="100" w:type="dxa"/>
              <w:left w:w="100" w:type="dxa"/>
              <w:bottom w:w="100" w:type="dxa"/>
              <w:right w:w="100" w:type="dxa"/>
            </w:tcMar>
            <w:vAlign w:val="center"/>
          </w:tcPr>
          <w:p w14:paraId="00000282" w14:textId="77777777" w:rsidR="007813F4" w:rsidRPr="002E4822" w:rsidRDefault="009511AE">
            <w:pPr>
              <w:widowControl w:val="0"/>
              <w:spacing w:line="240" w:lineRule="auto"/>
              <w:ind w:left="127"/>
              <w:rPr>
                <w:rFonts w:ascii="Nunito" w:hAnsi="Nunito"/>
                <w:color w:val="000000" w:themeColor="text1"/>
                <w:sz w:val="20"/>
                <w:rPrChange w:id="7441" w:author="Craig Parker" w:date="2024-08-07T12:23:00Z">
                  <w:rPr>
                    <w:sz w:val="15"/>
                    <w:szCs w:val="15"/>
                  </w:rPr>
                </w:rPrChange>
              </w:rPr>
            </w:pPr>
            <w:r w:rsidRPr="002E4822">
              <w:rPr>
                <w:rFonts w:ascii="Nunito" w:hAnsi="Nunito"/>
                <w:color w:val="000000" w:themeColor="text1"/>
                <w:sz w:val="20"/>
                <w:rPrChange w:id="7442" w:author="Craig Parker" w:date="2024-08-07T12:23:00Z">
                  <w:rPr>
                    <w:sz w:val="15"/>
                    <w:szCs w:val="15"/>
                  </w:rPr>
                </w:rPrChange>
              </w:rPr>
              <w:t>Gauteng City-Region Observatory.</w:t>
            </w:r>
          </w:p>
          <w:p w14:paraId="00000283" w14:textId="77777777" w:rsidR="007813F4" w:rsidRPr="002E4822" w:rsidRDefault="009511AE">
            <w:pPr>
              <w:widowControl w:val="0"/>
              <w:spacing w:line="240" w:lineRule="auto"/>
              <w:ind w:left="127"/>
              <w:rPr>
                <w:rFonts w:ascii="Nunito" w:hAnsi="Nunito"/>
                <w:color w:val="000000" w:themeColor="text1"/>
                <w:sz w:val="20"/>
                <w:rPrChange w:id="7443" w:author="Craig Parker" w:date="2024-08-07T12:23:00Z">
                  <w:rPr>
                    <w:sz w:val="15"/>
                    <w:szCs w:val="15"/>
                  </w:rPr>
                </w:rPrChange>
              </w:rPr>
            </w:pPr>
            <w:r w:rsidRPr="002E4822">
              <w:rPr>
                <w:rFonts w:ascii="Nunito" w:hAnsi="Nunito"/>
                <w:color w:val="000000" w:themeColor="text1"/>
                <w:sz w:val="20"/>
                <w:rPrChange w:id="7444" w:author="Craig Parker" w:date="2024-08-07T12:23:00Z">
                  <w:rPr>
                    <w:sz w:val="15"/>
                    <w:szCs w:val="15"/>
                  </w:rPr>
                </w:rPrChange>
              </w:rPr>
              <w:t>https://gcro1.wits.ac.za/gcrojsgis/</w:t>
            </w:r>
          </w:p>
        </w:tc>
        <w:tc>
          <w:tcPr>
            <w:tcW w:w="1391" w:type="pct"/>
            <w:shd w:val="clear" w:color="auto" w:fill="auto"/>
            <w:tcMar>
              <w:top w:w="100" w:type="dxa"/>
              <w:left w:w="100" w:type="dxa"/>
              <w:bottom w:w="100" w:type="dxa"/>
              <w:right w:w="100" w:type="dxa"/>
            </w:tcMar>
            <w:vAlign w:val="center"/>
          </w:tcPr>
          <w:p w14:paraId="00000284" w14:textId="77777777" w:rsidR="007813F4" w:rsidRPr="002E4822" w:rsidRDefault="009511AE">
            <w:pPr>
              <w:widowControl w:val="0"/>
              <w:spacing w:line="232" w:lineRule="auto"/>
              <w:ind w:left="115" w:right="117" w:firstLine="9"/>
              <w:rPr>
                <w:rFonts w:ascii="Nunito" w:hAnsi="Nunito"/>
                <w:color w:val="000000" w:themeColor="text1"/>
                <w:sz w:val="20"/>
                <w:rPrChange w:id="7445" w:author="Craig Parker" w:date="2024-08-07T12:23:00Z">
                  <w:rPr>
                    <w:sz w:val="15"/>
                    <w:szCs w:val="15"/>
                  </w:rPr>
                </w:rPrChange>
              </w:rPr>
            </w:pPr>
            <w:r w:rsidRPr="002E4822">
              <w:rPr>
                <w:rFonts w:ascii="Nunito" w:hAnsi="Nunito"/>
                <w:color w:val="000000" w:themeColor="text1"/>
                <w:sz w:val="20"/>
                <w:rPrChange w:id="7446" w:author="Craig Parker" w:date="2024-08-07T12:23:00Z">
                  <w:rPr>
                    <w:sz w:val="15"/>
                    <w:szCs w:val="15"/>
                  </w:rPr>
                </w:rPrChange>
              </w:rPr>
              <w:t>GIS raster and shapefiles for the Gauteng City-Region area</w:t>
            </w:r>
          </w:p>
        </w:tc>
        <w:tc>
          <w:tcPr>
            <w:tcW w:w="378" w:type="pct"/>
            <w:shd w:val="clear" w:color="auto" w:fill="auto"/>
            <w:tcMar>
              <w:top w:w="100" w:type="dxa"/>
              <w:left w:w="100" w:type="dxa"/>
              <w:bottom w:w="100" w:type="dxa"/>
              <w:right w:w="100" w:type="dxa"/>
            </w:tcMar>
            <w:vAlign w:val="center"/>
          </w:tcPr>
          <w:p w14:paraId="00000285" w14:textId="77777777" w:rsidR="007813F4" w:rsidRPr="002E4822" w:rsidRDefault="009511AE">
            <w:pPr>
              <w:widowControl w:val="0"/>
              <w:spacing w:line="240" w:lineRule="auto"/>
              <w:ind w:left="127"/>
              <w:rPr>
                <w:rFonts w:ascii="Nunito" w:hAnsi="Nunito"/>
                <w:color w:val="000000" w:themeColor="text1"/>
                <w:sz w:val="20"/>
                <w:rPrChange w:id="7447" w:author="Craig Parker" w:date="2024-08-07T12:23:00Z">
                  <w:rPr>
                    <w:sz w:val="15"/>
                    <w:szCs w:val="15"/>
                  </w:rPr>
                </w:rPrChange>
              </w:rPr>
            </w:pPr>
            <w:r w:rsidRPr="002E4822">
              <w:rPr>
                <w:rFonts w:ascii="Nunito" w:hAnsi="Nunito"/>
                <w:color w:val="000000" w:themeColor="text1"/>
                <w:sz w:val="20"/>
                <w:rPrChange w:id="7448"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86" w14:textId="77777777" w:rsidR="007813F4" w:rsidRPr="002E4822" w:rsidRDefault="009511AE">
            <w:pPr>
              <w:widowControl w:val="0"/>
              <w:spacing w:line="230" w:lineRule="auto"/>
              <w:ind w:left="116" w:right="307" w:firstLine="6"/>
              <w:rPr>
                <w:rFonts w:ascii="Nunito" w:hAnsi="Nunito"/>
                <w:color w:val="000000" w:themeColor="text1"/>
                <w:sz w:val="20"/>
                <w:rPrChange w:id="7449" w:author="Craig Parker" w:date="2024-08-07T12:23:00Z">
                  <w:rPr>
                    <w:sz w:val="15"/>
                    <w:szCs w:val="15"/>
                  </w:rPr>
                </w:rPrChange>
              </w:rPr>
            </w:pPr>
            <w:r w:rsidRPr="002E4822">
              <w:rPr>
                <w:rFonts w:ascii="Nunito" w:hAnsi="Nunito"/>
                <w:color w:val="000000" w:themeColor="text1"/>
                <w:sz w:val="20"/>
                <w:rPrChange w:id="7450" w:author="Craig Parker" w:date="2024-08-07T12:23:00Z">
                  <w:rPr>
                    <w:sz w:val="15"/>
                    <w:szCs w:val="15"/>
                  </w:rPr>
                </w:rPrChange>
              </w:rPr>
              <w:t>Demographics, economics, environmental, spatial structure, spatial change and transport</w:t>
            </w:r>
          </w:p>
        </w:tc>
        <w:tc>
          <w:tcPr>
            <w:tcW w:w="486" w:type="pct"/>
            <w:shd w:val="clear" w:color="auto" w:fill="auto"/>
            <w:tcMar>
              <w:top w:w="100" w:type="dxa"/>
              <w:left w:w="100" w:type="dxa"/>
              <w:bottom w:w="100" w:type="dxa"/>
              <w:right w:w="100" w:type="dxa"/>
            </w:tcMar>
            <w:vAlign w:val="center"/>
          </w:tcPr>
          <w:p w14:paraId="00000287" w14:textId="77777777" w:rsidR="007813F4" w:rsidRPr="002E4822" w:rsidRDefault="009511AE">
            <w:pPr>
              <w:widowControl w:val="0"/>
              <w:spacing w:line="240" w:lineRule="auto"/>
              <w:ind w:left="122"/>
              <w:rPr>
                <w:rFonts w:ascii="Nunito" w:hAnsi="Nunito"/>
                <w:color w:val="000000" w:themeColor="text1"/>
                <w:sz w:val="20"/>
                <w:rPrChange w:id="7451" w:author="Craig Parker" w:date="2024-08-07T12:23:00Z">
                  <w:rPr>
                    <w:sz w:val="15"/>
                    <w:szCs w:val="15"/>
                  </w:rPr>
                </w:rPrChange>
              </w:rPr>
            </w:pPr>
            <w:r w:rsidRPr="002E4822">
              <w:rPr>
                <w:rFonts w:ascii="Nunito" w:hAnsi="Nunito"/>
                <w:color w:val="000000" w:themeColor="text1"/>
                <w:sz w:val="20"/>
                <w:rPrChange w:id="7452" w:author="Craig Parker" w:date="2024-08-07T12:23:00Z">
                  <w:rPr>
                    <w:sz w:val="15"/>
                    <w:szCs w:val="15"/>
                  </w:rPr>
                </w:rPrChange>
              </w:rPr>
              <w:t>Spatial: Gauteng city-region.</w:t>
            </w:r>
          </w:p>
          <w:p w14:paraId="00000288" w14:textId="77777777" w:rsidR="007813F4" w:rsidRPr="002E4822" w:rsidRDefault="009511AE">
            <w:pPr>
              <w:widowControl w:val="0"/>
              <w:spacing w:line="240" w:lineRule="auto"/>
              <w:ind w:left="122"/>
              <w:rPr>
                <w:rFonts w:ascii="Nunito" w:hAnsi="Nunito"/>
                <w:color w:val="000000" w:themeColor="text1"/>
                <w:sz w:val="20"/>
                <w:rPrChange w:id="7453" w:author="Craig Parker" w:date="2024-08-07T12:23:00Z">
                  <w:rPr>
                    <w:sz w:val="15"/>
                    <w:szCs w:val="15"/>
                  </w:rPr>
                </w:rPrChange>
              </w:rPr>
            </w:pPr>
            <w:r w:rsidRPr="002E4822">
              <w:rPr>
                <w:rFonts w:ascii="Nunito" w:hAnsi="Nunito"/>
                <w:color w:val="000000" w:themeColor="text1"/>
                <w:sz w:val="20"/>
                <w:rPrChange w:id="7454" w:author="Craig Parker" w:date="2024-08-07T12:23:00Z">
                  <w:rPr>
                    <w:sz w:val="15"/>
                    <w:szCs w:val="15"/>
                  </w:rPr>
                </w:rPrChange>
              </w:rPr>
              <w:t>Temporal: various depending on the variable</w:t>
            </w:r>
          </w:p>
        </w:tc>
        <w:tc>
          <w:tcPr>
            <w:tcW w:w="583" w:type="pct"/>
            <w:shd w:val="clear" w:color="auto" w:fill="auto"/>
            <w:tcMar>
              <w:top w:w="100" w:type="dxa"/>
              <w:left w:w="100" w:type="dxa"/>
              <w:bottom w:w="100" w:type="dxa"/>
              <w:right w:w="100" w:type="dxa"/>
            </w:tcMar>
            <w:vAlign w:val="center"/>
          </w:tcPr>
          <w:p w14:paraId="00000289" w14:textId="77777777" w:rsidR="007813F4" w:rsidRPr="002E4822" w:rsidRDefault="009511AE">
            <w:pPr>
              <w:widowControl w:val="0"/>
              <w:spacing w:line="233" w:lineRule="auto"/>
              <w:ind w:left="118" w:right="233" w:firstLine="7"/>
              <w:jc w:val="both"/>
              <w:rPr>
                <w:rFonts w:ascii="Nunito" w:hAnsi="Nunito"/>
                <w:color w:val="000000" w:themeColor="text1"/>
                <w:sz w:val="20"/>
                <w:rPrChange w:id="7455" w:author="Craig Parker" w:date="2024-08-07T12:23:00Z">
                  <w:rPr>
                    <w:sz w:val="15"/>
                    <w:szCs w:val="15"/>
                  </w:rPr>
                </w:rPrChange>
              </w:rPr>
            </w:pPr>
            <w:r w:rsidRPr="002E4822">
              <w:rPr>
                <w:rFonts w:ascii="Nunito" w:hAnsi="Nunito"/>
                <w:color w:val="000000" w:themeColor="text1"/>
                <w:sz w:val="20"/>
                <w:rPrChange w:id="7456" w:author="Craig Parker" w:date="2024-08-07T12:23:00Z">
                  <w:rPr>
                    <w:sz w:val="15"/>
                    <w:szCs w:val="15"/>
                  </w:rPr>
                </w:rPrChange>
              </w:rPr>
              <w:t>Research Project 2: provides information on socio-economic circumstances and attitudes of residents within the Gauteng City-Region.</w:t>
            </w:r>
          </w:p>
        </w:tc>
      </w:tr>
      <w:tr w:rsidR="006E7398" w:rsidRPr="002E4822" w14:paraId="7BF6AADB" w14:textId="77777777" w:rsidTr="3E93EB8D">
        <w:trPr>
          <w:trHeight w:val="20"/>
          <w:del w:id="7457" w:author="Craig Parker" w:date="2024-08-06T12:24:00Z"/>
        </w:trPr>
        <w:tc>
          <w:tcPr>
            <w:tcW w:w="5000" w:type="pct"/>
            <w:gridSpan w:val="6"/>
            <w:shd w:val="clear" w:color="auto" w:fill="D9D9D9" w:themeFill="background1" w:themeFillShade="D9"/>
            <w:tcMar>
              <w:top w:w="100" w:type="dxa"/>
              <w:left w:w="100" w:type="dxa"/>
              <w:bottom w:w="100" w:type="dxa"/>
              <w:right w:w="100" w:type="dxa"/>
            </w:tcMar>
            <w:vAlign w:val="center"/>
          </w:tcPr>
          <w:p w14:paraId="0000028A" w14:textId="77777777" w:rsidR="007813F4" w:rsidRPr="002E4822" w:rsidRDefault="009511AE">
            <w:pPr>
              <w:widowControl w:val="0"/>
              <w:spacing w:line="240" w:lineRule="auto"/>
              <w:ind w:left="127"/>
              <w:jc w:val="center"/>
              <w:rPr>
                <w:rFonts w:ascii="Nunito" w:hAnsi="Nunito"/>
                <w:b/>
                <w:bCs/>
                <w:color w:val="000000" w:themeColor="text1"/>
                <w:sz w:val="20"/>
                <w:rPrChange w:id="7458" w:author="Craig Parker" w:date="2024-08-07T12:23:00Z">
                  <w:rPr>
                    <w:sz w:val="15"/>
                    <w:szCs w:val="15"/>
                  </w:rPr>
                </w:rPrChange>
              </w:rPr>
            </w:pPr>
            <w:r w:rsidRPr="002E4822">
              <w:rPr>
                <w:rFonts w:ascii="Nunito" w:hAnsi="Nunito"/>
                <w:b/>
                <w:bCs/>
                <w:color w:val="000000" w:themeColor="text1"/>
                <w:sz w:val="20"/>
                <w:rPrChange w:id="7459" w:author="Craig Parker" w:date="2024-08-07T12:23:00Z">
                  <w:rPr>
                    <w:sz w:val="15"/>
                    <w:szCs w:val="15"/>
                  </w:rPr>
                </w:rPrChange>
              </w:rPr>
              <w:t>Areal / geospatial socio-economic data</w:t>
            </w:r>
          </w:p>
        </w:tc>
      </w:tr>
      <w:tr w:rsidR="006E7398" w:rsidRPr="002E4822" w14:paraId="41059A94" w14:textId="77777777" w:rsidTr="3E93EB8D">
        <w:trPr>
          <w:trHeight w:val="1296"/>
          <w:del w:id="7460" w:author="Craig Parker" w:date="2024-08-06T12:24:00Z"/>
        </w:trPr>
        <w:tc>
          <w:tcPr>
            <w:tcW w:w="1530" w:type="pct"/>
            <w:shd w:val="clear" w:color="auto" w:fill="auto"/>
            <w:tcMar>
              <w:top w:w="100" w:type="dxa"/>
              <w:left w:w="100" w:type="dxa"/>
              <w:bottom w:w="100" w:type="dxa"/>
              <w:right w:w="100" w:type="dxa"/>
            </w:tcMar>
            <w:vAlign w:val="center"/>
          </w:tcPr>
          <w:p w14:paraId="00000290" w14:textId="77777777" w:rsidR="007813F4" w:rsidRPr="002E4822" w:rsidRDefault="009511AE">
            <w:pPr>
              <w:widowControl w:val="0"/>
              <w:spacing w:line="240" w:lineRule="auto"/>
              <w:ind w:left="127"/>
              <w:rPr>
                <w:rFonts w:ascii="Nunito" w:hAnsi="Nunito"/>
                <w:color w:val="000000" w:themeColor="text1"/>
                <w:sz w:val="20"/>
                <w:rPrChange w:id="7461" w:author="Craig Parker" w:date="2024-08-07T12:23:00Z">
                  <w:rPr>
                    <w:sz w:val="15"/>
                    <w:szCs w:val="15"/>
                  </w:rPr>
                </w:rPrChange>
              </w:rPr>
            </w:pPr>
            <w:r w:rsidRPr="002E4822">
              <w:rPr>
                <w:rFonts w:ascii="Nunito" w:hAnsi="Nunito"/>
                <w:color w:val="000000" w:themeColor="text1"/>
                <w:sz w:val="20"/>
                <w:rPrChange w:id="7462" w:author="Craig Parker" w:date="2024-08-07T12:23:00Z">
                  <w:rPr>
                    <w:sz w:val="15"/>
                    <w:szCs w:val="15"/>
                  </w:rPr>
                </w:rPrChange>
              </w:rPr>
              <w:t>General Household Surveys, Statistics South Africa</w:t>
            </w:r>
          </w:p>
          <w:p w14:paraId="00000291" w14:textId="77777777" w:rsidR="007813F4" w:rsidRPr="002E4822" w:rsidRDefault="00BF01CE">
            <w:pPr>
              <w:widowControl w:val="0"/>
              <w:spacing w:line="240" w:lineRule="auto"/>
              <w:ind w:left="127"/>
              <w:rPr>
                <w:rFonts w:ascii="Nunito" w:hAnsi="Nunito"/>
                <w:color w:val="000000" w:themeColor="text1"/>
                <w:sz w:val="20"/>
                <w:rPrChange w:id="7463" w:author="Craig Parker" w:date="2024-08-07T12:23:00Z">
                  <w:rPr>
                    <w:sz w:val="15"/>
                    <w:szCs w:val="15"/>
                  </w:rPr>
                </w:rPrChange>
              </w:rPr>
            </w:pPr>
            <w:r w:rsidRPr="002E4822">
              <w:rPr>
                <w:rFonts w:ascii="Nunito" w:hAnsi="Nunito"/>
                <w:color w:val="000000" w:themeColor="text1"/>
                <w:sz w:val="20"/>
                <w:rPrChange w:id="7464" w:author="Craig Parker" w:date="2024-08-07T12:23:00Z">
                  <w:rPr/>
                </w:rPrChange>
              </w:rPr>
              <w:fldChar w:fldCharType="begin"/>
            </w:r>
            <w:r w:rsidRPr="002E4822">
              <w:rPr>
                <w:rFonts w:ascii="Nunito" w:hAnsi="Nunito"/>
                <w:color w:val="000000" w:themeColor="text1"/>
                <w:sz w:val="20"/>
                <w:rPrChange w:id="7465" w:author="Craig Parker" w:date="2024-08-07T12:23:00Z">
                  <w:rPr/>
                </w:rPrChange>
              </w:rPr>
              <w:instrText>HYPERLINK "https://www.datafirst.uct.ac.za/dataportal/index.php/catalog/StatsSA/about" \h</w:instrText>
            </w:r>
            <w:r w:rsidRPr="00B64181">
              <w:rPr>
                <w:rFonts w:ascii="Nunito" w:hAnsi="Nunito"/>
                <w:color w:val="000000" w:themeColor="text1"/>
                <w:sz w:val="20"/>
              </w:rPr>
            </w:r>
            <w:r w:rsidRPr="002E4822">
              <w:rPr>
                <w:rFonts w:ascii="Nunito" w:hAnsi="Nunito"/>
                <w:color w:val="000000" w:themeColor="text1"/>
                <w:sz w:val="20"/>
                <w:rPrChange w:id="7466" w:author="Craig Parker" w:date="2024-08-07T12:23:00Z">
                  <w:rPr>
                    <w:color w:val="1155CC"/>
                    <w:sz w:val="15"/>
                    <w:szCs w:val="15"/>
                    <w:u w:val="single"/>
                  </w:rPr>
                </w:rPrChange>
              </w:rPr>
              <w:fldChar w:fldCharType="separate"/>
            </w:r>
            <w:r w:rsidR="009511AE" w:rsidRPr="002E4822">
              <w:rPr>
                <w:rFonts w:ascii="Nunito" w:hAnsi="Nunito"/>
                <w:color w:val="000000" w:themeColor="text1"/>
                <w:sz w:val="20"/>
                <w:u w:val="single"/>
                <w:rPrChange w:id="7467" w:author="Craig Parker" w:date="2024-08-07T12:23:00Z">
                  <w:rPr>
                    <w:color w:val="1155CC"/>
                    <w:sz w:val="15"/>
                    <w:szCs w:val="15"/>
                    <w:u w:val="single"/>
                  </w:rPr>
                </w:rPrChange>
              </w:rPr>
              <w:t>https://www.datafirst.uct.ac.za/dataportal/index.php/catalog/StatsSA/about</w:t>
            </w:r>
            <w:r w:rsidRPr="002E4822">
              <w:rPr>
                <w:rFonts w:ascii="Nunito" w:hAnsi="Nunito"/>
                <w:color w:val="000000" w:themeColor="text1"/>
                <w:sz w:val="20"/>
                <w:u w:val="single"/>
                <w:rPrChange w:id="7468" w:author="Craig Parker" w:date="2024-08-07T12:23:00Z">
                  <w:rPr>
                    <w:color w:val="1155CC"/>
                    <w:sz w:val="15"/>
                    <w:szCs w:val="15"/>
                    <w:u w:val="single"/>
                  </w:rPr>
                </w:rPrChange>
              </w:rPr>
              <w:fldChar w:fldCharType="end"/>
            </w:r>
          </w:p>
          <w:p w14:paraId="00000292" w14:textId="77777777" w:rsidR="007813F4" w:rsidRPr="002E4822" w:rsidRDefault="007813F4">
            <w:pPr>
              <w:widowControl w:val="0"/>
              <w:spacing w:line="240" w:lineRule="auto"/>
              <w:ind w:left="127"/>
              <w:rPr>
                <w:rFonts w:ascii="Nunito" w:hAnsi="Nunito"/>
                <w:color w:val="000000" w:themeColor="text1"/>
                <w:sz w:val="20"/>
                <w:rPrChange w:id="7469" w:author="Craig Parker" w:date="2024-08-07T12:23:00Z">
                  <w:rPr>
                    <w:sz w:val="15"/>
                    <w:szCs w:val="15"/>
                  </w:rPr>
                </w:rPrChange>
              </w:rPr>
            </w:pPr>
          </w:p>
        </w:tc>
        <w:tc>
          <w:tcPr>
            <w:tcW w:w="1391" w:type="pct"/>
            <w:shd w:val="clear" w:color="auto" w:fill="auto"/>
            <w:tcMar>
              <w:top w:w="100" w:type="dxa"/>
              <w:left w:w="100" w:type="dxa"/>
              <w:bottom w:w="100" w:type="dxa"/>
              <w:right w:w="100" w:type="dxa"/>
            </w:tcMar>
            <w:vAlign w:val="center"/>
          </w:tcPr>
          <w:p w14:paraId="00000293" w14:textId="77777777" w:rsidR="007813F4" w:rsidRPr="002E4822" w:rsidRDefault="009511AE">
            <w:pPr>
              <w:widowControl w:val="0"/>
              <w:spacing w:line="232" w:lineRule="auto"/>
              <w:ind w:left="115" w:right="117" w:firstLine="9"/>
              <w:rPr>
                <w:rFonts w:ascii="Nunito" w:hAnsi="Nunito"/>
                <w:color w:val="000000" w:themeColor="text1"/>
                <w:sz w:val="20"/>
                <w:rPrChange w:id="7470" w:author="Craig Parker" w:date="2024-08-07T12:23:00Z">
                  <w:rPr>
                    <w:sz w:val="15"/>
                    <w:szCs w:val="15"/>
                  </w:rPr>
                </w:rPrChange>
              </w:rPr>
            </w:pPr>
            <w:r w:rsidRPr="002E4822">
              <w:rPr>
                <w:rFonts w:ascii="Nunito" w:hAnsi="Nunito"/>
                <w:color w:val="000000" w:themeColor="text1"/>
                <w:sz w:val="20"/>
                <w:rPrChange w:id="7471" w:author="Craig Parker" w:date="2024-08-07T12:23:00Z">
                  <w:rPr>
                    <w:sz w:val="15"/>
                    <w:szCs w:val="15"/>
                  </w:rPr>
                </w:rPrChange>
              </w:rPr>
              <w:t>Annual household Survey</w:t>
            </w:r>
          </w:p>
        </w:tc>
        <w:tc>
          <w:tcPr>
            <w:tcW w:w="378" w:type="pct"/>
            <w:shd w:val="clear" w:color="auto" w:fill="auto"/>
            <w:tcMar>
              <w:top w:w="100" w:type="dxa"/>
              <w:left w:w="100" w:type="dxa"/>
              <w:bottom w:w="100" w:type="dxa"/>
              <w:right w:w="100" w:type="dxa"/>
            </w:tcMar>
            <w:vAlign w:val="center"/>
          </w:tcPr>
          <w:p w14:paraId="00000294" w14:textId="77777777" w:rsidR="007813F4" w:rsidRPr="002E4822" w:rsidRDefault="009511AE">
            <w:pPr>
              <w:widowControl w:val="0"/>
              <w:spacing w:line="240" w:lineRule="auto"/>
              <w:ind w:left="127"/>
              <w:rPr>
                <w:rFonts w:ascii="Nunito" w:hAnsi="Nunito"/>
                <w:color w:val="000000" w:themeColor="text1"/>
                <w:sz w:val="20"/>
                <w:rPrChange w:id="7472" w:author="Craig Parker" w:date="2024-08-07T12:23:00Z">
                  <w:rPr>
                    <w:sz w:val="15"/>
                    <w:szCs w:val="15"/>
                  </w:rPr>
                </w:rPrChange>
              </w:rPr>
            </w:pPr>
            <w:r w:rsidRPr="002E4822">
              <w:rPr>
                <w:rFonts w:ascii="Nunito" w:hAnsi="Nunito"/>
                <w:color w:val="000000" w:themeColor="text1"/>
                <w:sz w:val="20"/>
                <w:rPrChange w:id="7473"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95" w14:textId="77777777" w:rsidR="007813F4" w:rsidRPr="002E4822" w:rsidRDefault="009511AE">
            <w:pPr>
              <w:widowControl w:val="0"/>
              <w:spacing w:line="230" w:lineRule="auto"/>
              <w:ind w:left="116" w:right="307" w:firstLine="6"/>
              <w:rPr>
                <w:rFonts w:ascii="Nunito" w:hAnsi="Nunito"/>
                <w:color w:val="000000" w:themeColor="text1"/>
                <w:sz w:val="20"/>
                <w:rPrChange w:id="7474" w:author="Craig Parker" w:date="2024-08-07T12:23:00Z">
                  <w:rPr>
                    <w:sz w:val="15"/>
                    <w:szCs w:val="15"/>
                  </w:rPr>
                </w:rPrChange>
              </w:rPr>
            </w:pPr>
            <w:r w:rsidRPr="002E4822">
              <w:rPr>
                <w:rFonts w:ascii="Nunito" w:hAnsi="Nunito"/>
                <w:color w:val="000000" w:themeColor="text1"/>
                <w:sz w:val="20"/>
                <w:rPrChange w:id="7475" w:author="Craig Parker" w:date="2024-08-07T12:23:00Z">
                  <w:rPr>
                    <w:sz w:val="15"/>
                    <w:szCs w:val="15"/>
                  </w:rPr>
                </w:rPrChange>
              </w:rPr>
              <w:t xml:space="preserve">living circumstances of South African households: education, health, social development, housing, </w:t>
            </w:r>
            <w:proofErr w:type="spellStart"/>
            <w:r w:rsidRPr="002E4822">
              <w:rPr>
                <w:rFonts w:ascii="Nunito" w:hAnsi="Nunito"/>
                <w:color w:val="000000" w:themeColor="text1"/>
                <w:sz w:val="20"/>
                <w:rPrChange w:id="7476" w:author="Craig Parker" w:date="2024-08-07T12:23:00Z">
                  <w:rPr>
                    <w:sz w:val="15"/>
                    <w:szCs w:val="15"/>
                  </w:rPr>
                </w:rPrChange>
              </w:rPr>
              <w:t>acces</w:t>
            </w:r>
            <w:proofErr w:type="spellEnd"/>
            <w:r w:rsidRPr="002E4822">
              <w:rPr>
                <w:rFonts w:ascii="Nunito" w:hAnsi="Nunito"/>
                <w:color w:val="000000" w:themeColor="text1"/>
                <w:sz w:val="20"/>
                <w:rPrChange w:id="7477" w:author="Craig Parker" w:date="2024-08-07T12:23:00Z">
                  <w:rPr>
                    <w:sz w:val="15"/>
                    <w:szCs w:val="15"/>
                  </w:rPr>
                </w:rPrChange>
              </w:rPr>
              <w:t xml:space="preserve"> to services and facilities, food security and agriculture. </w:t>
            </w:r>
          </w:p>
        </w:tc>
        <w:tc>
          <w:tcPr>
            <w:tcW w:w="486" w:type="pct"/>
            <w:shd w:val="clear" w:color="auto" w:fill="auto"/>
            <w:tcMar>
              <w:top w:w="100" w:type="dxa"/>
              <w:left w:w="100" w:type="dxa"/>
              <w:bottom w:w="100" w:type="dxa"/>
              <w:right w:w="100" w:type="dxa"/>
            </w:tcMar>
            <w:vAlign w:val="center"/>
          </w:tcPr>
          <w:p w14:paraId="00000296" w14:textId="77777777" w:rsidR="007813F4" w:rsidRPr="002E4822" w:rsidRDefault="009511AE">
            <w:pPr>
              <w:widowControl w:val="0"/>
              <w:spacing w:line="240" w:lineRule="auto"/>
              <w:ind w:left="122"/>
              <w:rPr>
                <w:rFonts w:ascii="Nunito" w:hAnsi="Nunito"/>
                <w:color w:val="000000" w:themeColor="text1"/>
                <w:sz w:val="20"/>
                <w:rPrChange w:id="7478" w:author="Craig Parker" w:date="2024-08-07T12:23:00Z">
                  <w:rPr>
                    <w:sz w:val="15"/>
                    <w:szCs w:val="15"/>
                  </w:rPr>
                </w:rPrChange>
              </w:rPr>
            </w:pPr>
            <w:r w:rsidRPr="002E4822">
              <w:rPr>
                <w:rFonts w:ascii="Nunito" w:hAnsi="Nunito"/>
                <w:color w:val="000000" w:themeColor="text1"/>
                <w:sz w:val="20"/>
                <w:rPrChange w:id="7479" w:author="Craig Parker" w:date="2024-08-07T12:23:00Z">
                  <w:rPr>
                    <w:sz w:val="15"/>
                    <w:szCs w:val="15"/>
                  </w:rPr>
                </w:rPrChange>
              </w:rPr>
              <w:t xml:space="preserve">Sample survey data, </w:t>
            </w:r>
            <w:proofErr w:type="spellStart"/>
            <w:r w:rsidRPr="002E4822">
              <w:rPr>
                <w:rFonts w:ascii="Nunito" w:hAnsi="Nunito"/>
                <w:color w:val="000000" w:themeColor="text1"/>
                <w:sz w:val="20"/>
                <w:rPrChange w:id="7480" w:author="Craig Parker" w:date="2024-08-07T12:23:00Z">
                  <w:rPr>
                    <w:sz w:val="15"/>
                    <w:szCs w:val="15"/>
                  </w:rPr>
                </w:rPrChange>
              </w:rPr>
              <w:t>uits</w:t>
            </w:r>
            <w:proofErr w:type="spellEnd"/>
            <w:r w:rsidRPr="002E4822">
              <w:rPr>
                <w:rFonts w:ascii="Nunito" w:hAnsi="Nunito"/>
                <w:color w:val="000000" w:themeColor="text1"/>
                <w:sz w:val="20"/>
                <w:rPrChange w:id="7481" w:author="Craig Parker" w:date="2024-08-07T12:23:00Z">
                  <w:rPr>
                    <w:sz w:val="15"/>
                    <w:szCs w:val="15"/>
                  </w:rPr>
                </w:rPrChange>
              </w:rPr>
              <w:t xml:space="preserve"> are households and individuals</w:t>
            </w:r>
          </w:p>
        </w:tc>
        <w:tc>
          <w:tcPr>
            <w:tcW w:w="583" w:type="pct"/>
            <w:shd w:val="clear" w:color="auto" w:fill="auto"/>
            <w:tcMar>
              <w:top w:w="100" w:type="dxa"/>
              <w:left w:w="100" w:type="dxa"/>
              <w:bottom w:w="100" w:type="dxa"/>
              <w:right w:w="100" w:type="dxa"/>
            </w:tcMar>
            <w:vAlign w:val="center"/>
          </w:tcPr>
          <w:p w14:paraId="00000297" w14:textId="77777777" w:rsidR="007813F4" w:rsidRPr="002E4822" w:rsidRDefault="009511AE">
            <w:pPr>
              <w:widowControl w:val="0"/>
              <w:spacing w:line="232" w:lineRule="auto"/>
              <w:ind w:left="115" w:right="117" w:firstLine="9"/>
              <w:rPr>
                <w:rFonts w:ascii="Nunito" w:hAnsi="Nunito"/>
                <w:color w:val="000000" w:themeColor="text1"/>
                <w:sz w:val="20"/>
                <w:rPrChange w:id="7482" w:author="Craig Parker" w:date="2024-08-07T12:23:00Z">
                  <w:rPr>
                    <w:sz w:val="15"/>
                    <w:szCs w:val="15"/>
                  </w:rPr>
                </w:rPrChange>
              </w:rPr>
            </w:pPr>
            <w:r w:rsidRPr="002E4822">
              <w:rPr>
                <w:rFonts w:ascii="Nunito" w:hAnsi="Nunito"/>
                <w:color w:val="000000" w:themeColor="text1"/>
                <w:sz w:val="20"/>
                <w:rPrChange w:id="7483" w:author="Craig Parker" w:date="2024-08-07T12:23:00Z">
                  <w:rPr>
                    <w:sz w:val="15"/>
                    <w:szCs w:val="15"/>
                  </w:rPr>
                </w:rPrChange>
              </w:rPr>
              <w:t xml:space="preserve">Research Project 2: provides information on socio-economic circumstances of residents within the Gauteng City-Region. </w:t>
            </w:r>
          </w:p>
          <w:p w14:paraId="00000298" w14:textId="77777777" w:rsidR="007813F4" w:rsidRPr="002E4822" w:rsidRDefault="007813F4">
            <w:pPr>
              <w:widowControl w:val="0"/>
              <w:spacing w:line="233" w:lineRule="auto"/>
              <w:ind w:left="118" w:right="233" w:firstLine="7"/>
              <w:jc w:val="both"/>
              <w:rPr>
                <w:rFonts w:ascii="Nunito" w:hAnsi="Nunito"/>
                <w:color w:val="000000" w:themeColor="text1"/>
                <w:sz w:val="20"/>
                <w:rPrChange w:id="7484" w:author="Craig Parker" w:date="2024-08-07T12:23:00Z">
                  <w:rPr>
                    <w:sz w:val="15"/>
                    <w:szCs w:val="15"/>
                  </w:rPr>
                </w:rPrChange>
              </w:rPr>
            </w:pPr>
          </w:p>
        </w:tc>
      </w:tr>
      <w:tr w:rsidR="006E7398" w:rsidRPr="002E4822" w14:paraId="0F0805E5" w14:textId="77777777" w:rsidTr="3E93EB8D">
        <w:trPr>
          <w:trHeight w:val="1296"/>
          <w:del w:id="7485" w:author="Craig Parker" w:date="2024-08-06T12:24:00Z"/>
        </w:trPr>
        <w:tc>
          <w:tcPr>
            <w:tcW w:w="1530" w:type="pct"/>
            <w:shd w:val="clear" w:color="auto" w:fill="auto"/>
            <w:tcMar>
              <w:top w:w="100" w:type="dxa"/>
              <w:left w:w="100" w:type="dxa"/>
              <w:bottom w:w="100" w:type="dxa"/>
              <w:right w:w="100" w:type="dxa"/>
            </w:tcMar>
            <w:vAlign w:val="center"/>
          </w:tcPr>
          <w:p w14:paraId="00000299" w14:textId="77777777" w:rsidR="007813F4" w:rsidRPr="002E4822" w:rsidRDefault="009511AE">
            <w:pPr>
              <w:widowControl w:val="0"/>
              <w:spacing w:line="240" w:lineRule="auto"/>
              <w:ind w:left="127"/>
              <w:rPr>
                <w:rFonts w:ascii="Nunito" w:hAnsi="Nunito"/>
                <w:color w:val="000000" w:themeColor="text1"/>
                <w:sz w:val="20"/>
                <w:rPrChange w:id="7486" w:author="Craig Parker" w:date="2024-08-07T12:23:00Z">
                  <w:rPr>
                    <w:sz w:val="15"/>
                    <w:szCs w:val="15"/>
                  </w:rPr>
                </w:rPrChange>
              </w:rPr>
            </w:pPr>
            <w:r w:rsidRPr="002E4822">
              <w:rPr>
                <w:rFonts w:ascii="Nunito" w:hAnsi="Nunito"/>
                <w:color w:val="000000" w:themeColor="text1"/>
                <w:sz w:val="20"/>
                <w:rPrChange w:id="7487" w:author="Craig Parker" w:date="2024-08-07T12:23:00Z">
                  <w:rPr>
                    <w:sz w:val="15"/>
                    <w:szCs w:val="15"/>
                  </w:rPr>
                </w:rPrChange>
              </w:rPr>
              <w:t>Quality of Life Surveys, Gauteng City-Region Observatory (GCRO)</w:t>
            </w:r>
          </w:p>
          <w:p w14:paraId="0000029A" w14:textId="77777777" w:rsidR="007813F4" w:rsidRPr="002E4822" w:rsidRDefault="00BF01CE">
            <w:pPr>
              <w:widowControl w:val="0"/>
              <w:spacing w:line="240" w:lineRule="auto"/>
              <w:ind w:left="127"/>
              <w:rPr>
                <w:rFonts w:ascii="Nunito" w:hAnsi="Nunito"/>
                <w:color w:val="000000" w:themeColor="text1"/>
                <w:sz w:val="20"/>
                <w:rPrChange w:id="7488" w:author="Craig Parker" w:date="2024-08-07T12:23:00Z">
                  <w:rPr>
                    <w:sz w:val="15"/>
                    <w:szCs w:val="15"/>
                  </w:rPr>
                </w:rPrChange>
              </w:rPr>
            </w:pPr>
            <w:r w:rsidRPr="002E4822">
              <w:rPr>
                <w:rFonts w:ascii="Nunito" w:hAnsi="Nunito"/>
                <w:color w:val="000000" w:themeColor="text1"/>
                <w:sz w:val="20"/>
                <w:rPrChange w:id="7489" w:author="Craig Parker" w:date="2024-08-07T12:23:00Z">
                  <w:rPr/>
                </w:rPrChange>
              </w:rPr>
              <w:fldChar w:fldCharType="begin"/>
            </w:r>
            <w:r w:rsidRPr="002E4822">
              <w:rPr>
                <w:rFonts w:ascii="Nunito" w:hAnsi="Nunito"/>
                <w:color w:val="000000" w:themeColor="text1"/>
                <w:sz w:val="20"/>
                <w:rPrChange w:id="7490" w:author="Craig Parker" w:date="2024-08-07T12:23:00Z">
                  <w:rPr/>
                </w:rPrChange>
              </w:rPr>
              <w:instrText>HYPERLINK "https://www.datafirst.uct.ac.za/dataportal/index.php/catalog/GCRO/about" \h</w:instrText>
            </w:r>
            <w:r w:rsidRPr="00B64181">
              <w:rPr>
                <w:rFonts w:ascii="Nunito" w:hAnsi="Nunito"/>
                <w:color w:val="000000" w:themeColor="text1"/>
                <w:sz w:val="20"/>
              </w:rPr>
            </w:r>
            <w:r w:rsidRPr="002E4822">
              <w:rPr>
                <w:rFonts w:ascii="Nunito" w:hAnsi="Nunito"/>
                <w:color w:val="000000" w:themeColor="text1"/>
                <w:sz w:val="20"/>
                <w:rPrChange w:id="7491" w:author="Craig Parker" w:date="2024-08-07T12:23:00Z">
                  <w:rPr>
                    <w:color w:val="1155CC"/>
                    <w:sz w:val="15"/>
                    <w:szCs w:val="15"/>
                    <w:u w:val="single"/>
                  </w:rPr>
                </w:rPrChange>
              </w:rPr>
              <w:fldChar w:fldCharType="separate"/>
            </w:r>
            <w:r w:rsidR="009511AE" w:rsidRPr="002E4822">
              <w:rPr>
                <w:rFonts w:ascii="Nunito" w:hAnsi="Nunito"/>
                <w:color w:val="000000" w:themeColor="text1"/>
                <w:sz w:val="20"/>
                <w:u w:val="single"/>
                <w:rPrChange w:id="7492" w:author="Craig Parker" w:date="2024-08-07T12:23:00Z">
                  <w:rPr>
                    <w:color w:val="1155CC"/>
                    <w:sz w:val="15"/>
                    <w:szCs w:val="15"/>
                    <w:u w:val="single"/>
                  </w:rPr>
                </w:rPrChange>
              </w:rPr>
              <w:t>https://www.datafirst.uct.ac.za/dataportal/index.php/catalog/GCRO/about</w:t>
            </w:r>
            <w:r w:rsidRPr="002E4822">
              <w:rPr>
                <w:rFonts w:ascii="Nunito" w:hAnsi="Nunito"/>
                <w:color w:val="000000" w:themeColor="text1"/>
                <w:sz w:val="20"/>
                <w:u w:val="single"/>
                <w:rPrChange w:id="7493" w:author="Craig Parker" w:date="2024-08-07T12:23:00Z">
                  <w:rPr>
                    <w:color w:val="1155CC"/>
                    <w:sz w:val="15"/>
                    <w:szCs w:val="15"/>
                    <w:u w:val="single"/>
                  </w:rPr>
                </w:rPrChange>
              </w:rPr>
              <w:fldChar w:fldCharType="end"/>
            </w:r>
          </w:p>
          <w:p w14:paraId="0000029B" w14:textId="77777777" w:rsidR="007813F4" w:rsidRPr="002E4822" w:rsidRDefault="007813F4">
            <w:pPr>
              <w:widowControl w:val="0"/>
              <w:spacing w:line="240" w:lineRule="auto"/>
              <w:ind w:left="127"/>
              <w:rPr>
                <w:rFonts w:ascii="Nunito" w:hAnsi="Nunito"/>
                <w:color w:val="000000" w:themeColor="text1"/>
                <w:sz w:val="20"/>
                <w:rPrChange w:id="7494" w:author="Craig Parker" w:date="2024-08-07T12:23:00Z">
                  <w:rPr>
                    <w:sz w:val="15"/>
                    <w:szCs w:val="15"/>
                  </w:rPr>
                </w:rPrChange>
              </w:rPr>
            </w:pPr>
          </w:p>
        </w:tc>
        <w:tc>
          <w:tcPr>
            <w:tcW w:w="1391" w:type="pct"/>
            <w:shd w:val="clear" w:color="auto" w:fill="auto"/>
            <w:tcMar>
              <w:top w:w="100" w:type="dxa"/>
              <w:left w:w="100" w:type="dxa"/>
              <w:bottom w:w="100" w:type="dxa"/>
              <w:right w:w="100" w:type="dxa"/>
            </w:tcMar>
            <w:vAlign w:val="center"/>
          </w:tcPr>
          <w:p w14:paraId="0000029C" w14:textId="77777777" w:rsidR="007813F4" w:rsidRPr="002E4822" w:rsidRDefault="009511AE">
            <w:pPr>
              <w:widowControl w:val="0"/>
              <w:spacing w:line="232" w:lineRule="auto"/>
              <w:ind w:left="115" w:right="117" w:firstLine="9"/>
              <w:rPr>
                <w:rFonts w:ascii="Nunito" w:hAnsi="Nunito"/>
                <w:color w:val="000000" w:themeColor="text1"/>
                <w:sz w:val="20"/>
                <w:rPrChange w:id="7495" w:author="Craig Parker" w:date="2024-08-07T12:23:00Z">
                  <w:rPr>
                    <w:sz w:val="15"/>
                    <w:szCs w:val="15"/>
                  </w:rPr>
                </w:rPrChange>
              </w:rPr>
            </w:pPr>
            <w:r w:rsidRPr="002E4822">
              <w:rPr>
                <w:rFonts w:ascii="Nunito" w:hAnsi="Nunito"/>
                <w:color w:val="000000" w:themeColor="text1"/>
                <w:sz w:val="20"/>
                <w:rPrChange w:id="7496" w:author="Craig Parker" w:date="2024-08-07T12:23:00Z">
                  <w:rPr>
                    <w:sz w:val="15"/>
                    <w:szCs w:val="15"/>
                  </w:rPr>
                </w:rPrChange>
              </w:rPr>
              <w:t>Household Survey</w:t>
            </w:r>
          </w:p>
        </w:tc>
        <w:tc>
          <w:tcPr>
            <w:tcW w:w="378" w:type="pct"/>
            <w:shd w:val="clear" w:color="auto" w:fill="auto"/>
            <w:tcMar>
              <w:top w:w="100" w:type="dxa"/>
              <w:left w:w="100" w:type="dxa"/>
              <w:bottom w:w="100" w:type="dxa"/>
              <w:right w:w="100" w:type="dxa"/>
            </w:tcMar>
            <w:vAlign w:val="center"/>
          </w:tcPr>
          <w:p w14:paraId="0000029D" w14:textId="77777777" w:rsidR="007813F4" w:rsidRPr="002E4822" w:rsidRDefault="009511AE">
            <w:pPr>
              <w:widowControl w:val="0"/>
              <w:spacing w:line="240" w:lineRule="auto"/>
              <w:ind w:left="127"/>
              <w:rPr>
                <w:rFonts w:ascii="Nunito" w:hAnsi="Nunito"/>
                <w:color w:val="000000" w:themeColor="text1"/>
                <w:sz w:val="20"/>
                <w:rPrChange w:id="7497" w:author="Craig Parker" w:date="2024-08-07T12:23:00Z">
                  <w:rPr>
                    <w:sz w:val="15"/>
                    <w:szCs w:val="15"/>
                  </w:rPr>
                </w:rPrChange>
              </w:rPr>
            </w:pPr>
            <w:r w:rsidRPr="002E4822">
              <w:rPr>
                <w:rFonts w:ascii="Nunito" w:hAnsi="Nunito"/>
                <w:color w:val="000000" w:themeColor="text1"/>
                <w:sz w:val="20"/>
                <w:rPrChange w:id="7498" w:author="Craig Parker" w:date="2024-08-07T12:23:00Z">
                  <w:rPr>
                    <w:sz w:val="15"/>
                    <w:szCs w:val="15"/>
                  </w:rPr>
                </w:rPrChange>
              </w:rPr>
              <w:t>UCT</w:t>
            </w:r>
          </w:p>
        </w:tc>
        <w:tc>
          <w:tcPr>
            <w:tcW w:w="633" w:type="pct"/>
            <w:shd w:val="clear" w:color="auto" w:fill="auto"/>
            <w:tcMar>
              <w:top w:w="100" w:type="dxa"/>
              <w:left w:w="100" w:type="dxa"/>
              <w:bottom w:w="100" w:type="dxa"/>
              <w:right w:w="100" w:type="dxa"/>
            </w:tcMar>
            <w:vAlign w:val="center"/>
          </w:tcPr>
          <w:p w14:paraId="0000029E" w14:textId="77777777" w:rsidR="007813F4" w:rsidRPr="002E4822" w:rsidRDefault="009511AE">
            <w:pPr>
              <w:widowControl w:val="0"/>
              <w:spacing w:line="232" w:lineRule="auto"/>
              <w:ind w:left="115" w:right="117" w:firstLine="9"/>
              <w:rPr>
                <w:rFonts w:ascii="Nunito" w:hAnsi="Nunito"/>
                <w:color w:val="000000" w:themeColor="text1"/>
                <w:sz w:val="20"/>
                <w:rPrChange w:id="7499" w:author="Craig Parker" w:date="2024-08-07T12:23:00Z">
                  <w:rPr>
                    <w:sz w:val="15"/>
                    <w:szCs w:val="15"/>
                  </w:rPr>
                </w:rPrChange>
              </w:rPr>
            </w:pPr>
            <w:r w:rsidRPr="002E4822">
              <w:rPr>
                <w:rFonts w:ascii="Nunito" w:hAnsi="Nunito"/>
                <w:color w:val="000000" w:themeColor="text1"/>
                <w:sz w:val="20"/>
                <w:rPrChange w:id="7500" w:author="Craig Parker" w:date="2024-08-07T12:23:00Z">
                  <w:rPr>
                    <w:sz w:val="15"/>
                    <w:szCs w:val="15"/>
                  </w:rPr>
                </w:rPrChange>
              </w:rPr>
              <w:t>quality of life, socio-economic circumstances, attitudes to service delivery, psycho-social attitudes, value-base and other characteristics of residents of the Gauteng City-Region.</w:t>
            </w:r>
          </w:p>
          <w:p w14:paraId="0000029F" w14:textId="77777777" w:rsidR="007813F4" w:rsidRPr="002E4822" w:rsidRDefault="007813F4">
            <w:pPr>
              <w:widowControl w:val="0"/>
              <w:spacing w:line="230" w:lineRule="auto"/>
              <w:ind w:left="116" w:right="307" w:firstLine="6"/>
              <w:rPr>
                <w:rFonts w:ascii="Nunito" w:hAnsi="Nunito"/>
                <w:color w:val="000000" w:themeColor="text1"/>
                <w:sz w:val="20"/>
                <w:rPrChange w:id="7501" w:author="Craig Parker" w:date="2024-08-07T12:23:00Z">
                  <w:rPr>
                    <w:sz w:val="15"/>
                    <w:szCs w:val="15"/>
                  </w:rPr>
                </w:rPrChange>
              </w:rPr>
            </w:pPr>
          </w:p>
        </w:tc>
        <w:tc>
          <w:tcPr>
            <w:tcW w:w="486" w:type="pct"/>
            <w:shd w:val="clear" w:color="auto" w:fill="auto"/>
            <w:tcMar>
              <w:top w:w="100" w:type="dxa"/>
              <w:left w:w="100" w:type="dxa"/>
              <w:bottom w:w="100" w:type="dxa"/>
              <w:right w:w="100" w:type="dxa"/>
            </w:tcMar>
            <w:vAlign w:val="center"/>
          </w:tcPr>
          <w:p w14:paraId="000002A0" w14:textId="77777777" w:rsidR="007813F4" w:rsidRPr="002E4822" w:rsidRDefault="009511AE">
            <w:pPr>
              <w:widowControl w:val="0"/>
              <w:spacing w:line="240" w:lineRule="auto"/>
              <w:ind w:left="122"/>
              <w:rPr>
                <w:rFonts w:ascii="Nunito" w:hAnsi="Nunito"/>
                <w:color w:val="000000" w:themeColor="text1"/>
                <w:sz w:val="20"/>
                <w:rPrChange w:id="7502" w:author="Craig Parker" w:date="2024-08-07T12:23:00Z">
                  <w:rPr>
                    <w:sz w:val="15"/>
                    <w:szCs w:val="15"/>
                  </w:rPr>
                </w:rPrChange>
              </w:rPr>
            </w:pPr>
            <w:r w:rsidRPr="002E4822">
              <w:rPr>
                <w:rFonts w:ascii="Nunito" w:hAnsi="Nunito"/>
                <w:color w:val="000000" w:themeColor="text1"/>
                <w:sz w:val="20"/>
                <w:rPrChange w:id="7503" w:author="Craig Parker" w:date="2024-08-07T12:23:00Z">
                  <w:rPr>
                    <w:sz w:val="15"/>
                    <w:szCs w:val="15"/>
                  </w:rPr>
                </w:rPrChange>
              </w:rPr>
              <w:t xml:space="preserve">Sample survey data, </w:t>
            </w:r>
            <w:proofErr w:type="spellStart"/>
            <w:r w:rsidRPr="002E4822">
              <w:rPr>
                <w:rFonts w:ascii="Nunito" w:hAnsi="Nunito"/>
                <w:color w:val="000000" w:themeColor="text1"/>
                <w:sz w:val="20"/>
                <w:rPrChange w:id="7504" w:author="Craig Parker" w:date="2024-08-07T12:23:00Z">
                  <w:rPr>
                    <w:sz w:val="15"/>
                    <w:szCs w:val="15"/>
                  </w:rPr>
                </w:rPrChange>
              </w:rPr>
              <w:t>uits</w:t>
            </w:r>
            <w:proofErr w:type="spellEnd"/>
            <w:r w:rsidRPr="002E4822">
              <w:rPr>
                <w:rFonts w:ascii="Nunito" w:hAnsi="Nunito"/>
                <w:color w:val="000000" w:themeColor="text1"/>
                <w:sz w:val="20"/>
                <w:rPrChange w:id="7505" w:author="Craig Parker" w:date="2024-08-07T12:23:00Z">
                  <w:rPr>
                    <w:sz w:val="15"/>
                    <w:szCs w:val="15"/>
                  </w:rPr>
                </w:rPrChange>
              </w:rPr>
              <w:t xml:space="preserve"> are households and individuals</w:t>
            </w:r>
          </w:p>
        </w:tc>
        <w:tc>
          <w:tcPr>
            <w:tcW w:w="583" w:type="pct"/>
            <w:shd w:val="clear" w:color="auto" w:fill="auto"/>
            <w:tcMar>
              <w:top w:w="100" w:type="dxa"/>
              <w:left w:w="100" w:type="dxa"/>
              <w:bottom w:w="100" w:type="dxa"/>
              <w:right w:w="100" w:type="dxa"/>
            </w:tcMar>
            <w:vAlign w:val="center"/>
          </w:tcPr>
          <w:p w14:paraId="000002A1" w14:textId="77777777" w:rsidR="007813F4" w:rsidRPr="002E4822" w:rsidRDefault="009511AE">
            <w:pPr>
              <w:widowControl w:val="0"/>
              <w:spacing w:line="232" w:lineRule="auto"/>
              <w:ind w:left="115" w:right="117" w:firstLine="9"/>
              <w:rPr>
                <w:rFonts w:ascii="Nunito" w:hAnsi="Nunito"/>
                <w:color w:val="000000" w:themeColor="text1"/>
                <w:sz w:val="20"/>
                <w:rPrChange w:id="7506" w:author="Craig Parker" w:date="2024-08-07T12:23:00Z">
                  <w:rPr>
                    <w:sz w:val="15"/>
                    <w:szCs w:val="15"/>
                  </w:rPr>
                </w:rPrChange>
              </w:rPr>
            </w:pPr>
            <w:r w:rsidRPr="002E4822">
              <w:rPr>
                <w:rFonts w:ascii="Nunito" w:hAnsi="Nunito"/>
                <w:color w:val="000000" w:themeColor="text1"/>
                <w:sz w:val="20"/>
                <w:rPrChange w:id="7507" w:author="Craig Parker" w:date="2024-08-07T12:23:00Z">
                  <w:rPr>
                    <w:sz w:val="15"/>
                    <w:szCs w:val="15"/>
                  </w:rPr>
                </w:rPrChange>
              </w:rPr>
              <w:t xml:space="preserve">Research Project 2: provides information on socio-economic circumstances and attitudes of residents within the Gauteng City-Region. </w:t>
            </w:r>
          </w:p>
          <w:p w14:paraId="000002A2" w14:textId="77777777" w:rsidR="007813F4" w:rsidRPr="002E4822" w:rsidRDefault="007813F4">
            <w:pPr>
              <w:widowControl w:val="0"/>
              <w:spacing w:line="233" w:lineRule="auto"/>
              <w:ind w:left="118" w:right="233" w:firstLine="7"/>
              <w:jc w:val="both"/>
              <w:rPr>
                <w:rFonts w:ascii="Nunito" w:hAnsi="Nunito"/>
                <w:color w:val="000000" w:themeColor="text1"/>
                <w:sz w:val="20"/>
                <w:rPrChange w:id="7508" w:author="Craig Parker" w:date="2024-08-07T12:23:00Z">
                  <w:rPr>
                    <w:sz w:val="15"/>
                    <w:szCs w:val="15"/>
                  </w:rPr>
                </w:rPrChange>
              </w:rPr>
            </w:pPr>
          </w:p>
        </w:tc>
      </w:tr>
      <w:tr w:rsidR="006E7398" w:rsidRPr="002E4822" w14:paraId="41D6EBC5" w14:textId="77777777" w:rsidTr="3E93EB8D">
        <w:trPr>
          <w:trHeight w:val="1300"/>
          <w:del w:id="7509" w:author="Craig Parker" w:date="2024-08-06T12:24:00Z"/>
        </w:trPr>
        <w:tc>
          <w:tcPr>
            <w:tcW w:w="1530" w:type="pct"/>
            <w:shd w:val="clear" w:color="auto" w:fill="auto"/>
            <w:tcMar>
              <w:top w:w="100" w:type="dxa"/>
              <w:left w:w="100" w:type="dxa"/>
              <w:bottom w:w="100" w:type="dxa"/>
              <w:right w:w="100" w:type="dxa"/>
            </w:tcMar>
            <w:vAlign w:val="center"/>
          </w:tcPr>
          <w:p w14:paraId="000002A3" w14:textId="77777777" w:rsidR="007813F4" w:rsidRPr="002E4822" w:rsidRDefault="009511AE">
            <w:pPr>
              <w:widowControl w:val="0"/>
              <w:spacing w:line="233" w:lineRule="auto"/>
              <w:ind w:left="123" w:right="141" w:hanging="1"/>
              <w:rPr>
                <w:rFonts w:ascii="Nunito" w:hAnsi="Nunito"/>
                <w:color w:val="000000" w:themeColor="text1"/>
                <w:sz w:val="20"/>
                <w:rPrChange w:id="7510" w:author="Craig Parker" w:date="2024-08-07T12:23:00Z">
                  <w:rPr>
                    <w:sz w:val="15"/>
                    <w:szCs w:val="15"/>
                  </w:rPr>
                </w:rPrChange>
              </w:rPr>
            </w:pPr>
            <w:r w:rsidRPr="002E4822">
              <w:rPr>
                <w:rFonts w:ascii="Nunito" w:hAnsi="Nunito"/>
                <w:color w:val="000000" w:themeColor="text1"/>
                <w:sz w:val="20"/>
                <w:rPrChange w:id="7511" w:author="Craig Parker" w:date="2024-08-07T12:23:00Z">
                  <w:rPr>
                    <w:sz w:val="15"/>
                    <w:szCs w:val="15"/>
                  </w:rPr>
                </w:rPrChange>
              </w:rPr>
              <w:t xml:space="preserve">Global </w:t>
            </w:r>
            <w:proofErr w:type="gramStart"/>
            <w:r w:rsidRPr="002E4822">
              <w:rPr>
                <w:rFonts w:ascii="Nunito" w:hAnsi="Nunito"/>
                <w:color w:val="000000" w:themeColor="text1"/>
                <w:sz w:val="20"/>
                <w:rPrChange w:id="7512" w:author="Craig Parker" w:date="2024-08-07T12:23:00Z">
                  <w:rPr>
                    <w:sz w:val="15"/>
                    <w:szCs w:val="15"/>
                  </w:rPr>
                </w:rPrChange>
              </w:rPr>
              <w:t>population  (</w:t>
            </w:r>
            <w:proofErr w:type="gramEnd"/>
            <w:r w:rsidRPr="002E4822">
              <w:rPr>
                <w:rFonts w:ascii="Nunito" w:hAnsi="Nunito"/>
                <w:color w:val="000000" w:themeColor="text1"/>
                <w:sz w:val="20"/>
                <w:rPrChange w:id="7513" w:author="Craig Parker" w:date="2024-08-07T12:23:00Z">
                  <w:rPr>
                    <w:sz w:val="15"/>
                    <w:szCs w:val="15"/>
                  </w:rPr>
                </w:rPrChange>
              </w:rPr>
              <w:t xml:space="preserve">SEDAC) - Gridded  Population of the  </w:t>
            </w:r>
          </w:p>
          <w:p w14:paraId="000002A4" w14:textId="77777777" w:rsidR="007813F4" w:rsidRPr="002E4822" w:rsidRDefault="009511AE">
            <w:pPr>
              <w:widowControl w:val="0"/>
              <w:spacing w:before="2" w:line="240" w:lineRule="auto"/>
              <w:ind w:left="117"/>
              <w:rPr>
                <w:rFonts w:ascii="Nunito" w:hAnsi="Nunito"/>
                <w:color w:val="000000" w:themeColor="text1"/>
                <w:sz w:val="20"/>
                <w:rPrChange w:id="7514" w:author="Craig Parker" w:date="2024-08-07T12:23:00Z">
                  <w:rPr>
                    <w:sz w:val="15"/>
                    <w:szCs w:val="15"/>
                  </w:rPr>
                </w:rPrChange>
              </w:rPr>
            </w:pPr>
            <w:r w:rsidRPr="002E4822">
              <w:rPr>
                <w:rFonts w:ascii="Nunito" w:hAnsi="Nunito"/>
                <w:color w:val="000000" w:themeColor="text1"/>
                <w:sz w:val="20"/>
                <w:rPrChange w:id="7515" w:author="Craig Parker" w:date="2024-08-07T12:23:00Z">
                  <w:rPr>
                    <w:sz w:val="15"/>
                    <w:szCs w:val="15"/>
                  </w:rPr>
                </w:rPrChange>
              </w:rPr>
              <w:t xml:space="preserve">World (GPW), v4 </w:t>
            </w:r>
          </w:p>
          <w:p w14:paraId="000002A5" w14:textId="77777777" w:rsidR="007813F4" w:rsidRPr="002E4822" w:rsidRDefault="009511AE">
            <w:pPr>
              <w:widowControl w:val="0"/>
              <w:spacing w:before="2" w:line="230" w:lineRule="auto"/>
              <w:ind w:left="120" w:right="125" w:firstLine="5"/>
              <w:rPr>
                <w:rFonts w:ascii="Nunito" w:hAnsi="Nunito"/>
                <w:color w:val="000000" w:themeColor="text1"/>
                <w:sz w:val="20"/>
                <w:rPrChange w:id="7516" w:author="Craig Parker" w:date="2024-08-07T12:23:00Z">
                  <w:rPr>
                    <w:color w:val="0000FF"/>
                    <w:sz w:val="15"/>
                    <w:szCs w:val="15"/>
                  </w:rPr>
                </w:rPrChange>
              </w:rPr>
            </w:pPr>
            <w:r w:rsidRPr="002E4822">
              <w:rPr>
                <w:rFonts w:ascii="Nunito" w:hAnsi="Nunito"/>
                <w:color w:val="000000" w:themeColor="text1"/>
                <w:sz w:val="20"/>
                <w:u w:val="single"/>
                <w:rPrChange w:id="7517" w:author="Craig Parker" w:date="2024-08-07T12:23:00Z">
                  <w:rPr>
                    <w:color w:val="0000FF"/>
                    <w:sz w:val="15"/>
                    <w:szCs w:val="15"/>
                    <w:u w:val="single"/>
                  </w:rPr>
                </w:rPrChange>
              </w:rPr>
              <w:t>https://sedac.ciesin.</w:t>
            </w:r>
            <w:r w:rsidRPr="002E4822">
              <w:rPr>
                <w:rFonts w:ascii="Nunito" w:hAnsi="Nunito"/>
                <w:color w:val="000000" w:themeColor="text1"/>
                <w:sz w:val="20"/>
                <w:rPrChange w:id="7518" w:author="Craig Parker" w:date="2024-08-07T12:23:00Z">
                  <w:rPr>
                    <w:color w:val="0000FF"/>
                    <w:sz w:val="15"/>
                    <w:szCs w:val="15"/>
                  </w:rPr>
                </w:rPrChange>
              </w:rPr>
              <w:t xml:space="preserve"> </w:t>
            </w:r>
            <w:r w:rsidRPr="002E4822">
              <w:rPr>
                <w:rFonts w:ascii="Nunito" w:hAnsi="Nunito"/>
                <w:color w:val="000000" w:themeColor="text1"/>
                <w:sz w:val="20"/>
                <w:u w:val="single"/>
                <w:rPrChange w:id="7519" w:author="Craig Parker" w:date="2024-08-07T12:23:00Z">
                  <w:rPr>
                    <w:color w:val="0000FF"/>
                    <w:sz w:val="15"/>
                    <w:szCs w:val="15"/>
                    <w:u w:val="single"/>
                  </w:rPr>
                </w:rPrChange>
              </w:rPr>
              <w:t>columbia.edu/data/c</w:t>
            </w:r>
            <w:r w:rsidRPr="002E4822">
              <w:rPr>
                <w:rFonts w:ascii="Nunito" w:hAnsi="Nunito"/>
                <w:color w:val="000000" w:themeColor="text1"/>
                <w:sz w:val="20"/>
                <w:rPrChange w:id="7520" w:author="Craig Parker" w:date="2024-08-07T12:23:00Z">
                  <w:rPr>
                    <w:color w:val="0000FF"/>
                    <w:sz w:val="15"/>
                    <w:szCs w:val="15"/>
                  </w:rPr>
                </w:rPrChange>
              </w:rPr>
              <w:t xml:space="preserve"> </w:t>
            </w:r>
            <w:proofErr w:type="spellStart"/>
            <w:r w:rsidRPr="002E4822">
              <w:rPr>
                <w:rFonts w:ascii="Nunito" w:hAnsi="Nunito"/>
                <w:color w:val="000000" w:themeColor="text1"/>
                <w:sz w:val="20"/>
                <w:rPrChange w:id="7521" w:author="Craig Parker" w:date="2024-08-07T12:23:00Z">
                  <w:rPr>
                    <w:color w:val="0000FF"/>
                    <w:sz w:val="15"/>
                    <w:szCs w:val="15"/>
                  </w:rPr>
                </w:rPrChange>
              </w:rPr>
              <w:t>ollection</w:t>
            </w:r>
            <w:proofErr w:type="spellEnd"/>
            <w:r w:rsidRPr="002E4822">
              <w:rPr>
                <w:rFonts w:ascii="Nunito" w:hAnsi="Nunito"/>
                <w:color w:val="000000" w:themeColor="text1"/>
                <w:sz w:val="20"/>
                <w:rPrChange w:id="7522" w:author="Craig Parker" w:date="2024-08-07T12:23:00Z">
                  <w:rPr>
                    <w:color w:val="0000FF"/>
                    <w:sz w:val="15"/>
                    <w:szCs w:val="15"/>
                  </w:rPr>
                </w:rPrChange>
              </w:rPr>
              <w:t>/gpw-v4</w:t>
            </w:r>
          </w:p>
        </w:tc>
        <w:tc>
          <w:tcPr>
            <w:tcW w:w="1391" w:type="pct"/>
            <w:shd w:val="clear" w:color="auto" w:fill="auto"/>
            <w:tcMar>
              <w:top w:w="100" w:type="dxa"/>
              <w:left w:w="100" w:type="dxa"/>
              <w:bottom w:w="100" w:type="dxa"/>
              <w:right w:w="100" w:type="dxa"/>
            </w:tcMar>
            <w:vAlign w:val="center"/>
          </w:tcPr>
          <w:p w14:paraId="000002A6" w14:textId="77777777" w:rsidR="007813F4" w:rsidRPr="002E4822" w:rsidRDefault="009511AE">
            <w:pPr>
              <w:widowControl w:val="0"/>
              <w:spacing w:line="240" w:lineRule="auto"/>
              <w:ind w:left="122"/>
              <w:rPr>
                <w:rFonts w:ascii="Nunito" w:hAnsi="Nunito"/>
                <w:color w:val="000000" w:themeColor="text1"/>
                <w:sz w:val="20"/>
                <w:rPrChange w:id="7523" w:author="Craig Parker" w:date="2024-08-07T12:23:00Z">
                  <w:rPr>
                    <w:sz w:val="15"/>
                    <w:szCs w:val="15"/>
                  </w:rPr>
                </w:rPrChange>
              </w:rPr>
            </w:pPr>
            <w:r w:rsidRPr="002E4822">
              <w:rPr>
                <w:rFonts w:ascii="Nunito" w:hAnsi="Nunito"/>
                <w:color w:val="000000" w:themeColor="text1"/>
                <w:sz w:val="20"/>
                <w:rPrChange w:id="7524" w:author="Craig Parker" w:date="2024-08-07T12:23:00Z">
                  <w:rPr>
                    <w:sz w:val="15"/>
                    <w:szCs w:val="15"/>
                  </w:rPr>
                </w:rPrChange>
              </w:rPr>
              <w:t xml:space="preserve">Distribution of human  </w:t>
            </w:r>
          </w:p>
          <w:p w14:paraId="000002A7" w14:textId="77777777" w:rsidR="007813F4" w:rsidRPr="002E4822" w:rsidRDefault="009511AE">
            <w:pPr>
              <w:widowControl w:val="0"/>
              <w:spacing w:before="2" w:line="240" w:lineRule="auto"/>
              <w:ind w:left="120"/>
              <w:rPr>
                <w:rFonts w:ascii="Nunito" w:hAnsi="Nunito"/>
                <w:color w:val="000000" w:themeColor="text1"/>
                <w:sz w:val="20"/>
                <w:rPrChange w:id="7525" w:author="Craig Parker" w:date="2024-08-07T12:23:00Z">
                  <w:rPr>
                    <w:sz w:val="15"/>
                    <w:szCs w:val="15"/>
                  </w:rPr>
                </w:rPrChange>
              </w:rPr>
            </w:pPr>
            <w:r w:rsidRPr="002E4822">
              <w:rPr>
                <w:rFonts w:ascii="Nunito" w:hAnsi="Nunito"/>
                <w:color w:val="000000" w:themeColor="text1"/>
                <w:sz w:val="20"/>
                <w:rPrChange w:id="7526" w:author="Craig Parker" w:date="2024-08-07T12:23:00Z">
                  <w:rPr>
                    <w:sz w:val="15"/>
                    <w:szCs w:val="15"/>
                  </w:rPr>
                </w:rPrChange>
              </w:rPr>
              <w:t xml:space="preserve">population (counts and  </w:t>
            </w:r>
          </w:p>
          <w:p w14:paraId="000002A8" w14:textId="77777777" w:rsidR="007813F4" w:rsidRPr="002E4822" w:rsidRDefault="009511AE">
            <w:pPr>
              <w:widowControl w:val="0"/>
              <w:spacing w:line="240" w:lineRule="auto"/>
              <w:ind w:left="115"/>
              <w:rPr>
                <w:rFonts w:ascii="Nunito" w:hAnsi="Nunito"/>
                <w:color w:val="000000" w:themeColor="text1"/>
                <w:sz w:val="20"/>
                <w:rPrChange w:id="7527" w:author="Craig Parker" w:date="2024-08-07T12:23:00Z">
                  <w:rPr>
                    <w:sz w:val="15"/>
                    <w:szCs w:val="15"/>
                  </w:rPr>
                </w:rPrChange>
              </w:rPr>
            </w:pPr>
            <w:r w:rsidRPr="002E4822">
              <w:rPr>
                <w:rFonts w:ascii="Nunito" w:hAnsi="Nunito"/>
                <w:color w:val="000000" w:themeColor="text1"/>
                <w:sz w:val="20"/>
                <w:rPrChange w:id="7528" w:author="Craig Parker" w:date="2024-08-07T12:23:00Z">
                  <w:rPr>
                    <w:sz w:val="15"/>
                    <w:szCs w:val="15"/>
                  </w:rPr>
                </w:rPrChange>
              </w:rPr>
              <w:t xml:space="preserve">densities) on continuous  </w:t>
            </w:r>
          </w:p>
          <w:p w14:paraId="000002A9" w14:textId="77777777" w:rsidR="007813F4" w:rsidRPr="002E4822" w:rsidRDefault="009511AE">
            <w:pPr>
              <w:widowControl w:val="0"/>
              <w:spacing w:line="236" w:lineRule="auto"/>
              <w:ind w:left="115" w:right="312"/>
              <w:rPr>
                <w:rFonts w:ascii="Nunito" w:hAnsi="Nunito"/>
                <w:color w:val="000000" w:themeColor="text1"/>
                <w:sz w:val="20"/>
                <w:rPrChange w:id="7529" w:author="Craig Parker" w:date="2024-08-07T12:23:00Z">
                  <w:rPr>
                    <w:sz w:val="15"/>
                    <w:szCs w:val="15"/>
                  </w:rPr>
                </w:rPrChange>
              </w:rPr>
            </w:pPr>
            <w:r w:rsidRPr="002E4822">
              <w:rPr>
                <w:rFonts w:ascii="Nunito" w:hAnsi="Nunito"/>
                <w:color w:val="000000" w:themeColor="text1"/>
                <w:sz w:val="20"/>
                <w:rPrChange w:id="7530" w:author="Craig Parker" w:date="2024-08-07T12:23:00Z">
                  <w:rPr>
                    <w:sz w:val="15"/>
                    <w:szCs w:val="15"/>
                  </w:rPr>
                </w:rPrChange>
              </w:rPr>
              <w:t xml:space="preserve">global raster surface. </w:t>
            </w:r>
            <w:proofErr w:type="gramStart"/>
            <w:r w:rsidRPr="002E4822">
              <w:rPr>
                <w:rFonts w:ascii="Nunito" w:hAnsi="Nunito"/>
                <w:color w:val="000000" w:themeColor="text1"/>
                <w:sz w:val="20"/>
                <w:rPrChange w:id="7531" w:author="Craig Parker" w:date="2024-08-07T12:23:00Z">
                  <w:rPr>
                    <w:sz w:val="15"/>
                    <w:szCs w:val="15"/>
                  </w:rPr>
                </w:rPrChange>
              </w:rPr>
              <w:t>Input  data</w:t>
            </w:r>
            <w:proofErr w:type="gramEnd"/>
            <w:r w:rsidRPr="002E4822">
              <w:rPr>
                <w:rFonts w:ascii="Nunito" w:hAnsi="Nunito"/>
                <w:color w:val="000000" w:themeColor="text1"/>
                <w:sz w:val="20"/>
                <w:rPrChange w:id="7532" w:author="Craig Parker" w:date="2024-08-07T12:23:00Z">
                  <w:rPr>
                    <w:sz w:val="15"/>
                    <w:szCs w:val="15"/>
                  </w:rPr>
                </w:rPrChange>
              </w:rPr>
              <w:t xml:space="preserve"> are extrapolated to  </w:t>
            </w:r>
          </w:p>
          <w:p w14:paraId="000002AA" w14:textId="77777777" w:rsidR="007813F4" w:rsidRPr="002E4822" w:rsidRDefault="009511AE">
            <w:pPr>
              <w:widowControl w:val="0"/>
              <w:spacing w:line="230" w:lineRule="auto"/>
              <w:ind w:left="111" w:right="116" w:firstLine="9"/>
              <w:rPr>
                <w:rFonts w:ascii="Nunito" w:hAnsi="Nunito"/>
                <w:color w:val="000000" w:themeColor="text1"/>
                <w:sz w:val="20"/>
                <w:rPrChange w:id="7533" w:author="Craig Parker" w:date="2024-08-07T12:23:00Z">
                  <w:rPr>
                    <w:sz w:val="15"/>
                    <w:szCs w:val="15"/>
                  </w:rPr>
                </w:rPrChange>
              </w:rPr>
            </w:pPr>
            <w:r w:rsidRPr="002E4822">
              <w:rPr>
                <w:rFonts w:ascii="Nunito" w:hAnsi="Nunito"/>
                <w:color w:val="000000" w:themeColor="text1"/>
                <w:sz w:val="20"/>
                <w:rPrChange w:id="7534" w:author="Craig Parker" w:date="2024-08-07T12:23:00Z">
                  <w:rPr>
                    <w:sz w:val="15"/>
                    <w:szCs w:val="15"/>
                  </w:rPr>
                </w:rPrChange>
              </w:rPr>
              <w:t xml:space="preserve">produce population </w:t>
            </w:r>
            <w:proofErr w:type="gramStart"/>
            <w:r w:rsidRPr="002E4822">
              <w:rPr>
                <w:rFonts w:ascii="Nunito" w:hAnsi="Nunito"/>
                <w:color w:val="000000" w:themeColor="text1"/>
                <w:sz w:val="20"/>
                <w:rPrChange w:id="7535" w:author="Craig Parker" w:date="2024-08-07T12:23:00Z">
                  <w:rPr>
                    <w:sz w:val="15"/>
                    <w:szCs w:val="15"/>
                  </w:rPr>
                </w:rPrChange>
              </w:rPr>
              <w:t>estimates  for</w:t>
            </w:r>
            <w:proofErr w:type="gramEnd"/>
            <w:r w:rsidRPr="002E4822">
              <w:rPr>
                <w:rFonts w:ascii="Nunito" w:hAnsi="Nunito"/>
                <w:color w:val="000000" w:themeColor="text1"/>
                <w:sz w:val="20"/>
                <w:rPrChange w:id="7536" w:author="Craig Parker" w:date="2024-08-07T12:23:00Z">
                  <w:rPr>
                    <w:sz w:val="15"/>
                    <w:szCs w:val="15"/>
                  </w:rPr>
                </w:rPrChange>
              </w:rPr>
              <w:t xml:space="preserve"> 5-year intervals</w:t>
            </w:r>
          </w:p>
        </w:tc>
        <w:tc>
          <w:tcPr>
            <w:tcW w:w="378" w:type="pct"/>
            <w:shd w:val="clear" w:color="auto" w:fill="auto"/>
            <w:tcMar>
              <w:top w:w="100" w:type="dxa"/>
              <w:left w:w="100" w:type="dxa"/>
              <w:bottom w:w="100" w:type="dxa"/>
              <w:right w:w="100" w:type="dxa"/>
            </w:tcMar>
            <w:vAlign w:val="center"/>
          </w:tcPr>
          <w:p w14:paraId="000002AB" w14:textId="77777777" w:rsidR="007813F4" w:rsidRPr="002E4822" w:rsidRDefault="009511AE">
            <w:pPr>
              <w:widowControl w:val="0"/>
              <w:spacing w:line="240" w:lineRule="auto"/>
              <w:ind w:left="127"/>
              <w:rPr>
                <w:rFonts w:ascii="Nunito" w:hAnsi="Nunito"/>
                <w:color w:val="000000" w:themeColor="text1"/>
                <w:sz w:val="20"/>
                <w:rPrChange w:id="7537" w:author="Craig Parker" w:date="2024-08-07T12:23:00Z">
                  <w:rPr>
                    <w:sz w:val="15"/>
                    <w:szCs w:val="15"/>
                  </w:rPr>
                </w:rPrChange>
              </w:rPr>
            </w:pPr>
            <w:r w:rsidRPr="002E4822">
              <w:rPr>
                <w:rFonts w:ascii="Nunito" w:hAnsi="Nunito"/>
                <w:color w:val="000000" w:themeColor="text1"/>
                <w:sz w:val="20"/>
                <w:rPrChange w:id="7538" w:author="Craig Parker" w:date="2024-08-07T12:23:00Z">
                  <w:rPr>
                    <w:sz w:val="15"/>
                    <w:szCs w:val="15"/>
                  </w:rPr>
                </w:rPrChange>
              </w:rPr>
              <w:t>PAIRS</w:t>
            </w:r>
          </w:p>
        </w:tc>
        <w:tc>
          <w:tcPr>
            <w:tcW w:w="633" w:type="pct"/>
            <w:shd w:val="clear" w:color="auto" w:fill="auto"/>
            <w:tcMar>
              <w:top w:w="100" w:type="dxa"/>
              <w:left w:w="100" w:type="dxa"/>
              <w:bottom w:w="100" w:type="dxa"/>
              <w:right w:w="100" w:type="dxa"/>
            </w:tcMar>
            <w:vAlign w:val="center"/>
          </w:tcPr>
          <w:p w14:paraId="000002AC" w14:textId="77777777" w:rsidR="007813F4" w:rsidRPr="002E4822" w:rsidRDefault="009511AE">
            <w:pPr>
              <w:widowControl w:val="0"/>
              <w:spacing w:line="230" w:lineRule="auto"/>
              <w:ind w:left="116" w:right="307" w:firstLine="6"/>
              <w:rPr>
                <w:rFonts w:ascii="Nunito" w:hAnsi="Nunito"/>
                <w:color w:val="000000" w:themeColor="text1"/>
                <w:sz w:val="20"/>
                <w:rPrChange w:id="7539" w:author="Craig Parker" w:date="2024-08-07T12:23:00Z">
                  <w:rPr>
                    <w:sz w:val="15"/>
                    <w:szCs w:val="15"/>
                  </w:rPr>
                </w:rPrChange>
              </w:rPr>
            </w:pPr>
            <w:r w:rsidRPr="002E4822">
              <w:rPr>
                <w:rFonts w:ascii="Nunito" w:hAnsi="Nunito"/>
                <w:color w:val="000000" w:themeColor="text1"/>
                <w:sz w:val="20"/>
                <w:rPrChange w:id="7540" w:author="Craig Parker" w:date="2024-08-07T12:23:00Z">
                  <w:rPr>
                    <w:sz w:val="15"/>
                    <w:szCs w:val="15"/>
                  </w:rPr>
                </w:rPrChange>
              </w:rPr>
              <w:t xml:space="preserve">Population counts and </w:t>
            </w:r>
            <w:proofErr w:type="gramStart"/>
            <w:r w:rsidRPr="002E4822">
              <w:rPr>
                <w:rFonts w:ascii="Nunito" w:hAnsi="Nunito"/>
                <w:color w:val="000000" w:themeColor="text1"/>
                <w:sz w:val="20"/>
                <w:rPrChange w:id="7541" w:author="Craig Parker" w:date="2024-08-07T12:23:00Z">
                  <w:rPr>
                    <w:sz w:val="15"/>
                    <w:szCs w:val="15"/>
                  </w:rPr>
                </w:rPrChange>
              </w:rPr>
              <w:t>density  estimates</w:t>
            </w:r>
            <w:proofErr w:type="gramEnd"/>
          </w:p>
        </w:tc>
        <w:tc>
          <w:tcPr>
            <w:tcW w:w="486" w:type="pct"/>
            <w:shd w:val="clear" w:color="auto" w:fill="auto"/>
            <w:tcMar>
              <w:top w:w="100" w:type="dxa"/>
              <w:left w:w="100" w:type="dxa"/>
              <w:bottom w:w="100" w:type="dxa"/>
              <w:right w:w="100" w:type="dxa"/>
            </w:tcMar>
            <w:vAlign w:val="center"/>
          </w:tcPr>
          <w:p w14:paraId="000002AD" w14:textId="77777777" w:rsidR="007813F4" w:rsidRPr="002E4822" w:rsidRDefault="009511AE">
            <w:pPr>
              <w:widowControl w:val="0"/>
              <w:spacing w:line="240" w:lineRule="auto"/>
              <w:ind w:left="122"/>
              <w:rPr>
                <w:rFonts w:ascii="Nunito" w:hAnsi="Nunito"/>
                <w:color w:val="000000" w:themeColor="text1"/>
                <w:sz w:val="20"/>
                <w:rPrChange w:id="7542" w:author="Craig Parker" w:date="2024-08-07T12:23:00Z">
                  <w:rPr>
                    <w:sz w:val="15"/>
                    <w:szCs w:val="15"/>
                  </w:rPr>
                </w:rPrChange>
              </w:rPr>
            </w:pPr>
            <w:r w:rsidRPr="002E4822">
              <w:rPr>
                <w:rFonts w:ascii="Nunito" w:hAnsi="Nunito"/>
                <w:color w:val="000000" w:themeColor="text1"/>
                <w:sz w:val="20"/>
                <w:rPrChange w:id="7543" w:author="Craig Parker" w:date="2024-08-07T12:23:00Z">
                  <w:rPr>
                    <w:sz w:val="15"/>
                    <w:szCs w:val="15"/>
                  </w:rPr>
                </w:rPrChange>
              </w:rPr>
              <w:t xml:space="preserve">Spatial: Global  </w:t>
            </w:r>
          </w:p>
          <w:p w14:paraId="000002AE" w14:textId="77777777" w:rsidR="007813F4" w:rsidRPr="002E4822" w:rsidRDefault="009511AE">
            <w:pPr>
              <w:widowControl w:val="0"/>
              <w:spacing w:before="2" w:line="240" w:lineRule="auto"/>
              <w:ind w:left="121"/>
              <w:rPr>
                <w:rFonts w:ascii="Nunito" w:hAnsi="Nunito"/>
                <w:color w:val="000000" w:themeColor="text1"/>
                <w:sz w:val="20"/>
                <w:rPrChange w:id="7544" w:author="Craig Parker" w:date="2024-08-07T12:23:00Z">
                  <w:rPr>
                    <w:sz w:val="15"/>
                    <w:szCs w:val="15"/>
                  </w:rPr>
                </w:rPrChange>
              </w:rPr>
            </w:pPr>
            <w:r w:rsidRPr="002E4822">
              <w:rPr>
                <w:rFonts w:ascii="Nunito" w:hAnsi="Nunito"/>
                <w:color w:val="000000" w:themeColor="text1"/>
                <w:sz w:val="20"/>
                <w:rPrChange w:id="7545" w:author="Craig Parker" w:date="2024-08-07T12:23:00Z">
                  <w:rPr>
                    <w:sz w:val="15"/>
                    <w:szCs w:val="15"/>
                  </w:rPr>
                </w:rPrChange>
              </w:rPr>
              <w:t xml:space="preserve">coverage, 1km  </w:t>
            </w:r>
          </w:p>
          <w:p w14:paraId="000002AF" w14:textId="77777777" w:rsidR="007813F4" w:rsidRPr="002E4822" w:rsidRDefault="009511AE">
            <w:pPr>
              <w:widowControl w:val="0"/>
              <w:spacing w:line="240" w:lineRule="auto"/>
              <w:ind w:left="120"/>
              <w:rPr>
                <w:rFonts w:ascii="Nunito" w:hAnsi="Nunito"/>
                <w:color w:val="000000" w:themeColor="text1"/>
                <w:sz w:val="20"/>
                <w:rPrChange w:id="7546" w:author="Craig Parker" w:date="2024-08-07T12:23:00Z">
                  <w:rPr>
                    <w:sz w:val="15"/>
                    <w:szCs w:val="15"/>
                  </w:rPr>
                </w:rPrChange>
              </w:rPr>
            </w:pPr>
            <w:r w:rsidRPr="002E4822">
              <w:rPr>
                <w:rFonts w:ascii="Nunito" w:hAnsi="Nunito"/>
                <w:color w:val="000000" w:themeColor="text1"/>
                <w:sz w:val="20"/>
                <w:rPrChange w:id="7547" w:author="Craig Parker" w:date="2024-08-07T12:23:00Z">
                  <w:rPr>
                    <w:sz w:val="15"/>
                    <w:szCs w:val="15"/>
                  </w:rPr>
                </w:rPrChange>
              </w:rPr>
              <w:t xml:space="preserve">grid res </w:t>
            </w:r>
          </w:p>
          <w:p w14:paraId="000002B0" w14:textId="77777777" w:rsidR="007813F4" w:rsidRPr="002E4822" w:rsidRDefault="009511AE">
            <w:pPr>
              <w:widowControl w:val="0"/>
              <w:spacing w:line="240" w:lineRule="auto"/>
              <w:ind w:left="118"/>
              <w:rPr>
                <w:rFonts w:ascii="Nunito" w:hAnsi="Nunito"/>
                <w:color w:val="000000" w:themeColor="text1"/>
                <w:sz w:val="20"/>
                <w:rPrChange w:id="7548" w:author="Craig Parker" w:date="2024-08-07T12:23:00Z">
                  <w:rPr>
                    <w:sz w:val="15"/>
                    <w:szCs w:val="15"/>
                  </w:rPr>
                </w:rPrChange>
              </w:rPr>
            </w:pPr>
            <w:r w:rsidRPr="002E4822">
              <w:rPr>
                <w:rFonts w:ascii="Nunito" w:hAnsi="Nunito"/>
                <w:color w:val="000000" w:themeColor="text1"/>
                <w:sz w:val="20"/>
                <w:rPrChange w:id="7549" w:author="Craig Parker" w:date="2024-08-07T12:23:00Z">
                  <w:rPr>
                    <w:sz w:val="15"/>
                    <w:szCs w:val="15"/>
                  </w:rPr>
                </w:rPrChange>
              </w:rPr>
              <w:t xml:space="preserve">Temporal: 5- </w:t>
            </w:r>
          </w:p>
          <w:p w14:paraId="000002B1" w14:textId="77777777" w:rsidR="007813F4" w:rsidRPr="002E4822" w:rsidRDefault="009511AE">
            <w:pPr>
              <w:widowControl w:val="0"/>
              <w:spacing w:before="2" w:line="240" w:lineRule="auto"/>
              <w:ind w:left="117"/>
              <w:rPr>
                <w:rFonts w:ascii="Nunito" w:hAnsi="Nunito"/>
                <w:color w:val="000000" w:themeColor="text1"/>
                <w:sz w:val="20"/>
                <w:rPrChange w:id="7550" w:author="Craig Parker" w:date="2024-08-07T12:23:00Z">
                  <w:rPr>
                    <w:sz w:val="15"/>
                    <w:szCs w:val="15"/>
                  </w:rPr>
                </w:rPrChange>
              </w:rPr>
            </w:pPr>
            <w:proofErr w:type="gramStart"/>
            <w:r w:rsidRPr="002E4822">
              <w:rPr>
                <w:rFonts w:ascii="Nunito" w:hAnsi="Nunito"/>
                <w:color w:val="000000" w:themeColor="text1"/>
                <w:sz w:val="20"/>
                <w:rPrChange w:id="7551" w:author="Craig Parker" w:date="2024-08-07T12:23:00Z">
                  <w:rPr>
                    <w:sz w:val="15"/>
                    <w:szCs w:val="15"/>
                  </w:rPr>
                </w:rPrChange>
              </w:rPr>
              <w:t>yearly;</w:t>
            </w:r>
            <w:proofErr w:type="gramEnd"/>
            <w:r w:rsidRPr="002E4822">
              <w:rPr>
                <w:rFonts w:ascii="Nunito" w:hAnsi="Nunito"/>
                <w:color w:val="000000" w:themeColor="text1"/>
                <w:sz w:val="20"/>
                <w:rPrChange w:id="7552" w:author="Craig Parker" w:date="2024-08-07T12:23:00Z">
                  <w:rPr>
                    <w:sz w:val="15"/>
                    <w:szCs w:val="15"/>
                  </w:rPr>
                </w:rPrChange>
              </w:rPr>
              <w:t xml:space="preserve"> coverage </w:t>
            </w:r>
          </w:p>
          <w:p w14:paraId="000002B2" w14:textId="77777777" w:rsidR="007813F4" w:rsidRPr="002E4822" w:rsidRDefault="009511AE">
            <w:pPr>
              <w:widowControl w:val="0"/>
              <w:spacing w:line="230" w:lineRule="auto"/>
              <w:ind w:left="119" w:right="200" w:hanging="2"/>
              <w:rPr>
                <w:rFonts w:ascii="Nunito" w:hAnsi="Nunito"/>
                <w:color w:val="000000" w:themeColor="text1"/>
                <w:sz w:val="20"/>
                <w:rPrChange w:id="7553" w:author="Craig Parker" w:date="2024-08-07T12:23:00Z">
                  <w:rPr>
                    <w:sz w:val="15"/>
                    <w:szCs w:val="15"/>
                  </w:rPr>
                </w:rPrChange>
              </w:rPr>
            </w:pPr>
            <w:r w:rsidRPr="002E4822">
              <w:rPr>
                <w:rFonts w:ascii="Nunito" w:hAnsi="Nunito"/>
                <w:color w:val="000000" w:themeColor="text1"/>
                <w:sz w:val="20"/>
                <w:rPrChange w:id="7554" w:author="Craig Parker" w:date="2024-08-07T12:23:00Z">
                  <w:rPr>
                    <w:sz w:val="15"/>
                    <w:szCs w:val="15"/>
                  </w:rPr>
                </w:rPrChange>
              </w:rPr>
              <w:t xml:space="preserve">from Jan 2000 </w:t>
            </w:r>
            <w:proofErr w:type="gramStart"/>
            <w:r w:rsidRPr="002E4822">
              <w:rPr>
                <w:rFonts w:ascii="Nunito" w:hAnsi="Nunito"/>
                <w:color w:val="000000" w:themeColor="text1"/>
                <w:sz w:val="20"/>
                <w:rPrChange w:id="7555" w:author="Craig Parker" w:date="2024-08-07T12:23:00Z">
                  <w:rPr>
                    <w:sz w:val="15"/>
                    <w:szCs w:val="15"/>
                  </w:rPr>
                </w:rPrChange>
              </w:rPr>
              <w:t>to  Jan</w:t>
            </w:r>
            <w:proofErr w:type="gramEnd"/>
            <w:r w:rsidRPr="002E4822">
              <w:rPr>
                <w:rFonts w:ascii="Nunito" w:hAnsi="Nunito"/>
                <w:color w:val="000000" w:themeColor="text1"/>
                <w:sz w:val="20"/>
                <w:rPrChange w:id="7556" w:author="Craig Parker" w:date="2024-08-07T12:23:00Z">
                  <w:rPr>
                    <w:sz w:val="15"/>
                    <w:szCs w:val="15"/>
                  </w:rPr>
                </w:rPrChange>
              </w:rPr>
              <w:t xml:space="preserve"> 2020 </w:t>
            </w:r>
          </w:p>
        </w:tc>
        <w:tc>
          <w:tcPr>
            <w:tcW w:w="583" w:type="pct"/>
            <w:shd w:val="clear" w:color="auto" w:fill="auto"/>
            <w:tcMar>
              <w:top w:w="100" w:type="dxa"/>
              <w:left w:w="100" w:type="dxa"/>
              <w:bottom w:w="100" w:type="dxa"/>
              <w:right w:w="100" w:type="dxa"/>
            </w:tcMar>
            <w:vAlign w:val="center"/>
          </w:tcPr>
          <w:p w14:paraId="000002B3" w14:textId="77777777" w:rsidR="007813F4" w:rsidRPr="002E4822" w:rsidRDefault="009511AE">
            <w:pPr>
              <w:widowControl w:val="0"/>
              <w:spacing w:line="240" w:lineRule="auto"/>
              <w:ind w:left="115"/>
              <w:rPr>
                <w:rFonts w:ascii="Nunito" w:hAnsi="Nunito"/>
                <w:color w:val="000000" w:themeColor="text1"/>
                <w:sz w:val="20"/>
                <w:rPrChange w:id="7557" w:author="Craig Parker" w:date="2024-08-07T12:23:00Z">
                  <w:rPr>
                    <w:sz w:val="15"/>
                    <w:szCs w:val="15"/>
                  </w:rPr>
                </w:rPrChange>
              </w:rPr>
            </w:pPr>
            <w:r w:rsidRPr="002E4822">
              <w:rPr>
                <w:rFonts w:ascii="Nunito" w:hAnsi="Nunito"/>
                <w:color w:val="000000" w:themeColor="text1"/>
                <w:sz w:val="20"/>
                <w:rPrChange w:id="7558" w:author="Craig Parker" w:date="2024-08-07T12:23:00Z">
                  <w:rPr>
                    <w:sz w:val="15"/>
                    <w:szCs w:val="15"/>
                  </w:rPr>
                </w:rPrChange>
              </w:rPr>
              <w:t xml:space="preserve">Accounting for the  </w:t>
            </w:r>
          </w:p>
          <w:p w14:paraId="000002B4" w14:textId="77777777" w:rsidR="007813F4" w:rsidRPr="002E4822" w:rsidRDefault="009511AE">
            <w:pPr>
              <w:widowControl w:val="0"/>
              <w:spacing w:before="2" w:line="240" w:lineRule="auto"/>
              <w:ind w:left="125"/>
              <w:rPr>
                <w:rFonts w:ascii="Nunito" w:hAnsi="Nunito"/>
                <w:color w:val="000000" w:themeColor="text1"/>
                <w:sz w:val="20"/>
                <w:rPrChange w:id="7559" w:author="Craig Parker" w:date="2024-08-07T12:23:00Z">
                  <w:rPr>
                    <w:sz w:val="15"/>
                    <w:szCs w:val="15"/>
                  </w:rPr>
                </w:rPrChange>
              </w:rPr>
            </w:pPr>
            <w:r w:rsidRPr="002E4822">
              <w:rPr>
                <w:rFonts w:ascii="Nunito" w:hAnsi="Nunito"/>
                <w:color w:val="000000" w:themeColor="text1"/>
                <w:sz w:val="20"/>
                <w:rPrChange w:id="7560" w:author="Craig Parker" w:date="2024-08-07T12:23:00Z">
                  <w:rPr>
                    <w:sz w:val="15"/>
                    <w:szCs w:val="15"/>
                  </w:rPr>
                </w:rPrChange>
              </w:rPr>
              <w:t xml:space="preserve">population exposed </w:t>
            </w:r>
          </w:p>
        </w:tc>
      </w:tr>
      <w:tr w:rsidR="006E7398" w:rsidRPr="002E4822" w14:paraId="6D1FCCA4" w14:textId="77777777" w:rsidTr="3E93EB8D">
        <w:trPr>
          <w:trHeight w:val="561"/>
          <w:del w:id="7561" w:author="Craig Parker" w:date="2024-08-06T12:24:00Z"/>
        </w:trPr>
        <w:tc>
          <w:tcPr>
            <w:tcW w:w="1530" w:type="pct"/>
            <w:shd w:val="clear" w:color="auto" w:fill="auto"/>
            <w:tcMar>
              <w:top w:w="100" w:type="dxa"/>
              <w:left w:w="100" w:type="dxa"/>
              <w:bottom w:w="100" w:type="dxa"/>
              <w:right w:w="100" w:type="dxa"/>
            </w:tcMar>
            <w:vAlign w:val="center"/>
          </w:tcPr>
          <w:p w14:paraId="000002B5" w14:textId="77777777" w:rsidR="007813F4" w:rsidRPr="002E4822" w:rsidRDefault="009511AE">
            <w:pPr>
              <w:widowControl w:val="0"/>
              <w:spacing w:line="240" w:lineRule="auto"/>
              <w:ind w:left="127"/>
              <w:rPr>
                <w:rFonts w:ascii="Nunito" w:hAnsi="Nunito"/>
                <w:color w:val="000000" w:themeColor="text1"/>
                <w:sz w:val="20"/>
                <w:rPrChange w:id="7562" w:author="Craig Parker" w:date="2024-08-07T12:23:00Z">
                  <w:rPr>
                    <w:sz w:val="15"/>
                    <w:szCs w:val="15"/>
                  </w:rPr>
                </w:rPrChange>
              </w:rPr>
            </w:pPr>
            <w:r w:rsidRPr="002E4822">
              <w:rPr>
                <w:rFonts w:ascii="Nunito" w:hAnsi="Nunito"/>
                <w:color w:val="000000" w:themeColor="text1"/>
                <w:sz w:val="20"/>
                <w:rPrChange w:id="7563" w:author="Craig Parker" w:date="2024-08-07T12:23:00Z">
                  <w:rPr>
                    <w:sz w:val="15"/>
                    <w:szCs w:val="15"/>
                  </w:rPr>
                </w:rPrChange>
              </w:rPr>
              <w:t xml:space="preserve">News coverage  </w:t>
            </w:r>
          </w:p>
          <w:p w14:paraId="000002B6" w14:textId="77777777" w:rsidR="007813F4" w:rsidRPr="002E4822" w:rsidRDefault="009511AE">
            <w:pPr>
              <w:widowControl w:val="0"/>
              <w:spacing w:line="236" w:lineRule="auto"/>
              <w:ind w:left="120" w:right="139" w:firstLine="4"/>
              <w:rPr>
                <w:rFonts w:ascii="Nunito" w:hAnsi="Nunito"/>
                <w:color w:val="000000" w:themeColor="text1"/>
                <w:sz w:val="20"/>
                <w:rPrChange w:id="7564" w:author="Craig Parker" w:date="2024-08-07T12:23:00Z">
                  <w:rPr>
                    <w:sz w:val="15"/>
                    <w:szCs w:val="15"/>
                  </w:rPr>
                </w:rPrChange>
              </w:rPr>
            </w:pPr>
            <w:r w:rsidRPr="002E4822">
              <w:rPr>
                <w:rFonts w:ascii="Nunito" w:hAnsi="Nunito"/>
                <w:color w:val="000000" w:themeColor="text1"/>
                <w:sz w:val="20"/>
                <w:rPrChange w:id="7565" w:author="Craig Parker" w:date="2024-08-07T12:23:00Z">
                  <w:rPr>
                    <w:sz w:val="15"/>
                    <w:szCs w:val="15"/>
                  </w:rPr>
                </w:rPrChange>
              </w:rPr>
              <w:t>(</w:t>
            </w:r>
            <w:r w:rsidRPr="002E4822">
              <w:rPr>
                <w:rFonts w:ascii="Nunito" w:hAnsi="Nunito"/>
                <w:color w:val="000000" w:themeColor="text1"/>
                <w:sz w:val="20"/>
                <w:u w:val="single"/>
                <w:rPrChange w:id="7566" w:author="Craig Parker" w:date="2024-08-07T12:23:00Z">
                  <w:rPr>
                    <w:color w:val="0000FF"/>
                    <w:sz w:val="15"/>
                    <w:szCs w:val="15"/>
                    <w:u w:val="single"/>
                  </w:rPr>
                </w:rPrChange>
              </w:rPr>
              <w:t>https://www.gdeltpr</w:t>
            </w:r>
            <w:r w:rsidRPr="002E4822">
              <w:rPr>
                <w:rFonts w:ascii="Nunito" w:hAnsi="Nunito"/>
                <w:color w:val="000000" w:themeColor="text1"/>
                <w:sz w:val="20"/>
                <w:rPrChange w:id="7567" w:author="Craig Parker" w:date="2024-08-07T12:23:00Z">
                  <w:rPr>
                    <w:color w:val="0000FF"/>
                    <w:sz w:val="15"/>
                    <w:szCs w:val="15"/>
                  </w:rPr>
                </w:rPrChange>
              </w:rPr>
              <w:t xml:space="preserve"> oject.org/</w:t>
            </w:r>
            <w:r w:rsidRPr="002E4822">
              <w:rPr>
                <w:rFonts w:ascii="Nunito" w:hAnsi="Nunito"/>
                <w:color w:val="000000" w:themeColor="text1"/>
                <w:sz w:val="20"/>
                <w:rPrChange w:id="7568" w:author="Craig Parker" w:date="2024-08-07T12:23:00Z">
                  <w:rPr>
                    <w:sz w:val="15"/>
                    <w:szCs w:val="15"/>
                  </w:rPr>
                </w:rPrChange>
              </w:rPr>
              <w:t>)</w:t>
            </w:r>
          </w:p>
        </w:tc>
        <w:tc>
          <w:tcPr>
            <w:tcW w:w="1391" w:type="pct"/>
            <w:shd w:val="clear" w:color="auto" w:fill="auto"/>
            <w:tcMar>
              <w:top w:w="100" w:type="dxa"/>
              <w:left w:w="100" w:type="dxa"/>
              <w:bottom w:w="100" w:type="dxa"/>
              <w:right w:w="100" w:type="dxa"/>
            </w:tcMar>
            <w:vAlign w:val="center"/>
          </w:tcPr>
          <w:p w14:paraId="000002B7" w14:textId="77777777" w:rsidR="007813F4" w:rsidRPr="002E4822" w:rsidRDefault="009511AE">
            <w:pPr>
              <w:widowControl w:val="0"/>
              <w:spacing w:line="240" w:lineRule="auto"/>
              <w:ind w:left="118"/>
              <w:rPr>
                <w:rFonts w:ascii="Nunito" w:hAnsi="Nunito"/>
                <w:color w:val="000000" w:themeColor="text1"/>
                <w:sz w:val="20"/>
                <w:rPrChange w:id="7569" w:author="Craig Parker" w:date="2024-08-07T12:23:00Z">
                  <w:rPr>
                    <w:sz w:val="15"/>
                    <w:szCs w:val="15"/>
                  </w:rPr>
                </w:rPrChange>
              </w:rPr>
            </w:pPr>
            <w:r w:rsidRPr="002E4822">
              <w:rPr>
                <w:rFonts w:ascii="Nunito" w:hAnsi="Nunito"/>
                <w:color w:val="000000" w:themeColor="text1"/>
                <w:sz w:val="20"/>
                <w:rPrChange w:id="7570" w:author="Craig Parker" w:date="2024-08-07T12:23:00Z">
                  <w:rPr>
                    <w:sz w:val="15"/>
                    <w:szCs w:val="15"/>
                  </w:rPr>
                </w:rPrChange>
              </w:rPr>
              <w:t xml:space="preserve">GDELT; Portion of news  </w:t>
            </w:r>
          </w:p>
          <w:p w14:paraId="000002B8" w14:textId="77777777" w:rsidR="007813F4" w:rsidRPr="002E4822" w:rsidRDefault="009511AE">
            <w:pPr>
              <w:widowControl w:val="0"/>
              <w:spacing w:line="236" w:lineRule="auto"/>
              <w:ind w:left="116" w:right="152"/>
              <w:rPr>
                <w:rFonts w:ascii="Nunito" w:hAnsi="Nunito"/>
                <w:color w:val="000000" w:themeColor="text1"/>
                <w:sz w:val="20"/>
                <w:rPrChange w:id="7571" w:author="Craig Parker" w:date="2024-08-07T12:23:00Z">
                  <w:rPr>
                    <w:sz w:val="15"/>
                    <w:szCs w:val="15"/>
                  </w:rPr>
                </w:rPrChange>
              </w:rPr>
            </w:pPr>
            <w:r w:rsidRPr="002E4822">
              <w:rPr>
                <w:rFonts w:ascii="Nunito" w:hAnsi="Nunito"/>
                <w:color w:val="000000" w:themeColor="text1"/>
                <w:sz w:val="20"/>
                <w:rPrChange w:id="7572" w:author="Craig Parker" w:date="2024-08-07T12:23:00Z">
                  <w:rPr>
                    <w:sz w:val="15"/>
                    <w:szCs w:val="15"/>
                  </w:rPr>
                </w:rPrChange>
              </w:rPr>
              <w:t xml:space="preserve">coverage about specific </w:t>
            </w:r>
            <w:proofErr w:type="gramStart"/>
            <w:r w:rsidRPr="002E4822">
              <w:rPr>
                <w:rFonts w:ascii="Nunito" w:hAnsi="Nunito"/>
                <w:color w:val="000000" w:themeColor="text1"/>
                <w:sz w:val="20"/>
                <w:rPrChange w:id="7573" w:author="Craig Parker" w:date="2024-08-07T12:23:00Z">
                  <w:rPr>
                    <w:sz w:val="15"/>
                    <w:szCs w:val="15"/>
                  </w:rPr>
                </w:rPrChange>
              </w:rPr>
              <w:t>area  and</w:t>
            </w:r>
            <w:proofErr w:type="gramEnd"/>
            <w:r w:rsidRPr="002E4822">
              <w:rPr>
                <w:rFonts w:ascii="Nunito" w:hAnsi="Nunito"/>
                <w:color w:val="000000" w:themeColor="text1"/>
                <w:sz w:val="20"/>
                <w:rPrChange w:id="7574" w:author="Craig Parker" w:date="2024-08-07T12:23:00Z">
                  <w:rPr>
                    <w:sz w:val="15"/>
                    <w:szCs w:val="15"/>
                  </w:rPr>
                </w:rPrChange>
              </w:rPr>
              <w:t xml:space="preserve"> time related to Covid-19. </w:t>
            </w:r>
          </w:p>
        </w:tc>
        <w:tc>
          <w:tcPr>
            <w:tcW w:w="378" w:type="pct"/>
            <w:shd w:val="clear" w:color="auto" w:fill="auto"/>
            <w:tcMar>
              <w:top w:w="100" w:type="dxa"/>
              <w:left w:w="100" w:type="dxa"/>
              <w:bottom w:w="100" w:type="dxa"/>
              <w:right w:w="100" w:type="dxa"/>
            </w:tcMar>
            <w:vAlign w:val="center"/>
          </w:tcPr>
          <w:p w14:paraId="000002B9" w14:textId="77777777" w:rsidR="007813F4" w:rsidRPr="002E4822" w:rsidRDefault="009511AE">
            <w:pPr>
              <w:widowControl w:val="0"/>
              <w:spacing w:line="240" w:lineRule="auto"/>
              <w:ind w:left="127"/>
              <w:rPr>
                <w:rFonts w:ascii="Nunito" w:hAnsi="Nunito"/>
                <w:color w:val="000000" w:themeColor="text1"/>
                <w:sz w:val="20"/>
                <w:rPrChange w:id="7575" w:author="Craig Parker" w:date="2024-08-07T12:23:00Z">
                  <w:rPr>
                    <w:sz w:val="15"/>
                    <w:szCs w:val="15"/>
                  </w:rPr>
                </w:rPrChange>
              </w:rPr>
            </w:pPr>
            <w:r w:rsidRPr="002E4822">
              <w:rPr>
                <w:rFonts w:ascii="Nunito" w:hAnsi="Nunito"/>
                <w:color w:val="000000" w:themeColor="text1"/>
                <w:sz w:val="20"/>
                <w:rPrChange w:id="7576" w:author="Craig Parker" w:date="2024-08-07T12:23:00Z">
                  <w:rPr>
                    <w:sz w:val="15"/>
                    <w:szCs w:val="15"/>
                  </w:rPr>
                </w:rPrChange>
              </w:rPr>
              <w:t xml:space="preserve">PAIRS </w:t>
            </w:r>
          </w:p>
        </w:tc>
        <w:tc>
          <w:tcPr>
            <w:tcW w:w="633" w:type="pct"/>
            <w:shd w:val="clear" w:color="auto" w:fill="auto"/>
            <w:tcMar>
              <w:top w:w="100" w:type="dxa"/>
              <w:left w:w="100" w:type="dxa"/>
              <w:bottom w:w="100" w:type="dxa"/>
              <w:right w:w="100" w:type="dxa"/>
            </w:tcMar>
            <w:vAlign w:val="center"/>
          </w:tcPr>
          <w:p w14:paraId="000002BA" w14:textId="77777777" w:rsidR="007813F4" w:rsidRPr="002E4822" w:rsidRDefault="009511AE">
            <w:pPr>
              <w:widowControl w:val="0"/>
              <w:spacing w:line="230" w:lineRule="auto"/>
              <w:ind w:left="110" w:right="529" w:firstLine="7"/>
              <w:rPr>
                <w:rFonts w:ascii="Nunito" w:hAnsi="Nunito"/>
                <w:color w:val="000000" w:themeColor="text1"/>
                <w:sz w:val="20"/>
                <w:rPrChange w:id="7577" w:author="Craig Parker" w:date="2024-08-07T12:23:00Z">
                  <w:rPr>
                    <w:sz w:val="15"/>
                    <w:szCs w:val="15"/>
                  </w:rPr>
                </w:rPrChange>
              </w:rPr>
            </w:pPr>
            <w:r w:rsidRPr="002E4822">
              <w:rPr>
                <w:rFonts w:ascii="Nunito" w:hAnsi="Nunito"/>
                <w:color w:val="000000" w:themeColor="text1"/>
                <w:sz w:val="20"/>
                <w:rPrChange w:id="7578" w:author="Craig Parker" w:date="2024-08-07T12:23:00Z">
                  <w:rPr>
                    <w:sz w:val="15"/>
                    <w:szCs w:val="15"/>
                  </w:rPr>
                </w:rPrChange>
              </w:rPr>
              <w:t xml:space="preserve">Global events derived </w:t>
            </w:r>
            <w:proofErr w:type="gramStart"/>
            <w:r w:rsidRPr="002E4822">
              <w:rPr>
                <w:rFonts w:ascii="Nunito" w:hAnsi="Nunito"/>
                <w:color w:val="000000" w:themeColor="text1"/>
                <w:sz w:val="20"/>
                <w:rPrChange w:id="7579" w:author="Craig Parker" w:date="2024-08-07T12:23:00Z">
                  <w:rPr>
                    <w:sz w:val="15"/>
                    <w:szCs w:val="15"/>
                  </w:rPr>
                </w:rPrChange>
              </w:rPr>
              <w:t>from  worldwide</w:t>
            </w:r>
            <w:proofErr w:type="gramEnd"/>
            <w:r w:rsidRPr="002E4822">
              <w:rPr>
                <w:rFonts w:ascii="Nunito" w:hAnsi="Nunito"/>
                <w:color w:val="000000" w:themeColor="text1"/>
                <w:sz w:val="20"/>
                <w:rPrChange w:id="7580" w:author="Craig Parker" w:date="2024-08-07T12:23:00Z">
                  <w:rPr>
                    <w:sz w:val="15"/>
                    <w:szCs w:val="15"/>
                  </w:rPr>
                </w:rPrChange>
              </w:rPr>
              <w:t xml:space="preserve"> news coverage.</w:t>
            </w:r>
          </w:p>
        </w:tc>
        <w:tc>
          <w:tcPr>
            <w:tcW w:w="486" w:type="pct"/>
            <w:shd w:val="clear" w:color="auto" w:fill="auto"/>
            <w:tcMar>
              <w:top w:w="100" w:type="dxa"/>
              <w:left w:w="100" w:type="dxa"/>
              <w:bottom w:w="100" w:type="dxa"/>
              <w:right w:w="100" w:type="dxa"/>
            </w:tcMar>
            <w:vAlign w:val="center"/>
          </w:tcPr>
          <w:p w14:paraId="000002BB" w14:textId="77777777" w:rsidR="007813F4" w:rsidRPr="002E4822" w:rsidRDefault="009511AE">
            <w:pPr>
              <w:widowControl w:val="0"/>
              <w:spacing w:line="240" w:lineRule="auto"/>
              <w:ind w:left="122"/>
              <w:rPr>
                <w:rFonts w:ascii="Nunito" w:hAnsi="Nunito"/>
                <w:color w:val="000000" w:themeColor="text1"/>
                <w:sz w:val="20"/>
                <w:rPrChange w:id="7581" w:author="Craig Parker" w:date="2024-08-07T12:23:00Z">
                  <w:rPr>
                    <w:sz w:val="15"/>
                    <w:szCs w:val="15"/>
                  </w:rPr>
                </w:rPrChange>
              </w:rPr>
            </w:pPr>
            <w:r w:rsidRPr="002E4822">
              <w:rPr>
                <w:rFonts w:ascii="Nunito" w:hAnsi="Nunito"/>
                <w:color w:val="000000" w:themeColor="text1"/>
                <w:sz w:val="20"/>
                <w:rPrChange w:id="7582" w:author="Craig Parker" w:date="2024-08-07T12:23:00Z">
                  <w:rPr>
                    <w:sz w:val="15"/>
                    <w:szCs w:val="15"/>
                  </w:rPr>
                </w:rPrChange>
              </w:rPr>
              <w:t xml:space="preserve">Spatial: Global  </w:t>
            </w:r>
          </w:p>
          <w:p w14:paraId="000002BC" w14:textId="77777777" w:rsidR="007813F4" w:rsidRPr="002E4822" w:rsidRDefault="009511AE">
            <w:pPr>
              <w:widowControl w:val="0"/>
              <w:spacing w:line="240" w:lineRule="auto"/>
              <w:ind w:left="121"/>
              <w:rPr>
                <w:rFonts w:ascii="Nunito" w:hAnsi="Nunito"/>
                <w:color w:val="000000" w:themeColor="text1"/>
                <w:sz w:val="20"/>
                <w:rPrChange w:id="7583" w:author="Craig Parker" w:date="2024-08-07T12:23:00Z">
                  <w:rPr>
                    <w:sz w:val="15"/>
                    <w:szCs w:val="15"/>
                  </w:rPr>
                </w:rPrChange>
              </w:rPr>
            </w:pPr>
            <w:r w:rsidRPr="002E4822">
              <w:rPr>
                <w:rFonts w:ascii="Nunito" w:hAnsi="Nunito"/>
                <w:color w:val="000000" w:themeColor="text1"/>
                <w:sz w:val="20"/>
                <w:rPrChange w:id="7584" w:author="Craig Parker" w:date="2024-08-07T12:23:00Z">
                  <w:rPr>
                    <w:sz w:val="15"/>
                    <w:szCs w:val="15"/>
                  </w:rPr>
                </w:rPrChange>
              </w:rPr>
              <w:t xml:space="preserve">coverage,  </w:t>
            </w:r>
          </w:p>
          <w:p w14:paraId="000002BD" w14:textId="77777777" w:rsidR="007813F4" w:rsidRPr="002E4822" w:rsidRDefault="009511AE">
            <w:pPr>
              <w:widowControl w:val="0"/>
              <w:spacing w:before="2" w:line="240" w:lineRule="auto"/>
              <w:jc w:val="center"/>
              <w:rPr>
                <w:rFonts w:ascii="Nunito" w:hAnsi="Nunito"/>
                <w:color w:val="000000" w:themeColor="text1"/>
                <w:sz w:val="20"/>
                <w:rPrChange w:id="7585" w:author="Craig Parker" w:date="2024-08-07T12:23:00Z">
                  <w:rPr>
                    <w:sz w:val="15"/>
                    <w:szCs w:val="15"/>
                  </w:rPr>
                </w:rPrChange>
              </w:rPr>
            </w:pPr>
            <w:r w:rsidRPr="002E4822">
              <w:rPr>
                <w:rFonts w:ascii="Nunito" w:hAnsi="Nunito"/>
                <w:color w:val="000000" w:themeColor="text1"/>
                <w:sz w:val="20"/>
                <w:rPrChange w:id="7586" w:author="Craig Parker" w:date="2024-08-07T12:23:00Z">
                  <w:rPr>
                    <w:sz w:val="15"/>
                    <w:szCs w:val="15"/>
                  </w:rPr>
                </w:rPrChange>
              </w:rPr>
              <w:t>0.008192 deg. res</w:t>
            </w:r>
          </w:p>
        </w:tc>
        <w:tc>
          <w:tcPr>
            <w:tcW w:w="583" w:type="pct"/>
            <w:shd w:val="clear" w:color="auto" w:fill="auto"/>
            <w:tcMar>
              <w:top w:w="100" w:type="dxa"/>
              <w:left w:w="100" w:type="dxa"/>
              <w:bottom w:w="100" w:type="dxa"/>
              <w:right w:w="100" w:type="dxa"/>
            </w:tcMar>
            <w:vAlign w:val="center"/>
          </w:tcPr>
          <w:p w14:paraId="000002BE" w14:textId="77777777" w:rsidR="007813F4" w:rsidRPr="002E4822" w:rsidRDefault="009511AE">
            <w:pPr>
              <w:widowControl w:val="0"/>
              <w:spacing w:line="233" w:lineRule="auto"/>
              <w:ind w:left="120" w:right="134" w:firstLine="7"/>
              <w:jc w:val="both"/>
              <w:rPr>
                <w:rFonts w:ascii="Nunito" w:hAnsi="Nunito"/>
                <w:color w:val="000000" w:themeColor="text1"/>
                <w:sz w:val="20"/>
                <w:rPrChange w:id="7587" w:author="Craig Parker" w:date="2024-08-07T12:23:00Z">
                  <w:rPr>
                    <w:sz w:val="15"/>
                    <w:szCs w:val="15"/>
                  </w:rPr>
                </w:rPrChange>
              </w:rPr>
            </w:pPr>
            <w:r w:rsidRPr="002E4822">
              <w:rPr>
                <w:rFonts w:ascii="Nunito" w:hAnsi="Nunito"/>
                <w:color w:val="000000" w:themeColor="text1"/>
                <w:sz w:val="20"/>
                <w:rPrChange w:id="7588" w:author="Craig Parker" w:date="2024-08-07T12:23:00Z">
                  <w:rPr>
                    <w:sz w:val="15"/>
                    <w:szCs w:val="15"/>
                  </w:rPr>
                </w:rPrChange>
              </w:rPr>
              <w:t xml:space="preserve">Example for </w:t>
            </w:r>
            <w:proofErr w:type="gramStart"/>
            <w:r w:rsidRPr="002E4822">
              <w:rPr>
                <w:rFonts w:ascii="Nunito" w:hAnsi="Nunito"/>
                <w:color w:val="000000" w:themeColor="text1"/>
                <w:sz w:val="20"/>
                <w:rPrChange w:id="7589" w:author="Craig Parker" w:date="2024-08-07T12:23:00Z">
                  <w:rPr>
                    <w:sz w:val="15"/>
                    <w:szCs w:val="15"/>
                  </w:rPr>
                </w:rPrChange>
              </w:rPr>
              <w:t>production  of</w:t>
            </w:r>
            <w:proofErr w:type="gramEnd"/>
            <w:r w:rsidRPr="002E4822">
              <w:rPr>
                <w:rFonts w:ascii="Nunito" w:hAnsi="Nunito"/>
                <w:color w:val="000000" w:themeColor="text1"/>
                <w:sz w:val="20"/>
                <w:rPrChange w:id="7590" w:author="Craig Parker" w:date="2024-08-07T12:23:00Z">
                  <w:rPr>
                    <w:sz w:val="15"/>
                    <w:szCs w:val="15"/>
                  </w:rPr>
                </w:rPrChange>
              </w:rPr>
              <w:t xml:space="preserve"> spatial data layer for  news events</w:t>
            </w:r>
          </w:p>
        </w:tc>
      </w:tr>
    </w:tbl>
    <w:tbl>
      <w:tblPr>
        <w:tblStyle w:val="GridTable1Light"/>
        <w:tblW w:w="5000" w:type="pct"/>
        <w:tblLook w:val="04A0" w:firstRow="1" w:lastRow="0" w:firstColumn="1" w:lastColumn="0" w:noHBand="0" w:noVBand="1"/>
      </w:tblPr>
      <w:tblGrid>
        <w:gridCol w:w="2499"/>
        <w:gridCol w:w="2963"/>
        <w:gridCol w:w="2497"/>
        <w:gridCol w:w="2494"/>
        <w:gridCol w:w="2497"/>
      </w:tblGrid>
      <w:tr w:rsidR="006E7398" w:rsidRPr="002E4822" w14:paraId="154B703D" w14:textId="77777777" w:rsidTr="006E7398">
        <w:trPr>
          <w:cnfStyle w:val="100000000000" w:firstRow="1" w:lastRow="0" w:firstColumn="0" w:lastColumn="0" w:oddVBand="0" w:evenVBand="0" w:oddHBand="0" w:evenHBand="0" w:firstRowFirstColumn="0" w:firstRowLastColumn="0" w:lastRowFirstColumn="0" w:lastRowLastColumn="0"/>
          <w:trHeight w:val="290"/>
          <w:ins w:id="7591"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653CD502" w14:textId="77777777" w:rsidR="006E7398" w:rsidRPr="002E4822" w:rsidRDefault="006E7398" w:rsidP="006E7398">
            <w:pPr>
              <w:overflowPunct/>
              <w:autoSpaceDE/>
              <w:autoSpaceDN/>
              <w:adjustRightInd/>
              <w:rPr>
                <w:ins w:id="7592" w:author="Craig Parker" w:date="2024-08-07T12:22:00Z"/>
                <w:rFonts w:ascii="Nunito" w:hAnsi="Nunito"/>
                <w:color w:val="000000" w:themeColor="text1"/>
                <w:sz w:val="20"/>
                <w:lang w:val="en-ZA" w:eastAsia="en-ZA"/>
                <w:rPrChange w:id="7593" w:author="Craig Parker" w:date="2024-08-07T12:23:00Z">
                  <w:rPr>
                    <w:ins w:id="7594" w:author="Craig Parker" w:date="2024-08-07T12:22:00Z"/>
                    <w:rFonts w:ascii="Aptos Narrow" w:hAnsi="Aptos Narrow"/>
                    <w:color w:val="FFFFFF"/>
                    <w:sz w:val="22"/>
                    <w:szCs w:val="22"/>
                    <w:lang w:val="en-ZA" w:eastAsia="en-ZA"/>
                  </w:rPr>
                </w:rPrChange>
              </w:rPr>
            </w:pPr>
            <w:ins w:id="7595" w:author="Craig Parker" w:date="2024-08-07T12:22:00Z">
              <w:r w:rsidRPr="002E4822">
                <w:rPr>
                  <w:rFonts w:ascii="Nunito" w:hAnsi="Nunito"/>
                  <w:color w:val="000000" w:themeColor="text1"/>
                  <w:sz w:val="20"/>
                  <w:lang w:val="en-ZA" w:eastAsia="en-ZA"/>
                  <w:rPrChange w:id="7596" w:author="Craig Parker" w:date="2024-08-07T12:23:00Z">
                    <w:rPr>
                      <w:rFonts w:ascii="Aptos Narrow" w:hAnsi="Aptos Narrow"/>
                      <w:color w:val="FFFFFF"/>
                      <w:sz w:val="22"/>
                      <w:szCs w:val="22"/>
                      <w:lang w:val="en-ZA" w:eastAsia="en-ZA"/>
                    </w:rPr>
                  </w:rPrChange>
                </w:rPr>
                <w:t>Name and Source of Dataset</w:t>
              </w:r>
            </w:ins>
          </w:p>
        </w:tc>
        <w:tc>
          <w:tcPr>
            <w:tcW w:w="1144" w:type="pct"/>
            <w:hideMark/>
          </w:tcPr>
          <w:p w14:paraId="69C49533" w14:textId="77777777" w:rsidR="006E7398" w:rsidRPr="002E4822" w:rsidRDefault="006E7398" w:rsidP="006E7398">
            <w:pPr>
              <w:overflowPunct/>
              <w:autoSpaceDE/>
              <w:autoSpaceDN/>
              <w:adjustRightInd/>
              <w:cnfStyle w:val="100000000000" w:firstRow="1" w:lastRow="0" w:firstColumn="0" w:lastColumn="0" w:oddVBand="0" w:evenVBand="0" w:oddHBand="0" w:evenHBand="0" w:firstRowFirstColumn="0" w:firstRowLastColumn="0" w:lastRowFirstColumn="0" w:lastRowLastColumn="0"/>
              <w:rPr>
                <w:ins w:id="7597" w:author="Craig Parker" w:date="2024-08-07T12:22:00Z"/>
                <w:rFonts w:ascii="Nunito" w:hAnsi="Nunito"/>
                <w:color w:val="000000" w:themeColor="text1"/>
                <w:sz w:val="20"/>
                <w:lang w:val="en-ZA" w:eastAsia="en-ZA"/>
                <w:rPrChange w:id="7598" w:author="Craig Parker" w:date="2024-08-07T12:23:00Z">
                  <w:rPr>
                    <w:ins w:id="7599" w:author="Craig Parker" w:date="2024-08-07T12:22:00Z"/>
                    <w:rFonts w:ascii="Aptos Narrow" w:hAnsi="Aptos Narrow"/>
                    <w:color w:val="FFFFFF"/>
                    <w:sz w:val="22"/>
                    <w:szCs w:val="22"/>
                    <w:lang w:val="en-ZA" w:eastAsia="en-ZA"/>
                  </w:rPr>
                </w:rPrChange>
              </w:rPr>
            </w:pPr>
            <w:ins w:id="7600" w:author="Craig Parker" w:date="2024-08-07T12:22:00Z">
              <w:r w:rsidRPr="002E4822">
                <w:rPr>
                  <w:rFonts w:ascii="Nunito" w:hAnsi="Nunito"/>
                  <w:color w:val="000000" w:themeColor="text1"/>
                  <w:sz w:val="20"/>
                  <w:lang w:val="en-ZA" w:eastAsia="en-ZA"/>
                  <w:rPrChange w:id="7601" w:author="Craig Parker" w:date="2024-08-07T12:23:00Z">
                    <w:rPr>
                      <w:rFonts w:ascii="Aptos Narrow" w:hAnsi="Aptos Narrow"/>
                      <w:color w:val="FFFFFF"/>
                      <w:sz w:val="22"/>
                      <w:szCs w:val="22"/>
                      <w:lang w:val="en-ZA" w:eastAsia="en-ZA"/>
                    </w:rPr>
                  </w:rPrChange>
                </w:rPr>
                <w:t>Description</w:t>
              </w:r>
            </w:ins>
          </w:p>
        </w:tc>
        <w:tc>
          <w:tcPr>
            <w:tcW w:w="964" w:type="pct"/>
            <w:hideMark/>
          </w:tcPr>
          <w:p w14:paraId="359CBFD0" w14:textId="77777777" w:rsidR="006E7398" w:rsidRPr="002E4822" w:rsidRDefault="006E7398" w:rsidP="006E7398">
            <w:pPr>
              <w:overflowPunct/>
              <w:autoSpaceDE/>
              <w:autoSpaceDN/>
              <w:adjustRightInd/>
              <w:cnfStyle w:val="100000000000" w:firstRow="1" w:lastRow="0" w:firstColumn="0" w:lastColumn="0" w:oddVBand="0" w:evenVBand="0" w:oddHBand="0" w:evenHBand="0" w:firstRowFirstColumn="0" w:firstRowLastColumn="0" w:lastRowFirstColumn="0" w:lastRowLastColumn="0"/>
              <w:rPr>
                <w:ins w:id="7602" w:author="Craig Parker" w:date="2024-08-07T12:22:00Z"/>
                <w:rFonts w:ascii="Nunito" w:hAnsi="Nunito"/>
                <w:color w:val="000000" w:themeColor="text1"/>
                <w:sz w:val="20"/>
                <w:lang w:val="en-ZA" w:eastAsia="en-ZA"/>
                <w:rPrChange w:id="7603" w:author="Craig Parker" w:date="2024-08-07T12:23:00Z">
                  <w:rPr>
                    <w:ins w:id="7604" w:author="Craig Parker" w:date="2024-08-07T12:22:00Z"/>
                    <w:rFonts w:ascii="Aptos Narrow" w:hAnsi="Aptos Narrow"/>
                    <w:color w:val="FFFFFF"/>
                    <w:sz w:val="22"/>
                    <w:szCs w:val="22"/>
                    <w:lang w:val="en-ZA" w:eastAsia="en-ZA"/>
                  </w:rPr>
                </w:rPrChange>
              </w:rPr>
            </w:pPr>
            <w:ins w:id="7605" w:author="Craig Parker" w:date="2024-08-07T12:22:00Z">
              <w:r w:rsidRPr="002E4822">
                <w:rPr>
                  <w:rFonts w:ascii="Nunito" w:hAnsi="Nunito"/>
                  <w:color w:val="000000" w:themeColor="text1"/>
                  <w:sz w:val="20"/>
                  <w:lang w:val="en-ZA" w:eastAsia="en-ZA"/>
                  <w:rPrChange w:id="7606" w:author="Craig Parker" w:date="2024-08-07T12:23:00Z">
                    <w:rPr>
                      <w:rFonts w:ascii="Aptos Narrow" w:hAnsi="Aptos Narrow"/>
                      <w:color w:val="FFFFFF"/>
                      <w:sz w:val="22"/>
                      <w:szCs w:val="22"/>
                      <w:lang w:val="en-ZA" w:eastAsia="en-ZA"/>
                    </w:rPr>
                  </w:rPrChange>
                </w:rPr>
                <w:t>Key Variables</w:t>
              </w:r>
            </w:ins>
          </w:p>
        </w:tc>
        <w:tc>
          <w:tcPr>
            <w:tcW w:w="963" w:type="pct"/>
            <w:hideMark/>
          </w:tcPr>
          <w:p w14:paraId="597752D2" w14:textId="77777777" w:rsidR="006E7398" w:rsidRPr="002E4822" w:rsidRDefault="006E7398" w:rsidP="006E7398">
            <w:pPr>
              <w:overflowPunct/>
              <w:autoSpaceDE/>
              <w:autoSpaceDN/>
              <w:adjustRightInd/>
              <w:cnfStyle w:val="100000000000" w:firstRow="1" w:lastRow="0" w:firstColumn="0" w:lastColumn="0" w:oddVBand="0" w:evenVBand="0" w:oddHBand="0" w:evenHBand="0" w:firstRowFirstColumn="0" w:firstRowLastColumn="0" w:lastRowFirstColumn="0" w:lastRowLastColumn="0"/>
              <w:rPr>
                <w:ins w:id="7607" w:author="Craig Parker" w:date="2024-08-07T12:22:00Z"/>
                <w:rFonts w:ascii="Nunito" w:hAnsi="Nunito"/>
                <w:color w:val="000000" w:themeColor="text1"/>
                <w:sz w:val="20"/>
                <w:lang w:val="en-ZA" w:eastAsia="en-ZA"/>
                <w:rPrChange w:id="7608" w:author="Craig Parker" w:date="2024-08-07T12:23:00Z">
                  <w:rPr>
                    <w:ins w:id="7609" w:author="Craig Parker" w:date="2024-08-07T12:22:00Z"/>
                    <w:rFonts w:ascii="Aptos Narrow" w:hAnsi="Aptos Narrow"/>
                    <w:color w:val="FFFFFF"/>
                    <w:sz w:val="22"/>
                    <w:szCs w:val="22"/>
                    <w:lang w:val="en-ZA" w:eastAsia="en-ZA"/>
                  </w:rPr>
                </w:rPrChange>
              </w:rPr>
            </w:pPr>
            <w:proofErr w:type="spellStart"/>
            <w:ins w:id="7610" w:author="Craig Parker" w:date="2024-08-07T12:22:00Z">
              <w:r w:rsidRPr="002E4822">
                <w:rPr>
                  <w:rFonts w:ascii="Nunito" w:hAnsi="Nunito"/>
                  <w:color w:val="000000" w:themeColor="text1"/>
                  <w:sz w:val="20"/>
                  <w:lang w:val="en-ZA" w:eastAsia="en-ZA"/>
                  <w:rPrChange w:id="7611" w:author="Craig Parker" w:date="2024-08-07T12:23:00Z">
                    <w:rPr>
                      <w:rFonts w:ascii="Aptos Narrow" w:hAnsi="Aptos Narrow"/>
                      <w:color w:val="FFFFFF"/>
                      <w:sz w:val="22"/>
                      <w:szCs w:val="22"/>
                      <w:lang w:val="en-ZA" w:eastAsia="en-ZA"/>
                    </w:rPr>
                  </w:rPrChange>
                </w:rPr>
                <w:t>Spatio</w:t>
              </w:r>
              <w:proofErr w:type="spellEnd"/>
              <w:r w:rsidRPr="002E4822">
                <w:rPr>
                  <w:rFonts w:ascii="Nunito" w:hAnsi="Nunito"/>
                  <w:color w:val="000000" w:themeColor="text1"/>
                  <w:sz w:val="20"/>
                  <w:lang w:val="en-ZA" w:eastAsia="en-ZA"/>
                  <w:rPrChange w:id="7612" w:author="Craig Parker" w:date="2024-08-07T12:23:00Z">
                    <w:rPr>
                      <w:rFonts w:ascii="Aptos Narrow" w:hAnsi="Aptos Narrow"/>
                      <w:color w:val="FFFFFF"/>
                      <w:sz w:val="22"/>
                      <w:szCs w:val="22"/>
                      <w:lang w:val="en-ZA" w:eastAsia="en-ZA"/>
                    </w:rPr>
                  </w:rPrChange>
                </w:rPr>
                <w:t>-Temporal Coverage</w:t>
              </w:r>
            </w:ins>
          </w:p>
        </w:tc>
        <w:tc>
          <w:tcPr>
            <w:tcW w:w="964" w:type="pct"/>
            <w:hideMark/>
          </w:tcPr>
          <w:p w14:paraId="51B12E56" w14:textId="77777777" w:rsidR="006E7398" w:rsidRPr="002E4822" w:rsidRDefault="006E7398" w:rsidP="006E7398">
            <w:pPr>
              <w:overflowPunct/>
              <w:autoSpaceDE/>
              <w:autoSpaceDN/>
              <w:adjustRightInd/>
              <w:cnfStyle w:val="100000000000" w:firstRow="1" w:lastRow="0" w:firstColumn="0" w:lastColumn="0" w:oddVBand="0" w:evenVBand="0" w:oddHBand="0" w:evenHBand="0" w:firstRowFirstColumn="0" w:firstRowLastColumn="0" w:lastRowFirstColumn="0" w:lastRowLastColumn="0"/>
              <w:rPr>
                <w:ins w:id="7613" w:author="Craig Parker" w:date="2024-08-07T12:22:00Z"/>
                <w:rFonts w:ascii="Nunito" w:hAnsi="Nunito"/>
                <w:color w:val="000000" w:themeColor="text1"/>
                <w:sz w:val="20"/>
                <w:lang w:val="en-ZA" w:eastAsia="en-ZA"/>
                <w:rPrChange w:id="7614" w:author="Craig Parker" w:date="2024-08-07T12:23:00Z">
                  <w:rPr>
                    <w:ins w:id="7615" w:author="Craig Parker" w:date="2024-08-07T12:22:00Z"/>
                    <w:rFonts w:ascii="Aptos Narrow" w:hAnsi="Aptos Narrow"/>
                    <w:color w:val="FFFFFF"/>
                    <w:sz w:val="22"/>
                    <w:szCs w:val="22"/>
                    <w:lang w:val="en-ZA" w:eastAsia="en-ZA"/>
                  </w:rPr>
                </w:rPrChange>
              </w:rPr>
            </w:pPr>
            <w:ins w:id="7616" w:author="Craig Parker" w:date="2024-08-07T12:22:00Z">
              <w:r w:rsidRPr="002E4822">
                <w:rPr>
                  <w:rFonts w:ascii="Nunito" w:hAnsi="Nunito"/>
                  <w:color w:val="000000" w:themeColor="text1"/>
                  <w:sz w:val="20"/>
                  <w:lang w:val="en-ZA" w:eastAsia="en-ZA"/>
                  <w:rPrChange w:id="7617" w:author="Craig Parker" w:date="2024-08-07T12:23:00Z">
                    <w:rPr>
                      <w:rFonts w:ascii="Aptos Narrow" w:hAnsi="Aptos Narrow"/>
                      <w:color w:val="FFFFFF"/>
                      <w:sz w:val="22"/>
                      <w:szCs w:val="22"/>
                      <w:lang w:val="en-ZA" w:eastAsia="en-ZA"/>
                    </w:rPr>
                  </w:rPrChange>
                </w:rPr>
                <w:t>Relevance</w:t>
              </w:r>
            </w:ins>
          </w:p>
        </w:tc>
      </w:tr>
      <w:tr w:rsidR="006E7398" w:rsidRPr="002E4822" w14:paraId="4E86CF6D" w14:textId="77777777" w:rsidTr="006E7398">
        <w:trPr>
          <w:trHeight w:val="290"/>
          <w:ins w:id="7618" w:author="Craig Parker" w:date="2024-08-07T12:22:00Z"/>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4AD0FD00" w14:textId="1AE5AE26" w:rsidR="006E7398" w:rsidRPr="002E4822" w:rsidRDefault="006E7398">
            <w:pPr>
              <w:overflowPunct/>
              <w:autoSpaceDE/>
              <w:autoSpaceDN/>
              <w:adjustRightInd/>
              <w:jc w:val="center"/>
              <w:rPr>
                <w:ins w:id="7619" w:author="Craig Parker" w:date="2024-08-07T12:22:00Z"/>
                <w:rFonts w:ascii="Nunito" w:hAnsi="Nunito"/>
                <w:color w:val="000000" w:themeColor="text1"/>
                <w:sz w:val="20"/>
                <w:lang w:val="en-ZA" w:eastAsia="en-ZA"/>
                <w:rPrChange w:id="7620" w:author="Craig Parker" w:date="2024-08-07T12:23:00Z">
                  <w:rPr>
                    <w:ins w:id="7621" w:author="Craig Parker" w:date="2024-08-07T12:22:00Z"/>
                    <w:rFonts w:ascii="Times New Roman" w:hAnsi="Times New Roman"/>
                    <w:sz w:val="20"/>
                    <w:lang w:val="en-ZA" w:eastAsia="en-ZA"/>
                  </w:rPr>
                </w:rPrChange>
              </w:rPr>
              <w:pPrChange w:id="7622" w:author="Craig Parker" w:date="2024-08-07T12:26:00Z">
                <w:pPr>
                  <w:overflowPunct/>
                  <w:autoSpaceDE/>
                  <w:autoSpaceDN/>
                  <w:adjustRightInd/>
                </w:pPr>
              </w:pPrChange>
            </w:pPr>
            <w:ins w:id="7623" w:author="Craig Parker" w:date="2024-08-07T12:22:00Z">
              <w:r w:rsidRPr="002E4822">
                <w:rPr>
                  <w:rFonts w:ascii="Nunito" w:hAnsi="Nunito"/>
                  <w:color w:val="000000" w:themeColor="text1"/>
                  <w:sz w:val="20"/>
                  <w:lang w:val="en-ZA" w:eastAsia="en-ZA"/>
                  <w:rPrChange w:id="7624" w:author="Craig Parker" w:date="2024-08-07T12:23:00Z">
                    <w:rPr>
                      <w:rFonts w:ascii="Aptos Narrow" w:hAnsi="Aptos Narrow"/>
                      <w:color w:val="000000"/>
                      <w:sz w:val="22"/>
                      <w:szCs w:val="22"/>
                      <w:lang w:val="en-ZA" w:eastAsia="en-ZA"/>
                    </w:rPr>
                  </w:rPrChange>
                </w:rPr>
                <w:t>Biomedical Data</w:t>
              </w:r>
            </w:ins>
          </w:p>
        </w:tc>
      </w:tr>
      <w:tr w:rsidR="006E7398" w:rsidRPr="002E4822" w14:paraId="289EB910" w14:textId="77777777" w:rsidTr="006E7398">
        <w:trPr>
          <w:trHeight w:val="870"/>
          <w:ins w:id="7625"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24D06E0D" w14:textId="77777777" w:rsidR="006E7398" w:rsidRPr="002E4822" w:rsidRDefault="006E7398" w:rsidP="006E7398">
            <w:pPr>
              <w:overflowPunct/>
              <w:autoSpaceDE/>
              <w:autoSpaceDN/>
              <w:adjustRightInd/>
              <w:rPr>
                <w:ins w:id="7626" w:author="Craig Parker" w:date="2024-08-07T12:22:00Z"/>
                <w:rFonts w:ascii="Nunito" w:hAnsi="Nunito"/>
                <w:color w:val="000000" w:themeColor="text1"/>
                <w:sz w:val="20"/>
                <w:lang w:val="en-ZA" w:eastAsia="en-ZA"/>
                <w:rPrChange w:id="7627" w:author="Craig Parker" w:date="2024-08-07T12:23:00Z">
                  <w:rPr>
                    <w:ins w:id="7628" w:author="Craig Parker" w:date="2024-08-07T12:22:00Z"/>
                    <w:rFonts w:ascii="Aptos Narrow" w:hAnsi="Aptos Narrow"/>
                    <w:color w:val="000000"/>
                    <w:sz w:val="22"/>
                    <w:szCs w:val="22"/>
                    <w:lang w:val="en-ZA" w:eastAsia="en-ZA"/>
                  </w:rPr>
                </w:rPrChange>
              </w:rPr>
            </w:pPr>
            <w:ins w:id="7629" w:author="Craig Parker" w:date="2024-08-07T12:22:00Z">
              <w:r w:rsidRPr="002E4822">
                <w:rPr>
                  <w:rFonts w:ascii="Nunito" w:hAnsi="Nunito"/>
                  <w:color w:val="000000" w:themeColor="text1"/>
                  <w:sz w:val="20"/>
                  <w:lang w:val="en-ZA" w:eastAsia="en-ZA"/>
                  <w:rPrChange w:id="7630" w:author="Craig Parker" w:date="2024-08-07T12:23:00Z">
                    <w:rPr>
                      <w:rFonts w:ascii="Aptos Narrow" w:hAnsi="Aptos Narrow"/>
                      <w:color w:val="000000"/>
                      <w:sz w:val="22"/>
                      <w:szCs w:val="22"/>
                      <w:lang w:val="en-ZA" w:eastAsia="en-ZA"/>
                    </w:rPr>
                  </w:rPrChange>
                </w:rPr>
                <w:t>Individual Participant Data Platform</w:t>
              </w:r>
            </w:ins>
          </w:p>
        </w:tc>
        <w:tc>
          <w:tcPr>
            <w:tcW w:w="1144" w:type="pct"/>
            <w:hideMark/>
          </w:tcPr>
          <w:p w14:paraId="6B1AC05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631" w:author="Craig Parker" w:date="2024-08-07T12:22:00Z"/>
                <w:rFonts w:ascii="Nunito" w:hAnsi="Nunito"/>
                <w:color w:val="000000" w:themeColor="text1"/>
                <w:sz w:val="20"/>
                <w:lang w:val="en-ZA" w:eastAsia="en-ZA"/>
                <w:rPrChange w:id="7632" w:author="Craig Parker" w:date="2024-08-07T12:23:00Z">
                  <w:rPr>
                    <w:ins w:id="7633" w:author="Craig Parker" w:date="2024-08-07T12:22:00Z"/>
                    <w:rFonts w:ascii="Aptos Narrow" w:hAnsi="Aptos Narrow"/>
                    <w:color w:val="000000"/>
                    <w:sz w:val="22"/>
                    <w:szCs w:val="22"/>
                    <w:lang w:val="en-ZA" w:eastAsia="en-ZA"/>
                  </w:rPr>
                </w:rPrChange>
              </w:rPr>
            </w:pPr>
            <w:ins w:id="7634" w:author="Craig Parker" w:date="2024-08-07T12:22:00Z">
              <w:r w:rsidRPr="002E4822">
                <w:rPr>
                  <w:rFonts w:ascii="Nunito" w:hAnsi="Nunito"/>
                  <w:color w:val="000000" w:themeColor="text1"/>
                  <w:sz w:val="20"/>
                  <w:lang w:val="en-ZA" w:eastAsia="en-ZA"/>
                  <w:rPrChange w:id="7635" w:author="Craig Parker" w:date="2024-08-07T12:23:00Z">
                    <w:rPr>
                      <w:rFonts w:ascii="Aptos Narrow" w:hAnsi="Aptos Narrow"/>
                      <w:color w:val="000000"/>
                      <w:sz w:val="22"/>
                      <w:szCs w:val="22"/>
                      <w:lang w:val="en-ZA" w:eastAsia="en-ZA"/>
                    </w:rPr>
                  </w:rPrChange>
                </w:rPr>
                <w:t>Collation of prospectively collected high-quality data from pregnant women &amp; and/or neonates (PROSPERO: CRD42020214637). Data owners: ki platform and NICD repository</w:t>
              </w:r>
            </w:ins>
          </w:p>
        </w:tc>
        <w:tc>
          <w:tcPr>
            <w:tcW w:w="964" w:type="pct"/>
            <w:hideMark/>
          </w:tcPr>
          <w:p w14:paraId="7C50A3DC"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636" w:author="Craig Parker" w:date="2024-08-07T12:22:00Z"/>
                <w:rFonts w:ascii="Nunito" w:hAnsi="Nunito"/>
                <w:color w:val="000000" w:themeColor="text1"/>
                <w:sz w:val="20"/>
                <w:lang w:val="en-ZA" w:eastAsia="en-ZA"/>
                <w:rPrChange w:id="7637" w:author="Craig Parker" w:date="2024-08-07T12:23:00Z">
                  <w:rPr>
                    <w:ins w:id="7638" w:author="Craig Parker" w:date="2024-08-07T12:22:00Z"/>
                    <w:rFonts w:ascii="Aptos Narrow" w:hAnsi="Aptos Narrow"/>
                    <w:color w:val="000000"/>
                    <w:sz w:val="22"/>
                    <w:szCs w:val="22"/>
                    <w:lang w:val="en-ZA" w:eastAsia="en-ZA"/>
                  </w:rPr>
                </w:rPrChange>
              </w:rPr>
            </w:pPr>
            <w:ins w:id="7639" w:author="Craig Parker" w:date="2024-08-07T12:22:00Z">
              <w:r w:rsidRPr="002E4822">
                <w:rPr>
                  <w:rFonts w:ascii="Nunito" w:hAnsi="Nunito"/>
                  <w:color w:val="000000" w:themeColor="text1"/>
                  <w:sz w:val="20"/>
                  <w:lang w:val="en-ZA" w:eastAsia="en-ZA"/>
                  <w:rPrChange w:id="7640" w:author="Craig Parker" w:date="2024-08-07T12:23:00Z">
                    <w:rPr>
                      <w:rFonts w:ascii="Aptos Narrow" w:hAnsi="Aptos Narrow"/>
                      <w:color w:val="000000"/>
                      <w:sz w:val="22"/>
                      <w:szCs w:val="22"/>
                      <w:lang w:val="en-ZA" w:eastAsia="en-ZA"/>
                    </w:rPr>
                  </w:rPrChange>
                </w:rPr>
                <w:t>Preterm birth, pre-eclampsia, neonatal admission</w:t>
              </w:r>
            </w:ins>
          </w:p>
        </w:tc>
        <w:tc>
          <w:tcPr>
            <w:tcW w:w="963" w:type="pct"/>
            <w:hideMark/>
          </w:tcPr>
          <w:p w14:paraId="3CAB3738"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641" w:author="Craig Parker" w:date="2024-08-07T12:22:00Z"/>
                <w:rFonts w:ascii="Nunito" w:hAnsi="Nunito"/>
                <w:color w:val="000000" w:themeColor="text1"/>
                <w:sz w:val="20"/>
                <w:lang w:val="en-ZA" w:eastAsia="en-ZA"/>
                <w:rPrChange w:id="7642" w:author="Craig Parker" w:date="2024-08-07T12:23:00Z">
                  <w:rPr>
                    <w:ins w:id="7643" w:author="Craig Parker" w:date="2024-08-07T12:22:00Z"/>
                    <w:rFonts w:ascii="Aptos Narrow" w:hAnsi="Aptos Narrow"/>
                    <w:color w:val="000000"/>
                    <w:sz w:val="22"/>
                    <w:szCs w:val="22"/>
                    <w:lang w:val="en-ZA" w:eastAsia="en-ZA"/>
                  </w:rPr>
                </w:rPrChange>
              </w:rPr>
            </w:pPr>
            <w:ins w:id="7644" w:author="Craig Parker" w:date="2024-08-07T12:22:00Z">
              <w:r w:rsidRPr="002E4822">
                <w:rPr>
                  <w:rFonts w:ascii="Nunito" w:hAnsi="Nunito"/>
                  <w:color w:val="000000" w:themeColor="text1"/>
                  <w:sz w:val="20"/>
                  <w:lang w:val="en-ZA" w:eastAsia="en-ZA"/>
                  <w:rPrChange w:id="7645" w:author="Craig Parker" w:date="2024-08-07T12:23:00Z">
                    <w:rPr>
                      <w:rFonts w:ascii="Aptos Narrow" w:hAnsi="Aptos Narrow"/>
                      <w:color w:val="000000"/>
                      <w:sz w:val="22"/>
                      <w:szCs w:val="22"/>
                      <w:lang w:val="en-ZA" w:eastAsia="en-ZA"/>
                    </w:rPr>
                  </w:rPrChange>
                </w:rPr>
                <w:t>African cohorts and trials conducted between 2000 and Oct 2020</w:t>
              </w:r>
            </w:ins>
          </w:p>
        </w:tc>
        <w:tc>
          <w:tcPr>
            <w:tcW w:w="964" w:type="pct"/>
            <w:hideMark/>
          </w:tcPr>
          <w:p w14:paraId="0F722268"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646" w:author="Craig Parker" w:date="2024-08-07T12:22:00Z"/>
                <w:rFonts w:ascii="Nunito" w:hAnsi="Nunito"/>
                <w:color w:val="000000" w:themeColor="text1"/>
                <w:sz w:val="20"/>
                <w:lang w:val="en-ZA" w:eastAsia="en-ZA"/>
                <w:rPrChange w:id="7647" w:author="Craig Parker" w:date="2024-08-07T12:23:00Z">
                  <w:rPr>
                    <w:ins w:id="7648" w:author="Craig Parker" w:date="2024-08-07T12:22:00Z"/>
                    <w:rFonts w:ascii="Aptos Narrow" w:hAnsi="Aptos Narrow"/>
                    <w:color w:val="000000"/>
                    <w:sz w:val="22"/>
                    <w:szCs w:val="22"/>
                    <w:lang w:val="en-ZA" w:eastAsia="en-ZA"/>
                  </w:rPr>
                </w:rPrChange>
              </w:rPr>
            </w:pPr>
            <w:ins w:id="7649" w:author="Craig Parker" w:date="2024-08-07T12:22:00Z">
              <w:r w:rsidRPr="002E4822">
                <w:rPr>
                  <w:rFonts w:ascii="Nunito" w:hAnsi="Nunito"/>
                  <w:color w:val="000000" w:themeColor="text1"/>
                  <w:sz w:val="20"/>
                  <w:lang w:val="en-ZA" w:eastAsia="en-ZA"/>
                  <w:rPrChange w:id="7650" w:author="Craig Parker" w:date="2024-08-07T12:23:00Z">
                    <w:rPr>
                      <w:rFonts w:ascii="Aptos Narrow" w:hAnsi="Aptos Narrow"/>
                      <w:color w:val="000000"/>
                      <w:sz w:val="22"/>
                      <w:szCs w:val="22"/>
                      <w:lang w:val="en-ZA" w:eastAsia="en-ZA"/>
                    </w:rPr>
                  </w:rPrChange>
                </w:rPr>
                <w:t>Research Project 1</w:t>
              </w:r>
            </w:ins>
          </w:p>
        </w:tc>
      </w:tr>
      <w:tr w:rsidR="006E7398" w:rsidRPr="002E4822" w14:paraId="59DCC661" w14:textId="77777777" w:rsidTr="006E7398">
        <w:trPr>
          <w:trHeight w:val="870"/>
          <w:ins w:id="7651"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6C2E6703" w14:textId="77777777" w:rsidR="006E7398" w:rsidRPr="002E4822" w:rsidRDefault="006E7398" w:rsidP="006E7398">
            <w:pPr>
              <w:overflowPunct/>
              <w:autoSpaceDE/>
              <w:autoSpaceDN/>
              <w:adjustRightInd/>
              <w:rPr>
                <w:ins w:id="7652" w:author="Craig Parker" w:date="2024-08-07T12:22:00Z"/>
                <w:rFonts w:ascii="Nunito" w:hAnsi="Nunito"/>
                <w:color w:val="000000" w:themeColor="text1"/>
                <w:sz w:val="20"/>
                <w:lang w:val="en-ZA" w:eastAsia="en-ZA"/>
                <w:rPrChange w:id="7653" w:author="Craig Parker" w:date="2024-08-07T12:23:00Z">
                  <w:rPr>
                    <w:ins w:id="7654" w:author="Craig Parker" w:date="2024-08-07T12:22:00Z"/>
                    <w:rFonts w:ascii="Aptos Narrow" w:hAnsi="Aptos Narrow"/>
                    <w:color w:val="000000"/>
                    <w:sz w:val="22"/>
                    <w:szCs w:val="22"/>
                    <w:lang w:val="en-ZA" w:eastAsia="en-ZA"/>
                  </w:rPr>
                </w:rPrChange>
              </w:rPr>
            </w:pPr>
            <w:ins w:id="7655" w:author="Craig Parker" w:date="2024-08-07T12:22:00Z">
              <w:r w:rsidRPr="002E4822">
                <w:rPr>
                  <w:rFonts w:ascii="Nunito" w:hAnsi="Nunito"/>
                  <w:color w:val="000000" w:themeColor="text1"/>
                  <w:sz w:val="20"/>
                  <w:lang w:val="en-ZA" w:eastAsia="en-ZA"/>
                  <w:rPrChange w:id="7656" w:author="Craig Parker" w:date="2024-08-07T12:23:00Z">
                    <w:rPr>
                      <w:rFonts w:ascii="Aptos Narrow" w:hAnsi="Aptos Narrow"/>
                      <w:color w:val="000000"/>
                      <w:sz w:val="22"/>
                      <w:szCs w:val="22"/>
                      <w:lang w:val="en-ZA" w:eastAsia="en-ZA"/>
                    </w:rPr>
                  </w:rPrChange>
                </w:rPr>
                <w:t>HIV Databases</w:t>
              </w:r>
            </w:ins>
          </w:p>
        </w:tc>
        <w:tc>
          <w:tcPr>
            <w:tcW w:w="1144" w:type="pct"/>
            <w:hideMark/>
          </w:tcPr>
          <w:p w14:paraId="4B32D3E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657" w:author="Craig Parker" w:date="2024-08-07T12:22:00Z"/>
                <w:rFonts w:ascii="Nunito" w:hAnsi="Nunito"/>
                <w:color w:val="000000" w:themeColor="text1"/>
                <w:sz w:val="20"/>
                <w:lang w:val="en-ZA" w:eastAsia="en-ZA"/>
                <w:rPrChange w:id="7658" w:author="Craig Parker" w:date="2024-08-07T12:23:00Z">
                  <w:rPr>
                    <w:ins w:id="7659" w:author="Craig Parker" w:date="2024-08-07T12:22:00Z"/>
                    <w:rFonts w:ascii="Aptos Narrow" w:hAnsi="Aptos Narrow"/>
                    <w:color w:val="000000"/>
                    <w:sz w:val="22"/>
                    <w:szCs w:val="22"/>
                    <w:lang w:val="en-ZA" w:eastAsia="en-ZA"/>
                  </w:rPr>
                </w:rPrChange>
              </w:rPr>
            </w:pPr>
            <w:ins w:id="7660" w:author="Craig Parker" w:date="2024-08-07T12:22:00Z">
              <w:r w:rsidRPr="002E4822">
                <w:rPr>
                  <w:rFonts w:ascii="Nunito" w:hAnsi="Nunito"/>
                  <w:color w:val="000000" w:themeColor="text1"/>
                  <w:sz w:val="20"/>
                  <w:lang w:val="en-ZA" w:eastAsia="en-ZA"/>
                  <w:rPrChange w:id="7661" w:author="Craig Parker" w:date="2024-08-07T12:23:00Z">
                    <w:rPr>
                      <w:rFonts w:ascii="Aptos Narrow" w:hAnsi="Aptos Narrow"/>
                      <w:color w:val="000000"/>
                      <w:sz w:val="22"/>
                      <w:szCs w:val="22"/>
                      <w:lang w:val="en-ZA" w:eastAsia="en-ZA"/>
                    </w:rPr>
                  </w:rPrChange>
                </w:rPr>
                <w:t>Pooled health database from multiple large HIV trials conducted among adults in Johannesburg, South Africa (WHC studies)</w:t>
              </w:r>
            </w:ins>
          </w:p>
        </w:tc>
        <w:tc>
          <w:tcPr>
            <w:tcW w:w="964" w:type="pct"/>
            <w:hideMark/>
          </w:tcPr>
          <w:p w14:paraId="77F726E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662" w:author="Craig Parker" w:date="2024-08-07T12:22:00Z"/>
                <w:rFonts w:ascii="Nunito" w:hAnsi="Nunito"/>
                <w:color w:val="000000" w:themeColor="text1"/>
                <w:sz w:val="20"/>
                <w:lang w:val="en-ZA" w:eastAsia="en-ZA"/>
                <w:rPrChange w:id="7663" w:author="Craig Parker" w:date="2024-08-07T12:23:00Z">
                  <w:rPr>
                    <w:ins w:id="7664" w:author="Craig Parker" w:date="2024-08-07T12:22:00Z"/>
                    <w:rFonts w:ascii="Aptos Narrow" w:hAnsi="Aptos Narrow"/>
                    <w:color w:val="000000"/>
                    <w:sz w:val="22"/>
                    <w:szCs w:val="22"/>
                    <w:lang w:val="en-ZA" w:eastAsia="en-ZA"/>
                  </w:rPr>
                </w:rPrChange>
              </w:rPr>
            </w:pPr>
            <w:ins w:id="7665" w:author="Craig Parker" w:date="2024-08-07T12:22:00Z">
              <w:r w:rsidRPr="002E4822">
                <w:rPr>
                  <w:rFonts w:ascii="Nunito" w:hAnsi="Nunito"/>
                  <w:color w:val="000000" w:themeColor="text1"/>
                  <w:sz w:val="20"/>
                  <w:lang w:val="en-ZA" w:eastAsia="en-ZA"/>
                  <w:rPrChange w:id="7666" w:author="Craig Parker" w:date="2024-08-07T12:23:00Z">
                    <w:rPr>
                      <w:rFonts w:ascii="Aptos Narrow" w:hAnsi="Aptos Narrow"/>
                      <w:color w:val="000000"/>
                      <w:sz w:val="22"/>
                      <w:szCs w:val="22"/>
                      <w:lang w:val="en-ZA" w:eastAsia="en-ZA"/>
                    </w:rPr>
                  </w:rPrChange>
                </w:rPr>
                <w:t>Participants are followed up every 3-months for several years, with a multitude of physical measurements, laboratory tests, images and health questionnaires</w:t>
              </w:r>
            </w:ins>
          </w:p>
        </w:tc>
        <w:tc>
          <w:tcPr>
            <w:tcW w:w="963" w:type="pct"/>
            <w:hideMark/>
          </w:tcPr>
          <w:p w14:paraId="5F9BF5F5"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667" w:author="Craig Parker" w:date="2024-08-07T12:22:00Z"/>
                <w:rFonts w:ascii="Nunito" w:hAnsi="Nunito"/>
                <w:color w:val="000000" w:themeColor="text1"/>
                <w:sz w:val="20"/>
                <w:lang w:val="en-ZA" w:eastAsia="en-ZA"/>
                <w:rPrChange w:id="7668" w:author="Craig Parker" w:date="2024-08-07T12:23:00Z">
                  <w:rPr>
                    <w:ins w:id="7669" w:author="Craig Parker" w:date="2024-08-07T12:22:00Z"/>
                    <w:rFonts w:ascii="Aptos Narrow" w:hAnsi="Aptos Narrow"/>
                    <w:color w:val="000000"/>
                    <w:sz w:val="22"/>
                    <w:szCs w:val="22"/>
                    <w:lang w:val="en-ZA" w:eastAsia="en-ZA"/>
                  </w:rPr>
                </w:rPrChange>
              </w:rPr>
            </w:pPr>
          </w:p>
        </w:tc>
        <w:tc>
          <w:tcPr>
            <w:tcW w:w="964" w:type="pct"/>
            <w:hideMark/>
          </w:tcPr>
          <w:p w14:paraId="7D379F07"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670" w:author="Craig Parker" w:date="2024-08-07T12:22:00Z"/>
                <w:rFonts w:ascii="Nunito" w:hAnsi="Nunito"/>
                <w:color w:val="000000" w:themeColor="text1"/>
                <w:sz w:val="20"/>
                <w:lang w:val="en-ZA" w:eastAsia="en-ZA"/>
                <w:rPrChange w:id="7671" w:author="Craig Parker" w:date="2024-08-07T12:23:00Z">
                  <w:rPr>
                    <w:ins w:id="7672" w:author="Craig Parker" w:date="2024-08-07T12:22:00Z"/>
                    <w:rFonts w:ascii="Aptos Narrow" w:hAnsi="Aptos Narrow"/>
                    <w:color w:val="000000"/>
                    <w:sz w:val="22"/>
                    <w:szCs w:val="22"/>
                    <w:lang w:val="en-ZA" w:eastAsia="en-ZA"/>
                  </w:rPr>
                </w:rPrChange>
              </w:rPr>
            </w:pPr>
            <w:ins w:id="7673" w:author="Craig Parker" w:date="2024-08-07T12:22:00Z">
              <w:r w:rsidRPr="002E4822">
                <w:rPr>
                  <w:rFonts w:ascii="Nunito" w:hAnsi="Nunito"/>
                  <w:color w:val="000000" w:themeColor="text1"/>
                  <w:sz w:val="20"/>
                  <w:lang w:val="en-ZA" w:eastAsia="en-ZA"/>
                  <w:rPrChange w:id="7674" w:author="Craig Parker" w:date="2024-08-07T12:23:00Z">
                    <w:rPr>
                      <w:rFonts w:ascii="Aptos Narrow" w:hAnsi="Aptos Narrow"/>
                      <w:color w:val="000000"/>
                      <w:sz w:val="22"/>
                      <w:szCs w:val="22"/>
                      <w:lang w:val="en-ZA" w:eastAsia="en-ZA"/>
                    </w:rPr>
                  </w:rPrChange>
                </w:rPr>
                <w:t>Research Project 2: The study population has high rates of co-morbidities and adverse health outcomes</w:t>
              </w:r>
            </w:ins>
          </w:p>
        </w:tc>
      </w:tr>
      <w:tr w:rsidR="006E7398" w:rsidRPr="002E4822" w14:paraId="75143467" w14:textId="77777777" w:rsidTr="006E7398">
        <w:trPr>
          <w:trHeight w:val="290"/>
          <w:ins w:id="7675" w:author="Craig Parker" w:date="2024-08-07T12:22:00Z"/>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1D7D9044" w14:textId="7BE99660" w:rsidR="006E7398" w:rsidRPr="002E4822" w:rsidRDefault="006E7398">
            <w:pPr>
              <w:overflowPunct/>
              <w:autoSpaceDE/>
              <w:autoSpaceDN/>
              <w:adjustRightInd/>
              <w:jc w:val="center"/>
              <w:rPr>
                <w:ins w:id="7676" w:author="Craig Parker" w:date="2024-08-07T12:22:00Z"/>
                <w:rFonts w:ascii="Nunito" w:hAnsi="Nunito"/>
                <w:color w:val="000000" w:themeColor="text1"/>
                <w:sz w:val="20"/>
                <w:lang w:val="en-ZA" w:eastAsia="en-ZA"/>
                <w:rPrChange w:id="7677" w:author="Craig Parker" w:date="2024-08-07T12:23:00Z">
                  <w:rPr>
                    <w:ins w:id="7678" w:author="Craig Parker" w:date="2024-08-07T12:22:00Z"/>
                    <w:rFonts w:ascii="Times New Roman" w:hAnsi="Times New Roman"/>
                    <w:sz w:val="20"/>
                    <w:lang w:val="en-ZA" w:eastAsia="en-ZA"/>
                  </w:rPr>
                </w:rPrChange>
              </w:rPr>
              <w:pPrChange w:id="7679" w:author="Craig Parker" w:date="2024-08-07T12:26:00Z">
                <w:pPr>
                  <w:overflowPunct/>
                  <w:autoSpaceDE/>
                  <w:autoSpaceDN/>
                  <w:adjustRightInd/>
                </w:pPr>
              </w:pPrChange>
            </w:pPr>
            <w:ins w:id="7680" w:author="Craig Parker" w:date="2024-08-07T12:22:00Z">
              <w:r w:rsidRPr="002E4822">
                <w:rPr>
                  <w:rFonts w:ascii="Nunito" w:hAnsi="Nunito"/>
                  <w:color w:val="000000" w:themeColor="text1"/>
                  <w:sz w:val="20"/>
                  <w:lang w:val="en-ZA" w:eastAsia="en-ZA"/>
                  <w:rPrChange w:id="7681" w:author="Craig Parker" w:date="2024-08-07T12:23:00Z">
                    <w:rPr>
                      <w:rFonts w:ascii="Aptos Narrow" w:hAnsi="Aptos Narrow"/>
                      <w:color w:val="000000"/>
                      <w:sz w:val="22"/>
                      <w:szCs w:val="22"/>
                      <w:lang w:val="en-ZA" w:eastAsia="en-ZA"/>
                    </w:rPr>
                  </w:rPrChange>
                </w:rPr>
                <w:t>Climate/Weather Data</w:t>
              </w:r>
            </w:ins>
          </w:p>
        </w:tc>
      </w:tr>
      <w:tr w:rsidR="006E7398" w:rsidRPr="002E4822" w14:paraId="40F69892" w14:textId="77777777" w:rsidTr="006E7398">
        <w:trPr>
          <w:trHeight w:val="870"/>
          <w:ins w:id="7682"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232B39FF" w14:textId="77777777" w:rsidR="006E7398" w:rsidRPr="002E4822" w:rsidRDefault="006E7398" w:rsidP="006E7398">
            <w:pPr>
              <w:overflowPunct/>
              <w:autoSpaceDE/>
              <w:autoSpaceDN/>
              <w:adjustRightInd/>
              <w:rPr>
                <w:ins w:id="7683" w:author="Craig Parker" w:date="2024-08-07T12:22:00Z"/>
                <w:rFonts w:ascii="Nunito" w:hAnsi="Nunito"/>
                <w:color w:val="000000" w:themeColor="text1"/>
                <w:sz w:val="20"/>
                <w:lang w:val="en-ZA" w:eastAsia="en-ZA"/>
                <w:rPrChange w:id="7684" w:author="Craig Parker" w:date="2024-08-07T12:23:00Z">
                  <w:rPr>
                    <w:ins w:id="7685" w:author="Craig Parker" w:date="2024-08-07T12:22:00Z"/>
                    <w:rFonts w:ascii="Aptos Narrow" w:hAnsi="Aptos Narrow"/>
                    <w:color w:val="000000"/>
                    <w:sz w:val="22"/>
                    <w:szCs w:val="22"/>
                    <w:lang w:val="en-ZA" w:eastAsia="en-ZA"/>
                  </w:rPr>
                </w:rPrChange>
              </w:rPr>
            </w:pPr>
            <w:ins w:id="7686" w:author="Craig Parker" w:date="2024-08-07T12:22:00Z">
              <w:r w:rsidRPr="002E4822">
                <w:rPr>
                  <w:rFonts w:ascii="Nunito" w:hAnsi="Nunito"/>
                  <w:color w:val="000000" w:themeColor="text1"/>
                  <w:sz w:val="20"/>
                  <w:lang w:val="en-ZA" w:eastAsia="en-ZA"/>
                  <w:rPrChange w:id="7687" w:author="Craig Parker" w:date="2024-08-07T12:23:00Z">
                    <w:rPr>
                      <w:rFonts w:ascii="Aptos Narrow" w:hAnsi="Aptos Narrow"/>
                      <w:color w:val="000000"/>
                      <w:sz w:val="22"/>
                      <w:szCs w:val="22"/>
                      <w:lang w:val="en-ZA" w:eastAsia="en-ZA"/>
                    </w:rPr>
                  </w:rPrChange>
                </w:rPr>
                <w:t>European Centre for Medium-Range Weather Forecasts (ECMWF)</w:t>
              </w:r>
            </w:ins>
          </w:p>
        </w:tc>
        <w:tc>
          <w:tcPr>
            <w:tcW w:w="1144" w:type="pct"/>
            <w:hideMark/>
          </w:tcPr>
          <w:p w14:paraId="4C5CB8BD"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688" w:author="Craig Parker" w:date="2024-08-07T12:22:00Z"/>
                <w:rFonts w:ascii="Nunito" w:hAnsi="Nunito"/>
                <w:color w:val="000000" w:themeColor="text1"/>
                <w:sz w:val="20"/>
                <w:lang w:val="en-ZA" w:eastAsia="en-ZA"/>
                <w:rPrChange w:id="7689" w:author="Craig Parker" w:date="2024-08-07T12:23:00Z">
                  <w:rPr>
                    <w:ins w:id="7690" w:author="Craig Parker" w:date="2024-08-07T12:22:00Z"/>
                    <w:rFonts w:ascii="Aptos Narrow" w:hAnsi="Aptos Narrow"/>
                    <w:color w:val="000000"/>
                    <w:sz w:val="22"/>
                    <w:szCs w:val="22"/>
                    <w:lang w:val="en-ZA" w:eastAsia="en-ZA"/>
                  </w:rPr>
                </w:rPrChange>
              </w:rPr>
            </w:pPr>
            <w:ins w:id="7691" w:author="Craig Parker" w:date="2024-08-07T12:22:00Z">
              <w:r w:rsidRPr="002E4822">
                <w:rPr>
                  <w:rFonts w:ascii="Nunito" w:hAnsi="Nunito"/>
                  <w:color w:val="000000" w:themeColor="text1"/>
                  <w:sz w:val="20"/>
                  <w:lang w:val="en-ZA" w:eastAsia="en-ZA"/>
                  <w:rPrChange w:id="7692" w:author="Craig Parker" w:date="2024-08-07T12:23:00Z">
                    <w:rPr>
                      <w:rFonts w:ascii="Aptos Narrow" w:hAnsi="Aptos Narrow"/>
                      <w:color w:val="000000"/>
                      <w:sz w:val="22"/>
                      <w:szCs w:val="22"/>
                      <w:lang w:val="en-ZA" w:eastAsia="en-ZA"/>
                    </w:rPr>
                  </w:rPrChange>
                </w:rPr>
                <w:t>Outputs from a numerical weather prediction system, run twice daily, designed to produce state-of-the-art medium (10 days) global forecasts (contains only the latest forecast).</w:t>
              </w:r>
            </w:ins>
          </w:p>
        </w:tc>
        <w:tc>
          <w:tcPr>
            <w:tcW w:w="964" w:type="pct"/>
            <w:hideMark/>
          </w:tcPr>
          <w:p w14:paraId="1C2800FB"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693" w:author="Craig Parker" w:date="2024-08-07T12:22:00Z"/>
                <w:rFonts w:ascii="Nunito" w:hAnsi="Nunito"/>
                <w:color w:val="000000" w:themeColor="text1"/>
                <w:sz w:val="20"/>
                <w:lang w:val="en-ZA" w:eastAsia="en-ZA"/>
                <w:rPrChange w:id="7694" w:author="Craig Parker" w:date="2024-08-07T12:23:00Z">
                  <w:rPr>
                    <w:ins w:id="7695" w:author="Craig Parker" w:date="2024-08-07T12:22:00Z"/>
                    <w:rFonts w:ascii="Aptos Narrow" w:hAnsi="Aptos Narrow"/>
                    <w:color w:val="000000"/>
                    <w:sz w:val="22"/>
                    <w:szCs w:val="22"/>
                    <w:lang w:val="en-ZA" w:eastAsia="en-ZA"/>
                  </w:rPr>
                </w:rPrChange>
              </w:rPr>
            </w:pPr>
            <w:ins w:id="7696" w:author="Craig Parker" w:date="2024-08-07T12:22:00Z">
              <w:r w:rsidRPr="002E4822">
                <w:rPr>
                  <w:rFonts w:ascii="Nunito" w:hAnsi="Nunito"/>
                  <w:color w:val="000000" w:themeColor="text1"/>
                  <w:sz w:val="20"/>
                  <w:lang w:val="en-ZA" w:eastAsia="en-ZA"/>
                  <w:rPrChange w:id="7697" w:author="Craig Parker" w:date="2024-08-07T12:23:00Z">
                    <w:rPr>
                      <w:rFonts w:ascii="Aptos Narrow" w:hAnsi="Aptos Narrow"/>
                      <w:color w:val="000000"/>
                      <w:sz w:val="22"/>
                      <w:szCs w:val="22"/>
                      <w:lang w:val="en-ZA" w:eastAsia="en-ZA"/>
                    </w:rPr>
                  </w:rPrChange>
                </w:rPr>
                <w:t xml:space="preserve">Temperature (Ground, Min, Max) at 2 m above ground; Solar irradiance; Wind speed (toward east, north) at 10 m above ground; Daily </w:t>
              </w:r>
              <w:r w:rsidRPr="002E4822">
                <w:rPr>
                  <w:rFonts w:ascii="Nunito" w:hAnsi="Nunito"/>
                  <w:color w:val="000000" w:themeColor="text1"/>
                  <w:sz w:val="20"/>
                  <w:lang w:val="en-ZA" w:eastAsia="en-ZA"/>
                  <w:rPrChange w:id="7698" w:author="Craig Parker" w:date="2024-08-07T12:23:00Z">
                    <w:rPr>
                      <w:rFonts w:ascii="Aptos Narrow" w:hAnsi="Aptos Narrow"/>
                      <w:color w:val="000000"/>
                      <w:sz w:val="22"/>
                      <w:szCs w:val="22"/>
                      <w:lang w:val="en-ZA" w:eastAsia="en-ZA"/>
                    </w:rPr>
                  </w:rPrChange>
                </w:rPr>
                <w:lastRenderedPageBreak/>
                <w:t>precipitation (total, rate); Dewpoint; Pressure</w:t>
              </w:r>
            </w:ins>
          </w:p>
        </w:tc>
        <w:tc>
          <w:tcPr>
            <w:tcW w:w="963" w:type="pct"/>
            <w:hideMark/>
          </w:tcPr>
          <w:p w14:paraId="45BA5A4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699" w:author="Craig Parker" w:date="2024-08-07T12:22:00Z"/>
                <w:rFonts w:ascii="Nunito" w:hAnsi="Nunito"/>
                <w:color w:val="000000" w:themeColor="text1"/>
                <w:sz w:val="20"/>
                <w:lang w:val="en-ZA" w:eastAsia="en-ZA"/>
                <w:rPrChange w:id="7700" w:author="Craig Parker" w:date="2024-08-07T12:23:00Z">
                  <w:rPr>
                    <w:ins w:id="7701" w:author="Craig Parker" w:date="2024-08-07T12:22:00Z"/>
                    <w:rFonts w:ascii="Aptos Narrow" w:hAnsi="Aptos Narrow"/>
                    <w:color w:val="000000"/>
                    <w:sz w:val="22"/>
                    <w:szCs w:val="22"/>
                    <w:lang w:val="en-ZA" w:eastAsia="en-ZA"/>
                  </w:rPr>
                </w:rPrChange>
              </w:rPr>
            </w:pPr>
            <w:ins w:id="7702" w:author="Craig Parker" w:date="2024-08-07T12:22:00Z">
              <w:r w:rsidRPr="002E4822">
                <w:rPr>
                  <w:rFonts w:ascii="Nunito" w:hAnsi="Nunito"/>
                  <w:color w:val="000000" w:themeColor="text1"/>
                  <w:sz w:val="20"/>
                  <w:lang w:val="en-ZA" w:eastAsia="en-ZA"/>
                  <w:rPrChange w:id="7703" w:author="Craig Parker" w:date="2024-08-07T12:23:00Z">
                    <w:rPr>
                      <w:rFonts w:ascii="Aptos Narrow" w:hAnsi="Aptos Narrow"/>
                      <w:color w:val="000000"/>
                      <w:sz w:val="22"/>
                      <w:szCs w:val="22"/>
                      <w:lang w:val="en-ZA" w:eastAsia="en-ZA"/>
                    </w:rPr>
                  </w:rPrChange>
                </w:rPr>
                <w:lastRenderedPageBreak/>
                <w:t>Spatial: Global coverage, 0.065536 deg. Temporal: 3 – 6 hourly &amp; daily res.; Jan 2014 – Oct 2019</w:t>
              </w:r>
            </w:ins>
          </w:p>
        </w:tc>
        <w:tc>
          <w:tcPr>
            <w:tcW w:w="964" w:type="pct"/>
            <w:hideMark/>
          </w:tcPr>
          <w:p w14:paraId="1925248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04" w:author="Craig Parker" w:date="2024-08-07T12:22:00Z"/>
                <w:rFonts w:ascii="Nunito" w:hAnsi="Nunito"/>
                <w:color w:val="000000" w:themeColor="text1"/>
                <w:sz w:val="20"/>
                <w:lang w:val="en-ZA" w:eastAsia="en-ZA"/>
                <w:rPrChange w:id="7705" w:author="Craig Parker" w:date="2024-08-07T12:23:00Z">
                  <w:rPr>
                    <w:ins w:id="7706" w:author="Craig Parker" w:date="2024-08-07T12:22:00Z"/>
                    <w:rFonts w:ascii="Aptos Narrow" w:hAnsi="Aptos Narrow"/>
                    <w:color w:val="000000"/>
                    <w:sz w:val="22"/>
                    <w:szCs w:val="22"/>
                    <w:lang w:val="en-ZA" w:eastAsia="en-ZA"/>
                  </w:rPr>
                </w:rPrChange>
              </w:rPr>
            </w:pPr>
            <w:ins w:id="7707" w:author="Craig Parker" w:date="2024-08-07T12:22:00Z">
              <w:r w:rsidRPr="002E4822">
                <w:rPr>
                  <w:rFonts w:ascii="Nunito" w:hAnsi="Nunito"/>
                  <w:color w:val="000000" w:themeColor="text1"/>
                  <w:sz w:val="20"/>
                  <w:lang w:val="en-ZA" w:eastAsia="en-ZA"/>
                  <w:rPrChange w:id="7708" w:author="Craig Parker" w:date="2024-08-07T12:23:00Z">
                    <w:rPr>
                      <w:rFonts w:ascii="Aptos Narrow" w:hAnsi="Aptos Narrow"/>
                      <w:color w:val="000000"/>
                      <w:sz w:val="22"/>
                      <w:szCs w:val="22"/>
                      <w:lang w:val="en-ZA" w:eastAsia="en-ZA"/>
                    </w:rPr>
                  </w:rPrChange>
                </w:rPr>
                <w:t>Determination of heat hazard; Thermal comfort metrics; combined climate exposures (forecasts)</w:t>
              </w:r>
            </w:ins>
          </w:p>
        </w:tc>
      </w:tr>
      <w:tr w:rsidR="006E7398" w:rsidRPr="002E4822" w14:paraId="2C79FCD5" w14:textId="77777777" w:rsidTr="006E7398">
        <w:trPr>
          <w:trHeight w:val="870"/>
          <w:ins w:id="7709"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4F47F0DB" w14:textId="77777777" w:rsidR="006E7398" w:rsidRPr="002E4822" w:rsidRDefault="006E7398" w:rsidP="006E7398">
            <w:pPr>
              <w:overflowPunct/>
              <w:autoSpaceDE/>
              <w:autoSpaceDN/>
              <w:adjustRightInd/>
              <w:rPr>
                <w:ins w:id="7710" w:author="Craig Parker" w:date="2024-08-07T12:22:00Z"/>
                <w:rFonts w:ascii="Nunito" w:hAnsi="Nunito"/>
                <w:color w:val="000000" w:themeColor="text1"/>
                <w:sz w:val="20"/>
                <w:lang w:val="en-ZA" w:eastAsia="en-ZA"/>
                <w:rPrChange w:id="7711" w:author="Craig Parker" w:date="2024-08-07T12:23:00Z">
                  <w:rPr>
                    <w:ins w:id="7712" w:author="Craig Parker" w:date="2024-08-07T12:22:00Z"/>
                    <w:rFonts w:ascii="Aptos Narrow" w:hAnsi="Aptos Narrow"/>
                    <w:color w:val="000000"/>
                    <w:sz w:val="22"/>
                    <w:szCs w:val="22"/>
                    <w:lang w:val="en-ZA" w:eastAsia="en-ZA"/>
                  </w:rPr>
                </w:rPrChange>
              </w:rPr>
            </w:pPr>
            <w:ins w:id="7713" w:author="Craig Parker" w:date="2024-08-07T12:22:00Z">
              <w:r w:rsidRPr="002E4822">
                <w:rPr>
                  <w:rFonts w:ascii="Nunito" w:hAnsi="Nunito"/>
                  <w:color w:val="000000" w:themeColor="text1"/>
                  <w:sz w:val="20"/>
                  <w:lang w:val="en-ZA" w:eastAsia="en-ZA"/>
                  <w:rPrChange w:id="7714" w:author="Craig Parker" w:date="2024-08-07T12:23:00Z">
                    <w:rPr>
                      <w:rFonts w:ascii="Aptos Narrow" w:hAnsi="Aptos Narrow"/>
                      <w:color w:val="000000"/>
                      <w:sz w:val="22"/>
                      <w:szCs w:val="22"/>
                      <w:lang w:val="en-ZA" w:eastAsia="en-ZA"/>
                    </w:rPr>
                  </w:rPrChange>
                </w:rPr>
                <w:t>IBM TWC (The Weather Company)</w:t>
              </w:r>
            </w:ins>
          </w:p>
        </w:tc>
        <w:tc>
          <w:tcPr>
            <w:tcW w:w="1144" w:type="pct"/>
            <w:hideMark/>
          </w:tcPr>
          <w:p w14:paraId="15EFD6E8"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15" w:author="Craig Parker" w:date="2024-08-07T12:22:00Z"/>
                <w:rFonts w:ascii="Nunito" w:hAnsi="Nunito"/>
                <w:color w:val="000000" w:themeColor="text1"/>
                <w:sz w:val="20"/>
                <w:lang w:val="en-ZA" w:eastAsia="en-ZA"/>
                <w:rPrChange w:id="7716" w:author="Craig Parker" w:date="2024-08-07T12:23:00Z">
                  <w:rPr>
                    <w:ins w:id="7717" w:author="Craig Parker" w:date="2024-08-07T12:22:00Z"/>
                    <w:rFonts w:ascii="Aptos Narrow" w:hAnsi="Aptos Narrow"/>
                    <w:color w:val="000000"/>
                    <w:sz w:val="22"/>
                    <w:szCs w:val="22"/>
                    <w:lang w:val="en-ZA" w:eastAsia="en-ZA"/>
                  </w:rPr>
                </w:rPrChange>
              </w:rPr>
            </w:pPr>
            <w:ins w:id="7718" w:author="Craig Parker" w:date="2024-08-07T12:22:00Z">
              <w:r w:rsidRPr="002E4822">
                <w:rPr>
                  <w:rFonts w:ascii="Nunito" w:hAnsi="Nunito"/>
                  <w:color w:val="000000" w:themeColor="text1"/>
                  <w:sz w:val="20"/>
                  <w:lang w:val="en-ZA" w:eastAsia="en-ZA"/>
                  <w:rPrChange w:id="7719" w:author="Craig Parker" w:date="2024-08-07T12:23:00Z">
                    <w:rPr>
                      <w:rFonts w:ascii="Aptos Narrow" w:hAnsi="Aptos Narrow"/>
                      <w:color w:val="000000"/>
                      <w:sz w:val="22"/>
                      <w:szCs w:val="22"/>
                      <w:lang w:val="en-ZA" w:eastAsia="en-ZA"/>
                    </w:rPr>
                  </w:rPrChange>
                </w:rPr>
                <w:t>Current and historical weather Data layers from The Weather Company, an IBM Business</w:t>
              </w:r>
            </w:ins>
          </w:p>
        </w:tc>
        <w:tc>
          <w:tcPr>
            <w:tcW w:w="964" w:type="pct"/>
            <w:hideMark/>
          </w:tcPr>
          <w:p w14:paraId="2D14317D"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20" w:author="Craig Parker" w:date="2024-08-07T12:22:00Z"/>
                <w:rFonts w:ascii="Nunito" w:hAnsi="Nunito"/>
                <w:color w:val="000000" w:themeColor="text1"/>
                <w:sz w:val="20"/>
                <w:lang w:val="en-ZA" w:eastAsia="en-ZA"/>
                <w:rPrChange w:id="7721" w:author="Craig Parker" w:date="2024-08-07T12:23:00Z">
                  <w:rPr>
                    <w:ins w:id="7722" w:author="Craig Parker" w:date="2024-08-07T12:22:00Z"/>
                    <w:rFonts w:ascii="Aptos Narrow" w:hAnsi="Aptos Narrow"/>
                    <w:color w:val="000000"/>
                    <w:sz w:val="22"/>
                    <w:szCs w:val="22"/>
                    <w:lang w:val="en-ZA" w:eastAsia="en-ZA"/>
                  </w:rPr>
                </w:rPrChange>
              </w:rPr>
            </w:pPr>
            <w:ins w:id="7723" w:author="Craig Parker" w:date="2024-08-07T12:22:00Z">
              <w:r w:rsidRPr="002E4822">
                <w:rPr>
                  <w:rFonts w:ascii="Nunito" w:hAnsi="Nunito"/>
                  <w:color w:val="000000" w:themeColor="text1"/>
                  <w:sz w:val="20"/>
                  <w:lang w:val="en-ZA" w:eastAsia="en-ZA"/>
                  <w:rPrChange w:id="7724" w:author="Craig Parker" w:date="2024-08-07T12:23:00Z">
                    <w:rPr>
                      <w:rFonts w:ascii="Aptos Narrow" w:hAnsi="Aptos Narrow"/>
                      <w:color w:val="000000"/>
                      <w:sz w:val="22"/>
                      <w:szCs w:val="22"/>
                      <w:lang w:val="en-ZA" w:eastAsia="en-ZA"/>
                    </w:rPr>
                  </w:rPrChange>
                </w:rPr>
                <w:t>Temperature (Change, Min, Max, Feels like); Solar irradiance; Wind (speed, gust &amp; dir.); Rel. Humidity; Daily precipitation (total, rate); Dewpoint; 3-hrly Pressure Change</w:t>
              </w:r>
            </w:ins>
          </w:p>
        </w:tc>
        <w:tc>
          <w:tcPr>
            <w:tcW w:w="963" w:type="pct"/>
            <w:hideMark/>
          </w:tcPr>
          <w:p w14:paraId="7ABB4C8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25" w:author="Craig Parker" w:date="2024-08-07T12:22:00Z"/>
                <w:rFonts w:ascii="Nunito" w:hAnsi="Nunito"/>
                <w:color w:val="000000" w:themeColor="text1"/>
                <w:sz w:val="20"/>
                <w:lang w:val="en-ZA" w:eastAsia="en-ZA"/>
                <w:rPrChange w:id="7726" w:author="Craig Parker" w:date="2024-08-07T12:23:00Z">
                  <w:rPr>
                    <w:ins w:id="7727" w:author="Craig Parker" w:date="2024-08-07T12:22:00Z"/>
                    <w:rFonts w:ascii="Aptos Narrow" w:hAnsi="Aptos Narrow"/>
                    <w:color w:val="000000"/>
                    <w:sz w:val="22"/>
                    <w:szCs w:val="22"/>
                    <w:lang w:val="en-ZA" w:eastAsia="en-ZA"/>
                  </w:rPr>
                </w:rPrChange>
              </w:rPr>
            </w:pPr>
            <w:ins w:id="7728" w:author="Craig Parker" w:date="2024-08-07T12:22:00Z">
              <w:r w:rsidRPr="002E4822">
                <w:rPr>
                  <w:rFonts w:ascii="Nunito" w:hAnsi="Nunito"/>
                  <w:color w:val="000000" w:themeColor="text1"/>
                  <w:sz w:val="20"/>
                  <w:lang w:val="en-ZA" w:eastAsia="en-ZA"/>
                  <w:rPrChange w:id="7729" w:author="Craig Parker" w:date="2024-08-07T12:23:00Z">
                    <w:rPr>
                      <w:rFonts w:ascii="Aptos Narrow" w:hAnsi="Aptos Narrow"/>
                      <w:color w:val="000000"/>
                      <w:sz w:val="22"/>
                      <w:szCs w:val="22"/>
                      <w:lang w:val="en-ZA" w:eastAsia="en-ZA"/>
                    </w:rPr>
                  </w:rPrChange>
                </w:rPr>
                <w:t>Spatial: Global coverage, 4km landmass and coastal waterways (hourly &amp; daily res from 2015)</w:t>
              </w:r>
            </w:ins>
          </w:p>
        </w:tc>
        <w:tc>
          <w:tcPr>
            <w:tcW w:w="964" w:type="pct"/>
            <w:hideMark/>
          </w:tcPr>
          <w:p w14:paraId="7E73686C"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30" w:author="Craig Parker" w:date="2024-08-07T12:22:00Z"/>
                <w:rFonts w:ascii="Nunito" w:hAnsi="Nunito"/>
                <w:color w:val="000000" w:themeColor="text1"/>
                <w:sz w:val="20"/>
                <w:lang w:val="en-ZA" w:eastAsia="en-ZA"/>
                <w:rPrChange w:id="7731" w:author="Craig Parker" w:date="2024-08-07T12:23:00Z">
                  <w:rPr>
                    <w:ins w:id="7732" w:author="Craig Parker" w:date="2024-08-07T12:22:00Z"/>
                    <w:rFonts w:ascii="Aptos Narrow" w:hAnsi="Aptos Narrow"/>
                    <w:color w:val="000000"/>
                    <w:sz w:val="22"/>
                    <w:szCs w:val="22"/>
                    <w:lang w:val="en-ZA" w:eastAsia="en-ZA"/>
                  </w:rPr>
                </w:rPrChange>
              </w:rPr>
            </w:pPr>
            <w:ins w:id="7733" w:author="Craig Parker" w:date="2024-08-07T12:22:00Z">
              <w:r w:rsidRPr="002E4822">
                <w:rPr>
                  <w:rFonts w:ascii="Nunito" w:hAnsi="Nunito"/>
                  <w:color w:val="000000" w:themeColor="text1"/>
                  <w:sz w:val="20"/>
                  <w:lang w:val="en-ZA" w:eastAsia="en-ZA"/>
                  <w:rPrChange w:id="7734" w:author="Craig Parker" w:date="2024-08-07T12:23:00Z">
                    <w:rPr>
                      <w:rFonts w:ascii="Aptos Narrow" w:hAnsi="Aptos Narrow"/>
                      <w:color w:val="000000"/>
                      <w:sz w:val="22"/>
                      <w:szCs w:val="22"/>
                      <w:lang w:val="en-ZA" w:eastAsia="en-ZA"/>
                    </w:rPr>
                  </w:rPrChange>
                </w:rPr>
                <w:t>Determination of heat hazard; Thermal comfort metrics; combined climate exposures (historical)</w:t>
              </w:r>
            </w:ins>
          </w:p>
        </w:tc>
      </w:tr>
      <w:tr w:rsidR="006E7398" w:rsidRPr="002E4822" w14:paraId="50338036" w14:textId="77777777" w:rsidTr="006E7398">
        <w:trPr>
          <w:trHeight w:val="1160"/>
          <w:ins w:id="7735"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5EE54C1F" w14:textId="77777777" w:rsidR="006E7398" w:rsidRPr="002E4822" w:rsidRDefault="006E7398" w:rsidP="006E7398">
            <w:pPr>
              <w:overflowPunct/>
              <w:autoSpaceDE/>
              <w:autoSpaceDN/>
              <w:adjustRightInd/>
              <w:rPr>
                <w:ins w:id="7736" w:author="Craig Parker" w:date="2024-08-07T12:22:00Z"/>
                <w:rFonts w:ascii="Nunito" w:hAnsi="Nunito"/>
                <w:color w:val="000000" w:themeColor="text1"/>
                <w:sz w:val="20"/>
                <w:lang w:val="en-ZA" w:eastAsia="en-ZA"/>
                <w:rPrChange w:id="7737" w:author="Craig Parker" w:date="2024-08-07T12:23:00Z">
                  <w:rPr>
                    <w:ins w:id="7738" w:author="Craig Parker" w:date="2024-08-07T12:22:00Z"/>
                    <w:rFonts w:ascii="Aptos Narrow" w:hAnsi="Aptos Narrow"/>
                    <w:color w:val="000000"/>
                    <w:sz w:val="22"/>
                    <w:szCs w:val="22"/>
                    <w:lang w:val="en-ZA" w:eastAsia="en-ZA"/>
                  </w:rPr>
                </w:rPrChange>
              </w:rPr>
            </w:pPr>
            <w:ins w:id="7739" w:author="Craig Parker" w:date="2024-08-07T12:22:00Z">
              <w:r w:rsidRPr="002E4822">
                <w:rPr>
                  <w:rFonts w:ascii="Nunito" w:hAnsi="Nunito"/>
                  <w:color w:val="000000" w:themeColor="text1"/>
                  <w:sz w:val="20"/>
                  <w:lang w:val="en-ZA" w:eastAsia="en-ZA"/>
                  <w:rPrChange w:id="7740" w:author="Craig Parker" w:date="2024-08-07T12:23:00Z">
                    <w:rPr>
                      <w:rFonts w:ascii="Aptos Narrow" w:hAnsi="Aptos Narrow"/>
                      <w:color w:val="000000"/>
                      <w:sz w:val="22"/>
                      <w:szCs w:val="22"/>
                      <w:lang w:val="en-ZA" w:eastAsia="en-ZA"/>
                    </w:rPr>
                  </w:rPrChange>
                </w:rPr>
                <w:t>Fifth-generation ECMWF high-res. Reanalysis (ERA5)</w:t>
              </w:r>
            </w:ins>
          </w:p>
        </w:tc>
        <w:tc>
          <w:tcPr>
            <w:tcW w:w="1144" w:type="pct"/>
            <w:hideMark/>
          </w:tcPr>
          <w:p w14:paraId="1DA62BD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41" w:author="Craig Parker" w:date="2024-08-07T12:22:00Z"/>
                <w:rFonts w:ascii="Nunito" w:hAnsi="Nunito"/>
                <w:color w:val="000000" w:themeColor="text1"/>
                <w:sz w:val="20"/>
                <w:lang w:val="en-ZA" w:eastAsia="en-ZA"/>
                <w:rPrChange w:id="7742" w:author="Craig Parker" w:date="2024-08-07T12:23:00Z">
                  <w:rPr>
                    <w:ins w:id="7743" w:author="Craig Parker" w:date="2024-08-07T12:22:00Z"/>
                    <w:rFonts w:ascii="Aptos Narrow" w:hAnsi="Aptos Narrow"/>
                    <w:color w:val="000000"/>
                    <w:sz w:val="22"/>
                    <w:szCs w:val="22"/>
                    <w:lang w:val="en-ZA" w:eastAsia="en-ZA"/>
                  </w:rPr>
                </w:rPrChange>
              </w:rPr>
            </w:pPr>
            <w:ins w:id="7744" w:author="Craig Parker" w:date="2024-08-07T12:22:00Z">
              <w:r w:rsidRPr="002E4822">
                <w:rPr>
                  <w:rFonts w:ascii="Nunito" w:hAnsi="Nunito"/>
                  <w:color w:val="000000" w:themeColor="text1"/>
                  <w:sz w:val="20"/>
                  <w:lang w:val="en-ZA" w:eastAsia="en-ZA"/>
                  <w:rPrChange w:id="7745" w:author="Craig Parker" w:date="2024-08-07T12:23:00Z">
                    <w:rPr>
                      <w:rFonts w:ascii="Aptos Narrow" w:hAnsi="Aptos Narrow"/>
                      <w:color w:val="000000"/>
                      <w:sz w:val="22"/>
                      <w:szCs w:val="22"/>
                      <w:lang w:val="en-ZA" w:eastAsia="en-ZA"/>
                    </w:rPr>
                  </w:rPrChange>
                </w:rPr>
                <w:t>A global reanalysis dataset combining observed data with the output of meteorological models.</w:t>
              </w:r>
            </w:ins>
          </w:p>
        </w:tc>
        <w:tc>
          <w:tcPr>
            <w:tcW w:w="964" w:type="pct"/>
            <w:hideMark/>
          </w:tcPr>
          <w:p w14:paraId="0AEB8948"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46" w:author="Craig Parker" w:date="2024-08-07T12:22:00Z"/>
                <w:rFonts w:ascii="Nunito" w:hAnsi="Nunito"/>
                <w:color w:val="000000" w:themeColor="text1"/>
                <w:sz w:val="20"/>
                <w:lang w:val="en-ZA" w:eastAsia="en-ZA"/>
                <w:rPrChange w:id="7747" w:author="Craig Parker" w:date="2024-08-07T12:23:00Z">
                  <w:rPr>
                    <w:ins w:id="7748" w:author="Craig Parker" w:date="2024-08-07T12:22:00Z"/>
                    <w:rFonts w:ascii="Aptos Narrow" w:hAnsi="Aptos Narrow"/>
                    <w:color w:val="000000"/>
                    <w:sz w:val="22"/>
                    <w:szCs w:val="22"/>
                    <w:lang w:val="en-ZA" w:eastAsia="en-ZA"/>
                  </w:rPr>
                </w:rPrChange>
              </w:rPr>
            </w:pPr>
            <w:ins w:id="7749" w:author="Craig Parker" w:date="2024-08-07T12:22:00Z">
              <w:r w:rsidRPr="002E4822">
                <w:rPr>
                  <w:rFonts w:ascii="Nunito" w:hAnsi="Nunito"/>
                  <w:color w:val="000000" w:themeColor="text1"/>
                  <w:sz w:val="20"/>
                  <w:lang w:val="en-ZA" w:eastAsia="en-ZA"/>
                  <w:rPrChange w:id="7750" w:author="Craig Parker" w:date="2024-08-07T12:23:00Z">
                    <w:rPr>
                      <w:rFonts w:ascii="Aptos Narrow" w:hAnsi="Aptos Narrow"/>
                      <w:color w:val="000000"/>
                      <w:sz w:val="22"/>
                      <w:szCs w:val="22"/>
                      <w:lang w:val="en-ZA" w:eastAsia="en-ZA"/>
                    </w:rPr>
                  </w:rPrChange>
                </w:rPr>
                <w:t>Temperature (2 m above ground, Min, Max); Wind speed (toward east, north); Daily precipitation (total, rate, type); Atmospheric water/water vapour content; Thermal radiation; Soil temperature; Vegetation types and cover (high, low)</w:t>
              </w:r>
            </w:ins>
          </w:p>
        </w:tc>
        <w:tc>
          <w:tcPr>
            <w:tcW w:w="963" w:type="pct"/>
            <w:hideMark/>
          </w:tcPr>
          <w:p w14:paraId="08FE43E9"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51" w:author="Craig Parker" w:date="2024-08-07T12:22:00Z"/>
                <w:rFonts w:ascii="Nunito" w:hAnsi="Nunito"/>
                <w:color w:val="000000" w:themeColor="text1"/>
                <w:sz w:val="20"/>
                <w:lang w:val="en-ZA" w:eastAsia="en-ZA"/>
                <w:rPrChange w:id="7752" w:author="Craig Parker" w:date="2024-08-07T12:23:00Z">
                  <w:rPr>
                    <w:ins w:id="7753" w:author="Craig Parker" w:date="2024-08-07T12:22:00Z"/>
                    <w:rFonts w:ascii="Aptos Narrow" w:hAnsi="Aptos Narrow"/>
                    <w:color w:val="000000"/>
                    <w:sz w:val="22"/>
                    <w:szCs w:val="22"/>
                    <w:lang w:val="en-ZA" w:eastAsia="en-ZA"/>
                  </w:rPr>
                </w:rPrChange>
              </w:rPr>
            </w:pPr>
            <w:ins w:id="7754" w:author="Craig Parker" w:date="2024-08-07T12:22:00Z">
              <w:r w:rsidRPr="002E4822">
                <w:rPr>
                  <w:rFonts w:ascii="Nunito" w:hAnsi="Nunito"/>
                  <w:color w:val="000000" w:themeColor="text1"/>
                  <w:sz w:val="20"/>
                  <w:lang w:val="en-ZA" w:eastAsia="en-ZA"/>
                  <w:rPrChange w:id="7755" w:author="Craig Parker" w:date="2024-08-07T12:23:00Z">
                    <w:rPr>
                      <w:rFonts w:ascii="Aptos Narrow" w:hAnsi="Aptos Narrow"/>
                      <w:color w:val="000000"/>
                      <w:sz w:val="22"/>
                      <w:szCs w:val="22"/>
                      <w:lang w:val="en-ZA" w:eastAsia="en-ZA"/>
                    </w:rPr>
                  </w:rPrChange>
                </w:rPr>
                <w:t>Spatial: Global coverage, 0.131072 degrees PAIRS resolution (raw: 0.25 deg.) Temporal: hourly; coverage from Jan 1980 – Jun 2019</w:t>
              </w:r>
            </w:ins>
          </w:p>
        </w:tc>
        <w:tc>
          <w:tcPr>
            <w:tcW w:w="964" w:type="pct"/>
            <w:hideMark/>
          </w:tcPr>
          <w:p w14:paraId="1D7FF05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56" w:author="Craig Parker" w:date="2024-08-07T12:22:00Z"/>
                <w:rFonts w:ascii="Nunito" w:hAnsi="Nunito"/>
                <w:color w:val="000000" w:themeColor="text1"/>
                <w:sz w:val="20"/>
                <w:lang w:val="en-ZA" w:eastAsia="en-ZA"/>
                <w:rPrChange w:id="7757" w:author="Craig Parker" w:date="2024-08-07T12:23:00Z">
                  <w:rPr>
                    <w:ins w:id="7758" w:author="Craig Parker" w:date="2024-08-07T12:22:00Z"/>
                    <w:rFonts w:ascii="Aptos Narrow" w:hAnsi="Aptos Narrow"/>
                    <w:color w:val="000000"/>
                    <w:sz w:val="22"/>
                    <w:szCs w:val="22"/>
                    <w:lang w:val="en-ZA" w:eastAsia="en-ZA"/>
                  </w:rPr>
                </w:rPrChange>
              </w:rPr>
            </w:pPr>
            <w:ins w:id="7759" w:author="Craig Parker" w:date="2024-08-07T12:22:00Z">
              <w:r w:rsidRPr="002E4822">
                <w:rPr>
                  <w:rFonts w:ascii="Nunito" w:hAnsi="Nunito"/>
                  <w:color w:val="000000" w:themeColor="text1"/>
                  <w:sz w:val="20"/>
                  <w:lang w:val="en-ZA" w:eastAsia="en-ZA"/>
                  <w:rPrChange w:id="7760" w:author="Craig Parker" w:date="2024-08-07T12:23:00Z">
                    <w:rPr>
                      <w:rFonts w:ascii="Aptos Narrow" w:hAnsi="Aptos Narrow"/>
                      <w:color w:val="000000"/>
                      <w:sz w:val="22"/>
                      <w:szCs w:val="22"/>
                      <w:lang w:val="en-ZA" w:eastAsia="en-ZA"/>
                    </w:rPr>
                  </w:rPrChange>
                </w:rPr>
                <w:t>Determination of heat hazard; Thermal comfort metrics; combined climate exposures (historical)</w:t>
              </w:r>
            </w:ins>
          </w:p>
        </w:tc>
      </w:tr>
      <w:tr w:rsidR="006E7398" w:rsidRPr="002E4822" w14:paraId="04A89EE0" w14:textId="77777777" w:rsidTr="006E7398">
        <w:trPr>
          <w:trHeight w:val="870"/>
          <w:ins w:id="7761"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62CA6C36" w14:textId="77777777" w:rsidR="006E7398" w:rsidRPr="002E4822" w:rsidRDefault="006E7398" w:rsidP="006E7398">
            <w:pPr>
              <w:overflowPunct/>
              <w:autoSpaceDE/>
              <w:autoSpaceDN/>
              <w:adjustRightInd/>
              <w:rPr>
                <w:ins w:id="7762" w:author="Craig Parker" w:date="2024-08-07T12:22:00Z"/>
                <w:rFonts w:ascii="Nunito" w:hAnsi="Nunito"/>
                <w:color w:val="000000" w:themeColor="text1"/>
                <w:sz w:val="20"/>
                <w:lang w:val="en-ZA" w:eastAsia="en-ZA"/>
                <w:rPrChange w:id="7763" w:author="Craig Parker" w:date="2024-08-07T12:23:00Z">
                  <w:rPr>
                    <w:ins w:id="7764" w:author="Craig Parker" w:date="2024-08-07T12:22:00Z"/>
                    <w:rFonts w:ascii="Aptos Narrow" w:hAnsi="Aptos Narrow"/>
                    <w:color w:val="000000"/>
                    <w:sz w:val="22"/>
                    <w:szCs w:val="22"/>
                    <w:lang w:val="en-ZA" w:eastAsia="en-ZA"/>
                  </w:rPr>
                </w:rPrChange>
              </w:rPr>
            </w:pPr>
            <w:ins w:id="7765" w:author="Craig Parker" w:date="2024-08-07T12:22:00Z">
              <w:r w:rsidRPr="002E4822">
                <w:rPr>
                  <w:rFonts w:ascii="Nunito" w:hAnsi="Nunito"/>
                  <w:color w:val="000000" w:themeColor="text1"/>
                  <w:sz w:val="20"/>
                  <w:lang w:val="en-ZA" w:eastAsia="en-ZA"/>
                  <w:rPrChange w:id="7766" w:author="Craig Parker" w:date="2024-08-07T12:23:00Z">
                    <w:rPr>
                      <w:rFonts w:ascii="Aptos Narrow" w:hAnsi="Aptos Narrow"/>
                      <w:color w:val="000000"/>
                      <w:sz w:val="22"/>
                      <w:szCs w:val="22"/>
                      <w:lang w:val="en-ZA" w:eastAsia="en-ZA"/>
                    </w:rPr>
                  </w:rPrChange>
                </w:rPr>
                <w:t>Fifth-generation ECMWF high-res. Reanalysis ERA5-Land</w:t>
              </w:r>
            </w:ins>
          </w:p>
        </w:tc>
        <w:tc>
          <w:tcPr>
            <w:tcW w:w="1144" w:type="pct"/>
            <w:hideMark/>
          </w:tcPr>
          <w:p w14:paraId="0AA6303B"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67" w:author="Craig Parker" w:date="2024-08-07T12:22:00Z"/>
                <w:rFonts w:ascii="Nunito" w:hAnsi="Nunito"/>
                <w:color w:val="000000" w:themeColor="text1"/>
                <w:sz w:val="20"/>
                <w:lang w:val="en-ZA" w:eastAsia="en-ZA"/>
                <w:rPrChange w:id="7768" w:author="Craig Parker" w:date="2024-08-07T12:23:00Z">
                  <w:rPr>
                    <w:ins w:id="7769" w:author="Craig Parker" w:date="2024-08-07T12:22:00Z"/>
                    <w:rFonts w:ascii="Aptos Narrow" w:hAnsi="Aptos Narrow"/>
                    <w:color w:val="000000"/>
                    <w:sz w:val="22"/>
                    <w:szCs w:val="22"/>
                    <w:lang w:val="en-ZA" w:eastAsia="en-ZA"/>
                  </w:rPr>
                </w:rPrChange>
              </w:rPr>
            </w:pPr>
            <w:ins w:id="7770" w:author="Craig Parker" w:date="2024-08-07T12:22:00Z">
              <w:r w:rsidRPr="002E4822">
                <w:rPr>
                  <w:rFonts w:ascii="Nunito" w:hAnsi="Nunito"/>
                  <w:color w:val="000000" w:themeColor="text1"/>
                  <w:sz w:val="20"/>
                  <w:lang w:val="en-ZA" w:eastAsia="en-ZA"/>
                  <w:rPrChange w:id="7771" w:author="Craig Parker" w:date="2024-08-07T12:23:00Z">
                    <w:rPr>
                      <w:rFonts w:ascii="Aptos Narrow" w:hAnsi="Aptos Narrow"/>
                      <w:color w:val="000000"/>
                      <w:sz w:val="22"/>
                      <w:szCs w:val="22"/>
                      <w:lang w:val="en-ZA" w:eastAsia="en-ZA"/>
                    </w:rPr>
                  </w:rPrChange>
                </w:rPr>
                <w:t>A global reanalysis dataset combining observed data with the output of meteorological models. Contains hourly data from 1950 to present.</w:t>
              </w:r>
            </w:ins>
          </w:p>
        </w:tc>
        <w:tc>
          <w:tcPr>
            <w:tcW w:w="964" w:type="pct"/>
            <w:hideMark/>
          </w:tcPr>
          <w:p w14:paraId="24950E65"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72" w:author="Craig Parker" w:date="2024-08-07T12:22:00Z"/>
                <w:rFonts w:ascii="Nunito" w:hAnsi="Nunito"/>
                <w:color w:val="000000" w:themeColor="text1"/>
                <w:sz w:val="20"/>
                <w:lang w:val="en-ZA" w:eastAsia="en-ZA"/>
                <w:rPrChange w:id="7773" w:author="Craig Parker" w:date="2024-08-07T12:23:00Z">
                  <w:rPr>
                    <w:ins w:id="7774" w:author="Craig Parker" w:date="2024-08-07T12:22:00Z"/>
                    <w:rFonts w:ascii="Aptos Narrow" w:hAnsi="Aptos Narrow"/>
                    <w:color w:val="000000"/>
                    <w:sz w:val="22"/>
                    <w:szCs w:val="22"/>
                    <w:lang w:val="en-ZA" w:eastAsia="en-ZA"/>
                  </w:rPr>
                </w:rPrChange>
              </w:rPr>
            </w:pPr>
            <w:ins w:id="7775" w:author="Craig Parker" w:date="2024-08-07T12:22:00Z">
              <w:r w:rsidRPr="002E4822">
                <w:rPr>
                  <w:rFonts w:ascii="Nunito" w:hAnsi="Nunito"/>
                  <w:color w:val="000000" w:themeColor="text1"/>
                  <w:sz w:val="20"/>
                  <w:lang w:val="en-ZA" w:eastAsia="en-ZA"/>
                  <w:rPrChange w:id="7776" w:author="Craig Parker" w:date="2024-08-07T12:23:00Z">
                    <w:rPr>
                      <w:rFonts w:ascii="Aptos Narrow" w:hAnsi="Aptos Narrow"/>
                      <w:color w:val="000000"/>
                      <w:sz w:val="22"/>
                      <w:szCs w:val="22"/>
                      <w:lang w:val="en-ZA" w:eastAsia="en-ZA"/>
                    </w:rPr>
                  </w:rPrChange>
                </w:rPr>
                <w:t>Includes a range of surface and near-surface variables including: 2m temperature and dewpoint temperature, surface skin temperature, precipitation, near-</w:t>
              </w:r>
              <w:r w:rsidRPr="002E4822">
                <w:rPr>
                  <w:rFonts w:ascii="Nunito" w:hAnsi="Nunito"/>
                  <w:color w:val="000000" w:themeColor="text1"/>
                  <w:sz w:val="20"/>
                  <w:lang w:val="en-ZA" w:eastAsia="en-ZA"/>
                  <w:rPrChange w:id="7777" w:author="Craig Parker" w:date="2024-08-07T12:23:00Z">
                    <w:rPr>
                      <w:rFonts w:ascii="Aptos Narrow" w:hAnsi="Aptos Narrow"/>
                      <w:color w:val="000000"/>
                      <w:sz w:val="22"/>
                      <w:szCs w:val="22"/>
                      <w:lang w:val="en-ZA" w:eastAsia="en-ZA"/>
                    </w:rPr>
                  </w:rPrChange>
                </w:rPr>
                <w:lastRenderedPageBreak/>
                <w:t>surface winds, surface net thermal radiation.</w:t>
              </w:r>
            </w:ins>
          </w:p>
        </w:tc>
        <w:tc>
          <w:tcPr>
            <w:tcW w:w="963" w:type="pct"/>
            <w:hideMark/>
          </w:tcPr>
          <w:p w14:paraId="0555ECB2"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78" w:author="Craig Parker" w:date="2024-08-07T12:22:00Z"/>
                <w:rFonts w:ascii="Nunito" w:hAnsi="Nunito"/>
                <w:color w:val="000000" w:themeColor="text1"/>
                <w:sz w:val="20"/>
                <w:lang w:val="en-ZA" w:eastAsia="en-ZA"/>
                <w:rPrChange w:id="7779" w:author="Craig Parker" w:date="2024-08-07T12:23:00Z">
                  <w:rPr>
                    <w:ins w:id="7780" w:author="Craig Parker" w:date="2024-08-07T12:22:00Z"/>
                    <w:rFonts w:ascii="Aptos Narrow" w:hAnsi="Aptos Narrow"/>
                    <w:color w:val="000000"/>
                    <w:sz w:val="22"/>
                    <w:szCs w:val="22"/>
                    <w:lang w:val="en-ZA" w:eastAsia="en-ZA"/>
                  </w:rPr>
                </w:rPrChange>
              </w:rPr>
            </w:pPr>
            <w:ins w:id="7781" w:author="Craig Parker" w:date="2024-08-07T12:22:00Z">
              <w:r w:rsidRPr="002E4822">
                <w:rPr>
                  <w:rFonts w:ascii="Nunito" w:hAnsi="Nunito"/>
                  <w:color w:val="000000" w:themeColor="text1"/>
                  <w:sz w:val="20"/>
                  <w:lang w:val="en-ZA" w:eastAsia="en-ZA"/>
                  <w:rPrChange w:id="7782" w:author="Craig Parker" w:date="2024-08-07T12:23:00Z">
                    <w:rPr>
                      <w:rFonts w:ascii="Aptos Narrow" w:hAnsi="Aptos Narrow"/>
                      <w:color w:val="000000"/>
                      <w:sz w:val="22"/>
                      <w:szCs w:val="22"/>
                      <w:lang w:val="en-ZA" w:eastAsia="en-ZA"/>
                    </w:rPr>
                  </w:rPrChange>
                </w:rPr>
                <w:lastRenderedPageBreak/>
                <w:t>Spatial: Global coverage, 0.1 deg. Temporal: hourly 1950 - present</w:t>
              </w:r>
            </w:ins>
          </w:p>
        </w:tc>
        <w:tc>
          <w:tcPr>
            <w:tcW w:w="964" w:type="pct"/>
            <w:hideMark/>
          </w:tcPr>
          <w:p w14:paraId="4C661E63"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83" w:author="Craig Parker" w:date="2024-08-07T12:22:00Z"/>
                <w:rFonts w:ascii="Nunito" w:hAnsi="Nunito"/>
                <w:color w:val="000000" w:themeColor="text1"/>
                <w:sz w:val="20"/>
                <w:lang w:val="en-ZA" w:eastAsia="en-ZA"/>
                <w:rPrChange w:id="7784" w:author="Craig Parker" w:date="2024-08-07T12:23:00Z">
                  <w:rPr>
                    <w:ins w:id="7785" w:author="Craig Parker" w:date="2024-08-07T12:22:00Z"/>
                    <w:rFonts w:ascii="Aptos Narrow" w:hAnsi="Aptos Narrow"/>
                    <w:color w:val="000000"/>
                    <w:sz w:val="22"/>
                    <w:szCs w:val="22"/>
                    <w:lang w:val="en-ZA" w:eastAsia="en-ZA"/>
                  </w:rPr>
                </w:rPrChange>
              </w:rPr>
            </w:pPr>
            <w:ins w:id="7786" w:author="Craig Parker" w:date="2024-08-07T12:22:00Z">
              <w:r w:rsidRPr="002E4822">
                <w:rPr>
                  <w:rFonts w:ascii="Nunito" w:hAnsi="Nunito"/>
                  <w:color w:val="000000" w:themeColor="text1"/>
                  <w:sz w:val="20"/>
                  <w:lang w:val="en-ZA" w:eastAsia="en-ZA"/>
                  <w:rPrChange w:id="7787" w:author="Craig Parker" w:date="2024-08-07T12:23:00Z">
                    <w:rPr>
                      <w:rFonts w:ascii="Aptos Narrow" w:hAnsi="Aptos Narrow"/>
                      <w:color w:val="000000"/>
                      <w:sz w:val="22"/>
                      <w:szCs w:val="22"/>
                      <w:lang w:val="en-ZA" w:eastAsia="en-ZA"/>
                    </w:rPr>
                  </w:rPrChange>
                </w:rPr>
                <w:t>Determination of heat hazard; Thermal comfort metrics; combined climate exposures (historical)</w:t>
              </w:r>
            </w:ins>
          </w:p>
        </w:tc>
      </w:tr>
      <w:tr w:rsidR="006E7398" w:rsidRPr="002E4822" w14:paraId="42D5DC0D" w14:textId="77777777" w:rsidTr="006E7398">
        <w:trPr>
          <w:trHeight w:val="870"/>
          <w:ins w:id="7788"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53E3A1DC" w14:textId="77777777" w:rsidR="006E7398" w:rsidRPr="002E4822" w:rsidRDefault="006E7398" w:rsidP="006E7398">
            <w:pPr>
              <w:overflowPunct/>
              <w:autoSpaceDE/>
              <w:autoSpaceDN/>
              <w:adjustRightInd/>
              <w:rPr>
                <w:ins w:id="7789" w:author="Craig Parker" w:date="2024-08-07T12:22:00Z"/>
                <w:rFonts w:ascii="Nunito" w:hAnsi="Nunito"/>
                <w:color w:val="000000" w:themeColor="text1"/>
                <w:sz w:val="20"/>
                <w:lang w:val="en-ZA" w:eastAsia="en-ZA"/>
                <w:rPrChange w:id="7790" w:author="Craig Parker" w:date="2024-08-07T12:23:00Z">
                  <w:rPr>
                    <w:ins w:id="7791" w:author="Craig Parker" w:date="2024-08-07T12:22:00Z"/>
                    <w:rFonts w:ascii="Aptos Narrow" w:hAnsi="Aptos Narrow"/>
                    <w:color w:val="000000"/>
                    <w:sz w:val="22"/>
                    <w:szCs w:val="22"/>
                    <w:lang w:val="en-ZA" w:eastAsia="en-ZA"/>
                  </w:rPr>
                </w:rPrChange>
              </w:rPr>
            </w:pPr>
            <w:ins w:id="7792" w:author="Craig Parker" w:date="2024-08-07T12:22:00Z">
              <w:r w:rsidRPr="002E4822">
                <w:rPr>
                  <w:rFonts w:ascii="Nunito" w:hAnsi="Nunito"/>
                  <w:color w:val="000000" w:themeColor="text1"/>
                  <w:sz w:val="20"/>
                  <w:lang w:val="en-ZA" w:eastAsia="en-ZA"/>
                  <w:rPrChange w:id="7793" w:author="Craig Parker" w:date="2024-08-07T12:23:00Z">
                    <w:rPr>
                      <w:rFonts w:ascii="Aptos Narrow" w:hAnsi="Aptos Narrow"/>
                      <w:color w:val="000000"/>
                      <w:sz w:val="22"/>
                      <w:szCs w:val="22"/>
                      <w:lang w:val="en-ZA" w:eastAsia="en-ZA"/>
                    </w:rPr>
                  </w:rPrChange>
                </w:rPr>
                <w:t>WATCH Forcing Data methodology applied to ERA5 (WFDE5)</w:t>
              </w:r>
            </w:ins>
          </w:p>
        </w:tc>
        <w:tc>
          <w:tcPr>
            <w:tcW w:w="1144" w:type="pct"/>
            <w:hideMark/>
          </w:tcPr>
          <w:p w14:paraId="5EC54E62"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94" w:author="Craig Parker" w:date="2024-08-07T12:22:00Z"/>
                <w:rFonts w:ascii="Nunito" w:hAnsi="Nunito"/>
                <w:color w:val="000000" w:themeColor="text1"/>
                <w:sz w:val="20"/>
                <w:lang w:val="en-ZA" w:eastAsia="en-ZA"/>
                <w:rPrChange w:id="7795" w:author="Craig Parker" w:date="2024-08-07T12:23:00Z">
                  <w:rPr>
                    <w:ins w:id="7796" w:author="Craig Parker" w:date="2024-08-07T12:22:00Z"/>
                    <w:rFonts w:ascii="Aptos Narrow" w:hAnsi="Aptos Narrow"/>
                    <w:color w:val="000000"/>
                    <w:sz w:val="22"/>
                    <w:szCs w:val="22"/>
                    <w:lang w:val="en-ZA" w:eastAsia="en-ZA"/>
                  </w:rPr>
                </w:rPrChange>
              </w:rPr>
            </w:pPr>
            <w:ins w:id="7797" w:author="Craig Parker" w:date="2024-08-07T12:22:00Z">
              <w:r w:rsidRPr="002E4822">
                <w:rPr>
                  <w:rFonts w:ascii="Nunito" w:hAnsi="Nunito"/>
                  <w:color w:val="000000" w:themeColor="text1"/>
                  <w:sz w:val="20"/>
                  <w:lang w:val="en-ZA" w:eastAsia="en-ZA"/>
                  <w:rPrChange w:id="7798" w:author="Craig Parker" w:date="2024-08-07T12:23:00Z">
                    <w:rPr>
                      <w:rFonts w:ascii="Aptos Narrow" w:hAnsi="Aptos Narrow"/>
                      <w:color w:val="000000"/>
                      <w:sz w:val="22"/>
                      <w:szCs w:val="22"/>
                      <w:lang w:val="en-ZA" w:eastAsia="en-ZA"/>
                    </w:rPr>
                  </w:rPrChange>
                </w:rPr>
                <w:t>A global bias-corrected reconstruction of near-surface meteorological variables derived from the ERA5.</w:t>
              </w:r>
            </w:ins>
          </w:p>
        </w:tc>
        <w:tc>
          <w:tcPr>
            <w:tcW w:w="964" w:type="pct"/>
            <w:hideMark/>
          </w:tcPr>
          <w:p w14:paraId="525D0128"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799" w:author="Craig Parker" w:date="2024-08-07T12:22:00Z"/>
                <w:rFonts w:ascii="Nunito" w:hAnsi="Nunito"/>
                <w:color w:val="000000" w:themeColor="text1"/>
                <w:sz w:val="20"/>
                <w:lang w:val="en-ZA" w:eastAsia="en-ZA"/>
                <w:rPrChange w:id="7800" w:author="Craig Parker" w:date="2024-08-07T12:23:00Z">
                  <w:rPr>
                    <w:ins w:id="7801" w:author="Craig Parker" w:date="2024-08-07T12:22:00Z"/>
                    <w:rFonts w:ascii="Aptos Narrow" w:hAnsi="Aptos Narrow"/>
                    <w:color w:val="000000"/>
                    <w:sz w:val="22"/>
                    <w:szCs w:val="22"/>
                    <w:lang w:val="en-ZA" w:eastAsia="en-ZA"/>
                  </w:rPr>
                </w:rPrChange>
              </w:rPr>
            </w:pPr>
            <w:ins w:id="7802" w:author="Craig Parker" w:date="2024-08-07T12:22:00Z">
              <w:r w:rsidRPr="002E4822">
                <w:rPr>
                  <w:rFonts w:ascii="Nunito" w:hAnsi="Nunito"/>
                  <w:color w:val="000000" w:themeColor="text1"/>
                  <w:sz w:val="20"/>
                  <w:lang w:val="en-ZA" w:eastAsia="en-ZA"/>
                  <w:rPrChange w:id="7803" w:author="Craig Parker" w:date="2024-08-07T12:23:00Z">
                    <w:rPr>
                      <w:rFonts w:ascii="Aptos Narrow" w:hAnsi="Aptos Narrow"/>
                      <w:color w:val="000000"/>
                      <w:sz w:val="22"/>
                      <w:szCs w:val="22"/>
                      <w:lang w:val="en-ZA" w:eastAsia="en-ZA"/>
                    </w:rPr>
                  </w:rPrChange>
                </w:rPr>
                <w:t xml:space="preserve">Includes a range of surface and near-surface variables </w:t>
              </w:r>
              <w:proofErr w:type="gramStart"/>
              <w:r w:rsidRPr="002E4822">
                <w:rPr>
                  <w:rFonts w:ascii="Nunito" w:hAnsi="Nunito"/>
                  <w:color w:val="000000" w:themeColor="text1"/>
                  <w:sz w:val="20"/>
                  <w:lang w:val="en-ZA" w:eastAsia="en-ZA"/>
                  <w:rPrChange w:id="7804" w:author="Craig Parker" w:date="2024-08-07T12:23:00Z">
                    <w:rPr>
                      <w:rFonts w:ascii="Aptos Narrow" w:hAnsi="Aptos Narrow"/>
                      <w:color w:val="000000"/>
                      <w:sz w:val="22"/>
                      <w:szCs w:val="22"/>
                      <w:lang w:val="en-ZA" w:eastAsia="en-ZA"/>
                    </w:rPr>
                  </w:rPrChange>
                </w:rPr>
                <w:t>including:</w:t>
              </w:r>
              <w:proofErr w:type="gramEnd"/>
              <w:r w:rsidRPr="002E4822">
                <w:rPr>
                  <w:rFonts w:ascii="Nunito" w:hAnsi="Nunito"/>
                  <w:color w:val="000000" w:themeColor="text1"/>
                  <w:sz w:val="20"/>
                  <w:lang w:val="en-ZA" w:eastAsia="en-ZA"/>
                  <w:rPrChange w:id="7805" w:author="Craig Parker" w:date="2024-08-07T12:23:00Z">
                    <w:rPr>
                      <w:rFonts w:ascii="Aptos Narrow" w:hAnsi="Aptos Narrow"/>
                      <w:color w:val="000000"/>
                      <w:sz w:val="22"/>
                      <w:szCs w:val="22"/>
                      <w:lang w:val="en-ZA" w:eastAsia="en-ZA"/>
                    </w:rPr>
                  </w:rPrChange>
                </w:rPr>
                <w:t xml:space="preserve"> near surface air temperature, specific humidity, rainfall, wind speed, air pressure and surface longwave and shortwave radiation</w:t>
              </w:r>
            </w:ins>
          </w:p>
        </w:tc>
        <w:tc>
          <w:tcPr>
            <w:tcW w:w="963" w:type="pct"/>
            <w:hideMark/>
          </w:tcPr>
          <w:p w14:paraId="55024986"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06" w:author="Craig Parker" w:date="2024-08-07T12:22:00Z"/>
                <w:rFonts w:ascii="Nunito" w:hAnsi="Nunito"/>
                <w:color w:val="000000" w:themeColor="text1"/>
                <w:sz w:val="20"/>
                <w:lang w:val="en-ZA" w:eastAsia="en-ZA"/>
                <w:rPrChange w:id="7807" w:author="Craig Parker" w:date="2024-08-07T12:23:00Z">
                  <w:rPr>
                    <w:ins w:id="7808" w:author="Craig Parker" w:date="2024-08-07T12:22:00Z"/>
                    <w:rFonts w:ascii="Aptos Narrow" w:hAnsi="Aptos Narrow"/>
                    <w:color w:val="000000"/>
                    <w:sz w:val="22"/>
                    <w:szCs w:val="22"/>
                    <w:lang w:val="en-ZA" w:eastAsia="en-ZA"/>
                  </w:rPr>
                </w:rPrChange>
              </w:rPr>
            </w:pPr>
            <w:ins w:id="7809" w:author="Craig Parker" w:date="2024-08-07T12:22:00Z">
              <w:r w:rsidRPr="002E4822">
                <w:rPr>
                  <w:rFonts w:ascii="Nunito" w:hAnsi="Nunito"/>
                  <w:color w:val="000000" w:themeColor="text1"/>
                  <w:sz w:val="20"/>
                  <w:lang w:val="en-ZA" w:eastAsia="en-ZA"/>
                  <w:rPrChange w:id="7810" w:author="Craig Parker" w:date="2024-08-07T12:23:00Z">
                    <w:rPr>
                      <w:rFonts w:ascii="Aptos Narrow" w:hAnsi="Aptos Narrow"/>
                      <w:color w:val="000000"/>
                      <w:sz w:val="22"/>
                      <w:szCs w:val="22"/>
                      <w:lang w:val="en-ZA" w:eastAsia="en-ZA"/>
                    </w:rPr>
                  </w:rPrChange>
                </w:rPr>
                <w:t>Spatial: Global land Temporal: Hourly 1979 - 2019</w:t>
              </w:r>
            </w:ins>
          </w:p>
        </w:tc>
        <w:tc>
          <w:tcPr>
            <w:tcW w:w="964" w:type="pct"/>
            <w:hideMark/>
          </w:tcPr>
          <w:p w14:paraId="53CB8C65"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11" w:author="Craig Parker" w:date="2024-08-07T12:22:00Z"/>
                <w:rFonts w:ascii="Nunito" w:hAnsi="Nunito"/>
                <w:color w:val="000000" w:themeColor="text1"/>
                <w:sz w:val="20"/>
                <w:lang w:val="en-ZA" w:eastAsia="en-ZA"/>
                <w:rPrChange w:id="7812" w:author="Craig Parker" w:date="2024-08-07T12:23:00Z">
                  <w:rPr>
                    <w:ins w:id="7813" w:author="Craig Parker" w:date="2024-08-07T12:22:00Z"/>
                    <w:rFonts w:ascii="Aptos Narrow" w:hAnsi="Aptos Narrow"/>
                    <w:color w:val="000000"/>
                    <w:sz w:val="22"/>
                    <w:szCs w:val="22"/>
                    <w:lang w:val="en-ZA" w:eastAsia="en-ZA"/>
                  </w:rPr>
                </w:rPrChange>
              </w:rPr>
            </w:pPr>
            <w:ins w:id="7814" w:author="Craig Parker" w:date="2024-08-07T12:22:00Z">
              <w:r w:rsidRPr="002E4822">
                <w:rPr>
                  <w:rFonts w:ascii="Nunito" w:hAnsi="Nunito"/>
                  <w:color w:val="000000" w:themeColor="text1"/>
                  <w:sz w:val="20"/>
                  <w:lang w:val="en-ZA" w:eastAsia="en-ZA"/>
                  <w:rPrChange w:id="7815" w:author="Craig Parker" w:date="2024-08-07T12:23:00Z">
                    <w:rPr>
                      <w:rFonts w:ascii="Aptos Narrow" w:hAnsi="Aptos Narrow"/>
                      <w:color w:val="000000"/>
                      <w:sz w:val="22"/>
                      <w:szCs w:val="22"/>
                      <w:lang w:val="en-ZA" w:eastAsia="en-ZA"/>
                    </w:rPr>
                  </w:rPrChange>
                </w:rPr>
                <w:t>Determination of heat hazard; Thermal comfort metrics; combined climate exposures (historical)</w:t>
              </w:r>
            </w:ins>
          </w:p>
        </w:tc>
      </w:tr>
      <w:tr w:rsidR="006E7398" w:rsidRPr="002E4822" w14:paraId="6A1AF4C9" w14:textId="77777777" w:rsidTr="006E7398">
        <w:trPr>
          <w:trHeight w:val="580"/>
          <w:ins w:id="7816"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2167C501" w14:textId="77777777" w:rsidR="006E7398" w:rsidRPr="002E4822" w:rsidRDefault="006E7398" w:rsidP="006E7398">
            <w:pPr>
              <w:overflowPunct/>
              <w:autoSpaceDE/>
              <w:autoSpaceDN/>
              <w:adjustRightInd/>
              <w:rPr>
                <w:ins w:id="7817" w:author="Craig Parker" w:date="2024-08-07T12:22:00Z"/>
                <w:rFonts w:ascii="Nunito" w:hAnsi="Nunito"/>
                <w:color w:val="000000" w:themeColor="text1"/>
                <w:sz w:val="20"/>
                <w:lang w:val="en-ZA" w:eastAsia="en-ZA"/>
                <w:rPrChange w:id="7818" w:author="Craig Parker" w:date="2024-08-07T12:23:00Z">
                  <w:rPr>
                    <w:ins w:id="7819" w:author="Craig Parker" w:date="2024-08-07T12:22:00Z"/>
                    <w:rFonts w:ascii="Aptos Narrow" w:hAnsi="Aptos Narrow"/>
                    <w:color w:val="000000"/>
                    <w:sz w:val="22"/>
                    <w:szCs w:val="22"/>
                    <w:lang w:val="en-ZA" w:eastAsia="en-ZA"/>
                  </w:rPr>
                </w:rPrChange>
              </w:rPr>
            </w:pPr>
            <w:ins w:id="7820" w:author="Craig Parker" w:date="2024-08-07T12:22:00Z">
              <w:r w:rsidRPr="002E4822">
                <w:rPr>
                  <w:rFonts w:ascii="Nunito" w:hAnsi="Nunito"/>
                  <w:color w:val="000000" w:themeColor="text1"/>
                  <w:sz w:val="20"/>
                  <w:lang w:val="en-ZA" w:eastAsia="en-ZA"/>
                  <w:rPrChange w:id="7821" w:author="Craig Parker" w:date="2024-08-07T12:23:00Z">
                    <w:rPr>
                      <w:rFonts w:ascii="Aptos Narrow" w:hAnsi="Aptos Narrow"/>
                      <w:color w:val="000000"/>
                      <w:sz w:val="22"/>
                      <w:szCs w:val="22"/>
                      <w:lang w:val="en-ZA" w:eastAsia="en-ZA"/>
                    </w:rPr>
                  </w:rPrChange>
                </w:rPr>
                <w:t>Temperature and precipitation gridded data for global and regional domains derived from in-situ and satellite observations</w:t>
              </w:r>
            </w:ins>
          </w:p>
        </w:tc>
        <w:tc>
          <w:tcPr>
            <w:tcW w:w="1144" w:type="pct"/>
            <w:hideMark/>
          </w:tcPr>
          <w:p w14:paraId="24FD6885"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22" w:author="Craig Parker" w:date="2024-08-07T12:22:00Z"/>
                <w:rFonts w:ascii="Nunito" w:hAnsi="Nunito"/>
                <w:color w:val="000000" w:themeColor="text1"/>
                <w:sz w:val="20"/>
                <w:lang w:val="en-ZA" w:eastAsia="en-ZA"/>
                <w:rPrChange w:id="7823" w:author="Craig Parker" w:date="2024-08-07T12:23:00Z">
                  <w:rPr>
                    <w:ins w:id="7824" w:author="Craig Parker" w:date="2024-08-07T12:22:00Z"/>
                    <w:rFonts w:ascii="Aptos Narrow" w:hAnsi="Aptos Narrow"/>
                    <w:color w:val="000000"/>
                    <w:sz w:val="22"/>
                    <w:szCs w:val="22"/>
                    <w:lang w:val="en-ZA" w:eastAsia="en-ZA"/>
                  </w:rPr>
                </w:rPrChange>
              </w:rPr>
            </w:pPr>
            <w:ins w:id="7825" w:author="Craig Parker" w:date="2024-08-07T12:22:00Z">
              <w:r w:rsidRPr="002E4822">
                <w:rPr>
                  <w:rFonts w:ascii="Nunito" w:hAnsi="Nunito"/>
                  <w:color w:val="000000" w:themeColor="text1"/>
                  <w:sz w:val="20"/>
                  <w:lang w:val="en-ZA" w:eastAsia="en-ZA"/>
                  <w:rPrChange w:id="7826" w:author="Craig Parker" w:date="2024-08-07T12:23:00Z">
                    <w:rPr>
                      <w:rFonts w:ascii="Aptos Narrow" w:hAnsi="Aptos Narrow"/>
                      <w:color w:val="000000"/>
                      <w:sz w:val="22"/>
                      <w:szCs w:val="22"/>
                      <w:lang w:val="en-ZA" w:eastAsia="en-ZA"/>
                    </w:rPr>
                  </w:rPrChange>
                </w:rPr>
                <w:t>Temperature and precipitation from different datasets including: GISTEMP, Berkeley Earth, CPC and CPC-CONUS, CHIRPS, IMERG, CMORPH, GPCC and CRU</w:t>
              </w:r>
            </w:ins>
          </w:p>
        </w:tc>
        <w:tc>
          <w:tcPr>
            <w:tcW w:w="964" w:type="pct"/>
            <w:hideMark/>
          </w:tcPr>
          <w:p w14:paraId="289F6FCA"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27" w:author="Craig Parker" w:date="2024-08-07T12:22:00Z"/>
                <w:rFonts w:ascii="Nunito" w:hAnsi="Nunito"/>
                <w:color w:val="000000" w:themeColor="text1"/>
                <w:sz w:val="20"/>
                <w:lang w:val="en-ZA" w:eastAsia="en-ZA"/>
                <w:rPrChange w:id="7828" w:author="Craig Parker" w:date="2024-08-07T12:23:00Z">
                  <w:rPr>
                    <w:ins w:id="7829" w:author="Craig Parker" w:date="2024-08-07T12:22:00Z"/>
                    <w:rFonts w:ascii="Aptos Narrow" w:hAnsi="Aptos Narrow"/>
                    <w:color w:val="000000"/>
                    <w:sz w:val="22"/>
                    <w:szCs w:val="22"/>
                    <w:lang w:val="en-ZA" w:eastAsia="en-ZA"/>
                  </w:rPr>
                </w:rPrChange>
              </w:rPr>
            </w:pPr>
            <w:ins w:id="7830" w:author="Craig Parker" w:date="2024-08-07T12:22:00Z">
              <w:r w:rsidRPr="002E4822">
                <w:rPr>
                  <w:rFonts w:ascii="Nunito" w:hAnsi="Nunito"/>
                  <w:color w:val="000000" w:themeColor="text1"/>
                  <w:sz w:val="20"/>
                  <w:lang w:val="en-ZA" w:eastAsia="en-ZA"/>
                  <w:rPrChange w:id="7831" w:author="Craig Parker" w:date="2024-08-07T12:23:00Z">
                    <w:rPr>
                      <w:rFonts w:ascii="Aptos Narrow" w:hAnsi="Aptos Narrow"/>
                      <w:color w:val="000000"/>
                      <w:sz w:val="22"/>
                      <w:szCs w:val="22"/>
                      <w:lang w:val="en-ZA" w:eastAsia="en-ZA"/>
                    </w:rPr>
                  </w:rPrChange>
                </w:rPr>
                <w:t>Precipitation, maximum, mean and minimum temperature</w:t>
              </w:r>
            </w:ins>
          </w:p>
        </w:tc>
        <w:tc>
          <w:tcPr>
            <w:tcW w:w="963" w:type="pct"/>
            <w:hideMark/>
          </w:tcPr>
          <w:p w14:paraId="07905813"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32" w:author="Craig Parker" w:date="2024-08-07T12:22:00Z"/>
                <w:rFonts w:ascii="Nunito" w:hAnsi="Nunito"/>
                <w:color w:val="000000" w:themeColor="text1"/>
                <w:sz w:val="20"/>
                <w:lang w:val="en-ZA" w:eastAsia="en-ZA"/>
                <w:rPrChange w:id="7833" w:author="Craig Parker" w:date="2024-08-07T12:23:00Z">
                  <w:rPr>
                    <w:ins w:id="7834" w:author="Craig Parker" w:date="2024-08-07T12:22:00Z"/>
                    <w:rFonts w:ascii="Aptos Narrow" w:hAnsi="Aptos Narrow"/>
                    <w:color w:val="000000"/>
                    <w:sz w:val="22"/>
                    <w:szCs w:val="22"/>
                    <w:lang w:val="en-ZA" w:eastAsia="en-ZA"/>
                  </w:rPr>
                </w:rPrChange>
              </w:rPr>
            </w:pPr>
            <w:ins w:id="7835" w:author="Craig Parker" w:date="2024-08-07T12:22:00Z">
              <w:r w:rsidRPr="002E4822">
                <w:rPr>
                  <w:rFonts w:ascii="Nunito" w:hAnsi="Nunito"/>
                  <w:color w:val="000000" w:themeColor="text1"/>
                  <w:sz w:val="20"/>
                  <w:lang w:val="en-ZA" w:eastAsia="en-ZA"/>
                  <w:rPrChange w:id="7836" w:author="Craig Parker" w:date="2024-08-07T12:23:00Z">
                    <w:rPr>
                      <w:rFonts w:ascii="Aptos Narrow" w:hAnsi="Aptos Narrow"/>
                      <w:color w:val="000000"/>
                      <w:sz w:val="22"/>
                      <w:szCs w:val="22"/>
                      <w:lang w:val="en-ZA" w:eastAsia="en-ZA"/>
                    </w:rPr>
                  </w:rPrChange>
                </w:rPr>
                <w:t>Spatial: Global, quasi-global, Africa depending on the dataset. Temporal: daily or monthly depending on the dataset</w:t>
              </w:r>
            </w:ins>
          </w:p>
        </w:tc>
        <w:tc>
          <w:tcPr>
            <w:tcW w:w="964" w:type="pct"/>
            <w:hideMark/>
          </w:tcPr>
          <w:p w14:paraId="478F9383"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37" w:author="Craig Parker" w:date="2024-08-07T12:22:00Z"/>
                <w:rFonts w:ascii="Nunito" w:hAnsi="Nunito"/>
                <w:color w:val="000000" w:themeColor="text1"/>
                <w:sz w:val="20"/>
                <w:lang w:val="en-ZA" w:eastAsia="en-ZA"/>
                <w:rPrChange w:id="7838" w:author="Craig Parker" w:date="2024-08-07T12:23:00Z">
                  <w:rPr>
                    <w:ins w:id="7839" w:author="Craig Parker" w:date="2024-08-07T12:22:00Z"/>
                    <w:rFonts w:ascii="Aptos Narrow" w:hAnsi="Aptos Narrow"/>
                    <w:color w:val="000000"/>
                    <w:sz w:val="22"/>
                    <w:szCs w:val="22"/>
                    <w:lang w:val="en-ZA" w:eastAsia="en-ZA"/>
                  </w:rPr>
                </w:rPrChange>
              </w:rPr>
            </w:pPr>
            <w:ins w:id="7840" w:author="Craig Parker" w:date="2024-08-07T12:22:00Z">
              <w:r w:rsidRPr="002E4822">
                <w:rPr>
                  <w:rFonts w:ascii="Nunito" w:hAnsi="Nunito"/>
                  <w:color w:val="000000" w:themeColor="text1"/>
                  <w:sz w:val="20"/>
                  <w:lang w:val="en-ZA" w:eastAsia="en-ZA"/>
                  <w:rPrChange w:id="7841" w:author="Craig Parker" w:date="2024-08-07T12:23:00Z">
                    <w:rPr>
                      <w:rFonts w:ascii="Aptos Narrow" w:hAnsi="Aptos Narrow"/>
                      <w:color w:val="000000"/>
                      <w:sz w:val="22"/>
                      <w:szCs w:val="22"/>
                      <w:lang w:val="en-ZA" w:eastAsia="en-ZA"/>
                    </w:rPr>
                  </w:rPrChange>
                </w:rPr>
                <w:t>Determination of heat hazard; Thermal comfort metrics; combined climate exposures (historical)</w:t>
              </w:r>
            </w:ins>
          </w:p>
        </w:tc>
      </w:tr>
      <w:tr w:rsidR="006E7398" w:rsidRPr="002E4822" w14:paraId="766E6AD4" w14:textId="77777777" w:rsidTr="006E7398">
        <w:trPr>
          <w:trHeight w:val="580"/>
          <w:ins w:id="7842"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272DA7F3" w14:textId="77777777" w:rsidR="006E7398" w:rsidRPr="002E4822" w:rsidRDefault="006E7398" w:rsidP="006E7398">
            <w:pPr>
              <w:overflowPunct/>
              <w:autoSpaceDE/>
              <w:autoSpaceDN/>
              <w:adjustRightInd/>
              <w:rPr>
                <w:ins w:id="7843" w:author="Craig Parker" w:date="2024-08-07T12:22:00Z"/>
                <w:rFonts w:ascii="Nunito" w:hAnsi="Nunito"/>
                <w:color w:val="000000" w:themeColor="text1"/>
                <w:sz w:val="20"/>
                <w:lang w:val="en-ZA" w:eastAsia="en-ZA"/>
                <w:rPrChange w:id="7844" w:author="Craig Parker" w:date="2024-08-07T12:23:00Z">
                  <w:rPr>
                    <w:ins w:id="7845" w:author="Craig Parker" w:date="2024-08-07T12:22:00Z"/>
                    <w:rFonts w:ascii="Aptos Narrow" w:hAnsi="Aptos Narrow"/>
                    <w:color w:val="000000"/>
                    <w:sz w:val="22"/>
                    <w:szCs w:val="22"/>
                    <w:lang w:val="en-ZA" w:eastAsia="en-ZA"/>
                  </w:rPr>
                </w:rPrChange>
              </w:rPr>
            </w:pPr>
            <w:ins w:id="7846" w:author="Craig Parker" w:date="2024-08-07T12:22:00Z">
              <w:r w:rsidRPr="002E4822">
                <w:rPr>
                  <w:rFonts w:ascii="Nunito" w:hAnsi="Nunito"/>
                  <w:color w:val="000000" w:themeColor="text1"/>
                  <w:sz w:val="20"/>
                  <w:lang w:val="en-ZA" w:eastAsia="en-ZA"/>
                  <w:rPrChange w:id="7847" w:author="Craig Parker" w:date="2024-08-07T12:23:00Z">
                    <w:rPr>
                      <w:rFonts w:ascii="Aptos Narrow" w:hAnsi="Aptos Narrow"/>
                      <w:color w:val="000000"/>
                      <w:sz w:val="22"/>
                      <w:szCs w:val="22"/>
                      <w:lang w:val="en-ZA" w:eastAsia="en-ZA"/>
                    </w:rPr>
                  </w:rPrChange>
                </w:rPr>
                <w:t>Copernicus S2S seasonal forecast data</w:t>
              </w:r>
            </w:ins>
          </w:p>
        </w:tc>
        <w:tc>
          <w:tcPr>
            <w:tcW w:w="1144" w:type="pct"/>
            <w:hideMark/>
          </w:tcPr>
          <w:p w14:paraId="1D90E275"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48" w:author="Craig Parker" w:date="2024-08-07T12:22:00Z"/>
                <w:rFonts w:ascii="Nunito" w:hAnsi="Nunito"/>
                <w:color w:val="000000" w:themeColor="text1"/>
                <w:sz w:val="20"/>
                <w:lang w:val="en-ZA" w:eastAsia="en-ZA"/>
                <w:rPrChange w:id="7849" w:author="Craig Parker" w:date="2024-08-07T12:23:00Z">
                  <w:rPr>
                    <w:ins w:id="7850" w:author="Craig Parker" w:date="2024-08-07T12:22:00Z"/>
                    <w:rFonts w:ascii="Aptos Narrow" w:hAnsi="Aptos Narrow"/>
                    <w:color w:val="000000"/>
                    <w:sz w:val="22"/>
                    <w:szCs w:val="22"/>
                    <w:lang w:val="en-ZA" w:eastAsia="en-ZA"/>
                  </w:rPr>
                </w:rPrChange>
              </w:rPr>
            </w:pPr>
            <w:ins w:id="7851" w:author="Craig Parker" w:date="2024-08-07T12:22:00Z">
              <w:r w:rsidRPr="002E4822">
                <w:rPr>
                  <w:rFonts w:ascii="Nunito" w:hAnsi="Nunito"/>
                  <w:color w:val="000000" w:themeColor="text1"/>
                  <w:sz w:val="20"/>
                  <w:lang w:val="en-ZA" w:eastAsia="en-ZA"/>
                  <w:rPrChange w:id="7852" w:author="Craig Parker" w:date="2024-08-07T12:23:00Z">
                    <w:rPr>
                      <w:rFonts w:ascii="Aptos Narrow" w:hAnsi="Aptos Narrow"/>
                      <w:color w:val="000000"/>
                      <w:sz w:val="22"/>
                      <w:szCs w:val="22"/>
                      <w:lang w:val="en-ZA" w:eastAsia="en-ZA"/>
                    </w:rPr>
                  </w:rPrChange>
                </w:rPr>
                <w:t>Model outputs forecasting climate conditions over the three months following the forecast initialization</w:t>
              </w:r>
            </w:ins>
          </w:p>
        </w:tc>
        <w:tc>
          <w:tcPr>
            <w:tcW w:w="964" w:type="pct"/>
            <w:hideMark/>
          </w:tcPr>
          <w:p w14:paraId="5A4C596D"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53" w:author="Craig Parker" w:date="2024-08-07T12:22:00Z"/>
                <w:rFonts w:ascii="Nunito" w:hAnsi="Nunito"/>
                <w:color w:val="000000" w:themeColor="text1"/>
                <w:sz w:val="20"/>
                <w:lang w:val="en-ZA" w:eastAsia="en-ZA"/>
                <w:rPrChange w:id="7854" w:author="Craig Parker" w:date="2024-08-07T12:23:00Z">
                  <w:rPr>
                    <w:ins w:id="7855" w:author="Craig Parker" w:date="2024-08-07T12:22:00Z"/>
                    <w:rFonts w:ascii="Aptos Narrow" w:hAnsi="Aptos Narrow"/>
                    <w:color w:val="000000"/>
                    <w:sz w:val="22"/>
                    <w:szCs w:val="22"/>
                    <w:lang w:val="en-ZA" w:eastAsia="en-ZA"/>
                  </w:rPr>
                </w:rPrChange>
              </w:rPr>
            </w:pPr>
            <w:ins w:id="7856" w:author="Craig Parker" w:date="2024-08-07T12:22:00Z">
              <w:r w:rsidRPr="002E4822">
                <w:rPr>
                  <w:rFonts w:ascii="Nunito" w:hAnsi="Nunito"/>
                  <w:color w:val="000000" w:themeColor="text1"/>
                  <w:sz w:val="20"/>
                  <w:lang w:val="en-ZA" w:eastAsia="en-ZA"/>
                  <w:rPrChange w:id="7857" w:author="Craig Parker" w:date="2024-08-07T12:23:00Z">
                    <w:rPr>
                      <w:rFonts w:ascii="Aptos Narrow" w:hAnsi="Aptos Narrow"/>
                      <w:color w:val="000000"/>
                      <w:sz w:val="22"/>
                      <w:szCs w:val="22"/>
                      <w:lang w:val="en-ZA" w:eastAsia="en-ZA"/>
                    </w:rPr>
                  </w:rPrChange>
                </w:rPr>
                <w:t>Temperature 2m above ground (min, max), Daily precipitation (total)</w:t>
              </w:r>
            </w:ins>
          </w:p>
        </w:tc>
        <w:tc>
          <w:tcPr>
            <w:tcW w:w="963" w:type="pct"/>
            <w:hideMark/>
          </w:tcPr>
          <w:p w14:paraId="3E0F89E8"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58" w:author="Craig Parker" w:date="2024-08-07T12:22:00Z"/>
                <w:rFonts w:ascii="Nunito" w:hAnsi="Nunito"/>
                <w:color w:val="000000" w:themeColor="text1"/>
                <w:sz w:val="20"/>
                <w:lang w:val="en-ZA" w:eastAsia="en-ZA"/>
                <w:rPrChange w:id="7859" w:author="Craig Parker" w:date="2024-08-07T12:23:00Z">
                  <w:rPr>
                    <w:ins w:id="7860" w:author="Craig Parker" w:date="2024-08-07T12:22:00Z"/>
                    <w:rFonts w:ascii="Aptos Narrow" w:hAnsi="Aptos Narrow"/>
                    <w:color w:val="000000"/>
                    <w:sz w:val="22"/>
                    <w:szCs w:val="22"/>
                    <w:lang w:val="en-ZA" w:eastAsia="en-ZA"/>
                  </w:rPr>
                </w:rPrChange>
              </w:rPr>
            </w:pPr>
            <w:ins w:id="7861" w:author="Craig Parker" w:date="2024-08-07T12:22:00Z">
              <w:r w:rsidRPr="002E4822">
                <w:rPr>
                  <w:rFonts w:ascii="Nunito" w:hAnsi="Nunito"/>
                  <w:color w:val="000000" w:themeColor="text1"/>
                  <w:sz w:val="20"/>
                  <w:lang w:val="en-ZA" w:eastAsia="en-ZA"/>
                  <w:rPrChange w:id="7862" w:author="Craig Parker" w:date="2024-08-07T12:23:00Z">
                    <w:rPr>
                      <w:rFonts w:ascii="Aptos Narrow" w:hAnsi="Aptos Narrow"/>
                      <w:color w:val="000000"/>
                      <w:sz w:val="22"/>
                      <w:szCs w:val="22"/>
                      <w:lang w:val="en-ZA" w:eastAsia="en-ZA"/>
                    </w:rPr>
                  </w:rPrChange>
                </w:rPr>
                <w:t>Temporal: daily</w:t>
              </w:r>
            </w:ins>
          </w:p>
        </w:tc>
        <w:tc>
          <w:tcPr>
            <w:tcW w:w="964" w:type="pct"/>
            <w:hideMark/>
          </w:tcPr>
          <w:p w14:paraId="752A64EA"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63" w:author="Craig Parker" w:date="2024-08-07T12:22:00Z"/>
                <w:rFonts w:ascii="Nunito" w:hAnsi="Nunito"/>
                <w:color w:val="000000" w:themeColor="text1"/>
                <w:sz w:val="20"/>
                <w:lang w:val="en-ZA" w:eastAsia="en-ZA"/>
                <w:rPrChange w:id="7864" w:author="Craig Parker" w:date="2024-08-07T12:23:00Z">
                  <w:rPr>
                    <w:ins w:id="7865" w:author="Craig Parker" w:date="2024-08-07T12:22:00Z"/>
                    <w:rFonts w:ascii="Aptos Narrow" w:hAnsi="Aptos Narrow"/>
                    <w:color w:val="000000"/>
                    <w:sz w:val="22"/>
                    <w:szCs w:val="22"/>
                    <w:lang w:val="en-ZA" w:eastAsia="en-ZA"/>
                  </w:rPr>
                </w:rPrChange>
              </w:rPr>
            </w:pPr>
            <w:ins w:id="7866" w:author="Craig Parker" w:date="2024-08-07T12:22:00Z">
              <w:r w:rsidRPr="002E4822">
                <w:rPr>
                  <w:rFonts w:ascii="Nunito" w:hAnsi="Nunito"/>
                  <w:color w:val="000000" w:themeColor="text1"/>
                  <w:sz w:val="20"/>
                  <w:lang w:val="en-ZA" w:eastAsia="en-ZA"/>
                  <w:rPrChange w:id="7867" w:author="Craig Parker" w:date="2024-08-07T12:23:00Z">
                    <w:rPr>
                      <w:rFonts w:ascii="Aptos Narrow" w:hAnsi="Aptos Narrow"/>
                      <w:color w:val="000000"/>
                      <w:sz w:val="22"/>
                      <w:szCs w:val="22"/>
                      <w:lang w:val="en-ZA" w:eastAsia="en-ZA"/>
                    </w:rPr>
                  </w:rPrChange>
                </w:rPr>
                <w:t>Seasonal (weeks to 3 months) time horizon forecasting of relevant weather conditions (heat hazard) for early warning</w:t>
              </w:r>
            </w:ins>
          </w:p>
        </w:tc>
      </w:tr>
      <w:tr w:rsidR="006E7398" w:rsidRPr="002E4822" w14:paraId="32667349" w14:textId="77777777" w:rsidTr="006E7398">
        <w:trPr>
          <w:trHeight w:val="580"/>
          <w:ins w:id="7868"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050530BE" w14:textId="77777777" w:rsidR="006E7398" w:rsidRPr="002E4822" w:rsidRDefault="006E7398" w:rsidP="006E7398">
            <w:pPr>
              <w:overflowPunct/>
              <w:autoSpaceDE/>
              <w:autoSpaceDN/>
              <w:adjustRightInd/>
              <w:rPr>
                <w:ins w:id="7869" w:author="Craig Parker" w:date="2024-08-07T12:22:00Z"/>
                <w:rFonts w:ascii="Nunito" w:hAnsi="Nunito"/>
                <w:color w:val="000000" w:themeColor="text1"/>
                <w:sz w:val="20"/>
                <w:lang w:val="en-ZA" w:eastAsia="en-ZA"/>
                <w:rPrChange w:id="7870" w:author="Craig Parker" w:date="2024-08-07T12:23:00Z">
                  <w:rPr>
                    <w:ins w:id="7871" w:author="Craig Parker" w:date="2024-08-07T12:22:00Z"/>
                    <w:rFonts w:ascii="Aptos Narrow" w:hAnsi="Aptos Narrow"/>
                    <w:color w:val="000000"/>
                    <w:sz w:val="22"/>
                    <w:szCs w:val="22"/>
                    <w:lang w:val="en-ZA" w:eastAsia="en-ZA"/>
                  </w:rPr>
                </w:rPrChange>
              </w:rPr>
            </w:pPr>
            <w:ins w:id="7872" w:author="Craig Parker" w:date="2024-08-07T12:22:00Z">
              <w:r w:rsidRPr="002E4822">
                <w:rPr>
                  <w:rFonts w:ascii="Nunito" w:hAnsi="Nunito"/>
                  <w:color w:val="000000" w:themeColor="text1"/>
                  <w:sz w:val="20"/>
                  <w:lang w:val="en-ZA" w:eastAsia="en-ZA"/>
                  <w:rPrChange w:id="7873" w:author="Craig Parker" w:date="2024-08-07T12:23:00Z">
                    <w:rPr>
                      <w:rFonts w:ascii="Aptos Narrow" w:hAnsi="Aptos Narrow"/>
                      <w:color w:val="000000"/>
                      <w:sz w:val="22"/>
                      <w:szCs w:val="22"/>
                      <w:lang w:val="en-ZA" w:eastAsia="en-ZA"/>
                    </w:rPr>
                  </w:rPrChange>
                </w:rPr>
                <w:t>CP4-A (NERC JASMIN)</w:t>
              </w:r>
            </w:ins>
          </w:p>
        </w:tc>
        <w:tc>
          <w:tcPr>
            <w:tcW w:w="1144" w:type="pct"/>
            <w:hideMark/>
          </w:tcPr>
          <w:p w14:paraId="332BA7E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74" w:author="Craig Parker" w:date="2024-08-07T12:22:00Z"/>
                <w:rFonts w:ascii="Nunito" w:hAnsi="Nunito"/>
                <w:color w:val="000000" w:themeColor="text1"/>
                <w:sz w:val="20"/>
                <w:lang w:val="en-ZA" w:eastAsia="en-ZA"/>
                <w:rPrChange w:id="7875" w:author="Craig Parker" w:date="2024-08-07T12:23:00Z">
                  <w:rPr>
                    <w:ins w:id="7876" w:author="Craig Parker" w:date="2024-08-07T12:22:00Z"/>
                    <w:rFonts w:ascii="Aptos Narrow" w:hAnsi="Aptos Narrow"/>
                    <w:color w:val="000000"/>
                    <w:sz w:val="22"/>
                    <w:szCs w:val="22"/>
                    <w:lang w:val="en-ZA" w:eastAsia="en-ZA"/>
                  </w:rPr>
                </w:rPrChange>
              </w:rPr>
            </w:pPr>
            <w:ins w:id="7877" w:author="Craig Parker" w:date="2024-08-07T12:22:00Z">
              <w:r w:rsidRPr="002E4822">
                <w:rPr>
                  <w:rFonts w:ascii="Nunito" w:hAnsi="Nunito"/>
                  <w:color w:val="000000" w:themeColor="text1"/>
                  <w:sz w:val="20"/>
                  <w:lang w:val="en-ZA" w:eastAsia="en-ZA"/>
                  <w:rPrChange w:id="7878" w:author="Craig Parker" w:date="2024-08-07T12:23:00Z">
                    <w:rPr>
                      <w:rFonts w:ascii="Aptos Narrow" w:hAnsi="Aptos Narrow"/>
                      <w:color w:val="000000"/>
                      <w:sz w:val="22"/>
                      <w:szCs w:val="22"/>
                      <w:lang w:val="en-ZA" w:eastAsia="en-ZA"/>
                    </w:rPr>
                  </w:rPrChange>
                </w:rPr>
                <w:t>Very high resolution (4km) simulations of historical and future climate over Africa</w:t>
              </w:r>
            </w:ins>
          </w:p>
        </w:tc>
        <w:tc>
          <w:tcPr>
            <w:tcW w:w="964" w:type="pct"/>
            <w:hideMark/>
          </w:tcPr>
          <w:p w14:paraId="2CD4988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79" w:author="Craig Parker" w:date="2024-08-07T12:22:00Z"/>
                <w:rFonts w:ascii="Nunito" w:hAnsi="Nunito"/>
                <w:color w:val="000000" w:themeColor="text1"/>
                <w:sz w:val="20"/>
                <w:lang w:val="en-ZA" w:eastAsia="en-ZA"/>
                <w:rPrChange w:id="7880" w:author="Craig Parker" w:date="2024-08-07T12:23:00Z">
                  <w:rPr>
                    <w:ins w:id="7881" w:author="Craig Parker" w:date="2024-08-07T12:22:00Z"/>
                    <w:rFonts w:ascii="Aptos Narrow" w:hAnsi="Aptos Narrow"/>
                    <w:color w:val="000000"/>
                    <w:sz w:val="22"/>
                    <w:szCs w:val="22"/>
                    <w:lang w:val="en-ZA" w:eastAsia="en-ZA"/>
                  </w:rPr>
                </w:rPrChange>
              </w:rPr>
            </w:pPr>
            <w:ins w:id="7882" w:author="Craig Parker" w:date="2024-08-07T12:22:00Z">
              <w:r w:rsidRPr="002E4822">
                <w:rPr>
                  <w:rFonts w:ascii="Nunito" w:hAnsi="Nunito"/>
                  <w:color w:val="000000" w:themeColor="text1"/>
                  <w:sz w:val="20"/>
                  <w:lang w:val="en-ZA" w:eastAsia="en-ZA"/>
                  <w:rPrChange w:id="7883" w:author="Craig Parker" w:date="2024-08-07T12:23:00Z">
                    <w:rPr>
                      <w:rFonts w:ascii="Aptos Narrow" w:hAnsi="Aptos Narrow"/>
                      <w:color w:val="000000"/>
                      <w:sz w:val="22"/>
                      <w:szCs w:val="22"/>
                      <w:lang w:val="en-ZA" w:eastAsia="en-ZA"/>
                    </w:rPr>
                  </w:rPrChange>
                </w:rPr>
                <w:t>Temperature 2m above ground (min, max), daily precipitation (total), multi-level circulation</w:t>
              </w:r>
            </w:ins>
          </w:p>
        </w:tc>
        <w:tc>
          <w:tcPr>
            <w:tcW w:w="963" w:type="pct"/>
            <w:hideMark/>
          </w:tcPr>
          <w:p w14:paraId="72EBCCC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84" w:author="Craig Parker" w:date="2024-08-07T12:22:00Z"/>
                <w:rFonts w:ascii="Nunito" w:hAnsi="Nunito"/>
                <w:color w:val="000000" w:themeColor="text1"/>
                <w:sz w:val="20"/>
                <w:lang w:val="en-ZA" w:eastAsia="en-ZA"/>
                <w:rPrChange w:id="7885" w:author="Craig Parker" w:date="2024-08-07T12:23:00Z">
                  <w:rPr>
                    <w:ins w:id="7886" w:author="Craig Parker" w:date="2024-08-07T12:22:00Z"/>
                    <w:rFonts w:ascii="Aptos Narrow" w:hAnsi="Aptos Narrow"/>
                    <w:color w:val="000000"/>
                    <w:sz w:val="22"/>
                    <w:szCs w:val="22"/>
                    <w:lang w:val="en-ZA" w:eastAsia="en-ZA"/>
                  </w:rPr>
                </w:rPrChange>
              </w:rPr>
            </w:pPr>
            <w:ins w:id="7887" w:author="Craig Parker" w:date="2024-08-07T12:22:00Z">
              <w:r w:rsidRPr="002E4822">
                <w:rPr>
                  <w:rFonts w:ascii="Nunito" w:hAnsi="Nunito"/>
                  <w:color w:val="000000" w:themeColor="text1"/>
                  <w:sz w:val="20"/>
                  <w:lang w:val="en-ZA" w:eastAsia="en-ZA"/>
                  <w:rPrChange w:id="7888" w:author="Craig Parker" w:date="2024-08-07T12:23:00Z">
                    <w:rPr>
                      <w:rFonts w:ascii="Aptos Narrow" w:hAnsi="Aptos Narrow"/>
                      <w:color w:val="000000"/>
                      <w:sz w:val="22"/>
                      <w:szCs w:val="22"/>
                      <w:lang w:val="en-ZA" w:eastAsia="en-ZA"/>
                    </w:rPr>
                  </w:rPrChange>
                </w:rPr>
                <w:t>Temporal: hourly</w:t>
              </w:r>
            </w:ins>
          </w:p>
        </w:tc>
        <w:tc>
          <w:tcPr>
            <w:tcW w:w="964" w:type="pct"/>
            <w:hideMark/>
          </w:tcPr>
          <w:p w14:paraId="5B1AE8EB"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889" w:author="Craig Parker" w:date="2024-08-07T12:22:00Z"/>
                <w:rFonts w:ascii="Nunito" w:hAnsi="Nunito"/>
                <w:color w:val="000000" w:themeColor="text1"/>
                <w:sz w:val="20"/>
                <w:lang w:val="en-ZA" w:eastAsia="en-ZA"/>
                <w:rPrChange w:id="7890" w:author="Craig Parker" w:date="2024-08-07T12:23:00Z">
                  <w:rPr>
                    <w:ins w:id="7891" w:author="Craig Parker" w:date="2024-08-07T12:22:00Z"/>
                    <w:rFonts w:ascii="Aptos Narrow" w:hAnsi="Aptos Narrow"/>
                    <w:color w:val="000000"/>
                    <w:sz w:val="22"/>
                    <w:szCs w:val="22"/>
                    <w:lang w:val="en-ZA" w:eastAsia="en-ZA"/>
                  </w:rPr>
                </w:rPrChange>
              </w:rPr>
            </w:pPr>
            <w:ins w:id="7892" w:author="Craig Parker" w:date="2024-08-07T12:22:00Z">
              <w:r w:rsidRPr="002E4822">
                <w:rPr>
                  <w:rFonts w:ascii="Nunito" w:hAnsi="Nunito"/>
                  <w:color w:val="000000" w:themeColor="text1"/>
                  <w:sz w:val="20"/>
                  <w:lang w:val="en-ZA" w:eastAsia="en-ZA"/>
                  <w:rPrChange w:id="7893" w:author="Craig Parker" w:date="2024-08-07T12:23:00Z">
                    <w:rPr>
                      <w:rFonts w:ascii="Aptos Narrow" w:hAnsi="Aptos Narrow"/>
                      <w:color w:val="000000"/>
                      <w:sz w:val="22"/>
                      <w:szCs w:val="22"/>
                      <w:lang w:val="en-ZA" w:eastAsia="en-ZA"/>
                    </w:rPr>
                  </w:rPrChange>
                </w:rPr>
                <w:t>Dynamical downscaling to support sub-urban temp hazard mapping</w:t>
              </w:r>
            </w:ins>
          </w:p>
        </w:tc>
      </w:tr>
      <w:tr w:rsidR="006E7398" w:rsidRPr="002E4822" w14:paraId="7190D444" w14:textId="77777777" w:rsidTr="006E7398">
        <w:trPr>
          <w:trHeight w:val="580"/>
          <w:ins w:id="7894"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1F619149" w14:textId="77777777" w:rsidR="006E7398" w:rsidRPr="002E4822" w:rsidRDefault="006E7398" w:rsidP="006E7398">
            <w:pPr>
              <w:overflowPunct/>
              <w:autoSpaceDE/>
              <w:autoSpaceDN/>
              <w:adjustRightInd/>
              <w:rPr>
                <w:ins w:id="7895" w:author="Craig Parker" w:date="2024-08-07T12:22:00Z"/>
                <w:rFonts w:ascii="Nunito" w:hAnsi="Nunito"/>
                <w:color w:val="000000" w:themeColor="text1"/>
                <w:sz w:val="20"/>
                <w:lang w:val="en-ZA" w:eastAsia="en-ZA"/>
                <w:rPrChange w:id="7896" w:author="Craig Parker" w:date="2024-08-07T12:23:00Z">
                  <w:rPr>
                    <w:ins w:id="7897" w:author="Craig Parker" w:date="2024-08-07T12:22:00Z"/>
                    <w:rFonts w:ascii="Aptos Narrow" w:hAnsi="Aptos Narrow"/>
                    <w:color w:val="000000"/>
                    <w:sz w:val="22"/>
                    <w:szCs w:val="22"/>
                    <w:lang w:val="en-ZA" w:eastAsia="en-ZA"/>
                  </w:rPr>
                </w:rPrChange>
              </w:rPr>
            </w:pPr>
            <w:ins w:id="7898" w:author="Craig Parker" w:date="2024-08-07T12:22:00Z">
              <w:r w:rsidRPr="002E4822">
                <w:rPr>
                  <w:rFonts w:ascii="Nunito" w:hAnsi="Nunito"/>
                  <w:color w:val="000000" w:themeColor="text1"/>
                  <w:sz w:val="20"/>
                  <w:lang w:val="en-ZA" w:eastAsia="en-ZA"/>
                  <w:rPrChange w:id="7899" w:author="Craig Parker" w:date="2024-08-07T12:23:00Z">
                    <w:rPr>
                      <w:rFonts w:ascii="Aptos Narrow" w:hAnsi="Aptos Narrow"/>
                      <w:color w:val="000000"/>
                      <w:sz w:val="22"/>
                      <w:szCs w:val="22"/>
                      <w:lang w:val="en-ZA" w:eastAsia="en-ZA"/>
                    </w:rPr>
                  </w:rPrChange>
                </w:rPr>
                <w:t>CORDEX Africa (ESGF)</w:t>
              </w:r>
            </w:ins>
          </w:p>
        </w:tc>
        <w:tc>
          <w:tcPr>
            <w:tcW w:w="1144" w:type="pct"/>
            <w:hideMark/>
          </w:tcPr>
          <w:p w14:paraId="7D0F6838"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00" w:author="Craig Parker" w:date="2024-08-07T12:22:00Z"/>
                <w:rFonts w:ascii="Nunito" w:hAnsi="Nunito"/>
                <w:color w:val="000000" w:themeColor="text1"/>
                <w:sz w:val="20"/>
                <w:lang w:val="en-ZA" w:eastAsia="en-ZA"/>
                <w:rPrChange w:id="7901" w:author="Craig Parker" w:date="2024-08-07T12:23:00Z">
                  <w:rPr>
                    <w:ins w:id="7902" w:author="Craig Parker" w:date="2024-08-07T12:22:00Z"/>
                    <w:rFonts w:ascii="Aptos Narrow" w:hAnsi="Aptos Narrow"/>
                    <w:color w:val="000000"/>
                    <w:sz w:val="22"/>
                    <w:szCs w:val="22"/>
                    <w:lang w:val="en-ZA" w:eastAsia="en-ZA"/>
                  </w:rPr>
                </w:rPrChange>
              </w:rPr>
            </w:pPr>
            <w:ins w:id="7903" w:author="Craig Parker" w:date="2024-08-07T12:22:00Z">
              <w:r w:rsidRPr="002E4822">
                <w:rPr>
                  <w:rFonts w:ascii="Nunito" w:hAnsi="Nunito"/>
                  <w:color w:val="000000" w:themeColor="text1"/>
                  <w:sz w:val="20"/>
                  <w:lang w:val="en-ZA" w:eastAsia="en-ZA"/>
                  <w:rPrChange w:id="7904" w:author="Craig Parker" w:date="2024-08-07T12:23:00Z">
                    <w:rPr>
                      <w:rFonts w:ascii="Aptos Narrow" w:hAnsi="Aptos Narrow"/>
                      <w:color w:val="000000"/>
                      <w:sz w:val="22"/>
                      <w:szCs w:val="22"/>
                      <w:lang w:val="en-ZA" w:eastAsia="en-ZA"/>
                    </w:rPr>
                  </w:rPrChange>
                </w:rPr>
                <w:t>Ensemble of dynamically downscaled simulations of African climate to 50km, 25km, and 10km resolution</w:t>
              </w:r>
            </w:ins>
          </w:p>
        </w:tc>
        <w:tc>
          <w:tcPr>
            <w:tcW w:w="964" w:type="pct"/>
            <w:hideMark/>
          </w:tcPr>
          <w:p w14:paraId="531E3037"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05" w:author="Craig Parker" w:date="2024-08-07T12:22:00Z"/>
                <w:rFonts w:ascii="Nunito" w:hAnsi="Nunito"/>
                <w:color w:val="000000" w:themeColor="text1"/>
                <w:sz w:val="20"/>
                <w:lang w:val="en-ZA" w:eastAsia="en-ZA"/>
                <w:rPrChange w:id="7906" w:author="Craig Parker" w:date="2024-08-07T12:23:00Z">
                  <w:rPr>
                    <w:ins w:id="7907" w:author="Craig Parker" w:date="2024-08-07T12:22:00Z"/>
                    <w:rFonts w:ascii="Aptos Narrow" w:hAnsi="Aptos Narrow"/>
                    <w:color w:val="000000"/>
                    <w:sz w:val="22"/>
                    <w:szCs w:val="22"/>
                    <w:lang w:val="en-ZA" w:eastAsia="en-ZA"/>
                  </w:rPr>
                </w:rPrChange>
              </w:rPr>
            </w:pPr>
            <w:ins w:id="7908" w:author="Craig Parker" w:date="2024-08-07T12:22:00Z">
              <w:r w:rsidRPr="002E4822">
                <w:rPr>
                  <w:rFonts w:ascii="Nunito" w:hAnsi="Nunito"/>
                  <w:color w:val="000000" w:themeColor="text1"/>
                  <w:sz w:val="20"/>
                  <w:lang w:val="en-ZA" w:eastAsia="en-ZA"/>
                  <w:rPrChange w:id="7909" w:author="Craig Parker" w:date="2024-08-07T12:23:00Z">
                    <w:rPr>
                      <w:rFonts w:ascii="Aptos Narrow" w:hAnsi="Aptos Narrow"/>
                      <w:color w:val="000000"/>
                      <w:sz w:val="22"/>
                      <w:szCs w:val="22"/>
                      <w:lang w:val="en-ZA" w:eastAsia="en-ZA"/>
                    </w:rPr>
                  </w:rPrChange>
                </w:rPr>
                <w:t xml:space="preserve">Temperature 2m above ground (min, max), daily precipitation (total), </w:t>
              </w:r>
              <w:r w:rsidRPr="002E4822">
                <w:rPr>
                  <w:rFonts w:ascii="Nunito" w:hAnsi="Nunito"/>
                  <w:color w:val="000000" w:themeColor="text1"/>
                  <w:sz w:val="20"/>
                  <w:lang w:val="en-ZA" w:eastAsia="en-ZA"/>
                  <w:rPrChange w:id="7910" w:author="Craig Parker" w:date="2024-08-07T12:23:00Z">
                    <w:rPr>
                      <w:rFonts w:ascii="Aptos Narrow" w:hAnsi="Aptos Narrow"/>
                      <w:color w:val="000000"/>
                      <w:sz w:val="22"/>
                      <w:szCs w:val="22"/>
                      <w:lang w:val="en-ZA" w:eastAsia="en-ZA"/>
                    </w:rPr>
                  </w:rPrChange>
                </w:rPr>
                <w:lastRenderedPageBreak/>
                <w:t>multi-level circulation fields</w:t>
              </w:r>
            </w:ins>
          </w:p>
        </w:tc>
        <w:tc>
          <w:tcPr>
            <w:tcW w:w="963" w:type="pct"/>
            <w:hideMark/>
          </w:tcPr>
          <w:p w14:paraId="482CA232"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11" w:author="Craig Parker" w:date="2024-08-07T12:22:00Z"/>
                <w:rFonts w:ascii="Nunito" w:hAnsi="Nunito"/>
                <w:color w:val="000000" w:themeColor="text1"/>
                <w:sz w:val="20"/>
                <w:lang w:val="en-ZA" w:eastAsia="en-ZA"/>
                <w:rPrChange w:id="7912" w:author="Craig Parker" w:date="2024-08-07T12:23:00Z">
                  <w:rPr>
                    <w:ins w:id="7913" w:author="Craig Parker" w:date="2024-08-07T12:22:00Z"/>
                    <w:rFonts w:ascii="Aptos Narrow" w:hAnsi="Aptos Narrow"/>
                    <w:color w:val="000000"/>
                    <w:sz w:val="22"/>
                    <w:szCs w:val="22"/>
                    <w:lang w:val="en-ZA" w:eastAsia="en-ZA"/>
                  </w:rPr>
                </w:rPrChange>
              </w:rPr>
            </w:pPr>
            <w:ins w:id="7914" w:author="Craig Parker" w:date="2024-08-07T12:22:00Z">
              <w:r w:rsidRPr="002E4822">
                <w:rPr>
                  <w:rFonts w:ascii="Nunito" w:hAnsi="Nunito"/>
                  <w:color w:val="000000" w:themeColor="text1"/>
                  <w:sz w:val="20"/>
                  <w:lang w:val="en-ZA" w:eastAsia="en-ZA"/>
                  <w:rPrChange w:id="7915" w:author="Craig Parker" w:date="2024-08-07T12:23:00Z">
                    <w:rPr>
                      <w:rFonts w:ascii="Aptos Narrow" w:hAnsi="Aptos Narrow"/>
                      <w:color w:val="000000"/>
                      <w:sz w:val="22"/>
                      <w:szCs w:val="22"/>
                      <w:lang w:val="en-ZA" w:eastAsia="en-ZA"/>
                    </w:rPr>
                  </w:rPrChange>
                </w:rPr>
                <w:lastRenderedPageBreak/>
                <w:t>Temporal: daily and sub-daily (6 hourly)</w:t>
              </w:r>
            </w:ins>
          </w:p>
        </w:tc>
        <w:tc>
          <w:tcPr>
            <w:tcW w:w="964" w:type="pct"/>
            <w:hideMark/>
          </w:tcPr>
          <w:p w14:paraId="7357276F"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16" w:author="Craig Parker" w:date="2024-08-07T12:22:00Z"/>
                <w:rFonts w:ascii="Nunito" w:hAnsi="Nunito"/>
                <w:color w:val="000000" w:themeColor="text1"/>
                <w:sz w:val="20"/>
                <w:lang w:val="en-ZA" w:eastAsia="en-ZA"/>
                <w:rPrChange w:id="7917" w:author="Craig Parker" w:date="2024-08-07T12:23:00Z">
                  <w:rPr>
                    <w:ins w:id="7918" w:author="Craig Parker" w:date="2024-08-07T12:22:00Z"/>
                    <w:rFonts w:ascii="Aptos Narrow" w:hAnsi="Aptos Narrow"/>
                    <w:color w:val="000000"/>
                    <w:sz w:val="22"/>
                    <w:szCs w:val="22"/>
                    <w:lang w:val="en-ZA" w:eastAsia="en-ZA"/>
                  </w:rPr>
                </w:rPrChange>
              </w:rPr>
            </w:pPr>
            <w:ins w:id="7919" w:author="Craig Parker" w:date="2024-08-07T12:22:00Z">
              <w:r w:rsidRPr="002E4822">
                <w:rPr>
                  <w:rFonts w:ascii="Nunito" w:hAnsi="Nunito"/>
                  <w:color w:val="000000" w:themeColor="text1"/>
                  <w:sz w:val="20"/>
                  <w:lang w:val="en-ZA" w:eastAsia="en-ZA"/>
                  <w:rPrChange w:id="7920" w:author="Craig Parker" w:date="2024-08-07T12:23:00Z">
                    <w:rPr>
                      <w:rFonts w:ascii="Aptos Narrow" w:hAnsi="Aptos Narrow"/>
                      <w:color w:val="000000"/>
                      <w:sz w:val="22"/>
                      <w:szCs w:val="22"/>
                      <w:lang w:val="en-ZA" w:eastAsia="en-ZA"/>
                    </w:rPr>
                  </w:rPrChange>
                </w:rPr>
                <w:t>Dynamical downscaling of climate to support sub-urban temperature hazard mapping</w:t>
              </w:r>
            </w:ins>
          </w:p>
        </w:tc>
      </w:tr>
      <w:tr w:rsidR="006E7398" w:rsidRPr="002E4822" w14:paraId="596D528D" w14:textId="77777777" w:rsidTr="006E7398">
        <w:trPr>
          <w:trHeight w:val="290"/>
          <w:ins w:id="7921"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5C2C3A26" w14:textId="77777777" w:rsidR="006E7398" w:rsidRPr="002E4822" w:rsidRDefault="006E7398" w:rsidP="006E7398">
            <w:pPr>
              <w:overflowPunct/>
              <w:autoSpaceDE/>
              <w:autoSpaceDN/>
              <w:adjustRightInd/>
              <w:rPr>
                <w:ins w:id="7922" w:author="Craig Parker" w:date="2024-08-07T12:22:00Z"/>
                <w:rFonts w:ascii="Nunito" w:hAnsi="Nunito"/>
                <w:color w:val="000000" w:themeColor="text1"/>
                <w:sz w:val="20"/>
                <w:lang w:val="en-ZA" w:eastAsia="en-ZA"/>
                <w:rPrChange w:id="7923" w:author="Craig Parker" w:date="2024-08-07T12:23:00Z">
                  <w:rPr>
                    <w:ins w:id="7924" w:author="Craig Parker" w:date="2024-08-07T12:22:00Z"/>
                    <w:rFonts w:ascii="Aptos Narrow" w:hAnsi="Aptos Narrow"/>
                    <w:color w:val="000000"/>
                    <w:sz w:val="22"/>
                    <w:szCs w:val="22"/>
                    <w:lang w:val="en-ZA" w:eastAsia="en-ZA"/>
                  </w:rPr>
                </w:rPrChange>
              </w:rPr>
            </w:pPr>
            <w:ins w:id="7925" w:author="Craig Parker" w:date="2024-08-07T12:22:00Z">
              <w:r w:rsidRPr="002E4822">
                <w:rPr>
                  <w:rFonts w:ascii="Nunito" w:hAnsi="Nunito"/>
                  <w:color w:val="000000" w:themeColor="text1"/>
                  <w:sz w:val="20"/>
                  <w:lang w:val="en-ZA" w:eastAsia="en-ZA"/>
                  <w:rPrChange w:id="7926" w:author="Craig Parker" w:date="2024-08-07T12:23:00Z">
                    <w:rPr>
                      <w:rFonts w:ascii="Aptos Narrow" w:hAnsi="Aptos Narrow"/>
                      <w:color w:val="000000"/>
                      <w:sz w:val="22"/>
                      <w:szCs w:val="22"/>
                      <w:lang w:val="en-ZA" w:eastAsia="en-ZA"/>
                    </w:rPr>
                  </w:rPrChange>
                </w:rPr>
                <w:t>GHCN station data (NOAA GHCN)</w:t>
              </w:r>
            </w:ins>
          </w:p>
        </w:tc>
        <w:tc>
          <w:tcPr>
            <w:tcW w:w="1144" w:type="pct"/>
            <w:hideMark/>
          </w:tcPr>
          <w:p w14:paraId="27BFB0FA"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27" w:author="Craig Parker" w:date="2024-08-07T12:22:00Z"/>
                <w:rFonts w:ascii="Nunito" w:hAnsi="Nunito"/>
                <w:color w:val="000000" w:themeColor="text1"/>
                <w:sz w:val="20"/>
                <w:lang w:val="en-ZA" w:eastAsia="en-ZA"/>
                <w:rPrChange w:id="7928" w:author="Craig Parker" w:date="2024-08-07T12:23:00Z">
                  <w:rPr>
                    <w:ins w:id="7929" w:author="Craig Parker" w:date="2024-08-07T12:22:00Z"/>
                    <w:rFonts w:ascii="Aptos Narrow" w:hAnsi="Aptos Narrow"/>
                    <w:color w:val="000000"/>
                    <w:sz w:val="22"/>
                    <w:szCs w:val="22"/>
                    <w:lang w:val="en-ZA" w:eastAsia="en-ZA"/>
                  </w:rPr>
                </w:rPrChange>
              </w:rPr>
            </w:pPr>
            <w:ins w:id="7930" w:author="Craig Parker" w:date="2024-08-07T12:22:00Z">
              <w:r w:rsidRPr="002E4822">
                <w:rPr>
                  <w:rFonts w:ascii="Nunito" w:hAnsi="Nunito"/>
                  <w:color w:val="000000" w:themeColor="text1"/>
                  <w:sz w:val="20"/>
                  <w:lang w:val="en-ZA" w:eastAsia="en-ZA"/>
                  <w:rPrChange w:id="7931" w:author="Craig Parker" w:date="2024-08-07T12:23:00Z">
                    <w:rPr>
                      <w:rFonts w:ascii="Aptos Narrow" w:hAnsi="Aptos Narrow"/>
                      <w:color w:val="000000"/>
                      <w:sz w:val="22"/>
                      <w:szCs w:val="22"/>
                      <w:lang w:val="en-ZA" w:eastAsia="en-ZA"/>
                    </w:rPr>
                  </w:rPrChange>
                </w:rPr>
                <w:t>Global archive of daily weather station data</w:t>
              </w:r>
            </w:ins>
          </w:p>
        </w:tc>
        <w:tc>
          <w:tcPr>
            <w:tcW w:w="964" w:type="pct"/>
            <w:hideMark/>
          </w:tcPr>
          <w:p w14:paraId="7FF5333E"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32" w:author="Craig Parker" w:date="2024-08-07T12:22:00Z"/>
                <w:rFonts w:ascii="Nunito" w:hAnsi="Nunito"/>
                <w:color w:val="000000" w:themeColor="text1"/>
                <w:sz w:val="20"/>
                <w:lang w:val="en-ZA" w:eastAsia="en-ZA"/>
                <w:rPrChange w:id="7933" w:author="Craig Parker" w:date="2024-08-07T12:23:00Z">
                  <w:rPr>
                    <w:ins w:id="7934" w:author="Craig Parker" w:date="2024-08-07T12:22:00Z"/>
                    <w:rFonts w:ascii="Aptos Narrow" w:hAnsi="Aptos Narrow"/>
                    <w:color w:val="000000"/>
                    <w:sz w:val="22"/>
                    <w:szCs w:val="22"/>
                    <w:lang w:val="en-ZA" w:eastAsia="en-ZA"/>
                  </w:rPr>
                </w:rPrChange>
              </w:rPr>
            </w:pPr>
            <w:ins w:id="7935" w:author="Craig Parker" w:date="2024-08-07T12:22:00Z">
              <w:r w:rsidRPr="002E4822">
                <w:rPr>
                  <w:rFonts w:ascii="Nunito" w:hAnsi="Nunito"/>
                  <w:color w:val="000000" w:themeColor="text1"/>
                  <w:sz w:val="20"/>
                  <w:lang w:val="en-ZA" w:eastAsia="en-ZA"/>
                  <w:rPrChange w:id="7936" w:author="Craig Parker" w:date="2024-08-07T12:23:00Z">
                    <w:rPr>
                      <w:rFonts w:ascii="Aptos Narrow" w:hAnsi="Aptos Narrow"/>
                      <w:color w:val="000000"/>
                      <w:sz w:val="22"/>
                      <w:szCs w:val="22"/>
                      <w:lang w:val="en-ZA" w:eastAsia="en-ZA"/>
                    </w:rPr>
                  </w:rPrChange>
                </w:rPr>
                <w:t>Temperature 2m above ground, daily precipitation (total)</w:t>
              </w:r>
            </w:ins>
          </w:p>
        </w:tc>
        <w:tc>
          <w:tcPr>
            <w:tcW w:w="963" w:type="pct"/>
            <w:hideMark/>
          </w:tcPr>
          <w:p w14:paraId="7CBBDC36"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37" w:author="Craig Parker" w:date="2024-08-07T12:22:00Z"/>
                <w:rFonts w:ascii="Nunito" w:hAnsi="Nunito"/>
                <w:color w:val="000000" w:themeColor="text1"/>
                <w:sz w:val="20"/>
                <w:lang w:val="en-ZA" w:eastAsia="en-ZA"/>
                <w:rPrChange w:id="7938" w:author="Craig Parker" w:date="2024-08-07T12:23:00Z">
                  <w:rPr>
                    <w:ins w:id="7939" w:author="Craig Parker" w:date="2024-08-07T12:22:00Z"/>
                    <w:rFonts w:ascii="Aptos Narrow" w:hAnsi="Aptos Narrow"/>
                    <w:color w:val="000000"/>
                    <w:sz w:val="22"/>
                    <w:szCs w:val="22"/>
                    <w:lang w:val="en-ZA" w:eastAsia="en-ZA"/>
                  </w:rPr>
                </w:rPrChange>
              </w:rPr>
            </w:pPr>
            <w:ins w:id="7940" w:author="Craig Parker" w:date="2024-08-07T12:22:00Z">
              <w:r w:rsidRPr="002E4822">
                <w:rPr>
                  <w:rFonts w:ascii="Nunito" w:hAnsi="Nunito"/>
                  <w:color w:val="000000" w:themeColor="text1"/>
                  <w:sz w:val="20"/>
                  <w:lang w:val="en-ZA" w:eastAsia="en-ZA"/>
                  <w:rPrChange w:id="7941" w:author="Craig Parker" w:date="2024-08-07T12:23:00Z">
                    <w:rPr>
                      <w:rFonts w:ascii="Aptos Narrow" w:hAnsi="Aptos Narrow"/>
                      <w:color w:val="000000"/>
                      <w:sz w:val="22"/>
                      <w:szCs w:val="22"/>
                      <w:lang w:val="en-ZA" w:eastAsia="en-ZA"/>
                    </w:rPr>
                  </w:rPrChange>
                </w:rPr>
                <w:t>Temporal: daily, station locations</w:t>
              </w:r>
            </w:ins>
          </w:p>
        </w:tc>
        <w:tc>
          <w:tcPr>
            <w:tcW w:w="964" w:type="pct"/>
            <w:hideMark/>
          </w:tcPr>
          <w:p w14:paraId="4DFC0C36"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42" w:author="Craig Parker" w:date="2024-08-07T12:22:00Z"/>
                <w:rFonts w:ascii="Nunito" w:hAnsi="Nunito"/>
                <w:color w:val="000000" w:themeColor="text1"/>
                <w:sz w:val="20"/>
                <w:lang w:val="en-ZA" w:eastAsia="en-ZA"/>
                <w:rPrChange w:id="7943" w:author="Craig Parker" w:date="2024-08-07T12:23:00Z">
                  <w:rPr>
                    <w:ins w:id="7944" w:author="Craig Parker" w:date="2024-08-07T12:22:00Z"/>
                    <w:rFonts w:ascii="Aptos Narrow" w:hAnsi="Aptos Narrow"/>
                    <w:color w:val="000000"/>
                    <w:sz w:val="22"/>
                    <w:szCs w:val="22"/>
                    <w:lang w:val="en-ZA" w:eastAsia="en-ZA"/>
                  </w:rPr>
                </w:rPrChange>
              </w:rPr>
            </w:pPr>
            <w:ins w:id="7945" w:author="Craig Parker" w:date="2024-08-07T12:22:00Z">
              <w:r w:rsidRPr="002E4822">
                <w:rPr>
                  <w:rFonts w:ascii="Nunito" w:hAnsi="Nunito"/>
                  <w:color w:val="000000" w:themeColor="text1"/>
                  <w:sz w:val="20"/>
                  <w:lang w:val="en-ZA" w:eastAsia="en-ZA"/>
                  <w:rPrChange w:id="7946" w:author="Craig Parker" w:date="2024-08-07T12:23:00Z">
                    <w:rPr>
                      <w:rFonts w:ascii="Aptos Narrow" w:hAnsi="Aptos Narrow"/>
                      <w:color w:val="000000"/>
                      <w:sz w:val="22"/>
                      <w:szCs w:val="22"/>
                      <w:lang w:val="en-ZA" w:eastAsia="en-ZA"/>
                    </w:rPr>
                  </w:rPrChange>
                </w:rPr>
                <w:t>To support statistical downscaling of temperature hazard</w:t>
              </w:r>
            </w:ins>
          </w:p>
        </w:tc>
      </w:tr>
      <w:tr w:rsidR="006E7398" w:rsidRPr="002E4822" w14:paraId="61BAB32C" w14:textId="77777777" w:rsidTr="006E7398">
        <w:trPr>
          <w:trHeight w:val="290"/>
          <w:ins w:id="7947" w:author="Craig Parker" w:date="2024-08-07T12:22:00Z"/>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021E5BF7" w14:textId="73383BE7" w:rsidR="006E7398" w:rsidRPr="002E4822" w:rsidRDefault="006E7398">
            <w:pPr>
              <w:overflowPunct/>
              <w:autoSpaceDE/>
              <w:autoSpaceDN/>
              <w:adjustRightInd/>
              <w:jc w:val="center"/>
              <w:rPr>
                <w:ins w:id="7948" w:author="Craig Parker" w:date="2024-08-07T12:22:00Z"/>
                <w:rFonts w:ascii="Nunito" w:hAnsi="Nunito"/>
                <w:color w:val="000000" w:themeColor="text1"/>
                <w:sz w:val="20"/>
                <w:lang w:val="en-ZA" w:eastAsia="en-ZA"/>
                <w:rPrChange w:id="7949" w:author="Craig Parker" w:date="2024-08-07T12:23:00Z">
                  <w:rPr>
                    <w:ins w:id="7950" w:author="Craig Parker" w:date="2024-08-07T12:22:00Z"/>
                    <w:rFonts w:ascii="Times New Roman" w:hAnsi="Times New Roman"/>
                    <w:sz w:val="20"/>
                    <w:lang w:val="en-ZA" w:eastAsia="en-ZA"/>
                  </w:rPr>
                </w:rPrChange>
              </w:rPr>
              <w:pPrChange w:id="7951" w:author="Craig Parker" w:date="2024-08-07T12:27:00Z">
                <w:pPr>
                  <w:overflowPunct/>
                  <w:autoSpaceDE/>
                  <w:autoSpaceDN/>
                  <w:adjustRightInd/>
                </w:pPr>
              </w:pPrChange>
            </w:pPr>
            <w:ins w:id="7952" w:author="Craig Parker" w:date="2024-08-07T12:22:00Z">
              <w:r w:rsidRPr="002E4822">
                <w:rPr>
                  <w:rFonts w:ascii="Nunito" w:hAnsi="Nunito"/>
                  <w:color w:val="000000" w:themeColor="text1"/>
                  <w:sz w:val="20"/>
                  <w:lang w:val="en-ZA" w:eastAsia="en-ZA"/>
                  <w:rPrChange w:id="7953" w:author="Craig Parker" w:date="2024-08-07T12:23:00Z">
                    <w:rPr>
                      <w:rFonts w:ascii="Aptos Narrow" w:hAnsi="Aptos Narrow"/>
                      <w:color w:val="000000"/>
                      <w:sz w:val="22"/>
                      <w:szCs w:val="22"/>
                      <w:lang w:val="en-ZA" w:eastAsia="en-ZA"/>
                    </w:rPr>
                  </w:rPrChange>
                </w:rPr>
                <w:t>Remote Sensing Data</w:t>
              </w:r>
            </w:ins>
          </w:p>
        </w:tc>
      </w:tr>
      <w:tr w:rsidR="006E7398" w:rsidRPr="002E4822" w14:paraId="70367C5C" w14:textId="77777777" w:rsidTr="006E7398">
        <w:trPr>
          <w:trHeight w:val="290"/>
          <w:ins w:id="7954"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527891C7" w14:textId="77777777" w:rsidR="006E7398" w:rsidRPr="002E4822" w:rsidRDefault="006E7398" w:rsidP="006E7398">
            <w:pPr>
              <w:overflowPunct/>
              <w:autoSpaceDE/>
              <w:autoSpaceDN/>
              <w:adjustRightInd/>
              <w:rPr>
                <w:ins w:id="7955" w:author="Craig Parker" w:date="2024-08-07T12:22:00Z"/>
                <w:rFonts w:ascii="Nunito" w:hAnsi="Nunito"/>
                <w:color w:val="000000" w:themeColor="text1"/>
                <w:sz w:val="20"/>
                <w:lang w:val="en-ZA" w:eastAsia="en-ZA"/>
                <w:rPrChange w:id="7956" w:author="Craig Parker" w:date="2024-08-07T12:23:00Z">
                  <w:rPr>
                    <w:ins w:id="7957" w:author="Craig Parker" w:date="2024-08-07T12:22:00Z"/>
                    <w:rFonts w:ascii="Aptos Narrow" w:hAnsi="Aptos Narrow"/>
                    <w:color w:val="000000"/>
                    <w:sz w:val="22"/>
                    <w:szCs w:val="22"/>
                    <w:lang w:val="en-ZA" w:eastAsia="en-ZA"/>
                  </w:rPr>
                </w:rPrChange>
              </w:rPr>
            </w:pPr>
            <w:ins w:id="7958" w:author="Craig Parker" w:date="2024-08-07T12:22:00Z">
              <w:r w:rsidRPr="002E4822">
                <w:rPr>
                  <w:rFonts w:ascii="Nunito" w:hAnsi="Nunito"/>
                  <w:color w:val="000000" w:themeColor="text1"/>
                  <w:sz w:val="20"/>
                  <w:lang w:val="en-ZA" w:eastAsia="en-ZA"/>
                  <w:rPrChange w:id="7959" w:author="Craig Parker" w:date="2024-08-07T12:23:00Z">
                    <w:rPr>
                      <w:rFonts w:ascii="Aptos Narrow" w:hAnsi="Aptos Narrow"/>
                      <w:color w:val="000000"/>
                      <w:sz w:val="22"/>
                      <w:szCs w:val="22"/>
                      <w:lang w:val="en-ZA" w:eastAsia="en-ZA"/>
                    </w:rPr>
                  </w:rPrChange>
                </w:rPr>
                <w:t>30 m res Elevation (SRTM) (NASA)</w:t>
              </w:r>
            </w:ins>
          </w:p>
        </w:tc>
        <w:tc>
          <w:tcPr>
            <w:tcW w:w="1144" w:type="pct"/>
            <w:hideMark/>
          </w:tcPr>
          <w:p w14:paraId="767D5442"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60" w:author="Craig Parker" w:date="2024-08-07T12:22:00Z"/>
                <w:rFonts w:ascii="Nunito" w:hAnsi="Nunito"/>
                <w:color w:val="000000" w:themeColor="text1"/>
                <w:sz w:val="20"/>
                <w:lang w:val="en-ZA" w:eastAsia="en-ZA"/>
                <w:rPrChange w:id="7961" w:author="Craig Parker" w:date="2024-08-07T12:23:00Z">
                  <w:rPr>
                    <w:ins w:id="7962" w:author="Craig Parker" w:date="2024-08-07T12:22:00Z"/>
                    <w:rFonts w:ascii="Aptos Narrow" w:hAnsi="Aptos Narrow"/>
                    <w:color w:val="000000"/>
                    <w:sz w:val="22"/>
                    <w:szCs w:val="22"/>
                    <w:lang w:val="en-ZA" w:eastAsia="en-ZA"/>
                  </w:rPr>
                </w:rPrChange>
              </w:rPr>
            </w:pPr>
            <w:ins w:id="7963" w:author="Craig Parker" w:date="2024-08-07T12:22:00Z">
              <w:r w:rsidRPr="002E4822">
                <w:rPr>
                  <w:rFonts w:ascii="Nunito" w:hAnsi="Nunito"/>
                  <w:color w:val="000000" w:themeColor="text1"/>
                  <w:sz w:val="20"/>
                  <w:lang w:val="en-ZA" w:eastAsia="en-ZA"/>
                  <w:rPrChange w:id="7964" w:author="Craig Parker" w:date="2024-08-07T12:23:00Z">
                    <w:rPr>
                      <w:rFonts w:ascii="Aptos Narrow" w:hAnsi="Aptos Narrow"/>
                      <w:color w:val="000000"/>
                      <w:sz w:val="22"/>
                      <w:szCs w:val="22"/>
                      <w:lang w:val="en-ZA" w:eastAsia="en-ZA"/>
                    </w:rPr>
                  </w:rPrChange>
                </w:rPr>
                <w:t>Global elevation data from the Shuttle Radar Topography Mission (SRTM)</w:t>
              </w:r>
            </w:ins>
          </w:p>
        </w:tc>
        <w:tc>
          <w:tcPr>
            <w:tcW w:w="964" w:type="pct"/>
            <w:hideMark/>
          </w:tcPr>
          <w:p w14:paraId="4116676E"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65" w:author="Craig Parker" w:date="2024-08-07T12:22:00Z"/>
                <w:rFonts w:ascii="Nunito" w:hAnsi="Nunito"/>
                <w:color w:val="000000" w:themeColor="text1"/>
                <w:sz w:val="20"/>
                <w:lang w:val="en-ZA" w:eastAsia="en-ZA"/>
                <w:rPrChange w:id="7966" w:author="Craig Parker" w:date="2024-08-07T12:23:00Z">
                  <w:rPr>
                    <w:ins w:id="7967" w:author="Craig Parker" w:date="2024-08-07T12:22:00Z"/>
                    <w:rFonts w:ascii="Aptos Narrow" w:hAnsi="Aptos Narrow"/>
                    <w:color w:val="000000"/>
                    <w:sz w:val="22"/>
                    <w:szCs w:val="22"/>
                    <w:lang w:val="en-ZA" w:eastAsia="en-ZA"/>
                  </w:rPr>
                </w:rPrChange>
              </w:rPr>
            </w:pPr>
            <w:ins w:id="7968" w:author="Craig Parker" w:date="2024-08-07T12:22:00Z">
              <w:r w:rsidRPr="002E4822">
                <w:rPr>
                  <w:rFonts w:ascii="Nunito" w:hAnsi="Nunito"/>
                  <w:color w:val="000000" w:themeColor="text1"/>
                  <w:sz w:val="20"/>
                  <w:lang w:val="en-ZA" w:eastAsia="en-ZA"/>
                  <w:rPrChange w:id="7969" w:author="Craig Parker" w:date="2024-08-07T12:23:00Z">
                    <w:rPr>
                      <w:rFonts w:ascii="Aptos Narrow" w:hAnsi="Aptos Narrow"/>
                      <w:color w:val="000000"/>
                      <w:sz w:val="22"/>
                      <w:szCs w:val="22"/>
                      <w:lang w:val="en-ZA" w:eastAsia="en-ZA"/>
                    </w:rPr>
                  </w:rPrChange>
                </w:rPr>
                <w:t>Elevation</w:t>
              </w:r>
            </w:ins>
          </w:p>
        </w:tc>
        <w:tc>
          <w:tcPr>
            <w:tcW w:w="963" w:type="pct"/>
            <w:hideMark/>
          </w:tcPr>
          <w:p w14:paraId="138ABFC1"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70" w:author="Craig Parker" w:date="2024-08-07T12:22:00Z"/>
                <w:rFonts w:ascii="Nunito" w:hAnsi="Nunito"/>
                <w:color w:val="000000" w:themeColor="text1"/>
                <w:sz w:val="20"/>
                <w:lang w:val="en-ZA" w:eastAsia="en-ZA"/>
                <w:rPrChange w:id="7971" w:author="Craig Parker" w:date="2024-08-07T12:23:00Z">
                  <w:rPr>
                    <w:ins w:id="7972" w:author="Craig Parker" w:date="2024-08-07T12:22:00Z"/>
                    <w:rFonts w:ascii="Aptos Narrow" w:hAnsi="Aptos Narrow"/>
                    <w:color w:val="000000"/>
                    <w:sz w:val="22"/>
                    <w:szCs w:val="22"/>
                    <w:lang w:val="en-ZA" w:eastAsia="en-ZA"/>
                  </w:rPr>
                </w:rPrChange>
              </w:rPr>
            </w:pPr>
            <w:ins w:id="7973" w:author="Craig Parker" w:date="2024-08-07T12:22:00Z">
              <w:r w:rsidRPr="002E4822">
                <w:rPr>
                  <w:rFonts w:ascii="Nunito" w:hAnsi="Nunito"/>
                  <w:color w:val="000000" w:themeColor="text1"/>
                  <w:sz w:val="20"/>
                  <w:lang w:val="en-ZA" w:eastAsia="en-ZA"/>
                  <w:rPrChange w:id="7974" w:author="Craig Parker" w:date="2024-08-07T12:23:00Z">
                    <w:rPr>
                      <w:rFonts w:ascii="Aptos Narrow" w:hAnsi="Aptos Narrow"/>
                      <w:color w:val="000000"/>
                      <w:sz w:val="22"/>
                      <w:szCs w:val="22"/>
                      <w:lang w:val="en-ZA" w:eastAsia="en-ZA"/>
                    </w:rPr>
                  </w:rPrChange>
                </w:rPr>
                <w:t>Released in 2013</w:t>
              </w:r>
            </w:ins>
          </w:p>
        </w:tc>
        <w:tc>
          <w:tcPr>
            <w:tcW w:w="964" w:type="pct"/>
            <w:hideMark/>
          </w:tcPr>
          <w:p w14:paraId="4CEB0BF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75" w:author="Craig Parker" w:date="2024-08-07T12:22:00Z"/>
                <w:rFonts w:ascii="Nunito" w:hAnsi="Nunito"/>
                <w:color w:val="000000" w:themeColor="text1"/>
                <w:sz w:val="20"/>
                <w:lang w:val="en-ZA" w:eastAsia="en-ZA"/>
                <w:rPrChange w:id="7976" w:author="Craig Parker" w:date="2024-08-07T12:23:00Z">
                  <w:rPr>
                    <w:ins w:id="7977" w:author="Craig Parker" w:date="2024-08-07T12:22:00Z"/>
                    <w:rFonts w:ascii="Aptos Narrow" w:hAnsi="Aptos Narrow"/>
                    <w:color w:val="000000"/>
                    <w:sz w:val="22"/>
                    <w:szCs w:val="22"/>
                    <w:lang w:val="en-ZA" w:eastAsia="en-ZA"/>
                  </w:rPr>
                </w:rPrChange>
              </w:rPr>
            </w:pPr>
            <w:ins w:id="7978" w:author="Craig Parker" w:date="2024-08-07T12:22:00Z">
              <w:r w:rsidRPr="002E4822">
                <w:rPr>
                  <w:rFonts w:ascii="Nunito" w:hAnsi="Nunito"/>
                  <w:color w:val="000000" w:themeColor="text1"/>
                  <w:sz w:val="20"/>
                  <w:lang w:val="en-ZA" w:eastAsia="en-ZA"/>
                  <w:rPrChange w:id="7979" w:author="Craig Parker" w:date="2024-08-07T12:23:00Z">
                    <w:rPr>
                      <w:rFonts w:ascii="Aptos Narrow" w:hAnsi="Aptos Narrow"/>
                      <w:color w:val="000000"/>
                      <w:sz w:val="22"/>
                      <w:szCs w:val="22"/>
                      <w:lang w:val="en-ZA" w:eastAsia="en-ZA"/>
                    </w:rPr>
                  </w:rPrChange>
                </w:rPr>
                <w:t>Determination of heat hazard; Urban heat Island Effect</w:t>
              </w:r>
            </w:ins>
          </w:p>
        </w:tc>
      </w:tr>
      <w:tr w:rsidR="006E7398" w:rsidRPr="002E4822" w14:paraId="60BF2AF0" w14:textId="77777777" w:rsidTr="006E7398">
        <w:trPr>
          <w:trHeight w:val="870"/>
          <w:ins w:id="7980"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754DC4C3" w14:textId="77777777" w:rsidR="006E7398" w:rsidRPr="002E4822" w:rsidRDefault="006E7398" w:rsidP="006E7398">
            <w:pPr>
              <w:overflowPunct/>
              <w:autoSpaceDE/>
              <w:autoSpaceDN/>
              <w:adjustRightInd/>
              <w:rPr>
                <w:ins w:id="7981" w:author="Craig Parker" w:date="2024-08-07T12:22:00Z"/>
                <w:rFonts w:ascii="Nunito" w:hAnsi="Nunito"/>
                <w:color w:val="000000" w:themeColor="text1"/>
                <w:sz w:val="20"/>
                <w:lang w:val="en-ZA" w:eastAsia="en-ZA"/>
                <w:rPrChange w:id="7982" w:author="Craig Parker" w:date="2024-08-07T12:23:00Z">
                  <w:rPr>
                    <w:ins w:id="7983" w:author="Craig Parker" w:date="2024-08-07T12:22:00Z"/>
                    <w:rFonts w:ascii="Aptos Narrow" w:hAnsi="Aptos Narrow"/>
                    <w:color w:val="000000"/>
                    <w:sz w:val="22"/>
                    <w:szCs w:val="22"/>
                    <w:lang w:val="en-ZA" w:eastAsia="en-ZA"/>
                  </w:rPr>
                </w:rPrChange>
              </w:rPr>
            </w:pPr>
            <w:proofErr w:type="gramStart"/>
            <w:ins w:id="7984" w:author="Craig Parker" w:date="2024-08-07T12:22:00Z">
              <w:r w:rsidRPr="002E4822">
                <w:rPr>
                  <w:rFonts w:ascii="Nunito" w:hAnsi="Nunito"/>
                  <w:color w:val="000000" w:themeColor="text1"/>
                  <w:sz w:val="20"/>
                  <w:lang w:val="en-ZA" w:eastAsia="en-ZA"/>
                  <w:rPrChange w:id="7985" w:author="Craig Parker" w:date="2024-08-07T12:23:00Z">
                    <w:rPr>
                      <w:rFonts w:ascii="Aptos Narrow" w:hAnsi="Aptos Narrow"/>
                      <w:color w:val="000000"/>
                      <w:sz w:val="22"/>
                      <w:szCs w:val="22"/>
                      <w:lang w:val="en-ZA" w:eastAsia="en-ZA"/>
                    </w:rPr>
                  </w:rPrChange>
                </w:rPr>
                <w:t>High res</w:t>
              </w:r>
              <w:proofErr w:type="gramEnd"/>
              <w:r w:rsidRPr="002E4822">
                <w:rPr>
                  <w:rFonts w:ascii="Nunito" w:hAnsi="Nunito"/>
                  <w:color w:val="000000" w:themeColor="text1"/>
                  <w:sz w:val="20"/>
                  <w:lang w:val="en-ZA" w:eastAsia="en-ZA"/>
                  <w:rPrChange w:id="7986" w:author="Craig Parker" w:date="2024-08-07T12:23:00Z">
                    <w:rPr>
                      <w:rFonts w:ascii="Aptos Narrow" w:hAnsi="Aptos Narrow"/>
                      <w:color w:val="000000"/>
                      <w:sz w:val="22"/>
                      <w:szCs w:val="22"/>
                      <w:lang w:val="en-ZA" w:eastAsia="en-ZA"/>
                    </w:rPr>
                  </w:rPrChange>
                </w:rPr>
                <w:t xml:space="preserve"> imagery (ESA Sentinel 2)</w:t>
              </w:r>
            </w:ins>
          </w:p>
        </w:tc>
        <w:tc>
          <w:tcPr>
            <w:tcW w:w="1144" w:type="pct"/>
            <w:hideMark/>
          </w:tcPr>
          <w:p w14:paraId="43826A0C"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87" w:author="Craig Parker" w:date="2024-08-07T12:22:00Z"/>
                <w:rFonts w:ascii="Nunito" w:hAnsi="Nunito"/>
                <w:color w:val="000000" w:themeColor="text1"/>
                <w:sz w:val="20"/>
                <w:lang w:val="en-ZA" w:eastAsia="en-ZA"/>
                <w:rPrChange w:id="7988" w:author="Craig Parker" w:date="2024-08-07T12:23:00Z">
                  <w:rPr>
                    <w:ins w:id="7989" w:author="Craig Parker" w:date="2024-08-07T12:22:00Z"/>
                    <w:rFonts w:ascii="Aptos Narrow" w:hAnsi="Aptos Narrow"/>
                    <w:color w:val="000000"/>
                    <w:sz w:val="22"/>
                    <w:szCs w:val="22"/>
                    <w:lang w:val="en-ZA" w:eastAsia="en-ZA"/>
                  </w:rPr>
                </w:rPrChange>
              </w:rPr>
            </w:pPr>
            <w:ins w:id="7990" w:author="Craig Parker" w:date="2024-08-07T12:22:00Z">
              <w:r w:rsidRPr="002E4822">
                <w:rPr>
                  <w:rFonts w:ascii="Nunito" w:hAnsi="Nunito"/>
                  <w:color w:val="000000" w:themeColor="text1"/>
                  <w:sz w:val="20"/>
                  <w:lang w:val="en-ZA" w:eastAsia="en-ZA"/>
                  <w:rPrChange w:id="7991" w:author="Craig Parker" w:date="2024-08-07T12:23:00Z">
                    <w:rPr>
                      <w:rFonts w:ascii="Aptos Narrow" w:hAnsi="Aptos Narrow"/>
                      <w:color w:val="000000"/>
                      <w:sz w:val="22"/>
                      <w:szCs w:val="22"/>
                      <w:lang w:val="en-ZA" w:eastAsia="en-ZA"/>
                    </w:rPr>
                  </w:rPrChange>
                </w:rPr>
                <w:t>Images from the Sentinel 2 satellite pair which view land surface regions in 13 spectral bands.</w:t>
              </w:r>
            </w:ins>
          </w:p>
        </w:tc>
        <w:tc>
          <w:tcPr>
            <w:tcW w:w="964" w:type="pct"/>
            <w:hideMark/>
          </w:tcPr>
          <w:p w14:paraId="7D2B15EA"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92" w:author="Craig Parker" w:date="2024-08-07T12:22:00Z"/>
                <w:rFonts w:ascii="Nunito" w:hAnsi="Nunito"/>
                <w:color w:val="000000" w:themeColor="text1"/>
                <w:sz w:val="20"/>
                <w:lang w:val="en-ZA" w:eastAsia="en-ZA"/>
                <w:rPrChange w:id="7993" w:author="Craig Parker" w:date="2024-08-07T12:23:00Z">
                  <w:rPr>
                    <w:ins w:id="7994" w:author="Craig Parker" w:date="2024-08-07T12:22:00Z"/>
                    <w:rFonts w:ascii="Aptos Narrow" w:hAnsi="Aptos Narrow"/>
                    <w:color w:val="000000"/>
                    <w:sz w:val="22"/>
                    <w:szCs w:val="22"/>
                    <w:lang w:val="en-ZA" w:eastAsia="en-ZA"/>
                  </w:rPr>
                </w:rPrChange>
              </w:rPr>
            </w:pPr>
            <w:ins w:id="7995" w:author="Craig Parker" w:date="2024-08-07T12:22:00Z">
              <w:r w:rsidRPr="002E4822">
                <w:rPr>
                  <w:rFonts w:ascii="Nunito" w:hAnsi="Nunito"/>
                  <w:color w:val="000000" w:themeColor="text1"/>
                  <w:sz w:val="20"/>
                  <w:lang w:val="en-ZA" w:eastAsia="en-ZA"/>
                  <w:rPrChange w:id="7996" w:author="Craig Parker" w:date="2024-08-07T12:23:00Z">
                    <w:rPr>
                      <w:rFonts w:ascii="Aptos Narrow" w:hAnsi="Aptos Narrow"/>
                      <w:color w:val="000000"/>
                      <w:sz w:val="22"/>
                      <w:szCs w:val="22"/>
                      <w:lang w:val="en-ZA" w:eastAsia="en-ZA"/>
                    </w:rPr>
                  </w:rPrChange>
                </w:rPr>
                <w:t xml:space="preserve">Urban land cover – vegetation coverage, morphological features, possibly pollution levels (AOT). Bands 4 (red), 8 (NIR) and SCL (Scene Classification); Aerosol Optical Thickness; NDVI </w:t>
              </w:r>
              <w:proofErr w:type="spellStart"/>
              <w:r w:rsidRPr="002E4822">
                <w:rPr>
                  <w:rFonts w:ascii="Nunito" w:hAnsi="Nunito"/>
                  <w:color w:val="000000" w:themeColor="text1"/>
                  <w:sz w:val="20"/>
                  <w:lang w:val="en-ZA" w:eastAsia="en-ZA"/>
                  <w:rPrChange w:id="7997" w:author="Craig Parker" w:date="2024-08-07T12:23:00Z">
                    <w:rPr>
                      <w:rFonts w:ascii="Aptos Narrow" w:hAnsi="Aptos Narrow"/>
                      <w:color w:val="000000"/>
                      <w:sz w:val="22"/>
                      <w:szCs w:val="22"/>
                      <w:lang w:val="en-ZA" w:eastAsia="en-ZA"/>
                    </w:rPr>
                  </w:rPrChange>
                </w:rPr>
                <w:t>sh</w:t>
              </w:r>
              <w:proofErr w:type="spellEnd"/>
              <w:r w:rsidRPr="002E4822">
                <w:rPr>
                  <w:rFonts w:ascii="Nunito" w:hAnsi="Nunito"/>
                  <w:color w:val="000000" w:themeColor="text1"/>
                  <w:sz w:val="20"/>
                  <w:lang w:val="en-ZA" w:eastAsia="en-ZA"/>
                  <w:rPrChange w:id="7998" w:author="Craig Parker" w:date="2024-08-07T12:23:00Z">
                    <w:rPr>
                      <w:rFonts w:ascii="Aptos Narrow" w:hAnsi="Aptos Narrow"/>
                      <w:color w:val="000000"/>
                      <w:sz w:val="22"/>
                      <w:szCs w:val="22"/>
                      <w:lang w:val="en-ZA" w:eastAsia="en-ZA"/>
                    </w:rPr>
                  </w:rPrChange>
                </w:rPr>
                <w:t xml:space="preserve"> layer.</w:t>
              </w:r>
            </w:ins>
          </w:p>
        </w:tc>
        <w:tc>
          <w:tcPr>
            <w:tcW w:w="963" w:type="pct"/>
            <w:hideMark/>
          </w:tcPr>
          <w:p w14:paraId="78F49DC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7999" w:author="Craig Parker" w:date="2024-08-07T12:22:00Z"/>
                <w:rFonts w:ascii="Nunito" w:hAnsi="Nunito"/>
                <w:color w:val="000000" w:themeColor="text1"/>
                <w:sz w:val="20"/>
                <w:lang w:val="en-ZA" w:eastAsia="en-ZA"/>
                <w:rPrChange w:id="8000" w:author="Craig Parker" w:date="2024-08-07T12:23:00Z">
                  <w:rPr>
                    <w:ins w:id="8001" w:author="Craig Parker" w:date="2024-08-07T12:22:00Z"/>
                    <w:rFonts w:ascii="Aptos Narrow" w:hAnsi="Aptos Narrow"/>
                    <w:color w:val="000000"/>
                    <w:sz w:val="22"/>
                    <w:szCs w:val="22"/>
                    <w:lang w:val="en-ZA" w:eastAsia="en-ZA"/>
                  </w:rPr>
                </w:rPrChange>
              </w:rPr>
            </w:pPr>
            <w:ins w:id="8002" w:author="Craig Parker" w:date="2024-08-07T12:22:00Z">
              <w:r w:rsidRPr="002E4822">
                <w:rPr>
                  <w:rFonts w:ascii="Nunito" w:hAnsi="Nunito"/>
                  <w:color w:val="000000" w:themeColor="text1"/>
                  <w:sz w:val="20"/>
                  <w:lang w:val="en-ZA" w:eastAsia="en-ZA"/>
                  <w:rPrChange w:id="8003" w:author="Craig Parker" w:date="2024-08-07T12:23:00Z">
                    <w:rPr>
                      <w:rFonts w:ascii="Aptos Narrow" w:hAnsi="Aptos Narrow"/>
                      <w:color w:val="000000"/>
                      <w:sz w:val="22"/>
                      <w:szCs w:val="22"/>
                      <w:lang w:val="en-ZA" w:eastAsia="en-ZA"/>
                    </w:rPr>
                  </w:rPrChange>
                </w:rPr>
                <w:t xml:space="preserve">Spatial: Global coverage; 0.000064 </w:t>
              </w:r>
              <w:proofErr w:type="spellStart"/>
              <w:r w:rsidRPr="002E4822">
                <w:rPr>
                  <w:rFonts w:ascii="Nunito" w:hAnsi="Nunito"/>
                  <w:color w:val="000000" w:themeColor="text1"/>
                  <w:sz w:val="20"/>
                  <w:lang w:val="en-ZA" w:eastAsia="en-ZA"/>
                  <w:rPrChange w:id="8004" w:author="Craig Parker" w:date="2024-08-07T12:23:00Z">
                    <w:rPr>
                      <w:rFonts w:ascii="Aptos Narrow" w:hAnsi="Aptos Narrow"/>
                      <w:color w:val="000000"/>
                      <w:sz w:val="22"/>
                      <w:szCs w:val="22"/>
                      <w:lang w:val="en-ZA" w:eastAsia="en-ZA"/>
                    </w:rPr>
                  </w:rPrChange>
                </w:rPr>
                <w:t>deg</w:t>
              </w:r>
              <w:proofErr w:type="spellEnd"/>
              <w:r w:rsidRPr="002E4822">
                <w:rPr>
                  <w:rFonts w:ascii="Nunito" w:hAnsi="Nunito"/>
                  <w:color w:val="000000" w:themeColor="text1"/>
                  <w:sz w:val="20"/>
                  <w:lang w:val="en-ZA" w:eastAsia="en-ZA"/>
                  <w:rPrChange w:id="8005" w:author="Craig Parker" w:date="2024-08-07T12:23:00Z">
                    <w:rPr>
                      <w:rFonts w:ascii="Aptos Narrow" w:hAnsi="Aptos Narrow"/>
                      <w:color w:val="000000"/>
                      <w:sz w:val="22"/>
                      <w:szCs w:val="22"/>
                      <w:lang w:val="en-ZA" w:eastAsia="en-ZA"/>
                    </w:rPr>
                  </w:rPrChange>
                </w:rPr>
                <w:t xml:space="preserve"> res Temporal: every 5 days or faster; from Aug 2015 – Nov 2020.</w:t>
              </w:r>
            </w:ins>
          </w:p>
        </w:tc>
        <w:tc>
          <w:tcPr>
            <w:tcW w:w="964" w:type="pct"/>
            <w:hideMark/>
          </w:tcPr>
          <w:p w14:paraId="5B54D6BE"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06" w:author="Craig Parker" w:date="2024-08-07T12:22:00Z"/>
                <w:rFonts w:ascii="Nunito" w:hAnsi="Nunito"/>
                <w:color w:val="000000" w:themeColor="text1"/>
                <w:sz w:val="20"/>
                <w:lang w:val="en-ZA" w:eastAsia="en-ZA"/>
                <w:rPrChange w:id="8007" w:author="Craig Parker" w:date="2024-08-07T12:23:00Z">
                  <w:rPr>
                    <w:ins w:id="8008" w:author="Craig Parker" w:date="2024-08-07T12:22:00Z"/>
                    <w:rFonts w:ascii="Aptos Narrow" w:hAnsi="Aptos Narrow"/>
                    <w:color w:val="000000"/>
                    <w:sz w:val="22"/>
                    <w:szCs w:val="22"/>
                    <w:lang w:val="en-ZA" w:eastAsia="en-ZA"/>
                  </w:rPr>
                </w:rPrChange>
              </w:rPr>
            </w:pPr>
            <w:ins w:id="8009" w:author="Craig Parker" w:date="2024-08-07T12:22:00Z">
              <w:r w:rsidRPr="002E4822">
                <w:rPr>
                  <w:rFonts w:ascii="Nunito" w:hAnsi="Nunito"/>
                  <w:color w:val="000000" w:themeColor="text1"/>
                  <w:sz w:val="20"/>
                  <w:lang w:val="en-ZA" w:eastAsia="en-ZA"/>
                  <w:rPrChange w:id="8010" w:author="Craig Parker" w:date="2024-08-07T12:23:00Z">
                    <w:rPr>
                      <w:rFonts w:ascii="Aptos Narrow" w:hAnsi="Aptos Narrow"/>
                      <w:color w:val="000000"/>
                      <w:sz w:val="22"/>
                      <w:szCs w:val="22"/>
                      <w:lang w:val="en-ZA" w:eastAsia="en-ZA"/>
                    </w:rPr>
                  </w:rPrChange>
                </w:rPr>
                <w:t>If there is a requirement to control for pollution effects or to look at combined heat-pollution exposures</w:t>
              </w:r>
            </w:ins>
          </w:p>
        </w:tc>
      </w:tr>
      <w:tr w:rsidR="006E7398" w:rsidRPr="002E4822" w14:paraId="0B357395" w14:textId="77777777" w:rsidTr="006E7398">
        <w:trPr>
          <w:trHeight w:val="580"/>
          <w:ins w:id="8011"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20DF12F4" w14:textId="77777777" w:rsidR="006E7398" w:rsidRPr="002E4822" w:rsidRDefault="006E7398" w:rsidP="006E7398">
            <w:pPr>
              <w:overflowPunct/>
              <w:autoSpaceDE/>
              <w:autoSpaceDN/>
              <w:adjustRightInd/>
              <w:rPr>
                <w:ins w:id="8012" w:author="Craig Parker" w:date="2024-08-07T12:22:00Z"/>
                <w:rFonts w:ascii="Nunito" w:hAnsi="Nunito"/>
                <w:color w:val="000000" w:themeColor="text1"/>
                <w:sz w:val="20"/>
                <w:lang w:val="en-ZA" w:eastAsia="en-ZA"/>
                <w:rPrChange w:id="8013" w:author="Craig Parker" w:date="2024-08-07T12:23:00Z">
                  <w:rPr>
                    <w:ins w:id="8014" w:author="Craig Parker" w:date="2024-08-07T12:22:00Z"/>
                    <w:rFonts w:ascii="Aptos Narrow" w:hAnsi="Aptos Narrow"/>
                    <w:color w:val="000000"/>
                    <w:sz w:val="22"/>
                    <w:szCs w:val="22"/>
                    <w:lang w:val="en-ZA" w:eastAsia="en-ZA"/>
                  </w:rPr>
                </w:rPrChange>
              </w:rPr>
            </w:pPr>
            <w:ins w:id="8015" w:author="Craig Parker" w:date="2024-08-07T12:22:00Z">
              <w:r w:rsidRPr="002E4822">
                <w:rPr>
                  <w:rFonts w:ascii="Nunito" w:hAnsi="Nunito"/>
                  <w:color w:val="000000" w:themeColor="text1"/>
                  <w:sz w:val="20"/>
                  <w:lang w:val="en-ZA" w:eastAsia="en-ZA"/>
                  <w:rPrChange w:id="8016" w:author="Craig Parker" w:date="2024-08-07T12:23:00Z">
                    <w:rPr>
                      <w:rFonts w:ascii="Aptos Narrow" w:hAnsi="Aptos Narrow"/>
                      <w:color w:val="000000"/>
                      <w:sz w:val="22"/>
                      <w:szCs w:val="22"/>
                      <w:lang w:val="en-ZA" w:eastAsia="en-ZA"/>
                    </w:rPr>
                  </w:rPrChange>
                </w:rPr>
                <w:t>Aqua MODIS Land Surface Temperature (MYD21A1D &amp; MYD21A1N)</w:t>
              </w:r>
            </w:ins>
          </w:p>
        </w:tc>
        <w:tc>
          <w:tcPr>
            <w:tcW w:w="1144" w:type="pct"/>
            <w:hideMark/>
          </w:tcPr>
          <w:p w14:paraId="28E6E559"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17" w:author="Craig Parker" w:date="2024-08-07T12:22:00Z"/>
                <w:rFonts w:ascii="Nunito" w:hAnsi="Nunito"/>
                <w:color w:val="000000" w:themeColor="text1"/>
                <w:sz w:val="20"/>
                <w:lang w:val="en-ZA" w:eastAsia="en-ZA"/>
                <w:rPrChange w:id="8018" w:author="Craig Parker" w:date="2024-08-07T12:23:00Z">
                  <w:rPr>
                    <w:ins w:id="8019" w:author="Craig Parker" w:date="2024-08-07T12:22:00Z"/>
                    <w:rFonts w:ascii="Aptos Narrow" w:hAnsi="Aptos Narrow"/>
                    <w:color w:val="000000"/>
                    <w:sz w:val="22"/>
                    <w:szCs w:val="22"/>
                    <w:lang w:val="en-ZA" w:eastAsia="en-ZA"/>
                  </w:rPr>
                </w:rPrChange>
              </w:rPr>
            </w:pPr>
            <w:ins w:id="8020" w:author="Craig Parker" w:date="2024-08-07T12:22:00Z">
              <w:r w:rsidRPr="002E4822">
                <w:rPr>
                  <w:rFonts w:ascii="Nunito" w:hAnsi="Nunito"/>
                  <w:color w:val="000000" w:themeColor="text1"/>
                  <w:sz w:val="20"/>
                  <w:lang w:val="en-ZA" w:eastAsia="en-ZA"/>
                  <w:rPrChange w:id="8021" w:author="Craig Parker" w:date="2024-08-07T12:23:00Z">
                    <w:rPr>
                      <w:rFonts w:ascii="Aptos Narrow" w:hAnsi="Aptos Narrow"/>
                      <w:color w:val="000000"/>
                      <w:sz w:val="22"/>
                      <w:szCs w:val="22"/>
                      <w:lang w:val="en-ZA" w:eastAsia="en-ZA"/>
                    </w:rPr>
                  </w:rPrChange>
                </w:rPr>
                <w:t xml:space="preserve">Satellite derived day and </w:t>
              </w:r>
              <w:proofErr w:type="gramStart"/>
              <w:r w:rsidRPr="002E4822">
                <w:rPr>
                  <w:rFonts w:ascii="Nunito" w:hAnsi="Nunito"/>
                  <w:color w:val="000000" w:themeColor="text1"/>
                  <w:sz w:val="20"/>
                  <w:lang w:val="en-ZA" w:eastAsia="en-ZA"/>
                  <w:rPrChange w:id="8022" w:author="Craig Parker" w:date="2024-08-07T12:23:00Z">
                    <w:rPr>
                      <w:rFonts w:ascii="Aptos Narrow" w:hAnsi="Aptos Narrow"/>
                      <w:color w:val="000000"/>
                      <w:sz w:val="22"/>
                      <w:szCs w:val="22"/>
                      <w:lang w:val="en-ZA" w:eastAsia="en-ZA"/>
                    </w:rPr>
                  </w:rPrChange>
                </w:rPr>
                <w:t>night time</w:t>
              </w:r>
              <w:proofErr w:type="gramEnd"/>
              <w:r w:rsidRPr="002E4822">
                <w:rPr>
                  <w:rFonts w:ascii="Nunito" w:hAnsi="Nunito"/>
                  <w:color w:val="000000" w:themeColor="text1"/>
                  <w:sz w:val="20"/>
                  <w:lang w:val="en-ZA" w:eastAsia="en-ZA"/>
                  <w:rPrChange w:id="8023" w:author="Craig Parker" w:date="2024-08-07T12:23:00Z">
                    <w:rPr>
                      <w:rFonts w:ascii="Aptos Narrow" w:hAnsi="Aptos Narrow"/>
                      <w:color w:val="000000"/>
                      <w:sz w:val="22"/>
                      <w:szCs w:val="22"/>
                      <w:lang w:val="en-ZA" w:eastAsia="en-ZA"/>
                    </w:rPr>
                  </w:rPrChange>
                </w:rPr>
                <w:t>, high resolution (1KM) land surface temperature dataset.</w:t>
              </w:r>
            </w:ins>
          </w:p>
        </w:tc>
        <w:tc>
          <w:tcPr>
            <w:tcW w:w="964" w:type="pct"/>
            <w:hideMark/>
          </w:tcPr>
          <w:p w14:paraId="3CF93E7B"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24" w:author="Craig Parker" w:date="2024-08-07T12:22:00Z"/>
                <w:rFonts w:ascii="Nunito" w:hAnsi="Nunito"/>
                <w:color w:val="000000" w:themeColor="text1"/>
                <w:sz w:val="20"/>
                <w:lang w:val="en-ZA" w:eastAsia="en-ZA"/>
                <w:rPrChange w:id="8025" w:author="Craig Parker" w:date="2024-08-07T12:23:00Z">
                  <w:rPr>
                    <w:ins w:id="8026" w:author="Craig Parker" w:date="2024-08-07T12:22:00Z"/>
                    <w:rFonts w:ascii="Aptos Narrow" w:hAnsi="Aptos Narrow"/>
                    <w:color w:val="000000"/>
                    <w:sz w:val="22"/>
                    <w:szCs w:val="22"/>
                    <w:lang w:val="en-ZA" w:eastAsia="en-ZA"/>
                  </w:rPr>
                </w:rPrChange>
              </w:rPr>
            </w:pPr>
            <w:ins w:id="8027" w:author="Craig Parker" w:date="2024-08-07T12:22:00Z">
              <w:r w:rsidRPr="002E4822">
                <w:rPr>
                  <w:rFonts w:ascii="Nunito" w:hAnsi="Nunito"/>
                  <w:color w:val="000000" w:themeColor="text1"/>
                  <w:sz w:val="20"/>
                  <w:lang w:val="en-ZA" w:eastAsia="en-ZA"/>
                  <w:rPrChange w:id="8028" w:author="Craig Parker" w:date="2024-08-07T12:23:00Z">
                    <w:rPr>
                      <w:rFonts w:ascii="Aptos Narrow" w:hAnsi="Aptos Narrow"/>
                      <w:color w:val="000000"/>
                      <w:sz w:val="22"/>
                      <w:szCs w:val="22"/>
                      <w:lang w:val="en-ZA" w:eastAsia="en-ZA"/>
                    </w:rPr>
                  </w:rPrChange>
                </w:rPr>
                <w:t>Land surface temperature</w:t>
              </w:r>
            </w:ins>
          </w:p>
        </w:tc>
        <w:tc>
          <w:tcPr>
            <w:tcW w:w="963" w:type="pct"/>
            <w:hideMark/>
          </w:tcPr>
          <w:p w14:paraId="40DEC289"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29" w:author="Craig Parker" w:date="2024-08-07T12:22:00Z"/>
                <w:rFonts w:ascii="Nunito" w:hAnsi="Nunito"/>
                <w:color w:val="000000" w:themeColor="text1"/>
                <w:sz w:val="20"/>
                <w:lang w:val="en-ZA" w:eastAsia="en-ZA"/>
                <w:rPrChange w:id="8030" w:author="Craig Parker" w:date="2024-08-07T12:23:00Z">
                  <w:rPr>
                    <w:ins w:id="8031" w:author="Craig Parker" w:date="2024-08-07T12:22:00Z"/>
                    <w:rFonts w:ascii="Aptos Narrow" w:hAnsi="Aptos Narrow"/>
                    <w:color w:val="000000"/>
                    <w:sz w:val="22"/>
                    <w:szCs w:val="22"/>
                    <w:lang w:val="en-ZA" w:eastAsia="en-ZA"/>
                  </w:rPr>
                </w:rPrChange>
              </w:rPr>
            </w:pPr>
            <w:ins w:id="8032" w:author="Craig Parker" w:date="2024-08-07T12:22:00Z">
              <w:r w:rsidRPr="002E4822">
                <w:rPr>
                  <w:rFonts w:ascii="Nunito" w:hAnsi="Nunito"/>
                  <w:color w:val="000000" w:themeColor="text1"/>
                  <w:sz w:val="20"/>
                  <w:lang w:val="en-ZA" w:eastAsia="en-ZA"/>
                  <w:rPrChange w:id="8033" w:author="Craig Parker" w:date="2024-08-07T12:23:00Z">
                    <w:rPr>
                      <w:rFonts w:ascii="Aptos Narrow" w:hAnsi="Aptos Narrow"/>
                      <w:color w:val="000000"/>
                      <w:sz w:val="22"/>
                      <w:szCs w:val="22"/>
                      <w:lang w:val="en-ZA" w:eastAsia="en-ZA"/>
                    </w:rPr>
                  </w:rPrChange>
                </w:rPr>
                <w:t xml:space="preserve">Spatial: Global land surface coverage; 0.00983 </w:t>
              </w:r>
              <w:proofErr w:type="spellStart"/>
              <w:r w:rsidRPr="002E4822">
                <w:rPr>
                  <w:rFonts w:ascii="Nunito" w:hAnsi="Nunito"/>
                  <w:color w:val="000000" w:themeColor="text1"/>
                  <w:sz w:val="20"/>
                  <w:lang w:val="en-ZA" w:eastAsia="en-ZA"/>
                  <w:rPrChange w:id="8034" w:author="Craig Parker" w:date="2024-08-07T12:23:00Z">
                    <w:rPr>
                      <w:rFonts w:ascii="Aptos Narrow" w:hAnsi="Aptos Narrow"/>
                      <w:color w:val="000000"/>
                      <w:sz w:val="22"/>
                      <w:szCs w:val="22"/>
                      <w:lang w:val="en-ZA" w:eastAsia="en-ZA"/>
                    </w:rPr>
                  </w:rPrChange>
                </w:rPr>
                <w:t>deg</w:t>
              </w:r>
              <w:proofErr w:type="spellEnd"/>
              <w:r w:rsidRPr="002E4822">
                <w:rPr>
                  <w:rFonts w:ascii="Nunito" w:hAnsi="Nunito"/>
                  <w:color w:val="000000" w:themeColor="text1"/>
                  <w:sz w:val="20"/>
                  <w:lang w:val="en-ZA" w:eastAsia="en-ZA"/>
                  <w:rPrChange w:id="8035" w:author="Craig Parker" w:date="2024-08-07T12:23:00Z">
                    <w:rPr>
                      <w:rFonts w:ascii="Aptos Narrow" w:hAnsi="Aptos Narrow"/>
                      <w:color w:val="000000"/>
                      <w:sz w:val="22"/>
                      <w:szCs w:val="22"/>
                      <w:lang w:val="en-ZA" w:eastAsia="en-ZA"/>
                    </w:rPr>
                  </w:rPrChange>
                </w:rPr>
                <w:t xml:space="preserve"> res. Temporal: daily; 2002/07/04 to present</w:t>
              </w:r>
            </w:ins>
          </w:p>
        </w:tc>
        <w:tc>
          <w:tcPr>
            <w:tcW w:w="964" w:type="pct"/>
            <w:hideMark/>
          </w:tcPr>
          <w:p w14:paraId="3CD9D10B"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36" w:author="Craig Parker" w:date="2024-08-07T12:22:00Z"/>
                <w:rFonts w:ascii="Nunito" w:hAnsi="Nunito"/>
                <w:color w:val="000000" w:themeColor="text1"/>
                <w:sz w:val="20"/>
                <w:lang w:val="en-ZA" w:eastAsia="en-ZA"/>
                <w:rPrChange w:id="8037" w:author="Craig Parker" w:date="2024-08-07T12:23:00Z">
                  <w:rPr>
                    <w:ins w:id="8038" w:author="Craig Parker" w:date="2024-08-07T12:22:00Z"/>
                    <w:rFonts w:ascii="Aptos Narrow" w:hAnsi="Aptos Narrow"/>
                    <w:color w:val="000000"/>
                    <w:sz w:val="22"/>
                    <w:szCs w:val="22"/>
                    <w:lang w:val="en-ZA" w:eastAsia="en-ZA"/>
                  </w:rPr>
                </w:rPrChange>
              </w:rPr>
            </w:pPr>
          </w:p>
        </w:tc>
      </w:tr>
      <w:tr w:rsidR="006E7398" w:rsidRPr="002E4822" w14:paraId="04F2170D" w14:textId="77777777" w:rsidTr="006E7398">
        <w:trPr>
          <w:trHeight w:val="290"/>
          <w:ins w:id="8039" w:author="Craig Parker" w:date="2024-08-07T12:22:00Z"/>
        </w:trPr>
        <w:tc>
          <w:tcPr>
            <w:cnfStyle w:val="001000000000" w:firstRow="0" w:lastRow="0" w:firstColumn="1" w:lastColumn="0" w:oddVBand="0" w:evenVBand="0" w:oddHBand="0" w:evenHBand="0" w:firstRowFirstColumn="0" w:firstRowLastColumn="0" w:lastRowFirstColumn="0" w:lastRowLastColumn="0"/>
            <w:tcW w:w="5000" w:type="pct"/>
            <w:gridSpan w:val="5"/>
            <w:hideMark/>
          </w:tcPr>
          <w:p w14:paraId="3D2664B4" w14:textId="52ECC39E" w:rsidR="006E7398" w:rsidRPr="002E4822" w:rsidRDefault="006E7398">
            <w:pPr>
              <w:overflowPunct/>
              <w:autoSpaceDE/>
              <w:autoSpaceDN/>
              <w:adjustRightInd/>
              <w:jc w:val="center"/>
              <w:rPr>
                <w:ins w:id="8040" w:author="Craig Parker" w:date="2024-08-07T12:22:00Z"/>
                <w:rFonts w:ascii="Nunito" w:hAnsi="Nunito"/>
                <w:color w:val="000000" w:themeColor="text1"/>
                <w:sz w:val="20"/>
                <w:lang w:val="en-ZA" w:eastAsia="en-ZA"/>
                <w:rPrChange w:id="8041" w:author="Craig Parker" w:date="2024-08-07T12:23:00Z">
                  <w:rPr>
                    <w:ins w:id="8042" w:author="Craig Parker" w:date="2024-08-07T12:22:00Z"/>
                    <w:rFonts w:ascii="Times New Roman" w:hAnsi="Times New Roman"/>
                    <w:sz w:val="20"/>
                    <w:lang w:val="en-ZA" w:eastAsia="en-ZA"/>
                  </w:rPr>
                </w:rPrChange>
              </w:rPr>
              <w:pPrChange w:id="8043" w:author="Craig Parker" w:date="2024-08-07T12:26:00Z">
                <w:pPr>
                  <w:overflowPunct/>
                  <w:autoSpaceDE/>
                  <w:autoSpaceDN/>
                  <w:adjustRightInd/>
                </w:pPr>
              </w:pPrChange>
            </w:pPr>
            <w:ins w:id="8044" w:author="Craig Parker" w:date="2024-08-07T12:22:00Z">
              <w:r w:rsidRPr="002E4822">
                <w:rPr>
                  <w:rFonts w:ascii="Nunito" w:hAnsi="Nunito"/>
                  <w:color w:val="000000" w:themeColor="text1"/>
                  <w:sz w:val="20"/>
                  <w:lang w:val="en-ZA" w:eastAsia="en-ZA"/>
                  <w:rPrChange w:id="8045" w:author="Craig Parker" w:date="2024-08-07T12:23:00Z">
                    <w:rPr>
                      <w:rFonts w:ascii="Aptos Narrow" w:hAnsi="Aptos Narrow"/>
                      <w:color w:val="000000"/>
                      <w:sz w:val="22"/>
                      <w:szCs w:val="22"/>
                      <w:lang w:val="en-ZA" w:eastAsia="en-ZA"/>
                    </w:rPr>
                  </w:rPrChange>
                </w:rPr>
                <w:t>Areal/Geospatial Socio-Economic Data</w:t>
              </w:r>
            </w:ins>
          </w:p>
        </w:tc>
      </w:tr>
      <w:tr w:rsidR="006E7398" w:rsidRPr="002E4822" w14:paraId="73808B83" w14:textId="77777777" w:rsidTr="006E7398">
        <w:trPr>
          <w:trHeight w:val="870"/>
          <w:ins w:id="8046"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566AF00A" w14:textId="77777777" w:rsidR="006E7398" w:rsidRPr="002E4822" w:rsidRDefault="006E7398" w:rsidP="006E7398">
            <w:pPr>
              <w:overflowPunct/>
              <w:autoSpaceDE/>
              <w:autoSpaceDN/>
              <w:adjustRightInd/>
              <w:rPr>
                <w:ins w:id="8047" w:author="Craig Parker" w:date="2024-08-07T12:22:00Z"/>
                <w:rFonts w:ascii="Nunito" w:hAnsi="Nunito"/>
                <w:color w:val="000000" w:themeColor="text1"/>
                <w:sz w:val="20"/>
                <w:lang w:val="en-ZA" w:eastAsia="en-ZA"/>
                <w:rPrChange w:id="8048" w:author="Craig Parker" w:date="2024-08-07T12:23:00Z">
                  <w:rPr>
                    <w:ins w:id="8049" w:author="Craig Parker" w:date="2024-08-07T12:22:00Z"/>
                    <w:rFonts w:ascii="Aptos Narrow" w:hAnsi="Aptos Narrow"/>
                    <w:color w:val="000000"/>
                    <w:sz w:val="22"/>
                    <w:szCs w:val="22"/>
                    <w:lang w:val="en-ZA" w:eastAsia="en-ZA"/>
                  </w:rPr>
                </w:rPrChange>
              </w:rPr>
            </w:pPr>
            <w:ins w:id="8050" w:author="Craig Parker" w:date="2024-08-07T12:22:00Z">
              <w:r w:rsidRPr="002E4822">
                <w:rPr>
                  <w:rFonts w:ascii="Nunito" w:hAnsi="Nunito"/>
                  <w:color w:val="000000" w:themeColor="text1"/>
                  <w:sz w:val="20"/>
                  <w:lang w:val="en-ZA" w:eastAsia="en-ZA"/>
                  <w:rPrChange w:id="8051" w:author="Craig Parker" w:date="2024-08-07T12:23:00Z">
                    <w:rPr>
                      <w:rFonts w:ascii="Aptos Narrow" w:hAnsi="Aptos Narrow"/>
                      <w:color w:val="000000"/>
                      <w:sz w:val="22"/>
                      <w:szCs w:val="22"/>
                      <w:lang w:val="en-ZA" w:eastAsia="en-ZA"/>
                    </w:rPr>
                  </w:rPrChange>
                </w:rPr>
                <w:t>Gauteng City-Region Observatory</w:t>
              </w:r>
            </w:ins>
          </w:p>
        </w:tc>
        <w:tc>
          <w:tcPr>
            <w:tcW w:w="1144" w:type="pct"/>
            <w:hideMark/>
          </w:tcPr>
          <w:p w14:paraId="5F8790D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52" w:author="Craig Parker" w:date="2024-08-07T12:22:00Z"/>
                <w:rFonts w:ascii="Nunito" w:hAnsi="Nunito"/>
                <w:color w:val="000000" w:themeColor="text1"/>
                <w:sz w:val="20"/>
                <w:lang w:val="en-ZA" w:eastAsia="en-ZA"/>
                <w:rPrChange w:id="8053" w:author="Craig Parker" w:date="2024-08-07T12:23:00Z">
                  <w:rPr>
                    <w:ins w:id="8054" w:author="Craig Parker" w:date="2024-08-07T12:22:00Z"/>
                    <w:rFonts w:ascii="Aptos Narrow" w:hAnsi="Aptos Narrow"/>
                    <w:color w:val="000000"/>
                    <w:sz w:val="22"/>
                    <w:szCs w:val="22"/>
                    <w:lang w:val="en-ZA" w:eastAsia="en-ZA"/>
                  </w:rPr>
                </w:rPrChange>
              </w:rPr>
            </w:pPr>
            <w:ins w:id="8055" w:author="Craig Parker" w:date="2024-08-07T12:22:00Z">
              <w:r w:rsidRPr="002E4822">
                <w:rPr>
                  <w:rFonts w:ascii="Nunito" w:hAnsi="Nunito"/>
                  <w:color w:val="000000" w:themeColor="text1"/>
                  <w:sz w:val="20"/>
                  <w:lang w:val="en-ZA" w:eastAsia="en-ZA"/>
                  <w:rPrChange w:id="8056" w:author="Craig Parker" w:date="2024-08-07T12:23:00Z">
                    <w:rPr>
                      <w:rFonts w:ascii="Aptos Narrow" w:hAnsi="Aptos Narrow"/>
                      <w:color w:val="000000"/>
                      <w:sz w:val="22"/>
                      <w:szCs w:val="22"/>
                      <w:lang w:val="en-ZA" w:eastAsia="en-ZA"/>
                    </w:rPr>
                  </w:rPrChange>
                </w:rPr>
                <w:t>GIS raster and shapefiles for the Gauteng City-Region area</w:t>
              </w:r>
            </w:ins>
          </w:p>
        </w:tc>
        <w:tc>
          <w:tcPr>
            <w:tcW w:w="964" w:type="pct"/>
            <w:hideMark/>
          </w:tcPr>
          <w:p w14:paraId="6ECB6BF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57" w:author="Craig Parker" w:date="2024-08-07T12:22:00Z"/>
                <w:rFonts w:ascii="Nunito" w:hAnsi="Nunito"/>
                <w:color w:val="000000" w:themeColor="text1"/>
                <w:sz w:val="20"/>
                <w:lang w:val="en-ZA" w:eastAsia="en-ZA"/>
                <w:rPrChange w:id="8058" w:author="Craig Parker" w:date="2024-08-07T12:23:00Z">
                  <w:rPr>
                    <w:ins w:id="8059" w:author="Craig Parker" w:date="2024-08-07T12:22:00Z"/>
                    <w:rFonts w:ascii="Aptos Narrow" w:hAnsi="Aptos Narrow"/>
                    <w:color w:val="000000"/>
                    <w:sz w:val="22"/>
                    <w:szCs w:val="22"/>
                    <w:lang w:val="en-ZA" w:eastAsia="en-ZA"/>
                  </w:rPr>
                </w:rPrChange>
              </w:rPr>
            </w:pPr>
            <w:ins w:id="8060" w:author="Craig Parker" w:date="2024-08-07T12:22:00Z">
              <w:r w:rsidRPr="002E4822">
                <w:rPr>
                  <w:rFonts w:ascii="Nunito" w:hAnsi="Nunito"/>
                  <w:color w:val="000000" w:themeColor="text1"/>
                  <w:sz w:val="20"/>
                  <w:lang w:val="en-ZA" w:eastAsia="en-ZA"/>
                  <w:rPrChange w:id="8061" w:author="Craig Parker" w:date="2024-08-07T12:23:00Z">
                    <w:rPr>
                      <w:rFonts w:ascii="Aptos Narrow" w:hAnsi="Aptos Narrow"/>
                      <w:color w:val="000000"/>
                      <w:sz w:val="22"/>
                      <w:szCs w:val="22"/>
                      <w:lang w:val="en-ZA" w:eastAsia="en-ZA"/>
                    </w:rPr>
                  </w:rPrChange>
                </w:rPr>
                <w:t>Demographics, economics, environmental, spatial structure, spatial change and transport</w:t>
              </w:r>
            </w:ins>
          </w:p>
        </w:tc>
        <w:tc>
          <w:tcPr>
            <w:tcW w:w="963" w:type="pct"/>
            <w:hideMark/>
          </w:tcPr>
          <w:p w14:paraId="0CF95B2B"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62" w:author="Craig Parker" w:date="2024-08-07T12:22:00Z"/>
                <w:rFonts w:ascii="Nunito" w:hAnsi="Nunito"/>
                <w:color w:val="000000" w:themeColor="text1"/>
                <w:sz w:val="20"/>
                <w:lang w:val="en-ZA" w:eastAsia="en-ZA"/>
                <w:rPrChange w:id="8063" w:author="Craig Parker" w:date="2024-08-07T12:23:00Z">
                  <w:rPr>
                    <w:ins w:id="8064" w:author="Craig Parker" w:date="2024-08-07T12:22:00Z"/>
                    <w:rFonts w:ascii="Aptos Narrow" w:hAnsi="Aptos Narrow"/>
                    <w:color w:val="000000"/>
                    <w:sz w:val="22"/>
                    <w:szCs w:val="22"/>
                    <w:lang w:val="en-ZA" w:eastAsia="en-ZA"/>
                  </w:rPr>
                </w:rPrChange>
              </w:rPr>
            </w:pPr>
            <w:ins w:id="8065" w:author="Craig Parker" w:date="2024-08-07T12:22:00Z">
              <w:r w:rsidRPr="002E4822">
                <w:rPr>
                  <w:rFonts w:ascii="Nunito" w:hAnsi="Nunito"/>
                  <w:color w:val="000000" w:themeColor="text1"/>
                  <w:sz w:val="20"/>
                  <w:lang w:val="en-ZA" w:eastAsia="en-ZA"/>
                  <w:rPrChange w:id="8066" w:author="Craig Parker" w:date="2024-08-07T12:23:00Z">
                    <w:rPr>
                      <w:rFonts w:ascii="Aptos Narrow" w:hAnsi="Aptos Narrow"/>
                      <w:color w:val="000000"/>
                      <w:sz w:val="22"/>
                      <w:szCs w:val="22"/>
                      <w:lang w:val="en-ZA" w:eastAsia="en-ZA"/>
                    </w:rPr>
                  </w:rPrChange>
                </w:rPr>
                <w:t>Spatial: Gauteng city-region. Temporal: various depending on the variable</w:t>
              </w:r>
            </w:ins>
          </w:p>
        </w:tc>
        <w:tc>
          <w:tcPr>
            <w:tcW w:w="964" w:type="pct"/>
            <w:hideMark/>
          </w:tcPr>
          <w:p w14:paraId="552B26E9"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67" w:author="Craig Parker" w:date="2024-08-07T12:22:00Z"/>
                <w:rFonts w:ascii="Nunito" w:hAnsi="Nunito"/>
                <w:color w:val="000000" w:themeColor="text1"/>
                <w:sz w:val="20"/>
                <w:lang w:val="en-ZA" w:eastAsia="en-ZA"/>
                <w:rPrChange w:id="8068" w:author="Craig Parker" w:date="2024-08-07T12:23:00Z">
                  <w:rPr>
                    <w:ins w:id="8069" w:author="Craig Parker" w:date="2024-08-07T12:22:00Z"/>
                    <w:rFonts w:ascii="Aptos Narrow" w:hAnsi="Aptos Narrow"/>
                    <w:color w:val="000000"/>
                    <w:sz w:val="22"/>
                    <w:szCs w:val="22"/>
                    <w:lang w:val="en-ZA" w:eastAsia="en-ZA"/>
                  </w:rPr>
                </w:rPrChange>
              </w:rPr>
            </w:pPr>
            <w:ins w:id="8070" w:author="Craig Parker" w:date="2024-08-07T12:22:00Z">
              <w:r w:rsidRPr="002E4822">
                <w:rPr>
                  <w:rFonts w:ascii="Nunito" w:hAnsi="Nunito"/>
                  <w:color w:val="000000" w:themeColor="text1"/>
                  <w:sz w:val="20"/>
                  <w:lang w:val="en-ZA" w:eastAsia="en-ZA"/>
                  <w:rPrChange w:id="8071" w:author="Craig Parker" w:date="2024-08-07T12:23:00Z">
                    <w:rPr>
                      <w:rFonts w:ascii="Aptos Narrow" w:hAnsi="Aptos Narrow"/>
                      <w:color w:val="000000"/>
                      <w:sz w:val="22"/>
                      <w:szCs w:val="22"/>
                      <w:lang w:val="en-ZA" w:eastAsia="en-ZA"/>
                    </w:rPr>
                  </w:rPrChange>
                </w:rPr>
                <w:t xml:space="preserve">Research Project 2: provides information on socio-economic circumstances and attitudes of residents </w:t>
              </w:r>
              <w:r w:rsidRPr="002E4822">
                <w:rPr>
                  <w:rFonts w:ascii="Nunito" w:hAnsi="Nunito"/>
                  <w:color w:val="000000" w:themeColor="text1"/>
                  <w:sz w:val="20"/>
                  <w:lang w:val="en-ZA" w:eastAsia="en-ZA"/>
                  <w:rPrChange w:id="8072" w:author="Craig Parker" w:date="2024-08-07T12:23:00Z">
                    <w:rPr>
                      <w:rFonts w:ascii="Aptos Narrow" w:hAnsi="Aptos Narrow"/>
                      <w:color w:val="000000"/>
                      <w:sz w:val="22"/>
                      <w:szCs w:val="22"/>
                      <w:lang w:val="en-ZA" w:eastAsia="en-ZA"/>
                    </w:rPr>
                  </w:rPrChange>
                </w:rPr>
                <w:lastRenderedPageBreak/>
                <w:t>within the Gauteng City-Region.</w:t>
              </w:r>
            </w:ins>
          </w:p>
        </w:tc>
      </w:tr>
      <w:tr w:rsidR="006E7398" w:rsidRPr="002E4822" w14:paraId="24E91F5D" w14:textId="77777777" w:rsidTr="006E7398">
        <w:trPr>
          <w:trHeight w:val="870"/>
          <w:ins w:id="8073"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25751CBF" w14:textId="77777777" w:rsidR="006E7398" w:rsidRPr="002E4822" w:rsidRDefault="006E7398" w:rsidP="006E7398">
            <w:pPr>
              <w:overflowPunct/>
              <w:autoSpaceDE/>
              <w:autoSpaceDN/>
              <w:adjustRightInd/>
              <w:rPr>
                <w:ins w:id="8074" w:author="Craig Parker" w:date="2024-08-07T12:22:00Z"/>
                <w:rFonts w:ascii="Nunito" w:hAnsi="Nunito"/>
                <w:color w:val="000000" w:themeColor="text1"/>
                <w:sz w:val="20"/>
                <w:lang w:val="en-ZA" w:eastAsia="en-ZA"/>
                <w:rPrChange w:id="8075" w:author="Craig Parker" w:date="2024-08-07T12:23:00Z">
                  <w:rPr>
                    <w:ins w:id="8076" w:author="Craig Parker" w:date="2024-08-07T12:22:00Z"/>
                    <w:rFonts w:ascii="Aptos Narrow" w:hAnsi="Aptos Narrow"/>
                    <w:color w:val="000000"/>
                    <w:sz w:val="22"/>
                    <w:szCs w:val="22"/>
                    <w:lang w:val="en-ZA" w:eastAsia="en-ZA"/>
                  </w:rPr>
                </w:rPrChange>
              </w:rPr>
            </w:pPr>
            <w:ins w:id="8077" w:author="Craig Parker" w:date="2024-08-07T12:22:00Z">
              <w:r w:rsidRPr="002E4822">
                <w:rPr>
                  <w:rFonts w:ascii="Nunito" w:hAnsi="Nunito"/>
                  <w:color w:val="000000" w:themeColor="text1"/>
                  <w:sz w:val="20"/>
                  <w:lang w:val="en-ZA" w:eastAsia="en-ZA"/>
                  <w:rPrChange w:id="8078" w:author="Craig Parker" w:date="2024-08-07T12:23:00Z">
                    <w:rPr>
                      <w:rFonts w:ascii="Aptos Narrow" w:hAnsi="Aptos Narrow"/>
                      <w:color w:val="000000"/>
                      <w:sz w:val="22"/>
                      <w:szCs w:val="22"/>
                      <w:lang w:val="en-ZA" w:eastAsia="en-ZA"/>
                    </w:rPr>
                  </w:rPrChange>
                </w:rPr>
                <w:t>General Household Surveys, Statistics South Africa</w:t>
              </w:r>
            </w:ins>
          </w:p>
        </w:tc>
        <w:tc>
          <w:tcPr>
            <w:tcW w:w="1144" w:type="pct"/>
            <w:hideMark/>
          </w:tcPr>
          <w:p w14:paraId="18DCA47B"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79" w:author="Craig Parker" w:date="2024-08-07T12:22:00Z"/>
                <w:rFonts w:ascii="Nunito" w:hAnsi="Nunito"/>
                <w:color w:val="000000" w:themeColor="text1"/>
                <w:sz w:val="20"/>
                <w:lang w:val="en-ZA" w:eastAsia="en-ZA"/>
                <w:rPrChange w:id="8080" w:author="Craig Parker" w:date="2024-08-07T12:23:00Z">
                  <w:rPr>
                    <w:ins w:id="8081" w:author="Craig Parker" w:date="2024-08-07T12:22:00Z"/>
                    <w:rFonts w:ascii="Aptos Narrow" w:hAnsi="Aptos Narrow"/>
                    <w:color w:val="000000"/>
                    <w:sz w:val="22"/>
                    <w:szCs w:val="22"/>
                    <w:lang w:val="en-ZA" w:eastAsia="en-ZA"/>
                  </w:rPr>
                </w:rPrChange>
              </w:rPr>
            </w:pPr>
            <w:ins w:id="8082" w:author="Craig Parker" w:date="2024-08-07T12:22:00Z">
              <w:r w:rsidRPr="002E4822">
                <w:rPr>
                  <w:rFonts w:ascii="Nunito" w:hAnsi="Nunito"/>
                  <w:color w:val="000000" w:themeColor="text1"/>
                  <w:sz w:val="20"/>
                  <w:lang w:val="en-ZA" w:eastAsia="en-ZA"/>
                  <w:rPrChange w:id="8083" w:author="Craig Parker" w:date="2024-08-07T12:23:00Z">
                    <w:rPr>
                      <w:rFonts w:ascii="Aptos Narrow" w:hAnsi="Aptos Narrow"/>
                      <w:color w:val="000000"/>
                      <w:sz w:val="22"/>
                      <w:szCs w:val="22"/>
                      <w:lang w:val="en-ZA" w:eastAsia="en-ZA"/>
                    </w:rPr>
                  </w:rPrChange>
                </w:rPr>
                <w:t>Annual household Survey</w:t>
              </w:r>
            </w:ins>
          </w:p>
        </w:tc>
        <w:tc>
          <w:tcPr>
            <w:tcW w:w="964" w:type="pct"/>
            <w:hideMark/>
          </w:tcPr>
          <w:p w14:paraId="639EB509"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84" w:author="Craig Parker" w:date="2024-08-07T12:22:00Z"/>
                <w:rFonts w:ascii="Nunito" w:hAnsi="Nunito"/>
                <w:color w:val="000000" w:themeColor="text1"/>
                <w:sz w:val="20"/>
                <w:lang w:val="en-ZA" w:eastAsia="en-ZA"/>
                <w:rPrChange w:id="8085" w:author="Craig Parker" w:date="2024-08-07T12:23:00Z">
                  <w:rPr>
                    <w:ins w:id="8086" w:author="Craig Parker" w:date="2024-08-07T12:22:00Z"/>
                    <w:rFonts w:ascii="Aptos Narrow" w:hAnsi="Aptos Narrow"/>
                    <w:color w:val="000000"/>
                    <w:sz w:val="22"/>
                    <w:szCs w:val="22"/>
                    <w:lang w:val="en-ZA" w:eastAsia="en-ZA"/>
                  </w:rPr>
                </w:rPrChange>
              </w:rPr>
            </w:pPr>
            <w:ins w:id="8087" w:author="Craig Parker" w:date="2024-08-07T12:22:00Z">
              <w:r w:rsidRPr="002E4822">
                <w:rPr>
                  <w:rFonts w:ascii="Nunito" w:hAnsi="Nunito"/>
                  <w:color w:val="000000" w:themeColor="text1"/>
                  <w:sz w:val="20"/>
                  <w:lang w:val="en-ZA" w:eastAsia="en-ZA"/>
                  <w:rPrChange w:id="8088" w:author="Craig Parker" w:date="2024-08-07T12:23:00Z">
                    <w:rPr>
                      <w:rFonts w:ascii="Aptos Narrow" w:hAnsi="Aptos Narrow"/>
                      <w:color w:val="000000"/>
                      <w:sz w:val="22"/>
                      <w:szCs w:val="22"/>
                      <w:lang w:val="en-ZA" w:eastAsia="en-ZA"/>
                    </w:rPr>
                  </w:rPrChange>
                </w:rPr>
                <w:t>Living circumstances of South African households: education, health, social development, housing, access to services and facilities, food security and agriculture.</w:t>
              </w:r>
            </w:ins>
          </w:p>
        </w:tc>
        <w:tc>
          <w:tcPr>
            <w:tcW w:w="963" w:type="pct"/>
            <w:hideMark/>
          </w:tcPr>
          <w:p w14:paraId="5A93F681"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89" w:author="Craig Parker" w:date="2024-08-07T12:22:00Z"/>
                <w:rFonts w:ascii="Nunito" w:hAnsi="Nunito"/>
                <w:color w:val="000000" w:themeColor="text1"/>
                <w:sz w:val="20"/>
                <w:lang w:val="en-ZA" w:eastAsia="en-ZA"/>
                <w:rPrChange w:id="8090" w:author="Craig Parker" w:date="2024-08-07T12:23:00Z">
                  <w:rPr>
                    <w:ins w:id="8091" w:author="Craig Parker" w:date="2024-08-07T12:22:00Z"/>
                    <w:rFonts w:ascii="Aptos Narrow" w:hAnsi="Aptos Narrow"/>
                    <w:color w:val="000000"/>
                    <w:sz w:val="22"/>
                    <w:szCs w:val="22"/>
                    <w:lang w:val="en-ZA" w:eastAsia="en-ZA"/>
                  </w:rPr>
                </w:rPrChange>
              </w:rPr>
            </w:pPr>
            <w:ins w:id="8092" w:author="Craig Parker" w:date="2024-08-07T12:22:00Z">
              <w:r w:rsidRPr="002E4822">
                <w:rPr>
                  <w:rFonts w:ascii="Nunito" w:hAnsi="Nunito"/>
                  <w:color w:val="000000" w:themeColor="text1"/>
                  <w:sz w:val="20"/>
                  <w:lang w:val="en-ZA" w:eastAsia="en-ZA"/>
                  <w:rPrChange w:id="8093" w:author="Craig Parker" w:date="2024-08-07T12:23:00Z">
                    <w:rPr>
                      <w:rFonts w:ascii="Aptos Narrow" w:hAnsi="Aptos Narrow"/>
                      <w:color w:val="000000"/>
                      <w:sz w:val="22"/>
                      <w:szCs w:val="22"/>
                      <w:lang w:val="en-ZA" w:eastAsia="en-ZA"/>
                    </w:rPr>
                  </w:rPrChange>
                </w:rPr>
                <w:t>Sample survey data, units are households and individuals</w:t>
              </w:r>
            </w:ins>
          </w:p>
        </w:tc>
        <w:tc>
          <w:tcPr>
            <w:tcW w:w="964" w:type="pct"/>
            <w:hideMark/>
          </w:tcPr>
          <w:p w14:paraId="7964A3B4"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094" w:author="Craig Parker" w:date="2024-08-07T12:22:00Z"/>
                <w:rFonts w:ascii="Nunito" w:hAnsi="Nunito"/>
                <w:color w:val="000000" w:themeColor="text1"/>
                <w:sz w:val="20"/>
                <w:lang w:val="en-ZA" w:eastAsia="en-ZA"/>
                <w:rPrChange w:id="8095" w:author="Craig Parker" w:date="2024-08-07T12:23:00Z">
                  <w:rPr>
                    <w:ins w:id="8096" w:author="Craig Parker" w:date="2024-08-07T12:22:00Z"/>
                    <w:rFonts w:ascii="Aptos Narrow" w:hAnsi="Aptos Narrow"/>
                    <w:color w:val="000000"/>
                    <w:sz w:val="22"/>
                    <w:szCs w:val="22"/>
                    <w:lang w:val="en-ZA" w:eastAsia="en-ZA"/>
                  </w:rPr>
                </w:rPrChange>
              </w:rPr>
            </w:pPr>
            <w:ins w:id="8097" w:author="Craig Parker" w:date="2024-08-07T12:22:00Z">
              <w:r w:rsidRPr="002E4822">
                <w:rPr>
                  <w:rFonts w:ascii="Nunito" w:hAnsi="Nunito"/>
                  <w:color w:val="000000" w:themeColor="text1"/>
                  <w:sz w:val="20"/>
                  <w:lang w:val="en-ZA" w:eastAsia="en-ZA"/>
                  <w:rPrChange w:id="8098" w:author="Craig Parker" w:date="2024-08-07T12:23:00Z">
                    <w:rPr>
                      <w:rFonts w:ascii="Aptos Narrow" w:hAnsi="Aptos Narrow"/>
                      <w:color w:val="000000"/>
                      <w:sz w:val="22"/>
                      <w:szCs w:val="22"/>
                      <w:lang w:val="en-ZA" w:eastAsia="en-ZA"/>
                    </w:rPr>
                  </w:rPrChange>
                </w:rPr>
                <w:t>Research Project 2: provides information on socio-economic circumstances of residents within the Gauteng City-Region.</w:t>
              </w:r>
            </w:ins>
          </w:p>
        </w:tc>
      </w:tr>
      <w:tr w:rsidR="006E7398" w:rsidRPr="002E4822" w14:paraId="50CDE678" w14:textId="77777777" w:rsidTr="006E7398">
        <w:trPr>
          <w:trHeight w:val="870"/>
          <w:ins w:id="8099"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1E64E6B6" w14:textId="77777777" w:rsidR="006E7398" w:rsidRPr="002E4822" w:rsidRDefault="006E7398" w:rsidP="006E7398">
            <w:pPr>
              <w:overflowPunct/>
              <w:autoSpaceDE/>
              <w:autoSpaceDN/>
              <w:adjustRightInd/>
              <w:rPr>
                <w:ins w:id="8100" w:author="Craig Parker" w:date="2024-08-07T12:22:00Z"/>
                <w:rFonts w:ascii="Nunito" w:hAnsi="Nunito"/>
                <w:color w:val="000000" w:themeColor="text1"/>
                <w:sz w:val="20"/>
                <w:lang w:val="en-ZA" w:eastAsia="en-ZA"/>
                <w:rPrChange w:id="8101" w:author="Craig Parker" w:date="2024-08-07T12:23:00Z">
                  <w:rPr>
                    <w:ins w:id="8102" w:author="Craig Parker" w:date="2024-08-07T12:22:00Z"/>
                    <w:rFonts w:ascii="Aptos Narrow" w:hAnsi="Aptos Narrow"/>
                    <w:color w:val="000000"/>
                    <w:sz w:val="22"/>
                    <w:szCs w:val="22"/>
                    <w:lang w:val="en-ZA" w:eastAsia="en-ZA"/>
                  </w:rPr>
                </w:rPrChange>
              </w:rPr>
            </w:pPr>
            <w:ins w:id="8103" w:author="Craig Parker" w:date="2024-08-07T12:22:00Z">
              <w:r w:rsidRPr="002E4822">
                <w:rPr>
                  <w:rFonts w:ascii="Nunito" w:hAnsi="Nunito"/>
                  <w:color w:val="000000" w:themeColor="text1"/>
                  <w:sz w:val="20"/>
                  <w:lang w:val="en-ZA" w:eastAsia="en-ZA"/>
                  <w:rPrChange w:id="8104" w:author="Craig Parker" w:date="2024-08-07T12:23:00Z">
                    <w:rPr>
                      <w:rFonts w:ascii="Aptos Narrow" w:hAnsi="Aptos Narrow"/>
                      <w:color w:val="000000"/>
                      <w:sz w:val="22"/>
                      <w:szCs w:val="22"/>
                      <w:lang w:val="en-ZA" w:eastAsia="en-ZA"/>
                    </w:rPr>
                  </w:rPrChange>
                </w:rPr>
                <w:t>Quality of Life Surveys, Gauteng City-Region Observatory (GCRO)</w:t>
              </w:r>
            </w:ins>
          </w:p>
        </w:tc>
        <w:tc>
          <w:tcPr>
            <w:tcW w:w="1144" w:type="pct"/>
            <w:hideMark/>
          </w:tcPr>
          <w:p w14:paraId="1FF3A93D"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05" w:author="Craig Parker" w:date="2024-08-07T12:22:00Z"/>
                <w:rFonts w:ascii="Nunito" w:hAnsi="Nunito"/>
                <w:color w:val="000000" w:themeColor="text1"/>
                <w:sz w:val="20"/>
                <w:lang w:val="en-ZA" w:eastAsia="en-ZA"/>
                <w:rPrChange w:id="8106" w:author="Craig Parker" w:date="2024-08-07T12:23:00Z">
                  <w:rPr>
                    <w:ins w:id="8107" w:author="Craig Parker" w:date="2024-08-07T12:22:00Z"/>
                    <w:rFonts w:ascii="Aptos Narrow" w:hAnsi="Aptos Narrow"/>
                    <w:color w:val="000000"/>
                    <w:sz w:val="22"/>
                    <w:szCs w:val="22"/>
                    <w:lang w:val="en-ZA" w:eastAsia="en-ZA"/>
                  </w:rPr>
                </w:rPrChange>
              </w:rPr>
            </w:pPr>
            <w:ins w:id="8108" w:author="Craig Parker" w:date="2024-08-07T12:22:00Z">
              <w:r w:rsidRPr="002E4822">
                <w:rPr>
                  <w:rFonts w:ascii="Nunito" w:hAnsi="Nunito"/>
                  <w:color w:val="000000" w:themeColor="text1"/>
                  <w:sz w:val="20"/>
                  <w:lang w:val="en-ZA" w:eastAsia="en-ZA"/>
                  <w:rPrChange w:id="8109" w:author="Craig Parker" w:date="2024-08-07T12:23:00Z">
                    <w:rPr>
                      <w:rFonts w:ascii="Aptos Narrow" w:hAnsi="Aptos Narrow"/>
                      <w:color w:val="000000"/>
                      <w:sz w:val="22"/>
                      <w:szCs w:val="22"/>
                      <w:lang w:val="en-ZA" w:eastAsia="en-ZA"/>
                    </w:rPr>
                  </w:rPrChange>
                </w:rPr>
                <w:t>Household Survey</w:t>
              </w:r>
            </w:ins>
          </w:p>
        </w:tc>
        <w:tc>
          <w:tcPr>
            <w:tcW w:w="964" w:type="pct"/>
            <w:hideMark/>
          </w:tcPr>
          <w:p w14:paraId="61B049D2"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10" w:author="Craig Parker" w:date="2024-08-07T12:22:00Z"/>
                <w:rFonts w:ascii="Nunito" w:hAnsi="Nunito"/>
                <w:color w:val="000000" w:themeColor="text1"/>
                <w:sz w:val="20"/>
                <w:lang w:val="en-ZA" w:eastAsia="en-ZA"/>
                <w:rPrChange w:id="8111" w:author="Craig Parker" w:date="2024-08-07T12:23:00Z">
                  <w:rPr>
                    <w:ins w:id="8112" w:author="Craig Parker" w:date="2024-08-07T12:22:00Z"/>
                    <w:rFonts w:ascii="Aptos Narrow" w:hAnsi="Aptos Narrow"/>
                    <w:color w:val="000000"/>
                    <w:sz w:val="22"/>
                    <w:szCs w:val="22"/>
                    <w:lang w:val="en-ZA" w:eastAsia="en-ZA"/>
                  </w:rPr>
                </w:rPrChange>
              </w:rPr>
            </w:pPr>
            <w:ins w:id="8113" w:author="Craig Parker" w:date="2024-08-07T12:22:00Z">
              <w:r w:rsidRPr="002E4822">
                <w:rPr>
                  <w:rFonts w:ascii="Nunito" w:hAnsi="Nunito"/>
                  <w:color w:val="000000" w:themeColor="text1"/>
                  <w:sz w:val="20"/>
                  <w:lang w:val="en-ZA" w:eastAsia="en-ZA"/>
                  <w:rPrChange w:id="8114" w:author="Craig Parker" w:date="2024-08-07T12:23:00Z">
                    <w:rPr>
                      <w:rFonts w:ascii="Aptos Narrow" w:hAnsi="Aptos Narrow"/>
                      <w:color w:val="000000"/>
                      <w:sz w:val="22"/>
                      <w:szCs w:val="22"/>
                      <w:lang w:val="en-ZA" w:eastAsia="en-ZA"/>
                    </w:rPr>
                  </w:rPrChange>
                </w:rPr>
                <w:t>Quality of life, socio-economic circumstances, attitudes to service delivery, psycho-social attitudes, value-base and other characteristics of residents of the Gauteng City-Region.</w:t>
              </w:r>
            </w:ins>
          </w:p>
        </w:tc>
        <w:tc>
          <w:tcPr>
            <w:tcW w:w="963" w:type="pct"/>
            <w:hideMark/>
          </w:tcPr>
          <w:p w14:paraId="430CF42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15" w:author="Craig Parker" w:date="2024-08-07T12:22:00Z"/>
                <w:rFonts w:ascii="Nunito" w:hAnsi="Nunito"/>
                <w:color w:val="000000" w:themeColor="text1"/>
                <w:sz w:val="20"/>
                <w:lang w:val="en-ZA" w:eastAsia="en-ZA"/>
                <w:rPrChange w:id="8116" w:author="Craig Parker" w:date="2024-08-07T12:23:00Z">
                  <w:rPr>
                    <w:ins w:id="8117" w:author="Craig Parker" w:date="2024-08-07T12:22:00Z"/>
                    <w:rFonts w:ascii="Aptos Narrow" w:hAnsi="Aptos Narrow"/>
                    <w:color w:val="000000"/>
                    <w:sz w:val="22"/>
                    <w:szCs w:val="22"/>
                    <w:lang w:val="en-ZA" w:eastAsia="en-ZA"/>
                  </w:rPr>
                </w:rPrChange>
              </w:rPr>
            </w:pPr>
            <w:ins w:id="8118" w:author="Craig Parker" w:date="2024-08-07T12:22:00Z">
              <w:r w:rsidRPr="002E4822">
                <w:rPr>
                  <w:rFonts w:ascii="Nunito" w:hAnsi="Nunito"/>
                  <w:color w:val="000000" w:themeColor="text1"/>
                  <w:sz w:val="20"/>
                  <w:lang w:val="en-ZA" w:eastAsia="en-ZA"/>
                  <w:rPrChange w:id="8119" w:author="Craig Parker" w:date="2024-08-07T12:23:00Z">
                    <w:rPr>
                      <w:rFonts w:ascii="Aptos Narrow" w:hAnsi="Aptos Narrow"/>
                      <w:color w:val="000000"/>
                      <w:sz w:val="22"/>
                      <w:szCs w:val="22"/>
                      <w:lang w:val="en-ZA" w:eastAsia="en-ZA"/>
                    </w:rPr>
                  </w:rPrChange>
                </w:rPr>
                <w:t>Sample survey data, units are households and individuals</w:t>
              </w:r>
            </w:ins>
          </w:p>
        </w:tc>
        <w:tc>
          <w:tcPr>
            <w:tcW w:w="964" w:type="pct"/>
            <w:hideMark/>
          </w:tcPr>
          <w:p w14:paraId="62FE4C9C"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20" w:author="Craig Parker" w:date="2024-08-07T12:22:00Z"/>
                <w:rFonts w:ascii="Nunito" w:hAnsi="Nunito"/>
                <w:color w:val="000000" w:themeColor="text1"/>
                <w:sz w:val="20"/>
                <w:lang w:val="en-ZA" w:eastAsia="en-ZA"/>
                <w:rPrChange w:id="8121" w:author="Craig Parker" w:date="2024-08-07T12:23:00Z">
                  <w:rPr>
                    <w:ins w:id="8122" w:author="Craig Parker" w:date="2024-08-07T12:22:00Z"/>
                    <w:rFonts w:ascii="Aptos Narrow" w:hAnsi="Aptos Narrow"/>
                    <w:color w:val="000000"/>
                    <w:sz w:val="22"/>
                    <w:szCs w:val="22"/>
                    <w:lang w:val="en-ZA" w:eastAsia="en-ZA"/>
                  </w:rPr>
                </w:rPrChange>
              </w:rPr>
            </w:pPr>
            <w:ins w:id="8123" w:author="Craig Parker" w:date="2024-08-07T12:22:00Z">
              <w:r w:rsidRPr="002E4822">
                <w:rPr>
                  <w:rFonts w:ascii="Nunito" w:hAnsi="Nunito"/>
                  <w:color w:val="000000" w:themeColor="text1"/>
                  <w:sz w:val="20"/>
                  <w:lang w:val="en-ZA" w:eastAsia="en-ZA"/>
                  <w:rPrChange w:id="8124" w:author="Craig Parker" w:date="2024-08-07T12:23:00Z">
                    <w:rPr>
                      <w:rFonts w:ascii="Aptos Narrow" w:hAnsi="Aptos Narrow"/>
                      <w:color w:val="000000"/>
                      <w:sz w:val="22"/>
                      <w:szCs w:val="22"/>
                      <w:lang w:val="en-ZA" w:eastAsia="en-ZA"/>
                    </w:rPr>
                  </w:rPrChange>
                </w:rPr>
                <w:t>Research Project 2: provides information on socio-economic circumstances and attitudes of residents within the Gauteng City-Region.</w:t>
              </w:r>
            </w:ins>
          </w:p>
        </w:tc>
      </w:tr>
      <w:tr w:rsidR="006E7398" w:rsidRPr="002E4822" w14:paraId="0C8A4BF1" w14:textId="77777777" w:rsidTr="006E7398">
        <w:trPr>
          <w:trHeight w:val="870"/>
          <w:ins w:id="8125"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060F75B8" w14:textId="77777777" w:rsidR="006E7398" w:rsidRPr="002E4822" w:rsidRDefault="006E7398" w:rsidP="006E7398">
            <w:pPr>
              <w:overflowPunct/>
              <w:autoSpaceDE/>
              <w:autoSpaceDN/>
              <w:adjustRightInd/>
              <w:rPr>
                <w:ins w:id="8126" w:author="Craig Parker" w:date="2024-08-07T12:22:00Z"/>
                <w:rFonts w:ascii="Nunito" w:hAnsi="Nunito"/>
                <w:color w:val="000000" w:themeColor="text1"/>
                <w:sz w:val="20"/>
                <w:lang w:val="en-ZA" w:eastAsia="en-ZA"/>
                <w:rPrChange w:id="8127" w:author="Craig Parker" w:date="2024-08-07T12:23:00Z">
                  <w:rPr>
                    <w:ins w:id="8128" w:author="Craig Parker" w:date="2024-08-07T12:22:00Z"/>
                    <w:rFonts w:ascii="Aptos Narrow" w:hAnsi="Aptos Narrow"/>
                    <w:color w:val="000000"/>
                    <w:sz w:val="22"/>
                    <w:szCs w:val="22"/>
                    <w:lang w:val="en-ZA" w:eastAsia="en-ZA"/>
                  </w:rPr>
                </w:rPrChange>
              </w:rPr>
            </w:pPr>
            <w:ins w:id="8129" w:author="Craig Parker" w:date="2024-08-07T12:22:00Z">
              <w:r w:rsidRPr="002E4822">
                <w:rPr>
                  <w:rFonts w:ascii="Nunito" w:hAnsi="Nunito"/>
                  <w:color w:val="000000" w:themeColor="text1"/>
                  <w:sz w:val="20"/>
                  <w:lang w:val="en-ZA" w:eastAsia="en-ZA"/>
                  <w:rPrChange w:id="8130" w:author="Craig Parker" w:date="2024-08-07T12:23:00Z">
                    <w:rPr>
                      <w:rFonts w:ascii="Aptos Narrow" w:hAnsi="Aptos Narrow"/>
                      <w:color w:val="000000"/>
                      <w:sz w:val="22"/>
                      <w:szCs w:val="22"/>
                      <w:lang w:val="en-ZA" w:eastAsia="en-ZA"/>
                    </w:rPr>
                  </w:rPrChange>
                </w:rPr>
                <w:t>Global Population (SEDAC) - Gridded Population of the World (GPW), v4</w:t>
              </w:r>
            </w:ins>
          </w:p>
        </w:tc>
        <w:tc>
          <w:tcPr>
            <w:tcW w:w="1144" w:type="pct"/>
            <w:hideMark/>
          </w:tcPr>
          <w:p w14:paraId="1A23CB71"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31" w:author="Craig Parker" w:date="2024-08-07T12:22:00Z"/>
                <w:rFonts w:ascii="Nunito" w:hAnsi="Nunito"/>
                <w:color w:val="000000" w:themeColor="text1"/>
                <w:sz w:val="20"/>
                <w:lang w:val="en-ZA" w:eastAsia="en-ZA"/>
                <w:rPrChange w:id="8132" w:author="Craig Parker" w:date="2024-08-07T12:23:00Z">
                  <w:rPr>
                    <w:ins w:id="8133" w:author="Craig Parker" w:date="2024-08-07T12:22:00Z"/>
                    <w:rFonts w:ascii="Aptos Narrow" w:hAnsi="Aptos Narrow"/>
                    <w:color w:val="000000"/>
                    <w:sz w:val="22"/>
                    <w:szCs w:val="22"/>
                    <w:lang w:val="en-ZA" w:eastAsia="en-ZA"/>
                  </w:rPr>
                </w:rPrChange>
              </w:rPr>
            </w:pPr>
            <w:ins w:id="8134" w:author="Craig Parker" w:date="2024-08-07T12:22:00Z">
              <w:r w:rsidRPr="002E4822">
                <w:rPr>
                  <w:rFonts w:ascii="Nunito" w:hAnsi="Nunito"/>
                  <w:color w:val="000000" w:themeColor="text1"/>
                  <w:sz w:val="20"/>
                  <w:lang w:val="en-ZA" w:eastAsia="en-ZA"/>
                  <w:rPrChange w:id="8135" w:author="Craig Parker" w:date="2024-08-07T12:23:00Z">
                    <w:rPr>
                      <w:rFonts w:ascii="Aptos Narrow" w:hAnsi="Aptos Narrow"/>
                      <w:color w:val="000000"/>
                      <w:sz w:val="22"/>
                      <w:szCs w:val="22"/>
                      <w:lang w:val="en-ZA" w:eastAsia="en-ZA"/>
                    </w:rPr>
                  </w:rPrChange>
                </w:rPr>
                <w:t>Distribution of human population (counts and densities) on continuous global raster surface. Input data are extrapolated to produce population estimates for 5-year intervals</w:t>
              </w:r>
            </w:ins>
          </w:p>
        </w:tc>
        <w:tc>
          <w:tcPr>
            <w:tcW w:w="964" w:type="pct"/>
            <w:hideMark/>
          </w:tcPr>
          <w:p w14:paraId="6A407F59"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36" w:author="Craig Parker" w:date="2024-08-07T12:22:00Z"/>
                <w:rFonts w:ascii="Nunito" w:hAnsi="Nunito"/>
                <w:color w:val="000000" w:themeColor="text1"/>
                <w:sz w:val="20"/>
                <w:lang w:val="en-ZA" w:eastAsia="en-ZA"/>
                <w:rPrChange w:id="8137" w:author="Craig Parker" w:date="2024-08-07T12:23:00Z">
                  <w:rPr>
                    <w:ins w:id="8138" w:author="Craig Parker" w:date="2024-08-07T12:22:00Z"/>
                    <w:rFonts w:ascii="Aptos Narrow" w:hAnsi="Aptos Narrow"/>
                    <w:color w:val="000000"/>
                    <w:sz w:val="22"/>
                    <w:szCs w:val="22"/>
                    <w:lang w:val="en-ZA" w:eastAsia="en-ZA"/>
                  </w:rPr>
                </w:rPrChange>
              </w:rPr>
            </w:pPr>
            <w:ins w:id="8139" w:author="Craig Parker" w:date="2024-08-07T12:22:00Z">
              <w:r w:rsidRPr="002E4822">
                <w:rPr>
                  <w:rFonts w:ascii="Nunito" w:hAnsi="Nunito"/>
                  <w:color w:val="000000" w:themeColor="text1"/>
                  <w:sz w:val="20"/>
                  <w:lang w:val="en-ZA" w:eastAsia="en-ZA"/>
                  <w:rPrChange w:id="8140" w:author="Craig Parker" w:date="2024-08-07T12:23:00Z">
                    <w:rPr>
                      <w:rFonts w:ascii="Aptos Narrow" w:hAnsi="Aptos Narrow"/>
                      <w:color w:val="000000"/>
                      <w:sz w:val="22"/>
                      <w:szCs w:val="22"/>
                      <w:lang w:val="en-ZA" w:eastAsia="en-ZA"/>
                    </w:rPr>
                  </w:rPrChange>
                </w:rPr>
                <w:t>Population counts and density estimates</w:t>
              </w:r>
            </w:ins>
          </w:p>
        </w:tc>
        <w:tc>
          <w:tcPr>
            <w:tcW w:w="963" w:type="pct"/>
            <w:hideMark/>
          </w:tcPr>
          <w:p w14:paraId="4762563E"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41" w:author="Craig Parker" w:date="2024-08-07T12:22:00Z"/>
                <w:rFonts w:ascii="Nunito" w:hAnsi="Nunito"/>
                <w:color w:val="000000" w:themeColor="text1"/>
                <w:sz w:val="20"/>
                <w:lang w:val="en-ZA" w:eastAsia="en-ZA"/>
                <w:rPrChange w:id="8142" w:author="Craig Parker" w:date="2024-08-07T12:23:00Z">
                  <w:rPr>
                    <w:ins w:id="8143" w:author="Craig Parker" w:date="2024-08-07T12:22:00Z"/>
                    <w:rFonts w:ascii="Aptos Narrow" w:hAnsi="Aptos Narrow"/>
                    <w:color w:val="000000"/>
                    <w:sz w:val="22"/>
                    <w:szCs w:val="22"/>
                    <w:lang w:val="en-ZA" w:eastAsia="en-ZA"/>
                  </w:rPr>
                </w:rPrChange>
              </w:rPr>
            </w:pPr>
            <w:ins w:id="8144" w:author="Craig Parker" w:date="2024-08-07T12:22:00Z">
              <w:r w:rsidRPr="002E4822">
                <w:rPr>
                  <w:rFonts w:ascii="Nunito" w:hAnsi="Nunito"/>
                  <w:color w:val="000000" w:themeColor="text1"/>
                  <w:sz w:val="20"/>
                  <w:lang w:val="en-ZA" w:eastAsia="en-ZA"/>
                  <w:rPrChange w:id="8145" w:author="Craig Parker" w:date="2024-08-07T12:23:00Z">
                    <w:rPr>
                      <w:rFonts w:ascii="Aptos Narrow" w:hAnsi="Aptos Narrow"/>
                      <w:color w:val="000000"/>
                      <w:sz w:val="22"/>
                      <w:szCs w:val="22"/>
                      <w:lang w:val="en-ZA" w:eastAsia="en-ZA"/>
                    </w:rPr>
                  </w:rPrChange>
                </w:rPr>
                <w:t>Spatial: Global coverage, 1km grid res Temporal: 5-yearly; coverage from Jan 2000 to Jan 2020</w:t>
              </w:r>
            </w:ins>
          </w:p>
        </w:tc>
        <w:tc>
          <w:tcPr>
            <w:tcW w:w="964" w:type="pct"/>
            <w:hideMark/>
          </w:tcPr>
          <w:p w14:paraId="22936B5B"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46" w:author="Craig Parker" w:date="2024-08-07T12:22:00Z"/>
                <w:rFonts w:ascii="Nunito" w:hAnsi="Nunito"/>
                <w:color w:val="000000" w:themeColor="text1"/>
                <w:sz w:val="20"/>
                <w:lang w:val="en-ZA" w:eastAsia="en-ZA"/>
                <w:rPrChange w:id="8147" w:author="Craig Parker" w:date="2024-08-07T12:23:00Z">
                  <w:rPr>
                    <w:ins w:id="8148" w:author="Craig Parker" w:date="2024-08-07T12:22:00Z"/>
                    <w:rFonts w:ascii="Aptos Narrow" w:hAnsi="Aptos Narrow"/>
                    <w:color w:val="000000"/>
                    <w:sz w:val="22"/>
                    <w:szCs w:val="22"/>
                    <w:lang w:val="en-ZA" w:eastAsia="en-ZA"/>
                  </w:rPr>
                </w:rPrChange>
              </w:rPr>
            </w:pPr>
            <w:ins w:id="8149" w:author="Craig Parker" w:date="2024-08-07T12:22:00Z">
              <w:r w:rsidRPr="002E4822">
                <w:rPr>
                  <w:rFonts w:ascii="Nunito" w:hAnsi="Nunito"/>
                  <w:color w:val="000000" w:themeColor="text1"/>
                  <w:sz w:val="20"/>
                  <w:lang w:val="en-ZA" w:eastAsia="en-ZA"/>
                  <w:rPrChange w:id="8150" w:author="Craig Parker" w:date="2024-08-07T12:23:00Z">
                    <w:rPr>
                      <w:rFonts w:ascii="Aptos Narrow" w:hAnsi="Aptos Narrow"/>
                      <w:color w:val="000000"/>
                      <w:sz w:val="22"/>
                      <w:szCs w:val="22"/>
                      <w:lang w:val="en-ZA" w:eastAsia="en-ZA"/>
                    </w:rPr>
                  </w:rPrChange>
                </w:rPr>
                <w:t>Accounting for the population exposed</w:t>
              </w:r>
            </w:ins>
          </w:p>
        </w:tc>
      </w:tr>
      <w:tr w:rsidR="006E7398" w:rsidRPr="002E4822" w14:paraId="6E40C08C" w14:textId="77777777" w:rsidTr="006E7398">
        <w:trPr>
          <w:trHeight w:val="290"/>
          <w:ins w:id="8151" w:author="Craig Parker" w:date="2024-08-07T12:22:00Z"/>
        </w:trPr>
        <w:tc>
          <w:tcPr>
            <w:cnfStyle w:val="001000000000" w:firstRow="0" w:lastRow="0" w:firstColumn="1" w:lastColumn="0" w:oddVBand="0" w:evenVBand="0" w:oddHBand="0" w:evenHBand="0" w:firstRowFirstColumn="0" w:firstRowLastColumn="0" w:lastRowFirstColumn="0" w:lastRowLastColumn="0"/>
            <w:tcW w:w="965" w:type="pct"/>
            <w:hideMark/>
          </w:tcPr>
          <w:p w14:paraId="309013C6" w14:textId="77777777" w:rsidR="006E7398" w:rsidRPr="002E4822" w:rsidRDefault="006E7398" w:rsidP="006E7398">
            <w:pPr>
              <w:overflowPunct/>
              <w:autoSpaceDE/>
              <w:autoSpaceDN/>
              <w:adjustRightInd/>
              <w:rPr>
                <w:ins w:id="8152" w:author="Craig Parker" w:date="2024-08-07T12:22:00Z"/>
                <w:rFonts w:ascii="Nunito" w:hAnsi="Nunito"/>
                <w:color w:val="000000" w:themeColor="text1"/>
                <w:sz w:val="20"/>
                <w:lang w:val="en-ZA" w:eastAsia="en-ZA"/>
                <w:rPrChange w:id="8153" w:author="Craig Parker" w:date="2024-08-07T12:23:00Z">
                  <w:rPr>
                    <w:ins w:id="8154" w:author="Craig Parker" w:date="2024-08-07T12:22:00Z"/>
                    <w:rFonts w:ascii="Aptos Narrow" w:hAnsi="Aptos Narrow"/>
                    <w:color w:val="000000"/>
                    <w:sz w:val="22"/>
                    <w:szCs w:val="22"/>
                    <w:lang w:val="en-ZA" w:eastAsia="en-ZA"/>
                  </w:rPr>
                </w:rPrChange>
              </w:rPr>
            </w:pPr>
            <w:ins w:id="8155" w:author="Craig Parker" w:date="2024-08-07T12:22:00Z">
              <w:r w:rsidRPr="002E4822">
                <w:rPr>
                  <w:rFonts w:ascii="Nunito" w:hAnsi="Nunito"/>
                  <w:color w:val="000000" w:themeColor="text1"/>
                  <w:sz w:val="20"/>
                  <w:lang w:val="en-ZA" w:eastAsia="en-ZA"/>
                  <w:rPrChange w:id="8156" w:author="Craig Parker" w:date="2024-08-07T12:23:00Z">
                    <w:rPr>
                      <w:rFonts w:ascii="Aptos Narrow" w:hAnsi="Aptos Narrow"/>
                      <w:color w:val="000000"/>
                      <w:sz w:val="22"/>
                      <w:szCs w:val="22"/>
                      <w:lang w:val="en-ZA" w:eastAsia="en-ZA"/>
                    </w:rPr>
                  </w:rPrChange>
                </w:rPr>
                <w:t>News Coverage (GDELT)</w:t>
              </w:r>
            </w:ins>
          </w:p>
        </w:tc>
        <w:tc>
          <w:tcPr>
            <w:tcW w:w="1144" w:type="pct"/>
            <w:hideMark/>
          </w:tcPr>
          <w:p w14:paraId="225367C0"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57" w:author="Craig Parker" w:date="2024-08-07T12:22:00Z"/>
                <w:rFonts w:ascii="Nunito" w:hAnsi="Nunito"/>
                <w:color w:val="000000" w:themeColor="text1"/>
                <w:sz w:val="20"/>
                <w:lang w:val="en-ZA" w:eastAsia="en-ZA"/>
                <w:rPrChange w:id="8158" w:author="Craig Parker" w:date="2024-08-07T12:23:00Z">
                  <w:rPr>
                    <w:ins w:id="8159" w:author="Craig Parker" w:date="2024-08-07T12:22:00Z"/>
                    <w:rFonts w:ascii="Aptos Narrow" w:hAnsi="Aptos Narrow"/>
                    <w:color w:val="000000"/>
                    <w:sz w:val="22"/>
                    <w:szCs w:val="22"/>
                    <w:lang w:val="en-ZA" w:eastAsia="en-ZA"/>
                  </w:rPr>
                </w:rPrChange>
              </w:rPr>
            </w:pPr>
            <w:ins w:id="8160" w:author="Craig Parker" w:date="2024-08-07T12:22:00Z">
              <w:r w:rsidRPr="002E4822">
                <w:rPr>
                  <w:rFonts w:ascii="Nunito" w:hAnsi="Nunito"/>
                  <w:color w:val="000000" w:themeColor="text1"/>
                  <w:sz w:val="20"/>
                  <w:lang w:val="en-ZA" w:eastAsia="en-ZA"/>
                  <w:rPrChange w:id="8161" w:author="Craig Parker" w:date="2024-08-07T12:23:00Z">
                    <w:rPr>
                      <w:rFonts w:ascii="Aptos Narrow" w:hAnsi="Aptos Narrow"/>
                      <w:color w:val="000000"/>
                      <w:sz w:val="22"/>
                      <w:szCs w:val="22"/>
                      <w:lang w:val="en-ZA" w:eastAsia="en-ZA"/>
                    </w:rPr>
                  </w:rPrChange>
                </w:rPr>
                <w:t>Portion of news coverage about specific area and time related to Covid-19</w:t>
              </w:r>
            </w:ins>
          </w:p>
        </w:tc>
        <w:tc>
          <w:tcPr>
            <w:tcW w:w="964" w:type="pct"/>
            <w:hideMark/>
          </w:tcPr>
          <w:p w14:paraId="74BFFBE6"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62" w:author="Craig Parker" w:date="2024-08-07T12:22:00Z"/>
                <w:rFonts w:ascii="Nunito" w:hAnsi="Nunito"/>
                <w:color w:val="000000" w:themeColor="text1"/>
                <w:sz w:val="20"/>
                <w:lang w:val="en-ZA" w:eastAsia="en-ZA"/>
                <w:rPrChange w:id="8163" w:author="Craig Parker" w:date="2024-08-07T12:23:00Z">
                  <w:rPr>
                    <w:ins w:id="8164" w:author="Craig Parker" w:date="2024-08-07T12:22:00Z"/>
                    <w:rFonts w:ascii="Aptos Narrow" w:hAnsi="Aptos Narrow"/>
                    <w:color w:val="000000"/>
                    <w:sz w:val="22"/>
                    <w:szCs w:val="22"/>
                    <w:lang w:val="en-ZA" w:eastAsia="en-ZA"/>
                  </w:rPr>
                </w:rPrChange>
              </w:rPr>
            </w:pPr>
            <w:ins w:id="8165" w:author="Craig Parker" w:date="2024-08-07T12:22:00Z">
              <w:r w:rsidRPr="002E4822">
                <w:rPr>
                  <w:rFonts w:ascii="Nunito" w:hAnsi="Nunito"/>
                  <w:color w:val="000000" w:themeColor="text1"/>
                  <w:sz w:val="20"/>
                  <w:lang w:val="en-ZA" w:eastAsia="en-ZA"/>
                  <w:rPrChange w:id="8166" w:author="Craig Parker" w:date="2024-08-07T12:23:00Z">
                    <w:rPr>
                      <w:rFonts w:ascii="Aptos Narrow" w:hAnsi="Aptos Narrow"/>
                      <w:color w:val="000000"/>
                      <w:sz w:val="22"/>
                      <w:szCs w:val="22"/>
                      <w:lang w:val="en-ZA" w:eastAsia="en-ZA"/>
                    </w:rPr>
                  </w:rPrChange>
                </w:rPr>
                <w:t>Global events derived from worldwide news coverage.</w:t>
              </w:r>
            </w:ins>
          </w:p>
        </w:tc>
        <w:tc>
          <w:tcPr>
            <w:tcW w:w="963" w:type="pct"/>
            <w:hideMark/>
          </w:tcPr>
          <w:p w14:paraId="042FADE1"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67" w:author="Craig Parker" w:date="2024-08-07T12:22:00Z"/>
                <w:rFonts w:ascii="Nunito" w:hAnsi="Nunito"/>
                <w:color w:val="000000" w:themeColor="text1"/>
                <w:sz w:val="20"/>
                <w:lang w:val="en-ZA" w:eastAsia="en-ZA"/>
                <w:rPrChange w:id="8168" w:author="Craig Parker" w:date="2024-08-07T12:23:00Z">
                  <w:rPr>
                    <w:ins w:id="8169" w:author="Craig Parker" w:date="2024-08-07T12:22:00Z"/>
                    <w:rFonts w:ascii="Aptos Narrow" w:hAnsi="Aptos Narrow"/>
                    <w:color w:val="000000"/>
                    <w:sz w:val="22"/>
                    <w:szCs w:val="22"/>
                    <w:lang w:val="en-ZA" w:eastAsia="en-ZA"/>
                  </w:rPr>
                </w:rPrChange>
              </w:rPr>
            </w:pPr>
            <w:ins w:id="8170" w:author="Craig Parker" w:date="2024-08-07T12:22:00Z">
              <w:r w:rsidRPr="002E4822">
                <w:rPr>
                  <w:rFonts w:ascii="Nunito" w:hAnsi="Nunito"/>
                  <w:color w:val="000000" w:themeColor="text1"/>
                  <w:sz w:val="20"/>
                  <w:lang w:val="en-ZA" w:eastAsia="en-ZA"/>
                  <w:rPrChange w:id="8171" w:author="Craig Parker" w:date="2024-08-07T12:23:00Z">
                    <w:rPr>
                      <w:rFonts w:ascii="Aptos Narrow" w:hAnsi="Aptos Narrow"/>
                      <w:color w:val="000000"/>
                      <w:sz w:val="22"/>
                      <w:szCs w:val="22"/>
                      <w:lang w:val="en-ZA" w:eastAsia="en-ZA"/>
                    </w:rPr>
                  </w:rPrChange>
                </w:rPr>
                <w:t>Spatial: Global coverage, 0.008192 deg. res</w:t>
              </w:r>
            </w:ins>
          </w:p>
        </w:tc>
        <w:tc>
          <w:tcPr>
            <w:tcW w:w="964" w:type="pct"/>
            <w:hideMark/>
          </w:tcPr>
          <w:p w14:paraId="342E4603" w14:textId="77777777" w:rsidR="006E7398" w:rsidRPr="002E4822" w:rsidRDefault="006E7398" w:rsidP="006E7398">
            <w:pPr>
              <w:overflowPunct/>
              <w:autoSpaceDE/>
              <w:autoSpaceDN/>
              <w:adjustRightInd/>
              <w:cnfStyle w:val="000000000000" w:firstRow="0" w:lastRow="0" w:firstColumn="0" w:lastColumn="0" w:oddVBand="0" w:evenVBand="0" w:oddHBand="0" w:evenHBand="0" w:firstRowFirstColumn="0" w:firstRowLastColumn="0" w:lastRowFirstColumn="0" w:lastRowLastColumn="0"/>
              <w:rPr>
                <w:ins w:id="8172" w:author="Craig Parker" w:date="2024-08-07T12:22:00Z"/>
                <w:rFonts w:ascii="Nunito" w:hAnsi="Nunito"/>
                <w:color w:val="000000" w:themeColor="text1"/>
                <w:sz w:val="20"/>
                <w:lang w:val="en-ZA" w:eastAsia="en-ZA"/>
                <w:rPrChange w:id="8173" w:author="Craig Parker" w:date="2024-08-07T12:23:00Z">
                  <w:rPr>
                    <w:ins w:id="8174" w:author="Craig Parker" w:date="2024-08-07T12:22:00Z"/>
                    <w:rFonts w:ascii="Aptos Narrow" w:hAnsi="Aptos Narrow"/>
                    <w:color w:val="000000"/>
                    <w:sz w:val="22"/>
                    <w:szCs w:val="22"/>
                    <w:lang w:val="en-ZA" w:eastAsia="en-ZA"/>
                  </w:rPr>
                </w:rPrChange>
              </w:rPr>
            </w:pPr>
            <w:ins w:id="8175" w:author="Craig Parker" w:date="2024-08-07T12:22:00Z">
              <w:r w:rsidRPr="002E4822">
                <w:rPr>
                  <w:rFonts w:ascii="Nunito" w:hAnsi="Nunito"/>
                  <w:color w:val="000000" w:themeColor="text1"/>
                  <w:sz w:val="20"/>
                  <w:lang w:val="en-ZA" w:eastAsia="en-ZA"/>
                  <w:rPrChange w:id="8176" w:author="Craig Parker" w:date="2024-08-07T12:23:00Z">
                    <w:rPr>
                      <w:rFonts w:ascii="Aptos Narrow" w:hAnsi="Aptos Narrow"/>
                      <w:color w:val="000000"/>
                      <w:sz w:val="22"/>
                      <w:szCs w:val="22"/>
                      <w:lang w:val="en-ZA" w:eastAsia="en-ZA"/>
                    </w:rPr>
                  </w:rPrChange>
                </w:rPr>
                <w:t>Example for production of spatial data layer for news events</w:t>
              </w:r>
            </w:ins>
          </w:p>
        </w:tc>
      </w:tr>
    </w:tbl>
    <w:p w14:paraId="000002BF" w14:textId="77777777" w:rsidR="007813F4" w:rsidRPr="002E4822" w:rsidRDefault="007813F4">
      <w:pPr>
        <w:widowControl w:val="0"/>
        <w:rPr>
          <w:rFonts w:ascii="Nunito" w:hAnsi="Nunito"/>
          <w:color w:val="000000" w:themeColor="text1"/>
          <w:sz w:val="20"/>
          <w:rPrChange w:id="8177" w:author="Craig Parker" w:date="2024-08-07T12:23:00Z">
            <w:rPr/>
          </w:rPrChange>
        </w:rPr>
      </w:pPr>
    </w:p>
    <w:p w14:paraId="000002C0" w14:textId="77777777" w:rsidR="007813F4" w:rsidRPr="002E4822" w:rsidRDefault="007813F4">
      <w:pPr>
        <w:widowControl w:val="0"/>
        <w:rPr>
          <w:rFonts w:ascii="Nunito" w:hAnsi="Nunito"/>
          <w:color w:val="000000" w:themeColor="text1"/>
          <w:sz w:val="20"/>
          <w:rPrChange w:id="8178" w:author="Craig Parker" w:date="2024-08-07T12:23:00Z">
            <w:rPr/>
          </w:rPrChange>
        </w:rPr>
      </w:pPr>
    </w:p>
    <w:p w14:paraId="000002C1" w14:textId="16CC0FE0" w:rsidR="007813F4" w:rsidRPr="002E4822" w:rsidRDefault="009511AE">
      <w:pPr>
        <w:overflowPunct/>
        <w:autoSpaceDE/>
        <w:autoSpaceDN/>
        <w:adjustRightInd/>
        <w:rPr>
          <w:rFonts w:ascii="Nunito" w:hAnsi="Nunito"/>
          <w:color w:val="000000" w:themeColor="text1"/>
          <w:sz w:val="20"/>
          <w:rPrChange w:id="8179" w:author="Craig Parker" w:date="2024-08-07T12:23:00Z">
            <w:rPr/>
          </w:rPrChange>
        </w:rPr>
        <w:pPrChange w:id="8180" w:author="Craig Parker" w:date="2024-07-08T12:04:00Z">
          <w:pPr>
            <w:pStyle w:val="Heading1"/>
          </w:pPr>
        </w:pPrChange>
      </w:pPr>
      <w:bookmarkStart w:id="8181" w:name="_heading=h.s3xe5yp367hy"/>
      <w:bookmarkEnd w:id="8181"/>
      <w:r w:rsidRPr="002E4822">
        <w:rPr>
          <w:rFonts w:ascii="Nunito" w:hAnsi="Nunito"/>
          <w:color w:val="000000" w:themeColor="text1"/>
          <w:sz w:val="20"/>
          <w:rPrChange w:id="8182" w:author="Craig Parker" w:date="2024-08-07T12:23:00Z">
            <w:rPr>
              <w:rFonts w:ascii="Nunito" w:hAnsi="Nunito"/>
            </w:rPr>
          </w:rPrChange>
        </w:rPr>
        <w:br w:type="page"/>
      </w:r>
    </w:p>
    <w:tbl>
      <w:tblPr>
        <w:tblW w:w="0" w:type="auto"/>
        <w:tblLayout w:type="fixed"/>
        <w:tblLook w:val="06A0" w:firstRow="1" w:lastRow="0" w:firstColumn="1" w:lastColumn="0" w:noHBand="1" w:noVBand="1"/>
      </w:tblPr>
      <w:tblGrid>
        <w:gridCol w:w="3671"/>
        <w:gridCol w:w="3097"/>
        <w:gridCol w:w="3095"/>
        <w:gridCol w:w="3097"/>
      </w:tblGrid>
      <w:tr w:rsidR="006E7398" w:rsidRPr="002E4822" w:rsidDel="006E7398" w14:paraId="77FA94E1" w14:textId="77777777" w:rsidTr="3DE9DB2F">
        <w:trPr>
          <w:trHeight w:val="285"/>
          <w:del w:id="8183" w:author="Craig Parker" w:date="2024-08-07T12:22:00Z"/>
        </w:trPr>
        <w:tc>
          <w:tcPr>
            <w:tcW w:w="3671" w:type="dxa"/>
            <w:tcBorders>
              <w:top w:val="single" w:sz="4" w:space="0" w:color="44B3E1"/>
              <w:left w:val="nil"/>
              <w:bottom w:val="single" w:sz="4" w:space="0" w:color="44B3E1"/>
              <w:right w:val="nil"/>
            </w:tcBorders>
            <w:shd w:val="clear" w:color="auto" w:fill="156082"/>
            <w:tcMar>
              <w:top w:w="15" w:type="dxa"/>
              <w:left w:w="15" w:type="dxa"/>
              <w:right w:w="15" w:type="dxa"/>
            </w:tcMar>
            <w:vAlign w:val="bottom"/>
          </w:tcPr>
          <w:p w14:paraId="22FFEEB6" w14:textId="0F36B8EA" w:rsidR="3E93EB8D" w:rsidRPr="002E4822" w:rsidDel="006E7398" w:rsidRDefault="3E93EB8D" w:rsidP="3E93EB8D">
            <w:pPr>
              <w:rPr>
                <w:del w:id="8184" w:author="Craig Parker" w:date="2024-08-07T12:22:00Z"/>
                <w:rFonts w:ascii="Nunito" w:hAnsi="Nunito"/>
                <w:color w:val="000000" w:themeColor="text1"/>
                <w:sz w:val="20"/>
                <w:rPrChange w:id="8185" w:author="Craig Parker" w:date="2024-08-07T12:23:00Z">
                  <w:rPr>
                    <w:del w:id="8186" w:author="Craig Parker" w:date="2024-08-07T12:22:00Z"/>
                  </w:rPr>
                </w:rPrChange>
              </w:rPr>
            </w:pPr>
            <w:del w:id="8187" w:author="Craig Parker" w:date="2024-08-07T12:22:00Z">
              <w:r w:rsidRPr="002E4822" w:rsidDel="006E7398">
                <w:rPr>
                  <w:rFonts w:ascii="Nunito" w:eastAsia="Aptos Narrow" w:hAnsi="Nunito" w:cs="Aptos Narrow"/>
                  <w:b/>
                  <w:bCs/>
                  <w:color w:val="000000" w:themeColor="text1"/>
                  <w:sz w:val="20"/>
                  <w:rPrChange w:id="8188" w:author="Craig Parker" w:date="2024-08-07T12:23:00Z">
                    <w:rPr>
                      <w:rFonts w:ascii="Aptos Narrow" w:eastAsia="Aptos Narrow" w:hAnsi="Aptos Narrow" w:cs="Aptos Narrow"/>
                      <w:b/>
                      <w:bCs/>
                      <w:color w:val="FFFFFF" w:themeColor="background1"/>
                      <w:sz w:val="22"/>
                      <w:szCs w:val="22"/>
                    </w:rPr>
                  </w:rPrChange>
                </w:rPr>
                <w:delText>Description</w:delText>
              </w:r>
            </w:del>
          </w:p>
        </w:tc>
        <w:tc>
          <w:tcPr>
            <w:tcW w:w="3097" w:type="dxa"/>
            <w:tcBorders>
              <w:top w:val="single" w:sz="4" w:space="0" w:color="44B3E1"/>
              <w:left w:val="nil"/>
              <w:bottom w:val="single" w:sz="4" w:space="0" w:color="44B3E1"/>
              <w:right w:val="nil"/>
            </w:tcBorders>
            <w:shd w:val="clear" w:color="auto" w:fill="156082"/>
            <w:tcMar>
              <w:top w:w="15" w:type="dxa"/>
              <w:left w:w="15" w:type="dxa"/>
              <w:right w:w="15" w:type="dxa"/>
            </w:tcMar>
            <w:vAlign w:val="bottom"/>
          </w:tcPr>
          <w:p w14:paraId="2044C176" w14:textId="34E115E1" w:rsidR="3E93EB8D" w:rsidRPr="002E4822" w:rsidDel="006E7398" w:rsidRDefault="3E93EB8D" w:rsidP="3E93EB8D">
            <w:pPr>
              <w:rPr>
                <w:del w:id="8189" w:author="Craig Parker" w:date="2024-08-07T12:22:00Z"/>
                <w:rFonts w:ascii="Nunito" w:hAnsi="Nunito"/>
                <w:color w:val="000000" w:themeColor="text1"/>
                <w:sz w:val="20"/>
                <w:rPrChange w:id="8190" w:author="Craig Parker" w:date="2024-08-07T12:23:00Z">
                  <w:rPr>
                    <w:del w:id="8191" w:author="Craig Parker" w:date="2024-08-07T12:22:00Z"/>
                  </w:rPr>
                </w:rPrChange>
              </w:rPr>
            </w:pPr>
            <w:del w:id="8192" w:author="Craig Parker" w:date="2024-08-07T12:22:00Z">
              <w:r w:rsidRPr="002E4822" w:rsidDel="006E7398">
                <w:rPr>
                  <w:rFonts w:ascii="Nunito" w:eastAsia="Aptos Narrow" w:hAnsi="Nunito" w:cs="Aptos Narrow"/>
                  <w:b/>
                  <w:bCs/>
                  <w:color w:val="000000" w:themeColor="text1"/>
                  <w:sz w:val="20"/>
                  <w:rPrChange w:id="8193" w:author="Craig Parker" w:date="2024-08-07T12:23:00Z">
                    <w:rPr>
                      <w:rFonts w:ascii="Aptos Narrow" w:eastAsia="Aptos Narrow" w:hAnsi="Aptos Narrow" w:cs="Aptos Narrow"/>
                      <w:b/>
                      <w:bCs/>
                      <w:color w:val="FFFFFF" w:themeColor="background1"/>
                      <w:sz w:val="22"/>
                      <w:szCs w:val="22"/>
                    </w:rPr>
                  </w:rPrChange>
                </w:rPr>
                <w:delText>Key Variables</w:delText>
              </w:r>
            </w:del>
          </w:p>
        </w:tc>
        <w:tc>
          <w:tcPr>
            <w:tcW w:w="3095" w:type="dxa"/>
            <w:tcBorders>
              <w:top w:val="single" w:sz="4" w:space="0" w:color="44B3E1"/>
              <w:left w:val="nil"/>
              <w:bottom w:val="single" w:sz="4" w:space="0" w:color="44B3E1"/>
              <w:right w:val="nil"/>
            </w:tcBorders>
            <w:shd w:val="clear" w:color="auto" w:fill="156082"/>
            <w:tcMar>
              <w:top w:w="15" w:type="dxa"/>
              <w:left w:w="15" w:type="dxa"/>
              <w:right w:w="15" w:type="dxa"/>
            </w:tcMar>
            <w:vAlign w:val="bottom"/>
          </w:tcPr>
          <w:p w14:paraId="57867CBA" w14:textId="40FF073D" w:rsidR="3E93EB8D" w:rsidRPr="002E4822" w:rsidDel="006E7398" w:rsidRDefault="3E93EB8D" w:rsidP="3E93EB8D">
            <w:pPr>
              <w:rPr>
                <w:del w:id="8194" w:author="Craig Parker" w:date="2024-08-07T12:22:00Z"/>
                <w:rFonts w:ascii="Nunito" w:hAnsi="Nunito"/>
                <w:color w:val="000000" w:themeColor="text1"/>
                <w:sz w:val="20"/>
                <w:rPrChange w:id="8195" w:author="Craig Parker" w:date="2024-08-07T12:23:00Z">
                  <w:rPr>
                    <w:del w:id="8196" w:author="Craig Parker" w:date="2024-08-07T12:22:00Z"/>
                  </w:rPr>
                </w:rPrChange>
              </w:rPr>
            </w:pPr>
            <w:del w:id="8197" w:author="Craig Parker" w:date="2024-08-07T12:22:00Z">
              <w:r w:rsidRPr="002E4822" w:rsidDel="006E7398">
                <w:rPr>
                  <w:rFonts w:ascii="Nunito" w:eastAsia="Aptos Narrow" w:hAnsi="Nunito" w:cs="Aptos Narrow"/>
                  <w:b/>
                  <w:bCs/>
                  <w:color w:val="000000" w:themeColor="text1"/>
                  <w:sz w:val="20"/>
                  <w:rPrChange w:id="8198" w:author="Craig Parker" w:date="2024-08-07T12:23:00Z">
                    <w:rPr>
                      <w:rFonts w:ascii="Aptos Narrow" w:eastAsia="Aptos Narrow" w:hAnsi="Aptos Narrow" w:cs="Aptos Narrow"/>
                      <w:b/>
                      <w:bCs/>
                      <w:color w:val="FFFFFF" w:themeColor="background1"/>
                      <w:sz w:val="22"/>
                      <w:szCs w:val="22"/>
                    </w:rPr>
                  </w:rPrChange>
                </w:rPr>
                <w:delText>Spatio-Temporal Coverage</w:delText>
              </w:r>
            </w:del>
          </w:p>
        </w:tc>
        <w:tc>
          <w:tcPr>
            <w:tcW w:w="3097" w:type="dxa"/>
            <w:tcBorders>
              <w:top w:val="single" w:sz="4" w:space="0" w:color="44B3E1"/>
              <w:left w:val="nil"/>
              <w:bottom w:val="single" w:sz="4" w:space="0" w:color="44B3E1"/>
              <w:right w:val="single" w:sz="4" w:space="0" w:color="44B3E1"/>
            </w:tcBorders>
            <w:shd w:val="clear" w:color="auto" w:fill="156082"/>
            <w:tcMar>
              <w:top w:w="15" w:type="dxa"/>
              <w:left w:w="15" w:type="dxa"/>
              <w:right w:w="15" w:type="dxa"/>
            </w:tcMar>
            <w:vAlign w:val="bottom"/>
          </w:tcPr>
          <w:p w14:paraId="2BC38DF5" w14:textId="40142BF0" w:rsidR="3E93EB8D" w:rsidRPr="002E4822" w:rsidDel="006E7398" w:rsidRDefault="3E93EB8D" w:rsidP="3E93EB8D">
            <w:pPr>
              <w:rPr>
                <w:del w:id="8199" w:author="Craig Parker" w:date="2024-08-07T12:22:00Z"/>
                <w:rFonts w:ascii="Nunito" w:hAnsi="Nunito"/>
                <w:color w:val="000000" w:themeColor="text1"/>
                <w:sz w:val="20"/>
                <w:rPrChange w:id="8200" w:author="Craig Parker" w:date="2024-08-07T12:23:00Z">
                  <w:rPr>
                    <w:del w:id="8201" w:author="Craig Parker" w:date="2024-08-07T12:22:00Z"/>
                  </w:rPr>
                </w:rPrChange>
              </w:rPr>
            </w:pPr>
            <w:del w:id="8202" w:author="Craig Parker" w:date="2024-08-07T12:22:00Z">
              <w:r w:rsidRPr="002E4822" w:rsidDel="006E7398">
                <w:rPr>
                  <w:rFonts w:ascii="Nunito" w:eastAsia="Aptos Narrow" w:hAnsi="Nunito" w:cs="Aptos Narrow"/>
                  <w:b/>
                  <w:bCs/>
                  <w:color w:val="000000" w:themeColor="text1"/>
                  <w:sz w:val="20"/>
                  <w:rPrChange w:id="8203" w:author="Craig Parker" w:date="2024-08-07T12:23:00Z">
                    <w:rPr>
                      <w:rFonts w:ascii="Aptos Narrow" w:eastAsia="Aptos Narrow" w:hAnsi="Aptos Narrow" w:cs="Aptos Narrow"/>
                      <w:b/>
                      <w:bCs/>
                      <w:color w:val="FFFFFF" w:themeColor="background1"/>
                      <w:sz w:val="22"/>
                      <w:szCs w:val="22"/>
                    </w:rPr>
                  </w:rPrChange>
                </w:rPr>
                <w:delText>Relevance</w:delText>
              </w:r>
            </w:del>
          </w:p>
        </w:tc>
      </w:tr>
      <w:tr w:rsidR="006E7398" w:rsidRPr="002E4822" w:rsidDel="006E7398" w14:paraId="632E6BC1" w14:textId="77777777" w:rsidTr="3DE9DB2F">
        <w:trPr>
          <w:trHeight w:val="285"/>
          <w:del w:id="8204"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366F0420" w14:textId="03CEE96F" w:rsidR="3E93EB8D" w:rsidRPr="002E4822" w:rsidDel="006E7398" w:rsidRDefault="3E93EB8D">
            <w:pPr>
              <w:rPr>
                <w:del w:id="8205" w:author="Craig Parker" w:date="2024-08-07T12:22:00Z"/>
                <w:rFonts w:ascii="Nunito" w:hAnsi="Nunito"/>
                <w:color w:val="000000" w:themeColor="text1"/>
                <w:sz w:val="20"/>
                <w:rPrChange w:id="8206" w:author="Craig Parker" w:date="2024-08-07T12:23:00Z">
                  <w:rPr>
                    <w:del w:id="8207" w:author="Craig Parker" w:date="2024-08-07T12:22:00Z"/>
                  </w:rPr>
                </w:rPrChange>
              </w:rPr>
            </w:pPr>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6B2F76A4" w14:textId="33DDFB53" w:rsidR="3E93EB8D" w:rsidRPr="002E4822" w:rsidDel="006E7398" w:rsidRDefault="3E93EB8D">
            <w:pPr>
              <w:rPr>
                <w:del w:id="8208" w:author="Craig Parker" w:date="2024-08-07T12:22:00Z"/>
                <w:rFonts w:ascii="Nunito" w:hAnsi="Nunito"/>
                <w:color w:val="000000" w:themeColor="text1"/>
                <w:sz w:val="20"/>
                <w:rPrChange w:id="8209" w:author="Craig Parker" w:date="2024-08-07T12:23:00Z">
                  <w:rPr>
                    <w:del w:id="8210" w:author="Craig Parker" w:date="2024-08-07T12:22:00Z"/>
                  </w:rPr>
                </w:rPrChange>
              </w:rPr>
            </w:pPr>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11FEB8B8" w14:textId="65FF7B3D" w:rsidR="3E93EB8D" w:rsidRPr="002E4822" w:rsidDel="006E7398" w:rsidRDefault="3E93EB8D">
            <w:pPr>
              <w:rPr>
                <w:del w:id="8211" w:author="Craig Parker" w:date="2024-08-07T12:22:00Z"/>
                <w:rFonts w:ascii="Nunito" w:hAnsi="Nunito"/>
                <w:color w:val="000000" w:themeColor="text1"/>
                <w:sz w:val="20"/>
                <w:rPrChange w:id="8212" w:author="Craig Parker" w:date="2024-08-07T12:23:00Z">
                  <w:rPr>
                    <w:del w:id="8213" w:author="Craig Parker" w:date="2024-08-07T12:22:00Z"/>
                  </w:rPr>
                </w:rPrChange>
              </w:rPr>
            </w:pPr>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7AD64C62" w14:textId="1527B612" w:rsidR="3E93EB8D" w:rsidRPr="002E4822" w:rsidDel="006E7398" w:rsidRDefault="3E93EB8D">
            <w:pPr>
              <w:rPr>
                <w:del w:id="8214" w:author="Craig Parker" w:date="2024-08-07T12:22:00Z"/>
                <w:rFonts w:ascii="Nunito" w:hAnsi="Nunito"/>
                <w:color w:val="000000" w:themeColor="text1"/>
                <w:sz w:val="20"/>
                <w:rPrChange w:id="8215" w:author="Craig Parker" w:date="2024-08-07T12:23:00Z">
                  <w:rPr>
                    <w:del w:id="8216" w:author="Craig Parker" w:date="2024-08-07T12:22:00Z"/>
                  </w:rPr>
                </w:rPrChange>
              </w:rPr>
            </w:pPr>
          </w:p>
        </w:tc>
      </w:tr>
      <w:tr w:rsidR="006E7398" w:rsidRPr="002E4822" w:rsidDel="006E7398" w14:paraId="06E8BA3C" w14:textId="77777777" w:rsidTr="3DE9DB2F">
        <w:trPr>
          <w:trHeight w:val="870"/>
          <w:del w:id="8217"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27E27C9D" w14:textId="652D8522" w:rsidR="3E93EB8D" w:rsidRPr="002E4822" w:rsidDel="006E7398" w:rsidRDefault="3E93EB8D" w:rsidP="3E93EB8D">
            <w:pPr>
              <w:rPr>
                <w:del w:id="8218" w:author="Craig Parker" w:date="2024-08-07T12:22:00Z"/>
                <w:rFonts w:ascii="Nunito" w:hAnsi="Nunito"/>
                <w:color w:val="000000" w:themeColor="text1"/>
                <w:sz w:val="20"/>
                <w:rPrChange w:id="8219" w:author="Craig Parker" w:date="2024-08-07T12:23:00Z">
                  <w:rPr>
                    <w:del w:id="8220" w:author="Craig Parker" w:date="2024-08-07T12:22:00Z"/>
                  </w:rPr>
                </w:rPrChange>
              </w:rPr>
            </w:pPr>
            <w:del w:id="8221" w:author="Craig Parker" w:date="2024-08-07T12:22:00Z">
              <w:r w:rsidRPr="002E4822" w:rsidDel="006E7398">
                <w:rPr>
                  <w:rFonts w:ascii="Nunito" w:eastAsia="Aptos Narrow" w:hAnsi="Nunito" w:cs="Aptos Narrow"/>
                  <w:color w:val="000000" w:themeColor="text1"/>
                  <w:sz w:val="20"/>
                </w:rPr>
                <w:delText>Collation of prospectively collected high-quality data from pregnant women &amp; and/or neonates (PROSPERO: CRD42020214637). Data owners: ki platform and NICD repository</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4833B78C" w14:textId="647B9D8E" w:rsidR="3E93EB8D" w:rsidRPr="002E4822" w:rsidDel="006E7398" w:rsidRDefault="3E93EB8D" w:rsidP="3E93EB8D">
            <w:pPr>
              <w:rPr>
                <w:del w:id="8222" w:author="Craig Parker" w:date="2024-08-07T12:22:00Z"/>
                <w:rFonts w:ascii="Nunito" w:hAnsi="Nunito"/>
                <w:color w:val="000000" w:themeColor="text1"/>
                <w:sz w:val="20"/>
                <w:rPrChange w:id="8223" w:author="Craig Parker" w:date="2024-08-07T12:23:00Z">
                  <w:rPr>
                    <w:del w:id="8224" w:author="Craig Parker" w:date="2024-08-07T12:22:00Z"/>
                  </w:rPr>
                </w:rPrChange>
              </w:rPr>
            </w:pPr>
            <w:del w:id="8225" w:author="Craig Parker" w:date="2024-08-07T12:22:00Z">
              <w:r w:rsidRPr="002E4822" w:rsidDel="006E7398">
                <w:rPr>
                  <w:rFonts w:ascii="Nunito" w:eastAsia="Aptos Narrow" w:hAnsi="Nunito" w:cs="Aptos Narrow"/>
                  <w:color w:val="000000" w:themeColor="text1"/>
                  <w:sz w:val="20"/>
                </w:rPr>
                <w:delText>Preterm birth, pre-eclampsia, neonatal admission</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056C989E" w14:textId="52496A4E" w:rsidR="3E93EB8D" w:rsidRPr="002E4822" w:rsidDel="006E7398" w:rsidRDefault="3E93EB8D" w:rsidP="3E93EB8D">
            <w:pPr>
              <w:rPr>
                <w:del w:id="8226" w:author="Craig Parker" w:date="2024-08-07T12:22:00Z"/>
                <w:rFonts w:ascii="Nunito" w:hAnsi="Nunito"/>
                <w:color w:val="000000" w:themeColor="text1"/>
                <w:sz w:val="20"/>
                <w:rPrChange w:id="8227" w:author="Craig Parker" w:date="2024-08-07T12:23:00Z">
                  <w:rPr>
                    <w:del w:id="8228" w:author="Craig Parker" w:date="2024-08-07T12:22:00Z"/>
                  </w:rPr>
                </w:rPrChange>
              </w:rPr>
            </w:pPr>
            <w:del w:id="8229" w:author="Craig Parker" w:date="2024-08-07T12:22:00Z">
              <w:r w:rsidRPr="002E4822" w:rsidDel="006E7398">
                <w:rPr>
                  <w:rFonts w:ascii="Nunito" w:eastAsia="Aptos Narrow" w:hAnsi="Nunito" w:cs="Aptos Narrow"/>
                  <w:color w:val="000000" w:themeColor="text1"/>
                  <w:sz w:val="20"/>
                </w:rPr>
                <w:delText>African cohorts and trials conducted between 2000 and Oct 2020</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291323EB" w14:textId="7B8575D8" w:rsidR="3E93EB8D" w:rsidRPr="002E4822" w:rsidDel="006E7398" w:rsidRDefault="3E93EB8D" w:rsidP="3E93EB8D">
            <w:pPr>
              <w:rPr>
                <w:del w:id="8230" w:author="Craig Parker" w:date="2024-08-07T12:22:00Z"/>
                <w:rFonts w:ascii="Nunito" w:hAnsi="Nunito"/>
                <w:color w:val="000000" w:themeColor="text1"/>
                <w:sz w:val="20"/>
                <w:rPrChange w:id="8231" w:author="Craig Parker" w:date="2024-08-07T12:23:00Z">
                  <w:rPr>
                    <w:del w:id="8232" w:author="Craig Parker" w:date="2024-08-07T12:22:00Z"/>
                  </w:rPr>
                </w:rPrChange>
              </w:rPr>
            </w:pPr>
            <w:del w:id="8233" w:author="Craig Parker" w:date="2024-08-07T12:22:00Z">
              <w:r w:rsidRPr="002E4822" w:rsidDel="006E7398">
                <w:rPr>
                  <w:rFonts w:ascii="Nunito" w:eastAsia="Aptos Narrow" w:hAnsi="Nunito" w:cs="Aptos Narrow"/>
                  <w:color w:val="000000" w:themeColor="text1"/>
                  <w:sz w:val="20"/>
                </w:rPr>
                <w:delText>Research Project 1</w:delText>
              </w:r>
            </w:del>
          </w:p>
        </w:tc>
      </w:tr>
      <w:tr w:rsidR="006E7398" w:rsidRPr="002E4822" w:rsidDel="006E7398" w14:paraId="293D5196" w14:textId="77777777" w:rsidTr="3DE9DB2F">
        <w:trPr>
          <w:trHeight w:val="870"/>
          <w:del w:id="8234"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60D96142" w14:textId="0158D3AC" w:rsidR="3E93EB8D" w:rsidRPr="002E4822" w:rsidDel="006E7398" w:rsidRDefault="3E93EB8D" w:rsidP="3E93EB8D">
            <w:pPr>
              <w:rPr>
                <w:del w:id="8235" w:author="Craig Parker" w:date="2024-08-07T12:22:00Z"/>
                <w:rFonts w:ascii="Nunito" w:hAnsi="Nunito"/>
                <w:color w:val="000000" w:themeColor="text1"/>
                <w:sz w:val="20"/>
                <w:rPrChange w:id="8236" w:author="Craig Parker" w:date="2024-08-07T12:23:00Z">
                  <w:rPr>
                    <w:del w:id="8237" w:author="Craig Parker" w:date="2024-08-07T12:22:00Z"/>
                  </w:rPr>
                </w:rPrChange>
              </w:rPr>
            </w:pPr>
            <w:del w:id="8238" w:author="Craig Parker" w:date="2024-08-07T12:22:00Z">
              <w:r w:rsidRPr="002E4822" w:rsidDel="006E7398">
                <w:rPr>
                  <w:rFonts w:ascii="Nunito" w:eastAsia="Aptos Narrow" w:hAnsi="Nunito" w:cs="Aptos Narrow"/>
                  <w:color w:val="000000" w:themeColor="text1"/>
                  <w:sz w:val="20"/>
                </w:rPr>
                <w:delText>Pooled health database from multiple large HIV trials conducted among adults in Johannesburg, South Africa (WHC studies)</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2287FD39" w14:textId="3AAC9150" w:rsidR="3E93EB8D" w:rsidRPr="002E4822" w:rsidDel="006E7398" w:rsidRDefault="3E93EB8D" w:rsidP="3E93EB8D">
            <w:pPr>
              <w:rPr>
                <w:del w:id="8239" w:author="Craig Parker" w:date="2024-08-07T12:22:00Z"/>
                <w:rFonts w:ascii="Nunito" w:hAnsi="Nunito"/>
                <w:color w:val="000000" w:themeColor="text1"/>
                <w:sz w:val="20"/>
                <w:rPrChange w:id="8240" w:author="Craig Parker" w:date="2024-08-07T12:23:00Z">
                  <w:rPr>
                    <w:del w:id="8241" w:author="Craig Parker" w:date="2024-08-07T12:22:00Z"/>
                  </w:rPr>
                </w:rPrChange>
              </w:rPr>
            </w:pPr>
            <w:del w:id="8242" w:author="Craig Parker" w:date="2024-08-07T12:22:00Z">
              <w:r w:rsidRPr="002E4822" w:rsidDel="006E7398">
                <w:rPr>
                  <w:rFonts w:ascii="Nunito" w:eastAsia="Aptos Narrow" w:hAnsi="Nunito" w:cs="Aptos Narrow"/>
                  <w:color w:val="000000" w:themeColor="text1"/>
                  <w:sz w:val="20"/>
                </w:rPr>
                <w:delText>Participants are followed up every 3-months for several years, with a multitude of physical measurements, laboratory tests, images and health questionnaires</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23B9DECA" w14:textId="094F7A77" w:rsidR="3E93EB8D" w:rsidRPr="002E4822" w:rsidDel="006E7398" w:rsidRDefault="3E93EB8D">
            <w:pPr>
              <w:rPr>
                <w:del w:id="8243" w:author="Craig Parker" w:date="2024-08-07T12:22:00Z"/>
                <w:rFonts w:ascii="Nunito" w:hAnsi="Nunito"/>
                <w:color w:val="000000" w:themeColor="text1"/>
                <w:sz w:val="20"/>
                <w:rPrChange w:id="8244" w:author="Craig Parker" w:date="2024-08-07T12:23:00Z">
                  <w:rPr>
                    <w:del w:id="8245" w:author="Craig Parker" w:date="2024-08-07T12:22:00Z"/>
                  </w:rPr>
                </w:rPrChange>
              </w:rPr>
            </w:pPr>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2C7C8608" w14:textId="7F558A05" w:rsidR="3E93EB8D" w:rsidRPr="002E4822" w:rsidDel="006E7398" w:rsidRDefault="3E93EB8D" w:rsidP="3E93EB8D">
            <w:pPr>
              <w:rPr>
                <w:del w:id="8246" w:author="Craig Parker" w:date="2024-08-07T12:22:00Z"/>
                <w:rFonts w:ascii="Nunito" w:hAnsi="Nunito"/>
                <w:color w:val="000000" w:themeColor="text1"/>
                <w:sz w:val="20"/>
                <w:rPrChange w:id="8247" w:author="Craig Parker" w:date="2024-08-07T12:23:00Z">
                  <w:rPr>
                    <w:del w:id="8248" w:author="Craig Parker" w:date="2024-08-07T12:22:00Z"/>
                  </w:rPr>
                </w:rPrChange>
              </w:rPr>
            </w:pPr>
            <w:del w:id="8249" w:author="Craig Parker" w:date="2024-08-07T12:22:00Z">
              <w:r w:rsidRPr="002E4822" w:rsidDel="006E7398">
                <w:rPr>
                  <w:rFonts w:ascii="Nunito" w:eastAsia="Aptos Narrow" w:hAnsi="Nunito" w:cs="Aptos Narrow"/>
                  <w:color w:val="000000" w:themeColor="text1"/>
                  <w:sz w:val="20"/>
                </w:rPr>
                <w:delText>Research Project 2: The study population has high rates of co-morbidities and adverse health outcomes</w:delText>
              </w:r>
            </w:del>
          </w:p>
        </w:tc>
      </w:tr>
      <w:tr w:rsidR="006E7398" w:rsidRPr="002E4822" w:rsidDel="006E7398" w14:paraId="306FAD67" w14:textId="77777777" w:rsidTr="3DE9DB2F">
        <w:trPr>
          <w:trHeight w:val="285"/>
          <w:del w:id="8250"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6EF0A125" w14:textId="0D86EEF3" w:rsidR="3E93EB8D" w:rsidRPr="002E4822" w:rsidDel="006E7398" w:rsidRDefault="3E93EB8D">
            <w:pPr>
              <w:rPr>
                <w:del w:id="8251" w:author="Craig Parker" w:date="2024-08-07T12:22:00Z"/>
                <w:rFonts w:ascii="Nunito" w:hAnsi="Nunito"/>
                <w:color w:val="000000" w:themeColor="text1"/>
                <w:sz w:val="20"/>
                <w:rPrChange w:id="8252" w:author="Craig Parker" w:date="2024-08-07T12:23:00Z">
                  <w:rPr>
                    <w:del w:id="8253" w:author="Craig Parker" w:date="2024-08-07T12:22:00Z"/>
                  </w:rPr>
                </w:rPrChange>
              </w:rPr>
            </w:pPr>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6160641A" w14:textId="0C898765" w:rsidR="3E93EB8D" w:rsidRPr="002E4822" w:rsidDel="006E7398" w:rsidRDefault="3E93EB8D">
            <w:pPr>
              <w:rPr>
                <w:del w:id="8254" w:author="Craig Parker" w:date="2024-08-07T12:22:00Z"/>
                <w:rFonts w:ascii="Nunito" w:hAnsi="Nunito"/>
                <w:color w:val="000000" w:themeColor="text1"/>
                <w:sz w:val="20"/>
                <w:rPrChange w:id="8255" w:author="Craig Parker" w:date="2024-08-07T12:23:00Z">
                  <w:rPr>
                    <w:del w:id="8256" w:author="Craig Parker" w:date="2024-08-07T12:22:00Z"/>
                  </w:rPr>
                </w:rPrChange>
              </w:rPr>
            </w:pPr>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074D0888" w14:textId="131BDA21" w:rsidR="3E93EB8D" w:rsidRPr="002E4822" w:rsidDel="006E7398" w:rsidRDefault="3E93EB8D">
            <w:pPr>
              <w:rPr>
                <w:del w:id="8257" w:author="Craig Parker" w:date="2024-08-07T12:22:00Z"/>
                <w:rFonts w:ascii="Nunito" w:hAnsi="Nunito"/>
                <w:color w:val="000000" w:themeColor="text1"/>
                <w:sz w:val="20"/>
                <w:rPrChange w:id="8258" w:author="Craig Parker" w:date="2024-08-07T12:23:00Z">
                  <w:rPr>
                    <w:del w:id="8259" w:author="Craig Parker" w:date="2024-08-07T12:22:00Z"/>
                  </w:rPr>
                </w:rPrChange>
              </w:rPr>
            </w:pPr>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59CFF1AB" w14:textId="2E8BCC73" w:rsidR="3E93EB8D" w:rsidRPr="002E4822" w:rsidDel="006E7398" w:rsidRDefault="3E93EB8D">
            <w:pPr>
              <w:rPr>
                <w:del w:id="8260" w:author="Craig Parker" w:date="2024-08-07T12:22:00Z"/>
                <w:rFonts w:ascii="Nunito" w:hAnsi="Nunito"/>
                <w:color w:val="000000" w:themeColor="text1"/>
                <w:sz w:val="20"/>
                <w:rPrChange w:id="8261" w:author="Craig Parker" w:date="2024-08-07T12:23:00Z">
                  <w:rPr>
                    <w:del w:id="8262" w:author="Craig Parker" w:date="2024-08-07T12:22:00Z"/>
                  </w:rPr>
                </w:rPrChange>
              </w:rPr>
            </w:pPr>
          </w:p>
        </w:tc>
      </w:tr>
      <w:tr w:rsidR="006E7398" w:rsidRPr="002E4822" w:rsidDel="006E7398" w14:paraId="475C0DF4" w14:textId="77777777" w:rsidTr="3DE9DB2F">
        <w:trPr>
          <w:trHeight w:val="870"/>
          <w:del w:id="8263"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4905D48D" w14:textId="45805B1E" w:rsidR="3E93EB8D" w:rsidRPr="002E4822" w:rsidDel="006E7398" w:rsidRDefault="3E93EB8D" w:rsidP="3E93EB8D">
            <w:pPr>
              <w:rPr>
                <w:del w:id="8264" w:author="Craig Parker" w:date="2024-08-07T12:22:00Z"/>
                <w:rFonts w:ascii="Nunito" w:hAnsi="Nunito"/>
                <w:color w:val="000000" w:themeColor="text1"/>
                <w:sz w:val="20"/>
                <w:rPrChange w:id="8265" w:author="Craig Parker" w:date="2024-08-07T12:23:00Z">
                  <w:rPr>
                    <w:del w:id="8266" w:author="Craig Parker" w:date="2024-08-07T12:22:00Z"/>
                  </w:rPr>
                </w:rPrChange>
              </w:rPr>
            </w:pPr>
            <w:del w:id="8267" w:author="Craig Parker" w:date="2024-08-07T12:22:00Z">
              <w:r w:rsidRPr="002E4822" w:rsidDel="006E7398">
                <w:rPr>
                  <w:rFonts w:ascii="Nunito" w:eastAsia="Aptos Narrow" w:hAnsi="Nunito" w:cs="Aptos Narrow"/>
                  <w:color w:val="000000" w:themeColor="text1"/>
                  <w:sz w:val="20"/>
                </w:rPr>
                <w:delText>Outputs from a numerical weather prediction system, run twice daily, designed to produce state-of-the-art medium (10 days) global forecasts (contains only the latest forecast).</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620D5D5F" w14:textId="6E746C29" w:rsidR="3E93EB8D" w:rsidRPr="002E4822" w:rsidDel="006E7398" w:rsidRDefault="3E93EB8D" w:rsidP="3E93EB8D">
            <w:pPr>
              <w:rPr>
                <w:del w:id="8268" w:author="Craig Parker" w:date="2024-08-07T12:22:00Z"/>
                <w:rFonts w:ascii="Nunito" w:hAnsi="Nunito"/>
                <w:color w:val="000000" w:themeColor="text1"/>
                <w:sz w:val="20"/>
                <w:rPrChange w:id="8269" w:author="Craig Parker" w:date="2024-08-07T12:23:00Z">
                  <w:rPr>
                    <w:del w:id="8270" w:author="Craig Parker" w:date="2024-08-07T12:22:00Z"/>
                  </w:rPr>
                </w:rPrChange>
              </w:rPr>
            </w:pPr>
            <w:del w:id="8271" w:author="Craig Parker" w:date="2024-08-07T12:22:00Z">
              <w:r w:rsidRPr="002E4822" w:rsidDel="006E7398">
                <w:rPr>
                  <w:rFonts w:ascii="Nunito" w:eastAsia="Aptos Narrow" w:hAnsi="Nunito" w:cs="Aptos Narrow"/>
                  <w:color w:val="000000" w:themeColor="text1"/>
                  <w:sz w:val="20"/>
                </w:rPr>
                <w:delText>Temperature (Ground, Min, Max) at 2 m above ground; Solar irradiance; Wind speed (toward east, north) at 10 m above ground; Daily precipitation (total, rate); Dewpoint; Pressure</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599D3657" w14:textId="05D0BA10" w:rsidR="3E93EB8D" w:rsidRPr="002E4822" w:rsidDel="006E7398" w:rsidRDefault="3E93EB8D" w:rsidP="3E93EB8D">
            <w:pPr>
              <w:rPr>
                <w:del w:id="8272" w:author="Craig Parker" w:date="2024-08-07T12:22:00Z"/>
                <w:rFonts w:ascii="Nunito" w:hAnsi="Nunito"/>
                <w:color w:val="000000" w:themeColor="text1"/>
                <w:sz w:val="20"/>
                <w:rPrChange w:id="8273" w:author="Craig Parker" w:date="2024-08-07T12:23:00Z">
                  <w:rPr>
                    <w:del w:id="8274" w:author="Craig Parker" w:date="2024-08-07T12:22:00Z"/>
                  </w:rPr>
                </w:rPrChange>
              </w:rPr>
            </w:pPr>
            <w:del w:id="8275" w:author="Craig Parker" w:date="2024-08-07T12:22:00Z">
              <w:r w:rsidRPr="002E4822" w:rsidDel="006E7398">
                <w:rPr>
                  <w:rFonts w:ascii="Nunito" w:eastAsia="Aptos Narrow" w:hAnsi="Nunito" w:cs="Aptos Narrow"/>
                  <w:color w:val="000000" w:themeColor="text1"/>
                  <w:sz w:val="20"/>
                </w:rPr>
                <w:delText>Spatial: Global coverage, 0.065536 deg. Temporal: 3 – 6 hourly &amp; daily res.; Jan 2014 – Oct 2019</w:delText>
              </w:r>
            </w:del>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167B9D18" w14:textId="1CF6EDA3" w:rsidR="3E93EB8D" w:rsidRPr="002E4822" w:rsidDel="006E7398" w:rsidRDefault="3E93EB8D" w:rsidP="3E93EB8D">
            <w:pPr>
              <w:rPr>
                <w:del w:id="8276" w:author="Craig Parker" w:date="2024-08-07T12:22:00Z"/>
                <w:rFonts w:ascii="Nunito" w:hAnsi="Nunito"/>
                <w:color w:val="000000" w:themeColor="text1"/>
                <w:sz w:val="20"/>
                <w:rPrChange w:id="8277" w:author="Craig Parker" w:date="2024-08-07T12:23:00Z">
                  <w:rPr>
                    <w:del w:id="8278" w:author="Craig Parker" w:date="2024-08-07T12:22:00Z"/>
                  </w:rPr>
                </w:rPrChange>
              </w:rPr>
            </w:pPr>
            <w:del w:id="8279" w:author="Craig Parker" w:date="2024-08-07T12:22:00Z">
              <w:r w:rsidRPr="002E4822" w:rsidDel="006E7398">
                <w:rPr>
                  <w:rFonts w:ascii="Nunito" w:eastAsia="Aptos Narrow" w:hAnsi="Nunito" w:cs="Aptos Narrow"/>
                  <w:color w:val="000000" w:themeColor="text1"/>
                  <w:sz w:val="20"/>
                </w:rPr>
                <w:delText>Determination of heat hazard; Thermal comfort metrics; combined climate exposures (forecasts)</w:delText>
              </w:r>
            </w:del>
          </w:p>
        </w:tc>
      </w:tr>
      <w:tr w:rsidR="006E7398" w:rsidRPr="002E4822" w:rsidDel="006E7398" w14:paraId="319012B2" w14:textId="77777777" w:rsidTr="3DE9DB2F">
        <w:trPr>
          <w:trHeight w:val="870"/>
          <w:del w:id="8280"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2A6AE2D6" w14:textId="686161C4" w:rsidR="3E93EB8D" w:rsidRPr="002E4822" w:rsidDel="006E7398" w:rsidRDefault="3E93EB8D" w:rsidP="3E93EB8D">
            <w:pPr>
              <w:rPr>
                <w:del w:id="8281" w:author="Craig Parker" w:date="2024-08-07T12:22:00Z"/>
                <w:rFonts w:ascii="Nunito" w:hAnsi="Nunito"/>
                <w:color w:val="000000" w:themeColor="text1"/>
                <w:sz w:val="20"/>
                <w:rPrChange w:id="8282" w:author="Craig Parker" w:date="2024-08-07T12:23:00Z">
                  <w:rPr>
                    <w:del w:id="8283" w:author="Craig Parker" w:date="2024-08-07T12:22:00Z"/>
                  </w:rPr>
                </w:rPrChange>
              </w:rPr>
            </w:pPr>
            <w:del w:id="8284" w:author="Craig Parker" w:date="2024-08-07T12:22:00Z">
              <w:r w:rsidRPr="002E4822" w:rsidDel="006E7398">
                <w:rPr>
                  <w:rFonts w:ascii="Nunito" w:eastAsia="Aptos Narrow" w:hAnsi="Nunito" w:cs="Aptos Narrow"/>
                  <w:color w:val="000000" w:themeColor="text1"/>
                  <w:sz w:val="20"/>
                </w:rPr>
                <w:delText>Current and historical weather Data layers from The Weather Company, an IBM Business</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119660EF" w14:textId="614F513D" w:rsidR="3E93EB8D" w:rsidRPr="002E4822" w:rsidDel="006E7398" w:rsidRDefault="3E93EB8D" w:rsidP="3E93EB8D">
            <w:pPr>
              <w:rPr>
                <w:del w:id="8285" w:author="Craig Parker" w:date="2024-08-07T12:22:00Z"/>
                <w:rFonts w:ascii="Nunito" w:hAnsi="Nunito"/>
                <w:color w:val="000000" w:themeColor="text1"/>
                <w:sz w:val="20"/>
                <w:rPrChange w:id="8286" w:author="Craig Parker" w:date="2024-08-07T12:23:00Z">
                  <w:rPr>
                    <w:del w:id="8287" w:author="Craig Parker" w:date="2024-08-07T12:22:00Z"/>
                  </w:rPr>
                </w:rPrChange>
              </w:rPr>
            </w:pPr>
            <w:del w:id="8288" w:author="Craig Parker" w:date="2024-08-07T12:22:00Z">
              <w:r w:rsidRPr="002E4822" w:rsidDel="006E7398">
                <w:rPr>
                  <w:rFonts w:ascii="Nunito" w:eastAsia="Aptos Narrow" w:hAnsi="Nunito" w:cs="Aptos Narrow"/>
                  <w:color w:val="000000" w:themeColor="text1"/>
                  <w:sz w:val="20"/>
                </w:rPr>
                <w:delText>Temperature (Change, Min, Max, Feels like); Solar irradiance; Wind (speed, gust &amp; dir.); Rel. Humidity; Daily precipitation (total, rate); Dewpoint; 3-hrly Pressure Change</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04486E0B" w14:textId="1D8F111E" w:rsidR="3E93EB8D" w:rsidRPr="002E4822" w:rsidDel="006E7398" w:rsidRDefault="3E93EB8D" w:rsidP="3E93EB8D">
            <w:pPr>
              <w:rPr>
                <w:del w:id="8289" w:author="Craig Parker" w:date="2024-08-07T12:22:00Z"/>
                <w:rFonts w:ascii="Nunito" w:hAnsi="Nunito"/>
                <w:color w:val="000000" w:themeColor="text1"/>
                <w:sz w:val="20"/>
                <w:rPrChange w:id="8290" w:author="Craig Parker" w:date="2024-08-07T12:23:00Z">
                  <w:rPr>
                    <w:del w:id="8291" w:author="Craig Parker" w:date="2024-08-07T12:22:00Z"/>
                  </w:rPr>
                </w:rPrChange>
              </w:rPr>
            </w:pPr>
            <w:del w:id="8292" w:author="Craig Parker" w:date="2024-08-07T12:22:00Z">
              <w:r w:rsidRPr="002E4822" w:rsidDel="006E7398">
                <w:rPr>
                  <w:rFonts w:ascii="Nunito" w:eastAsia="Aptos Narrow" w:hAnsi="Nunito" w:cs="Aptos Narrow"/>
                  <w:color w:val="000000" w:themeColor="text1"/>
                  <w:sz w:val="20"/>
                </w:rPr>
                <w:delText>Spatial: Global coverage, 4km landmass and coastal waterways (hourly &amp; daily res from 2015)</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7E39DBCF" w14:textId="061FC414" w:rsidR="3E93EB8D" w:rsidRPr="002E4822" w:rsidDel="006E7398" w:rsidRDefault="3E93EB8D" w:rsidP="3E93EB8D">
            <w:pPr>
              <w:rPr>
                <w:del w:id="8293" w:author="Craig Parker" w:date="2024-08-07T12:22:00Z"/>
                <w:rFonts w:ascii="Nunito" w:hAnsi="Nunito"/>
                <w:color w:val="000000" w:themeColor="text1"/>
                <w:sz w:val="20"/>
                <w:rPrChange w:id="8294" w:author="Craig Parker" w:date="2024-08-07T12:23:00Z">
                  <w:rPr>
                    <w:del w:id="8295" w:author="Craig Parker" w:date="2024-08-07T12:22:00Z"/>
                  </w:rPr>
                </w:rPrChange>
              </w:rPr>
            </w:pPr>
            <w:del w:id="8296" w:author="Craig Parker" w:date="2024-08-07T12:22:00Z">
              <w:r w:rsidRPr="002E4822" w:rsidDel="006E7398">
                <w:rPr>
                  <w:rFonts w:ascii="Nunito" w:eastAsia="Aptos Narrow" w:hAnsi="Nunito" w:cs="Aptos Narrow"/>
                  <w:color w:val="000000" w:themeColor="text1"/>
                  <w:sz w:val="20"/>
                </w:rPr>
                <w:delText>Determination of heat hazard; Thermal comfort metrics; combined climate exposures (historical)</w:delText>
              </w:r>
            </w:del>
          </w:p>
        </w:tc>
      </w:tr>
      <w:tr w:rsidR="006E7398" w:rsidRPr="002E4822" w:rsidDel="006E7398" w14:paraId="7F2A1452" w14:textId="77777777" w:rsidTr="3DE9DB2F">
        <w:trPr>
          <w:trHeight w:val="1155"/>
          <w:del w:id="8297"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15C75B1A" w14:textId="6AA0A0EE" w:rsidR="3E93EB8D" w:rsidRPr="002E4822" w:rsidDel="006E7398" w:rsidRDefault="3E93EB8D" w:rsidP="3E93EB8D">
            <w:pPr>
              <w:rPr>
                <w:del w:id="8298" w:author="Craig Parker" w:date="2024-08-07T12:22:00Z"/>
                <w:rFonts w:ascii="Nunito" w:hAnsi="Nunito"/>
                <w:color w:val="000000" w:themeColor="text1"/>
                <w:sz w:val="20"/>
                <w:rPrChange w:id="8299" w:author="Craig Parker" w:date="2024-08-07T12:23:00Z">
                  <w:rPr>
                    <w:del w:id="8300" w:author="Craig Parker" w:date="2024-08-07T12:22:00Z"/>
                  </w:rPr>
                </w:rPrChange>
              </w:rPr>
            </w:pPr>
            <w:del w:id="8301" w:author="Craig Parker" w:date="2024-08-07T12:22:00Z">
              <w:r w:rsidRPr="002E4822" w:rsidDel="006E7398">
                <w:rPr>
                  <w:rFonts w:ascii="Nunito" w:eastAsia="Aptos Narrow" w:hAnsi="Nunito" w:cs="Aptos Narrow"/>
                  <w:color w:val="000000" w:themeColor="text1"/>
                  <w:sz w:val="20"/>
                </w:rPr>
                <w:delText>A global reanalysis dataset combining observed data with the output of meteorological models.</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57AC8089" w14:textId="599577AD" w:rsidR="3E93EB8D" w:rsidRPr="002E4822" w:rsidDel="006E7398" w:rsidRDefault="3E93EB8D" w:rsidP="3E93EB8D">
            <w:pPr>
              <w:rPr>
                <w:del w:id="8302" w:author="Craig Parker" w:date="2024-08-07T12:22:00Z"/>
                <w:rFonts w:ascii="Nunito" w:hAnsi="Nunito"/>
                <w:color w:val="000000" w:themeColor="text1"/>
                <w:sz w:val="20"/>
                <w:rPrChange w:id="8303" w:author="Craig Parker" w:date="2024-08-07T12:23:00Z">
                  <w:rPr>
                    <w:del w:id="8304" w:author="Craig Parker" w:date="2024-08-07T12:22:00Z"/>
                  </w:rPr>
                </w:rPrChange>
              </w:rPr>
            </w:pPr>
            <w:del w:id="8305" w:author="Craig Parker" w:date="2024-08-07T12:22:00Z">
              <w:r w:rsidRPr="002E4822" w:rsidDel="006E7398">
                <w:rPr>
                  <w:rFonts w:ascii="Nunito" w:eastAsia="Aptos Narrow" w:hAnsi="Nunito" w:cs="Aptos Narrow"/>
                  <w:color w:val="000000" w:themeColor="text1"/>
                  <w:sz w:val="20"/>
                </w:rPr>
                <w:delText>Temperature (2 m above ground, Min, Max); Wind speed (toward east, north); Daily precipitation (total, rate, type); Atmospheric water/water vapour content; Thermal radiation; Soil temperature; Vegetation types and cover (high, low)</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6AA645B8" w14:textId="3215CBC4" w:rsidR="3E93EB8D" w:rsidRPr="002E4822" w:rsidDel="006E7398" w:rsidRDefault="3E93EB8D" w:rsidP="3E93EB8D">
            <w:pPr>
              <w:rPr>
                <w:del w:id="8306" w:author="Craig Parker" w:date="2024-08-07T12:22:00Z"/>
                <w:rFonts w:ascii="Nunito" w:hAnsi="Nunito"/>
                <w:color w:val="000000" w:themeColor="text1"/>
                <w:sz w:val="20"/>
                <w:rPrChange w:id="8307" w:author="Craig Parker" w:date="2024-08-07T12:23:00Z">
                  <w:rPr>
                    <w:del w:id="8308" w:author="Craig Parker" w:date="2024-08-07T12:22:00Z"/>
                  </w:rPr>
                </w:rPrChange>
              </w:rPr>
            </w:pPr>
            <w:del w:id="8309" w:author="Craig Parker" w:date="2024-08-07T12:22:00Z">
              <w:r w:rsidRPr="002E4822" w:rsidDel="006E7398">
                <w:rPr>
                  <w:rFonts w:ascii="Nunito" w:eastAsia="Aptos Narrow" w:hAnsi="Nunito" w:cs="Aptos Narrow"/>
                  <w:color w:val="000000" w:themeColor="text1"/>
                  <w:sz w:val="20"/>
                </w:rPr>
                <w:delText>Spatial: Global coverage, 0.131072 degrees PAIRS resolution (raw: 0.25 deg.) Temporal: hourly; coverage from Jan 1980 – Jun 2019</w:delText>
              </w:r>
            </w:del>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49F02190" w14:textId="1AAEA880" w:rsidR="3E93EB8D" w:rsidRPr="002E4822" w:rsidDel="006E7398" w:rsidRDefault="3E93EB8D" w:rsidP="3E93EB8D">
            <w:pPr>
              <w:rPr>
                <w:del w:id="8310" w:author="Craig Parker" w:date="2024-08-07T12:22:00Z"/>
                <w:rFonts w:ascii="Nunito" w:hAnsi="Nunito"/>
                <w:color w:val="000000" w:themeColor="text1"/>
                <w:sz w:val="20"/>
                <w:rPrChange w:id="8311" w:author="Craig Parker" w:date="2024-08-07T12:23:00Z">
                  <w:rPr>
                    <w:del w:id="8312" w:author="Craig Parker" w:date="2024-08-07T12:22:00Z"/>
                  </w:rPr>
                </w:rPrChange>
              </w:rPr>
            </w:pPr>
            <w:del w:id="8313" w:author="Craig Parker" w:date="2024-08-07T12:22:00Z">
              <w:r w:rsidRPr="002E4822" w:rsidDel="006E7398">
                <w:rPr>
                  <w:rFonts w:ascii="Nunito" w:eastAsia="Aptos Narrow" w:hAnsi="Nunito" w:cs="Aptos Narrow"/>
                  <w:color w:val="000000" w:themeColor="text1"/>
                  <w:sz w:val="20"/>
                </w:rPr>
                <w:delText>Determination of heat hazard; Thermal comfort metrics; combined climate exposures (historical)</w:delText>
              </w:r>
            </w:del>
          </w:p>
        </w:tc>
      </w:tr>
      <w:tr w:rsidR="006E7398" w:rsidRPr="002E4822" w:rsidDel="006E7398" w14:paraId="0C5A8FF1" w14:textId="77777777" w:rsidTr="3DE9DB2F">
        <w:trPr>
          <w:trHeight w:val="870"/>
          <w:del w:id="8314"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58C54DEC" w14:textId="5A3FB5D4" w:rsidR="3E93EB8D" w:rsidRPr="002E4822" w:rsidDel="006E7398" w:rsidRDefault="3E93EB8D" w:rsidP="3E93EB8D">
            <w:pPr>
              <w:rPr>
                <w:del w:id="8315" w:author="Craig Parker" w:date="2024-08-07T12:22:00Z"/>
                <w:rFonts w:ascii="Nunito" w:hAnsi="Nunito"/>
                <w:color w:val="000000" w:themeColor="text1"/>
                <w:sz w:val="20"/>
                <w:rPrChange w:id="8316" w:author="Craig Parker" w:date="2024-08-07T12:23:00Z">
                  <w:rPr>
                    <w:del w:id="8317" w:author="Craig Parker" w:date="2024-08-07T12:22:00Z"/>
                  </w:rPr>
                </w:rPrChange>
              </w:rPr>
            </w:pPr>
            <w:del w:id="8318" w:author="Craig Parker" w:date="2024-08-07T12:22:00Z">
              <w:r w:rsidRPr="002E4822" w:rsidDel="006E7398">
                <w:rPr>
                  <w:rFonts w:ascii="Nunito" w:eastAsia="Aptos Narrow" w:hAnsi="Nunito" w:cs="Aptos Narrow"/>
                  <w:color w:val="000000" w:themeColor="text1"/>
                  <w:sz w:val="20"/>
                </w:rPr>
                <w:delText>A global reanalysis dataset combining observed data with the output of meteorological models. Contains hourly data from 1950 to present.</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6ED23137" w14:textId="7D02A3F6" w:rsidR="3E93EB8D" w:rsidRPr="002E4822" w:rsidDel="006E7398" w:rsidRDefault="3E93EB8D" w:rsidP="3E93EB8D">
            <w:pPr>
              <w:rPr>
                <w:del w:id="8319" w:author="Craig Parker" w:date="2024-08-07T12:22:00Z"/>
                <w:rFonts w:ascii="Nunito" w:hAnsi="Nunito"/>
                <w:color w:val="000000" w:themeColor="text1"/>
                <w:sz w:val="20"/>
                <w:rPrChange w:id="8320" w:author="Craig Parker" w:date="2024-08-07T12:23:00Z">
                  <w:rPr>
                    <w:del w:id="8321" w:author="Craig Parker" w:date="2024-08-07T12:22:00Z"/>
                  </w:rPr>
                </w:rPrChange>
              </w:rPr>
            </w:pPr>
            <w:del w:id="8322" w:author="Craig Parker" w:date="2024-08-07T12:22:00Z">
              <w:r w:rsidRPr="002E4822" w:rsidDel="006E7398">
                <w:rPr>
                  <w:rFonts w:ascii="Nunito" w:eastAsia="Aptos Narrow" w:hAnsi="Nunito" w:cs="Aptos Narrow"/>
                  <w:color w:val="000000" w:themeColor="text1"/>
                  <w:sz w:val="20"/>
                </w:rPr>
                <w:delText>Includes a range of surface and near-surface variables including: 2m temperature and dewpoint temperature, surface skin temperature, precipitation, near-surface winds, surface net thermal radiation.</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26F97E62" w14:textId="16BC7624" w:rsidR="3E93EB8D" w:rsidRPr="002E4822" w:rsidDel="006E7398" w:rsidRDefault="3E93EB8D" w:rsidP="3E93EB8D">
            <w:pPr>
              <w:rPr>
                <w:del w:id="8323" w:author="Craig Parker" w:date="2024-08-07T12:22:00Z"/>
                <w:rFonts w:ascii="Nunito" w:hAnsi="Nunito"/>
                <w:color w:val="000000" w:themeColor="text1"/>
                <w:sz w:val="20"/>
                <w:rPrChange w:id="8324" w:author="Craig Parker" w:date="2024-08-07T12:23:00Z">
                  <w:rPr>
                    <w:del w:id="8325" w:author="Craig Parker" w:date="2024-08-07T12:22:00Z"/>
                  </w:rPr>
                </w:rPrChange>
              </w:rPr>
            </w:pPr>
            <w:del w:id="8326" w:author="Craig Parker" w:date="2024-08-07T12:22:00Z">
              <w:r w:rsidRPr="002E4822" w:rsidDel="006E7398">
                <w:rPr>
                  <w:rFonts w:ascii="Nunito" w:eastAsia="Aptos Narrow" w:hAnsi="Nunito" w:cs="Aptos Narrow"/>
                  <w:color w:val="000000" w:themeColor="text1"/>
                  <w:sz w:val="20"/>
                </w:rPr>
                <w:delText>Spatial: Global coverage, 0.1 deg. Temporal: hourly 1950 - present</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278EA19B" w14:textId="27E2912E" w:rsidR="3E93EB8D" w:rsidRPr="002E4822" w:rsidDel="006E7398" w:rsidRDefault="3E93EB8D" w:rsidP="3E93EB8D">
            <w:pPr>
              <w:rPr>
                <w:del w:id="8327" w:author="Craig Parker" w:date="2024-08-07T12:22:00Z"/>
                <w:rFonts w:ascii="Nunito" w:hAnsi="Nunito"/>
                <w:color w:val="000000" w:themeColor="text1"/>
                <w:sz w:val="20"/>
                <w:rPrChange w:id="8328" w:author="Craig Parker" w:date="2024-08-07T12:23:00Z">
                  <w:rPr>
                    <w:del w:id="8329" w:author="Craig Parker" w:date="2024-08-07T12:22:00Z"/>
                  </w:rPr>
                </w:rPrChange>
              </w:rPr>
            </w:pPr>
            <w:del w:id="8330" w:author="Craig Parker" w:date="2024-08-07T12:22:00Z">
              <w:r w:rsidRPr="002E4822" w:rsidDel="006E7398">
                <w:rPr>
                  <w:rFonts w:ascii="Nunito" w:eastAsia="Aptos Narrow" w:hAnsi="Nunito" w:cs="Aptos Narrow"/>
                  <w:color w:val="000000" w:themeColor="text1"/>
                  <w:sz w:val="20"/>
                </w:rPr>
                <w:delText>Determination of heat hazard; Thermal comfort metrics; combined climate exposures (historical)</w:delText>
              </w:r>
            </w:del>
          </w:p>
        </w:tc>
      </w:tr>
      <w:tr w:rsidR="006E7398" w:rsidRPr="002E4822" w:rsidDel="006E7398" w14:paraId="0950D7A9" w14:textId="77777777" w:rsidTr="3DE9DB2F">
        <w:trPr>
          <w:trHeight w:val="870"/>
          <w:del w:id="8331"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46C4F74A" w14:textId="096444F9" w:rsidR="3E93EB8D" w:rsidRPr="002E4822" w:rsidDel="006E7398" w:rsidRDefault="3E93EB8D" w:rsidP="3E93EB8D">
            <w:pPr>
              <w:rPr>
                <w:del w:id="8332" w:author="Craig Parker" w:date="2024-08-07T12:22:00Z"/>
                <w:rFonts w:ascii="Nunito" w:hAnsi="Nunito"/>
                <w:color w:val="000000" w:themeColor="text1"/>
                <w:sz w:val="20"/>
                <w:rPrChange w:id="8333" w:author="Craig Parker" w:date="2024-08-07T12:23:00Z">
                  <w:rPr>
                    <w:del w:id="8334" w:author="Craig Parker" w:date="2024-08-07T12:22:00Z"/>
                  </w:rPr>
                </w:rPrChange>
              </w:rPr>
            </w:pPr>
            <w:del w:id="8335" w:author="Craig Parker" w:date="2024-08-07T12:22:00Z">
              <w:r w:rsidRPr="002E4822" w:rsidDel="006E7398">
                <w:rPr>
                  <w:rFonts w:ascii="Nunito" w:eastAsia="Aptos Narrow" w:hAnsi="Nunito" w:cs="Aptos Narrow"/>
                  <w:color w:val="000000" w:themeColor="text1"/>
                  <w:sz w:val="20"/>
                </w:rPr>
                <w:delText>A global bias-corrected reconstruction of near-surface meteorological variables derived from the ERA5.</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7D84CD96" w14:textId="4AF6F871" w:rsidR="3E93EB8D" w:rsidRPr="002E4822" w:rsidDel="006E7398" w:rsidRDefault="3E93EB8D" w:rsidP="3E93EB8D">
            <w:pPr>
              <w:rPr>
                <w:del w:id="8336" w:author="Craig Parker" w:date="2024-08-07T12:22:00Z"/>
                <w:rFonts w:ascii="Nunito" w:hAnsi="Nunito"/>
                <w:color w:val="000000" w:themeColor="text1"/>
                <w:sz w:val="20"/>
                <w:rPrChange w:id="8337" w:author="Craig Parker" w:date="2024-08-07T12:23:00Z">
                  <w:rPr>
                    <w:del w:id="8338" w:author="Craig Parker" w:date="2024-08-07T12:22:00Z"/>
                  </w:rPr>
                </w:rPrChange>
              </w:rPr>
            </w:pPr>
            <w:del w:id="8339" w:author="Craig Parker" w:date="2024-08-07T12:22:00Z">
              <w:r w:rsidRPr="002E4822" w:rsidDel="006E7398">
                <w:rPr>
                  <w:rFonts w:ascii="Nunito" w:eastAsia="Aptos Narrow" w:hAnsi="Nunito" w:cs="Aptos Narrow"/>
                  <w:color w:val="000000" w:themeColor="text1"/>
                  <w:sz w:val="20"/>
                </w:rPr>
                <w:delText>Includes a range of surface and near-surface variables including: near surface air temperature, specific humidity, rainfall, wind speed, air pressure and surface longwave and shortwave radiation</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75D4432D" w14:textId="17CB925C" w:rsidR="3E93EB8D" w:rsidRPr="002E4822" w:rsidDel="006E7398" w:rsidRDefault="3E93EB8D" w:rsidP="3E93EB8D">
            <w:pPr>
              <w:rPr>
                <w:del w:id="8340" w:author="Craig Parker" w:date="2024-08-07T12:22:00Z"/>
                <w:rFonts w:ascii="Nunito" w:hAnsi="Nunito"/>
                <w:color w:val="000000" w:themeColor="text1"/>
                <w:sz w:val="20"/>
                <w:rPrChange w:id="8341" w:author="Craig Parker" w:date="2024-08-07T12:23:00Z">
                  <w:rPr>
                    <w:del w:id="8342" w:author="Craig Parker" w:date="2024-08-07T12:22:00Z"/>
                  </w:rPr>
                </w:rPrChange>
              </w:rPr>
            </w:pPr>
            <w:del w:id="8343" w:author="Craig Parker" w:date="2024-08-07T12:22:00Z">
              <w:r w:rsidRPr="002E4822" w:rsidDel="006E7398">
                <w:rPr>
                  <w:rFonts w:ascii="Nunito" w:eastAsia="Aptos Narrow" w:hAnsi="Nunito" w:cs="Aptos Narrow"/>
                  <w:color w:val="000000" w:themeColor="text1"/>
                  <w:sz w:val="20"/>
                </w:rPr>
                <w:delText>Spatial: Global land Temporal: Hourly 1979 - 2019</w:delText>
              </w:r>
            </w:del>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7AC9650A" w14:textId="4AAAADA8" w:rsidR="3E93EB8D" w:rsidRPr="002E4822" w:rsidDel="006E7398" w:rsidRDefault="3E93EB8D" w:rsidP="3E93EB8D">
            <w:pPr>
              <w:rPr>
                <w:del w:id="8344" w:author="Craig Parker" w:date="2024-08-07T12:22:00Z"/>
                <w:rFonts w:ascii="Nunito" w:hAnsi="Nunito"/>
                <w:color w:val="000000" w:themeColor="text1"/>
                <w:sz w:val="20"/>
                <w:rPrChange w:id="8345" w:author="Craig Parker" w:date="2024-08-07T12:23:00Z">
                  <w:rPr>
                    <w:del w:id="8346" w:author="Craig Parker" w:date="2024-08-07T12:22:00Z"/>
                  </w:rPr>
                </w:rPrChange>
              </w:rPr>
            </w:pPr>
            <w:del w:id="8347" w:author="Craig Parker" w:date="2024-08-07T12:22:00Z">
              <w:r w:rsidRPr="002E4822" w:rsidDel="006E7398">
                <w:rPr>
                  <w:rFonts w:ascii="Nunito" w:eastAsia="Aptos Narrow" w:hAnsi="Nunito" w:cs="Aptos Narrow"/>
                  <w:color w:val="000000" w:themeColor="text1"/>
                  <w:sz w:val="20"/>
                </w:rPr>
                <w:delText>Determination of heat hazard; Thermal comfort metrics; combined climate exposures (historical)</w:delText>
              </w:r>
            </w:del>
          </w:p>
        </w:tc>
      </w:tr>
      <w:tr w:rsidR="006E7398" w:rsidRPr="002E4822" w:rsidDel="006E7398" w14:paraId="7D6E3054" w14:textId="77777777" w:rsidTr="3DE9DB2F">
        <w:trPr>
          <w:trHeight w:val="585"/>
          <w:del w:id="8348"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2C53B2D4" w14:textId="36213BC7" w:rsidR="3E93EB8D" w:rsidRPr="002E4822" w:rsidDel="006E7398" w:rsidRDefault="3E93EB8D" w:rsidP="3E93EB8D">
            <w:pPr>
              <w:rPr>
                <w:del w:id="8349" w:author="Craig Parker" w:date="2024-08-07T12:22:00Z"/>
                <w:rFonts w:ascii="Nunito" w:hAnsi="Nunito"/>
                <w:color w:val="000000" w:themeColor="text1"/>
                <w:sz w:val="20"/>
                <w:rPrChange w:id="8350" w:author="Craig Parker" w:date="2024-08-07T12:23:00Z">
                  <w:rPr>
                    <w:del w:id="8351" w:author="Craig Parker" w:date="2024-08-07T12:22:00Z"/>
                  </w:rPr>
                </w:rPrChange>
              </w:rPr>
            </w:pPr>
            <w:del w:id="8352" w:author="Craig Parker" w:date="2024-08-07T12:22:00Z">
              <w:r w:rsidRPr="002E4822" w:rsidDel="006E7398">
                <w:rPr>
                  <w:rFonts w:ascii="Nunito" w:eastAsia="Aptos Narrow" w:hAnsi="Nunito" w:cs="Aptos Narrow"/>
                  <w:color w:val="000000" w:themeColor="text1"/>
                  <w:sz w:val="20"/>
                </w:rPr>
                <w:delText>Temperature and precipitation from different datasets including: GISTEMP, Berkeley Earth, CPC and CPC-CONUS, CHIRPS, IMERG, CMORPH, GPCC and CRU</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76C41C00" w14:textId="5C22A023" w:rsidR="3E93EB8D" w:rsidRPr="002E4822" w:rsidDel="006E7398" w:rsidRDefault="3E93EB8D" w:rsidP="3E93EB8D">
            <w:pPr>
              <w:rPr>
                <w:del w:id="8353" w:author="Craig Parker" w:date="2024-08-07T12:22:00Z"/>
                <w:rFonts w:ascii="Nunito" w:hAnsi="Nunito"/>
                <w:color w:val="000000" w:themeColor="text1"/>
                <w:sz w:val="20"/>
                <w:rPrChange w:id="8354" w:author="Craig Parker" w:date="2024-08-07T12:23:00Z">
                  <w:rPr>
                    <w:del w:id="8355" w:author="Craig Parker" w:date="2024-08-07T12:22:00Z"/>
                  </w:rPr>
                </w:rPrChange>
              </w:rPr>
            </w:pPr>
            <w:del w:id="8356" w:author="Craig Parker" w:date="2024-08-07T12:22:00Z">
              <w:r w:rsidRPr="002E4822" w:rsidDel="006E7398">
                <w:rPr>
                  <w:rFonts w:ascii="Nunito" w:eastAsia="Aptos Narrow" w:hAnsi="Nunito" w:cs="Aptos Narrow"/>
                  <w:color w:val="000000" w:themeColor="text1"/>
                  <w:sz w:val="20"/>
                </w:rPr>
                <w:delText>Precipitation, maximum, mean and minimum temperature</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36061BF0" w14:textId="7035DE29" w:rsidR="3E93EB8D" w:rsidRPr="002E4822" w:rsidDel="006E7398" w:rsidRDefault="3E93EB8D" w:rsidP="3E93EB8D">
            <w:pPr>
              <w:rPr>
                <w:del w:id="8357" w:author="Craig Parker" w:date="2024-08-07T12:22:00Z"/>
                <w:rFonts w:ascii="Nunito" w:hAnsi="Nunito"/>
                <w:color w:val="000000" w:themeColor="text1"/>
                <w:sz w:val="20"/>
                <w:rPrChange w:id="8358" w:author="Craig Parker" w:date="2024-08-07T12:23:00Z">
                  <w:rPr>
                    <w:del w:id="8359" w:author="Craig Parker" w:date="2024-08-07T12:22:00Z"/>
                  </w:rPr>
                </w:rPrChange>
              </w:rPr>
            </w:pPr>
            <w:del w:id="8360" w:author="Craig Parker" w:date="2024-08-07T12:22:00Z">
              <w:r w:rsidRPr="002E4822" w:rsidDel="006E7398">
                <w:rPr>
                  <w:rFonts w:ascii="Nunito" w:eastAsia="Aptos Narrow" w:hAnsi="Nunito" w:cs="Aptos Narrow"/>
                  <w:color w:val="000000" w:themeColor="text1"/>
                  <w:sz w:val="20"/>
                </w:rPr>
                <w:delText>Spatial: Global, quasi-global, Africa depending on the dataset. Temporal: daily or monthly depending on the dataset</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471EBC82" w14:textId="44FD0625" w:rsidR="3E93EB8D" w:rsidRPr="002E4822" w:rsidDel="006E7398" w:rsidRDefault="3E93EB8D" w:rsidP="3E93EB8D">
            <w:pPr>
              <w:rPr>
                <w:del w:id="8361" w:author="Craig Parker" w:date="2024-08-07T12:22:00Z"/>
                <w:rFonts w:ascii="Nunito" w:hAnsi="Nunito"/>
                <w:color w:val="000000" w:themeColor="text1"/>
                <w:sz w:val="20"/>
                <w:rPrChange w:id="8362" w:author="Craig Parker" w:date="2024-08-07T12:23:00Z">
                  <w:rPr>
                    <w:del w:id="8363" w:author="Craig Parker" w:date="2024-08-07T12:22:00Z"/>
                  </w:rPr>
                </w:rPrChange>
              </w:rPr>
            </w:pPr>
            <w:del w:id="8364" w:author="Craig Parker" w:date="2024-08-07T12:22:00Z">
              <w:r w:rsidRPr="002E4822" w:rsidDel="006E7398">
                <w:rPr>
                  <w:rFonts w:ascii="Nunito" w:eastAsia="Aptos Narrow" w:hAnsi="Nunito" w:cs="Aptos Narrow"/>
                  <w:color w:val="000000" w:themeColor="text1"/>
                  <w:sz w:val="20"/>
                </w:rPr>
                <w:delText>Determination of heat hazard; Thermal comfort metrics; combined climate exposures (historical)</w:delText>
              </w:r>
            </w:del>
          </w:p>
        </w:tc>
      </w:tr>
      <w:tr w:rsidR="006E7398" w:rsidRPr="002E4822" w:rsidDel="006E7398" w14:paraId="074100BA" w14:textId="77777777" w:rsidTr="3DE9DB2F">
        <w:trPr>
          <w:trHeight w:val="585"/>
          <w:del w:id="8365"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2587E164" w14:textId="5BCF69D0" w:rsidR="3E93EB8D" w:rsidRPr="002E4822" w:rsidDel="006E7398" w:rsidRDefault="3E93EB8D" w:rsidP="3E93EB8D">
            <w:pPr>
              <w:rPr>
                <w:del w:id="8366" w:author="Craig Parker" w:date="2024-08-07T12:22:00Z"/>
                <w:rFonts w:ascii="Nunito" w:hAnsi="Nunito"/>
                <w:color w:val="000000" w:themeColor="text1"/>
                <w:sz w:val="20"/>
                <w:rPrChange w:id="8367" w:author="Craig Parker" w:date="2024-08-07T12:23:00Z">
                  <w:rPr>
                    <w:del w:id="8368" w:author="Craig Parker" w:date="2024-08-07T12:22:00Z"/>
                  </w:rPr>
                </w:rPrChange>
              </w:rPr>
            </w:pPr>
            <w:del w:id="8369" w:author="Craig Parker" w:date="2024-08-07T12:22:00Z">
              <w:r w:rsidRPr="002E4822" w:rsidDel="006E7398">
                <w:rPr>
                  <w:rFonts w:ascii="Nunito" w:eastAsia="Aptos Narrow" w:hAnsi="Nunito" w:cs="Aptos Narrow"/>
                  <w:color w:val="000000" w:themeColor="text1"/>
                  <w:sz w:val="20"/>
                </w:rPr>
                <w:delText>Model outputs forecasting climate conditions over the three months following the forecast initialization</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54797F0C" w14:textId="110579C8" w:rsidR="3E93EB8D" w:rsidRPr="002E4822" w:rsidDel="006E7398" w:rsidRDefault="3E93EB8D" w:rsidP="3E93EB8D">
            <w:pPr>
              <w:rPr>
                <w:del w:id="8370" w:author="Craig Parker" w:date="2024-08-07T12:22:00Z"/>
                <w:rFonts w:ascii="Nunito" w:hAnsi="Nunito"/>
                <w:color w:val="000000" w:themeColor="text1"/>
                <w:sz w:val="20"/>
                <w:rPrChange w:id="8371" w:author="Craig Parker" w:date="2024-08-07T12:23:00Z">
                  <w:rPr>
                    <w:del w:id="8372" w:author="Craig Parker" w:date="2024-08-07T12:22:00Z"/>
                  </w:rPr>
                </w:rPrChange>
              </w:rPr>
            </w:pPr>
            <w:del w:id="8373" w:author="Craig Parker" w:date="2024-08-07T12:22:00Z">
              <w:r w:rsidRPr="002E4822" w:rsidDel="006E7398">
                <w:rPr>
                  <w:rFonts w:ascii="Nunito" w:eastAsia="Aptos Narrow" w:hAnsi="Nunito" w:cs="Aptos Narrow"/>
                  <w:color w:val="000000" w:themeColor="text1"/>
                  <w:sz w:val="20"/>
                </w:rPr>
                <w:delText>Temperature 2m above ground (min, max), Daily precipitation (total)</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023DC3DF" w14:textId="7F311635" w:rsidR="3E93EB8D" w:rsidRPr="002E4822" w:rsidDel="006E7398" w:rsidRDefault="3E93EB8D" w:rsidP="3E93EB8D">
            <w:pPr>
              <w:rPr>
                <w:del w:id="8374" w:author="Craig Parker" w:date="2024-08-07T12:22:00Z"/>
                <w:rFonts w:ascii="Nunito" w:hAnsi="Nunito"/>
                <w:color w:val="000000" w:themeColor="text1"/>
                <w:sz w:val="20"/>
                <w:rPrChange w:id="8375" w:author="Craig Parker" w:date="2024-08-07T12:23:00Z">
                  <w:rPr>
                    <w:del w:id="8376" w:author="Craig Parker" w:date="2024-08-07T12:22:00Z"/>
                  </w:rPr>
                </w:rPrChange>
              </w:rPr>
            </w:pPr>
            <w:del w:id="8377" w:author="Craig Parker" w:date="2024-08-07T12:22:00Z">
              <w:r w:rsidRPr="002E4822" w:rsidDel="006E7398">
                <w:rPr>
                  <w:rFonts w:ascii="Nunito" w:eastAsia="Aptos Narrow" w:hAnsi="Nunito" w:cs="Aptos Narrow"/>
                  <w:color w:val="000000" w:themeColor="text1"/>
                  <w:sz w:val="20"/>
                </w:rPr>
                <w:delText>Temporal: daily</w:delText>
              </w:r>
            </w:del>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61C0DA67" w14:textId="126AABB4" w:rsidR="3E93EB8D" w:rsidRPr="002E4822" w:rsidDel="006E7398" w:rsidRDefault="3E93EB8D" w:rsidP="3E93EB8D">
            <w:pPr>
              <w:rPr>
                <w:del w:id="8378" w:author="Craig Parker" w:date="2024-08-07T12:22:00Z"/>
                <w:rFonts w:ascii="Nunito" w:hAnsi="Nunito"/>
                <w:color w:val="000000" w:themeColor="text1"/>
                <w:sz w:val="20"/>
                <w:rPrChange w:id="8379" w:author="Craig Parker" w:date="2024-08-07T12:23:00Z">
                  <w:rPr>
                    <w:del w:id="8380" w:author="Craig Parker" w:date="2024-08-07T12:22:00Z"/>
                  </w:rPr>
                </w:rPrChange>
              </w:rPr>
            </w:pPr>
            <w:del w:id="8381" w:author="Craig Parker" w:date="2024-08-07T12:22:00Z">
              <w:r w:rsidRPr="002E4822" w:rsidDel="006E7398">
                <w:rPr>
                  <w:rFonts w:ascii="Nunito" w:eastAsia="Aptos Narrow" w:hAnsi="Nunito" w:cs="Aptos Narrow"/>
                  <w:color w:val="000000" w:themeColor="text1"/>
                  <w:sz w:val="20"/>
                </w:rPr>
                <w:delText>Seasonal (weeks to 3 months) time horizon forecasting of relevant weather conditions (heat hazard) for early warning</w:delText>
              </w:r>
            </w:del>
          </w:p>
        </w:tc>
      </w:tr>
      <w:tr w:rsidR="006E7398" w:rsidRPr="002E4822" w:rsidDel="006E7398" w14:paraId="63C59CEF" w14:textId="77777777" w:rsidTr="3DE9DB2F">
        <w:trPr>
          <w:trHeight w:val="585"/>
          <w:del w:id="8382"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4836C1D4" w14:textId="4AAE8A91" w:rsidR="3E93EB8D" w:rsidRPr="002E4822" w:rsidDel="006E7398" w:rsidRDefault="3E93EB8D" w:rsidP="3E93EB8D">
            <w:pPr>
              <w:rPr>
                <w:del w:id="8383" w:author="Craig Parker" w:date="2024-08-07T12:22:00Z"/>
                <w:rFonts w:ascii="Nunito" w:hAnsi="Nunito"/>
                <w:color w:val="000000" w:themeColor="text1"/>
                <w:sz w:val="20"/>
                <w:rPrChange w:id="8384" w:author="Craig Parker" w:date="2024-08-07T12:23:00Z">
                  <w:rPr>
                    <w:del w:id="8385" w:author="Craig Parker" w:date="2024-08-07T12:22:00Z"/>
                  </w:rPr>
                </w:rPrChange>
              </w:rPr>
            </w:pPr>
            <w:del w:id="8386" w:author="Craig Parker" w:date="2024-08-07T12:22:00Z">
              <w:r w:rsidRPr="002E4822" w:rsidDel="006E7398">
                <w:rPr>
                  <w:rFonts w:ascii="Nunito" w:eastAsia="Aptos Narrow" w:hAnsi="Nunito" w:cs="Aptos Narrow"/>
                  <w:color w:val="000000" w:themeColor="text1"/>
                  <w:sz w:val="20"/>
                </w:rPr>
                <w:delText>Very high resolution (4km) simulations of historical and future climate over Africa</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044DB21D" w14:textId="0EEAC83D" w:rsidR="3E93EB8D" w:rsidRPr="002E4822" w:rsidDel="006E7398" w:rsidRDefault="3E93EB8D" w:rsidP="3E93EB8D">
            <w:pPr>
              <w:rPr>
                <w:del w:id="8387" w:author="Craig Parker" w:date="2024-08-07T12:22:00Z"/>
                <w:rFonts w:ascii="Nunito" w:hAnsi="Nunito"/>
                <w:color w:val="000000" w:themeColor="text1"/>
                <w:sz w:val="20"/>
                <w:rPrChange w:id="8388" w:author="Craig Parker" w:date="2024-08-07T12:23:00Z">
                  <w:rPr>
                    <w:del w:id="8389" w:author="Craig Parker" w:date="2024-08-07T12:22:00Z"/>
                  </w:rPr>
                </w:rPrChange>
              </w:rPr>
            </w:pPr>
            <w:del w:id="8390" w:author="Craig Parker" w:date="2024-08-07T12:22:00Z">
              <w:r w:rsidRPr="002E4822" w:rsidDel="006E7398">
                <w:rPr>
                  <w:rFonts w:ascii="Nunito" w:eastAsia="Aptos Narrow" w:hAnsi="Nunito" w:cs="Aptos Narrow"/>
                  <w:color w:val="000000" w:themeColor="text1"/>
                  <w:sz w:val="20"/>
                </w:rPr>
                <w:delText>Temperature 2m above ground (min, max), daily precipitation (total), multi-level circulation</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7F9A6DA3" w14:textId="752B344E" w:rsidR="3E93EB8D" w:rsidRPr="002E4822" w:rsidDel="006E7398" w:rsidRDefault="3E93EB8D" w:rsidP="3E93EB8D">
            <w:pPr>
              <w:rPr>
                <w:del w:id="8391" w:author="Craig Parker" w:date="2024-08-07T12:22:00Z"/>
                <w:rFonts w:ascii="Nunito" w:hAnsi="Nunito"/>
                <w:color w:val="000000" w:themeColor="text1"/>
                <w:sz w:val="20"/>
                <w:rPrChange w:id="8392" w:author="Craig Parker" w:date="2024-08-07T12:23:00Z">
                  <w:rPr>
                    <w:del w:id="8393" w:author="Craig Parker" w:date="2024-08-07T12:22:00Z"/>
                  </w:rPr>
                </w:rPrChange>
              </w:rPr>
            </w:pPr>
            <w:del w:id="8394" w:author="Craig Parker" w:date="2024-08-07T12:22:00Z">
              <w:r w:rsidRPr="002E4822" w:rsidDel="006E7398">
                <w:rPr>
                  <w:rFonts w:ascii="Nunito" w:eastAsia="Aptos Narrow" w:hAnsi="Nunito" w:cs="Aptos Narrow"/>
                  <w:color w:val="000000" w:themeColor="text1"/>
                  <w:sz w:val="20"/>
                </w:rPr>
                <w:delText>Temporal: hourly</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53F242E4" w14:textId="4BDCF739" w:rsidR="3E93EB8D" w:rsidRPr="002E4822" w:rsidDel="006E7398" w:rsidRDefault="3E93EB8D" w:rsidP="3E93EB8D">
            <w:pPr>
              <w:rPr>
                <w:del w:id="8395" w:author="Craig Parker" w:date="2024-08-07T12:22:00Z"/>
                <w:rFonts w:ascii="Nunito" w:hAnsi="Nunito"/>
                <w:color w:val="000000" w:themeColor="text1"/>
                <w:sz w:val="20"/>
                <w:rPrChange w:id="8396" w:author="Craig Parker" w:date="2024-08-07T12:23:00Z">
                  <w:rPr>
                    <w:del w:id="8397" w:author="Craig Parker" w:date="2024-08-07T12:22:00Z"/>
                  </w:rPr>
                </w:rPrChange>
              </w:rPr>
            </w:pPr>
            <w:del w:id="8398" w:author="Craig Parker" w:date="2024-08-07T12:22:00Z">
              <w:r w:rsidRPr="002E4822" w:rsidDel="006E7398">
                <w:rPr>
                  <w:rFonts w:ascii="Nunito" w:eastAsia="Aptos Narrow" w:hAnsi="Nunito" w:cs="Aptos Narrow"/>
                  <w:color w:val="000000" w:themeColor="text1"/>
                  <w:sz w:val="20"/>
                </w:rPr>
                <w:delText>Dynamical downscaling to support sub-urban temp hazard mapping</w:delText>
              </w:r>
            </w:del>
          </w:p>
        </w:tc>
      </w:tr>
      <w:tr w:rsidR="006E7398" w:rsidRPr="002E4822" w:rsidDel="006E7398" w14:paraId="2F2273F6" w14:textId="77777777" w:rsidTr="3DE9DB2F">
        <w:trPr>
          <w:trHeight w:val="585"/>
          <w:del w:id="8399"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649F8D3D" w14:textId="15E06E50" w:rsidR="3E93EB8D" w:rsidRPr="002E4822" w:rsidDel="006E7398" w:rsidRDefault="3E93EB8D" w:rsidP="3E93EB8D">
            <w:pPr>
              <w:rPr>
                <w:del w:id="8400" w:author="Craig Parker" w:date="2024-08-07T12:22:00Z"/>
                <w:rFonts w:ascii="Nunito" w:hAnsi="Nunito"/>
                <w:color w:val="000000" w:themeColor="text1"/>
                <w:sz w:val="20"/>
                <w:rPrChange w:id="8401" w:author="Craig Parker" w:date="2024-08-07T12:23:00Z">
                  <w:rPr>
                    <w:del w:id="8402" w:author="Craig Parker" w:date="2024-08-07T12:22:00Z"/>
                  </w:rPr>
                </w:rPrChange>
              </w:rPr>
            </w:pPr>
            <w:del w:id="8403" w:author="Craig Parker" w:date="2024-08-07T12:22:00Z">
              <w:r w:rsidRPr="002E4822" w:rsidDel="006E7398">
                <w:rPr>
                  <w:rFonts w:ascii="Nunito" w:eastAsia="Aptos Narrow" w:hAnsi="Nunito" w:cs="Aptos Narrow"/>
                  <w:color w:val="000000" w:themeColor="text1"/>
                  <w:sz w:val="20"/>
                </w:rPr>
                <w:delText>Ensemble of dynamically downscaled simulations of African climate to 50km, 25km, and 10km resolution</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392E6D5B" w14:textId="11D31DB3" w:rsidR="3E93EB8D" w:rsidRPr="002E4822" w:rsidDel="006E7398" w:rsidRDefault="3E93EB8D" w:rsidP="3E93EB8D">
            <w:pPr>
              <w:rPr>
                <w:del w:id="8404" w:author="Craig Parker" w:date="2024-08-07T12:22:00Z"/>
                <w:rFonts w:ascii="Nunito" w:hAnsi="Nunito"/>
                <w:color w:val="000000" w:themeColor="text1"/>
                <w:sz w:val="20"/>
                <w:rPrChange w:id="8405" w:author="Craig Parker" w:date="2024-08-07T12:23:00Z">
                  <w:rPr>
                    <w:del w:id="8406" w:author="Craig Parker" w:date="2024-08-07T12:22:00Z"/>
                  </w:rPr>
                </w:rPrChange>
              </w:rPr>
            </w:pPr>
            <w:del w:id="8407" w:author="Craig Parker" w:date="2024-08-07T12:22:00Z">
              <w:r w:rsidRPr="002E4822" w:rsidDel="006E7398">
                <w:rPr>
                  <w:rFonts w:ascii="Nunito" w:eastAsia="Aptos Narrow" w:hAnsi="Nunito" w:cs="Aptos Narrow"/>
                  <w:color w:val="000000" w:themeColor="text1"/>
                  <w:sz w:val="20"/>
                </w:rPr>
                <w:delText>Temperature 2m above ground (min, max), daily precipitation (total), multi-level circulation fields</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72B8AEC9" w14:textId="54B2D7B9" w:rsidR="3E93EB8D" w:rsidRPr="002E4822" w:rsidDel="006E7398" w:rsidRDefault="3E93EB8D" w:rsidP="3E93EB8D">
            <w:pPr>
              <w:rPr>
                <w:del w:id="8408" w:author="Craig Parker" w:date="2024-08-07T12:22:00Z"/>
                <w:rFonts w:ascii="Nunito" w:hAnsi="Nunito"/>
                <w:color w:val="000000" w:themeColor="text1"/>
                <w:sz w:val="20"/>
                <w:rPrChange w:id="8409" w:author="Craig Parker" w:date="2024-08-07T12:23:00Z">
                  <w:rPr>
                    <w:del w:id="8410" w:author="Craig Parker" w:date="2024-08-07T12:22:00Z"/>
                  </w:rPr>
                </w:rPrChange>
              </w:rPr>
            </w:pPr>
            <w:del w:id="8411" w:author="Craig Parker" w:date="2024-08-07T12:22:00Z">
              <w:r w:rsidRPr="002E4822" w:rsidDel="006E7398">
                <w:rPr>
                  <w:rFonts w:ascii="Nunito" w:eastAsia="Aptos Narrow" w:hAnsi="Nunito" w:cs="Aptos Narrow"/>
                  <w:color w:val="000000" w:themeColor="text1"/>
                  <w:sz w:val="20"/>
                </w:rPr>
                <w:delText>Temporal: daily and sub-daily (6 hourly)</w:delText>
              </w:r>
            </w:del>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4B77724A" w14:textId="738CB3F5" w:rsidR="3E93EB8D" w:rsidRPr="002E4822" w:rsidDel="006E7398" w:rsidRDefault="3E93EB8D" w:rsidP="3E93EB8D">
            <w:pPr>
              <w:rPr>
                <w:del w:id="8412" w:author="Craig Parker" w:date="2024-08-07T12:22:00Z"/>
                <w:rFonts w:ascii="Nunito" w:hAnsi="Nunito"/>
                <w:color w:val="000000" w:themeColor="text1"/>
                <w:sz w:val="20"/>
                <w:rPrChange w:id="8413" w:author="Craig Parker" w:date="2024-08-07T12:23:00Z">
                  <w:rPr>
                    <w:del w:id="8414" w:author="Craig Parker" w:date="2024-08-07T12:22:00Z"/>
                  </w:rPr>
                </w:rPrChange>
              </w:rPr>
            </w:pPr>
            <w:del w:id="8415" w:author="Craig Parker" w:date="2024-08-07T12:22:00Z">
              <w:r w:rsidRPr="002E4822" w:rsidDel="006E7398">
                <w:rPr>
                  <w:rFonts w:ascii="Nunito" w:eastAsia="Aptos Narrow" w:hAnsi="Nunito" w:cs="Aptos Narrow"/>
                  <w:color w:val="000000" w:themeColor="text1"/>
                  <w:sz w:val="20"/>
                </w:rPr>
                <w:delText>Dynamical downscaling of climate to support sub-urban temperature hazard mapping</w:delText>
              </w:r>
            </w:del>
          </w:p>
        </w:tc>
      </w:tr>
      <w:tr w:rsidR="006E7398" w:rsidRPr="002E4822" w:rsidDel="006E7398" w14:paraId="57C776DD" w14:textId="77777777" w:rsidTr="3DE9DB2F">
        <w:trPr>
          <w:trHeight w:val="285"/>
          <w:del w:id="8416"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325B75C4" w14:textId="50F391BB" w:rsidR="3E93EB8D" w:rsidRPr="002E4822" w:rsidDel="006E7398" w:rsidRDefault="3E93EB8D" w:rsidP="3E93EB8D">
            <w:pPr>
              <w:rPr>
                <w:del w:id="8417" w:author="Craig Parker" w:date="2024-08-07T12:22:00Z"/>
                <w:rFonts w:ascii="Nunito" w:hAnsi="Nunito"/>
                <w:color w:val="000000" w:themeColor="text1"/>
                <w:sz w:val="20"/>
                <w:rPrChange w:id="8418" w:author="Craig Parker" w:date="2024-08-07T12:23:00Z">
                  <w:rPr>
                    <w:del w:id="8419" w:author="Craig Parker" w:date="2024-08-07T12:22:00Z"/>
                  </w:rPr>
                </w:rPrChange>
              </w:rPr>
            </w:pPr>
            <w:del w:id="8420" w:author="Craig Parker" w:date="2024-08-07T12:22:00Z">
              <w:r w:rsidRPr="002E4822" w:rsidDel="006E7398">
                <w:rPr>
                  <w:rFonts w:ascii="Nunito" w:eastAsia="Aptos Narrow" w:hAnsi="Nunito" w:cs="Aptos Narrow"/>
                  <w:color w:val="000000" w:themeColor="text1"/>
                  <w:sz w:val="20"/>
                </w:rPr>
                <w:delText>Global archive of daily weather station data</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14A53B41" w14:textId="1D7264F1" w:rsidR="3E93EB8D" w:rsidRPr="002E4822" w:rsidDel="006E7398" w:rsidRDefault="3E93EB8D" w:rsidP="3E93EB8D">
            <w:pPr>
              <w:rPr>
                <w:del w:id="8421" w:author="Craig Parker" w:date="2024-08-07T12:22:00Z"/>
                <w:rFonts w:ascii="Nunito" w:hAnsi="Nunito"/>
                <w:color w:val="000000" w:themeColor="text1"/>
                <w:sz w:val="20"/>
                <w:rPrChange w:id="8422" w:author="Craig Parker" w:date="2024-08-07T12:23:00Z">
                  <w:rPr>
                    <w:del w:id="8423" w:author="Craig Parker" w:date="2024-08-07T12:22:00Z"/>
                  </w:rPr>
                </w:rPrChange>
              </w:rPr>
            </w:pPr>
            <w:del w:id="8424" w:author="Craig Parker" w:date="2024-08-07T12:22:00Z">
              <w:r w:rsidRPr="002E4822" w:rsidDel="006E7398">
                <w:rPr>
                  <w:rFonts w:ascii="Nunito" w:eastAsia="Aptos Narrow" w:hAnsi="Nunito" w:cs="Aptos Narrow"/>
                  <w:color w:val="000000" w:themeColor="text1"/>
                  <w:sz w:val="20"/>
                </w:rPr>
                <w:delText>Temperature 2m above ground, daily precipitation (total)</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5B047045" w14:textId="6DC6FD6C" w:rsidR="3E93EB8D" w:rsidRPr="002E4822" w:rsidDel="006E7398" w:rsidRDefault="3E93EB8D" w:rsidP="3E93EB8D">
            <w:pPr>
              <w:rPr>
                <w:del w:id="8425" w:author="Craig Parker" w:date="2024-08-07T12:22:00Z"/>
                <w:rFonts w:ascii="Nunito" w:hAnsi="Nunito"/>
                <w:color w:val="000000" w:themeColor="text1"/>
                <w:sz w:val="20"/>
                <w:rPrChange w:id="8426" w:author="Craig Parker" w:date="2024-08-07T12:23:00Z">
                  <w:rPr>
                    <w:del w:id="8427" w:author="Craig Parker" w:date="2024-08-07T12:22:00Z"/>
                  </w:rPr>
                </w:rPrChange>
              </w:rPr>
            </w:pPr>
            <w:del w:id="8428" w:author="Craig Parker" w:date="2024-08-07T12:22:00Z">
              <w:r w:rsidRPr="002E4822" w:rsidDel="006E7398">
                <w:rPr>
                  <w:rFonts w:ascii="Nunito" w:eastAsia="Aptos Narrow" w:hAnsi="Nunito" w:cs="Aptos Narrow"/>
                  <w:color w:val="000000" w:themeColor="text1"/>
                  <w:sz w:val="20"/>
                </w:rPr>
                <w:delText>Temporal: daily, station locations</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60E5724B" w14:textId="24980AF4" w:rsidR="3E93EB8D" w:rsidRPr="002E4822" w:rsidDel="006E7398" w:rsidRDefault="3E93EB8D" w:rsidP="3E93EB8D">
            <w:pPr>
              <w:rPr>
                <w:del w:id="8429" w:author="Craig Parker" w:date="2024-08-07T12:22:00Z"/>
                <w:rFonts w:ascii="Nunito" w:hAnsi="Nunito"/>
                <w:color w:val="000000" w:themeColor="text1"/>
                <w:sz w:val="20"/>
                <w:rPrChange w:id="8430" w:author="Craig Parker" w:date="2024-08-07T12:23:00Z">
                  <w:rPr>
                    <w:del w:id="8431" w:author="Craig Parker" w:date="2024-08-07T12:22:00Z"/>
                  </w:rPr>
                </w:rPrChange>
              </w:rPr>
            </w:pPr>
            <w:del w:id="8432" w:author="Craig Parker" w:date="2024-08-07T12:22:00Z">
              <w:r w:rsidRPr="002E4822" w:rsidDel="006E7398">
                <w:rPr>
                  <w:rFonts w:ascii="Nunito" w:eastAsia="Aptos Narrow" w:hAnsi="Nunito" w:cs="Aptos Narrow"/>
                  <w:color w:val="000000" w:themeColor="text1"/>
                  <w:sz w:val="20"/>
                </w:rPr>
                <w:delText>To support statistical downscaling of temperature hazard</w:delText>
              </w:r>
            </w:del>
          </w:p>
        </w:tc>
      </w:tr>
      <w:tr w:rsidR="006E7398" w:rsidRPr="002E4822" w:rsidDel="006E7398" w14:paraId="1A27D59A" w14:textId="77777777" w:rsidTr="3DE9DB2F">
        <w:trPr>
          <w:trHeight w:val="285"/>
          <w:del w:id="8433"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6CE09B99" w14:textId="4093D33F" w:rsidR="3E93EB8D" w:rsidRPr="002E4822" w:rsidDel="006E7398" w:rsidRDefault="3E93EB8D">
            <w:pPr>
              <w:rPr>
                <w:del w:id="8434" w:author="Craig Parker" w:date="2024-08-07T12:22:00Z"/>
                <w:rFonts w:ascii="Nunito" w:hAnsi="Nunito"/>
                <w:color w:val="000000" w:themeColor="text1"/>
                <w:sz w:val="20"/>
                <w:rPrChange w:id="8435" w:author="Craig Parker" w:date="2024-08-07T12:23:00Z">
                  <w:rPr>
                    <w:del w:id="8436" w:author="Craig Parker" w:date="2024-08-07T12:22:00Z"/>
                  </w:rPr>
                </w:rPrChange>
              </w:rPr>
            </w:pPr>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3E89E74A" w14:textId="021BF1E1" w:rsidR="3E93EB8D" w:rsidRPr="002E4822" w:rsidDel="006E7398" w:rsidRDefault="3E93EB8D">
            <w:pPr>
              <w:rPr>
                <w:del w:id="8437" w:author="Craig Parker" w:date="2024-08-07T12:22:00Z"/>
                <w:rFonts w:ascii="Nunito" w:hAnsi="Nunito"/>
                <w:color w:val="000000" w:themeColor="text1"/>
                <w:sz w:val="20"/>
                <w:rPrChange w:id="8438" w:author="Craig Parker" w:date="2024-08-07T12:23:00Z">
                  <w:rPr>
                    <w:del w:id="8439" w:author="Craig Parker" w:date="2024-08-07T12:22:00Z"/>
                  </w:rPr>
                </w:rPrChange>
              </w:rPr>
            </w:pPr>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688E7DE5" w14:textId="051AFDFD" w:rsidR="3E93EB8D" w:rsidRPr="002E4822" w:rsidDel="006E7398" w:rsidRDefault="3E93EB8D">
            <w:pPr>
              <w:rPr>
                <w:del w:id="8440" w:author="Craig Parker" w:date="2024-08-07T12:22:00Z"/>
                <w:rFonts w:ascii="Nunito" w:hAnsi="Nunito"/>
                <w:color w:val="000000" w:themeColor="text1"/>
                <w:sz w:val="20"/>
                <w:rPrChange w:id="8441" w:author="Craig Parker" w:date="2024-08-07T12:23:00Z">
                  <w:rPr>
                    <w:del w:id="8442" w:author="Craig Parker" w:date="2024-08-07T12:22:00Z"/>
                  </w:rPr>
                </w:rPrChange>
              </w:rPr>
            </w:pPr>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6623BA8B" w14:textId="778E7DB2" w:rsidR="3E93EB8D" w:rsidRPr="002E4822" w:rsidDel="006E7398" w:rsidRDefault="3E93EB8D">
            <w:pPr>
              <w:rPr>
                <w:del w:id="8443" w:author="Craig Parker" w:date="2024-08-07T12:22:00Z"/>
                <w:rFonts w:ascii="Nunito" w:hAnsi="Nunito"/>
                <w:color w:val="000000" w:themeColor="text1"/>
                <w:sz w:val="20"/>
                <w:rPrChange w:id="8444" w:author="Craig Parker" w:date="2024-08-07T12:23:00Z">
                  <w:rPr>
                    <w:del w:id="8445" w:author="Craig Parker" w:date="2024-08-07T12:22:00Z"/>
                  </w:rPr>
                </w:rPrChange>
              </w:rPr>
            </w:pPr>
          </w:p>
        </w:tc>
      </w:tr>
      <w:tr w:rsidR="006E7398" w:rsidRPr="002E4822" w:rsidDel="006E7398" w14:paraId="053A3C35" w14:textId="77777777" w:rsidTr="3DE9DB2F">
        <w:trPr>
          <w:trHeight w:val="285"/>
          <w:del w:id="8446"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0A0C06A1" w14:textId="1EA1D722" w:rsidR="3E93EB8D" w:rsidRPr="002E4822" w:rsidDel="006E7398" w:rsidRDefault="3E93EB8D" w:rsidP="3E93EB8D">
            <w:pPr>
              <w:rPr>
                <w:del w:id="8447" w:author="Craig Parker" w:date="2024-08-07T12:22:00Z"/>
                <w:rFonts w:ascii="Nunito" w:hAnsi="Nunito"/>
                <w:color w:val="000000" w:themeColor="text1"/>
                <w:sz w:val="20"/>
                <w:rPrChange w:id="8448" w:author="Craig Parker" w:date="2024-08-07T12:23:00Z">
                  <w:rPr>
                    <w:del w:id="8449" w:author="Craig Parker" w:date="2024-08-07T12:22:00Z"/>
                  </w:rPr>
                </w:rPrChange>
              </w:rPr>
            </w:pPr>
            <w:del w:id="8450" w:author="Craig Parker" w:date="2024-08-07T12:22:00Z">
              <w:r w:rsidRPr="002E4822" w:rsidDel="006E7398">
                <w:rPr>
                  <w:rFonts w:ascii="Nunito" w:eastAsia="Aptos Narrow" w:hAnsi="Nunito" w:cs="Aptos Narrow"/>
                  <w:color w:val="000000" w:themeColor="text1"/>
                  <w:sz w:val="20"/>
                </w:rPr>
                <w:delText>Global elevation data from the Shuttle Radar Topography Mission (SRTM)</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56E9571F" w14:textId="07109F00" w:rsidR="3E93EB8D" w:rsidRPr="002E4822" w:rsidDel="006E7398" w:rsidRDefault="3E93EB8D" w:rsidP="3E93EB8D">
            <w:pPr>
              <w:rPr>
                <w:del w:id="8451" w:author="Craig Parker" w:date="2024-08-07T12:22:00Z"/>
                <w:rFonts w:ascii="Nunito" w:hAnsi="Nunito"/>
                <w:color w:val="000000" w:themeColor="text1"/>
                <w:sz w:val="20"/>
                <w:rPrChange w:id="8452" w:author="Craig Parker" w:date="2024-08-07T12:23:00Z">
                  <w:rPr>
                    <w:del w:id="8453" w:author="Craig Parker" w:date="2024-08-07T12:22:00Z"/>
                  </w:rPr>
                </w:rPrChange>
              </w:rPr>
            </w:pPr>
            <w:del w:id="8454" w:author="Craig Parker" w:date="2024-08-07T12:22:00Z">
              <w:r w:rsidRPr="002E4822" w:rsidDel="006E7398">
                <w:rPr>
                  <w:rFonts w:ascii="Nunito" w:eastAsia="Aptos Narrow" w:hAnsi="Nunito" w:cs="Aptos Narrow"/>
                  <w:color w:val="000000" w:themeColor="text1"/>
                  <w:sz w:val="20"/>
                </w:rPr>
                <w:delText>Elevation</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46AA67CC" w14:textId="453F26AA" w:rsidR="3E93EB8D" w:rsidRPr="002E4822" w:rsidDel="006E7398" w:rsidRDefault="3E93EB8D" w:rsidP="3E93EB8D">
            <w:pPr>
              <w:rPr>
                <w:del w:id="8455" w:author="Craig Parker" w:date="2024-08-07T12:22:00Z"/>
                <w:rFonts w:ascii="Nunito" w:hAnsi="Nunito"/>
                <w:color w:val="000000" w:themeColor="text1"/>
                <w:sz w:val="20"/>
                <w:rPrChange w:id="8456" w:author="Craig Parker" w:date="2024-08-07T12:23:00Z">
                  <w:rPr>
                    <w:del w:id="8457" w:author="Craig Parker" w:date="2024-08-07T12:22:00Z"/>
                  </w:rPr>
                </w:rPrChange>
              </w:rPr>
            </w:pPr>
            <w:del w:id="8458" w:author="Craig Parker" w:date="2024-08-07T12:22:00Z">
              <w:r w:rsidRPr="002E4822" w:rsidDel="006E7398">
                <w:rPr>
                  <w:rFonts w:ascii="Nunito" w:eastAsia="Aptos Narrow" w:hAnsi="Nunito" w:cs="Aptos Narrow"/>
                  <w:color w:val="000000" w:themeColor="text1"/>
                  <w:sz w:val="20"/>
                </w:rPr>
                <w:delText>Released in 2013</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5A0CC454" w14:textId="7DAED726" w:rsidR="3E93EB8D" w:rsidRPr="002E4822" w:rsidDel="006E7398" w:rsidRDefault="3E93EB8D" w:rsidP="3E93EB8D">
            <w:pPr>
              <w:rPr>
                <w:del w:id="8459" w:author="Craig Parker" w:date="2024-08-07T12:22:00Z"/>
                <w:rFonts w:ascii="Nunito" w:hAnsi="Nunito"/>
                <w:color w:val="000000" w:themeColor="text1"/>
                <w:sz w:val="20"/>
                <w:rPrChange w:id="8460" w:author="Craig Parker" w:date="2024-08-07T12:23:00Z">
                  <w:rPr>
                    <w:del w:id="8461" w:author="Craig Parker" w:date="2024-08-07T12:22:00Z"/>
                  </w:rPr>
                </w:rPrChange>
              </w:rPr>
            </w:pPr>
            <w:del w:id="8462" w:author="Craig Parker" w:date="2024-08-07T12:22:00Z">
              <w:r w:rsidRPr="002E4822" w:rsidDel="006E7398">
                <w:rPr>
                  <w:rFonts w:ascii="Nunito" w:eastAsia="Aptos Narrow" w:hAnsi="Nunito" w:cs="Aptos Narrow"/>
                  <w:color w:val="000000" w:themeColor="text1"/>
                  <w:sz w:val="20"/>
                </w:rPr>
                <w:delText>Determination of heat hazard; Urban heat Island Effect</w:delText>
              </w:r>
            </w:del>
          </w:p>
        </w:tc>
      </w:tr>
      <w:tr w:rsidR="006E7398" w:rsidRPr="002E4822" w:rsidDel="006E7398" w14:paraId="262466C4" w14:textId="77777777" w:rsidTr="3DE9DB2F">
        <w:trPr>
          <w:trHeight w:val="870"/>
          <w:del w:id="8463"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421FFD51" w14:textId="3A932EBA" w:rsidR="3E93EB8D" w:rsidRPr="002E4822" w:rsidDel="006E7398" w:rsidRDefault="3E93EB8D" w:rsidP="3E93EB8D">
            <w:pPr>
              <w:rPr>
                <w:del w:id="8464" w:author="Craig Parker" w:date="2024-08-07T12:22:00Z"/>
                <w:rFonts w:ascii="Nunito" w:hAnsi="Nunito"/>
                <w:color w:val="000000" w:themeColor="text1"/>
                <w:sz w:val="20"/>
                <w:rPrChange w:id="8465" w:author="Craig Parker" w:date="2024-08-07T12:23:00Z">
                  <w:rPr>
                    <w:del w:id="8466" w:author="Craig Parker" w:date="2024-08-07T12:22:00Z"/>
                  </w:rPr>
                </w:rPrChange>
              </w:rPr>
            </w:pPr>
            <w:del w:id="8467" w:author="Craig Parker" w:date="2024-08-07T12:22:00Z">
              <w:r w:rsidRPr="002E4822" w:rsidDel="006E7398">
                <w:rPr>
                  <w:rFonts w:ascii="Nunito" w:eastAsia="Aptos Narrow" w:hAnsi="Nunito" w:cs="Aptos Narrow"/>
                  <w:color w:val="000000" w:themeColor="text1"/>
                  <w:sz w:val="20"/>
                </w:rPr>
                <w:delText>Images from the Sentinel 2 satellite pair which view land surface regions in 13 spectral bands.</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548B6808" w14:textId="7E52D042" w:rsidR="3E93EB8D" w:rsidRPr="002E4822" w:rsidDel="006E7398" w:rsidRDefault="3E93EB8D" w:rsidP="3E93EB8D">
            <w:pPr>
              <w:rPr>
                <w:del w:id="8468" w:author="Craig Parker" w:date="2024-08-07T12:22:00Z"/>
                <w:rFonts w:ascii="Nunito" w:hAnsi="Nunito"/>
                <w:color w:val="000000" w:themeColor="text1"/>
                <w:sz w:val="20"/>
                <w:rPrChange w:id="8469" w:author="Craig Parker" w:date="2024-08-07T12:23:00Z">
                  <w:rPr>
                    <w:del w:id="8470" w:author="Craig Parker" w:date="2024-08-07T12:22:00Z"/>
                  </w:rPr>
                </w:rPrChange>
              </w:rPr>
            </w:pPr>
            <w:del w:id="8471" w:author="Craig Parker" w:date="2024-08-07T12:22:00Z">
              <w:r w:rsidRPr="002E4822" w:rsidDel="006E7398">
                <w:rPr>
                  <w:rFonts w:ascii="Nunito" w:eastAsia="Aptos Narrow" w:hAnsi="Nunito" w:cs="Aptos Narrow"/>
                  <w:color w:val="000000" w:themeColor="text1"/>
                  <w:sz w:val="20"/>
                </w:rPr>
                <w:delText>Urban land cover – vegetation coverage, morphological features, possibly pollution levels (AOT). Bands 4 (red), 8 (NIR) and SCL (Scene Classification); Aerosol Optical Thickness; NDVI sh layer.</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4BA0AFCC" w14:textId="5C308AAE" w:rsidR="3E93EB8D" w:rsidRPr="002E4822" w:rsidDel="006E7398" w:rsidRDefault="3E93EB8D" w:rsidP="3E93EB8D">
            <w:pPr>
              <w:rPr>
                <w:del w:id="8472" w:author="Craig Parker" w:date="2024-08-07T12:22:00Z"/>
                <w:rFonts w:ascii="Nunito" w:hAnsi="Nunito"/>
                <w:color w:val="000000" w:themeColor="text1"/>
                <w:sz w:val="20"/>
                <w:rPrChange w:id="8473" w:author="Craig Parker" w:date="2024-08-07T12:23:00Z">
                  <w:rPr>
                    <w:del w:id="8474" w:author="Craig Parker" w:date="2024-08-07T12:22:00Z"/>
                  </w:rPr>
                </w:rPrChange>
              </w:rPr>
            </w:pPr>
            <w:del w:id="8475" w:author="Craig Parker" w:date="2024-08-07T12:22:00Z">
              <w:r w:rsidRPr="002E4822" w:rsidDel="006E7398">
                <w:rPr>
                  <w:rFonts w:ascii="Nunito" w:eastAsia="Aptos Narrow" w:hAnsi="Nunito" w:cs="Aptos Narrow"/>
                  <w:color w:val="000000" w:themeColor="text1"/>
                  <w:sz w:val="20"/>
                </w:rPr>
                <w:delText>Spatial: Global coverage; 0.000064 deg res Temporal: every 5 days or faster; from Aug 2015 – Nov 2020.</w:delText>
              </w:r>
            </w:del>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69CD9652" w14:textId="6DBE1320" w:rsidR="3E93EB8D" w:rsidRPr="002E4822" w:rsidDel="006E7398" w:rsidRDefault="3E93EB8D" w:rsidP="3E93EB8D">
            <w:pPr>
              <w:rPr>
                <w:del w:id="8476" w:author="Craig Parker" w:date="2024-08-07T12:22:00Z"/>
                <w:rFonts w:ascii="Nunito" w:hAnsi="Nunito"/>
                <w:color w:val="000000" w:themeColor="text1"/>
                <w:sz w:val="20"/>
                <w:rPrChange w:id="8477" w:author="Craig Parker" w:date="2024-08-07T12:23:00Z">
                  <w:rPr>
                    <w:del w:id="8478" w:author="Craig Parker" w:date="2024-08-07T12:22:00Z"/>
                  </w:rPr>
                </w:rPrChange>
              </w:rPr>
            </w:pPr>
            <w:del w:id="8479" w:author="Craig Parker" w:date="2024-08-07T12:22:00Z">
              <w:r w:rsidRPr="002E4822" w:rsidDel="006E7398">
                <w:rPr>
                  <w:rFonts w:ascii="Nunito" w:eastAsia="Aptos Narrow" w:hAnsi="Nunito" w:cs="Aptos Narrow"/>
                  <w:color w:val="000000" w:themeColor="text1"/>
                  <w:sz w:val="20"/>
                </w:rPr>
                <w:delText>If there is a requirement to control for pollution effects or to look at combined heat-pollution exposures</w:delText>
              </w:r>
            </w:del>
          </w:p>
        </w:tc>
      </w:tr>
      <w:tr w:rsidR="006E7398" w:rsidRPr="002E4822" w:rsidDel="006E7398" w14:paraId="5D8738CE" w14:textId="77777777" w:rsidTr="3DE9DB2F">
        <w:trPr>
          <w:trHeight w:val="585"/>
          <w:del w:id="8480"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257C3ADF" w14:textId="79A5563A" w:rsidR="3E93EB8D" w:rsidRPr="002E4822" w:rsidDel="006E7398" w:rsidRDefault="3E93EB8D" w:rsidP="3E93EB8D">
            <w:pPr>
              <w:rPr>
                <w:del w:id="8481" w:author="Craig Parker" w:date="2024-08-07T12:22:00Z"/>
                <w:rFonts w:ascii="Nunito" w:hAnsi="Nunito"/>
                <w:color w:val="000000" w:themeColor="text1"/>
                <w:sz w:val="20"/>
                <w:rPrChange w:id="8482" w:author="Craig Parker" w:date="2024-08-07T12:23:00Z">
                  <w:rPr>
                    <w:del w:id="8483" w:author="Craig Parker" w:date="2024-08-07T12:22:00Z"/>
                  </w:rPr>
                </w:rPrChange>
              </w:rPr>
            </w:pPr>
            <w:del w:id="8484" w:author="Craig Parker" w:date="2024-08-07T12:22:00Z">
              <w:r w:rsidRPr="002E4822" w:rsidDel="006E7398">
                <w:rPr>
                  <w:rFonts w:ascii="Nunito" w:eastAsia="Aptos Narrow" w:hAnsi="Nunito" w:cs="Aptos Narrow"/>
                  <w:color w:val="000000" w:themeColor="text1"/>
                  <w:sz w:val="20"/>
                </w:rPr>
                <w:delText>Satellite derived day and night time, high resolution (1KM) land surface temperature dataset.</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34E368C6" w14:textId="5609458B" w:rsidR="3E93EB8D" w:rsidRPr="002E4822" w:rsidDel="006E7398" w:rsidRDefault="3E93EB8D" w:rsidP="3E93EB8D">
            <w:pPr>
              <w:rPr>
                <w:del w:id="8485" w:author="Craig Parker" w:date="2024-08-07T12:22:00Z"/>
                <w:rFonts w:ascii="Nunito" w:hAnsi="Nunito"/>
                <w:color w:val="000000" w:themeColor="text1"/>
                <w:sz w:val="20"/>
                <w:rPrChange w:id="8486" w:author="Craig Parker" w:date="2024-08-07T12:23:00Z">
                  <w:rPr>
                    <w:del w:id="8487" w:author="Craig Parker" w:date="2024-08-07T12:22:00Z"/>
                  </w:rPr>
                </w:rPrChange>
              </w:rPr>
            </w:pPr>
            <w:del w:id="8488" w:author="Craig Parker" w:date="2024-08-07T12:22:00Z">
              <w:r w:rsidRPr="002E4822" w:rsidDel="006E7398">
                <w:rPr>
                  <w:rFonts w:ascii="Nunito" w:eastAsia="Aptos Narrow" w:hAnsi="Nunito" w:cs="Aptos Narrow"/>
                  <w:color w:val="000000" w:themeColor="text1"/>
                  <w:sz w:val="20"/>
                </w:rPr>
                <w:delText>Land surface temperature</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6CD7487B" w14:textId="56E09239" w:rsidR="3E93EB8D" w:rsidRPr="002E4822" w:rsidDel="006E7398" w:rsidRDefault="3E93EB8D" w:rsidP="3E93EB8D">
            <w:pPr>
              <w:rPr>
                <w:del w:id="8489" w:author="Craig Parker" w:date="2024-08-07T12:22:00Z"/>
                <w:rFonts w:ascii="Nunito" w:hAnsi="Nunito"/>
                <w:color w:val="000000" w:themeColor="text1"/>
                <w:sz w:val="20"/>
                <w:rPrChange w:id="8490" w:author="Craig Parker" w:date="2024-08-07T12:23:00Z">
                  <w:rPr>
                    <w:del w:id="8491" w:author="Craig Parker" w:date="2024-08-07T12:22:00Z"/>
                  </w:rPr>
                </w:rPrChange>
              </w:rPr>
            </w:pPr>
            <w:del w:id="8492" w:author="Craig Parker" w:date="2024-08-07T12:22:00Z">
              <w:r w:rsidRPr="002E4822" w:rsidDel="006E7398">
                <w:rPr>
                  <w:rFonts w:ascii="Nunito" w:eastAsia="Aptos Narrow" w:hAnsi="Nunito" w:cs="Aptos Narrow"/>
                  <w:color w:val="000000" w:themeColor="text1"/>
                  <w:sz w:val="20"/>
                </w:rPr>
                <w:delText>Spatial: Global land surface coverage; 0.00983 deg res. Temporal: daily; 2002/07/04 to present</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70FFE9D1" w14:textId="00567897" w:rsidR="3E93EB8D" w:rsidRPr="002E4822" w:rsidDel="006E7398" w:rsidRDefault="3E93EB8D">
            <w:pPr>
              <w:rPr>
                <w:del w:id="8493" w:author="Craig Parker" w:date="2024-08-07T12:22:00Z"/>
                <w:rFonts w:ascii="Nunito" w:hAnsi="Nunito"/>
                <w:color w:val="000000" w:themeColor="text1"/>
                <w:sz w:val="20"/>
                <w:rPrChange w:id="8494" w:author="Craig Parker" w:date="2024-08-07T12:23:00Z">
                  <w:rPr>
                    <w:del w:id="8495" w:author="Craig Parker" w:date="2024-08-07T12:22:00Z"/>
                  </w:rPr>
                </w:rPrChange>
              </w:rPr>
            </w:pPr>
          </w:p>
        </w:tc>
      </w:tr>
      <w:tr w:rsidR="006E7398" w:rsidRPr="002E4822" w:rsidDel="006E7398" w14:paraId="279B1B3E" w14:textId="77777777" w:rsidTr="3DE9DB2F">
        <w:trPr>
          <w:trHeight w:val="285"/>
          <w:del w:id="8496"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739113C9" w14:textId="589E2225" w:rsidR="3E93EB8D" w:rsidRPr="002E4822" w:rsidDel="006E7398" w:rsidRDefault="3E93EB8D">
            <w:pPr>
              <w:rPr>
                <w:del w:id="8497" w:author="Craig Parker" w:date="2024-08-07T12:22:00Z"/>
                <w:rFonts w:ascii="Nunito" w:hAnsi="Nunito"/>
                <w:color w:val="000000" w:themeColor="text1"/>
                <w:sz w:val="20"/>
                <w:rPrChange w:id="8498" w:author="Craig Parker" w:date="2024-08-07T12:23:00Z">
                  <w:rPr>
                    <w:del w:id="8499" w:author="Craig Parker" w:date="2024-08-07T12:22:00Z"/>
                  </w:rPr>
                </w:rPrChange>
              </w:rPr>
            </w:pPr>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071E2013" w14:textId="4590CDDF" w:rsidR="3E93EB8D" w:rsidRPr="002E4822" w:rsidDel="006E7398" w:rsidRDefault="3E93EB8D">
            <w:pPr>
              <w:rPr>
                <w:del w:id="8500" w:author="Craig Parker" w:date="2024-08-07T12:22:00Z"/>
                <w:rFonts w:ascii="Nunito" w:hAnsi="Nunito"/>
                <w:color w:val="000000" w:themeColor="text1"/>
                <w:sz w:val="20"/>
                <w:rPrChange w:id="8501" w:author="Craig Parker" w:date="2024-08-07T12:23:00Z">
                  <w:rPr>
                    <w:del w:id="8502" w:author="Craig Parker" w:date="2024-08-07T12:22:00Z"/>
                  </w:rPr>
                </w:rPrChange>
              </w:rPr>
            </w:pPr>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25D3D2BA" w14:textId="5F36CDA9" w:rsidR="3E93EB8D" w:rsidRPr="002E4822" w:rsidDel="006E7398" w:rsidRDefault="3E93EB8D">
            <w:pPr>
              <w:rPr>
                <w:del w:id="8503" w:author="Craig Parker" w:date="2024-08-07T12:22:00Z"/>
                <w:rFonts w:ascii="Nunito" w:hAnsi="Nunito"/>
                <w:color w:val="000000" w:themeColor="text1"/>
                <w:sz w:val="20"/>
                <w:rPrChange w:id="8504" w:author="Craig Parker" w:date="2024-08-07T12:23:00Z">
                  <w:rPr>
                    <w:del w:id="8505" w:author="Craig Parker" w:date="2024-08-07T12:22:00Z"/>
                  </w:rPr>
                </w:rPrChange>
              </w:rPr>
            </w:pPr>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347FF8B8" w14:textId="547CAA94" w:rsidR="3E93EB8D" w:rsidRPr="002E4822" w:rsidDel="006E7398" w:rsidRDefault="3E93EB8D">
            <w:pPr>
              <w:rPr>
                <w:del w:id="8506" w:author="Craig Parker" w:date="2024-08-07T12:22:00Z"/>
                <w:rFonts w:ascii="Nunito" w:hAnsi="Nunito"/>
                <w:color w:val="000000" w:themeColor="text1"/>
                <w:sz w:val="20"/>
                <w:rPrChange w:id="8507" w:author="Craig Parker" w:date="2024-08-07T12:23:00Z">
                  <w:rPr>
                    <w:del w:id="8508" w:author="Craig Parker" w:date="2024-08-07T12:22:00Z"/>
                  </w:rPr>
                </w:rPrChange>
              </w:rPr>
            </w:pPr>
          </w:p>
        </w:tc>
      </w:tr>
      <w:tr w:rsidR="006E7398" w:rsidRPr="002E4822" w:rsidDel="006E7398" w14:paraId="0470DC4A" w14:textId="77777777" w:rsidTr="3DE9DB2F">
        <w:trPr>
          <w:trHeight w:val="870"/>
          <w:del w:id="8509"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6373B1DC" w14:textId="71398688" w:rsidR="3E93EB8D" w:rsidRPr="002E4822" w:rsidDel="006E7398" w:rsidRDefault="3E93EB8D" w:rsidP="3E93EB8D">
            <w:pPr>
              <w:rPr>
                <w:del w:id="8510" w:author="Craig Parker" w:date="2024-08-07T12:22:00Z"/>
                <w:rFonts w:ascii="Nunito" w:hAnsi="Nunito"/>
                <w:color w:val="000000" w:themeColor="text1"/>
                <w:sz w:val="20"/>
                <w:rPrChange w:id="8511" w:author="Craig Parker" w:date="2024-08-07T12:23:00Z">
                  <w:rPr>
                    <w:del w:id="8512" w:author="Craig Parker" w:date="2024-08-07T12:22:00Z"/>
                  </w:rPr>
                </w:rPrChange>
              </w:rPr>
            </w:pPr>
            <w:del w:id="8513" w:author="Craig Parker" w:date="2024-08-07T12:22:00Z">
              <w:r w:rsidRPr="002E4822" w:rsidDel="006E7398">
                <w:rPr>
                  <w:rFonts w:ascii="Nunito" w:eastAsia="Aptos Narrow" w:hAnsi="Nunito" w:cs="Aptos Narrow"/>
                  <w:color w:val="000000" w:themeColor="text1"/>
                  <w:sz w:val="20"/>
                </w:rPr>
                <w:delText>GIS raster and shapefiles for the Gauteng City-Region area</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4F9D6D29" w14:textId="42F26CEF" w:rsidR="3E93EB8D" w:rsidRPr="002E4822" w:rsidDel="006E7398" w:rsidRDefault="3E93EB8D" w:rsidP="3E93EB8D">
            <w:pPr>
              <w:rPr>
                <w:del w:id="8514" w:author="Craig Parker" w:date="2024-08-07T12:22:00Z"/>
                <w:rFonts w:ascii="Nunito" w:hAnsi="Nunito"/>
                <w:color w:val="000000" w:themeColor="text1"/>
                <w:sz w:val="20"/>
                <w:rPrChange w:id="8515" w:author="Craig Parker" w:date="2024-08-07T12:23:00Z">
                  <w:rPr>
                    <w:del w:id="8516" w:author="Craig Parker" w:date="2024-08-07T12:22:00Z"/>
                  </w:rPr>
                </w:rPrChange>
              </w:rPr>
            </w:pPr>
            <w:del w:id="8517" w:author="Craig Parker" w:date="2024-08-07T12:22:00Z">
              <w:r w:rsidRPr="002E4822" w:rsidDel="006E7398">
                <w:rPr>
                  <w:rFonts w:ascii="Nunito" w:eastAsia="Aptos Narrow" w:hAnsi="Nunito" w:cs="Aptos Narrow"/>
                  <w:color w:val="000000" w:themeColor="text1"/>
                  <w:sz w:val="20"/>
                </w:rPr>
                <w:delText>Demographics, economics, environmental, spatial structure, spatial change and transport</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227AB0BE" w14:textId="53E650A2" w:rsidR="3E93EB8D" w:rsidRPr="002E4822" w:rsidDel="006E7398" w:rsidRDefault="3E93EB8D" w:rsidP="3E93EB8D">
            <w:pPr>
              <w:rPr>
                <w:del w:id="8518" w:author="Craig Parker" w:date="2024-08-07T12:22:00Z"/>
                <w:rFonts w:ascii="Nunito" w:hAnsi="Nunito"/>
                <w:color w:val="000000" w:themeColor="text1"/>
                <w:sz w:val="20"/>
                <w:rPrChange w:id="8519" w:author="Craig Parker" w:date="2024-08-07T12:23:00Z">
                  <w:rPr>
                    <w:del w:id="8520" w:author="Craig Parker" w:date="2024-08-07T12:22:00Z"/>
                  </w:rPr>
                </w:rPrChange>
              </w:rPr>
            </w:pPr>
            <w:del w:id="8521" w:author="Craig Parker" w:date="2024-08-07T12:22:00Z">
              <w:r w:rsidRPr="002E4822" w:rsidDel="006E7398">
                <w:rPr>
                  <w:rFonts w:ascii="Nunito" w:eastAsia="Aptos Narrow" w:hAnsi="Nunito" w:cs="Aptos Narrow"/>
                  <w:color w:val="000000" w:themeColor="text1"/>
                  <w:sz w:val="20"/>
                </w:rPr>
                <w:delText>Spatial: Gauteng city-region. Temporal: various depending on the variable</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5AA9D8A6" w14:textId="1736DAB6" w:rsidR="3E93EB8D" w:rsidRPr="002E4822" w:rsidDel="006E7398" w:rsidRDefault="3E93EB8D" w:rsidP="3E93EB8D">
            <w:pPr>
              <w:rPr>
                <w:del w:id="8522" w:author="Craig Parker" w:date="2024-08-07T12:22:00Z"/>
                <w:rFonts w:ascii="Nunito" w:hAnsi="Nunito"/>
                <w:color w:val="000000" w:themeColor="text1"/>
                <w:sz w:val="20"/>
                <w:rPrChange w:id="8523" w:author="Craig Parker" w:date="2024-08-07T12:23:00Z">
                  <w:rPr>
                    <w:del w:id="8524" w:author="Craig Parker" w:date="2024-08-07T12:22:00Z"/>
                  </w:rPr>
                </w:rPrChange>
              </w:rPr>
            </w:pPr>
            <w:del w:id="8525" w:author="Craig Parker" w:date="2024-08-07T12:22:00Z">
              <w:r w:rsidRPr="002E4822" w:rsidDel="006E7398">
                <w:rPr>
                  <w:rFonts w:ascii="Nunito" w:eastAsia="Aptos Narrow" w:hAnsi="Nunito" w:cs="Aptos Narrow"/>
                  <w:color w:val="000000" w:themeColor="text1"/>
                  <w:sz w:val="20"/>
                </w:rPr>
                <w:delText>Research Project 2: provides information on socio-economic circumstances and attitudes of residents within the Gauteng City-Region.</w:delText>
              </w:r>
            </w:del>
          </w:p>
        </w:tc>
      </w:tr>
      <w:tr w:rsidR="006E7398" w:rsidRPr="002E4822" w:rsidDel="006E7398" w14:paraId="78BFB049" w14:textId="77777777" w:rsidTr="3DE9DB2F">
        <w:trPr>
          <w:trHeight w:val="870"/>
          <w:del w:id="8526"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492ACE0E" w14:textId="4A587E1F" w:rsidR="3E93EB8D" w:rsidRPr="002E4822" w:rsidDel="006E7398" w:rsidRDefault="3E93EB8D" w:rsidP="3E93EB8D">
            <w:pPr>
              <w:rPr>
                <w:del w:id="8527" w:author="Craig Parker" w:date="2024-08-07T12:22:00Z"/>
                <w:rFonts w:ascii="Nunito" w:hAnsi="Nunito"/>
                <w:color w:val="000000" w:themeColor="text1"/>
                <w:sz w:val="20"/>
                <w:rPrChange w:id="8528" w:author="Craig Parker" w:date="2024-08-07T12:23:00Z">
                  <w:rPr>
                    <w:del w:id="8529" w:author="Craig Parker" w:date="2024-08-07T12:22:00Z"/>
                  </w:rPr>
                </w:rPrChange>
              </w:rPr>
            </w:pPr>
            <w:del w:id="8530" w:author="Craig Parker" w:date="2024-08-07T12:22:00Z">
              <w:r w:rsidRPr="002E4822" w:rsidDel="006E7398">
                <w:rPr>
                  <w:rFonts w:ascii="Nunito" w:eastAsia="Aptos Narrow" w:hAnsi="Nunito" w:cs="Aptos Narrow"/>
                  <w:color w:val="000000" w:themeColor="text1"/>
                  <w:sz w:val="20"/>
                </w:rPr>
                <w:delText>Annual household Survey</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3901CD4D" w14:textId="41593603" w:rsidR="3E93EB8D" w:rsidRPr="002E4822" w:rsidDel="006E7398" w:rsidRDefault="3E93EB8D" w:rsidP="3E93EB8D">
            <w:pPr>
              <w:rPr>
                <w:del w:id="8531" w:author="Craig Parker" w:date="2024-08-07T12:22:00Z"/>
                <w:rFonts w:ascii="Nunito" w:hAnsi="Nunito"/>
                <w:color w:val="000000" w:themeColor="text1"/>
                <w:sz w:val="20"/>
                <w:rPrChange w:id="8532" w:author="Craig Parker" w:date="2024-08-07T12:23:00Z">
                  <w:rPr>
                    <w:del w:id="8533" w:author="Craig Parker" w:date="2024-08-07T12:22:00Z"/>
                  </w:rPr>
                </w:rPrChange>
              </w:rPr>
            </w:pPr>
            <w:del w:id="8534" w:author="Craig Parker" w:date="2024-08-07T12:22:00Z">
              <w:r w:rsidRPr="002E4822" w:rsidDel="006E7398">
                <w:rPr>
                  <w:rFonts w:ascii="Nunito" w:eastAsia="Aptos Narrow" w:hAnsi="Nunito" w:cs="Aptos Narrow"/>
                  <w:color w:val="000000" w:themeColor="text1"/>
                  <w:sz w:val="20"/>
                </w:rPr>
                <w:delText>Living circumstances of South African households: education, health, social development, housing, access to services and facilities, food security and agriculture.</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19E375B8" w14:textId="5DEBC17E" w:rsidR="3E93EB8D" w:rsidRPr="002E4822" w:rsidDel="006E7398" w:rsidRDefault="3E93EB8D" w:rsidP="3E93EB8D">
            <w:pPr>
              <w:rPr>
                <w:del w:id="8535" w:author="Craig Parker" w:date="2024-08-07T12:22:00Z"/>
                <w:rFonts w:ascii="Nunito" w:hAnsi="Nunito"/>
                <w:color w:val="000000" w:themeColor="text1"/>
                <w:sz w:val="20"/>
                <w:rPrChange w:id="8536" w:author="Craig Parker" w:date="2024-08-07T12:23:00Z">
                  <w:rPr>
                    <w:del w:id="8537" w:author="Craig Parker" w:date="2024-08-07T12:22:00Z"/>
                  </w:rPr>
                </w:rPrChange>
              </w:rPr>
            </w:pPr>
            <w:del w:id="8538" w:author="Craig Parker" w:date="2024-08-07T12:22:00Z">
              <w:r w:rsidRPr="002E4822" w:rsidDel="006E7398">
                <w:rPr>
                  <w:rFonts w:ascii="Nunito" w:eastAsia="Aptos Narrow" w:hAnsi="Nunito" w:cs="Aptos Narrow"/>
                  <w:color w:val="000000" w:themeColor="text1"/>
                  <w:sz w:val="20"/>
                </w:rPr>
                <w:delText>Sample survey data, units are households and individuals</w:delText>
              </w:r>
            </w:del>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554371DA" w14:textId="7A829CF9" w:rsidR="3E93EB8D" w:rsidRPr="002E4822" w:rsidDel="006E7398" w:rsidRDefault="3E93EB8D" w:rsidP="3E93EB8D">
            <w:pPr>
              <w:rPr>
                <w:del w:id="8539" w:author="Craig Parker" w:date="2024-08-07T12:22:00Z"/>
                <w:rFonts w:ascii="Nunito" w:hAnsi="Nunito"/>
                <w:color w:val="000000" w:themeColor="text1"/>
                <w:sz w:val="20"/>
                <w:rPrChange w:id="8540" w:author="Craig Parker" w:date="2024-08-07T12:23:00Z">
                  <w:rPr>
                    <w:del w:id="8541" w:author="Craig Parker" w:date="2024-08-07T12:22:00Z"/>
                  </w:rPr>
                </w:rPrChange>
              </w:rPr>
            </w:pPr>
            <w:del w:id="8542" w:author="Craig Parker" w:date="2024-08-07T12:22:00Z">
              <w:r w:rsidRPr="002E4822" w:rsidDel="006E7398">
                <w:rPr>
                  <w:rFonts w:ascii="Nunito" w:eastAsia="Aptos Narrow" w:hAnsi="Nunito" w:cs="Aptos Narrow"/>
                  <w:color w:val="000000" w:themeColor="text1"/>
                  <w:sz w:val="20"/>
                </w:rPr>
                <w:delText>Research Project 2: provides information on socio-economic circumstances of residents within the Gauteng City-Region.</w:delText>
              </w:r>
            </w:del>
          </w:p>
        </w:tc>
      </w:tr>
      <w:tr w:rsidR="006E7398" w:rsidRPr="002E4822" w:rsidDel="006E7398" w14:paraId="6CDAE391" w14:textId="77777777" w:rsidTr="3DE9DB2F">
        <w:trPr>
          <w:trHeight w:val="870"/>
          <w:del w:id="8543"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4217A21D" w14:textId="2229B56B" w:rsidR="3E93EB8D" w:rsidRPr="002E4822" w:rsidDel="006E7398" w:rsidRDefault="3E93EB8D" w:rsidP="3E93EB8D">
            <w:pPr>
              <w:rPr>
                <w:del w:id="8544" w:author="Craig Parker" w:date="2024-08-07T12:22:00Z"/>
                <w:rFonts w:ascii="Nunito" w:hAnsi="Nunito"/>
                <w:color w:val="000000" w:themeColor="text1"/>
                <w:sz w:val="20"/>
                <w:rPrChange w:id="8545" w:author="Craig Parker" w:date="2024-08-07T12:23:00Z">
                  <w:rPr>
                    <w:del w:id="8546" w:author="Craig Parker" w:date="2024-08-07T12:22:00Z"/>
                  </w:rPr>
                </w:rPrChange>
              </w:rPr>
            </w:pPr>
            <w:del w:id="8547" w:author="Craig Parker" w:date="2024-08-07T12:22:00Z">
              <w:r w:rsidRPr="002E4822" w:rsidDel="006E7398">
                <w:rPr>
                  <w:rFonts w:ascii="Nunito" w:eastAsia="Aptos Narrow" w:hAnsi="Nunito" w:cs="Aptos Narrow"/>
                  <w:color w:val="000000" w:themeColor="text1"/>
                  <w:sz w:val="20"/>
                </w:rPr>
                <w:delText>Household Survey</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4194FBDE" w14:textId="27BE27FE" w:rsidR="3E93EB8D" w:rsidRPr="002E4822" w:rsidDel="006E7398" w:rsidRDefault="3E93EB8D" w:rsidP="3E93EB8D">
            <w:pPr>
              <w:rPr>
                <w:del w:id="8548" w:author="Craig Parker" w:date="2024-08-07T12:22:00Z"/>
                <w:rFonts w:ascii="Nunito" w:hAnsi="Nunito"/>
                <w:color w:val="000000" w:themeColor="text1"/>
                <w:sz w:val="20"/>
                <w:rPrChange w:id="8549" w:author="Craig Parker" w:date="2024-08-07T12:23:00Z">
                  <w:rPr>
                    <w:del w:id="8550" w:author="Craig Parker" w:date="2024-08-07T12:22:00Z"/>
                  </w:rPr>
                </w:rPrChange>
              </w:rPr>
            </w:pPr>
            <w:del w:id="8551" w:author="Craig Parker" w:date="2024-08-07T12:22:00Z">
              <w:r w:rsidRPr="002E4822" w:rsidDel="006E7398">
                <w:rPr>
                  <w:rFonts w:ascii="Nunito" w:eastAsia="Aptos Narrow" w:hAnsi="Nunito" w:cs="Aptos Narrow"/>
                  <w:color w:val="000000" w:themeColor="text1"/>
                  <w:sz w:val="20"/>
                </w:rPr>
                <w:delText>Quality of life, socio-economic circumstances, attitudes to service delivery, psycho-social attitudes, value-base and other characteristics of residents of the Gauteng City-Region.</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00B910A0" w14:textId="35F1A9EE" w:rsidR="3E93EB8D" w:rsidRPr="002E4822" w:rsidDel="006E7398" w:rsidRDefault="3E93EB8D" w:rsidP="3E93EB8D">
            <w:pPr>
              <w:rPr>
                <w:del w:id="8552" w:author="Craig Parker" w:date="2024-08-07T12:22:00Z"/>
                <w:rFonts w:ascii="Nunito" w:hAnsi="Nunito"/>
                <w:color w:val="000000" w:themeColor="text1"/>
                <w:sz w:val="20"/>
                <w:rPrChange w:id="8553" w:author="Craig Parker" w:date="2024-08-07T12:23:00Z">
                  <w:rPr>
                    <w:del w:id="8554" w:author="Craig Parker" w:date="2024-08-07T12:22:00Z"/>
                  </w:rPr>
                </w:rPrChange>
              </w:rPr>
            </w:pPr>
            <w:del w:id="8555" w:author="Craig Parker" w:date="2024-08-07T12:22:00Z">
              <w:r w:rsidRPr="002E4822" w:rsidDel="006E7398">
                <w:rPr>
                  <w:rFonts w:ascii="Nunito" w:eastAsia="Aptos Narrow" w:hAnsi="Nunito" w:cs="Aptos Narrow"/>
                  <w:color w:val="000000" w:themeColor="text1"/>
                  <w:sz w:val="20"/>
                </w:rPr>
                <w:delText>Sample survey data, units are households and individuals</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33F3A99F" w14:textId="0B545AD4" w:rsidR="3E93EB8D" w:rsidRPr="002E4822" w:rsidDel="006E7398" w:rsidRDefault="3E93EB8D" w:rsidP="3E93EB8D">
            <w:pPr>
              <w:rPr>
                <w:del w:id="8556" w:author="Craig Parker" w:date="2024-08-07T12:22:00Z"/>
                <w:rFonts w:ascii="Nunito" w:hAnsi="Nunito"/>
                <w:color w:val="000000" w:themeColor="text1"/>
                <w:sz w:val="20"/>
                <w:rPrChange w:id="8557" w:author="Craig Parker" w:date="2024-08-07T12:23:00Z">
                  <w:rPr>
                    <w:del w:id="8558" w:author="Craig Parker" w:date="2024-08-07T12:22:00Z"/>
                  </w:rPr>
                </w:rPrChange>
              </w:rPr>
            </w:pPr>
            <w:del w:id="8559" w:author="Craig Parker" w:date="2024-08-07T12:22:00Z">
              <w:r w:rsidRPr="002E4822" w:rsidDel="006E7398">
                <w:rPr>
                  <w:rFonts w:ascii="Nunito" w:eastAsia="Aptos Narrow" w:hAnsi="Nunito" w:cs="Aptos Narrow"/>
                  <w:color w:val="000000" w:themeColor="text1"/>
                  <w:sz w:val="20"/>
                </w:rPr>
                <w:delText>Research Project 2: provides information on socio-economic circumstances and attitudes of residents within the Gauteng City-Region.</w:delText>
              </w:r>
            </w:del>
          </w:p>
        </w:tc>
      </w:tr>
      <w:tr w:rsidR="006E7398" w:rsidRPr="002E4822" w:rsidDel="006E7398" w14:paraId="2459260B" w14:textId="77777777" w:rsidTr="3DE9DB2F">
        <w:trPr>
          <w:trHeight w:val="870"/>
          <w:del w:id="8560" w:author="Craig Parker" w:date="2024-08-07T12:22:00Z"/>
        </w:trPr>
        <w:tc>
          <w:tcPr>
            <w:tcW w:w="3671"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048C0EE3" w14:textId="31669D2B" w:rsidR="3E93EB8D" w:rsidRPr="002E4822" w:rsidDel="006E7398" w:rsidRDefault="3E93EB8D" w:rsidP="3E93EB8D">
            <w:pPr>
              <w:rPr>
                <w:del w:id="8561" w:author="Craig Parker" w:date="2024-08-07T12:22:00Z"/>
                <w:rFonts w:ascii="Nunito" w:hAnsi="Nunito"/>
                <w:color w:val="000000" w:themeColor="text1"/>
                <w:sz w:val="20"/>
                <w:rPrChange w:id="8562" w:author="Craig Parker" w:date="2024-08-07T12:23:00Z">
                  <w:rPr>
                    <w:del w:id="8563" w:author="Craig Parker" w:date="2024-08-07T12:22:00Z"/>
                  </w:rPr>
                </w:rPrChange>
              </w:rPr>
            </w:pPr>
            <w:del w:id="8564" w:author="Craig Parker" w:date="2024-08-07T12:22:00Z">
              <w:r w:rsidRPr="002E4822" w:rsidDel="006E7398">
                <w:rPr>
                  <w:rFonts w:ascii="Nunito" w:eastAsia="Aptos Narrow" w:hAnsi="Nunito" w:cs="Aptos Narrow"/>
                  <w:color w:val="000000" w:themeColor="text1"/>
                  <w:sz w:val="20"/>
                </w:rPr>
                <w:delText>Distribution of human population (counts and densities) on continuous global raster surface. Input data are extrapolated to produce population estimates for 5-year intervals</w:delText>
              </w:r>
            </w:del>
          </w:p>
        </w:tc>
        <w:tc>
          <w:tcPr>
            <w:tcW w:w="3097"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5224D9A0" w14:textId="79AF27B6" w:rsidR="3E93EB8D" w:rsidRPr="002E4822" w:rsidDel="006E7398" w:rsidRDefault="3E93EB8D" w:rsidP="3E93EB8D">
            <w:pPr>
              <w:rPr>
                <w:del w:id="8565" w:author="Craig Parker" w:date="2024-08-07T12:22:00Z"/>
                <w:rFonts w:ascii="Nunito" w:hAnsi="Nunito"/>
                <w:color w:val="000000" w:themeColor="text1"/>
                <w:sz w:val="20"/>
                <w:rPrChange w:id="8566" w:author="Craig Parker" w:date="2024-08-07T12:23:00Z">
                  <w:rPr>
                    <w:del w:id="8567" w:author="Craig Parker" w:date="2024-08-07T12:22:00Z"/>
                  </w:rPr>
                </w:rPrChange>
              </w:rPr>
            </w:pPr>
            <w:del w:id="8568" w:author="Craig Parker" w:date="2024-08-07T12:22:00Z">
              <w:r w:rsidRPr="002E4822" w:rsidDel="006E7398">
                <w:rPr>
                  <w:rFonts w:ascii="Nunito" w:eastAsia="Aptos Narrow" w:hAnsi="Nunito" w:cs="Aptos Narrow"/>
                  <w:color w:val="000000" w:themeColor="text1"/>
                  <w:sz w:val="20"/>
                </w:rPr>
                <w:delText>Population counts and density estimates</w:delText>
              </w:r>
            </w:del>
          </w:p>
        </w:tc>
        <w:tc>
          <w:tcPr>
            <w:tcW w:w="3095" w:type="dxa"/>
            <w:tcBorders>
              <w:top w:val="single" w:sz="4" w:space="0" w:color="44B3E1"/>
              <w:left w:val="nil"/>
              <w:bottom w:val="single" w:sz="4" w:space="0" w:color="44B3E1"/>
              <w:right w:val="nil"/>
            </w:tcBorders>
            <w:shd w:val="clear" w:color="auto" w:fill="C0E6F5"/>
            <w:tcMar>
              <w:top w:w="15" w:type="dxa"/>
              <w:left w:w="15" w:type="dxa"/>
              <w:right w:w="15" w:type="dxa"/>
            </w:tcMar>
            <w:vAlign w:val="bottom"/>
          </w:tcPr>
          <w:p w14:paraId="551AFF0F" w14:textId="679FDAD3" w:rsidR="3E93EB8D" w:rsidRPr="002E4822" w:rsidDel="006E7398" w:rsidRDefault="3E93EB8D" w:rsidP="3E93EB8D">
            <w:pPr>
              <w:rPr>
                <w:del w:id="8569" w:author="Craig Parker" w:date="2024-08-07T12:22:00Z"/>
                <w:rFonts w:ascii="Nunito" w:hAnsi="Nunito"/>
                <w:color w:val="000000" w:themeColor="text1"/>
                <w:sz w:val="20"/>
                <w:rPrChange w:id="8570" w:author="Craig Parker" w:date="2024-08-07T12:23:00Z">
                  <w:rPr>
                    <w:del w:id="8571" w:author="Craig Parker" w:date="2024-08-07T12:22:00Z"/>
                  </w:rPr>
                </w:rPrChange>
              </w:rPr>
            </w:pPr>
            <w:del w:id="8572" w:author="Craig Parker" w:date="2024-08-07T12:22:00Z">
              <w:r w:rsidRPr="002E4822" w:rsidDel="006E7398">
                <w:rPr>
                  <w:rFonts w:ascii="Nunito" w:eastAsia="Aptos Narrow" w:hAnsi="Nunito" w:cs="Aptos Narrow"/>
                  <w:color w:val="000000" w:themeColor="text1"/>
                  <w:sz w:val="20"/>
                </w:rPr>
                <w:delText>Spatial: Global coverage, 1km grid res Temporal: 5-yearly; coverage from Jan 2000 to Jan 2020</w:delText>
              </w:r>
            </w:del>
          </w:p>
        </w:tc>
        <w:tc>
          <w:tcPr>
            <w:tcW w:w="3097" w:type="dxa"/>
            <w:tcBorders>
              <w:top w:val="single" w:sz="4" w:space="0" w:color="44B3E1"/>
              <w:left w:val="nil"/>
              <w:bottom w:val="single" w:sz="4" w:space="0" w:color="44B3E1"/>
              <w:right w:val="single" w:sz="4" w:space="0" w:color="44B3E1"/>
            </w:tcBorders>
            <w:shd w:val="clear" w:color="auto" w:fill="C0E6F5"/>
            <w:tcMar>
              <w:top w:w="15" w:type="dxa"/>
              <w:left w:w="15" w:type="dxa"/>
              <w:right w:w="15" w:type="dxa"/>
            </w:tcMar>
            <w:vAlign w:val="bottom"/>
          </w:tcPr>
          <w:p w14:paraId="515FBB8B" w14:textId="1F0C2197" w:rsidR="3E93EB8D" w:rsidRPr="002E4822" w:rsidDel="006E7398" w:rsidRDefault="3E93EB8D" w:rsidP="3E93EB8D">
            <w:pPr>
              <w:rPr>
                <w:del w:id="8573" w:author="Craig Parker" w:date="2024-08-07T12:22:00Z"/>
                <w:rFonts w:ascii="Nunito" w:hAnsi="Nunito"/>
                <w:color w:val="000000" w:themeColor="text1"/>
                <w:sz w:val="20"/>
                <w:rPrChange w:id="8574" w:author="Craig Parker" w:date="2024-08-07T12:23:00Z">
                  <w:rPr>
                    <w:del w:id="8575" w:author="Craig Parker" w:date="2024-08-07T12:22:00Z"/>
                  </w:rPr>
                </w:rPrChange>
              </w:rPr>
            </w:pPr>
            <w:del w:id="8576" w:author="Craig Parker" w:date="2024-08-07T12:22:00Z">
              <w:r w:rsidRPr="002E4822" w:rsidDel="006E7398">
                <w:rPr>
                  <w:rFonts w:ascii="Nunito" w:eastAsia="Aptos Narrow" w:hAnsi="Nunito" w:cs="Aptos Narrow"/>
                  <w:color w:val="000000" w:themeColor="text1"/>
                  <w:sz w:val="20"/>
                </w:rPr>
                <w:delText>Accounting for the population exposed</w:delText>
              </w:r>
            </w:del>
          </w:p>
        </w:tc>
      </w:tr>
      <w:tr w:rsidR="006E7398" w:rsidRPr="002E4822" w:rsidDel="006E7398" w14:paraId="0B152AEC" w14:textId="77777777" w:rsidTr="3DE9DB2F">
        <w:trPr>
          <w:trHeight w:val="285"/>
          <w:del w:id="8577" w:author="Craig Parker" w:date="2024-08-07T12:22:00Z"/>
        </w:trPr>
        <w:tc>
          <w:tcPr>
            <w:tcW w:w="3671" w:type="dxa"/>
            <w:tcBorders>
              <w:top w:val="single" w:sz="4" w:space="0" w:color="44B3E1"/>
              <w:left w:val="nil"/>
              <w:bottom w:val="single" w:sz="4" w:space="0" w:color="44B3E1"/>
              <w:right w:val="nil"/>
            </w:tcBorders>
            <w:tcMar>
              <w:top w:w="15" w:type="dxa"/>
              <w:left w:w="15" w:type="dxa"/>
              <w:right w:w="15" w:type="dxa"/>
            </w:tcMar>
            <w:vAlign w:val="bottom"/>
          </w:tcPr>
          <w:p w14:paraId="3F3B690C" w14:textId="2229F66D" w:rsidR="3E93EB8D" w:rsidRPr="002E4822" w:rsidDel="006E7398" w:rsidRDefault="3E93EB8D" w:rsidP="3E93EB8D">
            <w:pPr>
              <w:rPr>
                <w:del w:id="8578" w:author="Craig Parker" w:date="2024-08-07T12:22:00Z"/>
                <w:rFonts w:ascii="Nunito" w:hAnsi="Nunito"/>
                <w:color w:val="000000" w:themeColor="text1"/>
                <w:sz w:val="20"/>
                <w:rPrChange w:id="8579" w:author="Craig Parker" w:date="2024-08-07T12:23:00Z">
                  <w:rPr>
                    <w:del w:id="8580" w:author="Craig Parker" w:date="2024-08-07T12:22:00Z"/>
                  </w:rPr>
                </w:rPrChange>
              </w:rPr>
            </w:pPr>
            <w:del w:id="8581" w:author="Craig Parker" w:date="2024-08-07T12:22:00Z">
              <w:r w:rsidRPr="002E4822" w:rsidDel="006E7398">
                <w:rPr>
                  <w:rFonts w:ascii="Nunito" w:eastAsia="Aptos Narrow" w:hAnsi="Nunito" w:cs="Aptos Narrow"/>
                  <w:color w:val="000000" w:themeColor="text1"/>
                  <w:sz w:val="20"/>
                </w:rPr>
                <w:delText>Portion of news coverage about specific area and time related to Covid-19</w:delText>
              </w:r>
            </w:del>
          </w:p>
        </w:tc>
        <w:tc>
          <w:tcPr>
            <w:tcW w:w="3097" w:type="dxa"/>
            <w:tcBorders>
              <w:top w:val="single" w:sz="4" w:space="0" w:color="44B3E1"/>
              <w:left w:val="nil"/>
              <w:bottom w:val="single" w:sz="4" w:space="0" w:color="44B3E1"/>
              <w:right w:val="nil"/>
            </w:tcBorders>
            <w:tcMar>
              <w:top w:w="15" w:type="dxa"/>
              <w:left w:w="15" w:type="dxa"/>
              <w:right w:w="15" w:type="dxa"/>
            </w:tcMar>
            <w:vAlign w:val="bottom"/>
          </w:tcPr>
          <w:p w14:paraId="7E4825DB" w14:textId="1D0BE3DC" w:rsidR="3E93EB8D" w:rsidRPr="002E4822" w:rsidDel="006E7398" w:rsidRDefault="3E93EB8D" w:rsidP="3E93EB8D">
            <w:pPr>
              <w:rPr>
                <w:del w:id="8582" w:author="Craig Parker" w:date="2024-08-07T12:22:00Z"/>
                <w:rFonts w:ascii="Nunito" w:hAnsi="Nunito"/>
                <w:color w:val="000000" w:themeColor="text1"/>
                <w:sz w:val="20"/>
                <w:rPrChange w:id="8583" w:author="Craig Parker" w:date="2024-08-07T12:23:00Z">
                  <w:rPr>
                    <w:del w:id="8584" w:author="Craig Parker" w:date="2024-08-07T12:22:00Z"/>
                  </w:rPr>
                </w:rPrChange>
              </w:rPr>
            </w:pPr>
            <w:del w:id="8585" w:author="Craig Parker" w:date="2024-08-07T12:22:00Z">
              <w:r w:rsidRPr="002E4822" w:rsidDel="006E7398">
                <w:rPr>
                  <w:rFonts w:ascii="Nunito" w:eastAsia="Aptos Narrow" w:hAnsi="Nunito" w:cs="Aptos Narrow"/>
                  <w:color w:val="000000" w:themeColor="text1"/>
                  <w:sz w:val="20"/>
                </w:rPr>
                <w:delText>Global events derived from worldwide news coverage.</w:delText>
              </w:r>
            </w:del>
          </w:p>
        </w:tc>
        <w:tc>
          <w:tcPr>
            <w:tcW w:w="3095" w:type="dxa"/>
            <w:tcBorders>
              <w:top w:val="single" w:sz="4" w:space="0" w:color="44B3E1"/>
              <w:left w:val="nil"/>
              <w:bottom w:val="single" w:sz="4" w:space="0" w:color="44B3E1"/>
              <w:right w:val="nil"/>
            </w:tcBorders>
            <w:tcMar>
              <w:top w:w="15" w:type="dxa"/>
              <w:left w:w="15" w:type="dxa"/>
              <w:right w:w="15" w:type="dxa"/>
            </w:tcMar>
            <w:vAlign w:val="bottom"/>
          </w:tcPr>
          <w:p w14:paraId="3382221A" w14:textId="17235BD7" w:rsidR="3E93EB8D" w:rsidRPr="002E4822" w:rsidDel="006E7398" w:rsidRDefault="3E93EB8D" w:rsidP="3E93EB8D">
            <w:pPr>
              <w:rPr>
                <w:del w:id="8586" w:author="Craig Parker" w:date="2024-08-07T12:22:00Z"/>
                <w:rFonts w:ascii="Nunito" w:hAnsi="Nunito"/>
                <w:color w:val="000000" w:themeColor="text1"/>
                <w:sz w:val="20"/>
                <w:rPrChange w:id="8587" w:author="Craig Parker" w:date="2024-08-07T12:23:00Z">
                  <w:rPr>
                    <w:del w:id="8588" w:author="Craig Parker" w:date="2024-08-07T12:22:00Z"/>
                  </w:rPr>
                </w:rPrChange>
              </w:rPr>
            </w:pPr>
            <w:del w:id="8589" w:author="Craig Parker" w:date="2024-08-07T12:22:00Z">
              <w:r w:rsidRPr="002E4822" w:rsidDel="006E7398">
                <w:rPr>
                  <w:rFonts w:ascii="Nunito" w:eastAsia="Aptos Narrow" w:hAnsi="Nunito" w:cs="Aptos Narrow"/>
                  <w:color w:val="000000" w:themeColor="text1"/>
                  <w:sz w:val="20"/>
                </w:rPr>
                <w:delText>Spatial: Global coverage, 0.008192 deg. res</w:delText>
              </w:r>
            </w:del>
          </w:p>
        </w:tc>
        <w:tc>
          <w:tcPr>
            <w:tcW w:w="3097" w:type="dxa"/>
            <w:tcBorders>
              <w:top w:val="single" w:sz="4" w:space="0" w:color="44B3E1"/>
              <w:left w:val="nil"/>
              <w:bottom w:val="single" w:sz="4" w:space="0" w:color="44B3E1"/>
              <w:right w:val="single" w:sz="4" w:space="0" w:color="44B3E1"/>
            </w:tcBorders>
            <w:tcMar>
              <w:top w:w="15" w:type="dxa"/>
              <w:left w:w="15" w:type="dxa"/>
              <w:right w:w="15" w:type="dxa"/>
            </w:tcMar>
            <w:vAlign w:val="bottom"/>
          </w:tcPr>
          <w:p w14:paraId="16214ABA" w14:textId="50A3C827" w:rsidR="3E93EB8D" w:rsidRPr="002E4822" w:rsidDel="006E7398" w:rsidRDefault="3E93EB8D" w:rsidP="3E93EB8D">
            <w:pPr>
              <w:rPr>
                <w:del w:id="8590" w:author="Craig Parker" w:date="2024-08-07T12:22:00Z"/>
                <w:rFonts w:ascii="Nunito" w:hAnsi="Nunito"/>
                <w:color w:val="000000" w:themeColor="text1"/>
                <w:sz w:val="20"/>
                <w:rPrChange w:id="8591" w:author="Craig Parker" w:date="2024-08-07T12:23:00Z">
                  <w:rPr>
                    <w:del w:id="8592" w:author="Craig Parker" w:date="2024-08-07T12:22:00Z"/>
                  </w:rPr>
                </w:rPrChange>
              </w:rPr>
            </w:pPr>
            <w:del w:id="8593" w:author="Craig Parker" w:date="2024-08-07T12:22:00Z">
              <w:r w:rsidRPr="002E4822" w:rsidDel="006E7398">
                <w:rPr>
                  <w:rFonts w:ascii="Nunito" w:eastAsia="Aptos Narrow" w:hAnsi="Nunito" w:cs="Aptos Narrow"/>
                  <w:color w:val="000000" w:themeColor="text1"/>
                  <w:sz w:val="20"/>
                </w:rPr>
                <w:delText>Example for production of spatial data layer for news events</w:delText>
              </w:r>
            </w:del>
          </w:p>
        </w:tc>
      </w:tr>
    </w:tbl>
    <w:p w14:paraId="7553C30E" w14:textId="77777777" w:rsidR="00E5173C" w:rsidRDefault="00E5173C">
      <w:pPr>
        <w:pStyle w:val="Heading1"/>
        <w:rPr>
          <w:ins w:id="8594" w:author="Matthew Chersich" w:date="2024-08-13T20:36:00Z"/>
          <w:rFonts w:ascii="Nunito" w:hAnsi="Nunito"/>
          <w:b/>
          <w:bCs/>
          <w:color w:val="000000" w:themeColor="text1"/>
          <w:sz w:val="20"/>
          <w:szCs w:val="20"/>
          <w:highlight w:val="yellow"/>
        </w:rPr>
        <w:sectPr w:rsidR="00E5173C" w:rsidSect="003C65B3">
          <w:footerReference w:type="default" r:id="rId22"/>
          <w:pgSz w:w="15840" w:h="12240" w:orient="landscape"/>
          <w:pgMar w:top="1440" w:right="1440" w:bottom="1440" w:left="1440" w:header="708" w:footer="708" w:gutter="0"/>
          <w:pgNumType w:start="1"/>
          <w:cols w:space="720"/>
          <w:docGrid w:linePitch="245"/>
        </w:sectPr>
      </w:pPr>
    </w:p>
    <w:p w14:paraId="6FAD9360" w14:textId="75C9A04A" w:rsidR="3DE9DB2F" w:rsidDel="00E278EA" w:rsidRDefault="3DE9DB2F" w:rsidP="3DE9DB2F">
      <w:pPr>
        <w:pStyle w:val="Heading1"/>
        <w:rPr>
          <w:del w:id="8595" w:author="Matthew Chersich" w:date="2024-08-13T20:18:00Z"/>
          <w:rFonts w:ascii="Nunito" w:hAnsi="Nunito"/>
          <w:b/>
          <w:bCs/>
          <w:color w:val="000000" w:themeColor="text1"/>
          <w:sz w:val="20"/>
          <w:szCs w:val="20"/>
          <w:highlight w:val="yellow"/>
          <w:rPrChange w:id="8596" w:author="">
            <w:rPr>
              <w:del w:id="8597" w:author="Matthew Chersich" w:date="2024-08-13T20:18:00Z"/>
            </w:rPr>
          </w:rPrChange>
        </w:rPr>
      </w:pPr>
      <w:del w:id="8598" w:author="Matthew Chersich" w:date="2024-08-13T20:18:00Z">
        <w:r w:rsidRPr="3DE9DB2F" w:rsidDel="00E278EA">
          <w:rPr>
            <w:rFonts w:ascii="Nunito" w:hAnsi="Nunito"/>
            <w:b/>
            <w:bCs/>
            <w:color w:val="000000" w:themeColor="text1"/>
            <w:sz w:val="20"/>
            <w:szCs w:val="20"/>
            <w:highlight w:val="yellow"/>
          </w:rPr>
          <w:lastRenderedPageBreak/>
          <w:delText>Portrait from here onwards</w:delText>
        </w:r>
      </w:del>
    </w:p>
    <w:p w14:paraId="000002C2" w14:textId="7AD7D561" w:rsidR="007813F4" w:rsidRPr="00594D30" w:rsidRDefault="52A8C99F">
      <w:pPr>
        <w:pStyle w:val="Heading1"/>
        <w:rPr>
          <w:rFonts w:ascii="Nunito" w:hAnsi="Nunito"/>
          <w:b/>
          <w:bCs/>
          <w:color w:val="000000" w:themeColor="text1"/>
          <w:sz w:val="20"/>
          <w:szCs w:val="20"/>
          <w:rPrChange w:id="8599" w:author="Craig Parker" w:date="2024-08-07T12:23:00Z">
            <w:rPr/>
          </w:rPrChange>
        </w:rPr>
      </w:pPr>
      <w:bookmarkStart w:id="8600" w:name="_Toc172635240"/>
      <w:bookmarkStart w:id="8601" w:name="_Toc173777830"/>
      <w:bookmarkStart w:id="8602" w:name="_Toc174546658"/>
      <w:ins w:id="8603" w:author="Craig Parker" w:date="2024-07-09T11:55:00Z">
        <w:r w:rsidRPr="00594D30">
          <w:rPr>
            <w:rFonts w:ascii="Nunito" w:hAnsi="Nunito"/>
            <w:b/>
            <w:bCs/>
            <w:color w:val="000000" w:themeColor="text1"/>
            <w:sz w:val="20"/>
            <w:szCs w:val="20"/>
            <w:rPrChange w:id="8604" w:author="Craig Parker" w:date="2024-08-07T12:23:00Z">
              <w:rPr/>
            </w:rPrChange>
          </w:rPr>
          <w:t>Annex</w:t>
        </w:r>
      </w:ins>
      <w:del w:id="8605" w:author="Matthew Chersich" w:date="2024-08-04T20:11:00Z">
        <w:r w:rsidR="6E1C0E23" w:rsidRPr="00594D30" w:rsidDel="52A8C99F">
          <w:rPr>
            <w:rFonts w:ascii="Nunito" w:hAnsi="Nunito"/>
            <w:b/>
            <w:bCs/>
            <w:color w:val="000000" w:themeColor="text1"/>
            <w:sz w:val="20"/>
            <w:szCs w:val="20"/>
            <w:rPrChange w:id="8606" w:author="Craig Parker" w:date="2024-08-07T12:23:00Z">
              <w:rPr/>
            </w:rPrChange>
          </w:rPr>
          <w:delText>e</w:delText>
        </w:r>
      </w:del>
      <w:ins w:id="8607" w:author="Craig Parker" w:date="2024-07-09T11:55:00Z">
        <w:r w:rsidRPr="00594D30">
          <w:rPr>
            <w:rFonts w:ascii="Nunito" w:hAnsi="Nunito"/>
            <w:b/>
            <w:bCs/>
            <w:color w:val="000000" w:themeColor="text1"/>
            <w:sz w:val="20"/>
            <w:szCs w:val="20"/>
            <w:rPrChange w:id="8608" w:author="Craig Parker" w:date="2024-08-07T12:23:00Z">
              <w:rPr/>
            </w:rPrChange>
          </w:rPr>
          <w:t xml:space="preserve"> </w:t>
        </w:r>
      </w:ins>
      <w:r w:rsidRPr="00594D30">
        <w:rPr>
          <w:rFonts w:ascii="Nunito" w:hAnsi="Nunito"/>
          <w:b/>
          <w:bCs/>
          <w:color w:val="000000" w:themeColor="text1"/>
          <w:sz w:val="20"/>
          <w:szCs w:val="20"/>
          <w:rPrChange w:id="8609" w:author="Craig Parker" w:date="2024-08-07T12:23:00Z">
            <w:rPr/>
          </w:rPrChange>
        </w:rPr>
        <w:t>2</w:t>
      </w:r>
      <w:del w:id="8610" w:author="Matthew Chersich" w:date="2024-08-04T20:12:00Z">
        <w:r w:rsidR="6E1C0E23" w:rsidRPr="00594D30" w:rsidDel="52A8C99F">
          <w:rPr>
            <w:rFonts w:ascii="Nunito" w:hAnsi="Nunito"/>
            <w:b/>
            <w:bCs/>
            <w:color w:val="000000" w:themeColor="text1"/>
            <w:sz w:val="20"/>
            <w:szCs w:val="20"/>
            <w:rPrChange w:id="8611" w:author="Craig Parker" w:date="2024-08-07T12:23:00Z">
              <w:rPr/>
            </w:rPrChange>
          </w:rPr>
          <w:delText xml:space="preserve"> </w:delText>
        </w:r>
      </w:del>
      <w:r w:rsidRPr="00594D30">
        <w:rPr>
          <w:rFonts w:ascii="Nunito" w:hAnsi="Nunito"/>
          <w:b/>
          <w:bCs/>
          <w:color w:val="000000" w:themeColor="text1"/>
          <w:sz w:val="20"/>
          <w:szCs w:val="20"/>
          <w:rPrChange w:id="8612" w:author="Craig Parker" w:date="2024-08-07T12:23:00Z">
            <w:rPr/>
          </w:rPrChange>
        </w:rPr>
        <w:t>: Personal information processing agreement</w:t>
      </w:r>
      <w:bookmarkEnd w:id="8600"/>
      <w:bookmarkEnd w:id="8601"/>
      <w:bookmarkEnd w:id="8602"/>
    </w:p>
    <w:p w14:paraId="7E118031" w14:textId="77777777" w:rsidR="00E278EA" w:rsidRPr="000059DF" w:rsidRDefault="00E278EA" w:rsidP="00E278EA">
      <w:pPr>
        <w:rPr>
          <w:ins w:id="8613" w:author="Matthew Chersich" w:date="2024-08-13T20:18:00Z"/>
          <w:rFonts w:ascii="Nunito" w:hAnsi="Nunito"/>
          <w:color w:val="000000" w:themeColor="text1"/>
          <w:sz w:val="20"/>
        </w:rPr>
      </w:pPr>
      <w:ins w:id="8614" w:author="Matthew Chersich" w:date="2024-08-13T20:18:00Z">
        <w:r w:rsidRPr="000059DF">
          <w:rPr>
            <w:rFonts w:ascii="Nunito" w:hAnsi="Nunito"/>
            <w:color w:val="000000" w:themeColor="text1"/>
            <w:sz w:val="20"/>
          </w:rPr>
          <w:t xml:space="preserve">The following agreement will be signed by each person (Operator under POPIA definitions) involved in processing personal information used by the </w:t>
        </w:r>
        <w:r>
          <w:rPr>
            <w:rFonts w:ascii="Nunito" w:hAnsi="Nunito"/>
            <w:color w:val="000000" w:themeColor="text1"/>
            <w:sz w:val="20"/>
          </w:rPr>
          <w:t xml:space="preserve">HEAT Center </w:t>
        </w:r>
        <w:r w:rsidRPr="000059DF">
          <w:rPr>
            <w:rFonts w:ascii="Nunito" w:hAnsi="Nunito"/>
            <w:color w:val="000000" w:themeColor="text1"/>
            <w:sz w:val="20"/>
          </w:rPr>
          <w:t>project.</w:t>
        </w:r>
        <w:r>
          <w:rPr>
            <w:rFonts w:ascii="Nunito" w:hAnsi="Nunito"/>
            <w:color w:val="000000" w:themeColor="text1"/>
            <w:sz w:val="20"/>
          </w:rPr>
          <w:t xml:space="preserve"> This includes the </w:t>
        </w:r>
        <w:r w:rsidRPr="00243BE4">
          <w:rPr>
            <w:rFonts w:ascii="Nunito" w:hAnsi="Nunito"/>
            <w:color w:val="000000" w:themeColor="text1"/>
            <w:sz w:val="20"/>
            <w:highlight w:val="yellow"/>
          </w:rPr>
          <w:t>Core</w:t>
        </w:r>
      </w:ins>
    </w:p>
    <w:p w14:paraId="006FC906" w14:textId="77777777" w:rsidR="00E278EA" w:rsidRPr="000059DF" w:rsidRDefault="00E278EA" w:rsidP="00E278EA">
      <w:pPr>
        <w:rPr>
          <w:ins w:id="8615" w:author="Matthew Chersich" w:date="2024-08-13T20:18:00Z"/>
          <w:rFonts w:ascii="Nunito" w:hAnsi="Nunito"/>
          <w:color w:val="000000" w:themeColor="text1"/>
          <w:sz w:val="20"/>
        </w:rPr>
      </w:pPr>
    </w:p>
    <w:p w14:paraId="5B7F89F9" w14:textId="77777777" w:rsidR="00E278EA" w:rsidRPr="000059DF" w:rsidRDefault="00E278EA" w:rsidP="00E278EA">
      <w:pPr>
        <w:rPr>
          <w:ins w:id="8616" w:author="Matthew Chersich" w:date="2024-08-13T20:18:00Z"/>
          <w:rFonts w:ascii="Nunito" w:hAnsi="Nunito"/>
          <w:color w:val="000000" w:themeColor="text1"/>
          <w:sz w:val="20"/>
        </w:rPr>
      </w:pPr>
      <w:ins w:id="8617" w:author="Matthew Chersich" w:date="2024-08-13T20:18:00Z">
        <w:r w:rsidRPr="000059DF">
          <w:rPr>
            <w:rFonts w:ascii="Nunito" w:hAnsi="Nunito"/>
            <w:color w:val="000000" w:themeColor="text1"/>
            <w:sz w:val="20"/>
          </w:rPr>
          <w:t xml:space="preserve">[Full name] hereby </w:t>
        </w:r>
        <w:proofErr w:type="gramStart"/>
        <w:r w:rsidRPr="000059DF">
          <w:rPr>
            <w:rFonts w:ascii="Nunito" w:hAnsi="Nunito"/>
            <w:color w:val="000000" w:themeColor="text1"/>
            <w:sz w:val="20"/>
          </w:rPr>
          <w:t>agrees</w:t>
        </w:r>
        <w:proofErr w:type="gramEnd"/>
        <w:r w:rsidRPr="000059DF">
          <w:rPr>
            <w:rFonts w:ascii="Nunito" w:hAnsi="Nunito"/>
            <w:color w:val="000000" w:themeColor="text1"/>
            <w:sz w:val="20"/>
          </w:rPr>
          <w:t xml:space="preserve"> to comply with the requirements of the POPIA Act of South Africa as regards the processing of personal information.  These requirements include:</w:t>
        </w:r>
      </w:ins>
    </w:p>
    <w:p w14:paraId="46DD0866" w14:textId="77777777" w:rsidR="00E278EA" w:rsidRPr="000059DF" w:rsidRDefault="00E278EA" w:rsidP="00E278EA">
      <w:pPr>
        <w:rPr>
          <w:ins w:id="8618" w:author="Matthew Chersich" w:date="2024-08-13T20:18:00Z"/>
          <w:rFonts w:ascii="Nunito" w:hAnsi="Nunito"/>
          <w:color w:val="000000" w:themeColor="text1"/>
          <w:sz w:val="20"/>
        </w:rPr>
      </w:pPr>
    </w:p>
    <w:p w14:paraId="2898086C" w14:textId="77777777" w:rsidR="00E278EA" w:rsidRPr="000059DF" w:rsidRDefault="00E278EA" w:rsidP="00E278EA">
      <w:pPr>
        <w:numPr>
          <w:ilvl w:val="0"/>
          <w:numId w:val="21"/>
        </w:numPr>
        <w:rPr>
          <w:ins w:id="8619" w:author="Matthew Chersich" w:date="2024-08-13T20:18:00Z"/>
          <w:rFonts w:ascii="Nunito" w:hAnsi="Nunito"/>
          <w:color w:val="000000" w:themeColor="text1"/>
          <w:sz w:val="20"/>
        </w:rPr>
      </w:pPr>
      <w:ins w:id="8620" w:author="Matthew Chersich" w:date="2024-08-13T20:18:00Z">
        <w:r w:rsidRPr="000059DF">
          <w:rPr>
            <w:rFonts w:ascii="Nunito" w:hAnsi="Nunito"/>
            <w:color w:val="000000" w:themeColor="text1"/>
            <w:sz w:val="20"/>
          </w:rPr>
          <w:t xml:space="preserve">Only processing personal information for the purposes described in the HE²AT </w:t>
        </w:r>
        <w:r>
          <w:rPr>
            <w:rFonts w:ascii="Nunito" w:hAnsi="Nunito"/>
            <w:color w:val="000000" w:themeColor="text1"/>
            <w:sz w:val="20"/>
          </w:rPr>
          <w:t>C</w:t>
        </w:r>
        <w:r w:rsidRPr="000059DF">
          <w:rPr>
            <w:rFonts w:ascii="Nunito" w:hAnsi="Nunito"/>
            <w:color w:val="000000" w:themeColor="text1"/>
            <w:sz w:val="20"/>
          </w:rPr>
          <w:t xml:space="preserve">enter research </w:t>
        </w:r>
        <w:proofErr w:type="gramStart"/>
        <w:r w:rsidRPr="000059DF">
          <w:rPr>
            <w:rFonts w:ascii="Nunito" w:hAnsi="Nunito"/>
            <w:color w:val="000000" w:themeColor="text1"/>
            <w:sz w:val="20"/>
          </w:rPr>
          <w:t>protocols</w:t>
        </w:r>
        <w:r>
          <w:rPr>
            <w:rFonts w:ascii="Nunito" w:hAnsi="Nunito"/>
            <w:color w:val="000000" w:themeColor="text1"/>
            <w:sz w:val="20"/>
          </w:rPr>
          <w:t>;</w:t>
        </w:r>
        <w:proofErr w:type="gramEnd"/>
      </w:ins>
    </w:p>
    <w:p w14:paraId="6B87E921" w14:textId="77777777" w:rsidR="00E278EA" w:rsidRPr="000059DF" w:rsidRDefault="00E278EA" w:rsidP="00E278EA">
      <w:pPr>
        <w:numPr>
          <w:ilvl w:val="0"/>
          <w:numId w:val="21"/>
        </w:numPr>
        <w:rPr>
          <w:ins w:id="8621" w:author="Matthew Chersich" w:date="2024-08-13T20:18:00Z"/>
          <w:rFonts w:ascii="Nunito" w:hAnsi="Nunito"/>
          <w:color w:val="000000" w:themeColor="text1"/>
          <w:sz w:val="20"/>
        </w:rPr>
      </w:pPr>
      <w:ins w:id="8622" w:author="Matthew Chersich" w:date="2024-08-13T20:18:00Z">
        <w:r w:rsidRPr="000059DF">
          <w:rPr>
            <w:rFonts w:ascii="Nunito" w:hAnsi="Nunito"/>
            <w:color w:val="000000" w:themeColor="text1"/>
            <w:sz w:val="20"/>
          </w:rPr>
          <w:t xml:space="preserve">Only processing personal information that is required for these </w:t>
        </w:r>
        <w:proofErr w:type="gramStart"/>
        <w:r w:rsidRPr="000059DF">
          <w:rPr>
            <w:rFonts w:ascii="Nunito" w:hAnsi="Nunito"/>
            <w:color w:val="000000" w:themeColor="text1"/>
            <w:sz w:val="20"/>
          </w:rPr>
          <w:t>purposes</w:t>
        </w:r>
        <w:r>
          <w:rPr>
            <w:rFonts w:ascii="Nunito" w:hAnsi="Nunito"/>
            <w:color w:val="000000" w:themeColor="text1"/>
            <w:sz w:val="20"/>
          </w:rPr>
          <w:t>;</w:t>
        </w:r>
        <w:proofErr w:type="gramEnd"/>
      </w:ins>
    </w:p>
    <w:p w14:paraId="58078548" w14:textId="77777777" w:rsidR="00E278EA" w:rsidRPr="000059DF" w:rsidRDefault="00E278EA" w:rsidP="00E278EA">
      <w:pPr>
        <w:numPr>
          <w:ilvl w:val="0"/>
          <w:numId w:val="21"/>
        </w:numPr>
        <w:rPr>
          <w:ins w:id="8623" w:author="Matthew Chersich" w:date="2024-08-13T20:18:00Z"/>
          <w:rFonts w:ascii="Nunito" w:hAnsi="Nunito"/>
          <w:color w:val="000000" w:themeColor="text1"/>
          <w:sz w:val="20"/>
        </w:rPr>
      </w:pPr>
      <w:ins w:id="8624" w:author="Matthew Chersich" w:date="2024-08-13T20:18:00Z">
        <w:r w:rsidRPr="000059DF">
          <w:rPr>
            <w:rFonts w:ascii="Nunito" w:hAnsi="Nunito"/>
            <w:color w:val="000000" w:themeColor="text1"/>
            <w:sz w:val="20"/>
          </w:rPr>
          <w:t xml:space="preserve">Not enabling or allowing access to personal information to anyone who does not have authorization for such </w:t>
        </w:r>
        <w:proofErr w:type="gramStart"/>
        <w:r w:rsidRPr="000059DF">
          <w:rPr>
            <w:rFonts w:ascii="Nunito" w:hAnsi="Nunito"/>
            <w:color w:val="000000" w:themeColor="text1"/>
            <w:sz w:val="20"/>
          </w:rPr>
          <w:t>access</w:t>
        </w:r>
        <w:r>
          <w:rPr>
            <w:rFonts w:ascii="Nunito" w:hAnsi="Nunito"/>
            <w:color w:val="000000" w:themeColor="text1"/>
            <w:sz w:val="20"/>
          </w:rPr>
          <w:t>;</w:t>
        </w:r>
        <w:proofErr w:type="gramEnd"/>
      </w:ins>
    </w:p>
    <w:p w14:paraId="33910362" w14:textId="77777777" w:rsidR="00E278EA" w:rsidRPr="000059DF" w:rsidRDefault="00E278EA" w:rsidP="00E278EA">
      <w:pPr>
        <w:numPr>
          <w:ilvl w:val="0"/>
          <w:numId w:val="21"/>
        </w:numPr>
        <w:rPr>
          <w:ins w:id="8625" w:author="Matthew Chersich" w:date="2024-08-13T20:18:00Z"/>
          <w:rFonts w:ascii="Nunito" w:hAnsi="Nunito"/>
          <w:color w:val="000000" w:themeColor="text1"/>
          <w:sz w:val="20"/>
        </w:rPr>
      </w:pPr>
      <w:ins w:id="8626" w:author="Matthew Chersich" w:date="2024-08-13T20:18:00Z">
        <w:r w:rsidRPr="000059DF">
          <w:rPr>
            <w:rFonts w:ascii="Nunito" w:hAnsi="Nunito"/>
            <w:color w:val="000000" w:themeColor="text1"/>
            <w:sz w:val="20"/>
          </w:rPr>
          <w:t>Notifying the HE²AT, Steering Committee as the responsible party, if there is any reason to believe that personal information has been accessed or made available to an unauthori</w:t>
        </w:r>
        <w:r>
          <w:rPr>
            <w:rFonts w:ascii="Nunito" w:hAnsi="Nunito"/>
            <w:color w:val="000000" w:themeColor="text1"/>
            <w:sz w:val="20"/>
          </w:rPr>
          <w:t>z</w:t>
        </w:r>
        <w:r w:rsidRPr="000059DF">
          <w:rPr>
            <w:rFonts w:ascii="Nunito" w:hAnsi="Nunito"/>
            <w:color w:val="000000" w:themeColor="text1"/>
            <w:sz w:val="20"/>
          </w:rPr>
          <w:t>ed person</w:t>
        </w:r>
        <w:r>
          <w:rPr>
            <w:rFonts w:ascii="Nunito" w:hAnsi="Nunito"/>
            <w:color w:val="000000" w:themeColor="text1"/>
            <w:sz w:val="20"/>
          </w:rPr>
          <w:t>.</w:t>
        </w:r>
      </w:ins>
    </w:p>
    <w:p w14:paraId="5D3B937A" w14:textId="77777777" w:rsidR="00E278EA" w:rsidRDefault="00E278EA" w:rsidP="00E278EA">
      <w:pPr>
        <w:rPr>
          <w:ins w:id="8627" w:author="Matthew Chersich" w:date="2024-08-13T20:18:00Z"/>
          <w:rFonts w:ascii="Nunito" w:hAnsi="Nunito"/>
          <w:color w:val="000000" w:themeColor="text1"/>
          <w:sz w:val="20"/>
        </w:rPr>
      </w:pPr>
    </w:p>
    <w:p w14:paraId="51959718" w14:textId="77777777" w:rsidR="00E278EA" w:rsidRPr="000059DF" w:rsidRDefault="00E278EA" w:rsidP="00E278EA">
      <w:pPr>
        <w:rPr>
          <w:ins w:id="8628" w:author="Matthew Chersich" w:date="2024-08-13T20:18:00Z"/>
          <w:rFonts w:ascii="Nunito" w:hAnsi="Nunito"/>
          <w:color w:val="000000" w:themeColor="text1"/>
          <w:sz w:val="20"/>
        </w:rPr>
      </w:pPr>
      <w:ins w:id="8629" w:author="Matthew Chersich" w:date="2024-08-13T20:18:00Z">
        <w:r>
          <w:rPr>
            <w:rFonts w:ascii="Nunito" w:hAnsi="Nunito"/>
            <w:color w:val="000000" w:themeColor="text1"/>
            <w:sz w:val="20"/>
          </w:rPr>
          <w:t xml:space="preserve">I further note that I have received appropriate training on my </w:t>
        </w:r>
        <w:proofErr w:type="gramStart"/>
        <w:r>
          <w:rPr>
            <w:rFonts w:ascii="Nunito" w:hAnsi="Nunito"/>
            <w:color w:val="000000" w:themeColor="text1"/>
            <w:sz w:val="20"/>
          </w:rPr>
          <w:t>responsibilities</w:t>
        </w:r>
        <w:proofErr w:type="gramEnd"/>
        <w:r>
          <w:rPr>
            <w:rFonts w:ascii="Nunito" w:hAnsi="Nunito"/>
            <w:color w:val="000000" w:themeColor="text1"/>
            <w:sz w:val="20"/>
          </w:rPr>
          <w:t xml:space="preserve"> and I am subject to professional obligations of confidentiality. </w:t>
        </w:r>
      </w:ins>
    </w:p>
    <w:p w14:paraId="72D26382" w14:textId="77777777" w:rsidR="00E278EA" w:rsidRPr="000059DF" w:rsidRDefault="00E278EA" w:rsidP="00E278EA">
      <w:pPr>
        <w:rPr>
          <w:ins w:id="8630" w:author="Matthew Chersich" w:date="2024-08-13T20:18:00Z"/>
          <w:rFonts w:ascii="Nunito" w:hAnsi="Nunito"/>
          <w:color w:val="000000" w:themeColor="text1"/>
          <w:sz w:val="20"/>
        </w:rPr>
      </w:pPr>
    </w:p>
    <w:p w14:paraId="0C4072BB" w14:textId="77777777" w:rsidR="00E278EA" w:rsidRPr="000059DF" w:rsidRDefault="00E278EA" w:rsidP="00E278EA">
      <w:pPr>
        <w:rPr>
          <w:ins w:id="8631" w:author="Matthew Chersich" w:date="2024-08-13T20:18:00Z"/>
          <w:rFonts w:ascii="Nunito" w:hAnsi="Nunito"/>
          <w:color w:val="000000" w:themeColor="text1"/>
          <w:sz w:val="20"/>
        </w:rPr>
      </w:pPr>
    </w:p>
    <w:p w14:paraId="1F7E3731" w14:textId="77777777" w:rsidR="00E278EA" w:rsidRPr="000059DF" w:rsidRDefault="00E278EA" w:rsidP="00E278EA">
      <w:pPr>
        <w:rPr>
          <w:ins w:id="8632" w:author="Matthew Chersich" w:date="2024-08-13T20:18:00Z"/>
          <w:rFonts w:ascii="Nunito" w:hAnsi="Nunito"/>
          <w:color w:val="000000" w:themeColor="text1"/>
          <w:sz w:val="20"/>
        </w:rPr>
      </w:pPr>
    </w:p>
    <w:p w14:paraId="000002C3" w14:textId="0004109D" w:rsidR="007813F4" w:rsidRPr="002E4822" w:rsidDel="00E278EA" w:rsidRDefault="00E278EA" w:rsidP="00CA5950">
      <w:pPr>
        <w:rPr>
          <w:del w:id="8633" w:author="Matthew Chersich" w:date="2024-08-13T20:18:00Z"/>
          <w:rFonts w:ascii="Nunito" w:hAnsi="Nunito"/>
          <w:color w:val="000000" w:themeColor="text1"/>
          <w:sz w:val="20"/>
          <w:rPrChange w:id="8634" w:author="Craig Parker" w:date="2024-08-07T12:23:00Z">
            <w:rPr>
              <w:del w:id="8635" w:author="Matthew Chersich" w:date="2024-08-13T20:18:00Z"/>
            </w:rPr>
          </w:rPrChange>
        </w:rPr>
      </w:pPr>
      <w:ins w:id="8636" w:author="Matthew Chersich" w:date="2024-08-13T20:18:00Z">
        <w:r w:rsidRPr="000059DF">
          <w:rPr>
            <w:rFonts w:ascii="Nunito" w:hAnsi="Nunito"/>
            <w:color w:val="000000" w:themeColor="text1"/>
            <w:sz w:val="20"/>
          </w:rPr>
          <w:t>Signed ________________________________ at _________________ on this ___ day of __ in the year _______</w:t>
        </w:r>
      </w:ins>
      <w:del w:id="8637" w:author="Matthew Chersich" w:date="2024-08-13T20:18:00Z">
        <w:r w:rsidR="009511AE" w:rsidRPr="002E4822" w:rsidDel="00E278EA">
          <w:rPr>
            <w:rFonts w:ascii="Nunito" w:hAnsi="Nunito"/>
            <w:color w:val="000000" w:themeColor="text1"/>
            <w:sz w:val="20"/>
            <w:rPrChange w:id="8638" w:author="Craig Parker" w:date="2024-08-07T12:23:00Z">
              <w:rPr/>
            </w:rPrChange>
          </w:rPr>
          <w:delText>The following agreement will be signed by each person (Operator under POPIA definitions) involved in processing personal information used by the project.</w:delText>
        </w:r>
      </w:del>
    </w:p>
    <w:p w14:paraId="000002C4" w14:textId="5096C46B" w:rsidR="007813F4" w:rsidRPr="002E4822" w:rsidDel="00E278EA" w:rsidRDefault="007813F4">
      <w:pPr>
        <w:rPr>
          <w:del w:id="8639" w:author="Matthew Chersich" w:date="2024-08-13T20:18:00Z"/>
          <w:rFonts w:ascii="Nunito" w:hAnsi="Nunito"/>
          <w:color w:val="000000" w:themeColor="text1"/>
          <w:sz w:val="20"/>
          <w:rPrChange w:id="8640" w:author="Craig Parker" w:date="2024-08-07T12:23:00Z">
            <w:rPr>
              <w:del w:id="8641" w:author="Matthew Chersich" w:date="2024-08-13T20:18:00Z"/>
            </w:rPr>
          </w:rPrChange>
        </w:rPr>
      </w:pPr>
    </w:p>
    <w:p w14:paraId="000002C5" w14:textId="4B86A959" w:rsidR="007813F4" w:rsidRPr="002E4822" w:rsidDel="00E278EA" w:rsidRDefault="009511AE">
      <w:pPr>
        <w:rPr>
          <w:del w:id="8642" w:author="Matthew Chersich" w:date="2024-08-13T20:18:00Z"/>
          <w:rFonts w:ascii="Nunito" w:hAnsi="Nunito"/>
          <w:color w:val="000000" w:themeColor="text1"/>
          <w:sz w:val="20"/>
          <w:rPrChange w:id="8643" w:author="Craig Parker" w:date="2024-08-07T12:23:00Z">
            <w:rPr>
              <w:del w:id="8644" w:author="Matthew Chersich" w:date="2024-08-13T20:18:00Z"/>
            </w:rPr>
          </w:rPrChange>
        </w:rPr>
      </w:pPr>
      <w:del w:id="8645" w:author="Matthew Chersich" w:date="2024-08-13T20:18:00Z">
        <w:r w:rsidRPr="002E4822" w:rsidDel="00E278EA">
          <w:rPr>
            <w:rFonts w:ascii="Nunito" w:hAnsi="Nunito"/>
            <w:color w:val="000000" w:themeColor="text1"/>
            <w:sz w:val="20"/>
            <w:rPrChange w:id="8646" w:author="Craig Parker" w:date="2024-08-07T12:23:00Z">
              <w:rPr/>
            </w:rPrChange>
          </w:rPr>
          <w:delText xml:space="preserve">[Full name] hereby agree to comply with the requirements of the POPIA Act of South Africa as regards </w:delText>
        </w:r>
      </w:del>
      <w:ins w:id="8647" w:author="Craig Parker" w:date="2024-07-08T12:02:00Z">
        <w:del w:id="8648" w:author="Matthew Chersich" w:date="2024-08-13T20:18:00Z">
          <w:r w:rsidR="003C65B3" w:rsidRPr="002E4822" w:rsidDel="00E278EA">
            <w:rPr>
              <w:rFonts w:ascii="Nunito" w:hAnsi="Nunito"/>
              <w:color w:val="000000" w:themeColor="text1"/>
              <w:sz w:val="20"/>
              <w:rPrChange w:id="8649" w:author="Craig Parker" w:date="2024-08-07T12:23:00Z">
                <w:rPr/>
              </w:rPrChange>
            </w:rPr>
            <w:delText xml:space="preserve">agrees to comply with the requirements of the POPIA Act of South Africa as regards the </w:delText>
          </w:r>
        </w:del>
      </w:ins>
      <w:del w:id="8650" w:author="Matthew Chersich" w:date="2024-08-13T20:18:00Z">
        <w:r w:rsidRPr="002E4822" w:rsidDel="00E278EA">
          <w:rPr>
            <w:rFonts w:ascii="Nunito" w:hAnsi="Nunito"/>
            <w:color w:val="000000" w:themeColor="text1"/>
            <w:sz w:val="20"/>
            <w:rPrChange w:id="8651" w:author="Craig Parker" w:date="2024-08-07T12:23:00Z">
              <w:rPr/>
            </w:rPrChange>
          </w:rPr>
          <w:delText>processing of personal information.  These requirements include:</w:delText>
        </w:r>
      </w:del>
    </w:p>
    <w:p w14:paraId="000002C6" w14:textId="081B8F55" w:rsidR="007813F4" w:rsidRPr="002E4822" w:rsidDel="00E278EA" w:rsidRDefault="007813F4">
      <w:pPr>
        <w:rPr>
          <w:del w:id="8652" w:author="Matthew Chersich" w:date="2024-08-13T20:18:00Z"/>
          <w:rFonts w:ascii="Nunito" w:hAnsi="Nunito"/>
          <w:color w:val="000000" w:themeColor="text1"/>
          <w:sz w:val="20"/>
          <w:rPrChange w:id="8653" w:author="Craig Parker" w:date="2024-08-07T12:23:00Z">
            <w:rPr>
              <w:del w:id="8654" w:author="Matthew Chersich" w:date="2024-08-13T20:18:00Z"/>
            </w:rPr>
          </w:rPrChange>
        </w:rPr>
      </w:pPr>
    </w:p>
    <w:p w14:paraId="000002C7" w14:textId="2130FC0A" w:rsidR="007813F4" w:rsidRPr="002E4822" w:rsidDel="00E278EA" w:rsidRDefault="54FBA741">
      <w:pPr>
        <w:numPr>
          <w:ilvl w:val="0"/>
          <w:numId w:val="21"/>
        </w:numPr>
        <w:rPr>
          <w:del w:id="8655" w:author="Matthew Chersich" w:date="2024-08-13T20:18:00Z"/>
          <w:rFonts w:ascii="Nunito" w:hAnsi="Nunito"/>
          <w:color w:val="000000" w:themeColor="text1"/>
          <w:sz w:val="20"/>
          <w:rPrChange w:id="8656" w:author="Craig Parker" w:date="2024-08-07T12:23:00Z">
            <w:rPr>
              <w:del w:id="8657" w:author="Matthew Chersich" w:date="2024-08-13T20:18:00Z"/>
            </w:rPr>
          </w:rPrChange>
        </w:rPr>
      </w:pPr>
      <w:del w:id="8658" w:author="Matthew Chersich" w:date="2024-08-13T20:18:00Z">
        <w:r w:rsidRPr="002E4822" w:rsidDel="00E278EA">
          <w:rPr>
            <w:rFonts w:ascii="Nunito" w:hAnsi="Nunito"/>
            <w:color w:val="000000" w:themeColor="text1"/>
            <w:sz w:val="20"/>
            <w:rPrChange w:id="8659" w:author="Craig Parker" w:date="2024-08-07T12:23:00Z">
              <w:rPr/>
            </w:rPrChange>
          </w:rPr>
          <w:delText xml:space="preserve">Only processing personal information for the purposes described in the </w:delText>
        </w:r>
        <w:r w:rsidR="009511AE" w:rsidRPr="002E4822" w:rsidDel="00E278EA">
          <w:rPr>
            <w:rFonts w:ascii="Nunito" w:hAnsi="Nunito"/>
            <w:color w:val="000000" w:themeColor="text1"/>
            <w:sz w:val="20"/>
            <w:rPrChange w:id="8660" w:author="Craig Parker" w:date="2024-08-07T12:23:00Z">
              <w:rPr/>
            </w:rPrChange>
          </w:rPr>
          <w:delText>HE2AT</w:delText>
        </w:r>
      </w:del>
      <w:ins w:id="8661" w:author="Craig Parker" w:date="2024-07-08T09:29:00Z">
        <w:del w:id="8662" w:author="Matthew Chersich" w:date="2024-08-13T20:18:00Z">
          <w:r w:rsidRPr="002E4822" w:rsidDel="00E278EA">
            <w:rPr>
              <w:rFonts w:ascii="Nunito" w:hAnsi="Nunito"/>
              <w:color w:val="000000" w:themeColor="text1"/>
              <w:sz w:val="20"/>
              <w:rPrChange w:id="8663" w:author="Craig Parker" w:date="2024-08-07T12:23:00Z">
                <w:rPr/>
              </w:rPrChange>
            </w:rPr>
            <w:delText>HE²AT</w:delText>
          </w:r>
        </w:del>
      </w:ins>
      <w:del w:id="8664" w:author="Matthew Chersich" w:date="2024-08-13T20:18:00Z">
        <w:r w:rsidRPr="002E4822" w:rsidDel="00E278EA">
          <w:rPr>
            <w:rFonts w:ascii="Nunito" w:hAnsi="Nunito"/>
            <w:color w:val="000000" w:themeColor="text1"/>
            <w:sz w:val="20"/>
            <w:rPrChange w:id="8665" w:author="Craig Parker" w:date="2024-08-07T12:23:00Z">
              <w:rPr/>
            </w:rPrChange>
          </w:rPr>
          <w:delText xml:space="preserve"> center research protocols</w:delText>
        </w:r>
      </w:del>
    </w:p>
    <w:p w14:paraId="000002C8" w14:textId="4A754E03" w:rsidR="007813F4" w:rsidRPr="002E4822" w:rsidDel="00E278EA" w:rsidRDefault="009511AE">
      <w:pPr>
        <w:numPr>
          <w:ilvl w:val="0"/>
          <w:numId w:val="21"/>
        </w:numPr>
        <w:rPr>
          <w:del w:id="8666" w:author="Matthew Chersich" w:date="2024-08-13T20:18:00Z"/>
          <w:rFonts w:ascii="Nunito" w:hAnsi="Nunito"/>
          <w:color w:val="000000" w:themeColor="text1"/>
          <w:sz w:val="20"/>
          <w:rPrChange w:id="8667" w:author="Craig Parker" w:date="2024-08-07T12:23:00Z">
            <w:rPr>
              <w:del w:id="8668" w:author="Matthew Chersich" w:date="2024-08-13T20:18:00Z"/>
            </w:rPr>
          </w:rPrChange>
        </w:rPr>
      </w:pPr>
      <w:del w:id="8669" w:author="Matthew Chersich" w:date="2024-08-13T20:18:00Z">
        <w:r w:rsidRPr="002E4822" w:rsidDel="00E278EA">
          <w:rPr>
            <w:rFonts w:ascii="Nunito" w:hAnsi="Nunito"/>
            <w:color w:val="000000" w:themeColor="text1"/>
            <w:sz w:val="20"/>
            <w:rPrChange w:id="8670" w:author="Craig Parker" w:date="2024-08-07T12:23:00Z">
              <w:rPr/>
            </w:rPrChange>
          </w:rPr>
          <w:delText>Only processing personal information that is required for these purposes</w:delText>
        </w:r>
      </w:del>
    </w:p>
    <w:p w14:paraId="000002C9" w14:textId="2D19BDD2" w:rsidR="007813F4" w:rsidRPr="002E4822" w:rsidDel="00E278EA" w:rsidRDefault="009511AE">
      <w:pPr>
        <w:numPr>
          <w:ilvl w:val="0"/>
          <w:numId w:val="21"/>
        </w:numPr>
        <w:rPr>
          <w:del w:id="8671" w:author="Matthew Chersich" w:date="2024-08-13T20:18:00Z"/>
          <w:rFonts w:ascii="Nunito" w:hAnsi="Nunito"/>
          <w:color w:val="000000" w:themeColor="text1"/>
          <w:sz w:val="20"/>
          <w:rPrChange w:id="8672" w:author="Craig Parker" w:date="2024-08-07T12:23:00Z">
            <w:rPr>
              <w:del w:id="8673" w:author="Matthew Chersich" w:date="2024-08-13T20:18:00Z"/>
            </w:rPr>
          </w:rPrChange>
        </w:rPr>
      </w:pPr>
      <w:del w:id="8674" w:author="Matthew Chersich" w:date="2024-08-13T20:18:00Z">
        <w:r w:rsidRPr="002E4822" w:rsidDel="00E278EA">
          <w:rPr>
            <w:rFonts w:ascii="Nunito" w:hAnsi="Nunito"/>
            <w:color w:val="000000" w:themeColor="text1"/>
            <w:sz w:val="20"/>
            <w:rPrChange w:id="8675" w:author="Craig Parker" w:date="2024-08-07T12:23:00Z">
              <w:rPr/>
            </w:rPrChange>
          </w:rPr>
          <w:delText>Not enabling or allowing access to personal information to anyone who does not have authorization for such access</w:delText>
        </w:r>
      </w:del>
    </w:p>
    <w:p w14:paraId="000002CA" w14:textId="5A884393" w:rsidR="007813F4" w:rsidRPr="002E4822" w:rsidDel="00E278EA" w:rsidRDefault="54FBA741">
      <w:pPr>
        <w:numPr>
          <w:ilvl w:val="0"/>
          <w:numId w:val="21"/>
        </w:numPr>
        <w:rPr>
          <w:del w:id="8676" w:author="Matthew Chersich" w:date="2024-08-13T20:18:00Z"/>
          <w:rFonts w:ascii="Nunito" w:hAnsi="Nunito"/>
          <w:color w:val="000000" w:themeColor="text1"/>
          <w:sz w:val="20"/>
          <w:rPrChange w:id="8677" w:author="Craig Parker" w:date="2024-08-07T12:23:00Z">
            <w:rPr>
              <w:del w:id="8678" w:author="Matthew Chersich" w:date="2024-08-13T20:18:00Z"/>
            </w:rPr>
          </w:rPrChange>
        </w:rPr>
      </w:pPr>
      <w:del w:id="8679" w:author="Matthew Chersich" w:date="2024-08-13T20:18:00Z">
        <w:r w:rsidRPr="002E4822" w:rsidDel="00E278EA">
          <w:rPr>
            <w:rFonts w:ascii="Nunito" w:hAnsi="Nunito"/>
            <w:color w:val="000000" w:themeColor="text1"/>
            <w:sz w:val="20"/>
            <w:rPrChange w:id="8680" w:author="Craig Parker" w:date="2024-08-07T12:23:00Z">
              <w:rPr/>
            </w:rPrChange>
          </w:rPr>
          <w:delText xml:space="preserve">Notifying the </w:delText>
        </w:r>
        <w:r w:rsidR="009511AE" w:rsidRPr="002E4822" w:rsidDel="00E278EA">
          <w:rPr>
            <w:rFonts w:ascii="Nunito" w:hAnsi="Nunito"/>
            <w:color w:val="000000" w:themeColor="text1"/>
            <w:sz w:val="20"/>
            <w:rPrChange w:id="8681" w:author="Craig Parker" w:date="2024-08-07T12:23:00Z">
              <w:rPr/>
            </w:rPrChange>
          </w:rPr>
          <w:delText>HE2AT</w:delText>
        </w:r>
      </w:del>
      <w:ins w:id="8682" w:author="Craig Parker" w:date="2024-07-08T09:29:00Z">
        <w:del w:id="8683" w:author="Matthew Chersich" w:date="2024-08-13T20:18:00Z">
          <w:r w:rsidRPr="002E4822" w:rsidDel="00E278EA">
            <w:rPr>
              <w:rFonts w:ascii="Nunito" w:hAnsi="Nunito"/>
              <w:color w:val="000000" w:themeColor="text1"/>
              <w:sz w:val="20"/>
              <w:rPrChange w:id="8684" w:author="Craig Parker" w:date="2024-08-07T12:23:00Z">
                <w:rPr/>
              </w:rPrChange>
            </w:rPr>
            <w:delText>HE²AT</w:delText>
          </w:r>
        </w:del>
      </w:ins>
      <w:del w:id="8685" w:author="Matthew Chersich" w:date="2024-08-13T20:18:00Z">
        <w:r w:rsidRPr="002E4822" w:rsidDel="00E278EA">
          <w:rPr>
            <w:rFonts w:ascii="Nunito" w:hAnsi="Nunito"/>
            <w:color w:val="000000" w:themeColor="text1"/>
            <w:sz w:val="20"/>
            <w:rPrChange w:id="8686" w:author="Craig Parker" w:date="2024-08-07T12:23:00Z">
              <w:rPr/>
            </w:rPrChange>
          </w:rPr>
          <w:delText xml:space="preserve">, Steering Committee as the responsible party, if there is any reason to believe that personal information has been accessed or made available to an unauthorized </w:delText>
        </w:r>
      </w:del>
      <w:ins w:id="8687" w:author="Craig Parker" w:date="2024-07-08T12:02:00Z">
        <w:del w:id="8688" w:author="Matthew Chersich" w:date="2024-08-13T20:18:00Z">
          <w:r w:rsidR="003C65B3" w:rsidRPr="002E4822" w:rsidDel="00E278EA">
            <w:rPr>
              <w:rFonts w:ascii="Nunito" w:hAnsi="Nunito"/>
              <w:color w:val="000000" w:themeColor="text1"/>
              <w:sz w:val="20"/>
              <w:rPrChange w:id="8689" w:author="Craig Parker" w:date="2024-08-07T12:23:00Z">
                <w:rPr/>
              </w:rPrChange>
            </w:rPr>
            <w:delText xml:space="preserve">unauthorised </w:delText>
          </w:r>
        </w:del>
      </w:ins>
      <w:del w:id="8690" w:author="Matthew Chersich" w:date="2024-08-13T20:18:00Z">
        <w:r w:rsidRPr="002E4822" w:rsidDel="00E278EA">
          <w:rPr>
            <w:rFonts w:ascii="Nunito" w:hAnsi="Nunito"/>
            <w:color w:val="000000" w:themeColor="text1"/>
            <w:sz w:val="20"/>
            <w:rPrChange w:id="8691" w:author="Craig Parker" w:date="2024-08-07T12:23:00Z">
              <w:rPr/>
            </w:rPrChange>
          </w:rPr>
          <w:delText>person</w:delText>
        </w:r>
      </w:del>
    </w:p>
    <w:p w14:paraId="000002CB" w14:textId="389553D1" w:rsidR="007813F4" w:rsidRPr="002E4822" w:rsidDel="00E278EA" w:rsidRDefault="007813F4">
      <w:pPr>
        <w:rPr>
          <w:del w:id="8692" w:author="Matthew Chersich" w:date="2024-08-13T20:18:00Z"/>
          <w:rFonts w:ascii="Nunito" w:hAnsi="Nunito"/>
          <w:color w:val="000000" w:themeColor="text1"/>
          <w:sz w:val="20"/>
          <w:rPrChange w:id="8693" w:author="Craig Parker" w:date="2024-08-07T12:23:00Z">
            <w:rPr>
              <w:del w:id="8694" w:author="Matthew Chersich" w:date="2024-08-13T20:18:00Z"/>
            </w:rPr>
          </w:rPrChange>
        </w:rPr>
      </w:pPr>
    </w:p>
    <w:p w14:paraId="000002CC" w14:textId="53BD449A" w:rsidR="007813F4" w:rsidRPr="002E4822" w:rsidDel="00E278EA" w:rsidRDefault="007813F4">
      <w:pPr>
        <w:rPr>
          <w:del w:id="8695" w:author="Matthew Chersich" w:date="2024-08-13T20:18:00Z"/>
          <w:rFonts w:ascii="Nunito" w:hAnsi="Nunito"/>
          <w:color w:val="000000" w:themeColor="text1"/>
          <w:sz w:val="20"/>
          <w:rPrChange w:id="8696" w:author="Craig Parker" w:date="2024-08-07T12:23:00Z">
            <w:rPr>
              <w:del w:id="8697" w:author="Matthew Chersich" w:date="2024-08-13T20:18:00Z"/>
            </w:rPr>
          </w:rPrChange>
        </w:rPr>
      </w:pPr>
    </w:p>
    <w:p w14:paraId="000002CD" w14:textId="1EFDB352" w:rsidR="007813F4" w:rsidRPr="002E4822" w:rsidDel="00E278EA" w:rsidRDefault="007813F4">
      <w:pPr>
        <w:rPr>
          <w:del w:id="8698" w:author="Matthew Chersich" w:date="2024-08-13T20:18:00Z"/>
          <w:rFonts w:ascii="Nunito" w:hAnsi="Nunito"/>
          <w:color w:val="000000" w:themeColor="text1"/>
          <w:sz w:val="20"/>
          <w:rPrChange w:id="8699" w:author="Craig Parker" w:date="2024-08-07T12:23:00Z">
            <w:rPr>
              <w:del w:id="8700" w:author="Matthew Chersich" w:date="2024-08-13T20:18:00Z"/>
            </w:rPr>
          </w:rPrChange>
        </w:rPr>
      </w:pPr>
    </w:p>
    <w:p w14:paraId="000002CE" w14:textId="05D50F6F" w:rsidR="007813F4" w:rsidRPr="002E4822" w:rsidDel="00E278EA" w:rsidRDefault="007813F4">
      <w:pPr>
        <w:rPr>
          <w:del w:id="8701" w:author="Matthew Chersich" w:date="2024-08-13T20:18:00Z"/>
          <w:rFonts w:ascii="Nunito" w:hAnsi="Nunito"/>
          <w:color w:val="000000" w:themeColor="text1"/>
          <w:sz w:val="20"/>
          <w:rPrChange w:id="8702" w:author="Craig Parker" w:date="2024-08-07T12:23:00Z">
            <w:rPr>
              <w:del w:id="8703" w:author="Matthew Chersich" w:date="2024-08-13T20:18:00Z"/>
            </w:rPr>
          </w:rPrChange>
        </w:rPr>
      </w:pPr>
    </w:p>
    <w:p w14:paraId="000002CF" w14:textId="5FF2BBF9" w:rsidR="007813F4" w:rsidRPr="002E4822" w:rsidDel="00E278EA" w:rsidRDefault="009511AE">
      <w:pPr>
        <w:rPr>
          <w:del w:id="8704" w:author="Matthew Chersich" w:date="2024-08-13T20:18:00Z"/>
          <w:rFonts w:ascii="Nunito" w:hAnsi="Nunito"/>
          <w:color w:val="000000" w:themeColor="text1"/>
          <w:sz w:val="20"/>
          <w:rPrChange w:id="8705" w:author="Craig Parker" w:date="2024-08-07T12:23:00Z">
            <w:rPr>
              <w:del w:id="8706" w:author="Matthew Chersich" w:date="2024-08-13T20:18:00Z"/>
            </w:rPr>
          </w:rPrChange>
        </w:rPr>
      </w:pPr>
      <w:del w:id="8707" w:author="Matthew Chersich" w:date="2024-08-13T20:18:00Z">
        <w:r w:rsidRPr="002E4822" w:rsidDel="00E278EA">
          <w:rPr>
            <w:rFonts w:ascii="Nunito" w:hAnsi="Nunito"/>
            <w:color w:val="000000" w:themeColor="text1"/>
            <w:sz w:val="20"/>
            <w:rPrChange w:id="8708" w:author="Craig Parker" w:date="2024-08-07T12:23:00Z">
              <w:rPr/>
            </w:rPrChange>
          </w:rPr>
          <w:delText>Signed ________________________________ at _________________ on this ___ day of __ in the year _______</w:delText>
        </w:r>
      </w:del>
    </w:p>
    <w:p w14:paraId="000002D0" w14:textId="7E221F23" w:rsidR="007813F4" w:rsidRPr="002E4822" w:rsidDel="00E278EA" w:rsidRDefault="007813F4">
      <w:pPr>
        <w:rPr>
          <w:del w:id="8709" w:author="Matthew Chersich" w:date="2024-08-13T20:18:00Z"/>
          <w:rFonts w:ascii="Nunito" w:hAnsi="Nunito"/>
          <w:color w:val="000000" w:themeColor="text1"/>
          <w:sz w:val="20"/>
          <w:rPrChange w:id="8710" w:author="Craig Parker" w:date="2024-08-07T12:23:00Z">
            <w:rPr>
              <w:del w:id="8711" w:author="Matthew Chersich" w:date="2024-08-13T20:18:00Z"/>
            </w:rPr>
          </w:rPrChange>
        </w:rPr>
      </w:pPr>
    </w:p>
    <w:p w14:paraId="000002D1" w14:textId="15991979" w:rsidR="00E348AE" w:rsidRPr="002E4822" w:rsidRDefault="00E348AE">
      <w:pPr>
        <w:overflowPunct/>
        <w:autoSpaceDE/>
        <w:autoSpaceDN/>
        <w:adjustRightInd/>
        <w:rPr>
          <w:ins w:id="8712" w:author="Craig Parker" w:date="2024-07-23T13:49:00Z"/>
          <w:rFonts w:ascii="Nunito" w:hAnsi="Nunito"/>
          <w:color w:val="000000" w:themeColor="text1"/>
          <w:sz w:val="20"/>
          <w:rPrChange w:id="8713" w:author="Craig Parker" w:date="2024-08-07T12:23:00Z">
            <w:rPr>
              <w:ins w:id="8714" w:author="Craig Parker" w:date="2024-07-23T13:49:00Z"/>
            </w:rPr>
          </w:rPrChange>
        </w:rPr>
      </w:pPr>
      <w:bookmarkStart w:id="8715" w:name="_heading=h.ut6guqapo7m" w:colFirst="0" w:colLast="0"/>
      <w:bookmarkEnd w:id="8715"/>
      <w:ins w:id="8716" w:author="Craig Parker" w:date="2024-07-23T13:49:00Z">
        <w:del w:id="8717" w:author="Matthew Chersich" w:date="2024-08-13T20:36:00Z">
          <w:r w:rsidRPr="002E4822" w:rsidDel="00E5173C">
            <w:rPr>
              <w:rFonts w:ascii="Nunito" w:hAnsi="Nunito"/>
              <w:color w:val="000000" w:themeColor="text1"/>
              <w:sz w:val="20"/>
              <w:rPrChange w:id="8718" w:author="Craig Parker" w:date="2024-08-07T12:23:00Z">
                <w:rPr/>
              </w:rPrChange>
            </w:rPr>
            <w:br w:type="page"/>
          </w:r>
        </w:del>
      </w:ins>
    </w:p>
    <w:p w14:paraId="1791F207" w14:textId="77777777" w:rsidR="007813F4" w:rsidRPr="002E4822" w:rsidDel="00E348AE" w:rsidRDefault="007813F4">
      <w:pPr>
        <w:pStyle w:val="Heading1"/>
        <w:rPr>
          <w:del w:id="8719" w:author="Craig Parker" w:date="2024-07-23T13:49:00Z"/>
          <w:rFonts w:ascii="Nunito" w:hAnsi="Nunito"/>
          <w:color w:val="000000" w:themeColor="text1"/>
          <w:sz w:val="20"/>
          <w:szCs w:val="20"/>
          <w:rPrChange w:id="8720" w:author="Craig Parker" w:date="2024-08-07T12:23:00Z">
            <w:rPr>
              <w:del w:id="8721" w:author="Craig Parker" w:date="2024-07-23T13:49:00Z"/>
            </w:rPr>
          </w:rPrChange>
        </w:rPr>
      </w:pPr>
    </w:p>
    <w:p w14:paraId="000002D2" w14:textId="77777777" w:rsidR="007813F4" w:rsidRPr="002E4822" w:rsidDel="00400083" w:rsidRDefault="009511AE" w:rsidP="00400083">
      <w:pPr>
        <w:pStyle w:val="Heading1"/>
        <w:rPr>
          <w:del w:id="8722" w:author="Craig Parker" w:date="2024-07-09T11:55:00Z"/>
          <w:rFonts w:ascii="Nunito" w:hAnsi="Nunito"/>
          <w:color w:val="000000" w:themeColor="text1"/>
          <w:sz w:val="20"/>
          <w:szCs w:val="20"/>
          <w:rPrChange w:id="8723" w:author="Craig Parker" w:date="2024-08-07T12:23:00Z">
            <w:rPr>
              <w:del w:id="8724" w:author="Craig Parker" w:date="2024-07-09T11:55:00Z"/>
            </w:rPr>
          </w:rPrChange>
        </w:rPr>
      </w:pPr>
      <w:bookmarkStart w:id="8725" w:name="_heading=h.el2vygt3jnod" w:colFirst="0" w:colLast="0"/>
      <w:bookmarkEnd w:id="8725"/>
      <w:del w:id="8726" w:author="Craig Parker" w:date="2024-07-09T11:55:00Z">
        <w:r w:rsidRPr="002E4822" w:rsidDel="00400083">
          <w:rPr>
            <w:rFonts w:ascii="Nunito" w:hAnsi="Nunito"/>
            <w:color w:val="000000" w:themeColor="text1"/>
            <w:sz w:val="20"/>
            <w:szCs w:val="20"/>
            <w:rPrChange w:id="8727" w:author="Craig Parker" w:date="2024-08-07T12:23:00Z">
              <w:rPr/>
            </w:rPrChange>
          </w:rPr>
          <w:br w:type="page"/>
        </w:r>
      </w:del>
    </w:p>
    <w:p w14:paraId="1B1B6C0D" w14:textId="77777777" w:rsidR="00400083" w:rsidRPr="002E4822" w:rsidRDefault="00400083">
      <w:pPr>
        <w:rPr>
          <w:ins w:id="8728" w:author="Craig Parker" w:date="2024-07-09T11:55:00Z"/>
          <w:rFonts w:ascii="Nunito" w:hAnsi="Nunito"/>
          <w:color w:val="000000" w:themeColor="text1"/>
          <w:sz w:val="20"/>
          <w:rPrChange w:id="8729" w:author="Craig Parker" w:date="2024-08-07T12:23:00Z">
            <w:rPr>
              <w:ins w:id="8730" w:author="Craig Parker" w:date="2024-07-09T11:55:00Z"/>
            </w:rPr>
          </w:rPrChange>
        </w:rPr>
        <w:pPrChange w:id="8731" w:author="Craig Parker" w:date="2024-07-09T11:55:00Z">
          <w:pPr>
            <w:pStyle w:val="Heading1"/>
          </w:pPr>
        </w:pPrChange>
      </w:pPr>
    </w:p>
    <w:p w14:paraId="000002D3" w14:textId="7C3C2F97" w:rsidR="007813F4" w:rsidRPr="002E4822" w:rsidDel="00400083" w:rsidRDefault="009511AE">
      <w:pPr>
        <w:pStyle w:val="Heading1"/>
        <w:rPr>
          <w:del w:id="8732" w:author="Craig Parker" w:date="2024-07-09T11:55:00Z"/>
          <w:rFonts w:ascii="Nunito" w:hAnsi="Nunito"/>
          <w:color w:val="000000" w:themeColor="text1"/>
          <w:sz w:val="20"/>
          <w:szCs w:val="20"/>
          <w:rPrChange w:id="8733" w:author="Craig Parker" w:date="2024-08-07T12:23:00Z">
            <w:rPr>
              <w:del w:id="8734" w:author="Craig Parker" w:date="2024-07-09T11:55:00Z"/>
            </w:rPr>
          </w:rPrChange>
        </w:rPr>
      </w:pPr>
      <w:bookmarkStart w:id="8735" w:name="_heading=h.chb2dbfpizax" w:colFirst="0" w:colLast="0"/>
      <w:bookmarkEnd w:id="8735"/>
      <w:del w:id="8736" w:author="Craig Parker" w:date="2024-07-09T11:55:00Z">
        <w:r w:rsidRPr="002E4822" w:rsidDel="00400083">
          <w:rPr>
            <w:rFonts w:ascii="Nunito" w:hAnsi="Nunito"/>
            <w:color w:val="000000" w:themeColor="text1"/>
            <w:sz w:val="20"/>
            <w:szCs w:val="20"/>
            <w:rPrChange w:id="8737" w:author="Craig Parker" w:date="2024-08-07T12:23:00Z">
              <w:rPr/>
            </w:rPrChange>
          </w:rPr>
          <w:delText>References</w:delText>
        </w:r>
      </w:del>
    </w:p>
    <w:p w14:paraId="000002D4" w14:textId="0F6B13B6" w:rsidR="007813F4" w:rsidRPr="002E4822" w:rsidDel="00E348AE" w:rsidRDefault="009511AE">
      <w:pPr>
        <w:rPr>
          <w:del w:id="8738" w:author="Craig Parker" w:date="2024-07-09T11:55:00Z"/>
          <w:rFonts w:ascii="Nunito" w:hAnsi="Nunito"/>
          <w:color w:val="000000" w:themeColor="text1"/>
          <w:sz w:val="20"/>
          <w:rPrChange w:id="8739" w:author="Craig Parker" w:date="2024-08-07T12:23:00Z">
            <w:rPr>
              <w:del w:id="8740" w:author="Craig Parker" w:date="2024-07-09T11:55:00Z"/>
            </w:rPr>
          </w:rPrChange>
        </w:rPr>
      </w:pPr>
      <w:del w:id="8741" w:author="Craig Parker" w:date="2024-07-09T11:55:00Z">
        <w:r w:rsidRPr="002E4822" w:rsidDel="00400083">
          <w:rPr>
            <w:rFonts w:ascii="Nunito" w:hAnsi="Nunito"/>
            <w:color w:val="000000" w:themeColor="text1"/>
            <w:sz w:val="20"/>
            <w:rPrChange w:id="8742" w:author="Craig Parker" w:date="2024-08-07T12:23:00Z">
              <w:rPr/>
            </w:rPrChange>
          </w:rPr>
          <w:delText xml:space="preserve">Zandbergen, P. A. (2014). Ensuring confidentiality of geocoded health data: assessing geographic masking strategies for individual-level data. </w:delText>
        </w:r>
        <w:r w:rsidRPr="002E4822" w:rsidDel="00400083">
          <w:rPr>
            <w:rFonts w:ascii="Nunito" w:hAnsi="Nunito"/>
            <w:i/>
            <w:color w:val="000000" w:themeColor="text1"/>
            <w:sz w:val="20"/>
            <w:rPrChange w:id="8743" w:author="Craig Parker" w:date="2024-08-07T12:23:00Z">
              <w:rPr>
                <w:i/>
              </w:rPr>
            </w:rPrChange>
          </w:rPr>
          <w:delText>Advances in medicine</w:delText>
        </w:r>
        <w:r w:rsidRPr="002E4822" w:rsidDel="00400083">
          <w:rPr>
            <w:rFonts w:ascii="Nunito" w:hAnsi="Nunito"/>
            <w:color w:val="000000" w:themeColor="text1"/>
            <w:sz w:val="20"/>
            <w:rPrChange w:id="8744" w:author="Craig Parker" w:date="2024-08-07T12:23:00Z">
              <w:rPr/>
            </w:rPrChange>
          </w:rPr>
          <w:delText xml:space="preserve">, </w:delText>
        </w:r>
        <w:r w:rsidRPr="002E4822" w:rsidDel="00400083">
          <w:rPr>
            <w:rFonts w:ascii="Nunito" w:hAnsi="Nunito"/>
            <w:i/>
            <w:color w:val="000000" w:themeColor="text1"/>
            <w:sz w:val="20"/>
            <w:rPrChange w:id="8745" w:author="Craig Parker" w:date="2024-08-07T12:23:00Z">
              <w:rPr>
                <w:i/>
              </w:rPr>
            </w:rPrChange>
          </w:rPr>
          <w:delText>2014</w:delText>
        </w:r>
        <w:r w:rsidRPr="002E4822" w:rsidDel="00400083">
          <w:rPr>
            <w:rFonts w:ascii="Nunito" w:hAnsi="Nunito"/>
            <w:color w:val="000000" w:themeColor="text1"/>
            <w:sz w:val="20"/>
            <w:rPrChange w:id="8746" w:author="Craig Parker" w:date="2024-08-07T12:23:00Z">
              <w:rPr/>
            </w:rPrChange>
          </w:rPr>
          <w:delText>.</w:delText>
        </w:r>
      </w:del>
    </w:p>
    <w:p w14:paraId="000002D5" w14:textId="77777777" w:rsidR="007813F4" w:rsidRPr="002E4822" w:rsidDel="00E348AE" w:rsidRDefault="007813F4">
      <w:pPr>
        <w:pStyle w:val="Heading1"/>
        <w:rPr>
          <w:del w:id="8747" w:author="Craig Parker" w:date="2024-07-23T13:48:00Z"/>
          <w:rFonts w:ascii="Nunito" w:hAnsi="Nunito"/>
          <w:color w:val="000000" w:themeColor="text1"/>
          <w:sz w:val="20"/>
          <w:rPrChange w:id="8748" w:author="Craig Parker" w:date="2024-08-07T12:23:00Z">
            <w:rPr>
              <w:del w:id="8749" w:author="Craig Parker" w:date="2024-07-23T13:48:00Z"/>
            </w:rPr>
          </w:rPrChange>
        </w:rPr>
        <w:pPrChange w:id="8750" w:author="Craig Parker" w:date="2024-07-09T11:55:00Z">
          <w:pPr/>
        </w:pPrChange>
      </w:pPr>
    </w:p>
    <w:p w14:paraId="000002D6" w14:textId="77777777" w:rsidR="007813F4" w:rsidRPr="002E4822" w:rsidRDefault="007813F4">
      <w:pPr>
        <w:rPr>
          <w:rFonts w:ascii="Nunito" w:eastAsia="Nunito" w:hAnsi="Nunito" w:cs="Nunito"/>
          <w:color w:val="000000" w:themeColor="text1"/>
          <w:sz w:val="20"/>
          <w:rPrChange w:id="8751" w:author="Craig Parker" w:date="2024-08-07T12:23:00Z">
            <w:rPr>
              <w:rFonts w:ascii="Nunito" w:eastAsia="Nunito" w:hAnsi="Nunito" w:cs="Nunito"/>
            </w:rPr>
          </w:rPrChange>
        </w:rPr>
      </w:pPr>
    </w:p>
    <w:p w14:paraId="0D8CB026" w14:textId="77777777" w:rsidR="00E5173C" w:rsidRDefault="00E5173C">
      <w:pPr>
        <w:overflowPunct/>
        <w:autoSpaceDE/>
        <w:autoSpaceDN/>
        <w:adjustRightInd/>
        <w:rPr>
          <w:ins w:id="8752" w:author="Matthew Chersich" w:date="2024-08-13T20:36:00Z"/>
          <w:rFonts w:ascii="Nunito" w:eastAsia="Nunito" w:hAnsi="Nunito"/>
          <w:b/>
          <w:bCs/>
          <w:color w:val="000000" w:themeColor="text1"/>
          <w:sz w:val="20"/>
        </w:rPr>
      </w:pPr>
      <w:bookmarkStart w:id="8753" w:name="_Toc172635241"/>
      <w:bookmarkStart w:id="8754" w:name="_Toc173777831"/>
      <w:ins w:id="8755" w:author="Matthew Chersich" w:date="2024-08-13T20:36:00Z">
        <w:r>
          <w:rPr>
            <w:rFonts w:ascii="Nunito" w:eastAsia="Nunito" w:hAnsi="Nunito"/>
            <w:b/>
            <w:bCs/>
            <w:color w:val="000000" w:themeColor="text1"/>
            <w:sz w:val="20"/>
          </w:rPr>
          <w:br w:type="page"/>
        </w:r>
      </w:ins>
    </w:p>
    <w:p w14:paraId="000002D7" w14:textId="432F6D9B" w:rsidR="007813F4" w:rsidRPr="00594D30" w:rsidRDefault="52A8C99F">
      <w:pPr>
        <w:pStyle w:val="Heading1"/>
        <w:rPr>
          <w:ins w:id="8756" w:author="Craig Parker" w:date="2024-07-16T12:20:00Z"/>
          <w:rFonts w:ascii="Nunito" w:eastAsia="Nunito" w:hAnsi="Nunito"/>
          <w:b/>
          <w:bCs/>
          <w:color w:val="000000" w:themeColor="text1"/>
          <w:sz w:val="20"/>
          <w:szCs w:val="20"/>
          <w:rPrChange w:id="8757" w:author="Craig Parker" w:date="2024-08-07T12:23:00Z">
            <w:rPr>
              <w:ins w:id="8758" w:author="Craig Parker" w:date="2024-07-16T12:20:00Z"/>
              <w:rFonts w:eastAsia="Nunito"/>
            </w:rPr>
          </w:rPrChange>
        </w:rPr>
      </w:pPr>
      <w:bookmarkStart w:id="8759" w:name="_Toc174546659"/>
      <w:ins w:id="8760" w:author="Craig Parker" w:date="2024-07-09T11:49:00Z">
        <w:r w:rsidRPr="00594D30">
          <w:rPr>
            <w:rFonts w:ascii="Nunito" w:eastAsia="Nunito" w:hAnsi="Nunito"/>
            <w:b/>
            <w:bCs/>
            <w:color w:val="000000" w:themeColor="text1"/>
            <w:sz w:val="20"/>
            <w:szCs w:val="20"/>
            <w:rPrChange w:id="8761" w:author="Craig Parker" w:date="2024-08-07T12:23:00Z">
              <w:rPr>
                <w:rFonts w:eastAsia="Nunito"/>
              </w:rPr>
            </w:rPrChange>
          </w:rPr>
          <w:lastRenderedPageBreak/>
          <w:t>Annex</w:t>
        </w:r>
      </w:ins>
      <w:del w:id="8762" w:author="Matthew Chersich" w:date="2024-08-04T18:05:00Z">
        <w:r w:rsidR="6E1C0E23" w:rsidRPr="00594D30" w:rsidDel="52A8C99F">
          <w:rPr>
            <w:rFonts w:ascii="Nunito" w:eastAsia="Nunito" w:hAnsi="Nunito"/>
            <w:b/>
            <w:bCs/>
            <w:color w:val="000000" w:themeColor="text1"/>
            <w:sz w:val="20"/>
            <w:szCs w:val="20"/>
            <w:rPrChange w:id="8763" w:author="Craig Parker" w:date="2024-08-07T12:23:00Z">
              <w:rPr>
                <w:rFonts w:eastAsia="Nunito"/>
              </w:rPr>
            </w:rPrChange>
          </w:rPr>
          <w:delText>e</w:delText>
        </w:r>
      </w:del>
      <w:ins w:id="8764" w:author="Craig Parker" w:date="2024-07-09T11:49:00Z">
        <w:r w:rsidRPr="00594D30">
          <w:rPr>
            <w:rFonts w:ascii="Nunito" w:eastAsia="Nunito" w:hAnsi="Nunito"/>
            <w:b/>
            <w:bCs/>
            <w:color w:val="000000" w:themeColor="text1"/>
            <w:sz w:val="20"/>
            <w:szCs w:val="20"/>
            <w:rPrChange w:id="8765" w:author="Craig Parker" w:date="2024-08-07T12:23:00Z">
              <w:rPr>
                <w:rFonts w:eastAsia="Nunito"/>
              </w:rPr>
            </w:rPrChange>
          </w:rPr>
          <w:t xml:space="preserve"> 3</w:t>
        </w:r>
      </w:ins>
      <w:ins w:id="8766" w:author="Craig Parker" w:date="2024-07-09T11:54:00Z">
        <w:r w:rsidRPr="00594D30">
          <w:rPr>
            <w:rFonts w:ascii="Nunito" w:eastAsia="Nunito" w:hAnsi="Nunito"/>
            <w:b/>
            <w:bCs/>
            <w:color w:val="000000" w:themeColor="text1"/>
            <w:sz w:val="20"/>
            <w:szCs w:val="20"/>
            <w:rPrChange w:id="8767" w:author="Craig Parker" w:date="2024-08-07T12:23:00Z">
              <w:rPr>
                <w:rFonts w:eastAsia="Nunito"/>
              </w:rPr>
            </w:rPrChange>
          </w:rPr>
          <w:t>: Ethic</w:t>
        </w:r>
      </w:ins>
      <w:ins w:id="8768" w:author="Matthew Chersich" w:date="2024-08-04T18:13:00Z">
        <w:r w:rsidRPr="00594D30">
          <w:rPr>
            <w:rFonts w:ascii="Nunito" w:eastAsia="Nunito" w:hAnsi="Nunito"/>
            <w:b/>
            <w:bCs/>
            <w:color w:val="000000" w:themeColor="text1"/>
            <w:sz w:val="20"/>
            <w:szCs w:val="20"/>
            <w:rPrChange w:id="8769" w:author="Craig Parker" w:date="2024-08-07T12:23:00Z">
              <w:rPr>
                <w:rFonts w:eastAsia="Nunito"/>
              </w:rPr>
            </w:rPrChange>
          </w:rPr>
          <w:t>s</w:t>
        </w:r>
      </w:ins>
      <w:ins w:id="8770" w:author="Craig Parker" w:date="2024-07-09T11:54:00Z">
        <w:r w:rsidRPr="00594D30">
          <w:rPr>
            <w:rFonts w:ascii="Nunito" w:eastAsia="Nunito" w:hAnsi="Nunito"/>
            <w:b/>
            <w:bCs/>
            <w:color w:val="000000" w:themeColor="text1"/>
            <w:sz w:val="20"/>
            <w:szCs w:val="20"/>
            <w:rPrChange w:id="8771" w:author="Craig Parker" w:date="2024-08-07T12:23:00Z">
              <w:rPr>
                <w:rFonts w:eastAsia="Nunito"/>
              </w:rPr>
            </w:rPrChange>
          </w:rPr>
          <w:t xml:space="preserve"> </w:t>
        </w:r>
      </w:ins>
      <w:ins w:id="8772" w:author="Craig Parker" w:date="2024-07-09T11:56:00Z">
        <w:r w:rsidRPr="00594D30">
          <w:rPr>
            <w:rFonts w:ascii="Nunito" w:eastAsia="Nunito" w:hAnsi="Nunito"/>
            <w:b/>
            <w:bCs/>
            <w:color w:val="000000" w:themeColor="text1"/>
            <w:sz w:val="20"/>
            <w:szCs w:val="20"/>
            <w:rPrChange w:id="8773" w:author="Craig Parker" w:date="2024-08-07T12:23:00Z">
              <w:rPr>
                <w:rFonts w:eastAsia="Nunito"/>
              </w:rPr>
            </w:rPrChange>
          </w:rPr>
          <w:t>n</w:t>
        </w:r>
      </w:ins>
      <w:ins w:id="8774" w:author="Craig Parker" w:date="2024-07-09T11:54:00Z">
        <w:r w:rsidRPr="00594D30">
          <w:rPr>
            <w:rFonts w:ascii="Nunito" w:eastAsia="Nunito" w:hAnsi="Nunito"/>
            <w:b/>
            <w:bCs/>
            <w:color w:val="000000" w:themeColor="text1"/>
            <w:sz w:val="20"/>
            <w:szCs w:val="20"/>
            <w:rPrChange w:id="8775" w:author="Craig Parker" w:date="2024-08-07T12:23:00Z">
              <w:rPr>
                <w:rFonts w:eastAsia="Nunito"/>
              </w:rPr>
            </w:rPrChange>
          </w:rPr>
          <w:t xml:space="preserve">otification </w:t>
        </w:r>
      </w:ins>
      <w:ins w:id="8776" w:author="Craig Parker" w:date="2024-07-09T11:56:00Z">
        <w:r w:rsidRPr="00594D30">
          <w:rPr>
            <w:rFonts w:ascii="Nunito" w:eastAsia="Nunito" w:hAnsi="Nunito"/>
            <w:b/>
            <w:bCs/>
            <w:color w:val="000000" w:themeColor="text1"/>
            <w:sz w:val="20"/>
            <w:szCs w:val="20"/>
            <w:rPrChange w:id="8777" w:author="Craig Parker" w:date="2024-08-07T12:23:00Z">
              <w:rPr>
                <w:rFonts w:eastAsia="Nunito"/>
              </w:rPr>
            </w:rPrChange>
          </w:rPr>
          <w:t>l</w:t>
        </w:r>
      </w:ins>
      <w:ins w:id="8778" w:author="Craig Parker" w:date="2024-07-09T11:54:00Z">
        <w:r w:rsidRPr="00594D30">
          <w:rPr>
            <w:rFonts w:ascii="Nunito" w:eastAsia="Nunito" w:hAnsi="Nunito"/>
            <w:b/>
            <w:bCs/>
            <w:color w:val="000000" w:themeColor="text1"/>
            <w:sz w:val="20"/>
            <w:szCs w:val="20"/>
            <w:rPrChange w:id="8779" w:author="Craig Parker" w:date="2024-08-07T12:23:00Z">
              <w:rPr>
                <w:rFonts w:eastAsia="Nunito"/>
              </w:rPr>
            </w:rPrChange>
          </w:rPr>
          <w:t>etter</w:t>
        </w:r>
      </w:ins>
      <w:bookmarkEnd w:id="8753"/>
      <w:bookmarkEnd w:id="8754"/>
      <w:bookmarkEnd w:id="8759"/>
    </w:p>
    <w:p w14:paraId="2795B9D6" w14:textId="77777777" w:rsidR="00BF3362" w:rsidRPr="002E4822" w:rsidRDefault="00BF3362" w:rsidP="00BF3362">
      <w:pPr>
        <w:rPr>
          <w:ins w:id="8780" w:author="Craig Parker" w:date="2024-07-23T13:44:00Z"/>
          <w:rFonts w:ascii="Nunito" w:eastAsia="Nunito" w:hAnsi="Nunito"/>
          <w:color w:val="000000" w:themeColor="text1"/>
          <w:sz w:val="20"/>
          <w:rPrChange w:id="8781" w:author="Craig Parker" w:date="2024-08-07T12:23:00Z">
            <w:rPr>
              <w:ins w:id="8782" w:author="Craig Parker" w:date="2024-07-23T13:44:00Z"/>
              <w:rFonts w:eastAsia="Nunito"/>
            </w:rPr>
          </w:rPrChange>
        </w:rPr>
      </w:pPr>
    </w:p>
    <w:p w14:paraId="778D9870" w14:textId="0141EDD6" w:rsidR="008734CC" w:rsidRPr="002E4822" w:rsidRDefault="008734CC" w:rsidP="008734CC">
      <w:pPr>
        <w:ind w:left="720"/>
        <w:jc w:val="both"/>
        <w:rPr>
          <w:ins w:id="8783" w:author="Craig Parker" w:date="2024-07-23T13:47:00Z"/>
          <w:rFonts w:ascii="Nunito" w:hAnsi="Nunito" w:cs="Arial"/>
          <w:b/>
          <w:i/>
          <w:color w:val="000000" w:themeColor="text1"/>
          <w:sz w:val="20"/>
          <w:rPrChange w:id="8784" w:author="Craig Parker" w:date="2024-08-07T12:23:00Z">
            <w:rPr>
              <w:ins w:id="8785" w:author="Craig Parker" w:date="2024-07-23T13:47:00Z"/>
              <w:rFonts w:cs="Arial"/>
              <w:b/>
              <w:i/>
            </w:rPr>
          </w:rPrChange>
        </w:rPr>
      </w:pPr>
      <w:ins w:id="8786" w:author="Craig Parker" w:date="2024-07-23T13:47:00Z">
        <w:r w:rsidRPr="002E4822">
          <w:rPr>
            <w:rFonts w:ascii="Nunito" w:hAnsi="Nunito"/>
            <w:noProof/>
            <w:color w:val="000000" w:themeColor="text1"/>
            <w:sz w:val="20"/>
            <w:rPrChange w:id="8787" w:author="Craig Parker" w:date="2024-08-07T12:23:00Z">
              <w:rPr>
                <w:noProof/>
              </w:rPr>
            </w:rPrChange>
          </w:rPr>
          <w:drawing>
            <wp:anchor distT="0" distB="0" distL="114300" distR="114300" simplePos="0" relativeHeight="251659264" behindDoc="0" locked="0" layoutInCell="1" allowOverlap="1" wp14:anchorId="69803C13" wp14:editId="4C852FB3">
              <wp:simplePos x="0" y="0"/>
              <wp:positionH relativeFrom="column">
                <wp:posOffset>-289560</wp:posOffset>
              </wp:positionH>
              <wp:positionV relativeFrom="paragraph">
                <wp:posOffset>-91440</wp:posOffset>
              </wp:positionV>
              <wp:extent cx="1165860" cy="1066800"/>
              <wp:effectExtent l="0" t="0" r="0" b="0"/>
              <wp:wrapSquare wrapText="right"/>
              <wp:docPr id="196643318"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3318" name="Picture 1" descr="A logo of a universit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5860" cy="10668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E1E0457" w14:textId="77777777" w:rsidR="008734CC" w:rsidRPr="002E4822" w:rsidRDefault="008734CC" w:rsidP="008734CC">
      <w:pPr>
        <w:rPr>
          <w:ins w:id="8788" w:author="Craig Parker" w:date="2024-07-23T13:47:00Z"/>
          <w:rFonts w:ascii="Nunito" w:hAnsi="Nunito"/>
          <w:color w:val="000000" w:themeColor="text1"/>
          <w:sz w:val="20"/>
          <w:rPrChange w:id="8789" w:author="Craig Parker" w:date="2024-08-07T12:23:00Z">
            <w:rPr>
              <w:ins w:id="8790" w:author="Craig Parker" w:date="2024-07-23T13:47:00Z"/>
            </w:rPr>
          </w:rPrChange>
        </w:rPr>
      </w:pPr>
    </w:p>
    <w:p w14:paraId="309936A1" w14:textId="77777777" w:rsidR="008734CC" w:rsidRPr="002E4822" w:rsidRDefault="008734CC" w:rsidP="008734CC">
      <w:pPr>
        <w:ind w:left="1588" w:firstLine="397"/>
        <w:jc w:val="center"/>
        <w:rPr>
          <w:ins w:id="8791" w:author="Craig Parker" w:date="2024-07-23T13:47:00Z"/>
          <w:rFonts w:ascii="Nunito" w:hAnsi="Nunito" w:cs="Arial"/>
          <w:b/>
          <w:iCs/>
          <w:color w:val="000000" w:themeColor="text1"/>
          <w:sz w:val="20"/>
          <w:rPrChange w:id="8792" w:author="Craig Parker" w:date="2024-08-07T12:23:00Z">
            <w:rPr>
              <w:ins w:id="8793" w:author="Craig Parker" w:date="2024-07-23T13:47:00Z"/>
              <w:rFonts w:cs="Arial"/>
              <w:b/>
              <w:iCs/>
              <w:color w:val="000000"/>
              <w:sz w:val="28"/>
              <w:szCs w:val="28"/>
            </w:rPr>
          </w:rPrChange>
        </w:rPr>
      </w:pPr>
    </w:p>
    <w:p w14:paraId="00D17ABC" w14:textId="77777777" w:rsidR="008734CC" w:rsidRPr="002E4822" w:rsidRDefault="008734CC" w:rsidP="008734CC">
      <w:pPr>
        <w:ind w:left="1588" w:firstLine="397"/>
        <w:jc w:val="center"/>
        <w:rPr>
          <w:ins w:id="8794" w:author="Craig Parker" w:date="2024-07-23T13:47:00Z"/>
          <w:rFonts w:ascii="Nunito" w:hAnsi="Nunito" w:cs="Arial"/>
          <w:b/>
          <w:iCs/>
          <w:color w:val="000000" w:themeColor="text1"/>
          <w:sz w:val="20"/>
          <w:rPrChange w:id="8795" w:author="Craig Parker" w:date="2024-08-07T12:23:00Z">
            <w:rPr>
              <w:ins w:id="8796" w:author="Craig Parker" w:date="2024-07-23T13:47:00Z"/>
              <w:rFonts w:cs="Arial"/>
              <w:b/>
              <w:iCs/>
              <w:color w:val="000000"/>
              <w:sz w:val="28"/>
              <w:szCs w:val="28"/>
            </w:rPr>
          </w:rPrChange>
        </w:rPr>
      </w:pPr>
      <w:ins w:id="8797" w:author="Craig Parker" w:date="2024-07-23T13:47:00Z">
        <w:r w:rsidRPr="002E4822">
          <w:rPr>
            <w:rFonts w:ascii="Nunito" w:hAnsi="Nunito" w:cs="Arial"/>
            <w:b/>
            <w:iCs/>
            <w:color w:val="000000" w:themeColor="text1"/>
            <w:sz w:val="20"/>
            <w:rPrChange w:id="8798" w:author="Craig Parker" w:date="2024-08-07T12:23:00Z">
              <w:rPr>
                <w:rFonts w:cs="Arial"/>
                <w:b/>
                <w:iCs/>
                <w:color w:val="000000"/>
                <w:sz w:val="28"/>
                <w:szCs w:val="28"/>
              </w:rPr>
            </w:rPrChange>
          </w:rPr>
          <w:t>APPLICATION FOR A NOTIFICATION REGARDING AN APPROVED STUDY</w:t>
        </w:r>
      </w:ins>
    </w:p>
    <w:p w14:paraId="7F5E3345" w14:textId="77777777" w:rsidR="008734CC" w:rsidRPr="002E4822" w:rsidRDefault="008734CC" w:rsidP="008734CC">
      <w:pPr>
        <w:jc w:val="both"/>
        <w:rPr>
          <w:ins w:id="8799" w:author="Craig Parker" w:date="2024-07-23T13:47:00Z"/>
          <w:rFonts w:ascii="Nunito" w:hAnsi="Nunito" w:cs="Arial"/>
          <w:b/>
          <w:bCs/>
          <w:color w:val="000000" w:themeColor="text1"/>
          <w:sz w:val="20"/>
          <w:rPrChange w:id="8800" w:author="Craig Parker" w:date="2024-08-07T12:23:00Z">
            <w:rPr>
              <w:ins w:id="8801" w:author="Craig Parker" w:date="2024-07-23T13:47:00Z"/>
              <w:rFonts w:cs="Arial"/>
              <w:b/>
              <w:bCs/>
              <w:color w:val="000000"/>
            </w:rPr>
          </w:rPrChange>
        </w:rPr>
      </w:pPr>
    </w:p>
    <w:p w14:paraId="5BE1C804" w14:textId="77777777" w:rsidR="008734CC" w:rsidRPr="002E4822" w:rsidRDefault="008734CC" w:rsidP="008734CC">
      <w:pPr>
        <w:tabs>
          <w:tab w:val="left" w:pos="4524"/>
        </w:tabs>
        <w:jc w:val="both"/>
        <w:rPr>
          <w:ins w:id="8802" w:author="Craig Parker" w:date="2024-07-23T13:47:00Z"/>
          <w:rFonts w:ascii="Nunito" w:hAnsi="Nunito" w:cs="Arial"/>
          <w:b/>
          <w:bCs/>
          <w:color w:val="000000" w:themeColor="text1"/>
          <w:sz w:val="20"/>
          <w:rPrChange w:id="8803" w:author="Craig Parker" w:date="2024-08-07T12:23:00Z">
            <w:rPr>
              <w:ins w:id="8804" w:author="Craig Parker" w:date="2024-07-23T13:47:00Z"/>
              <w:rFonts w:cs="Arial"/>
              <w:b/>
              <w:bCs/>
              <w:color w:val="0000FF"/>
            </w:rPr>
          </w:rPrChange>
        </w:rPr>
      </w:pPr>
      <w:bookmarkStart w:id="8805" w:name="_Hlk174473349"/>
      <w:ins w:id="8806" w:author="Craig Parker" w:date="2024-07-23T13:47:00Z">
        <w:r w:rsidRPr="002E4822">
          <w:rPr>
            <w:rFonts w:ascii="Nunito" w:hAnsi="Nunito" w:cs="Arial"/>
            <w:b/>
            <w:bCs/>
            <w:color w:val="000000" w:themeColor="text1"/>
            <w:sz w:val="20"/>
            <w:rPrChange w:id="8807" w:author="Craig Parker" w:date="2024-08-07T12:23:00Z">
              <w:rPr>
                <w:rFonts w:cs="Arial"/>
                <w:b/>
                <w:bCs/>
                <w:color w:val="0000FF"/>
              </w:rPr>
            </w:rPrChange>
          </w:rPr>
          <w:tab/>
        </w:r>
      </w:ins>
    </w:p>
    <w:tbl>
      <w:tblPr>
        <w:tblW w:w="991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7"/>
        <w:gridCol w:w="7111"/>
      </w:tblGrid>
      <w:tr w:rsidR="006E7398" w:rsidRPr="002E4822" w14:paraId="329CAA7B" w14:textId="77777777" w:rsidTr="00E35E7F">
        <w:trPr>
          <w:ins w:id="8808" w:author="Craig Parker" w:date="2024-07-23T13:47:00Z"/>
        </w:trPr>
        <w:tc>
          <w:tcPr>
            <w:tcW w:w="9918" w:type="dxa"/>
            <w:gridSpan w:val="2"/>
            <w:shd w:val="clear" w:color="auto" w:fill="auto"/>
          </w:tcPr>
          <w:p w14:paraId="7FC320AF" w14:textId="77777777" w:rsidR="008734CC" w:rsidRPr="002E4822" w:rsidRDefault="008734CC" w:rsidP="00E35E7F">
            <w:pPr>
              <w:rPr>
                <w:ins w:id="8809" w:author="Craig Parker" w:date="2024-07-23T13:47:00Z"/>
                <w:rFonts w:ascii="Nunito" w:eastAsia="Calibri" w:hAnsi="Nunito" w:cs="Arial"/>
                <w:b/>
                <w:color w:val="000000" w:themeColor="text1"/>
                <w:sz w:val="20"/>
                <w:rPrChange w:id="8810" w:author="Craig Parker" w:date="2024-08-07T12:23:00Z">
                  <w:rPr>
                    <w:ins w:id="8811" w:author="Craig Parker" w:date="2024-07-23T13:47:00Z"/>
                    <w:rFonts w:eastAsia="Calibri" w:cs="Arial"/>
                    <w:b/>
                  </w:rPr>
                </w:rPrChange>
              </w:rPr>
            </w:pPr>
            <w:ins w:id="8812" w:author="Craig Parker" w:date="2024-07-23T13:47:00Z">
              <w:r w:rsidRPr="002E4822">
                <w:rPr>
                  <w:rFonts w:ascii="Nunito" w:eastAsia="Calibri" w:hAnsi="Nunito" w:cs="Arial"/>
                  <w:b/>
                  <w:color w:val="000000" w:themeColor="text1"/>
                  <w:sz w:val="20"/>
                  <w:rPrChange w:id="8813" w:author="Craig Parker" w:date="2024-08-07T12:23:00Z">
                    <w:rPr>
                      <w:rFonts w:eastAsia="Calibri" w:cs="Arial"/>
                      <w:b/>
                    </w:rPr>
                  </w:rPrChange>
                </w:rPr>
                <w:t xml:space="preserve">PART 1: ADMINISTRATIVE </w:t>
              </w:r>
            </w:ins>
          </w:p>
          <w:p w14:paraId="7BC9D49A" w14:textId="77777777" w:rsidR="008734CC" w:rsidRPr="002E4822" w:rsidRDefault="008734CC" w:rsidP="00E35E7F">
            <w:pPr>
              <w:rPr>
                <w:ins w:id="8814" w:author="Craig Parker" w:date="2024-07-23T13:47:00Z"/>
                <w:rFonts w:ascii="Nunito" w:eastAsia="Calibri" w:hAnsi="Nunito" w:cs="Arial"/>
                <w:b/>
                <w:color w:val="000000" w:themeColor="text1"/>
                <w:sz w:val="20"/>
                <w:rPrChange w:id="8815" w:author="Craig Parker" w:date="2024-08-07T12:23:00Z">
                  <w:rPr>
                    <w:ins w:id="8816" w:author="Craig Parker" w:date="2024-07-23T13:47:00Z"/>
                    <w:rFonts w:eastAsia="Calibri" w:cs="Arial"/>
                    <w:b/>
                  </w:rPr>
                </w:rPrChange>
              </w:rPr>
            </w:pPr>
            <w:ins w:id="8817" w:author="Craig Parker" w:date="2024-07-23T13:47:00Z">
              <w:r w:rsidRPr="002E4822">
                <w:rPr>
                  <w:rFonts w:ascii="Nunito" w:eastAsia="Calibri" w:hAnsi="Nunito" w:cs="Arial"/>
                  <w:bCs/>
                  <w:i/>
                  <w:iCs/>
                  <w:color w:val="000000" w:themeColor="text1"/>
                  <w:sz w:val="20"/>
                  <w:rPrChange w:id="8818" w:author="Craig Parker" w:date="2024-08-07T12:23:00Z">
                    <w:rPr>
                      <w:rFonts w:eastAsia="Calibri" w:cs="Arial"/>
                      <w:bCs/>
                      <w:i/>
                      <w:iCs/>
                    </w:rPr>
                  </w:rPrChange>
                </w:rPr>
                <w:t>(Blocks will expand to contain the information required, no extra references or pages should be added)</w:t>
              </w:r>
            </w:ins>
          </w:p>
          <w:p w14:paraId="08EE220B" w14:textId="77777777" w:rsidR="008734CC" w:rsidRPr="002E4822" w:rsidRDefault="008734CC" w:rsidP="00E35E7F">
            <w:pPr>
              <w:rPr>
                <w:ins w:id="8819" w:author="Craig Parker" w:date="2024-07-23T13:47:00Z"/>
                <w:rFonts w:ascii="Nunito" w:eastAsia="Calibri" w:hAnsi="Nunito" w:cs="Arial"/>
                <w:b/>
                <w:color w:val="000000" w:themeColor="text1"/>
                <w:sz w:val="20"/>
                <w:rPrChange w:id="8820" w:author="Craig Parker" w:date="2024-08-07T12:23:00Z">
                  <w:rPr>
                    <w:ins w:id="8821" w:author="Craig Parker" w:date="2024-07-23T13:47:00Z"/>
                    <w:rFonts w:eastAsia="Calibri" w:cs="Arial"/>
                    <w:b/>
                  </w:rPr>
                </w:rPrChange>
              </w:rPr>
            </w:pPr>
          </w:p>
        </w:tc>
      </w:tr>
      <w:tr w:rsidR="006E7398" w:rsidRPr="002E4822" w14:paraId="4C68ACA2" w14:textId="77777777" w:rsidTr="00E35E7F">
        <w:trPr>
          <w:ins w:id="8822" w:author="Craig Parker" w:date="2024-07-23T13:47:00Z"/>
        </w:trPr>
        <w:tc>
          <w:tcPr>
            <w:tcW w:w="2807" w:type="dxa"/>
            <w:shd w:val="clear" w:color="auto" w:fill="auto"/>
          </w:tcPr>
          <w:p w14:paraId="3F450A26" w14:textId="77777777" w:rsidR="008734CC" w:rsidRPr="002E4822" w:rsidRDefault="008734CC" w:rsidP="00E35E7F">
            <w:pPr>
              <w:rPr>
                <w:ins w:id="8823" w:author="Craig Parker" w:date="2024-07-23T13:47:00Z"/>
                <w:rFonts w:ascii="Nunito" w:eastAsia="Calibri" w:hAnsi="Nunito" w:cs="Arial"/>
                <w:bCs/>
                <w:color w:val="000000" w:themeColor="text1"/>
                <w:sz w:val="20"/>
                <w:rPrChange w:id="8824" w:author="Craig Parker" w:date="2024-08-07T12:23:00Z">
                  <w:rPr>
                    <w:ins w:id="8825" w:author="Craig Parker" w:date="2024-07-23T13:47:00Z"/>
                    <w:rFonts w:eastAsia="Calibri" w:cs="Arial"/>
                    <w:bCs/>
                  </w:rPr>
                </w:rPrChange>
              </w:rPr>
            </w:pPr>
            <w:ins w:id="8826" w:author="Craig Parker" w:date="2024-07-23T13:47:00Z">
              <w:r w:rsidRPr="002E4822">
                <w:rPr>
                  <w:rFonts w:ascii="Nunito" w:eastAsia="Calibri" w:hAnsi="Nunito" w:cs="Arial"/>
                  <w:bCs/>
                  <w:color w:val="000000" w:themeColor="text1"/>
                  <w:sz w:val="20"/>
                  <w:rPrChange w:id="8827" w:author="Craig Parker" w:date="2024-08-07T12:23:00Z">
                    <w:rPr>
                      <w:rFonts w:eastAsia="Calibri" w:cs="Arial"/>
                      <w:bCs/>
                    </w:rPr>
                  </w:rPrChange>
                </w:rPr>
                <w:t>Ethics Reference Number:</w:t>
              </w:r>
            </w:ins>
          </w:p>
        </w:tc>
        <w:tc>
          <w:tcPr>
            <w:tcW w:w="7111" w:type="dxa"/>
            <w:shd w:val="clear" w:color="auto" w:fill="auto"/>
          </w:tcPr>
          <w:p w14:paraId="56A328FF" w14:textId="77777777" w:rsidR="008734CC" w:rsidRPr="002E4822" w:rsidRDefault="008734CC" w:rsidP="00E35E7F">
            <w:pPr>
              <w:rPr>
                <w:ins w:id="8828" w:author="Craig Parker" w:date="2024-07-23T13:47:00Z"/>
                <w:rFonts w:ascii="Nunito" w:eastAsia="Calibri" w:hAnsi="Nunito" w:cs="Arial"/>
                <w:b/>
                <w:color w:val="000000" w:themeColor="text1"/>
                <w:sz w:val="20"/>
                <w:rPrChange w:id="8829" w:author="Craig Parker" w:date="2024-08-07T12:23:00Z">
                  <w:rPr>
                    <w:ins w:id="8830" w:author="Craig Parker" w:date="2024-07-23T13:47:00Z"/>
                    <w:rFonts w:eastAsia="Calibri" w:cs="Arial"/>
                    <w:b/>
                  </w:rPr>
                </w:rPrChange>
              </w:rPr>
            </w:pPr>
          </w:p>
        </w:tc>
      </w:tr>
      <w:tr w:rsidR="006E7398" w:rsidRPr="002E4822" w14:paraId="1A8B03C9" w14:textId="77777777" w:rsidTr="00E35E7F">
        <w:trPr>
          <w:ins w:id="8831" w:author="Craig Parker" w:date="2024-07-23T13:47:00Z"/>
        </w:trPr>
        <w:tc>
          <w:tcPr>
            <w:tcW w:w="2807" w:type="dxa"/>
            <w:shd w:val="clear" w:color="auto" w:fill="auto"/>
          </w:tcPr>
          <w:p w14:paraId="66B38F34" w14:textId="77777777" w:rsidR="008734CC" w:rsidRPr="002E4822" w:rsidRDefault="008734CC" w:rsidP="00E35E7F">
            <w:pPr>
              <w:rPr>
                <w:ins w:id="8832" w:author="Craig Parker" w:date="2024-07-23T13:47:00Z"/>
                <w:rFonts w:ascii="Nunito" w:eastAsia="Calibri" w:hAnsi="Nunito" w:cs="Arial"/>
                <w:bCs/>
                <w:color w:val="000000" w:themeColor="text1"/>
                <w:sz w:val="20"/>
                <w:rPrChange w:id="8833" w:author="Craig Parker" w:date="2024-08-07T12:23:00Z">
                  <w:rPr>
                    <w:ins w:id="8834" w:author="Craig Parker" w:date="2024-07-23T13:47:00Z"/>
                    <w:rFonts w:eastAsia="Calibri" w:cs="Arial"/>
                    <w:bCs/>
                  </w:rPr>
                </w:rPrChange>
              </w:rPr>
            </w:pPr>
            <w:ins w:id="8835" w:author="Craig Parker" w:date="2024-07-23T13:47:00Z">
              <w:r w:rsidRPr="002E4822">
                <w:rPr>
                  <w:rFonts w:ascii="Nunito" w:eastAsia="Calibri" w:hAnsi="Nunito" w:cs="Arial"/>
                  <w:bCs/>
                  <w:color w:val="000000" w:themeColor="text1"/>
                  <w:sz w:val="20"/>
                  <w:rPrChange w:id="8836" w:author="Craig Parker" w:date="2024-08-07T12:23:00Z">
                    <w:rPr>
                      <w:rFonts w:eastAsia="Calibri" w:cs="Arial"/>
                      <w:bCs/>
                    </w:rPr>
                  </w:rPrChange>
                </w:rPr>
                <w:t>Study Title:</w:t>
              </w:r>
            </w:ins>
          </w:p>
          <w:p w14:paraId="11899B41" w14:textId="77777777" w:rsidR="008734CC" w:rsidRPr="002E4822" w:rsidRDefault="008734CC" w:rsidP="00E35E7F">
            <w:pPr>
              <w:tabs>
                <w:tab w:val="left" w:pos="720"/>
              </w:tabs>
              <w:rPr>
                <w:ins w:id="8837" w:author="Craig Parker" w:date="2024-07-23T13:47:00Z"/>
                <w:rFonts w:ascii="Nunito" w:eastAsia="Calibri" w:hAnsi="Nunito" w:cs="Arial"/>
                <w:bCs/>
                <w:color w:val="000000" w:themeColor="text1"/>
                <w:sz w:val="20"/>
                <w:rPrChange w:id="8838" w:author="Craig Parker" w:date="2024-08-07T12:23:00Z">
                  <w:rPr>
                    <w:ins w:id="8839" w:author="Craig Parker" w:date="2024-07-23T13:47:00Z"/>
                    <w:rFonts w:eastAsia="Calibri" w:cs="Arial"/>
                    <w:bCs/>
                  </w:rPr>
                </w:rPrChange>
              </w:rPr>
            </w:pPr>
          </w:p>
        </w:tc>
        <w:tc>
          <w:tcPr>
            <w:tcW w:w="7111" w:type="dxa"/>
            <w:shd w:val="clear" w:color="auto" w:fill="auto"/>
          </w:tcPr>
          <w:p w14:paraId="6715CC86" w14:textId="77777777" w:rsidR="008734CC" w:rsidRPr="002E4822" w:rsidRDefault="008734CC" w:rsidP="00E35E7F">
            <w:pPr>
              <w:rPr>
                <w:ins w:id="8840" w:author="Craig Parker" w:date="2024-07-23T13:47:00Z"/>
                <w:rFonts w:ascii="Nunito" w:eastAsia="Calibri" w:hAnsi="Nunito" w:cs="Arial"/>
                <w:b/>
                <w:color w:val="000000" w:themeColor="text1"/>
                <w:sz w:val="20"/>
                <w:rPrChange w:id="8841" w:author="Craig Parker" w:date="2024-08-07T12:23:00Z">
                  <w:rPr>
                    <w:ins w:id="8842" w:author="Craig Parker" w:date="2024-07-23T13:47:00Z"/>
                    <w:rFonts w:eastAsia="Calibri" w:cs="Arial"/>
                    <w:b/>
                  </w:rPr>
                </w:rPrChange>
              </w:rPr>
            </w:pPr>
          </w:p>
          <w:p w14:paraId="4A542E8F" w14:textId="77777777" w:rsidR="008734CC" w:rsidRPr="002E4822" w:rsidRDefault="008734CC" w:rsidP="00E35E7F">
            <w:pPr>
              <w:rPr>
                <w:ins w:id="8843" w:author="Craig Parker" w:date="2024-07-23T13:47:00Z"/>
                <w:rFonts w:ascii="Nunito" w:eastAsia="Calibri" w:hAnsi="Nunito" w:cs="Arial"/>
                <w:b/>
                <w:color w:val="000000" w:themeColor="text1"/>
                <w:sz w:val="20"/>
                <w:rPrChange w:id="8844" w:author="Craig Parker" w:date="2024-08-07T12:23:00Z">
                  <w:rPr>
                    <w:ins w:id="8845" w:author="Craig Parker" w:date="2024-07-23T13:47:00Z"/>
                    <w:rFonts w:eastAsia="Calibri" w:cs="Arial"/>
                    <w:b/>
                  </w:rPr>
                </w:rPrChange>
              </w:rPr>
            </w:pPr>
          </w:p>
        </w:tc>
      </w:tr>
      <w:tr w:rsidR="006E7398" w:rsidRPr="002E4822" w14:paraId="586D1421" w14:textId="77777777" w:rsidTr="00E35E7F">
        <w:trPr>
          <w:ins w:id="8846" w:author="Craig Parker" w:date="2024-07-23T13:47:00Z"/>
        </w:trPr>
        <w:tc>
          <w:tcPr>
            <w:tcW w:w="2807" w:type="dxa"/>
            <w:shd w:val="clear" w:color="auto" w:fill="auto"/>
          </w:tcPr>
          <w:p w14:paraId="621CF5B5" w14:textId="77777777" w:rsidR="008734CC" w:rsidRPr="002E4822" w:rsidRDefault="008734CC" w:rsidP="00E35E7F">
            <w:pPr>
              <w:rPr>
                <w:ins w:id="8847" w:author="Craig Parker" w:date="2024-07-23T13:47:00Z"/>
                <w:rFonts w:ascii="Nunito" w:eastAsia="Calibri" w:hAnsi="Nunito" w:cs="Arial"/>
                <w:bCs/>
                <w:color w:val="000000" w:themeColor="text1"/>
                <w:sz w:val="20"/>
                <w:rPrChange w:id="8848" w:author="Craig Parker" w:date="2024-08-07T12:23:00Z">
                  <w:rPr>
                    <w:ins w:id="8849" w:author="Craig Parker" w:date="2024-07-23T13:47:00Z"/>
                    <w:rFonts w:eastAsia="Calibri" w:cs="Arial"/>
                    <w:bCs/>
                  </w:rPr>
                </w:rPrChange>
              </w:rPr>
            </w:pPr>
            <w:ins w:id="8850" w:author="Craig Parker" w:date="2024-07-23T13:47:00Z">
              <w:r w:rsidRPr="002E4822">
                <w:rPr>
                  <w:rFonts w:ascii="Nunito" w:eastAsia="Calibri" w:hAnsi="Nunito" w:cs="Arial"/>
                  <w:bCs/>
                  <w:color w:val="000000" w:themeColor="text1"/>
                  <w:sz w:val="20"/>
                  <w:rPrChange w:id="8851" w:author="Craig Parker" w:date="2024-08-07T12:23:00Z">
                    <w:rPr>
                      <w:rFonts w:eastAsia="Calibri" w:cs="Arial"/>
                      <w:bCs/>
                    </w:rPr>
                  </w:rPrChange>
                </w:rPr>
                <w:t>Phase of trial:</w:t>
              </w:r>
            </w:ins>
          </w:p>
          <w:p w14:paraId="0C0B09BB" w14:textId="77777777" w:rsidR="008734CC" w:rsidRPr="002E4822" w:rsidRDefault="008734CC" w:rsidP="00E35E7F">
            <w:pPr>
              <w:rPr>
                <w:ins w:id="8852" w:author="Craig Parker" w:date="2024-07-23T13:47:00Z"/>
                <w:rFonts w:ascii="Nunito" w:eastAsia="Calibri" w:hAnsi="Nunito" w:cs="Arial"/>
                <w:bCs/>
                <w:color w:val="000000" w:themeColor="text1"/>
                <w:sz w:val="20"/>
                <w:rPrChange w:id="8853" w:author="Craig Parker" w:date="2024-08-07T12:23:00Z">
                  <w:rPr>
                    <w:ins w:id="8854" w:author="Craig Parker" w:date="2024-07-23T13:47:00Z"/>
                    <w:rFonts w:eastAsia="Calibri" w:cs="Arial"/>
                    <w:bCs/>
                  </w:rPr>
                </w:rPrChange>
              </w:rPr>
            </w:pPr>
          </w:p>
        </w:tc>
        <w:tc>
          <w:tcPr>
            <w:tcW w:w="7111" w:type="dxa"/>
            <w:shd w:val="clear" w:color="auto" w:fill="auto"/>
          </w:tcPr>
          <w:p w14:paraId="1E8110C5" w14:textId="77777777" w:rsidR="008734CC" w:rsidRPr="002E4822" w:rsidRDefault="008734CC" w:rsidP="00E35E7F">
            <w:pPr>
              <w:rPr>
                <w:ins w:id="8855" w:author="Craig Parker" w:date="2024-07-23T13:47:00Z"/>
                <w:rFonts w:ascii="Nunito" w:eastAsia="Calibri" w:hAnsi="Nunito" w:cs="Arial"/>
                <w:b/>
                <w:color w:val="000000" w:themeColor="text1"/>
                <w:sz w:val="20"/>
                <w:rPrChange w:id="8856" w:author="Craig Parker" w:date="2024-08-07T12:23:00Z">
                  <w:rPr>
                    <w:ins w:id="8857" w:author="Craig Parker" w:date="2024-07-23T13:47:00Z"/>
                    <w:rFonts w:eastAsia="Calibri" w:cs="Arial"/>
                    <w:b/>
                  </w:rPr>
                </w:rPrChange>
              </w:rPr>
            </w:pPr>
          </w:p>
        </w:tc>
      </w:tr>
      <w:tr w:rsidR="006E7398" w:rsidRPr="002E4822" w14:paraId="06D3601B" w14:textId="77777777" w:rsidTr="00E35E7F">
        <w:trPr>
          <w:ins w:id="8858" w:author="Craig Parker" w:date="2024-07-23T13:47:00Z"/>
        </w:trPr>
        <w:tc>
          <w:tcPr>
            <w:tcW w:w="2807" w:type="dxa"/>
            <w:shd w:val="clear" w:color="auto" w:fill="auto"/>
          </w:tcPr>
          <w:p w14:paraId="6BAA2986" w14:textId="77777777" w:rsidR="008734CC" w:rsidRPr="002E4822" w:rsidRDefault="008734CC" w:rsidP="00E35E7F">
            <w:pPr>
              <w:rPr>
                <w:ins w:id="8859" w:author="Craig Parker" w:date="2024-07-23T13:47:00Z"/>
                <w:rFonts w:ascii="Nunito" w:eastAsia="Calibri" w:hAnsi="Nunito" w:cs="Arial"/>
                <w:color w:val="000000" w:themeColor="text1"/>
                <w:sz w:val="20"/>
                <w:rPrChange w:id="8860" w:author="Craig Parker" w:date="2024-08-07T12:23:00Z">
                  <w:rPr>
                    <w:ins w:id="8861" w:author="Craig Parker" w:date="2024-07-23T13:47:00Z"/>
                    <w:rFonts w:eastAsia="Calibri" w:cs="Arial"/>
                  </w:rPr>
                </w:rPrChange>
              </w:rPr>
            </w:pPr>
            <w:ins w:id="8862" w:author="Craig Parker" w:date="2024-07-23T13:47:00Z">
              <w:r w:rsidRPr="002E4822">
                <w:rPr>
                  <w:rFonts w:ascii="Nunito" w:eastAsia="Calibri" w:hAnsi="Nunito" w:cs="Arial"/>
                  <w:color w:val="000000" w:themeColor="text1"/>
                  <w:sz w:val="20"/>
                  <w:rPrChange w:id="8863" w:author="Craig Parker" w:date="2024-08-07T12:23:00Z">
                    <w:rPr>
                      <w:rFonts w:eastAsia="Calibri" w:cs="Arial"/>
                    </w:rPr>
                  </w:rPrChange>
                </w:rPr>
                <w:t xml:space="preserve">Protocol/Project/Study Number: </w:t>
              </w:r>
            </w:ins>
          </w:p>
        </w:tc>
        <w:tc>
          <w:tcPr>
            <w:tcW w:w="7111" w:type="dxa"/>
            <w:shd w:val="clear" w:color="auto" w:fill="auto"/>
          </w:tcPr>
          <w:p w14:paraId="7A07FD53" w14:textId="77777777" w:rsidR="008734CC" w:rsidRPr="002E4822" w:rsidRDefault="008734CC" w:rsidP="00E35E7F">
            <w:pPr>
              <w:rPr>
                <w:ins w:id="8864" w:author="Craig Parker" w:date="2024-07-23T13:47:00Z"/>
                <w:rFonts w:ascii="Nunito" w:eastAsia="Calibri" w:hAnsi="Nunito" w:cs="Arial"/>
                <w:color w:val="000000" w:themeColor="text1"/>
                <w:sz w:val="20"/>
                <w:rPrChange w:id="8865" w:author="Craig Parker" w:date="2024-08-07T12:23:00Z">
                  <w:rPr>
                    <w:ins w:id="8866" w:author="Craig Parker" w:date="2024-07-23T13:47:00Z"/>
                    <w:rFonts w:eastAsia="Calibri" w:cs="Arial"/>
                  </w:rPr>
                </w:rPrChange>
              </w:rPr>
            </w:pPr>
          </w:p>
          <w:p w14:paraId="1F8E5EE7" w14:textId="77777777" w:rsidR="008734CC" w:rsidRPr="002E4822" w:rsidRDefault="008734CC" w:rsidP="00E35E7F">
            <w:pPr>
              <w:rPr>
                <w:ins w:id="8867" w:author="Craig Parker" w:date="2024-07-23T13:47:00Z"/>
                <w:rFonts w:ascii="Nunito" w:eastAsia="Calibri" w:hAnsi="Nunito" w:cs="Arial"/>
                <w:color w:val="000000" w:themeColor="text1"/>
                <w:sz w:val="20"/>
                <w:rPrChange w:id="8868" w:author="Craig Parker" w:date="2024-08-07T12:23:00Z">
                  <w:rPr>
                    <w:ins w:id="8869" w:author="Craig Parker" w:date="2024-07-23T13:47:00Z"/>
                    <w:rFonts w:eastAsia="Calibri" w:cs="Arial"/>
                  </w:rPr>
                </w:rPrChange>
              </w:rPr>
            </w:pPr>
          </w:p>
          <w:p w14:paraId="33DB803C" w14:textId="77777777" w:rsidR="008734CC" w:rsidRPr="002E4822" w:rsidRDefault="008734CC" w:rsidP="00E35E7F">
            <w:pPr>
              <w:rPr>
                <w:ins w:id="8870" w:author="Craig Parker" w:date="2024-07-23T13:47:00Z"/>
                <w:rFonts w:ascii="Nunito" w:eastAsia="Calibri" w:hAnsi="Nunito" w:cs="Arial"/>
                <w:color w:val="000000" w:themeColor="text1"/>
                <w:sz w:val="20"/>
                <w:rPrChange w:id="8871" w:author="Craig Parker" w:date="2024-08-07T12:23:00Z">
                  <w:rPr>
                    <w:ins w:id="8872" w:author="Craig Parker" w:date="2024-07-23T13:47:00Z"/>
                    <w:rFonts w:eastAsia="Calibri" w:cs="Arial"/>
                  </w:rPr>
                </w:rPrChange>
              </w:rPr>
            </w:pPr>
          </w:p>
        </w:tc>
      </w:tr>
      <w:tr w:rsidR="006E7398" w:rsidRPr="002E4822" w14:paraId="68CDB0D8" w14:textId="77777777" w:rsidTr="00E35E7F">
        <w:trPr>
          <w:ins w:id="8873" w:author="Craig Parker" w:date="2024-07-23T13:47:00Z"/>
        </w:trPr>
        <w:tc>
          <w:tcPr>
            <w:tcW w:w="2807" w:type="dxa"/>
            <w:shd w:val="clear" w:color="auto" w:fill="auto"/>
          </w:tcPr>
          <w:p w14:paraId="761AAB45" w14:textId="77777777" w:rsidR="008734CC" w:rsidRPr="002E4822" w:rsidRDefault="008734CC" w:rsidP="00E35E7F">
            <w:pPr>
              <w:rPr>
                <w:ins w:id="8874" w:author="Craig Parker" w:date="2024-07-23T13:47:00Z"/>
                <w:rFonts w:ascii="Nunito" w:eastAsia="Calibri" w:hAnsi="Nunito" w:cs="Arial"/>
                <w:color w:val="000000" w:themeColor="text1"/>
                <w:sz w:val="20"/>
                <w:rPrChange w:id="8875" w:author="Craig Parker" w:date="2024-08-07T12:23:00Z">
                  <w:rPr>
                    <w:ins w:id="8876" w:author="Craig Parker" w:date="2024-07-23T13:47:00Z"/>
                    <w:rFonts w:eastAsia="Calibri" w:cs="Arial"/>
                  </w:rPr>
                </w:rPrChange>
              </w:rPr>
            </w:pPr>
            <w:ins w:id="8877" w:author="Craig Parker" w:date="2024-07-23T13:47:00Z">
              <w:r w:rsidRPr="002E4822">
                <w:rPr>
                  <w:rFonts w:ascii="Nunito" w:eastAsia="Calibri" w:hAnsi="Nunito" w:cs="Arial"/>
                  <w:color w:val="000000" w:themeColor="text1"/>
                  <w:sz w:val="20"/>
                  <w:rPrChange w:id="8878" w:author="Craig Parker" w:date="2024-08-07T12:23:00Z">
                    <w:rPr>
                      <w:rFonts w:eastAsia="Calibri" w:cs="Arial"/>
                    </w:rPr>
                  </w:rPrChange>
                </w:rPr>
                <w:t>Approved Version/No. and Date:</w:t>
              </w:r>
            </w:ins>
          </w:p>
        </w:tc>
        <w:tc>
          <w:tcPr>
            <w:tcW w:w="7111" w:type="dxa"/>
            <w:shd w:val="clear" w:color="auto" w:fill="auto"/>
          </w:tcPr>
          <w:p w14:paraId="7829707F" w14:textId="77777777" w:rsidR="008734CC" w:rsidRPr="002E4822" w:rsidRDefault="008734CC" w:rsidP="00E35E7F">
            <w:pPr>
              <w:rPr>
                <w:ins w:id="8879" w:author="Craig Parker" w:date="2024-07-23T13:47:00Z"/>
                <w:rFonts w:ascii="Nunito" w:eastAsia="Calibri" w:hAnsi="Nunito" w:cs="Arial"/>
                <w:color w:val="000000" w:themeColor="text1"/>
                <w:sz w:val="20"/>
                <w:rPrChange w:id="8880" w:author="Craig Parker" w:date="2024-08-07T12:23:00Z">
                  <w:rPr>
                    <w:ins w:id="8881" w:author="Craig Parker" w:date="2024-07-23T13:47:00Z"/>
                    <w:rFonts w:eastAsia="Calibri" w:cs="Arial"/>
                  </w:rPr>
                </w:rPrChange>
              </w:rPr>
            </w:pPr>
          </w:p>
        </w:tc>
      </w:tr>
      <w:tr w:rsidR="006E7398" w:rsidRPr="002E4822" w14:paraId="404AFE07" w14:textId="77777777" w:rsidTr="00E35E7F">
        <w:trPr>
          <w:ins w:id="8882" w:author="Craig Parker" w:date="2024-07-23T13:47:00Z"/>
        </w:trPr>
        <w:tc>
          <w:tcPr>
            <w:tcW w:w="2807" w:type="dxa"/>
            <w:shd w:val="clear" w:color="auto" w:fill="auto"/>
          </w:tcPr>
          <w:p w14:paraId="36064049" w14:textId="77777777" w:rsidR="008734CC" w:rsidRPr="002E4822" w:rsidRDefault="008734CC" w:rsidP="00E35E7F">
            <w:pPr>
              <w:rPr>
                <w:ins w:id="8883" w:author="Craig Parker" w:date="2024-07-23T13:47:00Z"/>
                <w:rFonts w:ascii="Nunito" w:eastAsia="Calibri" w:hAnsi="Nunito" w:cs="Arial"/>
                <w:color w:val="000000" w:themeColor="text1"/>
                <w:sz w:val="20"/>
                <w:rPrChange w:id="8884" w:author="Craig Parker" w:date="2024-08-07T12:23:00Z">
                  <w:rPr>
                    <w:ins w:id="8885" w:author="Craig Parker" w:date="2024-07-23T13:47:00Z"/>
                    <w:rFonts w:eastAsia="Calibri" w:cs="Arial"/>
                  </w:rPr>
                </w:rPrChange>
              </w:rPr>
            </w:pPr>
            <w:ins w:id="8886" w:author="Craig Parker" w:date="2024-07-23T13:47:00Z">
              <w:r w:rsidRPr="002E4822">
                <w:rPr>
                  <w:rFonts w:ascii="Nunito" w:eastAsia="Calibri" w:hAnsi="Nunito" w:cs="Arial"/>
                  <w:color w:val="000000" w:themeColor="text1"/>
                  <w:sz w:val="20"/>
                  <w:rPrChange w:id="8887" w:author="Craig Parker" w:date="2024-08-07T12:23:00Z">
                    <w:rPr>
                      <w:rFonts w:eastAsia="Calibri" w:cs="Arial"/>
                    </w:rPr>
                  </w:rPrChange>
                </w:rPr>
                <w:t>Amended Version/No.  and Date:</w:t>
              </w:r>
            </w:ins>
          </w:p>
          <w:p w14:paraId="28DD06FD" w14:textId="77777777" w:rsidR="008734CC" w:rsidRPr="002E4822" w:rsidRDefault="008734CC" w:rsidP="00E35E7F">
            <w:pPr>
              <w:rPr>
                <w:ins w:id="8888" w:author="Craig Parker" w:date="2024-07-23T13:47:00Z"/>
                <w:rFonts w:ascii="Nunito" w:eastAsia="Calibri" w:hAnsi="Nunito" w:cs="Arial"/>
                <w:color w:val="000000" w:themeColor="text1"/>
                <w:sz w:val="20"/>
                <w:rPrChange w:id="8889" w:author="Craig Parker" w:date="2024-08-07T12:23:00Z">
                  <w:rPr>
                    <w:ins w:id="8890" w:author="Craig Parker" w:date="2024-07-23T13:47:00Z"/>
                    <w:rFonts w:eastAsia="Calibri" w:cs="Arial"/>
                  </w:rPr>
                </w:rPrChange>
              </w:rPr>
            </w:pPr>
          </w:p>
        </w:tc>
        <w:tc>
          <w:tcPr>
            <w:tcW w:w="7111" w:type="dxa"/>
            <w:shd w:val="clear" w:color="auto" w:fill="auto"/>
          </w:tcPr>
          <w:p w14:paraId="4261E2EA" w14:textId="77777777" w:rsidR="008734CC" w:rsidRPr="002E4822" w:rsidRDefault="008734CC" w:rsidP="00E35E7F">
            <w:pPr>
              <w:rPr>
                <w:ins w:id="8891" w:author="Craig Parker" w:date="2024-07-23T13:47:00Z"/>
                <w:rFonts w:ascii="Nunito" w:eastAsia="Calibri" w:hAnsi="Nunito" w:cs="Arial"/>
                <w:color w:val="000000" w:themeColor="text1"/>
                <w:sz w:val="20"/>
                <w:rPrChange w:id="8892" w:author="Craig Parker" w:date="2024-08-07T12:23:00Z">
                  <w:rPr>
                    <w:ins w:id="8893" w:author="Craig Parker" w:date="2024-07-23T13:47:00Z"/>
                    <w:rFonts w:eastAsia="Calibri" w:cs="Arial"/>
                  </w:rPr>
                </w:rPrChange>
              </w:rPr>
            </w:pPr>
          </w:p>
        </w:tc>
      </w:tr>
      <w:tr w:rsidR="006E7398" w:rsidRPr="002E4822" w14:paraId="2283056A" w14:textId="77777777" w:rsidTr="00E35E7F">
        <w:trPr>
          <w:ins w:id="8894" w:author="Craig Parker" w:date="2024-07-23T13:47:00Z"/>
        </w:trPr>
        <w:tc>
          <w:tcPr>
            <w:tcW w:w="2807" w:type="dxa"/>
            <w:shd w:val="clear" w:color="auto" w:fill="auto"/>
          </w:tcPr>
          <w:p w14:paraId="18003646" w14:textId="77777777" w:rsidR="008734CC" w:rsidRPr="002E4822" w:rsidRDefault="008734CC" w:rsidP="00E35E7F">
            <w:pPr>
              <w:rPr>
                <w:ins w:id="8895" w:author="Craig Parker" w:date="2024-07-23T13:47:00Z"/>
                <w:rFonts w:ascii="Nunito" w:eastAsia="Calibri" w:hAnsi="Nunito" w:cs="Arial"/>
                <w:color w:val="000000" w:themeColor="text1"/>
                <w:sz w:val="20"/>
                <w:rPrChange w:id="8896" w:author="Craig Parker" w:date="2024-08-07T12:23:00Z">
                  <w:rPr>
                    <w:ins w:id="8897" w:author="Craig Parker" w:date="2024-07-23T13:47:00Z"/>
                    <w:rFonts w:eastAsia="Calibri" w:cs="Arial"/>
                  </w:rPr>
                </w:rPrChange>
              </w:rPr>
            </w:pPr>
            <w:ins w:id="8898" w:author="Craig Parker" w:date="2024-07-23T13:47:00Z">
              <w:r w:rsidRPr="002E4822">
                <w:rPr>
                  <w:rFonts w:ascii="Nunito" w:eastAsia="Calibri" w:hAnsi="Nunito" w:cs="Arial"/>
                  <w:color w:val="000000" w:themeColor="text1"/>
                  <w:sz w:val="20"/>
                  <w:rPrChange w:id="8899" w:author="Craig Parker" w:date="2024-08-07T12:23:00Z">
                    <w:rPr>
                      <w:rFonts w:eastAsia="Calibri" w:cs="Arial"/>
                    </w:rPr>
                  </w:rPrChange>
                </w:rPr>
                <w:t>Health product being studied:</w:t>
              </w:r>
            </w:ins>
          </w:p>
        </w:tc>
        <w:tc>
          <w:tcPr>
            <w:tcW w:w="7111" w:type="dxa"/>
            <w:shd w:val="clear" w:color="auto" w:fill="auto"/>
          </w:tcPr>
          <w:p w14:paraId="5B2EEC33" w14:textId="77777777" w:rsidR="008734CC" w:rsidRPr="002E4822" w:rsidRDefault="008734CC" w:rsidP="00E35E7F">
            <w:pPr>
              <w:rPr>
                <w:ins w:id="8900" w:author="Craig Parker" w:date="2024-07-23T13:47:00Z"/>
                <w:rFonts w:ascii="Nunito" w:eastAsia="Calibri" w:hAnsi="Nunito" w:cs="Arial"/>
                <w:color w:val="000000" w:themeColor="text1"/>
                <w:sz w:val="20"/>
                <w:rPrChange w:id="8901" w:author="Craig Parker" w:date="2024-08-07T12:23:00Z">
                  <w:rPr>
                    <w:ins w:id="8902" w:author="Craig Parker" w:date="2024-07-23T13:47:00Z"/>
                    <w:rFonts w:eastAsia="Calibri" w:cs="Arial"/>
                  </w:rPr>
                </w:rPrChange>
              </w:rPr>
            </w:pPr>
          </w:p>
          <w:p w14:paraId="32285963" w14:textId="77777777" w:rsidR="008734CC" w:rsidRPr="002E4822" w:rsidRDefault="008734CC" w:rsidP="00E35E7F">
            <w:pPr>
              <w:rPr>
                <w:ins w:id="8903" w:author="Craig Parker" w:date="2024-07-23T13:47:00Z"/>
                <w:rFonts w:ascii="Nunito" w:eastAsia="Calibri" w:hAnsi="Nunito" w:cs="Arial"/>
                <w:color w:val="000000" w:themeColor="text1"/>
                <w:sz w:val="20"/>
                <w:rPrChange w:id="8904" w:author="Craig Parker" w:date="2024-08-07T12:23:00Z">
                  <w:rPr>
                    <w:ins w:id="8905" w:author="Craig Parker" w:date="2024-07-23T13:47:00Z"/>
                    <w:rFonts w:eastAsia="Calibri" w:cs="Arial"/>
                  </w:rPr>
                </w:rPrChange>
              </w:rPr>
            </w:pPr>
          </w:p>
          <w:p w14:paraId="50FA0447" w14:textId="77777777" w:rsidR="008734CC" w:rsidRPr="002E4822" w:rsidRDefault="008734CC" w:rsidP="00E35E7F">
            <w:pPr>
              <w:rPr>
                <w:ins w:id="8906" w:author="Craig Parker" w:date="2024-07-23T13:47:00Z"/>
                <w:rFonts w:ascii="Nunito" w:eastAsia="Calibri" w:hAnsi="Nunito" w:cs="Arial"/>
                <w:color w:val="000000" w:themeColor="text1"/>
                <w:sz w:val="20"/>
                <w:rPrChange w:id="8907" w:author="Craig Parker" w:date="2024-08-07T12:23:00Z">
                  <w:rPr>
                    <w:ins w:id="8908" w:author="Craig Parker" w:date="2024-07-23T13:47:00Z"/>
                    <w:rFonts w:eastAsia="Calibri" w:cs="Arial"/>
                  </w:rPr>
                </w:rPrChange>
              </w:rPr>
            </w:pPr>
          </w:p>
        </w:tc>
      </w:tr>
      <w:tr w:rsidR="006E7398" w:rsidRPr="002E4822" w14:paraId="0791DB60" w14:textId="77777777" w:rsidTr="00E35E7F">
        <w:trPr>
          <w:ins w:id="8909" w:author="Craig Parker" w:date="2024-07-23T13:47:00Z"/>
        </w:trPr>
        <w:tc>
          <w:tcPr>
            <w:tcW w:w="2807" w:type="dxa"/>
            <w:tcBorders>
              <w:top w:val="nil"/>
            </w:tcBorders>
            <w:shd w:val="clear" w:color="auto" w:fill="auto"/>
          </w:tcPr>
          <w:p w14:paraId="17738362" w14:textId="77777777" w:rsidR="008734CC" w:rsidRPr="002E4822" w:rsidRDefault="008734CC" w:rsidP="00E35E7F">
            <w:pPr>
              <w:rPr>
                <w:ins w:id="8910" w:author="Craig Parker" w:date="2024-07-23T13:47:00Z"/>
                <w:rFonts w:ascii="Nunito" w:eastAsia="Calibri" w:hAnsi="Nunito" w:cs="Arial"/>
                <w:color w:val="000000" w:themeColor="text1"/>
                <w:sz w:val="20"/>
                <w:rPrChange w:id="8911" w:author="Craig Parker" w:date="2024-08-07T12:23:00Z">
                  <w:rPr>
                    <w:ins w:id="8912" w:author="Craig Parker" w:date="2024-07-23T13:47:00Z"/>
                    <w:rFonts w:eastAsia="Calibri" w:cs="Arial"/>
                  </w:rPr>
                </w:rPrChange>
              </w:rPr>
            </w:pPr>
            <w:ins w:id="8913" w:author="Craig Parker" w:date="2024-07-23T13:47:00Z">
              <w:r w:rsidRPr="002E4822">
                <w:rPr>
                  <w:rFonts w:ascii="Nunito" w:eastAsia="Calibri" w:hAnsi="Nunito" w:cs="Arial"/>
                  <w:color w:val="000000" w:themeColor="text1"/>
                  <w:sz w:val="20"/>
                  <w:rPrChange w:id="8914" w:author="Craig Parker" w:date="2024-08-07T12:23:00Z">
                    <w:rPr>
                      <w:rFonts w:eastAsia="Calibri" w:cs="Arial"/>
                    </w:rPr>
                  </w:rPrChange>
                </w:rPr>
                <w:t>Sponsor/Funder/Donor:</w:t>
              </w:r>
            </w:ins>
          </w:p>
        </w:tc>
        <w:tc>
          <w:tcPr>
            <w:tcW w:w="7111" w:type="dxa"/>
            <w:shd w:val="clear" w:color="auto" w:fill="auto"/>
          </w:tcPr>
          <w:p w14:paraId="45841234" w14:textId="77777777" w:rsidR="008734CC" w:rsidRPr="002E4822" w:rsidRDefault="008734CC" w:rsidP="00E35E7F">
            <w:pPr>
              <w:rPr>
                <w:ins w:id="8915" w:author="Craig Parker" w:date="2024-07-23T13:47:00Z"/>
                <w:rFonts w:ascii="Nunito" w:eastAsia="Calibri" w:hAnsi="Nunito" w:cs="Arial"/>
                <w:color w:val="000000" w:themeColor="text1"/>
                <w:sz w:val="20"/>
                <w:rPrChange w:id="8916" w:author="Craig Parker" w:date="2024-08-07T12:23:00Z">
                  <w:rPr>
                    <w:ins w:id="8917" w:author="Craig Parker" w:date="2024-07-23T13:47:00Z"/>
                    <w:rFonts w:eastAsia="Calibri" w:cs="Arial"/>
                  </w:rPr>
                </w:rPrChange>
              </w:rPr>
            </w:pPr>
          </w:p>
          <w:p w14:paraId="76BB394B" w14:textId="77777777" w:rsidR="008734CC" w:rsidRPr="002E4822" w:rsidRDefault="008734CC" w:rsidP="00E35E7F">
            <w:pPr>
              <w:rPr>
                <w:ins w:id="8918" w:author="Craig Parker" w:date="2024-07-23T13:47:00Z"/>
                <w:rFonts w:ascii="Nunito" w:eastAsia="Calibri" w:hAnsi="Nunito" w:cs="Arial"/>
                <w:color w:val="000000" w:themeColor="text1"/>
                <w:sz w:val="20"/>
                <w:rPrChange w:id="8919" w:author="Craig Parker" w:date="2024-08-07T12:23:00Z">
                  <w:rPr>
                    <w:ins w:id="8920" w:author="Craig Parker" w:date="2024-07-23T13:47:00Z"/>
                    <w:rFonts w:eastAsia="Calibri" w:cs="Arial"/>
                  </w:rPr>
                </w:rPrChange>
              </w:rPr>
            </w:pPr>
          </w:p>
        </w:tc>
      </w:tr>
      <w:tr w:rsidR="006E7398" w:rsidRPr="002E4822" w14:paraId="60B0C1C0" w14:textId="77777777" w:rsidTr="00E35E7F">
        <w:trPr>
          <w:ins w:id="8921" w:author="Craig Parker" w:date="2024-07-23T13:47:00Z"/>
        </w:trPr>
        <w:tc>
          <w:tcPr>
            <w:tcW w:w="2807" w:type="dxa"/>
            <w:tcBorders>
              <w:top w:val="nil"/>
            </w:tcBorders>
            <w:shd w:val="clear" w:color="auto" w:fill="auto"/>
          </w:tcPr>
          <w:p w14:paraId="01999F5C" w14:textId="77777777" w:rsidR="008734CC" w:rsidRPr="002E4822" w:rsidRDefault="008734CC" w:rsidP="00E35E7F">
            <w:pPr>
              <w:rPr>
                <w:ins w:id="8922" w:author="Craig Parker" w:date="2024-07-23T13:47:00Z"/>
                <w:rFonts w:ascii="Nunito" w:eastAsia="Calibri" w:hAnsi="Nunito" w:cs="Arial"/>
                <w:color w:val="000000" w:themeColor="text1"/>
                <w:sz w:val="20"/>
                <w:rPrChange w:id="8923" w:author="Craig Parker" w:date="2024-08-07T12:23:00Z">
                  <w:rPr>
                    <w:ins w:id="8924" w:author="Craig Parker" w:date="2024-07-23T13:47:00Z"/>
                    <w:rFonts w:eastAsia="Calibri" w:cs="Arial"/>
                  </w:rPr>
                </w:rPrChange>
              </w:rPr>
            </w:pPr>
            <w:ins w:id="8925" w:author="Craig Parker" w:date="2024-07-23T13:47:00Z">
              <w:r w:rsidRPr="002E4822">
                <w:rPr>
                  <w:rFonts w:ascii="Nunito" w:eastAsia="Calibri" w:hAnsi="Nunito" w:cs="Arial"/>
                  <w:color w:val="000000" w:themeColor="text1"/>
                  <w:sz w:val="20"/>
                  <w:rPrChange w:id="8926" w:author="Craig Parker" w:date="2024-08-07T12:23:00Z">
                    <w:rPr>
                      <w:rFonts w:eastAsia="Calibri" w:cs="Arial"/>
                    </w:rPr>
                  </w:rPrChange>
                </w:rPr>
                <w:t>Applicant:</w:t>
              </w:r>
            </w:ins>
          </w:p>
        </w:tc>
        <w:tc>
          <w:tcPr>
            <w:tcW w:w="7111" w:type="dxa"/>
            <w:shd w:val="clear" w:color="auto" w:fill="auto"/>
          </w:tcPr>
          <w:p w14:paraId="7D8349B6" w14:textId="77777777" w:rsidR="008734CC" w:rsidRPr="002E4822" w:rsidRDefault="008734CC" w:rsidP="00E35E7F">
            <w:pPr>
              <w:rPr>
                <w:ins w:id="8927" w:author="Craig Parker" w:date="2024-07-23T13:47:00Z"/>
                <w:rFonts w:ascii="Nunito" w:eastAsia="Calibri" w:hAnsi="Nunito" w:cs="Arial"/>
                <w:color w:val="000000" w:themeColor="text1"/>
                <w:sz w:val="20"/>
                <w:rPrChange w:id="8928" w:author="Craig Parker" w:date="2024-08-07T12:23:00Z">
                  <w:rPr>
                    <w:ins w:id="8929" w:author="Craig Parker" w:date="2024-07-23T13:47:00Z"/>
                    <w:rFonts w:eastAsia="Calibri" w:cs="Arial"/>
                  </w:rPr>
                </w:rPrChange>
              </w:rPr>
            </w:pPr>
          </w:p>
          <w:p w14:paraId="30AFBB4A" w14:textId="77777777" w:rsidR="008734CC" w:rsidRPr="002E4822" w:rsidRDefault="008734CC" w:rsidP="00E35E7F">
            <w:pPr>
              <w:rPr>
                <w:ins w:id="8930" w:author="Craig Parker" w:date="2024-07-23T13:47:00Z"/>
                <w:rFonts w:ascii="Nunito" w:eastAsia="Calibri" w:hAnsi="Nunito" w:cs="Arial"/>
                <w:color w:val="000000" w:themeColor="text1"/>
                <w:sz w:val="20"/>
                <w:rPrChange w:id="8931" w:author="Craig Parker" w:date="2024-08-07T12:23:00Z">
                  <w:rPr>
                    <w:ins w:id="8932" w:author="Craig Parker" w:date="2024-07-23T13:47:00Z"/>
                    <w:rFonts w:eastAsia="Calibri" w:cs="Arial"/>
                  </w:rPr>
                </w:rPrChange>
              </w:rPr>
            </w:pPr>
          </w:p>
        </w:tc>
      </w:tr>
      <w:tr w:rsidR="006E7398" w:rsidRPr="002E4822" w14:paraId="0B10C002" w14:textId="77777777" w:rsidTr="00E35E7F">
        <w:trPr>
          <w:ins w:id="8933" w:author="Craig Parker" w:date="2024-07-23T13:47:00Z"/>
        </w:trPr>
        <w:tc>
          <w:tcPr>
            <w:tcW w:w="2807" w:type="dxa"/>
            <w:shd w:val="clear" w:color="auto" w:fill="auto"/>
          </w:tcPr>
          <w:p w14:paraId="7805C19B" w14:textId="77777777" w:rsidR="008734CC" w:rsidRPr="002E4822" w:rsidRDefault="008734CC" w:rsidP="00E35E7F">
            <w:pPr>
              <w:rPr>
                <w:ins w:id="8934" w:author="Craig Parker" w:date="2024-07-23T13:47:00Z"/>
                <w:rFonts w:ascii="Nunito" w:eastAsia="Calibri" w:hAnsi="Nunito" w:cs="Arial"/>
                <w:color w:val="000000" w:themeColor="text1"/>
                <w:sz w:val="20"/>
                <w:rPrChange w:id="8935" w:author="Craig Parker" w:date="2024-08-07T12:23:00Z">
                  <w:rPr>
                    <w:ins w:id="8936" w:author="Craig Parker" w:date="2024-07-23T13:47:00Z"/>
                    <w:rFonts w:eastAsia="Calibri" w:cs="Arial"/>
                  </w:rPr>
                </w:rPrChange>
              </w:rPr>
            </w:pPr>
            <w:ins w:id="8937" w:author="Craig Parker" w:date="2024-07-23T13:47:00Z">
              <w:r w:rsidRPr="002E4822">
                <w:rPr>
                  <w:rFonts w:ascii="Nunito" w:eastAsia="Calibri" w:hAnsi="Nunito" w:cs="Arial"/>
                  <w:color w:val="000000" w:themeColor="text1"/>
                  <w:sz w:val="20"/>
                  <w:rPrChange w:id="8938" w:author="Craig Parker" w:date="2024-08-07T12:23:00Z">
                    <w:rPr>
                      <w:rFonts w:eastAsia="Calibri" w:cs="Arial"/>
                    </w:rPr>
                  </w:rPrChange>
                </w:rPr>
                <w:t>Contact Person:</w:t>
              </w:r>
            </w:ins>
          </w:p>
        </w:tc>
        <w:tc>
          <w:tcPr>
            <w:tcW w:w="7111" w:type="dxa"/>
            <w:shd w:val="clear" w:color="auto" w:fill="auto"/>
          </w:tcPr>
          <w:p w14:paraId="0FE155DE" w14:textId="77777777" w:rsidR="008734CC" w:rsidRPr="002E4822" w:rsidRDefault="008734CC" w:rsidP="00E35E7F">
            <w:pPr>
              <w:rPr>
                <w:ins w:id="8939" w:author="Craig Parker" w:date="2024-07-23T13:47:00Z"/>
                <w:rFonts w:ascii="Nunito" w:eastAsia="Calibri" w:hAnsi="Nunito" w:cs="Arial"/>
                <w:color w:val="000000" w:themeColor="text1"/>
                <w:sz w:val="20"/>
                <w:rPrChange w:id="8940" w:author="Craig Parker" w:date="2024-08-07T12:23:00Z">
                  <w:rPr>
                    <w:ins w:id="8941" w:author="Craig Parker" w:date="2024-07-23T13:47:00Z"/>
                    <w:rFonts w:eastAsia="Calibri" w:cs="Arial"/>
                  </w:rPr>
                </w:rPrChange>
              </w:rPr>
            </w:pPr>
          </w:p>
          <w:p w14:paraId="52A7D12E" w14:textId="77777777" w:rsidR="008734CC" w:rsidRPr="002E4822" w:rsidRDefault="008734CC" w:rsidP="00E35E7F">
            <w:pPr>
              <w:rPr>
                <w:ins w:id="8942" w:author="Craig Parker" w:date="2024-07-23T13:47:00Z"/>
                <w:rFonts w:ascii="Nunito" w:eastAsia="Calibri" w:hAnsi="Nunito" w:cs="Arial"/>
                <w:color w:val="000000" w:themeColor="text1"/>
                <w:sz w:val="20"/>
                <w:rPrChange w:id="8943" w:author="Craig Parker" w:date="2024-08-07T12:23:00Z">
                  <w:rPr>
                    <w:ins w:id="8944" w:author="Craig Parker" w:date="2024-07-23T13:47:00Z"/>
                    <w:rFonts w:eastAsia="Calibri" w:cs="Arial"/>
                  </w:rPr>
                </w:rPrChange>
              </w:rPr>
            </w:pPr>
          </w:p>
        </w:tc>
      </w:tr>
      <w:tr w:rsidR="006E7398" w:rsidRPr="002E4822" w14:paraId="5F9BC38C" w14:textId="77777777" w:rsidTr="00E35E7F">
        <w:trPr>
          <w:ins w:id="8945" w:author="Craig Parker" w:date="2024-07-23T13:47:00Z"/>
        </w:trPr>
        <w:tc>
          <w:tcPr>
            <w:tcW w:w="2807" w:type="dxa"/>
            <w:shd w:val="clear" w:color="auto" w:fill="auto"/>
          </w:tcPr>
          <w:p w14:paraId="1CA2CE97" w14:textId="77777777" w:rsidR="008734CC" w:rsidRPr="002E4822" w:rsidRDefault="008734CC" w:rsidP="00E35E7F">
            <w:pPr>
              <w:rPr>
                <w:ins w:id="8946" w:author="Craig Parker" w:date="2024-07-23T13:47:00Z"/>
                <w:rFonts w:ascii="Nunito" w:eastAsia="Calibri" w:hAnsi="Nunito" w:cs="Arial"/>
                <w:color w:val="000000" w:themeColor="text1"/>
                <w:sz w:val="20"/>
                <w:rPrChange w:id="8947" w:author="Craig Parker" w:date="2024-08-07T12:23:00Z">
                  <w:rPr>
                    <w:ins w:id="8948" w:author="Craig Parker" w:date="2024-07-23T13:47:00Z"/>
                    <w:rFonts w:eastAsia="Calibri" w:cs="Arial"/>
                  </w:rPr>
                </w:rPrChange>
              </w:rPr>
            </w:pPr>
            <w:ins w:id="8949" w:author="Craig Parker" w:date="2024-07-23T13:47:00Z">
              <w:r w:rsidRPr="002E4822">
                <w:rPr>
                  <w:rFonts w:ascii="Nunito" w:eastAsia="Calibri" w:hAnsi="Nunito" w:cs="Arial"/>
                  <w:color w:val="000000" w:themeColor="text1"/>
                  <w:sz w:val="20"/>
                  <w:rPrChange w:id="8950" w:author="Craig Parker" w:date="2024-08-07T12:23:00Z">
                    <w:rPr>
                      <w:rFonts w:eastAsia="Calibri" w:cs="Arial"/>
                    </w:rPr>
                  </w:rPrChange>
                </w:rPr>
                <w:t>Address:</w:t>
              </w:r>
            </w:ins>
          </w:p>
        </w:tc>
        <w:tc>
          <w:tcPr>
            <w:tcW w:w="7111" w:type="dxa"/>
            <w:shd w:val="clear" w:color="auto" w:fill="auto"/>
          </w:tcPr>
          <w:p w14:paraId="2CDC43BC" w14:textId="77777777" w:rsidR="008734CC" w:rsidRPr="002E4822" w:rsidRDefault="008734CC" w:rsidP="00E35E7F">
            <w:pPr>
              <w:rPr>
                <w:ins w:id="8951" w:author="Craig Parker" w:date="2024-07-23T13:47:00Z"/>
                <w:rFonts w:ascii="Nunito" w:eastAsia="Calibri" w:hAnsi="Nunito" w:cs="Arial"/>
                <w:color w:val="000000" w:themeColor="text1"/>
                <w:sz w:val="20"/>
                <w:rPrChange w:id="8952" w:author="Craig Parker" w:date="2024-08-07T12:23:00Z">
                  <w:rPr>
                    <w:ins w:id="8953" w:author="Craig Parker" w:date="2024-07-23T13:47:00Z"/>
                    <w:rFonts w:eastAsia="Calibri" w:cs="Arial"/>
                  </w:rPr>
                </w:rPrChange>
              </w:rPr>
            </w:pPr>
          </w:p>
          <w:p w14:paraId="191F44B6" w14:textId="77777777" w:rsidR="008734CC" w:rsidRPr="002E4822" w:rsidRDefault="008734CC" w:rsidP="00E35E7F">
            <w:pPr>
              <w:rPr>
                <w:ins w:id="8954" w:author="Craig Parker" w:date="2024-07-23T13:47:00Z"/>
                <w:rFonts w:ascii="Nunito" w:eastAsia="Calibri" w:hAnsi="Nunito" w:cs="Arial"/>
                <w:color w:val="000000" w:themeColor="text1"/>
                <w:sz w:val="20"/>
                <w:rPrChange w:id="8955" w:author="Craig Parker" w:date="2024-08-07T12:23:00Z">
                  <w:rPr>
                    <w:ins w:id="8956" w:author="Craig Parker" w:date="2024-07-23T13:47:00Z"/>
                    <w:rFonts w:eastAsia="Calibri" w:cs="Arial"/>
                  </w:rPr>
                </w:rPrChange>
              </w:rPr>
            </w:pPr>
          </w:p>
        </w:tc>
      </w:tr>
      <w:tr w:rsidR="006E7398" w:rsidRPr="002E4822" w14:paraId="26616EA7" w14:textId="77777777" w:rsidTr="00E35E7F">
        <w:trPr>
          <w:ins w:id="8957" w:author="Craig Parker" w:date="2024-07-23T13:47:00Z"/>
        </w:trPr>
        <w:tc>
          <w:tcPr>
            <w:tcW w:w="2807" w:type="dxa"/>
            <w:shd w:val="clear" w:color="auto" w:fill="auto"/>
          </w:tcPr>
          <w:p w14:paraId="75A9ABFF" w14:textId="77777777" w:rsidR="008734CC" w:rsidRPr="002E4822" w:rsidRDefault="008734CC" w:rsidP="00E35E7F">
            <w:pPr>
              <w:rPr>
                <w:ins w:id="8958" w:author="Craig Parker" w:date="2024-07-23T13:47:00Z"/>
                <w:rFonts w:ascii="Nunito" w:eastAsia="Calibri" w:hAnsi="Nunito" w:cs="Arial"/>
                <w:color w:val="000000" w:themeColor="text1"/>
                <w:sz w:val="20"/>
                <w:rPrChange w:id="8959" w:author="Craig Parker" w:date="2024-08-07T12:23:00Z">
                  <w:rPr>
                    <w:ins w:id="8960" w:author="Craig Parker" w:date="2024-07-23T13:47:00Z"/>
                    <w:rFonts w:eastAsia="Calibri" w:cs="Arial"/>
                  </w:rPr>
                </w:rPrChange>
              </w:rPr>
            </w:pPr>
            <w:ins w:id="8961" w:author="Craig Parker" w:date="2024-07-23T13:47:00Z">
              <w:r w:rsidRPr="002E4822">
                <w:rPr>
                  <w:rFonts w:ascii="Nunito" w:eastAsia="Calibri" w:hAnsi="Nunito" w:cs="Arial"/>
                  <w:color w:val="000000" w:themeColor="text1"/>
                  <w:sz w:val="20"/>
                  <w:rPrChange w:id="8962" w:author="Craig Parker" w:date="2024-08-07T12:23:00Z">
                    <w:rPr>
                      <w:rFonts w:eastAsia="Calibri" w:cs="Arial"/>
                    </w:rPr>
                  </w:rPrChange>
                </w:rPr>
                <w:t>Cell No.:</w:t>
              </w:r>
            </w:ins>
          </w:p>
        </w:tc>
        <w:tc>
          <w:tcPr>
            <w:tcW w:w="7111" w:type="dxa"/>
            <w:shd w:val="clear" w:color="auto" w:fill="auto"/>
          </w:tcPr>
          <w:p w14:paraId="09384330" w14:textId="77777777" w:rsidR="008734CC" w:rsidRPr="002E4822" w:rsidRDefault="008734CC" w:rsidP="00E35E7F">
            <w:pPr>
              <w:rPr>
                <w:ins w:id="8963" w:author="Craig Parker" w:date="2024-07-23T13:47:00Z"/>
                <w:rFonts w:ascii="Nunito" w:eastAsia="Calibri" w:hAnsi="Nunito" w:cs="Arial"/>
                <w:color w:val="000000" w:themeColor="text1"/>
                <w:sz w:val="20"/>
                <w:rPrChange w:id="8964" w:author="Craig Parker" w:date="2024-08-07T12:23:00Z">
                  <w:rPr>
                    <w:ins w:id="8965" w:author="Craig Parker" w:date="2024-07-23T13:47:00Z"/>
                    <w:rFonts w:eastAsia="Calibri" w:cs="Arial"/>
                  </w:rPr>
                </w:rPrChange>
              </w:rPr>
            </w:pPr>
          </w:p>
          <w:p w14:paraId="4E762B21" w14:textId="77777777" w:rsidR="008734CC" w:rsidRPr="002E4822" w:rsidRDefault="008734CC" w:rsidP="00E35E7F">
            <w:pPr>
              <w:rPr>
                <w:ins w:id="8966" w:author="Craig Parker" w:date="2024-07-23T13:47:00Z"/>
                <w:rFonts w:ascii="Nunito" w:eastAsia="Calibri" w:hAnsi="Nunito" w:cs="Arial"/>
                <w:color w:val="000000" w:themeColor="text1"/>
                <w:sz w:val="20"/>
                <w:rPrChange w:id="8967" w:author="Craig Parker" w:date="2024-08-07T12:23:00Z">
                  <w:rPr>
                    <w:ins w:id="8968" w:author="Craig Parker" w:date="2024-07-23T13:47:00Z"/>
                    <w:rFonts w:eastAsia="Calibri" w:cs="Arial"/>
                  </w:rPr>
                </w:rPrChange>
              </w:rPr>
            </w:pPr>
          </w:p>
        </w:tc>
      </w:tr>
      <w:tr w:rsidR="006E7398" w:rsidRPr="002E4822" w14:paraId="1E62D09A" w14:textId="77777777" w:rsidTr="00E35E7F">
        <w:trPr>
          <w:ins w:id="8969" w:author="Craig Parker" w:date="2024-07-23T13:47:00Z"/>
        </w:trPr>
        <w:tc>
          <w:tcPr>
            <w:tcW w:w="2807" w:type="dxa"/>
            <w:shd w:val="clear" w:color="auto" w:fill="auto"/>
          </w:tcPr>
          <w:p w14:paraId="02DEB219" w14:textId="77777777" w:rsidR="008734CC" w:rsidRPr="002E4822" w:rsidRDefault="008734CC" w:rsidP="00E35E7F">
            <w:pPr>
              <w:rPr>
                <w:ins w:id="8970" w:author="Craig Parker" w:date="2024-07-23T13:47:00Z"/>
                <w:rFonts w:ascii="Nunito" w:eastAsia="Calibri" w:hAnsi="Nunito" w:cs="Arial"/>
                <w:color w:val="000000" w:themeColor="text1"/>
                <w:sz w:val="20"/>
                <w:rPrChange w:id="8971" w:author="Craig Parker" w:date="2024-08-07T12:23:00Z">
                  <w:rPr>
                    <w:ins w:id="8972" w:author="Craig Parker" w:date="2024-07-23T13:47:00Z"/>
                    <w:rFonts w:eastAsia="Calibri" w:cs="Arial"/>
                  </w:rPr>
                </w:rPrChange>
              </w:rPr>
            </w:pPr>
            <w:ins w:id="8973" w:author="Craig Parker" w:date="2024-07-23T13:47:00Z">
              <w:r w:rsidRPr="002E4822">
                <w:rPr>
                  <w:rFonts w:ascii="Nunito" w:eastAsia="Calibri" w:hAnsi="Nunito" w:cs="Arial"/>
                  <w:color w:val="000000" w:themeColor="text1"/>
                  <w:sz w:val="20"/>
                  <w:rPrChange w:id="8974" w:author="Craig Parker" w:date="2024-08-07T12:23:00Z">
                    <w:rPr>
                      <w:rFonts w:eastAsia="Calibri" w:cs="Arial"/>
                    </w:rPr>
                  </w:rPrChange>
                </w:rPr>
                <w:lastRenderedPageBreak/>
                <w:t>E-mail address:</w:t>
              </w:r>
            </w:ins>
          </w:p>
        </w:tc>
        <w:tc>
          <w:tcPr>
            <w:tcW w:w="7111" w:type="dxa"/>
            <w:shd w:val="clear" w:color="auto" w:fill="auto"/>
          </w:tcPr>
          <w:p w14:paraId="346309C0" w14:textId="77777777" w:rsidR="008734CC" w:rsidRPr="002E4822" w:rsidRDefault="008734CC" w:rsidP="00E35E7F">
            <w:pPr>
              <w:rPr>
                <w:ins w:id="8975" w:author="Craig Parker" w:date="2024-07-23T13:47:00Z"/>
                <w:rFonts w:ascii="Nunito" w:eastAsia="Calibri" w:hAnsi="Nunito" w:cs="Arial"/>
                <w:color w:val="000000" w:themeColor="text1"/>
                <w:sz w:val="20"/>
                <w:rPrChange w:id="8976" w:author="Craig Parker" w:date="2024-08-07T12:23:00Z">
                  <w:rPr>
                    <w:ins w:id="8977" w:author="Craig Parker" w:date="2024-07-23T13:47:00Z"/>
                    <w:rFonts w:eastAsia="Calibri" w:cs="Arial"/>
                  </w:rPr>
                </w:rPrChange>
              </w:rPr>
            </w:pPr>
          </w:p>
          <w:p w14:paraId="5679EC15" w14:textId="77777777" w:rsidR="008734CC" w:rsidRPr="002E4822" w:rsidRDefault="008734CC" w:rsidP="00E35E7F">
            <w:pPr>
              <w:rPr>
                <w:ins w:id="8978" w:author="Craig Parker" w:date="2024-07-23T13:47:00Z"/>
                <w:rFonts w:ascii="Nunito" w:eastAsia="Calibri" w:hAnsi="Nunito" w:cs="Arial"/>
                <w:color w:val="000000" w:themeColor="text1"/>
                <w:sz w:val="20"/>
                <w:rPrChange w:id="8979" w:author="Craig Parker" w:date="2024-08-07T12:23:00Z">
                  <w:rPr>
                    <w:ins w:id="8980" w:author="Craig Parker" w:date="2024-07-23T13:47:00Z"/>
                    <w:rFonts w:eastAsia="Calibri" w:cs="Arial"/>
                  </w:rPr>
                </w:rPrChange>
              </w:rPr>
            </w:pPr>
          </w:p>
        </w:tc>
      </w:tr>
      <w:tr w:rsidR="006E7398" w:rsidRPr="002E4822" w14:paraId="6089E1B9" w14:textId="77777777" w:rsidTr="00E35E7F">
        <w:trPr>
          <w:ins w:id="8981" w:author="Craig Parker" w:date="2024-07-23T13:47:00Z"/>
        </w:trPr>
        <w:tc>
          <w:tcPr>
            <w:tcW w:w="2807" w:type="dxa"/>
            <w:shd w:val="clear" w:color="auto" w:fill="auto"/>
          </w:tcPr>
          <w:p w14:paraId="4FE957CC" w14:textId="77777777" w:rsidR="008734CC" w:rsidRPr="002E4822" w:rsidRDefault="008734CC" w:rsidP="00E35E7F">
            <w:pPr>
              <w:rPr>
                <w:ins w:id="8982" w:author="Craig Parker" w:date="2024-07-23T13:47:00Z"/>
                <w:rFonts w:ascii="Nunito" w:eastAsia="Calibri" w:hAnsi="Nunito" w:cs="Arial"/>
                <w:color w:val="000000" w:themeColor="text1"/>
                <w:sz w:val="20"/>
                <w:rPrChange w:id="8983" w:author="Craig Parker" w:date="2024-08-07T12:23:00Z">
                  <w:rPr>
                    <w:ins w:id="8984" w:author="Craig Parker" w:date="2024-07-23T13:47:00Z"/>
                    <w:rFonts w:eastAsia="Calibri" w:cs="Arial"/>
                  </w:rPr>
                </w:rPrChange>
              </w:rPr>
            </w:pPr>
            <w:ins w:id="8985" w:author="Craig Parker" w:date="2024-07-23T13:47:00Z">
              <w:r w:rsidRPr="002E4822">
                <w:rPr>
                  <w:rFonts w:ascii="Nunito" w:eastAsia="Calibri" w:hAnsi="Nunito" w:cs="Arial"/>
                  <w:color w:val="000000" w:themeColor="text1"/>
                  <w:sz w:val="20"/>
                  <w:rPrChange w:id="8986" w:author="Craig Parker" w:date="2024-08-07T12:23:00Z">
                    <w:rPr>
                      <w:rFonts w:eastAsia="Calibri" w:cs="Arial"/>
                    </w:rPr>
                  </w:rPrChange>
                </w:rPr>
                <w:t xml:space="preserve">Date of Application: </w:t>
              </w:r>
            </w:ins>
          </w:p>
        </w:tc>
        <w:tc>
          <w:tcPr>
            <w:tcW w:w="7111" w:type="dxa"/>
            <w:shd w:val="clear" w:color="auto" w:fill="auto"/>
          </w:tcPr>
          <w:p w14:paraId="45D9FB42" w14:textId="77777777" w:rsidR="008734CC" w:rsidRPr="002E4822" w:rsidRDefault="008734CC" w:rsidP="00E35E7F">
            <w:pPr>
              <w:rPr>
                <w:ins w:id="8987" w:author="Craig Parker" w:date="2024-07-23T13:47:00Z"/>
                <w:rFonts w:ascii="Nunito" w:eastAsia="Calibri" w:hAnsi="Nunito" w:cs="Arial"/>
                <w:color w:val="000000" w:themeColor="text1"/>
                <w:sz w:val="20"/>
                <w:rPrChange w:id="8988" w:author="Craig Parker" w:date="2024-08-07T12:23:00Z">
                  <w:rPr>
                    <w:ins w:id="8989" w:author="Craig Parker" w:date="2024-07-23T13:47:00Z"/>
                    <w:rFonts w:eastAsia="Calibri" w:cs="Arial"/>
                  </w:rPr>
                </w:rPrChange>
              </w:rPr>
            </w:pPr>
          </w:p>
          <w:p w14:paraId="5688FE1F" w14:textId="77777777" w:rsidR="008734CC" w:rsidRPr="002E4822" w:rsidRDefault="008734CC" w:rsidP="00E35E7F">
            <w:pPr>
              <w:rPr>
                <w:ins w:id="8990" w:author="Craig Parker" w:date="2024-07-23T13:47:00Z"/>
                <w:rFonts w:ascii="Nunito" w:eastAsia="Calibri" w:hAnsi="Nunito" w:cs="Arial"/>
                <w:color w:val="000000" w:themeColor="text1"/>
                <w:sz w:val="20"/>
                <w:rPrChange w:id="8991" w:author="Craig Parker" w:date="2024-08-07T12:23:00Z">
                  <w:rPr>
                    <w:ins w:id="8992" w:author="Craig Parker" w:date="2024-07-23T13:47:00Z"/>
                    <w:rFonts w:eastAsia="Calibri" w:cs="Arial"/>
                  </w:rPr>
                </w:rPrChange>
              </w:rPr>
            </w:pPr>
          </w:p>
        </w:tc>
      </w:tr>
    </w:tbl>
    <w:p w14:paraId="24A556B7" w14:textId="77777777" w:rsidR="008734CC" w:rsidRPr="002E4822" w:rsidRDefault="008734CC" w:rsidP="008734CC">
      <w:pPr>
        <w:rPr>
          <w:ins w:id="8993" w:author="Craig Parker" w:date="2024-07-23T13:47:00Z"/>
          <w:rFonts w:ascii="Nunito" w:eastAsia="Calibri" w:hAnsi="Nunito"/>
          <w:b/>
          <w:color w:val="000000" w:themeColor="text1"/>
          <w:sz w:val="20"/>
          <w:rPrChange w:id="8994" w:author="Craig Parker" w:date="2024-08-07T12:23:00Z">
            <w:rPr>
              <w:ins w:id="8995" w:author="Craig Parker" w:date="2024-07-23T13:47:00Z"/>
              <w:rFonts w:ascii="Calibri" w:eastAsia="Calibri" w:hAnsi="Calibri"/>
              <w:b/>
            </w:rPr>
          </w:rPrChange>
        </w:rPr>
      </w:pPr>
    </w:p>
    <w:p w14:paraId="75FC8285" w14:textId="77777777" w:rsidR="008734CC" w:rsidRPr="002E4822" w:rsidRDefault="008734CC" w:rsidP="008734CC">
      <w:pPr>
        <w:rPr>
          <w:ins w:id="8996" w:author="Craig Parker" w:date="2024-07-23T13:47:00Z"/>
          <w:rFonts w:ascii="Nunito" w:eastAsia="Calibri" w:hAnsi="Nunito"/>
          <w:b/>
          <w:color w:val="000000" w:themeColor="text1"/>
          <w:sz w:val="20"/>
          <w:rPrChange w:id="8997" w:author="Craig Parker" w:date="2024-08-07T12:23:00Z">
            <w:rPr>
              <w:ins w:id="8998" w:author="Craig Parker" w:date="2024-07-23T13:47:00Z"/>
              <w:rFonts w:ascii="Calibri" w:eastAsia="Calibri" w:hAnsi="Calibri"/>
              <w:b/>
            </w:rPr>
          </w:rPrChange>
        </w:rPr>
      </w:pPr>
    </w:p>
    <w:p w14:paraId="73281290" w14:textId="77777777" w:rsidR="008734CC" w:rsidRPr="002E4822" w:rsidRDefault="008734CC" w:rsidP="008734CC">
      <w:pPr>
        <w:rPr>
          <w:ins w:id="8999" w:author="Craig Parker" w:date="2024-07-23T13:47:00Z"/>
          <w:rFonts w:ascii="Nunito" w:eastAsia="Calibri" w:hAnsi="Nunito"/>
          <w:b/>
          <w:color w:val="000000" w:themeColor="text1"/>
          <w:sz w:val="20"/>
          <w:rPrChange w:id="9000" w:author="Craig Parker" w:date="2024-08-07T12:23:00Z">
            <w:rPr>
              <w:ins w:id="9001" w:author="Craig Parker" w:date="2024-07-23T13:47:00Z"/>
              <w:rFonts w:ascii="Calibri" w:eastAsia="Calibri" w:hAnsi="Calibri"/>
              <w:b/>
            </w:rPr>
          </w:rPrChange>
        </w:rPr>
      </w:pPr>
    </w:p>
    <w:p w14:paraId="635D0E07" w14:textId="77777777" w:rsidR="008734CC" w:rsidRPr="002E4822" w:rsidRDefault="008734CC" w:rsidP="008734CC">
      <w:pPr>
        <w:spacing w:after="160" w:line="259" w:lineRule="auto"/>
        <w:rPr>
          <w:ins w:id="9002" w:author="Craig Parker" w:date="2024-07-23T13:47:00Z"/>
          <w:rFonts w:ascii="Nunito" w:eastAsia="Calibri" w:hAnsi="Nunito" w:cs="Arial"/>
          <w:b/>
          <w:color w:val="000000" w:themeColor="text1"/>
          <w:sz w:val="20"/>
          <w:rPrChange w:id="9003" w:author="Craig Parker" w:date="2024-08-07T12:23:00Z">
            <w:rPr>
              <w:ins w:id="9004" w:author="Craig Parker" w:date="2024-07-23T13:47:00Z"/>
              <w:rFonts w:eastAsia="Calibri" w:cs="Arial"/>
              <w:b/>
            </w:rPr>
          </w:rPrChange>
        </w:rPr>
      </w:pPr>
      <w:ins w:id="9005" w:author="Craig Parker" w:date="2024-07-23T13:47:00Z">
        <w:r w:rsidRPr="002E4822">
          <w:rPr>
            <w:rFonts w:ascii="Nunito" w:eastAsia="Calibri" w:hAnsi="Nunito"/>
            <w:b/>
            <w:color w:val="000000" w:themeColor="text1"/>
            <w:sz w:val="20"/>
            <w:rPrChange w:id="9006" w:author="Craig Parker" w:date="2024-08-07T12:23:00Z">
              <w:rPr>
                <w:rFonts w:ascii="Calibri" w:eastAsia="Calibri" w:hAnsi="Calibri"/>
                <w:b/>
              </w:rPr>
            </w:rPrChange>
          </w:rPr>
          <w:br w:type="page"/>
        </w:r>
      </w:ins>
    </w:p>
    <w:p w14:paraId="03F01C28" w14:textId="77777777" w:rsidR="008734CC" w:rsidRPr="002E4822" w:rsidRDefault="008734CC" w:rsidP="008734CC">
      <w:pPr>
        <w:rPr>
          <w:ins w:id="9007" w:author="Craig Parker" w:date="2024-07-23T13:47:00Z"/>
          <w:rFonts w:ascii="Nunito" w:eastAsia="Calibri" w:hAnsi="Nunito" w:cs="Arial"/>
          <w:color w:val="000000" w:themeColor="text1"/>
          <w:sz w:val="20"/>
          <w:rPrChange w:id="9008" w:author="Craig Parker" w:date="2024-08-07T12:23:00Z">
            <w:rPr>
              <w:ins w:id="9009" w:author="Craig Parker" w:date="2024-07-23T13:47:00Z"/>
              <w:rFonts w:eastAsia="Calibri" w:cs="Arial"/>
            </w:rPr>
          </w:rPrChange>
        </w:rPr>
      </w:pPr>
      <w:ins w:id="9010" w:author="Craig Parker" w:date="2024-07-23T13:47:00Z">
        <w:r w:rsidRPr="002E4822">
          <w:rPr>
            <w:rFonts w:ascii="Nunito" w:eastAsia="Calibri" w:hAnsi="Nunito" w:cs="Arial"/>
            <w:color w:val="000000" w:themeColor="text1"/>
            <w:sz w:val="20"/>
            <w:rPrChange w:id="9011" w:author="Craig Parker" w:date="2024-08-07T12:23:00Z">
              <w:rPr>
                <w:rFonts w:eastAsia="Calibri" w:cs="Arial"/>
              </w:rPr>
            </w:rPrChange>
          </w:rPr>
          <w:lastRenderedPageBreak/>
          <w:t xml:space="preserve"> </w:t>
        </w:r>
      </w:ins>
    </w:p>
    <w:tbl>
      <w:tblPr>
        <w:tblW w:w="9923" w:type="dxa"/>
        <w:tblInd w:w="-147" w:type="dxa"/>
        <w:tblCellMar>
          <w:left w:w="10" w:type="dxa"/>
          <w:right w:w="10" w:type="dxa"/>
        </w:tblCellMar>
        <w:tblLook w:val="0000" w:firstRow="0" w:lastRow="0" w:firstColumn="0" w:lastColumn="0" w:noHBand="0" w:noVBand="0"/>
      </w:tblPr>
      <w:tblGrid>
        <w:gridCol w:w="9923"/>
      </w:tblGrid>
      <w:tr w:rsidR="006E7398" w:rsidRPr="002E4822" w14:paraId="76537175" w14:textId="77777777" w:rsidTr="00E35E7F">
        <w:trPr>
          <w:ins w:id="9012" w:author="Craig Parker" w:date="2024-07-23T13:47:00Z"/>
        </w:trPr>
        <w:tc>
          <w:tcPr>
            <w:tcW w:w="99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74D671" w14:textId="77777777" w:rsidR="008734CC" w:rsidRPr="002E4822" w:rsidRDefault="008734CC" w:rsidP="00E35E7F">
            <w:pPr>
              <w:rPr>
                <w:ins w:id="9013" w:author="Craig Parker" w:date="2024-07-23T13:47:00Z"/>
                <w:rFonts w:ascii="Nunito" w:eastAsia="Calibri" w:hAnsi="Nunito" w:cs="Arial"/>
                <w:color w:val="000000" w:themeColor="text1"/>
                <w:sz w:val="20"/>
                <w:rPrChange w:id="9014" w:author="Craig Parker" w:date="2024-08-07T12:23:00Z">
                  <w:rPr>
                    <w:ins w:id="9015" w:author="Craig Parker" w:date="2024-07-23T13:47:00Z"/>
                    <w:rFonts w:eastAsia="Calibri" w:cs="Arial"/>
                  </w:rPr>
                </w:rPrChange>
              </w:rPr>
            </w:pPr>
            <w:ins w:id="9016" w:author="Craig Parker" w:date="2024-07-23T13:47:00Z">
              <w:r w:rsidRPr="002E4822">
                <w:rPr>
                  <w:rFonts w:ascii="Nunito" w:eastAsia="Calibri" w:hAnsi="Nunito" w:cs="Arial"/>
                  <w:b/>
                  <w:color w:val="000000" w:themeColor="text1"/>
                  <w:sz w:val="20"/>
                  <w:rPrChange w:id="9017" w:author="Craig Parker" w:date="2024-08-07T12:23:00Z">
                    <w:rPr>
                      <w:rFonts w:eastAsia="Calibri" w:cs="Arial"/>
                      <w:b/>
                    </w:rPr>
                  </w:rPrChange>
                </w:rPr>
                <w:t>PART 2: DETAILS OF NOTIFICATION</w:t>
              </w:r>
            </w:ins>
          </w:p>
        </w:tc>
      </w:tr>
    </w:tbl>
    <w:p w14:paraId="7A348F7C" w14:textId="77777777" w:rsidR="008734CC" w:rsidRPr="002E4822" w:rsidRDefault="008734CC" w:rsidP="008734CC">
      <w:pPr>
        <w:rPr>
          <w:ins w:id="9018" w:author="Craig Parker" w:date="2024-07-23T13:47:00Z"/>
          <w:rFonts w:ascii="Nunito" w:eastAsia="Calibri" w:hAnsi="Nunito" w:cs="Arial"/>
          <w:b/>
          <w:color w:val="000000" w:themeColor="text1"/>
          <w:sz w:val="20"/>
          <w:rPrChange w:id="9019" w:author="Craig Parker" w:date="2024-08-07T12:23:00Z">
            <w:rPr>
              <w:ins w:id="9020" w:author="Craig Parker" w:date="2024-07-23T13:47:00Z"/>
              <w:rFonts w:eastAsia="Calibri" w:cs="Arial"/>
              <w:b/>
            </w:rPr>
          </w:rPrChange>
        </w:rPr>
      </w:pPr>
    </w:p>
    <w:p w14:paraId="4D717D29" w14:textId="77777777" w:rsidR="008734CC" w:rsidRPr="002E4822" w:rsidRDefault="008734CC" w:rsidP="008734CC">
      <w:pPr>
        <w:rPr>
          <w:ins w:id="9021" w:author="Craig Parker" w:date="2024-07-23T13:47:00Z"/>
          <w:rFonts w:ascii="Nunito" w:eastAsia="Calibri" w:hAnsi="Nunito" w:cs="Arial"/>
          <w:b/>
          <w:color w:val="000000" w:themeColor="text1"/>
          <w:sz w:val="20"/>
          <w:rPrChange w:id="9022" w:author="Craig Parker" w:date="2024-08-07T12:23:00Z">
            <w:rPr>
              <w:ins w:id="9023" w:author="Craig Parker" w:date="2024-07-23T13:47:00Z"/>
              <w:rFonts w:eastAsia="Calibri" w:cs="Arial"/>
              <w:b/>
            </w:rPr>
          </w:rPrChange>
        </w:rPr>
      </w:pPr>
      <w:ins w:id="9024" w:author="Craig Parker" w:date="2024-07-23T13:47:00Z">
        <w:r w:rsidRPr="002E4822">
          <w:rPr>
            <w:rFonts w:ascii="Nunito" w:eastAsia="Calibri" w:hAnsi="Nunito" w:cs="Arial"/>
            <w:b/>
            <w:color w:val="000000" w:themeColor="text1"/>
            <w:sz w:val="20"/>
            <w:rPrChange w:id="9025" w:author="Craig Parker" w:date="2024-08-07T12:23:00Z">
              <w:rPr>
                <w:rFonts w:eastAsia="Calibri" w:cs="Arial"/>
                <w:b/>
              </w:rPr>
            </w:rPrChange>
          </w:rPr>
          <w:t>Briefly provide:</w:t>
        </w:r>
      </w:ins>
    </w:p>
    <w:p w14:paraId="15DB6424" w14:textId="77777777" w:rsidR="008734CC" w:rsidRPr="002E4822" w:rsidRDefault="008734CC" w:rsidP="008734CC">
      <w:pPr>
        <w:rPr>
          <w:ins w:id="9026" w:author="Craig Parker" w:date="2024-07-23T13:47:00Z"/>
          <w:rFonts w:ascii="Nunito" w:eastAsia="Calibri" w:hAnsi="Nunito" w:cs="Arial"/>
          <w:b/>
          <w:color w:val="000000" w:themeColor="text1"/>
          <w:sz w:val="20"/>
          <w:rPrChange w:id="9027" w:author="Craig Parker" w:date="2024-08-07T12:23:00Z">
            <w:rPr>
              <w:ins w:id="9028" w:author="Craig Parker" w:date="2024-07-23T13:47:00Z"/>
              <w:rFonts w:eastAsia="Calibri" w:cs="Arial"/>
              <w:b/>
            </w:rPr>
          </w:rPrChange>
        </w:rPr>
      </w:pPr>
    </w:p>
    <w:p w14:paraId="1C9D6F2E" w14:textId="77777777" w:rsidR="008734CC" w:rsidRPr="002E4822" w:rsidRDefault="008734CC" w:rsidP="008734CC">
      <w:pPr>
        <w:rPr>
          <w:ins w:id="9029" w:author="Craig Parker" w:date="2024-07-23T13:47:00Z"/>
          <w:rFonts w:ascii="Nunito" w:eastAsia="Calibri" w:hAnsi="Nunito" w:cs="Arial"/>
          <w:bCs/>
          <w:color w:val="000000" w:themeColor="text1"/>
          <w:sz w:val="20"/>
          <w:rPrChange w:id="9030" w:author="Craig Parker" w:date="2024-08-07T12:23:00Z">
            <w:rPr>
              <w:ins w:id="9031" w:author="Craig Parker" w:date="2024-07-23T13:47:00Z"/>
              <w:rFonts w:eastAsia="Calibri" w:cs="Arial"/>
              <w:b/>
            </w:rPr>
          </w:rPrChange>
        </w:rPr>
      </w:pPr>
    </w:p>
    <w:p w14:paraId="5EBEF0BB" w14:textId="77777777" w:rsidR="008734CC" w:rsidRPr="002E4822" w:rsidRDefault="008734CC" w:rsidP="008734CC">
      <w:pPr>
        <w:rPr>
          <w:ins w:id="9032" w:author="Craig Parker" w:date="2024-07-23T13:47:00Z"/>
          <w:rFonts w:ascii="Nunito" w:eastAsia="Calibri" w:hAnsi="Nunito" w:cs="Arial"/>
          <w:bCs/>
          <w:color w:val="000000" w:themeColor="text1"/>
          <w:sz w:val="20"/>
          <w:rPrChange w:id="9033" w:author="Craig Parker" w:date="2024-08-07T12:23:00Z">
            <w:rPr>
              <w:ins w:id="9034" w:author="Craig Parker" w:date="2024-07-23T13:47:00Z"/>
              <w:rFonts w:eastAsia="Calibri" w:cs="Arial"/>
              <w:b/>
            </w:rPr>
          </w:rPrChange>
        </w:rPr>
      </w:pPr>
      <w:ins w:id="9035" w:author="Craig Parker" w:date="2024-07-23T13:47:00Z">
        <w:r w:rsidRPr="002E4822">
          <w:rPr>
            <w:rFonts w:ascii="Nunito" w:eastAsia="Calibri" w:hAnsi="Nunito" w:cs="Arial"/>
            <w:bCs/>
            <w:color w:val="000000" w:themeColor="text1"/>
            <w:sz w:val="20"/>
            <w:rPrChange w:id="9036" w:author="Craig Parker" w:date="2024-08-07T12:23:00Z">
              <w:rPr>
                <w:rFonts w:eastAsia="Calibri" w:cs="Arial"/>
                <w:b/>
              </w:rPr>
            </w:rPrChange>
          </w:rPr>
          <w:t>1. Motivation / Background:</w:t>
        </w:r>
      </w:ins>
    </w:p>
    <w:p w14:paraId="5E26188A" w14:textId="77777777" w:rsidR="008734CC" w:rsidRPr="002E4822" w:rsidRDefault="008734CC" w:rsidP="008734CC">
      <w:pPr>
        <w:rPr>
          <w:ins w:id="9037" w:author="Craig Parker" w:date="2024-07-23T13:47:00Z"/>
          <w:rFonts w:ascii="Nunito" w:eastAsia="Calibri" w:hAnsi="Nunito" w:cs="Arial"/>
          <w:b/>
          <w:color w:val="000000" w:themeColor="text1"/>
          <w:sz w:val="20"/>
          <w:rPrChange w:id="9038" w:author="Craig Parker" w:date="2024-08-07T12:23:00Z">
            <w:rPr>
              <w:ins w:id="9039" w:author="Craig Parker" w:date="2024-07-23T13:47:00Z"/>
              <w:rFonts w:eastAsia="Calibri" w:cs="Arial"/>
              <w:b/>
            </w:rPr>
          </w:rPrChange>
        </w:rPr>
      </w:pPr>
    </w:p>
    <w:p w14:paraId="76884178" w14:textId="49FB73F2" w:rsidR="008734CC" w:rsidRPr="002E4822" w:rsidDel="00E5173C" w:rsidRDefault="008734CC" w:rsidP="008734CC">
      <w:pPr>
        <w:rPr>
          <w:ins w:id="9040" w:author="Craig Parker" w:date="2024-07-23T13:47:00Z"/>
          <w:del w:id="9041" w:author="Matthew Chersich" w:date="2024-08-13T20:28:00Z"/>
          <w:rFonts w:ascii="Nunito" w:eastAsia="Calibri" w:hAnsi="Nunito" w:cs="Arial"/>
          <w:b/>
          <w:color w:val="000000" w:themeColor="text1"/>
          <w:sz w:val="20"/>
          <w:rPrChange w:id="9042" w:author="Craig Parker" w:date="2024-08-07T12:23:00Z">
            <w:rPr>
              <w:ins w:id="9043" w:author="Craig Parker" w:date="2024-07-23T13:47:00Z"/>
              <w:del w:id="9044" w:author="Matthew Chersich" w:date="2024-08-13T20:28:00Z"/>
              <w:rFonts w:eastAsia="Calibri" w:cs="Arial"/>
              <w:b/>
            </w:rPr>
          </w:rPrChange>
        </w:rPr>
      </w:pPr>
    </w:p>
    <w:p w14:paraId="6444828A" w14:textId="77777777" w:rsidR="008734CC" w:rsidRPr="002E4822" w:rsidRDefault="008734CC" w:rsidP="008734CC">
      <w:pPr>
        <w:rPr>
          <w:ins w:id="9045" w:author="Craig Parker" w:date="2024-07-23T13:47:00Z"/>
          <w:rFonts w:ascii="Nunito" w:eastAsia="Calibri" w:hAnsi="Nunito" w:cs="Arial"/>
          <w:b/>
          <w:color w:val="000000" w:themeColor="text1"/>
          <w:sz w:val="20"/>
          <w:rPrChange w:id="9046" w:author="Craig Parker" w:date="2024-08-07T12:23:00Z">
            <w:rPr>
              <w:ins w:id="9047" w:author="Craig Parker" w:date="2024-07-23T13:47:00Z"/>
              <w:rFonts w:eastAsia="Calibri" w:cs="Arial"/>
              <w:b/>
            </w:rPr>
          </w:rPrChange>
        </w:rPr>
      </w:pPr>
    </w:p>
    <w:p w14:paraId="3350E258" w14:textId="763DC252" w:rsidR="008734CC" w:rsidRPr="002E4822" w:rsidDel="00E5173C" w:rsidRDefault="008734CC">
      <w:pPr>
        <w:rPr>
          <w:ins w:id="9048" w:author="Craig Parker" w:date="2024-07-23T13:47:00Z"/>
          <w:del w:id="9049" w:author="Matthew Chersich" w:date="2024-08-13T20:35:00Z"/>
          <w:rFonts w:ascii="Nunito" w:eastAsia="Calibri" w:hAnsi="Nunito"/>
          <w:color w:val="000000" w:themeColor="text1"/>
          <w:sz w:val="20"/>
          <w:rPrChange w:id="9050" w:author="Craig Parker" w:date="2024-08-07T12:23:00Z">
            <w:rPr>
              <w:ins w:id="9051" w:author="Craig Parker" w:date="2024-07-23T13:47:00Z"/>
              <w:del w:id="9052" w:author="Matthew Chersich" w:date="2024-08-13T20:35:00Z"/>
              <w:rFonts w:eastAsia="Calibri"/>
            </w:rPr>
          </w:rPrChange>
        </w:rPr>
        <w:pPrChange w:id="9053" w:author="Craig Parker" w:date="2024-07-23T13:51:00Z">
          <w:pPr>
            <w:keepNext/>
            <w:keepLines/>
            <w:spacing w:after="120"/>
            <w:outlineLvl w:val="1"/>
          </w:pPr>
        </w:pPrChange>
      </w:pPr>
      <w:ins w:id="9054" w:author="Craig Parker" w:date="2024-07-23T13:47:00Z">
        <w:r w:rsidRPr="002E4822">
          <w:rPr>
            <w:rFonts w:ascii="Nunito" w:eastAsia="Calibri" w:hAnsi="Nunito"/>
            <w:color w:val="000000" w:themeColor="text1"/>
            <w:sz w:val="20"/>
            <w:rPrChange w:id="9055" w:author="Craig Parker" w:date="2024-08-07T12:23:00Z">
              <w:rPr>
                <w:rFonts w:eastAsia="Calibri"/>
              </w:rPr>
            </w:rPrChange>
          </w:rPr>
          <w:t>2. Study Plan:</w:t>
        </w:r>
      </w:ins>
      <w:ins w:id="9056" w:author="Matthew Chersich" w:date="2024-08-13T20:36:00Z">
        <w:r w:rsidR="00E5173C">
          <w:rPr>
            <w:rFonts w:ascii="Nunito" w:eastAsia="Calibri" w:hAnsi="Nunito"/>
            <w:color w:val="000000" w:themeColor="text1"/>
            <w:sz w:val="20"/>
          </w:rPr>
          <w:br/>
        </w:r>
      </w:ins>
      <w:ins w:id="9057" w:author="Matthew Chersich" w:date="2024-08-13T20:35:00Z">
        <w:r w:rsidR="00E5173C">
          <w:rPr>
            <w:rFonts w:ascii="Nunito" w:eastAsia="Calibri" w:hAnsi="Nunito"/>
            <w:color w:val="000000" w:themeColor="text1"/>
            <w:sz w:val="20"/>
          </w:rPr>
          <w:br/>
        </w:r>
      </w:ins>
    </w:p>
    <w:p w14:paraId="41080743" w14:textId="033C8959" w:rsidR="008734CC" w:rsidRPr="002E4822" w:rsidDel="00E5173C" w:rsidRDefault="008734CC">
      <w:pPr>
        <w:rPr>
          <w:ins w:id="9058" w:author="Craig Parker" w:date="2024-07-23T13:47:00Z"/>
          <w:del w:id="9059" w:author="Matthew Chersich" w:date="2024-08-13T20:28:00Z"/>
          <w:rFonts w:ascii="Nunito" w:eastAsia="Calibri" w:hAnsi="Nunito" w:cs="Arial"/>
          <w:b/>
          <w:color w:val="000000" w:themeColor="text1"/>
          <w:sz w:val="20"/>
          <w:rPrChange w:id="9060" w:author="Craig Parker" w:date="2024-08-07T12:23:00Z">
            <w:rPr>
              <w:ins w:id="9061" w:author="Craig Parker" w:date="2024-07-23T13:47:00Z"/>
              <w:del w:id="9062" w:author="Matthew Chersich" w:date="2024-08-13T20:28:00Z"/>
              <w:rFonts w:eastAsia="Calibri" w:cs="Arial"/>
              <w:b/>
            </w:rPr>
          </w:rPrChange>
        </w:rPr>
        <w:pPrChange w:id="9063" w:author="Matthew Chersich" w:date="2024-08-13T20:35:00Z">
          <w:pPr>
            <w:keepNext/>
            <w:keepLines/>
            <w:spacing w:after="120"/>
            <w:outlineLvl w:val="1"/>
          </w:pPr>
        </w:pPrChange>
      </w:pPr>
    </w:p>
    <w:p w14:paraId="6C0B5F24" w14:textId="57012B27" w:rsidR="008734CC" w:rsidRPr="002E4822" w:rsidDel="00E5173C" w:rsidRDefault="008734CC" w:rsidP="008734CC">
      <w:pPr>
        <w:keepNext/>
        <w:keepLines/>
        <w:spacing w:after="120"/>
        <w:outlineLvl w:val="1"/>
        <w:rPr>
          <w:ins w:id="9064" w:author="Craig Parker" w:date="2024-07-23T13:47:00Z"/>
          <w:del w:id="9065" w:author="Matthew Chersich" w:date="2024-08-13T20:28:00Z"/>
          <w:rFonts w:ascii="Nunito" w:eastAsia="Calibri" w:hAnsi="Nunito" w:cs="Arial"/>
          <w:b/>
          <w:color w:val="000000" w:themeColor="text1"/>
          <w:sz w:val="20"/>
          <w:rPrChange w:id="9066" w:author="Craig Parker" w:date="2024-08-07T12:23:00Z">
            <w:rPr>
              <w:ins w:id="9067" w:author="Craig Parker" w:date="2024-07-23T13:47:00Z"/>
              <w:del w:id="9068" w:author="Matthew Chersich" w:date="2024-08-13T20:28:00Z"/>
              <w:rFonts w:eastAsia="Calibri" w:cs="Arial"/>
              <w:b/>
            </w:rPr>
          </w:rPrChange>
        </w:rPr>
      </w:pPr>
      <w:ins w:id="9069" w:author="Craig Parker" w:date="2024-07-23T13:47:00Z">
        <w:del w:id="9070" w:author="Matthew Chersich" w:date="2024-08-13T20:28:00Z">
          <w:r w:rsidRPr="002E4822" w:rsidDel="00E5173C">
            <w:rPr>
              <w:rFonts w:ascii="Nunito" w:eastAsia="Calibri" w:hAnsi="Nunito" w:cs="Arial"/>
              <w:b/>
              <w:color w:val="000000" w:themeColor="text1"/>
              <w:sz w:val="20"/>
              <w:rPrChange w:id="9071" w:author="Craig Parker" w:date="2024-08-07T12:23:00Z">
                <w:rPr>
                  <w:rFonts w:eastAsia="Calibri" w:cs="Arial"/>
                  <w:b/>
                </w:rPr>
              </w:rPrChange>
            </w:rPr>
            <w:delText xml:space="preserve"> </w:delText>
          </w:r>
        </w:del>
      </w:ins>
    </w:p>
    <w:p w14:paraId="0B4DE510" w14:textId="24DC1AB3" w:rsidR="008734CC" w:rsidRPr="002E4822" w:rsidDel="00E5173C" w:rsidRDefault="008734CC" w:rsidP="008734CC">
      <w:pPr>
        <w:keepNext/>
        <w:keepLines/>
        <w:spacing w:after="120"/>
        <w:outlineLvl w:val="1"/>
        <w:rPr>
          <w:ins w:id="9072" w:author="Craig Parker" w:date="2024-07-23T13:47:00Z"/>
          <w:del w:id="9073" w:author="Matthew Chersich" w:date="2024-08-13T20:28:00Z"/>
          <w:rFonts w:ascii="Nunito" w:eastAsia="Calibri" w:hAnsi="Nunito" w:cs="Arial"/>
          <w:b/>
          <w:color w:val="000000" w:themeColor="text1"/>
          <w:sz w:val="20"/>
          <w:rPrChange w:id="9074" w:author="Craig Parker" w:date="2024-08-07T12:23:00Z">
            <w:rPr>
              <w:ins w:id="9075" w:author="Craig Parker" w:date="2024-07-23T13:47:00Z"/>
              <w:del w:id="9076" w:author="Matthew Chersich" w:date="2024-08-13T20:28:00Z"/>
              <w:rFonts w:eastAsia="Calibri" w:cs="Arial"/>
              <w:b/>
            </w:rPr>
          </w:rPrChange>
        </w:rPr>
      </w:pPr>
    </w:p>
    <w:p w14:paraId="46594964" w14:textId="64C6C3BB" w:rsidR="008734CC" w:rsidRPr="002E4822" w:rsidDel="00E5173C" w:rsidRDefault="008734CC" w:rsidP="008734CC">
      <w:pPr>
        <w:keepNext/>
        <w:keepLines/>
        <w:spacing w:after="120"/>
        <w:outlineLvl w:val="1"/>
        <w:rPr>
          <w:ins w:id="9077" w:author="Craig Parker" w:date="2024-07-23T13:47:00Z"/>
          <w:del w:id="9078" w:author="Matthew Chersich" w:date="2024-08-13T20:28:00Z"/>
          <w:rFonts w:ascii="Nunito" w:eastAsia="Calibri" w:hAnsi="Nunito" w:cs="Arial"/>
          <w:b/>
          <w:color w:val="000000" w:themeColor="text1"/>
          <w:sz w:val="20"/>
          <w:rPrChange w:id="9079" w:author="Craig Parker" w:date="2024-08-07T12:23:00Z">
            <w:rPr>
              <w:ins w:id="9080" w:author="Craig Parker" w:date="2024-07-23T13:47:00Z"/>
              <w:del w:id="9081" w:author="Matthew Chersich" w:date="2024-08-13T20:28:00Z"/>
              <w:rFonts w:eastAsia="Calibri" w:cs="Arial"/>
              <w:b/>
            </w:rPr>
          </w:rPrChange>
        </w:rPr>
      </w:pPr>
    </w:p>
    <w:p w14:paraId="6A614C1B" w14:textId="001BEAF8" w:rsidR="008734CC" w:rsidRPr="002E4822" w:rsidDel="00E5173C" w:rsidRDefault="008734CC" w:rsidP="008734CC">
      <w:pPr>
        <w:keepNext/>
        <w:keepLines/>
        <w:spacing w:after="120"/>
        <w:outlineLvl w:val="1"/>
        <w:rPr>
          <w:ins w:id="9082" w:author="Craig Parker" w:date="2024-07-23T13:47:00Z"/>
          <w:del w:id="9083" w:author="Matthew Chersich" w:date="2024-08-13T20:35:00Z"/>
          <w:rFonts w:ascii="Nunito" w:eastAsia="Calibri" w:hAnsi="Nunito" w:cs="Arial"/>
          <w:b/>
          <w:color w:val="000000" w:themeColor="text1"/>
          <w:sz w:val="20"/>
          <w:rPrChange w:id="9084" w:author="Craig Parker" w:date="2024-08-07T12:23:00Z">
            <w:rPr>
              <w:ins w:id="9085" w:author="Craig Parker" w:date="2024-07-23T13:47:00Z"/>
              <w:del w:id="9086" w:author="Matthew Chersich" w:date="2024-08-13T20:35:00Z"/>
              <w:rFonts w:eastAsia="Calibri" w:cs="Arial"/>
              <w:b/>
            </w:rPr>
          </w:rPrChange>
        </w:rPr>
      </w:pPr>
    </w:p>
    <w:p w14:paraId="31B18C4A" w14:textId="067B1FFF" w:rsidR="008734CC" w:rsidRPr="002E4822" w:rsidDel="00E5173C" w:rsidRDefault="008734CC" w:rsidP="008734CC">
      <w:pPr>
        <w:keepNext/>
        <w:keepLines/>
        <w:spacing w:after="120"/>
        <w:outlineLvl w:val="1"/>
        <w:rPr>
          <w:ins w:id="9087" w:author="Craig Parker" w:date="2024-07-23T13:47:00Z"/>
          <w:del w:id="9088" w:author="Matthew Chersich" w:date="2024-08-13T20:36:00Z"/>
          <w:rFonts w:ascii="Nunito" w:hAnsi="Nunito" w:cs="Arial"/>
          <w:b/>
          <w:color w:val="000000" w:themeColor="text1"/>
          <w:sz w:val="20"/>
          <w:rPrChange w:id="9089" w:author="Craig Parker" w:date="2024-08-07T12:23:00Z">
            <w:rPr>
              <w:ins w:id="9090" w:author="Craig Parker" w:date="2024-07-23T13:47:00Z"/>
              <w:del w:id="9091" w:author="Matthew Chersich" w:date="2024-08-13T20:36:00Z"/>
              <w:rFonts w:cs="Arial"/>
              <w:b/>
              <w:color w:val="0077A0"/>
            </w:rPr>
          </w:rPrChange>
        </w:rPr>
      </w:pPr>
    </w:p>
    <w:tbl>
      <w:tblPr>
        <w:tblW w:w="9923" w:type="dxa"/>
        <w:tblInd w:w="-5" w:type="dxa"/>
        <w:tblCellMar>
          <w:left w:w="10" w:type="dxa"/>
          <w:right w:w="10" w:type="dxa"/>
        </w:tblCellMar>
        <w:tblLook w:val="0000" w:firstRow="0" w:lastRow="0" w:firstColumn="0" w:lastColumn="0" w:noHBand="0" w:noVBand="0"/>
      </w:tblPr>
      <w:tblGrid>
        <w:gridCol w:w="5128"/>
        <w:gridCol w:w="4795"/>
      </w:tblGrid>
      <w:tr w:rsidR="006E7398" w:rsidRPr="002E4822" w14:paraId="0AD3A2B0" w14:textId="77777777" w:rsidTr="00E35E7F">
        <w:trPr>
          <w:ins w:id="9092" w:author="Craig Parker" w:date="2024-07-23T13:47:00Z"/>
        </w:trPr>
        <w:tc>
          <w:tcPr>
            <w:tcW w:w="992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FBC9E" w14:textId="77777777" w:rsidR="008734CC" w:rsidRPr="002E4822" w:rsidRDefault="008734CC" w:rsidP="00E35E7F">
            <w:pPr>
              <w:rPr>
                <w:ins w:id="9093" w:author="Craig Parker" w:date="2024-07-23T13:47:00Z"/>
                <w:rFonts w:ascii="Nunito" w:eastAsia="Calibri" w:hAnsi="Nunito" w:cs="Arial"/>
                <w:color w:val="000000" w:themeColor="text1"/>
                <w:sz w:val="20"/>
                <w:rPrChange w:id="9094" w:author="Craig Parker" w:date="2024-08-07T12:23:00Z">
                  <w:rPr>
                    <w:ins w:id="9095" w:author="Craig Parker" w:date="2024-07-23T13:47:00Z"/>
                    <w:rFonts w:eastAsia="Calibri" w:cs="Arial"/>
                  </w:rPr>
                </w:rPrChange>
              </w:rPr>
            </w:pPr>
            <w:ins w:id="9096" w:author="Craig Parker" w:date="2024-07-23T13:47:00Z">
              <w:r w:rsidRPr="002E4822">
                <w:rPr>
                  <w:rFonts w:ascii="Nunito" w:eastAsia="Calibri" w:hAnsi="Nunito" w:cs="Arial"/>
                  <w:color w:val="000000" w:themeColor="text1"/>
                  <w:sz w:val="20"/>
                  <w:rPrChange w:id="9097" w:author="Craig Parker" w:date="2024-08-07T12:23:00Z">
                    <w:rPr>
                      <w:rFonts w:eastAsia="Calibri" w:cs="Arial"/>
                    </w:rPr>
                  </w:rPrChange>
                </w:rPr>
                <w:t>I, the undersigned, agree to conduct/manage the above-mentioned study under the conditions as stated in this application</w:t>
              </w:r>
            </w:ins>
          </w:p>
        </w:tc>
      </w:tr>
      <w:tr w:rsidR="006E7398" w:rsidRPr="002E4822" w14:paraId="21787BE5" w14:textId="77777777" w:rsidTr="00E35E7F">
        <w:trPr>
          <w:ins w:id="9098" w:author="Craig Parker" w:date="2024-07-23T13:47:00Z"/>
        </w:trPr>
        <w:tc>
          <w:tcPr>
            <w:tcW w:w="51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14F0A2" w14:textId="77777777" w:rsidR="008734CC" w:rsidRPr="002E4822" w:rsidRDefault="008734CC" w:rsidP="00E35E7F">
            <w:pPr>
              <w:rPr>
                <w:ins w:id="9099" w:author="Craig Parker" w:date="2024-07-23T13:47:00Z"/>
                <w:rFonts w:ascii="Nunito" w:eastAsia="Calibri" w:hAnsi="Nunito" w:cs="Arial"/>
                <w:color w:val="000000" w:themeColor="text1"/>
                <w:sz w:val="20"/>
                <w:rPrChange w:id="9100" w:author="Craig Parker" w:date="2024-08-07T12:23:00Z">
                  <w:rPr>
                    <w:ins w:id="9101" w:author="Craig Parker" w:date="2024-07-23T13:47:00Z"/>
                    <w:rFonts w:eastAsia="Calibri" w:cs="Arial"/>
                  </w:rPr>
                </w:rPrChange>
              </w:rPr>
            </w:pPr>
          </w:p>
          <w:p w14:paraId="6260679E" w14:textId="77777777" w:rsidR="008734CC" w:rsidRPr="002E4822" w:rsidRDefault="008734CC" w:rsidP="00E35E7F">
            <w:pPr>
              <w:rPr>
                <w:ins w:id="9102" w:author="Craig Parker" w:date="2024-07-23T13:47:00Z"/>
                <w:rFonts w:ascii="Nunito" w:eastAsia="Calibri" w:hAnsi="Nunito" w:cs="Arial"/>
                <w:color w:val="000000" w:themeColor="text1"/>
                <w:sz w:val="20"/>
                <w:rPrChange w:id="9103" w:author="Craig Parker" w:date="2024-08-07T12:23:00Z">
                  <w:rPr>
                    <w:ins w:id="9104" w:author="Craig Parker" w:date="2024-07-23T13:47:00Z"/>
                    <w:rFonts w:eastAsia="Calibri" w:cs="Arial"/>
                  </w:rPr>
                </w:rPrChange>
              </w:rPr>
            </w:pPr>
            <w:ins w:id="9105" w:author="Craig Parker" w:date="2024-07-23T13:47:00Z">
              <w:r w:rsidRPr="002E4822">
                <w:rPr>
                  <w:rFonts w:ascii="Nunito" w:eastAsia="Calibri" w:hAnsi="Nunito" w:cs="Arial"/>
                  <w:color w:val="000000" w:themeColor="text1"/>
                  <w:sz w:val="20"/>
                  <w:rPrChange w:id="9106" w:author="Craig Parker" w:date="2024-08-07T12:23:00Z">
                    <w:rPr>
                      <w:rFonts w:eastAsia="Calibri" w:cs="Arial"/>
                    </w:rPr>
                  </w:rPrChange>
                </w:rPr>
                <w:t>Applicant/Principal Investigator:</w:t>
              </w:r>
            </w:ins>
          </w:p>
          <w:p w14:paraId="2774007A" w14:textId="77777777" w:rsidR="008734CC" w:rsidRPr="002E4822" w:rsidRDefault="008734CC" w:rsidP="00E35E7F">
            <w:pPr>
              <w:rPr>
                <w:ins w:id="9107" w:author="Craig Parker" w:date="2024-07-23T13:47:00Z"/>
                <w:rFonts w:ascii="Nunito" w:eastAsia="Calibri" w:hAnsi="Nunito" w:cs="Arial"/>
                <w:color w:val="000000" w:themeColor="text1"/>
                <w:sz w:val="20"/>
                <w:rPrChange w:id="9108" w:author="Craig Parker" w:date="2024-08-07T12:23:00Z">
                  <w:rPr>
                    <w:ins w:id="9109" w:author="Craig Parker" w:date="2024-07-23T13:47:00Z"/>
                    <w:rFonts w:eastAsia="Calibri" w:cs="Arial"/>
                  </w:rPr>
                </w:rPrChange>
              </w:rPr>
            </w:pPr>
          </w:p>
          <w:p w14:paraId="28430743" w14:textId="77777777" w:rsidR="008734CC" w:rsidRPr="002E4822" w:rsidRDefault="008734CC" w:rsidP="00E35E7F">
            <w:pPr>
              <w:rPr>
                <w:ins w:id="9110" w:author="Craig Parker" w:date="2024-07-23T13:47:00Z"/>
                <w:rFonts w:ascii="Nunito" w:eastAsia="Calibri" w:hAnsi="Nunito" w:cs="Arial"/>
                <w:color w:val="000000" w:themeColor="text1"/>
                <w:sz w:val="20"/>
                <w:rPrChange w:id="9111" w:author="Craig Parker" w:date="2024-08-07T12:23:00Z">
                  <w:rPr>
                    <w:ins w:id="9112" w:author="Craig Parker" w:date="2024-07-23T13:47:00Z"/>
                    <w:rFonts w:eastAsia="Calibri" w:cs="Arial"/>
                  </w:rPr>
                </w:rPrChange>
              </w:rPr>
            </w:pPr>
          </w:p>
          <w:p w14:paraId="2E7A5EFF" w14:textId="77777777" w:rsidR="008734CC" w:rsidRPr="002E4822" w:rsidRDefault="008734CC" w:rsidP="00E35E7F">
            <w:pPr>
              <w:rPr>
                <w:ins w:id="9113" w:author="Craig Parker" w:date="2024-07-23T13:47:00Z"/>
                <w:rFonts w:ascii="Nunito" w:eastAsia="Calibri" w:hAnsi="Nunito" w:cs="Arial"/>
                <w:color w:val="000000" w:themeColor="text1"/>
                <w:sz w:val="20"/>
                <w:rPrChange w:id="9114" w:author="Craig Parker" w:date="2024-08-07T12:23:00Z">
                  <w:rPr>
                    <w:ins w:id="9115" w:author="Craig Parker" w:date="2024-07-23T13:47:00Z"/>
                    <w:rFonts w:eastAsia="Calibri" w:cs="Arial"/>
                  </w:rPr>
                </w:rPrChange>
              </w:rPr>
            </w:pPr>
            <w:ins w:id="9116" w:author="Craig Parker" w:date="2024-07-23T13:47:00Z">
              <w:r w:rsidRPr="002E4822">
                <w:rPr>
                  <w:rFonts w:ascii="Nunito" w:eastAsia="Calibri" w:hAnsi="Nunito" w:cs="Arial"/>
                  <w:color w:val="000000" w:themeColor="text1"/>
                  <w:sz w:val="20"/>
                  <w:rPrChange w:id="9117" w:author="Craig Parker" w:date="2024-08-07T12:23:00Z">
                    <w:rPr>
                      <w:rFonts w:eastAsia="Calibri" w:cs="Arial"/>
                    </w:rPr>
                  </w:rPrChange>
                </w:rPr>
                <w:t xml:space="preserve">Signature: </w:t>
              </w:r>
            </w:ins>
          </w:p>
          <w:p w14:paraId="279B2552" w14:textId="77777777" w:rsidR="008734CC" w:rsidRPr="002E4822" w:rsidRDefault="008734CC" w:rsidP="00E35E7F">
            <w:pPr>
              <w:rPr>
                <w:ins w:id="9118" w:author="Craig Parker" w:date="2024-07-23T13:47:00Z"/>
                <w:rFonts w:ascii="Nunito" w:eastAsia="Calibri" w:hAnsi="Nunito" w:cs="Arial"/>
                <w:color w:val="000000" w:themeColor="text1"/>
                <w:sz w:val="20"/>
                <w:rPrChange w:id="9119" w:author="Craig Parker" w:date="2024-08-07T12:23:00Z">
                  <w:rPr>
                    <w:ins w:id="9120" w:author="Craig Parker" w:date="2024-07-23T13:47:00Z"/>
                    <w:rFonts w:eastAsia="Calibri" w:cs="Arial"/>
                  </w:rPr>
                </w:rPrChange>
              </w:rPr>
            </w:pPr>
            <w:ins w:id="9121" w:author="Craig Parker" w:date="2024-07-23T13:47:00Z">
              <w:r w:rsidRPr="002E4822">
                <w:rPr>
                  <w:rFonts w:ascii="Nunito" w:eastAsia="Calibri" w:hAnsi="Nunito" w:cs="Arial"/>
                  <w:color w:val="000000" w:themeColor="text1"/>
                  <w:sz w:val="20"/>
                  <w:rPrChange w:id="9122" w:author="Craig Parker" w:date="2024-08-07T12:23:00Z">
                    <w:rPr>
                      <w:rFonts w:eastAsia="Calibri" w:cs="Arial"/>
                    </w:rPr>
                  </w:rPrChange>
                </w:rPr>
                <w:t>…………………………………………………</w:t>
              </w:r>
            </w:ins>
          </w:p>
        </w:tc>
        <w:tc>
          <w:tcPr>
            <w:tcW w:w="47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3759D" w14:textId="77777777" w:rsidR="008734CC" w:rsidRPr="002E4822" w:rsidRDefault="008734CC" w:rsidP="00E35E7F">
            <w:pPr>
              <w:rPr>
                <w:ins w:id="9123" w:author="Craig Parker" w:date="2024-07-23T13:47:00Z"/>
                <w:rFonts w:ascii="Nunito" w:eastAsia="Calibri" w:hAnsi="Nunito" w:cs="Arial"/>
                <w:color w:val="000000" w:themeColor="text1"/>
                <w:sz w:val="20"/>
                <w:rPrChange w:id="9124" w:author="Craig Parker" w:date="2024-08-07T12:23:00Z">
                  <w:rPr>
                    <w:ins w:id="9125" w:author="Craig Parker" w:date="2024-07-23T13:47:00Z"/>
                    <w:rFonts w:eastAsia="Calibri" w:cs="Arial"/>
                  </w:rPr>
                </w:rPrChange>
              </w:rPr>
            </w:pPr>
          </w:p>
          <w:p w14:paraId="67F3ABB3" w14:textId="77777777" w:rsidR="008734CC" w:rsidRPr="002E4822" w:rsidRDefault="008734CC" w:rsidP="00E35E7F">
            <w:pPr>
              <w:rPr>
                <w:ins w:id="9126" w:author="Craig Parker" w:date="2024-07-23T13:47:00Z"/>
                <w:rFonts w:ascii="Nunito" w:eastAsia="Calibri" w:hAnsi="Nunito" w:cs="Arial"/>
                <w:color w:val="000000" w:themeColor="text1"/>
                <w:sz w:val="20"/>
                <w:rPrChange w:id="9127" w:author="Craig Parker" w:date="2024-08-07T12:23:00Z">
                  <w:rPr>
                    <w:ins w:id="9128" w:author="Craig Parker" w:date="2024-07-23T13:47:00Z"/>
                    <w:rFonts w:eastAsia="Calibri" w:cs="Arial"/>
                  </w:rPr>
                </w:rPrChange>
              </w:rPr>
            </w:pPr>
            <w:ins w:id="9129" w:author="Craig Parker" w:date="2024-07-23T13:47:00Z">
              <w:r w:rsidRPr="002E4822">
                <w:rPr>
                  <w:rFonts w:ascii="Nunito" w:eastAsia="Calibri" w:hAnsi="Nunito" w:cs="Arial"/>
                  <w:color w:val="000000" w:themeColor="text1"/>
                  <w:sz w:val="20"/>
                  <w:rPrChange w:id="9130" w:author="Craig Parker" w:date="2024-08-07T12:23:00Z">
                    <w:rPr>
                      <w:rFonts w:eastAsia="Calibri" w:cs="Arial"/>
                    </w:rPr>
                  </w:rPrChange>
                </w:rPr>
                <w:t>Date</w:t>
              </w:r>
            </w:ins>
          </w:p>
          <w:p w14:paraId="0A0EDD8E" w14:textId="77777777" w:rsidR="008734CC" w:rsidRPr="002E4822" w:rsidRDefault="008734CC" w:rsidP="00E35E7F">
            <w:pPr>
              <w:rPr>
                <w:ins w:id="9131" w:author="Craig Parker" w:date="2024-07-23T13:47:00Z"/>
                <w:rFonts w:ascii="Nunito" w:eastAsia="Calibri" w:hAnsi="Nunito" w:cs="Arial"/>
                <w:color w:val="000000" w:themeColor="text1"/>
                <w:sz w:val="20"/>
                <w:rPrChange w:id="9132" w:author="Craig Parker" w:date="2024-08-07T12:23:00Z">
                  <w:rPr>
                    <w:ins w:id="9133" w:author="Craig Parker" w:date="2024-07-23T13:47:00Z"/>
                    <w:rFonts w:eastAsia="Calibri" w:cs="Arial"/>
                  </w:rPr>
                </w:rPrChange>
              </w:rPr>
            </w:pPr>
          </w:p>
          <w:p w14:paraId="775636CC" w14:textId="77777777" w:rsidR="008734CC" w:rsidRPr="002E4822" w:rsidRDefault="008734CC" w:rsidP="00E35E7F">
            <w:pPr>
              <w:rPr>
                <w:ins w:id="9134" w:author="Craig Parker" w:date="2024-07-23T13:47:00Z"/>
                <w:rFonts w:ascii="Nunito" w:eastAsia="Calibri" w:hAnsi="Nunito" w:cs="Arial"/>
                <w:color w:val="000000" w:themeColor="text1"/>
                <w:sz w:val="20"/>
                <w:rPrChange w:id="9135" w:author="Craig Parker" w:date="2024-08-07T12:23:00Z">
                  <w:rPr>
                    <w:ins w:id="9136" w:author="Craig Parker" w:date="2024-07-23T13:47:00Z"/>
                    <w:rFonts w:eastAsia="Calibri" w:cs="Arial"/>
                  </w:rPr>
                </w:rPrChange>
              </w:rPr>
            </w:pPr>
          </w:p>
          <w:p w14:paraId="41812260" w14:textId="77777777" w:rsidR="008734CC" w:rsidRPr="002E4822" w:rsidRDefault="008734CC" w:rsidP="00E35E7F">
            <w:pPr>
              <w:rPr>
                <w:ins w:id="9137" w:author="Craig Parker" w:date="2024-07-23T13:47:00Z"/>
                <w:rFonts w:ascii="Nunito" w:eastAsia="Calibri" w:hAnsi="Nunito" w:cs="Arial"/>
                <w:color w:val="000000" w:themeColor="text1"/>
                <w:sz w:val="20"/>
                <w:rPrChange w:id="9138" w:author="Craig Parker" w:date="2024-08-07T12:23:00Z">
                  <w:rPr>
                    <w:ins w:id="9139" w:author="Craig Parker" w:date="2024-07-23T13:47:00Z"/>
                    <w:rFonts w:eastAsia="Calibri" w:cs="Arial"/>
                  </w:rPr>
                </w:rPrChange>
              </w:rPr>
            </w:pPr>
          </w:p>
          <w:p w14:paraId="121096DE" w14:textId="77777777" w:rsidR="008734CC" w:rsidRPr="002E4822" w:rsidRDefault="008734CC" w:rsidP="00E35E7F">
            <w:pPr>
              <w:rPr>
                <w:ins w:id="9140" w:author="Craig Parker" w:date="2024-07-23T13:47:00Z"/>
                <w:rFonts w:ascii="Nunito" w:eastAsia="Calibri" w:hAnsi="Nunito" w:cs="Arial"/>
                <w:color w:val="000000" w:themeColor="text1"/>
                <w:sz w:val="20"/>
                <w:rPrChange w:id="9141" w:author="Craig Parker" w:date="2024-08-07T12:23:00Z">
                  <w:rPr>
                    <w:ins w:id="9142" w:author="Craig Parker" w:date="2024-07-23T13:47:00Z"/>
                    <w:rFonts w:eastAsia="Calibri" w:cs="Arial"/>
                  </w:rPr>
                </w:rPrChange>
              </w:rPr>
            </w:pPr>
            <w:ins w:id="9143" w:author="Craig Parker" w:date="2024-07-23T13:47:00Z">
              <w:r w:rsidRPr="002E4822">
                <w:rPr>
                  <w:rFonts w:ascii="Nunito" w:eastAsia="Calibri" w:hAnsi="Nunito" w:cs="Arial"/>
                  <w:color w:val="000000" w:themeColor="text1"/>
                  <w:sz w:val="20"/>
                  <w:rPrChange w:id="9144" w:author="Craig Parker" w:date="2024-08-07T12:23:00Z">
                    <w:rPr>
                      <w:rFonts w:eastAsia="Calibri" w:cs="Arial"/>
                    </w:rPr>
                  </w:rPrChange>
                </w:rPr>
                <w:t>…………………………………….</w:t>
              </w:r>
            </w:ins>
          </w:p>
        </w:tc>
      </w:tr>
    </w:tbl>
    <w:p w14:paraId="2635D157" w14:textId="77777777" w:rsidR="008734CC" w:rsidRPr="002E4822" w:rsidRDefault="008734CC" w:rsidP="008734CC">
      <w:pPr>
        <w:ind w:left="397"/>
        <w:jc w:val="both"/>
        <w:rPr>
          <w:ins w:id="9145" w:author="Craig Parker" w:date="2024-07-23T13:47:00Z"/>
          <w:rFonts w:ascii="Nunito" w:hAnsi="Nunito" w:cs="Arial"/>
          <w:i/>
          <w:iCs/>
          <w:color w:val="000000" w:themeColor="text1"/>
          <w:sz w:val="20"/>
          <w:rPrChange w:id="9146" w:author="Craig Parker" w:date="2024-08-07T12:23:00Z">
            <w:rPr>
              <w:ins w:id="9147" w:author="Craig Parker" w:date="2024-07-23T13:47:00Z"/>
              <w:rFonts w:cs="Arial"/>
              <w:i/>
              <w:iCs/>
            </w:rPr>
          </w:rPrChange>
        </w:rPr>
      </w:pPr>
    </w:p>
    <w:p w14:paraId="1B4CE7C8" w14:textId="77777777" w:rsidR="00E5173C" w:rsidRDefault="00E5173C" w:rsidP="00E5173C">
      <w:pPr>
        <w:pStyle w:val="Heading1"/>
        <w:rPr>
          <w:ins w:id="9148" w:author="Craig Parker" w:date="2024-08-14T18:01:00Z" w16du:dateUtc="2024-08-14T16:01:00Z"/>
          <w:rFonts w:ascii="Nunito" w:eastAsia="Nunito" w:hAnsi="Nunito"/>
          <w:b/>
          <w:bCs/>
          <w:color w:val="000000" w:themeColor="text1"/>
          <w:sz w:val="20"/>
          <w:szCs w:val="20"/>
        </w:rPr>
      </w:pPr>
      <w:bookmarkStart w:id="9149" w:name="_Toc174546660"/>
      <w:commentRangeStart w:id="9150"/>
      <w:ins w:id="9151" w:author="Matthew Chersich" w:date="2024-08-13T20:37:00Z">
        <w:r w:rsidRPr="000059DF">
          <w:rPr>
            <w:rFonts w:ascii="Nunito" w:eastAsia="Nunito" w:hAnsi="Nunito"/>
            <w:b/>
            <w:bCs/>
            <w:color w:val="000000" w:themeColor="text1"/>
            <w:sz w:val="20"/>
            <w:szCs w:val="20"/>
          </w:rPr>
          <w:t>Annex</w:t>
        </w:r>
        <w:commentRangeEnd w:id="9150"/>
        <w:r>
          <w:rPr>
            <w:rStyle w:val="CommentReference"/>
          </w:rPr>
          <w:commentReference w:id="9150"/>
        </w:r>
        <w:r w:rsidRPr="000059DF">
          <w:rPr>
            <w:rFonts w:ascii="Nunito" w:eastAsia="Nunito" w:hAnsi="Nunito"/>
            <w:b/>
            <w:bCs/>
            <w:color w:val="000000" w:themeColor="text1"/>
            <w:sz w:val="20"/>
            <w:szCs w:val="20"/>
          </w:rPr>
          <w:t xml:space="preserve"> </w:t>
        </w:r>
        <w:r>
          <w:rPr>
            <w:rFonts w:ascii="Nunito" w:eastAsia="Nunito" w:hAnsi="Nunito"/>
            <w:b/>
            <w:bCs/>
            <w:color w:val="000000" w:themeColor="text1"/>
            <w:sz w:val="20"/>
            <w:szCs w:val="20"/>
          </w:rPr>
          <w:t>4</w:t>
        </w:r>
        <w:r w:rsidRPr="000059DF">
          <w:rPr>
            <w:rFonts w:ascii="Nunito" w:eastAsia="Nunito" w:hAnsi="Nunito"/>
            <w:b/>
            <w:bCs/>
            <w:color w:val="000000" w:themeColor="text1"/>
            <w:sz w:val="20"/>
            <w:szCs w:val="20"/>
          </w:rPr>
          <w:t xml:space="preserve">: </w:t>
        </w:r>
        <w:r>
          <w:rPr>
            <w:rFonts w:ascii="Nunito" w:eastAsia="Nunito" w:hAnsi="Nunito"/>
            <w:b/>
            <w:bCs/>
            <w:color w:val="000000" w:themeColor="text1"/>
            <w:sz w:val="20"/>
            <w:szCs w:val="20"/>
          </w:rPr>
          <w:t>Data Access Committee: Data Request form</w:t>
        </w:r>
      </w:ins>
      <w:bookmarkEnd w:id="9149"/>
    </w:p>
    <w:p w14:paraId="518FE41F" w14:textId="77777777" w:rsidR="002277C1" w:rsidRDefault="002277C1" w:rsidP="002277C1">
      <w:pPr>
        <w:rPr>
          <w:ins w:id="9152" w:author="Craig Parker" w:date="2024-08-14T18:01:00Z" w16du:dateUtc="2024-08-14T16:01:00Z"/>
          <w:rFonts w:eastAsia="Nunito"/>
        </w:rPr>
      </w:pPr>
    </w:p>
    <w:p w14:paraId="6E4E2FFB" w14:textId="77777777" w:rsidR="002277C1" w:rsidRPr="002277C1" w:rsidRDefault="002277C1" w:rsidP="002277C1">
      <w:pPr>
        <w:rPr>
          <w:ins w:id="9153" w:author="Craig Parker" w:date="2024-08-14T18:02:00Z"/>
          <w:rFonts w:eastAsia="Nunito"/>
          <w:b/>
          <w:bCs/>
        </w:rPr>
      </w:pPr>
      <w:ins w:id="9154" w:author="Craig Parker" w:date="2024-08-14T18:02:00Z">
        <w:r w:rsidRPr="002277C1">
          <w:rPr>
            <w:rFonts w:eastAsia="Nunito"/>
            <w:b/>
            <w:bCs/>
          </w:rPr>
          <w:t>Requesting HE</w:t>
        </w:r>
        <w:r w:rsidRPr="002277C1">
          <w:rPr>
            <w:rFonts w:eastAsia="Nunito"/>
            <w:b/>
            <w:bCs/>
            <w:vertAlign w:val="superscript"/>
          </w:rPr>
          <w:t>2</w:t>
        </w:r>
        <w:r w:rsidRPr="002277C1">
          <w:rPr>
            <w:rFonts w:eastAsia="Nunito"/>
            <w:b/>
            <w:bCs/>
          </w:rPr>
          <w:t xml:space="preserve">AT Center data </w:t>
        </w:r>
      </w:ins>
    </w:p>
    <w:p w14:paraId="48939ACE" w14:textId="77777777" w:rsidR="002277C1" w:rsidRPr="002277C1" w:rsidRDefault="002277C1" w:rsidP="002277C1">
      <w:pPr>
        <w:rPr>
          <w:ins w:id="9155" w:author="Craig Parker" w:date="2024-08-14T18:02:00Z"/>
          <w:rFonts w:eastAsia="Nunito"/>
        </w:rPr>
      </w:pPr>
      <w:ins w:id="9156" w:author="Craig Parker" w:date="2024-08-14T18:02:00Z">
        <w:r w:rsidRPr="002277C1">
          <w:rPr>
            <w:rFonts w:eastAsia="Nunito"/>
          </w:rPr>
          <w:t>Proposals for new studies that utilize data collected in the HE</w:t>
        </w:r>
        <w:r w:rsidRPr="002277C1">
          <w:rPr>
            <w:rFonts w:eastAsia="Nunito"/>
            <w:vertAlign w:val="superscript"/>
          </w:rPr>
          <w:t>2</w:t>
        </w:r>
        <w:r w:rsidRPr="002277C1">
          <w:rPr>
            <w:rFonts w:eastAsia="Nunito"/>
          </w:rPr>
          <w:t>AT Center may be submitted by external investigators in the form of a study proposal at any time. The proposal will be reviewed by the xxx HE</w:t>
        </w:r>
        <w:r w:rsidRPr="002277C1">
          <w:rPr>
            <w:rFonts w:eastAsia="Nunito"/>
            <w:vertAlign w:val="superscript"/>
          </w:rPr>
          <w:t>2</w:t>
        </w:r>
        <w:r w:rsidRPr="002277C1">
          <w:rPr>
            <w:rFonts w:eastAsia="Nunito"/>
          </w:rPr>
          <w:t xml:space="preserve">AT Center Committee, using the following criteria: </w:t>
        </w:r>
      </w:ins>
    </w:p>
    <w:p w14:paraId="61A6BCF5" w14:textId="77777777" w:rsidR="002277C1" w:rsidRPr="002277C1" w:rsidRDefault="002277C1" w:rsidP="002277C1">
      <w:pPr>
        <w:numPr>
          <w:ilvl w:val="0"/>
          <w:numId w:val="88"/>
        </w:numPr>
        <w:rPr>
          <w:ins w:id="9157" w:author="Craig Parker" w:date="2024-08-14T18:02:00Z"/>
          <w:rFonts w:eastAsia="Nunito"/>
        </w:rPr>
      </w:pPr>
      <w:ins w:id="9158" w:author="Craig Parker" w:date="2024-08-14T18:02:00Z">
        <w:r w:rsidRPr="002277C1">
          <w:rPr>
            <w:rFonts w:eastAsia="Nunito"/>
            <w:b/>
            <w:bCs/>
          </w:rPr>
          <w:t>Scientific merit</w:t>
        </w:r>
        <w:commentRangeStart w:id="9159"/>
      </w:ins>
    </w:p>
    <w:p w14:paraId="54ABE0F7" w14:textId="77777777" w:rsidR="002277C1" w:rsidRPr="002277C1" w:rsidRDefault="002277C1" w:rsidP="002277C1">
      <w:pPr>
        <w:numPr>
          <w:ilvl w:val="1"/>
          <w:numId w:val="88"/>
        </w:numPr>
        <w:rPr>
          <w:ins w:id="9160" w:author="Craig Parker" w:date="2024-08-14T18:02:00Z"/>
          <w:rFonts w:eastAsia="Nunito"/>
        </w:rPr>
      </w:pPr>
      <w:ins w:id="9161" w:author="Craig Parker" w:date="2024-08-14T18:02:00Z">
        <w:r w:rsidRPr="002277C1">
          <w:rPr>
            <w:rFonts w:eastAsia="Nunito"/>
          </w:rPr>
          <w:t>Study is aligned with HE</w:t>
        </w:r>
        <w:r w:rsidRPr="002277C1">
          <w:rPr>
            <w:rFonts w:eastAsia="Nunito"/>
            <w:vertAlign w:val="superscript"/>
          </w:rPr>
          <w:t>2</w:t>
        </w:r>
        <w:r w:rsidRPr="002277C1">
          <w:rPr>
            <w:rFonts w:eastAsia="Nunito"/>
          </w:rPr>
          <w:t>AT Center scientific agenda and priorities</w:t>
        </w:r>
        <w:commentRangeEnd w:id="9159"/>
        <w:r w:rsidRPr="002277C1">
          <w:rPr>
            <w:rFonts w:eastAsia="Nunito"/>
          </w:rPr>
          <w:commentReference w:id="9159"/>
        </w:r>
      </w:ins>
    </w:p>
    <w:p w14:paraId="60E23507" w14:textId="77777777" w:rsidR="002277C1" w:rsidRPr="002277C1" w:rsidRDefault="002277C1" w:rsidP="002277C1">
      <w:pPr>
        <w:numPr>
          <w:ilvl w:val="1"/>
          <w:numId w:val="88"/>
        </w:numPr>
        <w:rPr>
          <w:ins w:id="9162" w:author="Craig Parker" w:date="2024-08-14T18:02:00Z"/>
          <w:rFonts w:eastAsia="Nunito"/>
        </w:rPr>
      </w:pPr>
      <w:ins w:id="9163" w:author="Craig Parker" w:date="2024-08-14T18:02:00Z">
        <w:r w:rsidRPr="002277C1">
          <w:rPr>
            <w:rFonts w:eastAsia="Nunito"/>
          </w:rPr>
          <w:t>Research question is scientifically sound and can be tested with the proposed study design and methodologies</w:t>
        </w:r>
      </w:ins>
    </w:p>
    <w:p w14:paraId="61192A74" w14:textId="77777777" w:rsidR="002277C1" w:rsidRPr="002277C1" w:rsidRDefault="002277C1" w:rsidP="002277C1">
      <w:pPr>
        <w:numPr>
          <w:ilvl w:val="1"/>
          <w:numId w:val="88"/>
        </w:numPr>
        <w:rPr>
          <w:ins w:id="9164" w:author="Craig Parker" w:date="2024-08-14T18:02:00Z"/>
          <w:rFonts w:eastAsia="Nunito"/>
        </w:rPr>
      </w:pPr>
      <w:ins w:id="9165" w:author="Craig Parker" w:date="2024-08-14T18:02:00Z">
        <w:r w:rsidRPr="002277C1">
          <w:rPr>
            <w:rFonts w:eastAsia="Nunito"/>
          </w:rPr>
          <w:t>Appropriate skills and expertise available in the proposed investigators</w:t>
        </w:r>
      </w:ins>
    </w:p>
    <w:p w14:paraId="1D7E86F9" w14:textId="77777777" w:rsidR="002277C1" w:rsidRPr="002277C1" w:rsidRDefault="002277C1" w:rsidP="002277C1">
      <w:pPr>
        <w:numPr>
          <w:ilvl w:val="0"/>
          <w:numId w:val="88"/>
        </w:numPr>
        <w:rPr>
          <w:ins w:id="9166" w:author="Craig Parker" w:date="2024-08-14T18:02:00Z"/>
          <w:rFonts w:eastAsia="Nunito"/>
        </w:rPr>
      </w:pPr>
      <w:ins w:id="9167" w:author="Craig Parker" w:date="2024-08-14T18:02:00Z">
        <w:r w:rsidRPr="002277C1">
          <w:rPr>
            <w:rFonts w:eastAsia="Nunito"/>
            <w:b/>
            <w:bCs/>
          </w:rPr>
          <w:t>Potential public health impact</w:t>
        </w:r>
      </w:ins>
    </w:p>
    <w:p w14:paraId="1A0CC857" w14:textId="77777777" w:rsidR="002277C1" w:rsidRPr="002277C1" w:rsidRDefault="002277C1" w:rsidP="002277C1">
      <w:pPr>
        <w:numPr>
          <w:ilvl w:val="1"/>
          <w:numId w:val="88"/>
        </w:numPr>
        <w:rPr>
          <w:ins w:id="9168" w:author="Craig Parker" w:date="2024-08-14T18:02:00Z"/>
          <w:rFonts w:eastAsia="Nunito"/>
        </w:rPr>
      </w:pPr>
      <w:ins w:id="9169" w:author="Craig Parker" w:date="2024-08-14T18:02:00Z">
        <w:r w:rsidRPr="002277C1">
          <w:rPr>
            <w:rFonts w:eastAsia="Nunito"/>
          </w:rPr>
          <w:t>Study is relevant to one or more HE</w:t>
        </w:r>
        <w:r w:rsidRPr="002277C1">
          <w:rPr>
            <w:rFonts w:eastAsia="Nunito"/>
            <w:vertAlign w:val="superscript"/>
          </w:rPr>
          <w:t>2</w:t>
        </w:r>
        <w:r w:rsidRPr="002277C1">
          <w:rPr>
            <w:rFonts w:eastAsia="Nunito"/>
          </w:rPr>
          <w:t>AT Center study populations (infants, pregnant women, postpartum women)</w:t>
        </w:r>
      </w:ins>
    </w:p>
    <w:p w14:paraId="776E68D3" w14:textId="77777777" w:rsidR="002277C1" w:rsidRPr="002277C1" w:rsidRDefault="002277C1" w:rsidP="002277C1">
      <w:pPr>
        <w:numPr>
          <w:ilvl w:val="1"/>
          <w:numId w:val="88"/>
        </w:numPr>
        <w:rPr>
          <w:ins w:id="9170" w:author="Craig Parker" w:date="2024-08-14T18:02:00Z"/>
          <w:rFonts w:eastAsia="Nunito"/>
        </w:rPr>
      </w:pPr>
      <w:ins w:id="9171" w:author="Craig Parker" w:date="2024-08-14T18:02:00Z">
        <w:r w:rsidRPr="002277C1">
          <w:rPr>
            <w:rFonts w:eastAsia="Nunito"/>
          </w:rPr>
          <w:t>Study will answer important public health questions or is in the critical pathway of research toward such answers</w:t>
        </w:r>
      </w:ins>
    </w:p>
    <w:p w14:paraId="61B861D5" w14:textId="77777777" w:rsidR="002277C1" w:rsidRPr="002277C1" w:rsidRDefault="002277C1" w:rsidP="002277C1">
      <w:pPr>
        <w:numPr>
          <w:ilvl w:val="0"/>
          <w:numId w:val="89"/>
        </w:numPr>
        <w:rPr>
          <w:ins w:id="9172" w:author="Craig Parker" w:date="2024-08-14T18:02:00Z"/>
          <w:rFonts w:eastAsia="Nunito"/>
        </w:rPr>
      </w:pPr>
      <w:ins w:id="9173" w:author="Craig Parker" w:date="2024-08-14T18:02:00Z">
        <w:r w:rsidRPr="002277C1">
          <w:rPr>
            <w:rFonts w:eastAsia="Nunito"/>
            <w:b/>
            <w:bCs/>
          </w:rPr>
          <w:t>Feasibility</w:t>
        </w:r>
      </w:ins>
    </w:p>
    <w:p w14:paraId="798E19E4" w14:textId="77777777" w:rsidR="002277C1" w:rsidRPr="002277C1" w:rsidRDefault="002277C1" w:rsidP="002277C1">
      <w:pPr>
        <w:numPr>
          <w:ilvl w:val="1"/>
          <w:numId w:val="89"/>
        </w:numPr>
        <w:rPr>
          <w:ins w:id="9174" w:author="Craig Parker" w:date="2024-08-14T18:02:00Z"/>
          <w:rFonts w:eastAsia="Nunito"/>
        </w:rPr>
      </w:pPr>
      <w:ins w:id="9175" w:author="Craig Parker" w:date="2024-08-14T18:02:00Z">
        <w:r w:rsidRPr="002277C1">
          <w:rPr>
            <w:rFonts w:eastAsia="Nunito"/>
          </w:rPr>
          <w:t>Study population and variables required are available in the HE</w:t>
        </w:r>
        <w:r w:rsidRPr="002277C1">
          <w:rPr>
            <w:rFonts w:eastAsia="Nunito"/>
            <w:vertAlign w:val="superscript"/>
          </w:rPr>
          <w:t>2</w:t>
        </w:r>
        <w:r w:rsidRPr="002277C1">
          <w:rPr>
            <w:rFonts w:eastAsia="Nunito"/>
          </w:rPr>
          <w:t>AT Center data</w:t>
        </w:r>
      </w:ins>
    </w:p>
    <w:p w14:paraId="5B844726" w14:textId="77777777" w:rsidR="002277C1" w:rsidRPr="002277C1" w:rsidRDefault="002277C1" w:rsidP="002277C1">
      <w:pPr>
        <w:numPr>
          <w:ilvl w:val="1"/>
          <w:numId w:val="89"/>
        </w:numPr>
        <w:rPr>
          <w:ins w:id="9176" w:author="Craig Parker" w:date="2024-08-14T18:02:00Z"/>
          <w:rFonts w:eastAsia="Nunito"/>
        </w:rPr>
      </w:pPr>
      <w:ins w:id="9177" w:author="Craig Parker" w:date="2024-08-14T18:02:00Z">
        <w:r w:rsidRPr="002277C1">
          <w:rPr>
            <w:rFonts w:eastAsia="Nunito"/>
          </w:rPr>
          <w:t>Study is feasible within proposed timelines</w:t>
        </w:r>
      </w:ins>
    </w:p>
    <w:p w14:paraId="7CAA5870" w14:textId="77777777" w:rsidR="002277C1" w:rsidRPr="002277C1" w:rsidRDefault="002277C1" w:rsidP="002277C1">
      <w:pPr>
        <w:numPr>
          <w:ilvl w:val="0"/>
          <w:numId w:val="89"/>
        </w:numPr>
        <w:rPr>
          <w:ins w:id="9178" w:author="Craig Parker" w:date="2024-08-14T18:02:00Z"/>
          <w:rFonts w:eastAsia="Nunito"/>
          <w:b/>
          <w:bCs/>
        </w:rPr>
      </w:pPr>
      <w:ins w:id="9179" w:author="Craig Parker" w:date="2024-08-14T18:02:00Z">
        <w:r w:rsidRPr="002277C1">
          <w:rPr>
            <w:rFonts w:eastAsia="Nunito"/>
            <w:b/>
            <w:bCs/>
          </w:rPr>
          <w:t xml:space="preserve">Data management  </w:t>
        </w:r>
      </w:ins>
    </w:p>
    <w:p w14:paraId="2E0FC683" w14:textId="77777777" w:rsidR="002277C1" w:rsidRPr="002277C1" w:rsidRDefault="002277C1" w:rsidP="002277C1">
      <w:pPr>
        <w:numPr>
          <w:ilvl w:val="1"/>
          <w:numId w:val="89"/>
        </w:numPr>
        <w:rPr>
          <w:ins w:id="9180" w:author="Craig Parker" w:date="2024-08-14T18:02:00Z"/>
          <w:rFonts w:eastAsia="Nunito"/>
        </w:rPr>
      </w:pPr>
      <w:ins w:id="9181" w:author="Craig Parker" w:date="2024-08-14T18:02:00Z">
        <w:r w:rsidRPr="002277C1">
          <w:rPr>
            <w:rFonts w:eastAsia="Nunito"/>
          </w:rPr>
          <w:lastRenderedPageBreak/>
          <w:t>The study proposal has outlined how data will be managed to ensure the protection of individual’s health data</w:t>
        </w:r>
      </w:ins>
    </w:p>
    <w:p w14:paraId="2E3F52F4" w14:textId="77777777" w:rsidR="002277C1" w:rsidRPr="002277C1" w:rsidRDefault="002277C1" w:rsidP="002277C1">
      <w:pPr>
        <w:rPr>
          <w:ins w:id="9182" w:author="Craig Parker" w:date="2024-08-14T18:02:00Z"/>
          <w:rFonts w:eastAsia="Nunito"/>
        </w:rPr>
      </w:pPr>
      <w:ins w:id="9183" w:author="Craig Parker" w:date="2024-08-14T18:02:00Z">
        <w:r w:rsidRPr="002277C1">
          <w:rPr>
            <w:rFonts w:eastAsia="Nunito"/>
          </w:rPr>
          <w:t>Please contact </w:t>
        </w:r>
        <w:r w:rsidRPr="002277C1">
          <w:rPr>
            <w:rFonts w:eastAsia="Nunito"/>
          </w:rPr>
          <w:fldChar w:fldCharType="begin"/>
        </w:r>
        <w:r w:rsidRPr="002277C1">
          <w:rPr>
            <w:rFonts w:eastAsia="Nunito"/>
          </w:rPr>
          <w:instrText>HYPERLINK "mailto:impaact.capsubmissions@fstrf.org"</w:instrText>
        </w:r>
        <w:r w:rsidRPr="002277C1">
          <w:rPr>
            <w:rFonts w:eastAsia="Nunito"/>
          </w:rPr>
        </w:r>
        <w:r w:rsidRPr="002277C1">
          <w:rPr>
            <w:rFonts w:eastAsia="Nunito"/>
          </w:rPr>
          <w:fldChar w:fldCharType="separate"/>
        </w:r>
        <w:r w:rsidRPr="002277C1">
          <w:rPr>
            <w:rStyle w:val="Hyperlink"/>
            <w:rFonts w:eastAsia="Nunito"/>
            <w:b/>
            <w:bCs/>
          </w:rPr>
          <w:t>xxx </w:t>
        </w:r>
      </w:ins>
      <w:ins w:id="9184" w:author="Craig Parker" w:date="2024-08-14T18:02:00Z" w16du:dateUtc="2024-08-14T16:02:00Z">
        <w:r w:rsidRPr="002277C1">
          <w:rPr>
            <w:rFonts w:eastAsia="Nunito"/>
          </w:rPr>
          <w:fldChar w:fldCharType="end"/>
        </w:r>
      </w:ins>
      <w:ins w:id="9185" w:author="Craig Parker" w:date="2024-08-14T18:02:00Z">
        <w:r w:rsidRPr="002277C1">
          <w:rPr>
            <w:rFonts w:eastAsia="Nunito"/>
          </w:rPr>
          <w:t>with any questions.</w:t>
        </w:r>
      </w:ins>
    </w:p>
    <w:p w14:paraId="4E5E196E" w14:textId="77777777" w:rsidR="002277C1" w:rsidRPr="002277C1" w:rsidRDefault="002277C1" w:rsidP="002277C1">
      <w:pPr>
        <w:rPr>
          <w:ins w:id="9186" w:author="Craig Parker" w:date="2024-08-14T18:02:00Z"/>
          <w:rFonts w:eastAsia="Nunito"/>
        </w:rPr>
      </w:pPr>
      <w:ins w:id="9187" w:author="Craig Parker" w:date="2024-08-14T18:02:00Z">
        <w:r w:rsidRPr="002277C1">
          <w:rPr>
            <w:rFonts w:eastAsia="Nunito"/>
          </w:rPr>
          <w:t>All completed submissions should be sent to the HE</w:t>
        </w:r>
        <w:r w:rsidRPr="002277C1">
          <w:rPr>
            <w:rFonts w:eastAsia="Nunito"/>
            <w:vertAlign w:val="superscript"/>
          </w:rPr>
          <w:t>2</w:t>
        </w:r>
        <w:r w:rsidRPr="002277C1">
          <w:rPr>
            <w:rFonts w:eastAsia="Nunito"/>
          </w:rPr>
          <w:t>AT Center using this email: xxx.</w:t>
        </w:r>
      </w:ins>
    </w:p>
    <w:p w14:paraId="0B02730C" w14:textId="77777777" w:rsidR="002277C1" w:rsidRPr="002277C1" w:rsidRDefault="002277C1" w:rsidP="002277C1">
      <w:pPr>
        <w:rPr>
          <w:ins w:id="9188" w:author="Craig Parker" w:date="2024-08-14T18:02:00Z"/>
          <w:rFonts w:eastAsia="Nunito"/>
        </w:rPr>
      </w:pPr>
      <w:ins w:id="9189" w:author="Craig Parker" w:date="2024-08-14T18:02:00Z">
        <w:r w:rsidRPr="002277C1">
          <w:rPr>
            <w:rFonts w:eastAsia="Nunito"/>
          </w:rPr>
          <w:t> </w:t>
        </w:r>
      </w:ins>
    </w:p>
    <w:p w14:paraId="78043DEA" w14:textId="77777777" w:rsidR="002277C1" w:rsidRPr="002277C1" w:rsidRDefault="002277C1" w:rsidP="002277C1">
      <w:pPr>
        <w:rPr>
          <w:ins w:id="9190" w:author="Craig Parker" w:date="2024-08-14T18:02:00Z"/>
          <w:rFonts w:eastAsia="Nunito"/>
        </w:rPr>
      </w:pPr>
      <w:ins w:id="9191" w:author="Craig Parker" w:date="2024-08-14T18:02:00Z">
        <w:r w:rsidRPr="002277C1">
          <w:rPr>
            <w:rFonts w:eastAsia="Nunito"/>
          </w:rPr>
          <w:br w:type="page"/>
        </w:r>
      </w:ins>
    </w:p>
    <w:p w14:paraId="55C840CE" w14:textId="77777777" w:rsidR="002277C1" w:rsidRPr="002277C1" w:rsidRDefault="002277C1" w:rsidP="002277C1">
      <w:pPr>
        <w:rPr>
          <w:ins w:id="9192" w:author="Craig Parker" w:date="2024-08-14T18:02:00Z"/>
          <w:rFonts w:eastAsia="Nunito"/>
          <w:b/>
        </w:rPr>
      </w:pPr>
      <w:ins w:id="9193" w:author="Craig Parker" w:date="2024-08-14T18:02:00Z">
        <w:r w:rsidRPr="002277C1">
          <w:rPr>
            <w:rFonts w:eastAsia="Nunito"/>
            <w:b/>
          </w:rPr>
          <w:lastRenderedPageBreak/>
          <w:t>HE</w:t>
        </w:r>
        <w:r w:rsidRPr="002277C1">
          <w:rPr>
            <w:rFonts w:eastAsia="Nunito"/>
            <w:b/>
            <w:vertAlign w:val="superscript"/>
          </w:rPr>
          <w:t>2</w:t>
        </w:r>
        <w:r w:rsidRPr="002277C1">
          <w:rPr>
            <w:rFonts w:eastAsia="Nunito"/>
            <w:b/>
          </w:rPr>
          <w:t>AT Center Data Request Application Form</w:t>
        </w:r>
      </w:ins>
    </w:p>
    <w:p w14:paraId="7E6AEFFB" w14:textId="77777777" w:rsidR="002277C1" w:rsidRPr="002277C1" w:rsidRDefault="002277C1" w:rsidP="002277C1">
      <w:pPr>
        <w:rPr>
          <w:ins w:id="9194" w:author="Craig Parker" w:date="2024-08-14T18:02:00Z"/>
          <w:rFonts w:eastAsia="Nunito"/>
        </w:rPr>
      </w:pPr>
    </w:p>
    <w:p w14:paraId="67856585" w14:textId="77777777" w:rsidR="002277C1" w:rsidRPr="002277C1" w:rsidRDefault="002277C1" w:rsidP="002277C1">
      <w:pPr>
        <w:rPr>
          <w:ins w:id="9195" w:author="Craig Parker" w:date="2024-08-14T18:02:00Z"/>
          <w:rFonts w:eastAsia="Nunito"/>
        </w:rPr>
      </w:pPr>
      <w:ins w:id="9196" w:author="Craig Parker" w:date="2024-08-14T18:02:00Z">
        <w:r w:rsidRPr="002277C1">
          <w:rPr>
            <w:rFonts w:eastAsia="Nunito"/>
          </w:rPr>
          <w:t xml:space="preserve">Submit the completed form to the </w:t>
        </w:r>
        <w:r w:rsidRPr="002277C1">
          <w:rPr>
            <w:rFonts w:eastAsia="Nunito"/>
            <w:b/>
          </w:rPr>
          <w:t>HE</w:t>
        </w:r>
        <w:r w:rsidRPr="002277C1">
          <w:rPr>
            <w:rFonts w:eastAsia="Nunito"/>
            <w:b/>
            <w:vertAlign w:val="superscript"/>
          </w:rPr>
          <w:t>2</w:t>
        </w:r>
        <w:r w:rsidRPr="002277C1">
          <w:rPr>
            <w:rFonts w:eastAsia="Nunito"/>
            <w:b/>
          </w:rPr>
          <w:t>AT Center</w:t>
        </w:r>
        <w:r w:rsidRPr="002277C1">
          <w:rPr>
            <w:rFonts w:eastAsia="Nunito"/>
          </w:rPr>
          <w:t xml:space="preserve"> for consideration using this email address: xxx</w:t>
        </w:r>
      </w:ins>
    </w:p>
    <w:p w14:paraId="03948A8B" w14:textId="77777777" w:rsidR="002277C1" w:rsidRPr="002277C1" w:rsidRDefault="002277C1" w:rsidP="002277C1">
      <w:pPr>
        <w:rPr>
          <w:ins w:id="9197" w:author="Craig Parker" w:date="2024-08-14T18:02:00Z"/>
          <w:rFonts w:eastAsia="Nunito"/>
          <w:b/>
          <w:bCs/>
          <w:u w:val="single"/>
        </w:rPr>
      </w:pPr>
      <w:ins w:id="9198" w:author="Craig Parker" w:date="2024-08-14T18:02:00Z">
        <w:r w:rsidRPr="002277C1">
          <w:rPr>
            <w:rFonts w:eastAsia="Nunito"/>
            <w:b/>
            <w:bCs/>
          </w:rPr>
          <w:t>GENERAL INFORMATION</w:t>
        </w:r>
      </w:ins>
    </w:p>
    <w:p w14:paraId="7493A732" w14:textId="77777777" w:rsidR="002277C1" w:rsidRPr="002277C1" w:rsidRDefault="002277C1" w:rsidP="002277C1">
      <w:pPr>
        <w:numPr>
          <w:ilvl w:val="2"/>
          <w:numId w:val="88"/>
        </w:numPr>
        <w:tabs>
          <w:tab w:val="left" w:pos="720"/>
        </w:tabs>
        <w:rPr>
          <w:ins w:id="9199" w:author="Craig Parker" w:date="2024-08-14T18:02:00Z"/>
          <w:rFonts w:eastAsia="Nunito"/>
          <w:bCs/>
        </w:rPr>
      </w:pPr>
      <w:bookmarkStart w:id="9200" w:name="_Hlk62120802"/>
      <w:ins w:id="9201" w:author="Craig Parker" w:date="2024-08-14T18:02:00Z">
        <w:r w:rsidRPr="002277C1">
          <w:rPr>
            <w:rFonts w:eastAsia="Nunito"/>
            <w:b/>
          </w:rPr>
          <w:t xml:space="preserve">Request submitted by: </w:t>
        </w:r>
        <w:bookmarkEnd w:id="9200"/>
      </w:ins>
    </w:p>
    <w:p w14:paraId="5F822BEA" w14:textId="77777777" w:rsidR="002277C1" w:rsidRPr="002277C1" w:rsidRDefault="002277C1" w:rsidP="002277C1">
      <w:pPr>
        <w:numPr>
          <w:ilvl w:val="0"/>
          <w:numId w:val="90"/>
        </w:numPr>
        <w:rPr>
          <w:ins w:id="9202" w:author="Craig Parker" w:date="2024-08-14T18:02:00Z"/>
          <w:rFonts w:eastAsia="Nunito"/>
          <w:bCs/>
        </w:rPr>
      </w:pPr>
      <w:ins w:id="9203" w:author="Craig Parker" w:date="2024-08-14T18:02:00Z">
        <w:r w:rsidRPr="002277C1">
          <w:rPr>
            <w:rFonts w:eastAsia="Nunito"/>
            <w:bCs/>
          </w:rPr>
          <w:t xml:space="preserve">Name: </w:t>
        </w:r>
      </w:ins>
    </w:p>
    <w:p w14:paraId="1FDB8880" w14:textId="77777777" w:rsidR="002277C1" w:rsidRPr="002277C1" w:rsidRDefault="002277C1" w:rsidP="002277C1">
      <w:pPr>
        <w:numPr>
          <w:ilvl w:val="0"/>
          <w:numId w:val="90"/>
        </w:numPr>
        <w:rPr>
          <w:ins w:id="9204" w:author="Craig Parker" w:date="2024-08-14T18:02:00Z"/>
          <w:rFonts w:eastAsia="Nunito"/>
          <w:bCs/>
        </w:rPr>
      </w:pPr>
      <w:ins w:id="9205" w:author="Craig Parker" w:date="2024-08-14T18:02:00Z">
        <w:r w:rsidRPr="002277C1">
          <w:rPr>
            <w:rFonts w:eastAsia="Nunito"/>
            <w:bCs/>
          </w:rPr>
          <w:t xml:space="preserve">Institution </w:t>
        </w:r>
      </w:ins>
    </w:p>
    <w:p w14:paraId="44105DD5" w14:textId="77777777" w:rsidR="002277C1" w:rsidRPr="002277C1" w:rsidRDefault="002277C1" w:rsidP="002277C1">
      <w:pPr>
        <w:numPr>
          <w:ilvl w:val="0"/>
          <w:numId w:val="90"/>
        </w:numPr>
        <w:rPr>
          <w:ins w:id="9206" w:author="Craig Parker" w:date="2024-08-14T18:02:00Z"/>
          <w:rFonts w:eastAsia="Nunito"/>
        </w:rPr>
      </w:pPr>
      <w:ins w:id="9207" w:author="Craig Parker" w:date="2024-08-14T18:02:00Z">
        <w:r w:rsidRPr="002277C1">
          <w:rPr>
            <w:rFonts w:eastAsia="Nunito"/>
            <w:bCs/>
          </w:rPr>
          <w:t xml:space="preserve">Email address: </w:t>
        </w:r>
      </w:ins>
    </w:p>
    <w:p w14:paraId="42EC8B39" w14:textId="77777777" w:rsidR="002277C1" w:rsidRPr="002277C1" w:rsidRDefault="002277C1" w:rsidP="002277C1">
      <w:pPr>
        <w:rPr>
          <w:ins w:id="9208" w:author="Craig Parker" w:date="2024-08-14T18:02:00Z"/>
          <w:rFonts w:eastAsia="Nunito"/>
        </w:rPr>
      </w:pPr>
    </w:p>
    <w:p w14:paraId="07A5D131" w14:textId="77777777" w:rsidR="002277C1" w:rsidRPr="002277C1" w:rsidRDefault="002277C1" w:rsidP="002277C1">
      <w:pPr>
        <w:numPr>
          <w:ilvl w:val="2"/>
          <w:numId w:val="88"/>
        </w:numPr>
        <w:rPr>
          <w:ins w:id="9209" w:author="Craig Parker" w:date="2024-08-14T18:02:00Z"/>
          <w:rFonts w:eastAsia="Nunito"/>
          <w:b/>
        </w:rPr>
      </w:pPr>
      <w:ins w:id="9210" w:author="Craig Parker" w:date="2024-08-14T18:02:00Z">
        <w:r w:rsidRPr="002277C1">
          <w:rPr>
            <w:rFonts w:eastAsia="Nunito"/>
            <w:b/>
          </w:rPr>
          <w:t xml:space="preserve">Date submitted: </w:t>
        </w:r>
      </w:ins>
    </w:p>
    <w:p w14:paraId="7F570336" w14:textId="77777777" w:rsidR="002277C1" w:rsidRPr="002277C1" w:rsidRDefault="002277C1" w:rsidP="002277C1">
      <w:pPr>
        <w:rPr>
          <w:ins w:id="9211" w:author="Craig Parker" w:date="2024-08-14T18:02:00Z"/>
          <w:rFonts w:eastAsia="Nunito"/>
          <w:b/>
        </w:rPr>
      </w:pPr>
    </w:p>
    <w:p w14:paraId="48233A95" w14:textId="77777777" w:rsidR="002277C1" w:rsidRPr="002277C1" w:rsidRDefault="002277C1" w:rsidP="002277C1">
      <w:pPr>
        <w:numPr>
          <w:ilvl w:val="2"/>
          <w:numId w:val="88"/>
        </w:numPr>
        <w:rPr>
          <w:ins w:id="9212" w:author="Craig Parker" w:date="2024-08-14T18:02:00Z"/>
          <w:rFonts w:eastAsia="Nunito"/>
          <w:b/>
        </w:rPr>
      </w:pPr>
      <w:ins w:id="9213" w:author="Craig Parker" w:date="2024-08-14T18:02:00Z">
        <w:r w:rsidRPr="002277C1">
          <w:rPr>
            <w:rFonts w:eastAsia="Nunito"/>
            <w:b/>
          </w:rPr>
          <w:t xml:space="preserve">Title: </w:t>
        </w:r>
      </w:ins>
    </w:p>
    <w:p w14:paraId="0A8B4BA9" w14:textId="77777777" w:rsidR="002277C1" w:rsidRPr="002277C1" w:rsidRDefault="002277C1" w:rsidP="002277C1">
      <w:pPr>
        <w:rPr>
          <w:ins w:id="9214" w:author="Craig Parker" w:date="2024-08-14T18:02:00Z"/>
          <w:rFonts w:eastAsia="Nunito"/>
          <w:b/>
        </w:rPr>
      </w:pPr>
    </w:p>
    <w:p w14:paraId="1CE24A98" w14:textId="77777777" w:rsidR="002277C1" w:rsidRPr="002277C1" w:rsidRDefault="002277C1" w:rsidP="002277C1">
      <w:pPr>
        <w:numPr>
          <w:ilvl w:val="2"/>
          <w:numId w:val="88"/>
        </w:numPr>
        <w:rPr>
          <w:ins w:id="9215" w:author="Craig Parker" w:date="2024-08-14T18:02:00Z"/>
          <w:rFonts w:eastAsia="Nunito"/>
          <w:b/>
        </w:rPr>
      </w:pPr>
      <w:ins w:id="9216" w:author="Craig Parker" w:date="2024-08-14T18:02:00Z">
        <w:r w:rsidRPr="002277C1">
          <w:rPr>
            <w:rFonts w:eastAsia="Nunito"/>
            <w:b/>
          </w:rPr>
          <w:t>Lead investigator:</w:t>
        </w:r>
      </w:ins>
    </w:p>
    <w:p w14:paraId="3054658A" w14:textId="77777777" w:rsidR="002277C1" w:rsidRPr="002277C1" w:rsidRDefault="002277C1" w:rsidP="002277C1">
      <w:pPr>
        <w:numPr>
          <w:ilvl w:val="0"/>
          <w:numId w:val="91"/>
        </w:numPr>
        <w:rPr>
          <w:ins w:id="9217" w:author="Craig Parker" w:date="2024-08-14T18:02:00Z"/>
          <w:rFonts w:eastAsia="Nunito"/>
          <w:bCs/>
        </w:rPr>
      </w:pPr>
      <w:ins w:id="9218" w:author="Craig Parker" w:date="2024-08-14T18:02:00Z">
        <w:r w:rsidRPr="002277C1">
          <w:rPr>
            <w:rFonts w:eastAsia="Nunito"/>
            <w:bCs/>
          </w:rPr>
          <w:t xml:space="preserve">Name </w:t>
        </w:r>
      </w:ins>
    </w:p>
    <w:p w14:paraId="30C81B14" w14:textId="77777777" w:rsidR="002277C1" w:rsidRPr="002277C1" w:rsidRDefault="002277C1" w:rsidP="002277C1">
      <w:pPr>
        <w:numPr>
          <w:ilvl w:val="0"/>
          <w:numId w:val="91"/>
        </w:numPr>
        <w:rPr>
          <w:ins w:id="9219" w:author="Craig Parker" w:date="2024-08-14T18:02:00Z"/>
          <w:rFonts w:eastAsia="Nunito"/>
          <w:bCs/>
        </w:rPr>
      </w:pPr>
      <w:ins w:id="9220" w:author="Craig Parker" w:date="2024-08-14T18:02:00Z">
        <w:r w:rsidRPr="002277C1">
          <w:rPr>
            <w:rFonts w:eastAsia="Nunito"/>
            <w:bCs/>
          </w:rPr>
          <w:t xml:space="preserve">Institution </w:t>
        </w:r>
      </w:ins>
    </w:p>
    <w:p w14:paraId="07C38DBC" w14:textId="77777777" w:rsidR="002277C1" w:rsidRPr="002277C1" w:rsidRDefault="002277C1" w:rsidP="002277C1">
      <w:pPr>
        <w:numPr>
          <w:ilvl w:val="0"/>
          <w:numId w:val="91"/>
        </w:numPr>
        <w:rPr>
          <w:ins w:id="9221" w:author="Craig Parker" w:date="2024-08-14T18:02:00Z"/>
          <w:rFonts w:eastAsia="Nunito"/>
          <w:bCs/>
        </w:rPr>
      </w:pPr>
      <w:ins w:id="9222" w:author="Craig Parker" w:date="2024-08-14T18:02:00Z">
        <w:r w:rsidRPr="002277C1">
          <w:rPr>
            <w:rFonts w:eastAsia="Nunito"/>
            <w:bCs/>
          </w:rPr>
          <w:t xml:space="preserve">Email address: </w:t>
        </w:r>
      </w:ins>
    </w:p>
    <w:p w14:paraId="74211300" w14:textId="77777777" w:rsidR="002277C1" w:rsidRPr="002277C1" w:rsidRDefault="002277C1" w:rsidP="002277C1">
      <w:pPr>
        <w:rPr>
          <w:ins w:id="9223" w:author="Craig Parker" w:date="2024-08-14T18:02:00Z"/>
          <w:rFonts w:eastAsia="Nunito"/>
          <w:bCs/>
        </w:rPr>
      </w:pPr>
    </w:p>
    <w:p w14:paraId="33E2DF90" w14:textId="77777777" w:rsidR="002277C1" w:rsidRPr="002277C1" w:rsidRDefault="002277C1" w:rsidP="002277C1">
      <w:pPr>
        <w:numPr>
          <w:ilvl w:val="2"/>
          <w:numId w:val="88"/>
        </w:numPr>
        <w:rPr>
          <w:ins w:id="9224" w:author="Craig Parker" w:date="2024-08-14T18:02:00Z"/>
          <w:rFonts w:eastAsia="Nunito"/>
          <w:b/>
        </w:rPr>
      </w:pPr>
      <w:ins w:id="9225" w:author="Craig Parker" w:date="2024-08-14T18:02:00Z">
        <w:r w:rsidRPr="002277C1">
          <w:rPr>
            <w:rFonts w:eastAsia="Nunito"/>
            <w:b/>
          </w:rPr>
          <w:t xml:space="preserve">Co-investigator(s): </w:t>
        </w:r>
        <w:r w:rsidRPr="002277C1">
          <w:rPr>
            <w:rFonts w:eastAsia="Nunito"/>
          </w:rPr>
          <w:t>Include name(s), institution(s), email(s)</w:t>
        </w:r>
      </w:ins>
    </w:p>
    <w:p w14:paraId="21A754D5" w14:textId="77777777" w:rsidR="002277C1" w:rsidRPr="002277C1" w:rsidRDefault="002277C1" w:rsidP="002277C1">
      <w:pPr>
        <w:rPr>
          <w:ins w:id="9226" w:author="Craig Parker" w:date="2024-08-14T18:02:00Z"/>
          <w:rFonts w:eastAsia="Nunito"/>
          <w:b/>
        </w:rPr>
      </w:pPr>
      <w:commentRangeStart w:id="9227"/>
    </w:p>
    <w:p w14:paraId="2B6E27BA" w14:textId="77777777" w:rsidR="002277C1" w:rsidRPr="002277C1" w:rsidRDefault="002277C1" w:rsidP="002277C1">
      <w:pPr>
        <w:numPr>
          <w:ilvl w:val="2"/>
          <w:numId w:val="88"/>
        </w:numPr>
        <w:rPr>
          <w:ins w:id="9228" w:author="Craig Parker" w:date="2024-08-14T18:02:00Z"/>
          <w:rFonts w:eastAsia="Nunito"/>
        </w:rPr>
      </w:pPr>
      <w:ins w:id="9229" w:author="Craig Parker" w:date="2024-08-14T18:02:00Z">
        <w:r w:rsidRPr="002277C1">
          <w:rPr>
            <w:rFonts w:eastAsia="Nunito"/>
            <w:b/>
          </w:rPr>
          <w:t xml:space="preserve">Relevant studies: </w:t>
        </w:r>
        <w:r w:rsidRPr="002277C1">
          <w:rPr>
            <w:rFonts w:eastAsia="Nunito"/>
          </w:rPr>
          <w:t>List all HE</w:t>
        </w:r>
        <w:r w:rsidRPr="002277C1">
          <w:rPr>
            <w:rFonts w:eastAsia="Nunito"/>
            <w:vertAlign w:val="superscript"/>
          </w:rPr>
          <w:t>2</w:t>
        </w:r>
        <w:r w:rsidRPr="002277C1">
          <w:rPr>
            <w:rFonts w:eastAsia="Nunito"/>
          </w:rPr>
          <w:t xml:space="preserve">AT Center studies from which data are being requested: </w:t>
        </w:r>
        <w:commentRangeEnd w:id="9227"/>
        <w:r w:rsidRPr="002277C1">
          <w:rPr>
            <w:rFonts w:eastAsia="Nunito"/>
          </w:rPr>
          <w:commentReference w:id="9227"/>
        </w:r>
      </w:ins>
    </w:p>
    <w:p w14:paraId="3BF6D4D3" w14:textId="77777777" w:rsidR="002277C1" w:rsidRPr="002277C1" w:rsidRDefault="002277C1" w:rsidP="002277C1">
      <w:pPr>
        <w:rPr>
          <w:ins w:id="9230" w:author="Craig Parker" w:date="2024-08-14T18:02:00Z"/>
          <w:rFonts w:eastAsia="Nunito"/>
        </w:rPr>
      </w:pPr>
    </w:p>
    <w:p w14:paraId="074F7CB8" w14:textId="77777777" w:rsidR="002277C1" w:rsidRPr="002277C1" w:rsidRDefault="002277C1" w:rsidP="002277C1">
      <w:pPr>
        <w:numPr>
          <w:ilvl w:val="2"/>
          <w:numId w:val="88"/>
        </w:numPr>
        <w:rPr>
          <w:ins w:id="9231" w:author="Craig Parker" w:date="2024-08-14T18:02:00Z"/>
          <w:rFonts w:eastAsia="Nunito"/>
        </w:rPr>
      </w:pPr>
      <w:ins w:id="9232" w:author="Craig Parker" w:date="2024-08-14T18:02:00Z">
        <w:r w:rsidRPr="002277C1">
          <w:rPr>
            <w:rFonts w:eastAsia="Nunito"/>
            <w:b/>
          </w:rPr>
          <w:t xml:space="preserve">Relevant variables: </w:t>
        </w:r>
        <w:r w:rsidRPr="002277C1">
          <w:rPr>
            <w:rFonts w:eastAsia="Nunito"/>
          </w:rPr>
          <w:t xml:space="preserve">List all variables that are being requested: </w:t>
        </w:r>
      </w:ins>
    </w:p>
    <w:p w14:paraId="0F705F10" w14:textId="77777777" w:rsidR="002277C1" w:rsidRPr="002277C1" w:rsidRDefault="002277C1" w:rsidP="002277C1">
      <w:pPr>
        <w:rPr>
          <w:ins w:id="9233" w:author="Craig Parker" w:date="2024-08-14T18:02:00Z"/>
          <w:rFonts w:eastAsia="Nunito"/>
          <w:b/>
          <w:bCs/>
        </w:rPr>
      </w:pPr>
    </w:p>
    <w:p w14:paraId="64FB8F79" w14:textId="77777777" w:rsidR="002277C1" w:rsidRPr="002277C1" w:rsidRDefault="002277C1" w:rsidP="002277C1">
      <w:pPr>
        <w:numPr>
          <w:ilvl w:val="2"/>
          <w:numId w:val="88"/>
        </w:numPr>
        <w:rPr>
          <w:ins w:id="9234" w:author="Craig Parker" w:date="2024-08-14T18:02:00Z"/>
          <w:rFonts w:eastAsia="Nunito"/>
          <w:b/>
          <w:bCs/>
        </w:rPr>
      </w:pPr>
      <w:ins w:id="9235" w:author="Craig Parker" w:date="2024-08-14T18:02:00Z">
        <w:r w:rsidRPr="002277C1">
          <w:rPr>
            <w:rFonts w:eastAsia="Nunito"/>
            <w:b/>
            <w:bCs/>
          </w:rPr>
          <w:t>Please indicate your preference regarding the type of file format you wish to receive.</w:t>
        </w:r>
      </w:ins>
    </w:p>
    <w:p w14:paraId="21BC0AAC" w14:textId="77777777" w:rsidR="002277C1" w:rsidRPr="002277C1" w:rsidRDefault="002277C1" w:rsidP="002277C1">
      <w:pPr>
        <w:rPr>
          <w:ins w:id="9236" w:author="Craig Parker" w:date="2024-08-14T18:02:00Z"/>
          <w:rFonts w:eastAsia="Nunito"/>
        </w:rPr>
      </w:pPr>
      <w:customXmlInsRangeStart w:id="9237" w:author="Craig Parker" w:date="2024-08-14T18:02:00Z"/>
      <w:sdt>
        <w:sdtPr>
          <w:rPr>
            <w:rFonts w:eastAsia="Nunito"/>
          </w:rPr>
          <w:id w:val="1847824728"/>
          <w14:checkbox>
            <w14:checked w14:val="0"/>
            <w14:checkedState w14:val="2612" w14:font="MS Gothic"/>
            <w14:uncheckedState w14:val="2610" w14:font="MS Gothic"/>
          </w14:checkbox>
        </w:sdtPr>
        <w:sdtContent>
          <w:customXmlInsRangeEnd w:id="9237"/>
          <w:ins w:id="9238" w:author="Craig Parker" w:date="2024-08-14T18:02:00Z">
            <w:r w:rsidRPr="002277C1">
              <w:rPr>
                <w:rFonts w:ascii="Segoe UI Symbol" w:eastAsia="Nunito" w:hAnsi="Segoe UI Symbol" w:cs="Segoe UI Symbol"/>
              </w:rPr>
              <w:t>☐</w:t>
            </w:r>
          </w:ins>
          <w:customXmlInsRangeStart w:id="9239" w:author="Craig Parker" w:date="2024-08-14T18:02:00Z"/>
        </w:sdtContent>
      </w:sdt>
      <w:customXmlInsRangeEnd w:id="9239"/>
      <w:ins w:id="9240" w:author="Craig Parker" w:date="2024-08-14T18:02:00Z">
        <w:r w:rsidRPr="002277C1">
          <w:rPr>
            <w:rFonts w:eastAsia="Nunito"/>
          </w:rPr>
          <w:t xml:space="preserve"> .csv (text)</w:t>
        </w:r>
      </w:ins>
    </w:p>
    <w:p w14:paraId="45F229AC" w14:textId="77777777" w:rsidR="002277C1" w:rsidRPr="002277C1" w:rsidRDefault="002277C1" w:rsidP="002277C1">
      <w:pPr>
        <w:rPr>
          <w:ins w:id="9241" w:author="Craig Parker" w:date="2024-08-14T18:02:00Z"/>
          <w:rFonts w:eastAsia="Nunito"/>
        </w:rPr>
      </w:pPr>
      <w:customXmlInsRangeStart w:id="9242" w:author="Craig Parker" w:date="2024-08-14T18:02:00Z"/>
      <w:sdt>
        <w:sdtPr>
          <w:rPr>
            <w:rFonts w:eastAsia="Nunito"/>
          </w:rPr>
          <w:id w:val="-527255888"/>
          <w14:checkbox>
            <w14:checked w14:val="0"/>
            <w14:checkedState w14:val="2612" w14:font="MS Gothic"/>
            <w14:uncheckedState w14:val="2610" w14:font="MS Gothic"/>
          </w14:checkbox>
        </w:sdtPr>
        <w:sdtContent>
          <w:customXmlInsRangeEnd w:id="9242"/>
          <w:ins w:id="9243" w:author="Craig Parker" w:date="2024-08-14T18:02:00Z">
            <w:r w:rsidRPr="002277C1">
              <w:rPr>
                <w:rFonts w:ascii="Segoe UI Symbol" w:eastAsia="Nunito" w:hAnsi="Segoe UI Symbol" w:cs="Segoe UI Symbol"/>
              </w:rPr>
              <w:t>☐</w:t>
            </w:r>
          </w:ins>
          <w:customXmlInsRangeStart w:id="9244" w:author="Craig Parker" w:date="2024-08-14T18:02:00Z"/>
        </w:sdtContent>
      </w:sdt>
      <w:customXmlInsRangeEnd w:id="9244"/>
      <w:ins w:id="9245" w:author="Craig Parker" w:date="2024-08-14T18:02:00Z">
        <w:r w:rsidRPr="002277C1">
          <w:rPr>
            <w:rFonts w:eastAsia="Nunito"/>
          </w:rPr>
          <w:t xml:space="preserve"> .xlsx (Excel)</w:t>
        </w:r>
      </w:ins>
    </w:p>
    <w:p w14:paraId="7635865F" w14:textId="77777777" w:rsidR="002277C1" w:rsidRPr="002277C1" w:rsidRDefault="002277C1" w:rsidP="002277C1">
      <w:pPr>
        <w:rPr>
          <w:ins w:id="9246" w:author="Craig Parker" w:date="2024-08-14T18:02:00Z"/>
          <w:rFonts w:eastAsia="Nunito"/>
        </w:rPr>
      </w:pPr>
      <w:customXmlInsRangeStart w:id="9247" w:author="Craig Parker" w:date="2024-08-14T18:02:00Z"/>
      <w:sdt>
        <w:sdtPr>
          <w:rPr>
            <w:rFonts w:eastAsia="Nunito"/>
          </w:rPr>
          <w:id w:val="-771167965"/>
          <w14:checkbox>
            <w14:checked w14:val="0"/>
            <w14:checkedState w14:val="2612" w14:font="MS Gothic"/>
            <w14:uncheckedState w14:val="2610" w14:font="MS Gothic"/>
          </w14:checkbox>
        </w:sdtPr>
        <w:sdtContent>
          <w:customXmlInsRangeEnd w:id="9247"/>
          <w:ins w:id="9248" w:author="Craig Parker" w:date="2024-08-14T18:02:00Z">
            <w:r w:rsidRPr="002277C1">
              <w:rPr>
                <w:rFonts w:ascii="Segoe UI Symbol" w:eastAsia="Nunito" w:hAnsi="Segoe UI Symbol" w:cs="Segoe UI Symbol"/>
              </w:rPr>
              <w:t>☐</w:t>
            </w:r>
          </w:ins>
          <w:customXmlInsRangeStart w:id="9249" w:author="Craig Parker" w:date="2024-08-14T18:02:00Z"/>
        </w:sdtContent>
      </w:sdt>
      <w:customXmlInsRangeEnd w:id="9249"/>
      <w:ins w:id="9250" w:author="Craig Parker" w:date="2024-08-14T18:02:00Z">
        <w:r w:rsidRPr="002277C1">
          <w:rPr>
            <w:rFonts w:eastAsia="Nunito"/>
          </w:rPr>
          <w:t xml:space="preserve"> Other (please specify): </w:t>
        </w:r>
      </w:ins>
    </w:p>
    <w:p w14:paraId="7E70D103" w14:textId="77777777" w:rsidR="002277C1" w:rsidRPr="002277C1" w:rsidRDefault="002277C1" w:rsidP="002277C1">
      <w:pPr>
        <w:rPr>
          <w:ins w:id="9251" w:author="Craig Parker" w:date="2024-08-14T18:02:00Z"/>
          <w:rFonts w:eastAsia="Nunito"/>
        </w:rPr>
      </w:pPr>
    </w:p>
    <w:p w14:paraId="490F4C83" w14:textId="77777777" w:rsidR="002277C1" w:rsidRPr="002277C1" w:rsidRDefault="002277C1" w:rsidP="002277C1">
      <w:pPr>
        <w:numPr>
          <w:ilvl w:val="2"/>
          <w:numId w:val="88"/>
        </w:numPr>
        <w:rPr>
          <w:ins w:id="9252" w:author="Craig Parker" w:date="2024-08-14T18:02:00Z"/>
          <w:rFonts w:eastAsia="Nunito"/>
          <w:b/>
          <w:bCs/>
        </w:rPr>
      </w:pPr>
      <w:ins w:id="9253" w:author="Craig Parker" w:date="2024-08-14T18:02:00Z">
        <w:r w:rsidRPr="002277C1">
          <w:rPr>
            <w:rFonts w:eastAsia="Nunito"/>
            <w:b/>
            <w:bCs/>
          </w:rPr>
          <w:t>For access to HE</w:t>
        </w:r>
        <w:r w:rsidRPr="002277C1">
          <w:rPr>
            <w:rFonts w:eastAsia="Nunito"/>
            <w:b/>
            <w:bCs/>
            <w:vertAlign w:val="superscript"/>
          </w:rPr>
          <w:t>2</w:t>
        </w:r>
        <w:r w:rsidRPr="002277C1">
          <w:rPr>
            <w:rFonts w:eastAsia="Nunito"/>
            <w:b/>
            <w:bCs/>
          </w:rPr>
          <w:t>AT Center study data, you must have your institution's ethics approval or waiver. Please confirm that you have attached a copy of the ethics approval or waiver from your institution.</w:t>
        </w:r>
      </w:ins>
    </w:p>
    <w:p w14:paraId="6AF71122" w14:textId="77777777" w:rsidR="002277C1" w:rsidRPr="002277C1" w:rsidRDefault="002277C1" w:rsidP="002277C1">
      <w:pPr>
        <w:rPr>
          <w:ins w:id="9254" w:author="Craig Parker" w:date="2024-08-14T18:02:00Z"/>
          <w:rFonts w:eastAsia="Nunito"/>
        </w:rPr>
      </w:pPr>
      <w:customXmlInsRangeStart w:id="9255" w:author="Craig Parker" w:date="2024-08-14T18:02:00Z"/>
      <w:sdt>
        <w:sdtPr>
          <w:rPr>
            <w:rFonts w:eastAsia="Nunito"/>
          </w:rPr>
          <w:id w:val="1384369159"/>
          <w14:checkbox>
            <w14:checked w14:val="0"/>
            <w14:checkedState w14:val="2612" w14:font="MS Gothic"/>
            <w14:uncheckedState w14:val="2610" w14:font="MS Gothic"/>
          </w14:checkbox>
        </w:sdtPr>
        <w:sdtContent>
          <w:customXmlInsRangeEnd w:id="9255"/>
          <w:ins w:id="9256" w:author="Craig Parker" w:date="2024-08-14T18:02:00Z">
            <w:r w:rsidRPr="002277C1">
              <w:rPr>
                <w:rFonts w:ascii="Segoe UI Symbol" w:eastAsia="Nunito" w:hAnsi="Segoe UI Symbol" w:cs="Segoe UI Symbol"/>
              </w:rPr>
              <w:t>☐</w:t>
            </w:r>
          </w:ins>
          <w:customXmlInsRangeStart w:id="9257" w:author="Craig Parker" w:date="2024-08-14T18:02:00Z"/>
        </w:sdtContent>
      </w:sdt>
      <w:customXmlInsRangeEnd w:id="9257"/>
      <w:ins w:id="9258" w:author="Craig Parker" w:date="2024-08-14T18:02:00Z">
        <w:r w:rsidRPr="002277C1">
          <w:rPr>
            <w:rFonts w:eastAsia="Nunito"/>
          </w:rPr>
          <w:t xml:space="preserve"> Confirmed</w:t>
        </w:r>
      </w:ins>
    </w:p>
    <w:p w14:paraId="23593380" w14:textId="77777777" w:rsidR="002277C1" w:rsidRPr="002277C1" w:rsidRDefault="002277C1" w:rsidP="002277C1">
      <w:pPr>
        <w:rPr>
          <w:ins w:id="9259" w:author="Craig Parker" w:date="2024-08-14T18:02:00Z"/>
          <w:rFonts w:eastAsia="Nunito"/>
        </w:rPr>
      </w:pPr>
      <w:customXmlInsRangeStart w:id="9260" w:author="Craig Parker" w:date="2024-08-14T18:02:00Z"/>
      <w:sdt>
        <w:sdtPr>
          <w:rPr>
            <w:rFonts w:eastAsia="Nunito"/>
          </w:rPr>
          <w:id w:val="-1962874234"/>
          <w14:checkbox>
            <w14:checked w14:val="0"/>
            <w14:checkedState w14:val="2612" w14:font="MS Gothic"/>
            <w14:uncheckedState w14:val="2610" w14:font="MS Gothic"/>
          </w14:checkbox>
        </w:sdtPr>
        <w:sdtContent>
          <w:customXmlInsRangeEnd w:id="9260"/>
          <w:ins w:id="9261" w:author="Craig Parker" w:date="2024-08-14T18:02:00Z">
            <w:r w:rsidRPr="002277C1">
              <w:rPr>
                <w:rFonts w:ascii="Segoe UI Symbol" w:eastAsia="Nunito" w:hAnsi="Segoe UI Symbol" w:cs="Segoe UI Symbol"/>
              </w:rPr>
              <w:t>☐</w:t>
            </w:r>
          </w:ins>
          <w:customXmlInsRangeStart w:id="9262" w:author="Craig Parker" w:date="2024-08-14T18:02:00Z"/>
        </w:sdtContent>
      </w:sdt>
      <w:customXmlInsRangeEnd w:id="9262"/>
      <w:ins w:id="9263" w:author="Craig Parker" w:date="2024-08-14T18:02:00Z">
        <w:r w:rsidRPr="002277C1">
          <w:rPr>
            <w:rFonts w:eastAsia="Nunito"/>
          </w:rPr>
          <w:t xml:space="preserve"> Pending (please provide further details):</w:t>
        </w:r>
      </w:ins>
    </w:p>
    <w:p w14:paraId="30196994" w14:textId="77777777" w:rsidR="002277C1" w:rsidRPr="002277C1" w:rsidRDefault="002277C1" w:rsidP="002277C1">
      <w:pPr>
        <w:rPr>
          <w:ins w:id="9264" w:author="Craig Parker" w:date="2024-08-14T18:02:00Z"/>
          <w:rFonts w:eastAsia="Nunito"/>
          <w:b/>
          <w:bCs/>
        </w:rPr>
      </w:pPr>
    </w:p>
    <w:p w14:paraId="59F40F75" w14:textId="77777777" w:rsidR="002277C1" w:rsidRPr="002277C1" w:rsidRDefault="002277C1" w:rsidP="002277C1">
      <w:pPr>
        <w:numPr>
          <w:ilvl w:val="2"/>
          <w:numId w:val="88"/>
        </w:numPr>
        <w:rPr>
          <w:ins w:id="9265" w:author="Craig Parker" w:date="2024-08-14T18:02:00Z"/>
          <w:rFonts w:eastAsia="Nunito"/>
          <w:b/>
          <w:bCs/>
        </w:rPr>
      </w:pPr>
      <w:ins w:id="9266" w:author="Craig Parker" w:date="2024-08-14T18:02:00Z">
        <w:r w:rsidRPr="002277C1">
          <w:rPr>
            <w:rFonts w:eastAsia="Nunito"/>
            <w:b/>
            <w:bCs/>
          </w:rPr>
          <w:t>For access to HE</w:t>
        </w:r>
        <w:r w:rsidRPr="002277C1">
          <w:rPr>
            <w:rFonts w:eastAsia="Nunito"/>
            <w:b/>
            <w:bCs/>
            <w:vertAlign w:val="superscript"/>
          </w:rPr>
          <w:t>2</w:t>
        </w:r>
        <w:r w:rsidRPr="002277C1">
          <w:rPr>
            <w:rFonts w:eastAsia="Nunito"/>
            <w:b/>
            <w:bCs/>
          </w:rPr>
          <w:t xml:space="preserve">AT Center data, we will need to execute a data sharing agreement. Will you adhere to the terms and conditions of the data sharing agreement? </w:t>
        </w:r>
      </w:ins>
    </w:p>
    <w:p w14:paraId="0301DA4B" w14:textId="77777777" w:rsidR="002277C1" w:rsidRPr="002277C1" w:rsidRDefault="002277C1" w:rsidP="002277C1">
      <w:pPr>
        <w:rPr>
          <w:ins w:id="9267" w:author="Craig Parker" w:date="2024-08-14T18:02:00Z"/>
          <w:rFonts w:eastAsia="Nunito"/>
        </w:rPr>
      </w:pPr>
      <w:customXmlInsRangeStart w:id="9268" w:author="Craig Parker" w:date="2024-08-14T18:02:00Z"/>
      <w:sdt>
        <w:sdtPr>
          <w:rPr>
            <w:rFonts w:eastAsia="Nunito"/>
          </w:rPr>
          <w:id w:val="1565294287"/>
          <w14:checkbox>
            <w14:checked w14:val="0"/>
            <w14:checkedState w14:val="2612" w14:font="MS Gothic"/>
            <w14:uncheckedState w14:val="2610" w14:font="MS Gothic"/>
          </w14:checkbox>
        </w:sdtPr>
        <w:sdtContent>
          <w:customXmlInsRangeEnd w:id="9268"/>
          <w:ins w:id="9269" w:author="Craig Parker" w:date="2024-08-14T18:02:00Z">
            <w:r w:rsidRPr="002277C1">
              <w:rPr>
                <w:rFonts w:ascii="Segoe UI Symbol" w:eastAsia="Nunito" w:hAnsi="Segoe UI Symbol" w:cs="Segoe UI Symbol"/>
              </w:rPr>
              <w:t>☐</w:t>
            </w:r>
          </w:ins>
          <w:customXmlInsRangeStart w:id="9270" w:author="Craig Parker" w:date="2024-08-14T18:02:00Z"/>
        </w:sdtContent>
      </w:sdt>
      <w:customXmlInsRangeEnd w:id="9270"/>
      <w:ins w:id="9271" w:author="Craig Parker" w:date="2024-08-14T18:02:00Z">
        <w:r w:rsidRPr="002277C1">
          <w:rPr>
            <w:rFonts w:eastAsia="Nunito"/>
          </w:rPr>
          <w:t xml:space="preserve"> Yes</w:t>
        </w:r>
      </w:ins>
    </w:p>
    <w:p w14:paraId="79201A1A" w14:textId="77777777" w:rsidR="002277C1" w:rsidRPr="002277C1" w:rsidRDefault="002277C1" w:rsidP="002277C1">
      <w:pPr>
        <w:rPr>
          <w:ins w:id="9272" w:author="Craig Parker" w:date="2024-08-14T18:02:00Z"/>
          <w:rFonts w:eastAsia="Nunito"/>
        </w:rPr>
      </w:pPr>
      <w:customXmlInsRangeStart w:id="9273" w:author="Craig Parker" w:date="2024-08-14T18:02:00Z"/>
      <w:sdt>
        <w:sdtPr>
          <w:rPr>
            <w:rFonts w:eastAsia="Nunito"/>
          </w:rPr>
          <w:id w:val="589815037"/>
          <w14:checkbox>
            <w14:checked w14:val="0"/>
            <w14:checkedState w14:val="2612" w14:font="MS Gothic"/>
            <w14:uncheckedState w14:val="2610" w14:font="MS Gothic"/>
          </w14:checkbox>
        </w:sdtPr>
        <w:sdtContent>
          <w:customXmlInsRangeEnd w:id="9273"/>
          <w:ins w:id="9274" w:author="Craig Parker" w:date="2024-08-14T18:02:00Z">
            <w:r w:rsidRPr="002277C1">
              <w:rPr>
                <w:rFonts w:ascii="Segoe UI Symbol" w:eastAsia="Nunito" w:hAnsi="Segoe UI Symbol" w:cs="Segoe UI Symbol"/>
              </w:rPr>
              <w:t>☐</w:t>
            </w:r>
          </w:ins>
          <w:customXmlInsRangeStart w:id="9275" w:author="Craig Parker" w:date="2024-08-14T18:02:00Z"/>
        </w:sdtContent>
      </w:sdt>
      <w:customXmlInsRangeEnd w:id="9275"/>
      <w:ins w:id="9276" w:author="Craig Parker" w:date="2024-08-14T18:02:00Z">
        <w:r w:rsidRPr="002277C1">
          <w:rPr>
            <w:rFonts w:eastAsia="Nunito"/>
          </w:rPr>
          <w:t xml:space="preserve"> No</w:t>
        </w:r>
      </w:ins>
    </w:p>
    <w:p w14:paraId="5F9653C1" w14:textId="77777777" w:rsidR="002277C1" w:rsidRPr="002277C1" w:rsidRDefault="002277C1" w:rsidP="002277C1">
      <w:pPr>
        <w:rPr>
          <w:ins w:id="9277" w:author="Craig Parker" w:date="2024-08-14T18:02:00Z"/>
          <w:rFonts w:eastAsia="Nunito"/>
        </w:rPr>
      </w:pPr>
    </w:p>
    <w:p w14:paraId="2517EAB5" w14:textId="77777777" w:rsidR="002277C1" w:rsidRPr="002277C1" w:rsidRDefault="002277C1" w:rsidP="002277C1">
      <w:pPr>
        <w:rPr>
          <w:ins w:id="9278" w:author="Craig Parker" w:date="2024-08-14T18:02:00Z"/>
          <w:rFonts w:eastAsia="Nunito"/>
          <w:b/>
        </w:rPr>
      </w:pPr>
      <w:ins w:id="9279" w:author="Craig Parker" w:date="2024-08-14T18:02:00Z">
        <w:r w:rsidRPr="002277C1">
          <w:rPr>
            <w:rFonts w:eastAsia="Nunito"/>
            <w:b/>
          </w:rPr>
          <w:t xml:space="preserve">STUDY DESIGN </w:t>
        </w:r>
      </w:ins>
    </w:p>
    <w:p w14:paraId="2193E232" w14:textId="77777777" w:rsidR="002277C1" w:rsidRPr="002277C1" w:rsidRDefault="002277C1" w:rsidP="002277C1">
      <w:pPr>
        <w:numPr>
          <w:ilvl w:val="0"/>
          <w:numId w:val="92"/>
        </w:numPr>
        <w:rPr>
          <w:ins w:id="9280" w:author="Craig Parker" w:date="2024-08-14T18:02:00Z"/>
          <w:rFonts w:eastAsia="Nunito"/>
          <w:bCs/>
        </w:rPr>
      </w:pPr>
      <w:ins w:id="9281" w:author="Craig Parker" w:date="2024-08-14T18:02:00Z">
        <w:r w:rsidRPr="002277C1">
          <w:rPr>
            <w:rFonts w:eastAsia="Nunito"/>
            <w:b/>
          </w:rPr>
          <w:t>Background:</w:t>
        </w:r>
        <w:r w:rsidRPr="002277C1">
          <w:rPr>
            <w:rFonts w:eastAsia="Nunito"/>
            <w:bCs/>
          </w:rPr>
          <w:t xml:space="preserve"> Include brief literature review, and any research gaps that the proposed analysis will fill (maximum 200 words)</w:t>
        </w:r>
      </w:ins>
    </w:p>
    <w:p w14:paraId="415953BB" w14:textId="77777777" w:rsidR="002277C1" w:rsidRPr="002277C1" w:rsidRDefault="002277C1" w:rsidP="002277C1">
      <w:pPr>
        <w:rPr>
          <w:ins w:id="9282" w:author="Craig Parker" w:date="2024-08-14T18:02:00Z"/>
          <w:rFonts w:eastAsia="Nunito"/>
          <w:bCs/>
        </w:rPr>
      </w:pPr>
    </w:p>
    <w:p w14:paraId="1AEE1649" w14:textId="77777777" w:rsidR="002277C1" w:rsidRPr="002277C1" w:rsidRDefault="002277C1" w:rsidP="002277C1">
      <w:pPr>
        <w:numPr>
          <w:ilvl w:val="0"/>
          <w:numId w:val="92"/>
        </w:numPr>
        <w:rPr>
          <w:ins w:id="9283" w:author="Craig Parker" w:date="2024-08-14T18:02:00Z"/>
          <w:rFonts w:eastAsia="Nunito"/>
        </w:rPr>
      </w:pPr>
      <w:ins w:id="9284" w:author="Craig Parker" w:date="2024-08-14T18:02:00Z">
        <w:r w:rsidRPr="002277C1">
          <w:rPr>
            <w:rFonts w:eastAsia="Nunito"/>
            <w:b/>
          </w:rPr>
          <w:t xml:space="preserve">Study rationale: </w:t>
        </w:r>
        <w:r w:rsidRPr="002277C1">
          <w:rPr>
            <w:rFonts w:eastAsia="Nunito"/>
            <w:bCs/>
          </w:rPr>
          <w:t>(maximum 100 words)</w:t>
        </w:r>
        <w:r w:rsidRPr="002277C1">
          <w:rPr>
            <w:rFonts w:eastAsia="Nunito"/>
            <w:b/>
          </w:rPr>
          <w:t xml:space="preserve"> </w:t>
        </w:r>
      </w:ins>
    </w:p>
    <w:p w14:paraId="3AD9B0D5" w14:textId="77777777" w:rsidR="002277C1" w:rsidRPr="002277C1" w:rsidRDefault="002277C1" w:rsidP="002277C1">
      <w:pPr>
        <w:rPr>
          <w:ins w:id="9285" w:author="Craig Parker" w:date="2024-08-14T18:02:00Z"/>
          <w:rFonts w:eastAsia="Nunito"/>
          <w:b/>
        </w:rPr>
      </w:pPr>
    </w:p>
    <w:p w14:paraId="4C61ABB4" w14:textId="77777777" w:rsidR="002277C1" w:rsidRPr="002277C1" w:rsidRDefault="002277C1" w:rsidP="002277C1">
      <w:pPr>
        <w:numPr>
          <w:ilvl w:val="0"/>
          <w:numId w:val="92"/>
        </w:numPr>
        <w:rPr>
          <w:ins w:id="9286" w:author="Craig Parker" w:date="2024-08-14T18:02:00Z"/>
          <w:rFonts w:eastAsia="Nunito"/>
          <w:b/>
        </w:rPr>
      </w:pPr>
      <w:ins w:id="9287" w:author="Craig Parker" w:date="2024-08-14T18:02:00Z">
        <w:r w:rsidRPr="002277C1">
          <w:rPr>
            <w:rFonts w:eastAsia="Nunito"/>
            <w:b/>
          </w:rPr>
          <w:t>Study aims and objectives:</w:t>
        </w:r>
      </w:ins>
    </w:p>
    <w:p w14:paraId="5A04E770" w14:textId="77777777" w:rsidR="002277C1" w:rsidRPr="002277C1" w:rsidRDefault="002277C1" w:rsidP="002277C1">
      <w:pPr>
        <w:rPr>
          <w:ins w:id="9288" w:author="Craig Parker" w:date="2024-08-14T18:02:00Z"/>
          <w:rFonts w:eastAsia="Nunito"/>
          <w:b/>
        </w:rPr>
      </w:pPr>
    </w:p>
    <w:p w14:paraId="092FA5BB" w14:textId="77777777" w:rsidR="002277C1" w:rsidRPr="002277C1" w:rsidRDefault="002277C1" w:rsidP="002277C1">
      <w:pPr>
        <w:numPr>
          <w:ilvl w:val="0"/>
          <w:numId w:val="92"/>
        </w:numPr>
        <w:rPr>
          <w:ins w:id="9289" w:author="Craig Parker" w:date="2024-08-14T18:02:00Z"/>
          <w:rFonts w:eastAsia="Nunito"/>
          <w:b/>
        </w:rPr>
      </w:pPr>
      <w:ins w:id="9290" w:author="Craig Parker" w:date="2024-08-14T18:02:00Z">
        <w:r w:rsidRPr="002277C1">
          <w:rPr>
            <w:rFonts w:eastAsia="Nunito"/>
            <w:b/>
          </w:rPr>
          <w:t xml:space="preserve">Study design and analysis: </w:t>
        </w:r>
        <w:r w:rsidRPr="002277C1">
          <w:rPr>
            <w:rFonts w:eastAsia="Nunito"/>
            <w:bCs/>
          </w:rPr>
          <w:t>(maximum 300 words)</w:t>
        </w:r>
      </w:ins>
    </w:p>
    <w:p w14:paraId="03F5BBF2" w14:textId="77777777" w:rsidR="002277C1" w:rsidRPr="002277C1" w:rsidRDefault="002277C1" w:rsidP="002277C1">
      <w:pPr>
        <w:rPr>
          <w:ins w:id="9291" w:author="Craig Parker" w:date="2024-08-14T18:02:00Z"/>
          <w:rFonts w:eastAsia="Nunito"/>
        </w:rPr>
      </w:pPr>
    </w:p>
    <w:p w14:paraId="0537F18F" w14:textId="77777777" w:rsidR="002277C1" w:rsidRPr="002277C1" w:rsidRDefault="002277C1" w:rsidP="002277C1">
      <w:pPr>
        <w:numPr>
          <w:ilvl w:val="0"/>
          <w:numId w:val="92"/>
        </w:numPr>
        <w:rPr>
          <w:ins w:id="9292" w:author="Craig Parker" w:date="2024-08-14T18:02:00Z"/>
          <w:rFonts w:eastAsia="Nunito"/>
        </w:rPr>
      </w:pPr>
      <w:ins w:id="9293" w:author="Craig Parker" w:date="2024-08-14T18:02:00Z">
        <w:r w:rsidRPr="002277C1">
          <w:rPr>
            <w:rFonts w:eastAsia="Nunito"/>
            <w:b/>
          </w:rPr>
          <w:lastRenderedPageBreak/>
          <w:t xml:space="preserve">Data management: </w:t>
        </w:r>
        <w:r w:rsidRPr="002277C1">
          <w:rPr>
            <w:rFonts w:eastAsia="Nunito"/>
            <w:bCs/>
          </w:rPr>
          <w:t xml:space="preserve">Please include information here about your procedures to safely manage and store the data, as well as how the data will be shared between study investigators (maximum 200 words) </w:t>
        </w:r>
      </w:ins>
    </w:p>
    <w:p w14:paraId="4E3AA8BB" w14:textId="77777777" w:rsidR="002277C1" w:rsidRPr="002277C1" w:rsidRDefault="002277C1" w:rsidP="002277C1">
      <w:pPr>
        <w:rPr>
          <w:ins w:id="9294" w:author="Craig Parker" w:date="2024-08-14T18:02:00Z"/>
          <w:rFonts w:eastAsia="Nunito"/>
        </w:rPr>
      </w:pPr>
    </w:p>
    <w:p w14:paraId="3B67E719" w14:textId="77777777" w:rsidR="002277C1" w:rsidRPr="002277C1" w:rsidRDefault="002277C1" w:rsidP="002277C1">
      <w:pPr>
        <w:numPr>
          <w:ilvl w:val="0"/>
          <w:numId w:val="92"/>
        </w:numPr>
        <w:rPr>
          <w:ins w:id="9295" w:author="Craig Parker" w:date="2024-08-14T18:02:00Z"/>
          <w:rFonts w:eastAsia="Nunito"/>
          <w:b/>
        </w:rPr>
      </w:pPr>
      <w:ins w:id="9296" w:author="Craig Parker" w:date="2024-08-14T18:02:00Z">
        <w:r w:rsidRPr="002277C1">
          <w:rPr>
            <w:rFonts w:eastAsia="Nunito"/>
            <w:b/>
          </w:rPr>
          <w:t>Timeline for completion:</w:t>
        </w:r>
      </w:ins>
    </w:p>
    <w:p w14:paraId="1C1989C5" w14:textId="77777777" w:rsidR="002277C1" w:rsidRPr="002277C1" w:rsidRDefault="002277C1" w:rsidP="002277C1">
      <w:pPr>
        <w:rPr>
          <w:ins w:id="9297" w:author="Craig Parker" w:date="2024-08-14T18:02:00Z"/>
          <w:rFonts w:eastAsia="Nunito"/>
          <w:b/>
        </w:rPr>
      </w:pPr>
    </w:p>
    <w:p w14:paraId="1AC6FC52" w14:textId="77777777" w:rsidR="002277C1" w:rsidRPr="002277C1" w:rsidRDefault="002277C1" w:rsidP="002277C1">
      <w:pPr>
        <w:numPr>
          <w:ilvl w:val="0"/>
          <w:numId w:val="92"/>
        </w:numPr>
        <w:rPr>
          <w:ins w:id="9298" w:author="Craig Parker" w:date="2024-08-14T18:02:00Z"/>
          <w:rFonts w:eastAsia="Nunito"/>
          <w:b/>
        </w:rPr>
      </w:pPr>
      <w:ins w:id="9299" w:author="Craig Parker" w:date="2024-08-14T18:02:00Z">
        <w:r w:rsidRPr="002277C1">
          <w:rPr>
            <w:rFonts w:eastAsia="Nunito"/>
            <w:b/>
          </w:rPr>
          <w:t xml:space="preserve">Dissemination plan/impact: </w:t>
        </w:r>
        <w:r w:rsidRPr="002277C1">
          <w:rPr>
            <w:rFonts w:eastAsia="Nunito"/>
            <w:bCs/>
          </w:rPr>
          <w:t>Please indicate meetings, conferences, and/or journals where you are planning to submit this work, with anticipated dates. Please include any other planned dissemination activities (maximum 100 words)</w:t>
        </w:r>
      </w:ins>
    </w:p>
    <w:p w14:paraId="5D2D3EE0" w14:textId="77777777" w:rsidR="002277C1" w:rsidRPr="002277C1" w:rsidRDefault="002277C1" w:rsidP="002277C1">
      <w:pPr>
        <w:rPr>
          <w:ins w:id="9300" w:author="Matthew Chersich" w:date="2024-08-13T20:37:00Z"/>
          <w:rFonts w:eastAsia="Nunito"/>
          <w:rPrChange w:id="9301" w:author="Craig Parker" w:date="2024-08-14T18:01:00Z" w16du:dateUtc="2024-08-14T16:01:00Z">
            <w:rPr>
              <w:ins w:id="9302" w:author="Matthew Chersich" w:date="2024-08-13T20:37:00Z"/>
              <w:rFonts w:ascii="Nunito" w:eastAsia="Nunito" w:hAnsi="Nunito"/>
              <w:b/>
              <w:bCs/>
              <w:color w:val="000000" w:themeColor="text1"/>
              <w:sz w:val="20"/>
              <w:szCs w:val="20"/>
            </w:rPr>
          </w:rPrChange>
        </w:rPr>
        <w:pPrChange w:id="9303" w:author="Craig Parker" w:date="2024-08-14T18:01:00Z" w16du:dateUtc="2024-08-14T16:01:00Z">
          <w:pPr>
            <w:pStyle w:val="Heading1"/>
          </w:pPr>
        </w:pPrChange>
      </w:pPr>
    </w:p>
    <w:p w14:paraId="70649D6C" w14:textId="77777777" w:rsidR="00E5173C" w:rsidRDefault="00E5173C" w:rsidP="00E5173C">
      <w:pPr>
        <w:rPr>
          <w:ins w:id="9304" w:author="Matthew Chersich" w:date="2024-08-13T20:37:00Z"/>
          <w:rFonts w:eastAsia="Nunito"/>
        </w:rPr>
      </w:pPr>
    </w:p>
    <w:p w14:paraId="73DC0F88" w14:textId="77777777" w:rsidR="00E5173C" w:rsidRPr="000059DF" w:rsidRDefault="00E5173C" w:rsidP="00E5173C">
      <w:pPr>
        <w:rPr>
          <w:ins w:id="9305" w:author="Matthew Chersich" w:date="2024-08-13T20:37:00Z"/>
          <w:rFonts w:eastAsia="Nunito"/>
          <w:b/>
          <w:bCs/>
        </w:rPr>
      </w:pPr>
      <w:commentRangeStart w:id="9306"/>
      <w:ins w:id="9307" w:author="Matthew Chersich" w:date="2024-08-13T20:37:00Z">
        <w:r w:rsidRPr="000059DF">
          <w:rPr>
            <w:rFonts w:eastAsia="Nunito"/>
            <w:b/>
            <w:bCs/>
          </w:rPr>
          <w:t>Annex</w:t>
        </w:r>
        <w:commentRangeEnd w:id="9306"/>
        <w:r>
          <w:rPr>
            <w:rStyle w:val="CommentReference"/>
          </w:rPr>
          <w:commentReference w:id="9306"/>
        </w:r>
        <w:r w:rsidRPr="000059DF">
          <w:rPr>
            <w:rFonts w:eastAsia="Nunito"/>
            <w:b/>
            <w:bCs/>
          </w:rPr>
          <w:t xml:space="preserve"> 5: Terms of Reference for Data Access Committee</w:t>
        </w:r>
      </w:ins>
    </w:p>
    <w:p w14:paraId="79ACC594" w14:textId="77777777" w:rsidR="008734CC" w:rsidRPr="002E4822" w:rsidRDefault="008734CC" w:rsidP="008734CC">
      <w:pPr>
        <w:rPr>
          <w:ins w:id="9308" w:author="Craig Parker" w:date="2024-07-23T13:47:00Z"/>
          <w:rFonts w:ascii="Nunito" w:eastAsia="Calibri" w:hAnsi="Nunito" w:cs="Arial"/>
          <w:b/>
          <w:color w:val="000000" w:themeColor="text1"/>
          <w:sz w:val="20"/>
          <w:u w:val="single"/>
          <w:rPrChange w:id="9309" w:author="Craig Parker" w:date="2024-08-07T12:23:00Z">
            <w:rPr>
              <w:ins w:id="9310" w:author="Craig Parker" w:date="2024-07-23T13:47:00Z"/>
              <w:rFonts w:eastAsia="Calibri" w:cs="Arial"/>
              <w:b/>
              <w:u w:val="single"/>
            </w:rPr>
          </w:rPrChange>
        </w:rPr>
      </w:pPr>
    </w:p>
    <w:bookmarkEnd w:id="1"/>
    <w:bookmarkEnd w:id="8805"/>
    <w:p w14:paraId="30624A82" w14:textId="77777777" w:rsidR="008734CC" w:rsidRPr="002E4822" w:rsidRDefault="008734CC" w:rsidP="00BF3362">
      <w:pPr>
        <w:rPr>
          <w:rFonts w:ascii="Nunito" w:eastAsia="Nunito" w:hAnsi="Nunito"/>
          <w:color w:val="000000" w:themeColor="text1"/>
          <w:sz w:val="20"/>
          <w:rPrChange w:id="9311" w:author="Craig Parker" w:date="2024-08-07T12:23:00Z">
            <w:rPr>
              <w:rFonts w:ascii="Nunito" w:eastAsia="Nunito" w:hAnsi="Nunito"/>
            </w:rPr>
          </w:rPrChange>
        </w:rPr>
      </w:pPr>
    </w:p>
    <w:p w14:paraId="15B97A4A" w14:textId="77777777" w:rsidR="0024430E" w:rsidRPr="002E4822" w:rsidRDefault="0024430E">
      <w:pPr>
        <w:pStyle w:val="Heading1"/>
        <w:ind w:left="360"/>
        <w:rPr>
          <w:ins w:id="9312" w:author="Craig Parker" w:date="2024-08-07T12:35:00Z"/>
          <w:rFonts w:ascii="Nunito" w:hAnsi="Nunito"/>
          <w:color w:val="000000" w:themeColor="text1"/>
          <w:sz w:val="20"/>
          <w:szCs w:val="20"/>
        </w:rPr>
        <w:pPrChange w:id="9313" w:author="Craig Parker" w:date="2024-08-07T12:35:00Z">
          <w:pPr>
            <w:pStyle w:val="Heading1"/>
            <w:numPr>
              <w:numId w:val="46"/>
            </w:numPr>
            <w:ind w:left="360" w:hanging="360"/>
          </w:pPr>
        </w:pPrChange>
      </w:pPr>
      <w:bookmarkStart w:id="9314" w:name="_Toc172635238"/>
      <w:bookmarkStart w:id="9315" w:name="_Toc173777828"/>
      <w:bookmarkStart w:id="9316" w:name="_Toc174546661"/>
      <w:commentRangeStart w:id="9317"/>
      <w:ins w:id="9318" w:author="Craig Parker" w:date="2024-08-07T12:35:00Z">
        <w:r w:rsidRPr="002E4822">
          <w:rPr>
            <w:rFonts w:ascii="Nunito" w:hAnsi="Nunito"/>
            <w:color w:val="000000" w:themeColor="text1"/>
            <w:sz w:val="20"/>
            <w:szCs w:val="20"/>
          </w:rPr>
          <w:t>References</w:t>
        </w:r>
      </w:ins>
      <w:bookmarkEnd w:id="9314"/>
      <w:bookmarkEnd w:id="9315"/>
      <w:commentRangeEnd w:id="9317"/>
      <w:r w:rsidR="00E5173C">
        <w:rPr>
          <w:rStyle w:val="CommentReference"/>
        </w:rPr>
        <w:commentReference w:id="9317"/>
      </w:r>
      <w:bookmarkEnd w:id="9316"/>
    </w:p>
    <w:p w14:paraId="561CB307" w14:textId="77777777" w:rsidR="00EC6E6B" w:rsidRPr="002E4822" w:rsidRDefault="00EC6E6B" w:rsidP="00EC6E6B">
      <w:pPr>
        <w:rPr>
          <w:rFonts w:ascii="Nunito" w:eastAsia="Nunito" w:hAnsi="Nunito"/>
          <w:color w:val="000000" w:themeColor="text1"/>
          <w:sz w:val="20"/>
          <w:rPrChange w:id="9319" w:author="Craig Parker" w:date="2024-08-07T12:23:00Z">
            <w:rPr>
              <w:rFonts w:ascii="Nunito" w:eastAsia="Nunito" w:hAnsi="Nunito"/>
            </w:rPr>
          </w:rPrChange>
        </w:rPr>
      </w:pPr>
    </w:p>
    <w:p w14:paraId="57AE2946" w14:textId="77777777" w:rsidR="00EC6E6B" w:rsidRPr="002E4822" w:rsidRDefault="00EC6E6B" w:rsidP="00EC6E6B">
      <w:pPr>
        <w:rPr>
          <w:rFonts w:ascii="Nunito" w:eastAsia="Nunito" w:hAnsi="Nunito"/>
          <w:color w:val="000000" w:themeColor="text1"/>
          <w:sz w:val="20"/>
          <w:rPrChange w:id="9320" w:author="Craig Parker" w:date="2024-08-07T12:23:00Z">
            <w:rPr>
              <w:rFonts w:ascii="Nunito" w:eastAsia="Nunito" w:hAnsi="Nunito"/>
            </w:rPr>
          </w:rPrChange>
        </w:rPr>
      </w:pPr>
    </w:p>
    <w:p w14:paraId="7827ACDA" w14:textId="77777777" w:rsidR="0024430E" w:rsidRPr="002E4822" w:rsidRDefault="00EC6E6B" w:rsidP="0024430E">
      <w:pPr>
        <w:pStyle w:val="EndNoteBibliography"/>
        <w:ind w:left="720" w:hanging="720"/>
        <w:rPr>
          <w:rFonts w:ascii="Nunito" w:hAnsi="Nunito"/>
          <w:sz w:val="20"/>
        </w:rPr>
      </w:pPr>
      <w:r w:rsidRPr="002E4822">
        <w:rPr>
          <w:rFonts w:ascii="Nunito" w:eastAsia="Nunito" w:hAnsi="Nunito"/>
          <w:color w:val="000000" w:themeColor="text1"/>
          <w:sz w:val="20"/>
          <w:rPrChange w:id="9321" w:author="Craig Parker" w:date="2024-08-07T12:23:00Z">
            <w:rPr>
              <w:rFonts w:ascii="Nunito" w:eastAsia="Nunito" w:hAnsi="Nunito"/>
            </w:rPr>
          </w:rPrChange>
        </w:rPr>
        <w:fldChar w:fldCharType="begin"/>
      </w:r>
      <w:r w:rsidRPr="002E4822">
        <w:rPr>
          <w:rFonts w:ascii="Nunito" w:eastAsia="Nunito" w:hAnsi="Nunito"/>
          <w:color w:val="000000" w:themeColor="text1"/>
          <w:sz w:val="20"/>
          <w:rPrChange w:id="9322" w:author="Craig Parker" w:date="2024-08-07T12:23:00Z">
            <w:rPr>
              <w:rFonts w:ascii="Nunito" w:eastAsia="Nunito" w:hAnsi="Nunito"/>
            </w:rPr>
          </w:rPrChange>
        </w:rPr>
        <w:instrText xml:space="preserve"> ADDIN EN.REFLIST </w:instrText>
      </w:r>
      <w:r w:rsidRPr="002E4822">
        <w:rPr>
          <w:rFonts w:ascii="Nunito" w:eastAsia="Nunito" w:hAnsi="Nunito"/>
          <w:color w:val="000000" w:themeColor="text1"/>
          <w:sz w:val="20"/>
          <w:rPrChange w:id="9323" w:author="Craig Parker" w:date="2024-08-07T12:23:00Z">
            <w:rPr>
              <w:rFonts w:ascii="Nunito" w:eastAsia="Nunito" w:hAnsi="Nunito" w:cs="Times New Roman"/>
              <w:noProof w:val="0"/>
            </w:rPr>
          </w:rPrChange>
        </w:rPr>
        <w:fldChar w:fldCharType="separate"/>
      </w:r>
      <w:r w:rsidR="0024430E" w:rsidRPr="002E4822">
        <w:rPr>
          <w:rFonts w:ascii="Nunito" w:hAnsi="Nunito"/>
          <w:sz w:val="20"/>
        </w:rPr>
        <w:t>1.</w:t>
      </w:r>
      <w:r w:rsidR="0024430E" w:rsidRPr="002E4822">
        <w:rPr>
          <w:rFonts w:ascii="Nunito" w:hAnsi="Nunito"/>
          <w:sz w:val="20"/>
        </w:rPr>
        <w:tab/>
        <w:t xml:space="preserve">Lakhoo, D.P., et al., </w:t>
      </w:r>
      <w:r w:rsidR="0024430E" w:rsidRPr="002E4822">
        <w:rPr>
          <w:rFonts w:ascii="Nunito" w:hAnsi="Nunito"/>
          <w:i/>
          <w:sz w:val="20"/>
        </w:rPr>
        <w:t>Protocol of an individual participant data meta-analysis to quantify the impact of high ambient temperatures on maternal and child health in Africa (HE(2)AT IPD).</w:t>
      </w:r>
      <w:r w:rsidR="0024430E" w:rsidRPr="002E4822">
        <w:rPr>
          <w:rFonts w:ascii="Nunito" w:hAnsi="Nunito"/>
          <w:sz w:val="20"/>
        </w:rPr>
        <w:t xml:space="preserve"> BMJ Open, 2024. </w:t>
      </w:r>
      <w:r w:rsidR="0024430E" w:rsidRPr="002E4822">
        <w:rPr>
          <w:rFonts w:ascii="Nunito" w:hAnsi="Nunito"/>
          <w:b/>
          <w:sz w:val="20"/>
        </w:rPr>
        <w:t>14</w:t>
      </w:r>
      <w:r w:rsidR="0024430E" w:rsidRPr="002E4822">
        <w:rPr>
          <w:rFonts w:ascii="Nunito" w:hAnsi="Nunito"/>
          <w:sz w:val="20"/>
        </w:rPr>
        <w:t>(1): p. e077768.</w:t>
      </w:r>
    </w:p>
    <w:p w14:paraId="5AD1DEAE" w14:textId="77777777" w:rsidR="0024430E" w:rsidRPr="002E4822" w:rsidRDefault="0024430E" w:rsidP="0024430E">
      <w:pPr>
        <w:pStyle w:val="EndNoteBibliography"/>
        <w:ind w:left="720" w:hanging="720"/>
        <w:rPr>
          <w:rFonts w:ascii="Nunito" w:hAnsi="Nunito"/>
          <w:sz w:val="20"/>
        </w:rPr>
      </w:pPr>
      <w:r w:rsidRPr="002E4822">
        <w:rPr>
          <w:rFonts w:ascii="Nunito" w:hAnsi="Nunito"/>
          <w:sz w:val="20"/>
        </w:rPr>
        <w:t>2.</w:t>
      </w:r>
      <w:r w:rsidRPr="002E4822">
        <w:rPr>
          <w:rFonts w:ascii="Nunito" w:hAnsi="Nunito"/>
          <w:sz w:val="20"/>
        </w:rPr>
        <w:tab/>
        <w:t xml:space="preserve">Jack, C., et al., </w:t>
      </w:r>
      <w:r w:rsidRPr="002E4822">
        <w:rPr>
          <w:rFonts w:ascii="Nunito" w:hAnsi="Nunito"/>
          <w:i/>
          <w:sz w:val="20"/>
        </w:rPr>
        <w:t>Leveraging data science and machine learning for urban climate adaptation in two major African cities: a HE(2)AT Center study protocol.</w:t>
      </w:r>
      <w:r w:rsidRPr="002E4822">
        <w:rPr>
          <w:rFonts w:ascii="Nunito" w:hAnsi="Nunito"/>
          <w:sz w:val="20"/>
        </w:rPr>
        <w:t xml:space="preserve"> BMJ Open, 2024. </w:t>
      </w:r>
      <w:r w:rsidRPr="002E4822">
        <w:rPr>
          <w:rFonts w:ascii="Nunito" w:hAnsi="Nunito"/>
          <w:b/>
          <w:sz w:val="20"/>
        </w:rPr>
        <w:t>14</w:t>
      </w:r>
      <w:r w:rsidRPr="002E4822">
        <w:rPr>
          <w:rFonts w:ascii="Nunito" w:hAnsi="Nunito"/>
          <w:sz w:val="20"/>
        </w:rPr>
        <w:t>(6): p. e077529.</w:t>
      </w:r>
    </w:p>
    <w:p w14:paraId="17FE36FE" w14:textId="77777777" w:rsidR="0024430E" w:rsidRPr="002E4822" w:rsidRDefault="0024430E" w:rsidP="0024430E">
      <w:pPr>
        <w:pStyle w:val="EndNoteBibliography"/>
        <w:ind w:left="720" w:hanging="720"/>
        <w:rPr>
          <w:rFonts w:ascii="Nunito" w:hAnsi="Nunito"/>
          <w:sz w:val="20"/>
        </w:rPr>
      </w:pPr>
      <w:r w:rsidRPr="002E4822">
        <w:rPr>
          <w:rFonts w:ascii="Nunito" w:hAnsi="Nunito"/>
          <w:sz w:val="20"/>
        </w:rPr>
        <w:t>3.</w:t>
      </w:r>
      <w:r w:rsidRPr="002E4822">
        <w:rPr>
          <w:rFonts w:ascii="Nunito" w:hAnsi="Nunito"/>
          <w:sz w:val="20"/>
        </w:rPr>
        <w:tab/>
        <w:t xml:space="preserve">Zandbergen, P.A., </w:t>
      </w:r>
      <w:r w:rsidRPr="002E4822">
        <w:rPr>
          <w:rFonts w:ascii="Nunito" w:hAnsi="Nunito"/>
          <w:i/>
          <w:sz w:val="20"/>
        </w:rPr>
        <w:t>Ensuring Confidentiality of Geocoded Health Data: Assessing Geographic Masking Strategies for Individual-Level Data.</w:t>
      </w:r>
      <w:r w:rsidRPr="002E4822">
        <w:rPr>
          <w:rFonts w:ascii="Nunito" w:hAnsi="Nunito"/>
          <w:sz w:val="20"/>
        </w:rPr>
        <w:t xml:space="preserve"> Adv Med, 2014. </w:t>
      </w:r>
      <w:r w:rsidRPr="002E4822">
        <w:rPr>
          <w:rFonts w:ascii="Nunito" w:hAnsi="Nunito"/>
          <w:b/>
          <w:sz w:val="20"/>
        </w:rPr>
        <w:t>2014</w:t>
      </w:r>
      <w:r w:rsidRPr="002E4822">
        <w:rPr>
          <w:rFonts w:ascii="Nunito" w:hAnsi="Nunito"/>
          <w:sz w:val="20"/>
        </w:rPr>
        <w:t>: p. 567049.</w:t>
      </w:r>
    </w:p>
    <w:p w14:paraId="6D6D2904" w14:textId="21E2E1D4" w:rsidR="00EC6E6B" w:rsidRPr="002E4822" w:rsidRDefault="00EC6E6B" w:rsidP="00EC6E6B">
      <w:pPr>
        <w:rPr>
          <w:rFonts w:ascii="Nunito" w:eastAsia="Nunito" w:hAnsi="Nunito"/>
          <w:color w:val="000000" w:themeColor="text1"/>
          <w:sz w:val="20"/>
          <w:rPrChange w:id="9324" w:author="Craig Parker" w:date="2024-08-07T12:23:00Z">
            <w:rPr>
              <w:rFonts w:eastAsia="Nunito"/>
            </w:rPr>
          </w:rPrChange>
        </w:rPr>
      </w:pPr>
      <w:r w:rsidRPr="002E4822">
        <w:rPr>
          <w:rFonts w:ascii="Nunito" w:eastAsia="Nunito" w:hAnsi="Nunito"/>
          <w:color w:val="000000" w:themeColor="text1"/>
          <w:sz w:val="20"/>
          <w:rPrChange w:id="9325" w:author="Craig Parker" w:date="2024-08-07T12:23:00Z">
            <w:rPr>
              <w:rFonts w:ascii="Nunito" w:eastAsia="Nunito" w:hAnsi="Nunito"/>
            </w:rPr>
          </w:rPrChange>
        </w:rPr>
        <w:fldChar w:fldCharType="end"/>
      </w:r>
      <w:bookmarkEnd w:id="2"/>
    </w:p>
    <w:sectPr w:rsidR="00EC6E6B" w:rsidRPr="002E4822" w:rsidSect="00E5173C">
      <w:pgSz w:w="12240" w:h="15840"/>
      <w:pgMar w:top="1440" w:right="1440" w:bottom="1440" w:left="1440" w:header="709" w:footer="709" w:gutter="0"/>
      <w:pgNumType w:start="1"/>
      <w:cols w:space="720"/>
      <w:docGrid w:linePitch="245"/>
      <w:sectPrChange w:id="9326" w:author="Matthew Chersich" w:date="2024-08-13T20:36:00Z">
        <w:sectPr w:rsidR="00EC6E6B" w:rsidRPr="002E4822" w:rsidSect="00E5173C">
          <w:pgMar w:top="1440" w:right="1440" w:bottom="1440" w:left="1440" w:header="708" w:footer="708" w:gutter="0"/>
          <w:docGrid w:linePitch="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6" w:author="Matthew Chersich" w:date="2024-08-13T20:16:00Z" w:initials="MC">
    <w:p w14:paraId="288D34AF" w14:textId="77777777" w:rsidR="00E278EA" w:rsidRDefault="00E278EA" w:rsidP="00E278EA">
      <w:pPr>
        <w:pStyle w:val="CommentText"/>
      </w:pPr>
      <w:r>
        <w:rPr>
          <w:rStyle w:val="CommentReference"/>
        </w:rPr>
        <w:annotationRef/>
      </w:r>
      <w:r>
        <w:t>Needs a title page giving title of doc version number, this page here is page 2</w:t>
      </w:r>
    </w:p>
  </w:comment>
  <w:comment w:id="40" w:author="Matthew Chersich" w:date="2024-08-13T20:15:00Z" w:initials="MC">
    <w:p w14:paraId="05B03256" w14:textId="091F35A9" w:rsidR="00E278EA" w:rsidRDefault="00E278EA" w:rsidP="00E278EA">
      <w:pPr>
        <w:pStyle w:val="CommentText"/>
      </w:pPr>
      <w:r>
        <w:rPr>
          <w:rStyle w:val="CommentReference"/>
        </w:rPr>
        <w:annotationRef/>
      </w:r>
      <w:r>
        <w:t>Please put version number in the footer and date</w:t>
      </w:r>
    </w:p>
  </w:comment>
  <w:comment w:id="1076" w:author="Matthew Chersich" w:date="2024-08-13T20:38:00Z" w:initials="MC">
    <w:p w14:paraId="71C4673D" w14:textId="77777777" w:rsidR="00E5173C" w:rsidRDefault="00E5173C" w:rsidP="00E5173C">
      <w:pPr>
        <w:pStyle w:val="CommentText"/>
      </w:pPr>
      <w:r>
        <w:rPr>
          <w:rStyle w:val="CommentReference"/>
        </w:rPr>
        <w:annotationRef/>
      </w:r>
      <w:r>
        <w:t>Make alphabetical and in a table, rather than bullets</w:t>
      </w:r>
    </w:p>
  </w:comment>
  <w:comment w:id="1138" w:author="Matthew Chersich" w:date="2024-08-13T20:39:00Z" w:initials="MC">
    <w:p w14:paraId="6C78A745" w14:textId="77777777" w:rsidR="00E5173C" w:rsidRDefault="00E5173C" w:rsidP="00E5173C">
      <w:pPr>
        <w:pStyle w:val="CommentText"/>
      </w:pPr>
      <w:r>
        <w:rPr>
          <w:rStyle w:val="CommentReference"/>
        </w:rPr>
        <w:annotationRef/>
      </w:r>
      <w:r>
        <w:t>Not in bold, make consistent</w:t>
      </w:r>
    </w:p>
  </w:comment>
  <w:comment w:id="1159" w:author="Matthew Chersich" w:date="2024-08-13T20:38:00Z" w:initials="MC">
    <w:p w14:paraId="75FFC109" w14:textId="68D52757" w:rsidR="00E5173C" w:rsidRDefault="00E5173C" w:rsidP="00E5173C">
      <w:pPr>
        <w:pStyle w:val="CommentText"/>
      </w:pPr>
      <w:r>
        <w:rPr>
          <w:rStyle w:val="CommentReference"/>
        </w:rPr>
        <w:annotationRef/>
      </w:r>
      <w:r>
        <w:t>alphabetical</w:t>
      </w:r>
    </w:p>
  </w:comment>
  <w:comment w:id="2371" w:author="Matthew Chersich" w:date="2024-08-13T21:16:00Z" w:initials="MC">
    <w:p w14:paraId="50EA7C1B" w14:textId="77777777" w:rsidR="00C53C5B" w:rsidRDefault="00C53C5B" w:rsidP="00C53C5B">
      <w:pPr>
        <w:pStyle w:val="CommentText"/>
      </w:pPr>
      <w:r>
        <w:rPr>
          <w:rStyle w:val="CommentReference"/>
        </w:rPr>
        <w:annotationRef/>
      </w:r>
      <w:r>
        <w:t>Please check that all stakeholders are mentioned in th edocument</w:t>
      </w:r>
    </w:p>
  </w:comment>
  <w:comment w:id="2391" w:author="Craig Parker" w:date="2024-08-08T10:14:00Z" w:initials="CP">
    <w:p w14:paraId="139FE760" w14:textId="6E0C8800" w:rsidR="60C54407" w:rsidRDefault="60C54407">
      <w:pPr>
        <w:pStyle w:val="CommentText"/>
      </w:pPr>
      <w:r>
        <w:t>as defined by the consortium agreement: living document</w:t>
      </w:r>
      <w:r>
        <w:rPr>
          <w:rStyle w:val="CommentReference"/>
        </w:rPr>
        <w:annotationRef/>
      </w:r>
    </w:p>
  </w:comment>
  <w:comment w:id="2392" w:author="Craig Parker" w:date="2024-08-08T10:16:00Z" w:initials="CP">
    <w:p w14:paraId="2B1F1BEA" w14:textId="6F10BDAA" w:rsidR="60C54407" w:rsidRDefault="60C54407">
      <w:pPr>
        <w:pStyle w:val="CommentText"/>
      </w:pPr>
      <w:r>
        <w:t xml:space="preserve">reference consortium data sharing agreement. </w:t>
      </w:r>
      <w:r>
        <w:rPr>
          <w:rStyle w:val="CommentReference"/>
        </w:rPr>
        <w:annotationRef/>
      </w:r>
    </w:p>
  </w:comment>
  <w:comment w:id="2450" w:author="Matthew Chersich" w:date="2024-08-13T21:17:00Z" w:initials="MC">
    <w:p w14:paraId="3843AE86" w14:textId="77777777" w:rsidR="00C53C5B" w:rsidRDefault="00C53C5B" w:rsidP="00C53C5B">
      <w:pPr>
        <w:pStyle w:val="CommentText"/>
      </w:pPr>
      <w:r>
        <w:rPr>
          <w:rStyle w:val="CommentReference"/>
        </w:rPr>
        <w:annotationRef/>
      </w:r>
      <w:r>
        <w:t>Please make spacing between section to be consistent</w:t>
      </w:r>
    </w:p>
  </w:comment>
  <w:comment w:id="2634" w:author="Matthew Chersich" w:date="2024-08-13T21:26:00Z" w:initials="MC">
    <w:p w14:paraId="6EA04A81" w14:textId="77777777" w:rsidR="0091560D" w:rsidRDefault="0091560D" w:rsidP="0091560D">
      <w:pPr>
        <w:pStyle w:val="CommentText"/>
      </w:pPr>
      <w:r>
        <w:rPr>
          <w:rStyle w:val="CommentReference"/>
        </w:rPr>
        <w:annotationRef/>
      </w:r>
      <w:r>
        <w:t>CP, ask Ijeoma for her ref for the submitted paper</w:t>
      </w:r>
    </w:p>
  </w:comment>
  <w:comment w:id="2858" w:author="Matthew Chersich" w:date="2024-08-13T22:11:00Z" w:initials="MC">
    <w:p w14:paraId="1A4AF954" w14:textId="77777777" w:rsidR="006B749C" w:rsidRDefault="006B749C" w:rsidP="006B749C">
      <w:pPr>
        <w:pStyle w:val="CommentText"/>
      </w:pPr>
      <w:r>
        <w:rPr>
          <w:rStyle w:val="CommentReference"/>
        </w:rPr>
        <w:annotationRef/>
      </w:r>
      <w:r>
        <w:t>Pls copy exact words from the DTA</w:t>
      </w:r>
    </w:p>
  </w:comment>
  <w:comment w:id="2859" w:author="Craig Parker" w:date="2024-08-14T18:34:00Z" w:initials="CP">
    <w:p w14:paraId="185BC5DD" w14:textId="77777777" w:rsidR="00D00C6D" w:rsidRDefault="00D00C6D" w:rsidP="00D00C6D">
      <w:pPr>
        <w:pStyle w:val="CommentText"/>
      </w:pPr>
      <w:r>
        <w:rPr>
          <w:rStyle w:val="CommentReference"/>
        </w:rPr>
        <w:annotationRef/>
      </w:r>
      <w:r>
        <w:t xml:space="preserve">I think it is the other way around , the DTA should include this language as far clearer. Here is the text in the other doc: </w:t>
      </w:r>
      <w:r>
        <w:rPr>
          <w:lang w:val="en-ZA"/>
        </w:rPr>
        <w:t xml:space="preserve">Original study </w:t>
      </w:r>
      <w:r>
        <w:rPr>
          <w:b/>
          <w:bCs/>
          <w:lang w:val="en-ZA"/>
        </w:rPr>
        <w:t xml:space="preserve">“data” </w:t>
      </w:r>
      <w:r>
        <w:rPr>
          <w:lang w:val="en-ZA"/>
        </w:rPr>
        <w:t xml:space="preserve">shall mean the health-related data listed in </w:t>
      </w:r>
      <w:r>
        <w:rPr>
          <w:b/>
          <w:bCs/>
          <w:lang w:val="en-ZA"/>
        </w:rPr>
        <w:t>Annexure “A”</w:t>
      </w:r>
      <w:r>
        <w:rPr>
          <w:lang w:val="en-ZA"/>
        </w:rPr>
        <w:t xml:space="preserve"> hereto and any other data actually transferred by the Data Provider to the Data Recipient under this Agreement;  </w:t>
      </w:r>
    </w:p>
  </w:comment>
  <w:comment w:id="2860" w:author="Craig Parker" w:date="2024-08-14T18:35:00Z" w:initials="CP">
    <w:p w14:paraId="2599B18C" w14:textId="77777777" w:rsidR="00D00C6D" w:rsidRDefault="00D00C6D" w:rsidP="00D00C6D">
      <w:pPr>
        <w:pStyle w:val="CommentText"/>
      </w:pPr>
      <w:r>
        <w:rPr>
          <w:rStyle w:val="CommentReference"/>
        </w:rPr>
        <w:annotationRef/>
      </w:r>
      <w:r>
        <w:t>I have tried to incorporate from both.</w:t>
      </w:r>
    </w:p>
  </w:comment>
  <w:comment w:id="2863" w:author="Matthew Chersich" w:date="2024-08-13T22:13:00Z" w:initials="MC">
    <w:p w14:paraId="52C92027" w14:textId="6735E952" w:rsidR="006B749C" w:rsidRDefault="006B749C" w:rsidP="006B749C">
      <w:pPr>
        <w:pStyle w:val="CommentText"/>
      </w:pPr>
      <w:r>
        <w:rPr>
          <w:rStyle w:val="CommentReference"/>
        </w:rPr>
        <w:annotationRef/>
      </w:r>
      <w:r>
        <w:t>Nic, please review</w:t>
      </w:r>
    </w:p>
  </w:comment>
  <w:comment w:id="3169" w:author="Matthew Chersich" w:date="2024-08-13T22:25:00Z" w:initials="MC">
    <w:p w14:paraId="20802A83" w14:textId="77777777" w:rsidR="00572F71" w:rsidRDefault="00572F71" w:rsidP="00572F71">
      <w:pPr>
        <w:pStyle w:val="CommentText"/>
      </w:pPr>
      <w:r>
        <w:rPr>
          <w:rStyle w:val="CommentReference"/>
        </w:rPr>
        <w:annotationRef/>
      </w:r>
      <w:r>
        <w:t>Remove the words data manangement from the top of this figure</w:t>
      </w:r>
    </w:p>
  </w:comment>
  <w:comment w:id="3170" w:author="Matthew Chersich" w:date="2024-08-13T22:26:00Z" w:initials="MC">
    <w:p w14:paraId="2BBD7EC5" w14:textId="77777777" w:rsidR="00572F71" w:rsidRDefault="00572F71" w:rsidP="00572F71">
      <w:pPr>
        <w:pStyle w:val="CommentText"/>
      </w:pPr>
      <w:r>
        <w:rPr>
          <w:rStyle w:val="CommentReference"/>
        </w:rPr>
        <w:annotationRef/>
      </w:r>
      <w:r>
        <w:t>Add footnotes, I see there is an asterix?</w:t>
      </w:r>
    </w:p>
  </w:comment>
  <w:comment w:id="3205" w:author="Matthew Chersich" w:date="2024-08-13T22:29:00Z" w:initials="MC">
    <w:p w14:paraId="5F4F7367" w14:textId="77777777" w:rsidR="00572F71" w:rsidRDefault="00572F71" w:rsidP="00572F71">
      <w:pPr>
        <w:pStyle w:val="CommentText"/>
      </w:pPr>
      <w:r>
        <w:rPr>
          <w:rStyle w:val="CommentReference"/>
        </w:rPr>
        <w:annotationRef/>
      </w:r>
      <w:r>
        <w:t>Why does remote sensing data get its own category when we mention satelite data here as well?</w:t>
      </w:r>
    </w:p>
  </w:comment>
  <w:comment w:id="3220" w:author="Lisa van Aardenne" w:date="2024-03-19T11:19:00Z" w:initials="LA">
    <w:p w14:paraId="1786D0A1" w14:textId="7E7C583C" w:rsidR="5D4A789A" w:rsidRDefault="5D4A789A">
      <w:pPr>
        <w:pStyle w:val="CommentText"/>
      </w:pPr>
      <w:r>
        <w:t>IBM please confirm if this is still the correct name and if you are still storing data on your system that can be accessed by the group?</w:t>
      </w:r>
      <w:r>
        <w:rPr>
          <w:rStyle w:val="CommentReference"/>
        </w:rPr>
        <w:annotationRef/>
      </w:r>
    </w:p>
  </w:comment>
  <w:comment w:id="3221" w:author="Craig Parker" w:date="2024-07-09T16:02:00Z" w:initials="CP">
    <w:p w14:paraId="23BF4BA3" w14:textId="77777777" w:rsidR="00C475CF" w:rsidRDefault="00C475CF" w:rsidP="00C475CF">
      <w:pPr>
        <w:pStyle w:val="CommentText"/>
      </w:pPr>
      <w:r>
        <w:rPr>
          <w:rStyle w:val="CommentReference"/>
        </w:rPr>
        <w:annotationRef/>
      </w:r>
      <w:r>
        <w:t>Will make this more generic terminology</w:t>
      </w:r>
    </w:p>
  </w:comment>
  <w:comment w:id="3392" w:author="Matthew Chersich" w:date="2024-08-04T17:11:00Z" w:initials="MC">
    <w:p w14:paraId="0CCE63C2" w14:textId="77777777" w:rsidR="00EE434A" w:rsidRDefault="00EE434A" w:rsidP="005726E8">
      <w:pPr>
        <w:pStyle w:val="CommentText"/>
      </w:pPr>
      <w:r>
        <w:rPr>
          <w:rStyle w:val="CommentReference"/>
        </w:rPr>
        <w:annotationRef/>
      </w:r>
      <w:r>
        <w:t>IBM team, please update this</w:t>
      </w:r>
    </w:p>
  </w:comment>
  <w:comment w:id="3458" w:author="Matthew Chersich" w:date="2024-08-04T17:06:00Z" w:initials="MC">
    <w:p w14:paraId="3FDA69FB" w14:textId="77777777" w:rsidR="00EE434A" w:rsidRDefault="00EE434A" w:rsidP="00D04D15">
      <w:pPr>
        <w:pStyle w:val="CommentText"/>
      </w:pPr>
      <w:r>
        <w:rPr>
          <w:rStyle w:val="CommentReference"/>
        </w:rPr>
        <w:annotationRef/>
      </w:r>
      <w:r>
        <w:t>Please fix the IBM termonilogy, its not PAIRS</w:t>
      </w:r>
    </w:p>
  </w:comment>
  <w:comment w:id="3463" w:author="Matthew Chersich" w:date="2024-08-13T22:36:00Z" w:initials="MC">
    <w:p w14:paraId="7ADD8BE4" w14:textId="77777777" w:rsidR="00335EE1" w:rsidRDefault="00335EE1" w:rsidP="00335EE1">
      <w:pPr>
        <w:pStyle w:val="CommentText"/>
      </w:pPr>
      <w:r>
        <w:rPr>
          <w:rStyle w:val="CommentReference"/>
        </w:rPr>
        <w:annotationRef/>
      </w:r>
      <w:r>
        <w:t>Update the figure number</w:t>
      </w:r>
    </w:p>
  </w:comment>
  <w:comment w:id="3490" w:author="Matthew Chersich" w:date="2024-08-13T22:36:00Z" w:initials="MC">
    <w:p w14:paraId="1B0D7F3B" w14:textId="77777777" w:rsidR="00335EE1" w:rsidRDefault="00335EE1" w:rsidP="00335EE1">
      <w:pPr>
        <w:pStyle w:val="CommentText"/>
      </w:pPr>
      <w:r>
        <w:rPr>
          <w:rStyle w:val="CommentReference"/>
        </w:rPr>
        <w:annotationRef/>
      </w:r>
      <w:r>
        <w:t>Why italics?</w:t>
      </w:r>
    </w:p>
  </w:comment>
  <w:comment w:id="4010" w:author="Matthew Chersich" w:date="2024-08-13T23:20:00Z" w:initials="MC">
    <w:p w14:paraId="4A644E82" w14:textId="77777777" w:rsidR="00B07FD9" w:rsidRDefault="00B07FD9" w:rsidP="00B07FD9">
      <w:pPr>
        <w:pStyle w:val="CommentText"/>
      </w:pPr>
      <w:r>
        <w:rPr>
          <w:rStyle w:val="CommentReference"/>
        </w:rPr>
        <w:annotationRef/>
      </w:r>
      <w:r>
        <w:t>Don’t give example, say what we use</w:t>
      </w:r>
    </w:p>
  </w:comment>
  <w:comment w:id="4019" w:author="Matthew Chersich" w:date="2024-08-13T23:26:00Z" w:initials="MC">
    <w:p w14:paraId="7B5057EE" w14:textId="77777777" w:rsidR="00CA5950" w:rsidRDefault="00CA5950" w:rsidP="00CA5950">
      <w:pPr>
        <w:pStyle w:val="CommentText"/>
      </w:pPr>
      <w:r>
        <w:rPr>
          <w:rStyle w:val="CommentReference"/>
        </w:rPr>
        <w:annotationRef/>
      </w:r>
      <w:r>
        <w:t>By who?, suggest remove..</w:t>
      </w:r>
      <w:r>
        <w:br/>
      </w:r>
    </w:p>
  </w:comment>
  <w:comment w:id="4023" w:author="Matthew Chersich" w:date="2024-08-13T23:28:00Z" w:initials="MC">
    <w:p w14:paraId="59067D65" w14:textId="77777777" w:rsidR="00CA5950" w:rsidRDefault="00CA5950" w:rsidP="00CA5950">
      <w:pPr>
        <w:pStyle w:val="CommentText"/>
      </w:pPr>
      <w:r>
        <w:rPr>
          <w:rStyle w:val="CommentReference"/>
        </w:rPr>
        <w:annotationRef/>
      </w:r>
      <w:r>
        <w:t>Is this being done?</w:t>
      </w:r>
    </w:p>
  </w:comment>
  <w:comment w:id="4028" w:author="Matthew Chersich" w:date="2024-08-13T23:32:00Z" w:initials="MC">
    <w:p w14:paraId="40D5480E" w14:textId="77777777" w:rsidR="00CA5950" w:rsidRDefault="00CA5950" w:rsidP="00CA5950">
      <w:pPr>
        <w:pStyle w:val="CommentText"/>
      </w:pPr>
      <w:r>
        <w:rPr>
          <w:rStyle w:val="CommentReference"/>
        </w:rPr>
        <w:annotationRef/>
      </w:r>
      <w:r>
        <w:t>State what does indexiing mean actually.. What does it involve</w:t>
      </w:r>
    </w:p>
  </w:comment>
  <w:comment w:id="4126" w:author="Lisa van Aardenne" w:date="2024-03-19T11:25:00Z" w:initials="LA">
    <w:p w14:paraId="66789026" w14:textId="1FC4267B" w:rsidR="5D4A789A" w:rsidRDefault="5D4A789A">
      <w:pPr>
        <w:pStyle w:val="CommentText"/>
      </w:pPr>
      <w:r>
        <w:t xml:space="preserve">I'm not sure if we should include this option since it makes data breaches far more likely. </w:t>
      </w:r>
      <w:r>
        <w:rPr>
          <w:rStyle w:val="CommentReference"/>
        </w:rPr>
        <w:annotationRef/>
      </w:r>
    </w:p>
  </w:comment>
  <w:comment w:id="4127" w:author="Craig Parker" w:date="2024-07-08T12:20:00Z" w:initials="CP">
    <w:p w14:paraId="3E8E682F" w14:textId="77777777" w:rsidR="00DB2411" w:rsidRDefault="00DB2411" w:rsidP="00DB2411">
      <w:pPr>
        <w:pStyle w:val="CommentText"/>
      </w:pPr>
      <w:r>
        <w:rPr>
          <w:rStyle w:val="CommentReference"/>
        </w:rPr>
        <w:annotationRef/>
      </w:r>
      <w:r>
        <w:t>I think it is fine to remove as we have not had this as a case yet.</w:t>
      </w:r>
    </w:p>
  </w:comment>
  <w:comment w:id="4181" w:author="Peter Marsh" w:date="2024-08-05T10:15:00Z" w:initials="PM">
    <w:p w14:paraId="40A10E6F" w14:textId="1C0702C1" w:rsidR="0E3CF60B" w:rsidRDefault="0E3CF60B">
      <w:pPr>
        <w:pStyle w:val="CommentText"/>
      </w:pPr>
      <w:r>
        <w:t>My understanding is this is being done using FileSender but the data is downloaded locally before being uploaded to the protected (ie core access only) 'incoming' folder before the local copy is deleted again. Lisa is best positioned to describe, I am not involved</w:t>
      </w:r>
      <w:r>
        <w:rPr>
          <w:rStyle w:val="CommentReference"/>
        </w:rPr>
        <w:annotationRef/>
      </w:r>
    </w:p>
  </w:comment>
  <w:comment w:id="4210" w:author="Matthew Chersich" w:date="2024-08-13T23:34:00Z" w:initials="MC">
    <w:p w14:paraId="411D9A8F" w14:textId="77777777" w:rsidR="006A7C0B" w:rsidRDefault="006A7C0B" w:rsidP="006A7C0B">
      <w:pPr>
        <w:pStyle w:val="CommentText"/>
      </w:pPr>
      <w:r>
        <w:rPr>
          <w:rStyle w:val="CommentReference"/>
        </w:rPr>
        <w:annotationRef/>
      </w:r>
      <w:r>
        <w:t>Which protocol, you mean the things listed below this? Not really a protocol</w:t>
      </w:r>
    </w:p>
  </w:comment>
  <w:comment w:id="4224" w:author="Matthew Chersich" w:date="2024-08-13T23:34:00Z" w:initials="MC">
    <w:p w14:paraId="7E24EBBA" w14:textId="77777777" w:rsidR="006A7C0B" w:rsidRDefault="006A7C0B" w:rsidP="006A7C0B">
      <w:pPr>
        <w:pStyle w:val="CommentText"/>
      </w:pPr>
      <w:r>
        <w:rPr>
          <w:rStyle w:val="CommentReference"/>
        </w:rPr>
        <w:annotationRef/>
      </w:r>
      <w:r>
        <w:t>State when we use aggregation and when jittering</w:t>
      </w:r>
    </w:p>
  </w:comment>
  <w:comment w:id="4237" w:author="Matthew Chersich" w:date="2024-08-13T23:36:00Z" w:initials="MC">
    <w:p w14:paraId="45BE6FF3" w14:textId="77777777" w:rsidR="006A7C0B" w:rsidRDefault="006A7C0B" w:rsidP="006A7C0B">
      <w:pPr>
        <w:pStyle w:val="CommentText"/>
      </w:pPr>
      <w:r>
        <w:rPr>
          <w:rStyle w:val="CommentReference"/>
        </w:rPr>
        <w:annotationRef/>
      </w:r>
      <w:r>
        <w:t xml:space="preserve">How so… add more detail… something like… If an area has low population density and xx, then it will be better to use a larger geographical area in the aggregation. </w:t>
      </w:r>
    </w:p>
  </w:comment>
  <w:comment w:id="4243" w:author="Matthew Chersich" w:date="2024-08-13T23:36:00Z" w:initials="MC">
    <w:p w14:paraId="74705BA7" w14:textId="77777777" w:rsidR="006A7C0B" w:rsidRDefault="006A7C0B" w:rsidP="006A7C0B">
      <w:pPr>
        <w:pStyle w:val="CommentText"/>
      </w:pPr>
      <w:r>
        <w:rPr>
          <w:rStyle w:val="CommentReference"/>
        </w:rPr>
        <w:annotationRef/>
      </w:r>
      <w:r>
        <w:t>Is this like air bb do?</w:t>
      </w:r>
    </w:p>
  </w:comment>
  <w:comment w:id="4251" w:author="Matthew Chersich" w:date="2024-08-13T23:36:00Z" w:initials="MC">
    <w:p w14:paraId="4EACC9BB" w14:textId="77777777" w:rsidR="006A7C0B" w:rsidRDefault="006A7C0B" w:rsidP="006A7C0B">
      <w:pPr>
        <w:pStyle w:val="CommentText"/>
      </w:pPr>
      <w:r>
        <w:rPr>
          <w:rStyle w:val="CommentReference"/>
        </w:rPr>
        <w:annotationRef/>
      </w:r>
      <w:r>
        <w:t>Need to choose one of these...</w:t>
      </w:r>
    </w:p>
  </w:comment>
  <w:comment w:id="4272" w:author="Matthew Chersich" w:date="2024-08-13T23:37:00Z" w:initials="MC">
    <w:p w14:paraId="40F3B28E" w14:textId="77777777" w:rsidR="006A7C0B" w:rsidRDefault="006A7C0B" w:rsidP="006A7C0B">
      <w:pPr>
        <w:pStyle w:val="CommentText"/>
      </w:pPr>
      <w:r>
        <w:rPr>
          <w:rStyle w:val="CommentReference"/>
        </w:rPr>
        <w:annotationRef/>
      </w:r>
      <w:r>
        <w:t xml:space="preserve">10s of kilometers is too much.. Small jittering is fine no? </w:t>
      </w:r>
    </w:p>
  </w:comment>
  <w:comment w:id="4281" w:author="Matthew Chersich" w:date="2024-08-13T23:38:00Z" w:initials="MC">
    <w:p w14:paraId="04AFB91D" w14:textId="77777777" w:rsidR="006A7C0B" w:rsidRDefault="006A7C0B" w:rsidP="006A7C0B">
      <w:pPr>
        <w:pStyle w:val="CommentText"/>
      </w:pPr>
      <w:r>
        <w:rPr>
          <w:rStyle w:val="CommentReference"/>
        </w:rPr>
        <w:annotationRef/>
      </w:r>
      <w:r>
        <w:t>What does vaidation mean? How do you determine if it is valid?.. I think use softer terms, or define harder ones.. Maybe review is fine</w:t>
      </w:r>
    </w:p>
  </w:comment>
  <w:comment w:id="4290" w:author="Matthew Chersich" w:date="2024-08-13T23:39:00Z" w:initials="MC">
    <w:p w14:paraId="59CA3649" w14:textId="77777777" w:rsidR="006A7C0B" w:rsidRDefault="006A7C0B" w:rsidP="006A7C0B">
      <w:pPr>
        <w:pStyle w:val="CommentText"/>
      </w:pPr>
      <w:r>
        <w:rPr>
          <w:rStyle w:val="CommentReference"/>
        </w:rPr>
        <w:annotationRef/>
      </w:r>
      <w:r>
        <w:t>Please insert the full reference</w:t>
      </w:r>
    </w:p>
  </w:comment>
  <w:comment w:id="4308" w:author="Peter Marsh" w:date="2024-08-05T10:32:00Z" w:initials="PM">
    <w:p w14:paraId="0D4481B9" w14:textId="337FF48B" w:rsidR="0E3CF60B" w:rsidRDefault="0E3CF60B">
      <w:pPr>
        <w:pStyle w:val="CommentText"/>
      </w:pPr>
      <w:r>
        <w:t xml:space="preserve">is this needed here, if it is it should be very explicit so that the data harmonising team can actually follow. At present the only de identification planned from source to consortium level is to anonymise/change Patient IDs (although they are already anonymised) and the plan to jitter street level addresses and make them available as lat/lon/ So no street addresses will be available but hospital names or ward names etc will be available in the consortium level data </w:t>
      </w:r>
      <w:r>
        <w:rPr>
          <w:rStyle w:val="CommentReference"/>
        </w:rPr>
        <w:annotationRef/>
      </w:r>
    </w:p>
  </w:comment>
  <w:comment w:id="4524" w:author="Matthew Chersich" w:date="2024-08-13T23:48:00Z" w:initials="MC">
    <w:p w14:paraId="6F7FF0CF" w14:textId="77777777" w:rsidR="0026318C" w:rsidRDefault="0026318C" w:rsidP="0026318C">
      <w:pPr>
        <w:pStyle w:val="CommentText"/>
      </w:pPr>
      <w:r>
        <w:rPr>
          <w:rStyle w:val="CommentReference"/>
        </w:rPr>
        <w:annotationRef/>
      </w:r>
      <w:r>
        <w:t>Nothing is said here about Parsing and basic error screen</w:t>
      </w:r>
    </w:p>
  </w:comment>
  <w:comment w:id="4537" w:author="Matthew Chersich" w:date="2024-08-13T23:41:00Z" w:initials="MC">
    <w:p w14:paraId="09A8AA04" w14:textId="6EE67C10" w:rsidR="006A7C0B" w:rsidRDefault="006A7C0B" w:rsidP="006A7C0B">
      <w:pPr>
        <w:pStyle w:val="CommentText"/>
      </w:pPr>
      <w:r>
        <w:rPr>
          <w:rStyle w:val="CommentReference"/>
        </w:rPr>
        <w:annotationRef/>
      </w:r>
      <w:r>
        <w:t>Which format?</w:t>
      </w:r>
    </w:p>
  </w:comment>
  <w:comment w:id="4551" w:author="Matthew Chersich" w:date="2024-08-13T23:46:00Z" w:initials="MC">
    <w:p w14:paraId="2CA41B40" w14:textId="77777777" w:rsidR="0026318C" w:rsidRDefault="0026318C" w:rsidP="0026318C">
      <w:pPr>
        <w:pStyle w:val="CommentText"/>
      </w:pPr>
      <w:r>
        <w:rPr>
          <w:rStyle w:val="CommentReference"/>
        </w:rPr>
        <w:annotationRef/>
      </w:r>
      <w:r>
        <w:t>Say what checks you do? You look for names and addresses info, phone numbers, you chek for errors?</w:t>
      </w:r>
    </w:p>
  </w:comment>
  <w:comment w:id="4557" w:author="Matthew Chersich" w:date="2024-08-13T23:44:00Z" w:initials="MC">
    <w:p w14:paraId="19A41B48" w14:textId="16974A12" w:rsidR="0026318C" w:rsidRDefault="0026318C" w:rsidP="0026318C">
      <w:pPr>
        <w:pStyle w:val="CommentText"/>
      </w:pPr>
      <w:r>
        <w:rPr>
          <w:rStyle w:val="CommentReference"/>
        </w:rPr>
        <w:annotationRef/>
      </w:r>
      <w:r>
        <w:t xml:space="preserve">Which data? The original source data? </w:t>
      </w:r>
    </w:p>
  </w:comment>
  <w:comment w:id="4595" w:author="Matthew Chersich" w:date="2024-08-13T23:45:00Z" w:initials="MC">
    <w:p w14:paraId="4CD23CB0" w14:textId="77777777" w:rsidR="0026318C" w:rsidRDefault="0026318C" w:rsidP="0026318C">
      <w:pPr>
        <w:pStyle w:val="CommentText"/>
      </w:pPr>
      <w:r>
        <w:rPr>
          <w:rStyle w:val="CommentReference"/>
        </w:rPr>
        <w:annotationRef/>
      </w:r>
      <w:r>
        <w:t>What does reformatted mean, not descirbed above</w:t>
      </w:r>
    </w:p>
  </w:comment>
  <w:comment w:id="4625" w:author="Craig Parker" w:date="2024-08-07T15:16:00Z" w:initials="CP">
    <w:p w14:paraId="7D2C782C" w14:textId="20FC9F4D" w:rsidR="00494AE0" w:rsidRDefault="00494AE0" w:rsidP="00494AE0">
      <w:pPr>
        <w:pStyle w:val="CommentText"/>
      </w:pPr>
      <w:r>
        <w:rPr>
          <w:rStyle w:val="CommentReference"/>
        </w:rPr>
        <w:annotationRef/>
      </w:r>
      <w:r>
        <w:rPr>
          <w:color w:val="000000"/>
        </w:rPr>
        <w:t>(Revise – integrate w/above section; focus on the development of integrated relational database)</w:t>
      </w:r>
    </w:p>
  </w:comment>
  <w:comment w:id="4733" w:author="Lisa van Aardenne" w:date="2024-03-19T11:36:00Z" w:initials="LA">
    <w:p w14:paraId="6260E1D2" w14:textId="6D394730" w:rsidR="00807103" w:rsidRDefault="00807103" w:rsidP="00807103">
      <w:pPr>
        <w:pStyle w:val="CommentText"/>
      </w:pPr>
      <w:r>
        <w:t>Does this correctly describe our workflow?</w:t>
      </w:r>
      <w:r>
        <w:rPr>
          <w:rStyle w:val="CommentReference"/>
        </w:rPr>
        <w:annotationRef/>
      </w:r>
    </w:p>
  </w:comment>
  <w:comment w:id="4734" w:author="Craig Parker" w:date="2024-07-08T12:28:00Z" w:initials="CP">
    <w:p w14:paraId="39C41AF8" w14:textId="77777777" w:rsidR="00807103" w:rsidRDefault="00807103" w:rsidP="00807103">
      <w:pPr>
        <w:pStyle w:val="CommentText"/>
      </w:pPr>
      <w:r>
        <w:rPr>
          <w:rStyle w:val="CommentReference"/>
        </w:rPr>
        <w:annotationRef/>
      </w:r>
      <w:r>
        <w:t>from the DTA:</w:t>
      </w:r>
    </w:p>
    <w:p w14:paraId="334B623A" w14:textId="77777777" w:rsidR="00807103" w:rsidRDefault="00807103" w:rsidP="00807103">
      <w:pPr>
        <w:pStyle w:val="CommentText"/>
      </w:pPr>
      <w:r>
        <w:rPr>
          <w:b/>
          <w:bCs/>
        </w:rPr>
        <w:t>To be added/detailed in DMP</w:t>
      </w:r>
    </w:p>
    <w:p w14:paraId="6E042582" w14:textId="77777777" w:rsidR="00807103" w:rsidRDefault="00807103" w:rsidP="00807103">
      <w:pPr>
        <w:pStyle w:val="CommentText"/>
      </w:pPr>
      <w:r>
        <w:rPr>
          <w:b/>
          <w:bCs/>
        </w:rPr>
        <w:t>Harmonization:</w:t>
      </w:r>
      <w:r>
        <w:t xml:space="preserve"> In alignment with NIH grant funding policies and to enhance research collaborations, all 'Study Data' slated for dissemination beyond the core research team will be harmonized and subjected to robust de-identification techniques. Adhering to the principles similar to the HIPAA Privacy Rule, we will implement data jittering methods and other de-identification strategies to obscure specific geolocations, dates, or any other detail that could potentially re-identify individuals. The process ensures the omission of direct identifiers, while maintaining the integrity and utility of the data for high-level analysis. These methods will allow us to retain essential information for research without compromising individual privacy.</w:t>
      </w:r>
    </w:p>
  </w:comment>
  <w:comment w:id="4849" w:author="Matthew Chersich" w:date="2024-08-13T23:49:00Z" w:initials="MC">
    <w:p w14:paraId="69FF6C4E" w14:textId="77777777" w:rsidR="0026318C" w:rsidRDefault="0026318C" w:rsidP="0026318C">
      <w:pPr>
        <w:pStyle w:val="CommentText"/>
      </w:pPr>
      <w:r>
        <w:rPr>
          <w:rStyle w:val="CommentReference"/>
        </w:rPr>
        <w:annotationRef/>
      </w:r>
      <w:r>
        <w:t>The terms here are not repeated in the text above, eg what is stage 1 file, pls define above</w:t>
      </w:r>
    </w:p>
  </w:comment>
  <w:comment w:id="4895" w:author="Craig Parker" w:date="2024-08-07T16:15:00Z" w:initials="CP">
    <w:p w14:paraId="4B993052" w14:textId="645B2922" w:rsidR="000A3B7B" w:rsidRDefault="000A3B7B" w:rsidP="000A3B7B">
      <w:pPr>
        <w:pStyle w:val="CommentText"/>
      </w:pPr>
      <w:r>
        <w:rPr>
          <w:rStyle w:val="CommentReference"/>
        </w:rPr>
        <w:annotationRef/>
      </w:r>
      <w:r>
        <w:t>Check if Sibu is happy with this</w:t>
      </w:r>
    </w:p>
  </w:comment>
  <w:comment w:id="4896" w:author="Matthew Chersich" w:date="2024-08-13T23:22:00Z" w:initials="MC">
    <w:p w14:paraId="6B6006FD" w14:textId="77777777" w:rsidR="00CA5950" w:rsidRDefault="00CA5950" w:rsidP="00CA5950">
      <w:pPr>
        <w:pStyle w:val="CommentText"/>
      </w:pPr>
      <w:r>
        <w:rPr>
          <w:rStyle w:val="CommentReference"/>
        </w:rPr>
        <w:annotationRef/>
      </w:r>
      <w:r>
        <w:t>Please copy this text into an email for Sibu and send that to her</w:t>
      </w:r>
    </w:p>
  </w:comment>
  <w:comment w:id="4972" w:author="Tamara Rosemary Govindasamy" w:date="2024-08-05T11:23:00Z" w:initials="TG">
    <w:p w14:paraId="57ABEE20" w14:textId="61610601" w:rsidR="0E3CF60B" w:rsidRDefault="0E3CF60B">
      <w:pPr>
        <w:pStyle w:val="CommentText"/>
      </w:pPr>
      <w:r>
        <w:t xml:space="preserve">Not sure if this makes sense? We can work on developing an internal (HEAT centre partners) data sharing procedure for upload to the CSAG platform. </w:t>
      </w:r>
      <w:r>
        <w:rPr>
          <w:rStyle w:val="CommentReference"/>
        </w:rPr>
        <w:annotationRef/>
      </w:r>
    </w:p>
  </w:comment>
  <w:comment w:id="5163" w:author="Matthew Chersich" w:date="2024-08-13T23:30:00Z" w:initials="MC">
    <w:p w14:paraId="44DE9D06" w14:textId="77777777" w:rsidR="00CA5950" w:rsidRDefault="00CA5950" w:rsidP="00CA5950">
      <w:pPr>
        <w:pStyle w:val="CommentText"/>
      </w:pPr>
      <w:r>
        <w:rPr>
          <w:rStyle w:val="CommentReference"/>
        </w:rPr>
        <w:annotationRef/>
      </w:r>
      <w:r>
        <w:t>Merge with 5,4</w:t>
      </w:r>
    </w:p>
  </w:comment>
  <w:comment w:id="5386" w:author="Matthew Chersich" w:date="2024-08-05T09:41:00Z" w:initials="MC">
    <w:p w14:paraId="464CEFB7" w14:textId="55C5EB8C" w:rsidR="0E3CF60B" w:rsidRDefault="0E3CF60B">
      <w:pPr>
        <w:pStyle w:val="CommentText"/>
      </w:pPr>
      <w:r>
        <w:t>check with DTA align with that text</w:t>
      </w:r>
      <w:r>
        <w:rPr>
          <w:rStyle w:val="CommentReference"/>
        </w:rPr>
        <w:annotationRef/>
      </w:r>
    </w:p>
  </w:comment>
  <w:comment w:id="5522" w:author="Matthew Chersich" w:date="2024-08-05T10:52:00Z" w:initials="MC">
    <w:p w14:paraId="65833B16" w14:textId="626A0721" w:rsidR="0E3CF60B" w:rsidRDefault="0E3CF60B">
      <w:pPr>
        <w:pStyle w:val="CommentText"/>
      </w:pPr>
      <w:r>
        <w:t>have section about briing new partners and sharing data within the consortium</w:t>
      </w:r>
      <w:r>
        <w:rPr>
          <w:rStyle w:val="CommentReference"/>
        </w:rPr>
        <w:annotationRef/>
      </w:r>
    </w:p>
  </w:comment>
  <w:comment w:id="5560" w:author="Matthew Chersich" w:date="2024-08-05T10:55:00Z" w:initials="MC">
    <w:p w14:paraId="493914C1" w14:textId="0FCA705D" w:rsidR="0E3CF60B" w:rsidRDefault="0E3CF60B">
      <w:pPr>
        <w:pStyle w:val="CommentText"/>
      </w:pPr>
      <w:r>
        <w:t>add to DTA that new partners may join the HC</w:t>
      </w:r>
      <w:r>
        <w:rPr>
          <w:rStyle w:val="CommentReference"/>
        </w:rPr>
        <w:annotationRef/>
      </w:r>
    </w:p>
  </w:comment>
  <w:comment w:id="6374" w:author="Craig Parker" w:date="2024-07-09T11:47:00Z" w:initials="CP">
    <w:p w14:paraId="2154E919" w14:textId="1F552F5E" w:rsidR="00707C35" w:rsidRDefault="00707C35" w:rsidP="00707C35">
      <w:pPr>
        <w:pStyle w:val="CommentText"/>
      </w:pPr>
      <w:r>
        <w:rPr>
          <w:rStyle w:val="CommentReference"/>
        </w:rPr>
        <w:annotationRef/>
      </w:r>
      <w:r>
        <w:t xml:space="preserve">This needs to align with the new proposed definitions of data </w:t>
      </w:r>
    </w:p>
  </w:comment>
  <w:comment w:id="9150" w:author="Matthew Chersich" w:date="2024-08-13T20:32:00Z" w:initials="MC">
    <w:p w14:paraId="5C4CD009" w14:textId="77777777" w:rsidR="00E5173C" w:rsidRDefault="00E5173C" w:rsidP="00E5173C">
      <w:pPr>
        <w:pStyle w:val="CommentText"/>
      </w:pPr>
      <w:r>
        <w:rPr>
          <w:rStyle w:val="CommentReference"/>
        </w:rPr>
        <w:annotationRef/>
      </w:r>
      <w:r>
        <w:t>Add the doc I sent you Craig</w:t>
      </w:r>
    </w:p>
  </w:comment>
  <w:comment w:id="9159" w:author="Darshnika Lakhoo" w:date="2024-08-08T15:17:00Z" w:initials="DL">
    <w:p w14:paraId="5ECAA0A4" w14:textId="77777777" w:rsidR="002277C1" w:rsidRDefault="002277C1" w:rsidP="002277C1">
      <w:pPr>
        <w:pStyle w:val="CommentText"/>
      </w:pPr>
      <w:r>
        <w:rPr>
          <w:rStyle w:val="CommentReference"/>
        </w:rPr>
        <w:annotationRef/>
      </w:r>
      <w:r>
        <w:rPr>
          <w:lang w:val="en-ZA"/>
        </w:rPr>
        <w:t>This might not be relevant for our purpose, could potentially remove?</w:t>
      </w:r>
    </w:p>
  </w:comment>
  <w:comment w:id="9227" w:author="Darshnika Lakhoo" w:date="2024-08-08T15:43:00Z" w:initials="DL">
    <w:p w14:paraId="1E819F07" w14:textId="77777777" w:rsidR="002277C1" w:rsidRDefault="002277C1" w:rsidP="002277C1">
      <w:pPr>
        <w:pStyle w:val="CommentText"/>
      </w:pPr>
      <w:r>
        <w:rPr>
          <w:rStyle w:val="CommentReference"/>
        </w:rPr>
        <w:annotationRef/>
      </w:r>
      <w:r>
        <w:rPr>
          <w:lang w:val="en-ZA"/>
        </w:rPr>
        <w:t>Could potentially remove</w:t>
      </w:r>
    </w:p>
  </w:comment>
  <w:comment w:id="9306" w:author="Matthew Chersich" w:date="2024-08-13T20:34:00Z" w:initials="MC">
    <w:p w14:paraId="09D5DE63" w14:textId="77777777" w:rsidR="00E5173C" w:rsidRDefault="00E5173C" w:rsidP="00E5173C">
      <w:pPr>
        <w:pStyle w:val="CommentText"/>
      </w:pPr>
      <w:r>
        <w:rPr>
          <w:rStyle w:val="CommentReference"/>
        </w:rPr>
        <w:annotationRef/>
      </w:r>
      <w:r>
        <w:t>Make same level header as other annex headers</w:t>
      </w:r>
    </w:p>
  </w:comment>
  <w:comment w:id="9317" w:author="Matthew Chersich" w:date="2024-08-13T20:37:00Z" w:initials="MC">
    <w:p w14:paraId="31170D35" w14:textId="77777777" w:rsidR="00E5173C" w:rsidRDefault="00E5173C" w:rsidP="00E5173C">
      <w:pPr>
        <w:pStyle w:val="CommentText"/>
      </w:pPr>
      <w:r>
        <w:rPr>
          <w:rStyle w:val="CommentReference"/>
        </w:rPr>
        <w:annotationRef/>
      </w:r>
      <w:r>
        <w:t>Make as footnotes to where they go, not references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8D34AF" w15:done="1"/>
  <w15:commentEx w15:paraId="05B03256" w15:done="1"/>
  <w15:commentEx w15:paraId="71C4673D" w15:done="1"/>
  <w15:commentEx w15:paraId="6C78A745" w15:done="1"/>
  <w15:commentEx w15:paraId="75FFC109" w15:done="1"/>
  <w15:commentEx w15:paraId="50EA7C1B" w15:done="1"/>
  <w15:commentEx w15:paraId="139FE760" w15:done="1"/>
  <w15:commentEx w15:paraId="2B1F1BEA" w15:paraIdParent="139FE760" w15:done="1"/>
  <w15:commentEx w15:paraId="3843AE86" w15:done="0"/>
  <w15:commentEx w15:paraId="6EA04A81" w15:done="0"/>
  <w15:commentEx w15:paraId="1A4AF954" w15:done="0"/>
  <w15:commentEx w15:paraId="185BC5DD" w15:paraIdParent="1A4AF954" w15:done="0"/>
  <w15:commentEx w15:paraId="2599B18C" w15:paraIdParent="1A4AF954" w15:done="0"/>
  <w15:commentEx w15:paraId="52C92027" w15:done="0"/>
  <w15:commentEx w15:paraId="20802A83" w15:done="0"/>
  <w15:commentEx w15:paraId="2BBD7EC5" w15:paraIdParent="20802A83" w15:done="0"/>
  <w15:commentEx w15:paraId="5F4F7367" w15:done="0"/>
  <w15:commentEx w15:paraId="1786D0A1" w15:done="0"/>
  <w15:commentEx w15:paraId="23BF4BA3" w15:paraIdParent="1786D0A1" w15:done="0"/>
  <w15:commentEx w15:paraId="0CCE63C2" w15:done="0"/>
  <w15:commentEx w15:paraId="3FDA69FB" w15:done="1"/>
  <w15:commentEx w15:paraId="7ADD8BE4" w15:done="1"/>
  <w15:commentEx w15:paraId="1B0D7F3B" w15:done="1"/>
  <w15:commentEx w15:paraId="4A644E82" w15:done="0"/>
  <w15:commentEx w15:paraId="7B5057EE" w15:done="0"/>
  <w15:commentEx w15:paraId="59067D65" w15:done="0"/>
  <w15:commentEx w15:paraId="40D5480E" w15:done="0"/>
  <w15:commentEx w15:paraId="66789026" w15:done="0"/>
  <w15:commentEx w15:paraId="3E8E682F" w15:paraIdParent="66789026" w15:done="0"/>
  <w15:commentEx w15:paraId="40A10E6F" w15:done="0"/>
  <w15:commentEx w15:paraId="411D9A8F" w15:done="0"/>
  <w15:commentEx w15:paraId="7E24EBBA" w15:done="0"/>
  <w15:commentEx w15:paraId="45BE6FF3" w15:done="0"/>
  <w15:commentEx w15:paraId="74705BA7" w15:done="0"/>
  <w15:commentEx w15:paraId="4EACC9BB" w15:done="0"/>
  <w15:commentEx w15:paraId="40F3B28E" w15:done="0"/>
  <w15:commentEx w15:paraId="04AFB91D" w15:done="0"/>
  <w15:commentEx w15:paraId="59CA3649" w15:done="0"/>
  <w15:commentEx w15:paraId="0D4481B9" w15:done="0"/>
  <w15:commentEx w15:paraId="6F7FF0CF" w15:done="0"/>
  <w15:commentEx w15:paraId="09A8AA04" w15:done="0"/>
  <w15:commentEx w15:paraId="2CA41B40" w15:done="0"/>
  <w15:commentEx w15:paraId="19A41B48" w15:done="0"/>
  <w15:commentEx w15:paraId="4CD23CB0" w15:done="0"/>
  <w15:commentEx w15:paraId="7D2C782C" w15:done="0"/>
  <w15:commentEx w15:paraId="6260E1D2" w15:done="1"/>
  <w15:commentEx w15:paraId="6E042582" w15:paraIdParent="6260E1D2" w15:done="1"/>
  <w15:commentEx w15:paraId="69FF6C4E" w15:done="0"/>
  <w15:commentEx w15:paraId="4B993052" w15:done="0"/>
  <w15:commentEx w15:paraId="6B6006FD" w15:paraIdParent="4B993052" w15:done="0"/>
  <w15:commentEx w15:paraId="57ABEE20" w15:done="0"/>
  <w15:commentEx w15:paraId="44DE9D06" w15:done="0"/>
  <w15:commentEx w15:paraId="464CEFB7" w15:done="0"/>
  <w15:commentEx w15:paraId="65833B16" w15:done="0"/>
  <w15:commentEx w15:paraId="493914C1" w15:done="0"/>
  <w15:commentEx w15:paraId="2154E919" w15:done="0"/>
  <w15:commentEx w15:paraId="5C4CD009" w15:done="1"/>
  <w15:commentEx w15:paraId="5ECAA0A4" w15:done="0"/>
  <w15:commentEx w15:paraId="1E819F07" w15:done="0"/>
  <w15:commentEx w15:paraId="09D5DE63" w15:done="0"/>
  <w15:commentEx w15:paraId="31170D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663D93" w16cex:dateUtc="2024-08-13T19:16:00Z"/>
  <w16cex:commentExtensible w16cex:durableId="2A663D6E" w16cex:dateUtc="2024-08-13T19:15:00Z"/>
  <w16cex:commentExtensible w16cex:durableId="2A6642CF" w16cex:dateUtc="2024-08-13T19:38:00Z"/>
  <w16cex:commentExtensible w16cex:durableId="2A6642F6" w16cex:dateUtc="2024-08-13T19:39:00Z"/>
  <w16cex:commentExtensible w16cex:durableId="2A6642DA" w16cex:dateUtc="2024-08-13T19:38:00Z"/>
  <w16cex:commentExtensible w16cex:durableId="2A664BC7" w16cex:dateUtc="2024-08-13T20:16:00Z"/>
  <w16cex:commentExtensible w16cex:durableId="4C5E8D31" w16cex:dateUtc="2024-08-08T08:14:00Z"/>
  <w16cex:commentExtensible w16cex:durableId="111E6586" w16cex:dateUtc="2024-08-08T08:16:00Z"/>
  <w16cex:commentExtensible w16cex:durableId="2A664C00" w16cex:dateUtc="2024-08-13T20:17:00Z"/>
  <w16cex:commentExtensible w16cex:durableId="2A664E22" w16cex:dateUtc="2024-08-13T20:26:00Z"/>
  <w16cex:commentExtensible w16cex:durableId="2A6658AD" w16cex:dateUtc="2024-08-13T21:11:00Z"/>
  <w16cex:commentExtensible w16cex:durableId="3A9B0D67" w16cex:dateUtc="2024-08-14T16:34:00Z"/>
  <w16cex:commentExtensible w16cex:durableId="2A31AEA0" w16cex:dateUtc="2024-08-14T16:35:00Z"/>
  <w16cex:commentExtensible w16cex:durableId="2A6658F2" w16cex:dateUtc="2024-08-13T21:13:00Z"/>
  <w16cex:commentExtensible w16cex:durableId="2A665BF7" w16cex:dateUtc="2024-08-13T21:25:00Z"/>
  <w16cex:commentExtensible w16cex:durableId="2A665C07" w16cex:dateUtc="2024-08-13T21:26:00Z"/>
  <w16cex:commentExtensible w16cex:durableId="2A665CAE" w16cex:dateUtc="2024-08-13T21:29:00Z"/>
  <w16cex:commentExtensible w16cex:durableId="598719DD" w16cex:dateUtc="2024-03-19T09:19:00Z"/>
  <w16cex:commentExtensible w16cex:durableId="4EC57CAC" w16cex:dateUtc="2024-07-09T14:02:00Z"/>
  <w16cex:commentExtensible w16cex:durableId="2A5A34C4" w16cex:dateUtc="2024-08-04T16:11:00Z"/>
  <w16cex:commentExtensible w16cex:durableId="2A5A337E" w16cex:dateUtc="2024-08-04T16:06:00Z"/>
  <w16cex:commentExtensible w16cex:durableId="2A665E6D" w16cex:dateUtc="2024-08-13T21:36:00Z"/>
  <w16cex:commentExtensible w16cex:durableId="2A665E81" w16cex:dateUtc="2024-08-13T21:36:00Z"/>
  <w16cex:commentExtensible w16cex:durableId="2A6668AC" w16cex:dateUtc="2024-08-13T22:20:00Z"/>
  <w16cex:commentExtensible w16cex:durableId="2A666A42" w16cex:dateUtc="2024-08-13T22:26:00Z"/>
  <w16cex:commentExtensible w16cex:durableId="2A666AB6" w16cex:dateUtc="2024-08-13T22:28:00Z"/>
  <w16cex:commentExtensible w16cex:durableId="2A666B88" w16cex:dateUtc="2024-08-13T22:32:00Z"/>
  <w16cex:commentExtensible w16cex:durableId="45B0D683" w16cex:dateUtc="2024-03-19T09:25:00Z"/>
  <w16cex:commentExtensible w16cex:durableId="1AA6DA48" w16cex:dateUtc="2024-07-08T10:20:00Z"/>
  <w16cex:commentExtensible w16cex:durableId="7E0C6AB1" w16cex:dateUtc="2024-08-05T08:15:00Z"/>
  <w16cex:commentExtensible w16cex:durableId="2A666BF6" w16cex:dateUtc="2024-08-13T22:34:00Z"/>
  <w16cex:commentExtensible w16cex:durableId="2A666C17" w16cex:dateUtc="2024-08-13T22:34:00Z"/>
  <w16cex:commentExtensible w16cex:durableId="2A666C7A" w16cex:dateUtc="2024-08-13T22:36:00Z"/>
  <w16cex:commentExtensible w16cex:durableId="2A666C85" w16cex:dateUtc="2024-08-13T22:36:00Z"/>
  <w16cex:commentExtensible w16cex:durableId="2A666C93" w16cex:dateUtc="2024-08-13T22:36:00Z"/>
  <w16cex:commentExtensible w16cex:durableId="2A666CBE" w16cex:dateUtc="2024-08-13T22:37:00Z"/>
  <w16cex:commentExtensible w16cex:durableId="2A666CFE" w16cex:dateUtc="2024-08-13T22:38:00Z"/>
  <w16cex:commentExtensible w16cex:durableId="2A666D24" w16cex:dateUtc="2024-08-13T22:39:00Z"/>
  <w16cex:commentExtensible w16cex:durableId="6BAE5A9E" w16cex:dateUtc="2024-08-05T08:32:00Z"/>
  <w16cex:commentExtensible w16cex:durableId="2A666F57" w16cex:dateUtc="2024-08-13T22:48:00Z"/>
  <w16cex:commentExtensible w16cex:durableId="2A666D8C" w16cex:dateUtc="2024-08-13T22:41:00Z"/>
  <w16cex:commentExtensible w16cex:durableId="2A666EE9" w16cex:dateUtc="2024-08-13T22:46:00Z"/>
  <w16cex:commentExtensible w16cex:durableId="2A666E70" w16cex:dateUtc="2024-08-13T22:44:00Z"/>
  <w16cex:commentExtensible w16cex:durableId="2A666E7F" w16cex:dateUtc="2024-08-13T22:45:00Z"/>
  <w16cex:commentExtensible w16cex:durableId="544AB221" w16cex:dateUtc="2024-08-07T13:16:00Z"/>
  <w16cex:commentExtensible w16cex:durableId="73F55D8E" w16cex:dateUtc="2024-03-19T09:36:00Z"/>
  <w16cex:commentExtensible w16cex:durableId="4E59C7F8" w16cex:dateUtc="2024-07-08T10:28:00Z"/>
  <w16cex:commentExtensible w16cex:durableId="2A666F80" w16cex:dateUtc="2024-08-13T22:49:00Z"/>
  <w16cex:commentExtensible w16cex:durableId="2BCF89BE" w16cex:dateUtc="2024-08-07T14:15:00Z"/>
  <w16cex:commentExtensible w16cex:durableId="2A666950" w16cex:dateUtc="2024-08-13T22:22:00Z"/>
  <w16cex:commentExtensible w16cex:durableId="7E7FF78B" w16cex:dateUtc="2024-08-05T09:23:00Z"/>
  <w16cex:commentExtensible w16cex:durableId="2A666B07" w16cex:dateUtc="2024-08-13T22:30:00Z"/>
  <w16cex:commentExtensible w16cex:durableId="5598F35A" w16cex:dateUtc="2024-08-05T08:41:00Z"/>
  <w16cex:commentExtensible w16cex:durableId="176BE9E6" w16cex:dateUtc="2024-08-05T09:52:00Z"/>
  <w16cex:commentExtensible w16cex:durableId="68CE8FBA" w16cex:dateUtc="2024-08-05T09:55:00Z"/>
  <w16cex:commentExtensible w16cex:durableId="17D9DE71" w16cex:dateUtc="2024-07-09T09:47:00Z"/>
  <w16cex:commentExtensible w16cex:durableId="2A66415F" w16cex:dateUtc="2024-08-13T19:32:00Z"/>
  <w16cex:commentExtensible w16cex:durableId="6CC93C4E" w16cex:dateUtc="2024-08-08T13:17:00Z"/>
  <w16cex:commentExtensible w16cex:durableId="1855F10B" w16cex:dateUtc="2024-08-08T13:43:00Z"/>
  <w16cex:commentExtensible w16cex:durableId="2A6641C9" w16cex:dateUtc="2024-08-13T19:34:00Z"/>
  <w16cex:commentExtensible w16cex:durableId="2A664281" w16cex:dateUtc="2024-08-13T1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8D34AF" w16cid:durableId="2A663D93"/>
  <w16cid:commentId w16cid:paraId="05B03256" w16cid:durableId="2A663D6E"/>
  <w16cid:commentId w16cid:paraId="71C4673D" w16cid:durableId="2A6642CF"/>
  <w16cid:commentId w16cid:paraId="6C78A745" w16cid:durableId="2A6642F6"/>
  <w16cid:commentId w16cid:paraId="75FFC109" w16cid:durableId="2A6642DA"/>
  <w16cid:commentId w16cid:paraId="50EA7C1B" w16cid:durableId="2A664BC7"/>
  <w16cid:commentId w16cid:paraId="139FE760" w16cid:durableId="4C5E8D31"/>
  <w16cid:commentId w16cid:paraId="2B1F1BEA" w16cid:durableId="111E6586"/>
  <w16cid:commentId w16cid:paraId="3843AE86" w16cid:durableId="2A664C00"/>
  <w16cid:commentId w16cid:paraId="6EA04A81" w16cid:durableId="2A664E22"/>
  <w16cid:commentId w16cid:paraId="1A4AF954" w16cid:durableId="2A6658AD"/>
  <w16cid:commentId w16cid:paraId="185BC5DD" w16cid:durableId="3A9B0D67"/>
  <w16cid:commentId w16cid:paraId="2599B18C" w16cid:durableId="2A31AEA0"/>
  <w16cid:commentId w16cid:paraId="52C92027" w16cid:durableId="2A6658F2"/>
  <w16cid:commentId w16cid:paraId="20802A83" w16cid:durableId="2A665BF7"/>
  <w16cid:commentId w16cid:paraId="2BBD7EC5" w16cid:durableId="2A665C07"/>
  <w16cid:commentId w16cid:paraId="5F4F7367" w16cid:durableId="2A665CAE"/>
  <w16cid:commentId w16cid:paraId="1786D0A1" w16cid:durableId="598719DD"/>
  <w16cid:commentId w16cid:paraId="23BF4BA3" w16cid:durableId="4EC57CAC"/>
  <w16cid:commentId w16cid:paraId="0CCE63C2" w16cid:durableId="2A5A34C4"/>
  <w16cid:commentId w16cid:paraId="3FDA69FB" w16cid:durableId="2A5A337E"/>
  <w16cid:commentId w16cid:paraId="7ADD8BE4" w16cid:durableId="2A665E6D"/>
  <w16cid:commentId w16cid:paraId="1B0D7F3B" w16cid:durableId="2A665E81"/>
  <w16cid:commentId w16cid:paraId="4A644E82" w16cid:durableId="2A6668AC"/>
  <w16cid:commentId w16cid:paraId="7B5057EE" w16cid:durableId="2A666A42"/>
  <w16cid:commentId w16cid:paraId="59067D65" w16cid:durableId="2A666AB6"/>
  <w16cid:commentId w16cid:paraId="40D5480E" w16cid:durableId="2A666B88"/>
  <w16cid:commentId w16cid:paraId="66789026" w16cid:durableId="45B0D683"/>
  <w16cid:commentId w16cid:paraId="3E8E682F" w16cid:durableId="1AA6DA48"/>
  <w16cid:commentId w16cid:paraId="40A10E6F" w16cid:durableId="7E0C6AB1"/>
  <w16cid:commentId w16cid:paraId="411D9A8F" w16cid:durableId="2A666BF6"/>
  <w16cid:commentId w16cid:paraId="7E24EBBA" w16cid:durableId="2A666C17"/>
  <w16cid:commentId w16cid:paraId="45BE6FF3" w16cid:durableId="2A666C7A"/>
  <w16cid:commentId w16cid:paraId="74705BA7" w16cid:durableId="2A666C85"/>
  <w16cid:commentId w16cid:paraId="4EACC9BB" w16cid:durableId="2A666C93"/>
  <w16cid:commentId w16cid:paraId="40F3B28E" w16cid:durableId="2A666CBE"/>
  <w16cid:commentId w16cid:paraId="04AFB91D" w16cid:durableId="2A666CFE"/>
  <w16cid:commentId w16cid:paraId="59CA3649" w16cid:durableId="2A666D24"/>
  <w16cid:commentId w16cid:paraId="0D4481B9" w16cid:durableId="6BAE5A9E"/>
  <w16cid:commentId w16cid:paraId="6F7FF0CF" w16cid:durableId="2A666F57"/>
  <w16cid:commentId w16cid:paraId="09A8AA04" w16cid:durableId="2A666D8C"/>
  <w16cid:commentId w16cid:paraId="2CA41B40" w16cid:durableId="2A666EE9"/>
  <w16cid:commentId w16cid:paraId="19A41B48" w16cid:durableId="2A666E70"/>
  <w16cid:commentId w16cid:paraId="4CD23CB0" w16cid:durableId="2A666E7F"/>
  <w16cid:commentId w16cid:paraId="7D2C782C" w16cid:durableId="544AB221"/>
  <w16cid:commentId w16cid:paraId="6260E1D2" w16cid:durableId="73F55D8E"/>
  <w16cid:commentId w16cid:paraId="6E042582" w16cid:durableId="4E59C7F8"/>
  <w16cid:commentId w16cid:paraId="69FF6C4E" w16cid:durableId="2A666F80"/>
  <w16cid:commentId w16cid:paraId="4B993052" w16cid:durableId="2BCF89BE"/>
  <w16cid:commentId w16cid:paraId="6B6006FD" w16cid:durableId="2A666950"/>
  <w16cid:commentId w16cid:paraId="57ABEE20" w16cid:durableId="7E7FF78B"/>
  <w16cid:commentId w16cid:paraId="44DE9D06" w16cid:durableId="2A666B07"/>
  <w16cid:commentId w16cid:paraId="464CEFB7" w16cid:durableId="5598F35A"/>
  <w16cid:commentId w16cid:paraId="65833B16" w16cid:durableId="176BE9E6"/>
  <w16cid:commentId w16cid:paraId="493914C1" w16cid:durableId="68CE8FBA"/>
  <w16cid:commentId w16cid:paraId="2154E919" w16cid:durableId="17D9DE71"/>
  <w16cid:commentId w16cid:paraId="5C4CD009" w16cid:durableId="2A66415F"/>
  <w16cid:commentId w16cid:paraId="5ECAA0A4" w16cid:durableId="6CC93C4E"/>
  <w16cid:commentId w16cid:paraId="1E819F07" w16cid:durableId="1855F10B"/>
  <w16cid:commentId w16cid:paraId="09D5DE63" w16cid:durableId="2A6641C9"/>
  <w16cid:commentId w16cid:paraId="31170D35" w16cid:durableId="2A6642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20B3CE" w14:textId="77777777" w:rsidR="00861281" w:rsidRDefault="00861281">
      <w:pPr>
        <w:spacing w:line="240" w:lineRule="auto"/>
      </w:pPr>
      <w:r>
        <w:separator/>
      </w:r>
    </w:p>
  </w:endnote>
  <w:endnote w:type="continuationSeparator" w:id="0">
    <w:p w14:paraId="39597169" w14:textId="77777777" w:rsidR="00861281" w:rsidRDefault="008612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altName w:val="Calibri"/>
    <w:charset w:val="00"/>
    <w:family w:val="auto"/>
    <w:pitch w:val="variable"/>
    <w:sig w:usb0="A00002FF" w:usb1="5000204B" w:usb2="00000000" w:usb3="00000000" w:csb0="00000197" w:csb1="00000000"/>
    <w:embedRegular r:id="rId1" w:fontKey="{CC49C4AC-383D-4825-962B-BE955FD29606}"/>
    <w:embedBold r:id="rId2" w:fontKey="{E25DA860-7995-4067-990A-0E7B5EA10BB7}"/>
    <w:embedItalic r:id="rId3" w:fontKey="{55FCC7EE-3BE6-4B49-B4A2-6C5361F7D6E5}"/>
    <w:embedBoldItalic r:id="rId4" w:fontKey="{65F5C8ED-E6E6-4581-AEF7-24AF7E58E71F}"/>
  </w:font>
  <w:font w:name="Noto Sans Symbols">
    <w:altName w:val="Calibri"/>
    <w:charset w:val="00"/>
    <w:family w:val="auto"/>
    <w:pitch w:val="default"/>
    <w:embedRegular r:id="rId5" w:fontKey="{0FCC9B15-CBC3-40B0-871C-F690DAD5F779}"/>
  </w:font>
  <w:font w:name="Calibri">
    <w:panose1 w:val="020F0502020204030204"/>
    <w:charset w:val="00"/>
    <w:family w:val="swiss"/>
    <w:pitch w:val="variable"/>
    <w:sig w:usb0="E4002EFF" w:usb1="C200247B" w:usb2="00000009" w:usb3="00000000" w:csb0="000001FF" w:csb1="00000000"/>
    <w:embedRegular r:id="rId6" w:fontKey="{D6CA7611-0684-431E-89D8-920724A9A4B5}"/>
    <w:embedBold r:id="rId7" w:fontKey="{05992B9C-B179-461C-A86E-9C5DD2B91B2E}"/>
    <w:embedItalic r:id="rId8" w:fontKey="{6F64A962-73B7-4B72-8A59-F750620E18D7}"/>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embedRegular r:id="rId9" w:fontKey="{C66F136D-9257-47E9-A9E1-ADED8F1DD646}"/>
  </w:font>
  <w:font w:name="Aptos Narrow">
    <w:charset w:val="00"/>
    <w:family w:val="swiss"/>
    <w:pitch w:val="variable"/>
    <w:sig w:usb0="20000287" w:usb1="00000003" w:usb2="00000000" w:usb3="00000000" w:csb0="0000019F" w:csb1="00000000"/>
    <w:embedRegular r:id="rId10" w:fontKey="{2FB35BE4-C902-49A2-BF40-8C2530C85D9F}"/>
    <w:embedBold r:id="rId11" w:fontKey="{2E8FEABD-FD99-48D7-8033-D3F9E24385F4}"/>
  </w:font>
  <w:font w:name="Segoe UI">
    <w:panose1 w:val="020B0502040204020203"/>
    <w:charset w:val="00"/>
    <w:family w:val="swiss"/>
    <w:pitch w:val="variable"/>
    <w:sig w:usb0="E4002EFF" w:usb1="C000E47F" w:usb2="00000009" w:usb3="00000000" w:csb0="000001FF" w:csb1="00000000"/>
    <w:embedRegular r:id="rId12" w:fontKey="{88D1511E-56A6-42CB-B4E1-68B8C1DBE992}"/>
  </w:font>
  <w:font w:name="Aptos">
    <w:charset w:val="00"/>
    <w:family w:val="swiss"/>
    <w:pitch w:val="variable"/>
    <w:sig w:usb0="20000287" w:usb1="00000003" w:usb2="00000000" w:usb3="00000000" w:csb0="0000019F" w:csb1="00000000"/>
    <w:embedRegular r:id="rId13" w:fontKey="{34F73D08-7FC2-4CDE-9F69-52AEA9CD90C4}"/>
  </w:font>
  <w:font w:name="Segoe UI Symbol">
    <w:panose1 w:val="020B0502040204020203"/>
    <w:charset w:val="00"/>
    <w:family w:val="swiss"/>
    <w:pitch w:val="variable"/>
    <w:sig w:usb0="800001E3" w:usb1="1200FFEF" w:usb2="00040000" w:usb3="00000000" w:csb0="00000001" w:csb1="00000000"/>
    <w:embedRegular r:id="rId14" w:fontKey="{C228BADB-1BC9-4EB0-8CA0-4489216877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3DE95" w14:textId="6B8F8573" w:rsidR="00134238" w:rsidRDefault="00134238">
    <w:pPr>
      <w:pStyle w:val="Footer"/>
      <w:rPr>
        <w:ins w:id="6822" w:author="Craig Parker" w:date="2024-08-14T16:43:00Z" w16du:dateUtc="2024-08-14T14:43:00Z"/>
      </w:rPr>
    </w:pPr>
    <w:ins w:id="6823" w:author="Craig Parker" w:date="2024-08-14T16:43:00Z" w16du:dateUtc="2024-08-14T14:43:00Z">
      <w:r>
        <w:t xml:space="preserve">Document version </w:t>
      </w:r>
    </w:ins>
    <w:ins w:id="6824" w:author="Craig Parker" w:date="2024-08-14T17:44:00Z" w16du:dateUtc="2024-08-14T15:44:00Z">
      <w:r w:rsidR="0027516D">
        <w:t>2</w:t>
      </w:r>
    </w:ins>
    <w:ins w:id="6825" w:author="Craig Parker" w:date="2024-08-14T16:43:00Z" w16du:dateUtc="2024-08-14T14:43:00Z">
      <w:r>
        <w:t>.</w:t>
      </w:r>
    </w:ins>
    <w:ins w:id="6826" w:author="Craig Parker" w:date="2024-08-14T17:44:00Z" w16du:dateUtc="2024-08-14T15:44:00Z">
      <w:r w:rsidR="0027516D">
        <w:t>1</w:t>
      </w:r>
    </w:ins>
    <w:ins w:id="6827" w:author="Craig Parker" w:date="2024-08-14T16:43:00Z" w16du:dateUtc="2024-08-14T14:43:00Z">
      <w:r>
        <w:t xml:space="preserve"> </w:t>
      </w:r>
    </w:ins>
    <w:ins w:id="6828" w:author="Craig Parker" w:date="2024-08-14T16:44:00Z" w16du:dateUtc="2024-08-14T14:44:00Z">
      <w:r>
        <w:t>| 14-08-2024</w:t>
      </w:r>
    </w:ins>
  </w:p>
  <w:p w14:paraId="0D484D2F" w14:textId="48F6A7F4" w:rsidR="3DE9DB2F" w:rsidRDefault="3DE9DB2F" w:rsidP="3DE9DB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320"/>
      <w:gridCol w:w="4320"/>
      <w:gridCol w:w="4320"/>
    </w:tblGrid>
    <w:tr w:rsidR="3DE9DB2F" w14:paraId="13C114AC" w14:textId="77777777" w:rsidTr="3DE9DB2F">
      <w:trPr>
        <w:trHeight w:val="300"/>
      </w:trPr>
      <w:tc>
        <w:tcPr>
          <w:tcW w:w="4320" w:type="dxa"/>
        </w:tcPr>
        <w:p w14:paraId="289A8D6C" w14:textId="3BC24B01" w:rsidR="3DE9DB2F" w:rsidRDefault="3DE9DB2F" w:rsidP="3DE9DB2F">
          <w:pPr>
            <w:pStyle w:val="Header"/>
            <w:ind w:left="-115"/>
          </w:pPr>
        </w:p>
      </w:tc>
      <w:tc>
        <w:tcPr>
          <w:tcW w:w="4320" w:type="dxa"/>
        </w:tcPr>
        <w:p w14:paraId="0CEFA871" w14:textId="2542E54E" w:rsidR="3DE9DB2F" w:rsidRDefault="3DE9DB2F" w:rsidP="3DE9DB2F">
          <w:pPr>
            <w:pStyle w:val="Header"/>
            <w:jc w:val="center"/>
          </w:pPr>
        </w:p>
      </w:tc>
      <w:tc>
        <w:tcPr>
          <w:tcW w:w="4320" w:type="dxa"/>
        </w:tcPr>
        <w:p w14:paraId="3F59D14A" w14:textId="1FDC8A3D" w:rsidR="3DE9DB2F" w:rsidRDefault="3DE9DB2F" w:rsidP="3DE9DB2F">
          <w:pPr>
            <w:pStyle w:val="Header"/>
            <w:ind w:right="-115"/>
            <w:jc w:val="right"/>
          </w:pPr>
        </w:p>
      </w:tc>
    </w:tr>
  </w:tbl>
  <w:p w14:paraId="23F5C32A" w14:textId="072BBF19" w:rsidR="3DE9DB2F" w:rsidRDefault="3DE9DB2F" w:rsidP="3DE9DB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5DE852" w14:textId="77777777" w:rsidR="00861281" w:rsidRDefault="00861281">
      <w:pPr>
        <w:spacing w:line="240" w:lineRule="auto"/>
      </w:pPr>
      <w:r>
        <w:separator/>
      </w:r>
    </w:p>
  </w:footnote>
  <w:footnote w:type="continuationSeparator" w:id="0">
    <w:p w14:paraId="5FFE04E4" w14:textId="77777777" w:rsidR="00861281" w:rsidRDefault="00861281">
      <w:pPr>
        <w:spacing w:line="240" w:lineRule="auto"/>
      </w:pPr>
      <w:r>
        <w:continuationSeparator/>
      </w:r>
    </w:p>
  </w:footnote>
  <w:footnote w:id="1">
    <w:p w14:paraId="3C0644F1" w14:textId="77777777" w:rsidR="00D17044" w:rsidRPr="006A7C0B" w:rsidRDefault="00D17044" w:rsidP="00D17044">
      <w:pPr>
        <w:spacing w:line="240" w:lineRule="auto"/>
        <w:rPr>
          <w:ins w:id="4213" w:author="Craig Parker" w:date="2024-08-07T13:39:00Z"/>
          <w:szCs w:val="18"/>
          <w:rPrChange w:id="4214" w:author="Matthew Chersich" w:date="2024-08-13T23:35:00Z">
            <w:rPr>
              <w:ins w:id="4215" w:author="Craig Parker" w:date="2024-08-07T13:39:00Z"/>
              <w:sz w:val="20"/>
            </w:rPr>
          </w:rPrChange>
        </w:rPr>
      </w:pPr>
      <w:ins w:id="4216" w:author="Craig Parker" w:date="2024-08-07T13:39:00Z">
        <w:r w:rsidRPr="006A7C0B">
          <w:rPr>
            <w:szCs w:val="18"/>
            <w:vertAlign w:val="superscript"/>
          </w:rPr>
          <w:footnoteRef/>
        </w:r>
        <w:r w:rsidRPr="006A7C0B">
          <w:rPr>
            <w:szCs w:val="18"/>
            <w:rPrChange w:id="4217" w:author="Matthew Chersich" w:date="2024-08-13T23:35:00Z">
              <w:rPr>
                <w:sz w:val="20"/>
              </w:rPr>
            </w:rPrChange>
          </w:rPr>
          <w:t xml:space="preserve"> https://www.hhs.gov/hipaa/for-professionals/privacy/special-topics/de-identification/index.html</w:t>
        </w:r>
      </w:ins>
    </w:p>
  </w:footnote>
  <w:footnote w:id="2">
    <w:p w14:paraId="578FB1AF" w14:textId="77777777" w:rsidR="00D17044" w:rsidRPr="006A7C0B" w:rsidRDefault="00D17044" w:rsidP="00D17044">
      <w:pPr>
        <w:spacing w:line="240" w:lineRule="auto"/>
        <w:rPr>
          <w:ins w:id="4298" w:author="Craig Parker" w:date="2024-08-07T13:39:00Z"/>
          <w:szCs w:val="18"/>
          <w:rPrChange w:id="4299" w:author="Matthew Chersich" w:date="2024-08-13T23:39:00Z">
            <w:rPr>
              <w:ins w:id="4300" w:author="Craig Parker" w:date="2024-08-07T13:39:00Z"/>
              <w:sz w:val="20"/>
            </w:rPr>
          </w:rPrChange>
        </w:rPr>
      </w:pPr>
      <w:ins w:id="4301" w:author="Craig Parker" w:date="2024-08-07T13:39:00Z">
        <w:r w:rsidRPr="006A7C0B">
          <w:rPr>
            <w:szCs w:val="18"/>
            <w:vertAlign w:val="superscript"/>
          </w:rPr>
          <w:footnoteRef/>
        </w:r>
        <w:r w:rsidRPr="006A7C0B">
          <w:rPr>
            <w:szCs w:val="18"/>
            <w:rPrChange w:id="4302" w:author="Matthew Chersich" w:date="2024-08-13T23:39:00Z">
              <w:rPr>
                <w:sz w:val="20"/>
              </w:rPr>
            </w:rPrChange>
          </w:rPr>
          <w:t xml:space="preserve"> https://www.hhs.gov/hipaa/for-professionals/privacy/special-topics/de-identification/index.html</w:t>
        </w:r>
      </w:ins>
    </w:p>
  </w:footnote>
  <w:footnote w:id="3">
    <w:p w14:paraId="000002DA" w14:textId="77777777" w:rsidR="007813F4" w:rsidDel="00D17044" w:rsidRDefault="009511AE">
      <w:pPr>
        <w:spacing w:line="240" w:lineRule="auto"/>
        <w:rPr>
          <w:del w:id="5104" w:author="Craig Parker" w:date="2024-08-07T13:38:00Z"/>
          <w:sz w:val="20"/>
        </w:rPr>
      </w:pPr>
      <w:del w:id="5105" w:author="Craig Parker" w:date="2024-08-07T13:38:00Z">
        <w:r w:rsidDel="00D17044">
          <w:rPr>
            <w:vertAlign w:val="superscript"/>
          </w:rPr>
          <w:footnoteRef/>
        </w:r>
        <w:r w:rsidDel="00D17044">
          <w:rPr>
            <w:sz w:val="20"/>
          </w:rPr>
          <w:delText xml:space="preserve"> https://www.hhs.gov/hipaa/for-professionals/privacy/special-topics/de-identification/index.html</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14535" w14:textId="79DAC143" w:rsidR="3DE9DB2F" w:rsidRDefault="3DE9DB2F" w:rsidP="3DE9DB2F">
    <w:pPr>
      <w:pStyle w:val="Header"/>
      <w:jc w:val="center"/>
    </w:pPr>
    <w:r>
      <w:fldChar w:fldCharType="begin"/>
    </w:r>
    <w:r>
      <w:instrText>PAGE</w:instrText>
    </w:r>
    <w:r>
      <w:fldChar w:fldCharType="separate"/>
    </w:r>
    <w:r w:rsidR="00E278EA">
      <w:rPr>
        <w:noProof/>
      </w:rPr>
      <w:t>1</w:t>
    </w:r>
    <w:r>
      <w:fldChar w:fldCharType="end"/>
    </w:r>
  </w:p>
  <w:p w14:paraId="000002D8" w14:textId="77777777" w:rsidR="007813F4" w:rsidRDefault="009511AE">
    <w:pPr>
      <w:pBdr>
        <w:top w:val="nil"/>
        <w:left w:val="nil"/>
        <w:bottom w:val="nil"/>
        <w:right w:val="nil"/>
        <w:between w:val="nil"/>
      </w:pBdr>
      <w:tabs>
        <w:tab w:val="center" w:pos="4513"/>
        <w:tab w:val="right" w:pos="9026"/>
      </w:tabs>
      <w:spacing w:line="240" w:lineRule="auto"/>
      <w:jc w:val="right"/>
      <w:rPr>
        <w:rFonts w:eastAsia="Arial" w:cs="Arial"/>
        <w:color w:val="000000"/>
        <w:szCs w:val="18"/>
      </w:rPr>
    </w:pPr>
    <w:r>
      <w:rPr>
        <w:rFonts w:eastAsia="Arial" w:cs="Arial"/>
        <w:noProof/>
        <w:color w:val="000000"/>
        <w:szCs w:val="18"/>
      </w:rPr>
      <w:drawing>
        <wp:inline distT="0" distB="0" distL="0" distR="0" wp14:anchorId="663801CE" wp14:editId="07777777">
          <wp:extent cx="761710" cy="789155"/>
          <wp:effectExtent l="0" t="0" r="0" b="0"/>
          <wp:docPr id="1074859449" name="image2.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icon&#10;&#10;Description automatically generated"/>
                  <pic:cNvPicPr preferRelativeResize="0"/>
                </pic:nvPicPr>
                <pic:blipFill>
                  <a:blip r:embed="rId1"/>
                  <a:srcRect/>
                  <a:stretch>
                    <a:fillRect/>
                  </a:stretch>
                </pic:blipFill>
                <pic:spPr>
                  <a:xfrm>
                    <a:off x="0" y="0"/>
                    <a:ext cx="761710" cy="789155"/>
                  </a:xfrm>
                  <a:prstGeom prst="rect">
                    <a:avLst/>
                  </a:prstGeom>
                  <a:ln/>
                </pic:spPr>
              </pic:pic>
            </a:graphicData>
          </a:graphic>
        </wp:inline>
      </w:drawing>
    </w:r>
  </w:p>
  <w:p w14:paraId="000002D9" w14:textId="77777777" w:rsidR="007813F4" w:rsidRDefault="007813F4">
    <w:pPr>
      <w:pBdr>
        <w:top w:val="nil"/>
        <w:left w:val="nil"/>
        <w:bottom w:val="nil"/>
        <w:right w:val="nil"/>
        <w:between w:val="nil"/>
      </w:pBdr>
      <w:tabs>
        <w:tab w:val="center" w:pos="4513"/>
        <w:tab w:val="right" w:pos="9026"/>
      </w:tabs>
      <w:spacing w:line="240" w:lineRule="auto"/>
      <w:rPr>
        <w:rFonts w:eastAsia="Arial" w:cs="Arial"/>
        <w:color w:val="000000"/>
        <w:szCs w:val="18"/>
      </w:rPr>
    </w:pPr>
  </w:p>
</w:hdr>
</file>

<file path=word/intelligence2.xml><?xml version="1.0" encoding="utf-8"?>
<int2:intelligence xmlns:int2="http://schemas.microsoft.com/office/intelligence/2020/intelligence" xmlns:oel="http://schemas.microsoft.com/office/2019/extlst">
  <int2:observations>
    <int2:textHash int2:hashCode="AM5Bx2YHZQqbeS" int2:id="IIQiCVVp">
      <int2:state int2:value="Rejected" int2:type="LegacyProofing"/>
    </int2:textHash>
    <int2:textHash int2:hashCode="UuEgcJB2Ztsqaj" int2:id="LNoPCDOD">
      <int2:state int2:value="Rejected" int2:type="LegacyProofing"/>
    </int2:textHash>
    <int2:textHash int2:hashCode="AqfgSyRHC4nxz9" int2:id="CRmZwCvB">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05D9"/>
    <w:multiLevelType w:val="hybridMultilevel"/>
    <w:tmpl w:val="677EBCDA"/>
    <w:lvl w:ilvl="0" w:tplc="6C50CBE8">
      <w:start w:val="1"/>
      <w:numFmt w:val="bullet"/>
      <w:lvlText w:val="·"/>
      <w:lvlJc w:val="left"/>
      <w:pPr>
        <w:ind w:left="720" w:hanging="360"/>
      </w:pPr>
      <w:rPr>
        <w:rFonts w:ascii="Symbol" w:hAnsi="Symbol" w:hint="default"/>
      </w:rPr>
    </w:lvl>
    <w:lvl w:ilvl="1" w:tplc="24A88CF0">
      <w:start w:val="1"/>
      <w:numFmt w:val="bullet"/>
      <w:lvlText w:val="o"/>
      <w:lvlJc w:val="left"/>
      <w:pPr>
        <w:ind w:left="1440" w:hanging="360"/>
      </w:pPr>
      <w:rPr>
        <w:rFonts w:ascii="Courier New" w:hAnsi="Courier New" w:hint="default"/>
      </w:rPr>
    </w:lvl>
    <w:lvl w:ilvl="2" w:tplc="5484BEDC">
      <w:start w:val="1"/>
      <w:numFmt w:val="bullet"/>
      <w:lvlText w:val=""/>
      <w:lvlJc w:val="left"/>
      <w:pPr>
        <w:ind w:left="2160" w:hanging="360"/>
      </w:pPr>
      <w:rPr>
        <w:rFonts w:ascii="Wingdings" w:hAnsi="Wingdings" w:hint="default"/>
      </w:rPr>
    </w:lvl>
    <w:lvl w:ilvl="3" w:tplc="7800F74C">
      <w:start w:val="1"/>
      <w:numFmt w:val="bullet"/>
      <w:lvlText w:val=""/>
      <w:lvlJc w:val="left"/>
      <w:pPr>
        <w:ind w:left="2880" w:hanging="360"/>
      </w:pPr>
      <w:rPr>
        <w:rFonts w:ascii="Symbol" w:hAnsi="Symbol" w:hint="default"/>
      </w:rPr>
    </w:lvl>
    <w:lvl w:ilvl="4" w:tplc="DEDC1D6C">
      <w:start w:val="1"/>
      <w:numFmt w:val="bullet"/>
      <w:lvlText w:val="o"/>
      <w:lvlJc w:val="left"/>
      <w:pPr>
        <w:ind w:left="3600" w:hanging="360"/>
      </w:pPr>
      <w:rPr>
        <w:rFonts w:ascii="Courier New" w:hAnsi="Courier New" w:hint="default"/>
      </w:rPr>
    </w:lvl>
    <w:lvl w:ilvl="5" w:tplc="3634C6EA">
      <w:start w:val="1"/>
      <w:numFmt w:val="bullet"/>
      <w:lvlText w:val=""/>
      <w:lvlJc w:val="left"/>
      <w:pPr>
        <w:ind w:left="4320" w:hanging="360"/>
      </w:pPr>
      <w:rPr>
        <w:rFonts w:ascii="Wingdings" w:hAnsi="Wingdings" w:hint="default"/>
      </w:rPr>
    </w:lvl>
    <w:lvl w:ilvl="6" w:tplc="846A7588">
      <w:start w:val="1"/>
      <w:numFmt w:val="bullet"/>
      <w:lvlText w:val=""/>
      <w:lvlJc w:val="left"/>
      <w:pPr>
        <w:ind w:left="5040" w:hanging="360"/>
      </w:pPr>
      <w:rPr>
        <w:rFonts w:ascii="Symbol" w:hAnsi="Symbol" w:hint="default"/>
      </w:rPr>
    </w:lvl>
    <w:lvl w:ilvl="7" w:tplc="7294FB78">
      <w:start w:val="1"/>
      <w:numFmt w:val="bullet"/>
      <w:lvlText w:val="o"/>
      <w:lvlJc w:val="left"/>
      <w:pPr>
        <w:ind w:left="5760" w:hanging="360"/>
      </w:pPr>
      <w:rPr>
        <w:rFonts w:ascii="Courier New" w:hAnsi="Courier New" w:hint="default"/>
      </w:rPr>
    </w:lvl>
    <w:lvl w:ilvl="8" w:tplc="ED9C30E6">
      <w:start w:val="1"/>
      <w:numFmt w:val="bullet"/>
      <w:lvlText w:val=""/>
      <w:lvlJc w:val="left"/>
      <w:pPr>
        <w:ind w:left="6480" w:hanging="360"/>
      </w:pPr>
      <w:rPr>
        <w:rFonts w:ascii="Wingdings" w:hAnsi="Wingdings" w:hint="default"/>
      </w:rPr>
    </w:lvl>
  </w:abstractNum>
  <w:abstractNum w:abstractNumId="1" w15:restartNumberingAfterBreak="0">
    <w:nsid w:val="018A30DB"/>
    <w:multiLevelType w:val="multilevel"/>
    <w:tmpl w:val="E84AF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70079"/>
    <w:multiLevelType w:val="multilevel"/>
    <w:tmpl w:val="B5144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718F3"/>
    <w:multiLevelType w:val="multilevel"/>
    <w:tmpl w:val="A52E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60159"/>
    <w:multiLevelType w:val="hybridMultilevel"/>
    <w:tmpl w:val="BAA25E5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624506C"/>
    <w:multiLevelType w:val="multilevel"/>
    <w:tmpl w:val="243A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672974"/>
    <w:multiLevelType w:val="multilevel"/>
    <w:tmpl w:val="282EF36A"/>
    <w:lvl w:ilvl="0">
      <w:start w:val="10"/>
      <w:numFmt w:val="decimal"/>
      <w:lvlText w:val="%1."/>
      <w:lvlJc w:val="left"/>
      <w:pPr>
        <w:ind w:left="430" w:hanging="430"/>
      </w:pPr>
      <w:rPr>
        <w:rFonts w:hint="default"/>
        <w:b/>
      </w:rPr>
    </w:lvl>
    <w:lvl w:ilvl="1">
      <w:start w:val="1"/>
      <w:numFmt w:val="decimal"/>
      <w:lvlText w:val="%1.%2."/>
      <w:lvlJc w:val="left"/>
      <w:pPr>
        <w:ind w:left="1150" w:hanging="43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400" w:hanging="108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7" w15:restartNumberingAfterBreak="0">
    <w:nsid w:val="09413180"/>
    <w:multiLevelType w:val="hybridMultilevel"/>
    <w:tmpl w:val="B5F62C0E"/>
    <w:lvl w:ilvl="0" w:tplc="63FC1750">
      <w:numFmt w:val="bullet"/>
      <w:lvlText w:val=""/>
      <w:lvlJc w:val="left"/>
      <w:pPr>
        <w:ind w:left="720" w:hanging="360"/>
      </w:pPr>
      <w:rPr>
        <w:rFonts w:ascii="Nunito" w:eastAsia="Times New Roman" w:hAnsi="Nunito"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AAE6175"/>
    <w:multiLevelType w:val="multilevel"/>
    <w:tmpl w:val="130C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00520"/>
    <w:multiLevelType w:val="multilevel"/>
    <w:tmpl w:val="534E3C8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D7C06A8"/>
    <w:multiLevelType w:val="multilevel"/>
    <w:tmpl w:val="2766C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5B719E"/>
    <w:multiLevelType w:val="multilevel"/>
    <w:tmpl w:val="FFFFFFFF"/>
    <w:lvl w:ilvl="0">
      <w:start w:val="1"/>
      <w:numFmt w:val="bullet"/>
      <w:lvlText w:val="●"/>
      <w:lvlJc w:val="left"/>
      <w:pPr>
        <w:ind w:left="770" w:hanging="360"/>
      </w:pPr>
      <w:rPr>
        <w:rFonts w:ascii="Noto Sans Symbols" w:eastAsia="Noto Sans Symbols" w:hAnsi="Noto Sans Symbols" w:cs="Noto Sans Symbols"/>
      </w:rPr>
    </w:lvl>
    <w:lvl w:ilvl="1">
      <w:start w:val="1"/>
      <w:numFmt w:val="bullet"/>
      <w:lvlText w:val="o"/>
      <w:lvlJc w:val="left"/>
      <w:pPr>
        <w:ind w:left="1490" w:hanging="360"/>
      </w:pPr>
      <w:rPr>
        <w:rFonts w:ascii="Courier New" w:eastAsia="Courier New" w:hAnsi="Courier New" w:cs="Courier New"/>
      </w:rPr>
    </w:lvl>
    <w:lvl w:ilvl="2">
      <w:start w:val="1"/>
      <w:numFmt w:val="bullet"/>
      <w:lvlText w:val="▪"/>
      <w:lvlJc w:val="left"/>
      <w:pPr>
        <w:ind w:left="2210" w:hanging="360"/>
      </w:pPr>
      <w:rPr>
        <w:rFonts w:ascii="Noto Sans Symbols" w:eastAsia="Noto Sans Symbols" w:hAnsi="Noto Sans Symbols" w:cs="Noto Sans Symbols"/>
      </w:rPr>
    </w:lvl>
    <w:lvl w:ilvl="3">
      <w:start w:val="1"/>
      <w:numFmt w:val="bullet"/>
      <w:lvlText w:val="●"/>
      <w:lvlJc w:val="left"/>
      <w:pPr>
        <w:ind w:left="2930" w:hanging="360"/>
      </w:pPr>
      <w:rPr>
        <w:rFonts w:ascii="Noto Sans Symbols" w:eastAsia="Noto Sans Symbols" w:hAnsi="Noto Sans Symbols" w:cs="Noto Sans Symbols"/>
      </w:rPr>
    </w:lvl>
    <w:lvl w:ilvl="4">
      <w:start w:val="1"/>
      <w:numFmt w:val="bullet"/>
      <w:lvlText w:val="o"/>
      <w:lvlJc w:val="left"/>
      <w:pPr>
        <w:ind w:left="3650" w:hanging="360"/>
      </w:pPr>
      <w:rPr>
        <w:rFonts w:ascii="Courier New" w:eastAsia="Courier New" w:hAnsi="Courier New" w:cs="Courier New"/>
      </w:rPr>
    </w:lvl>
    <w:lvl w:ilvl="5">
      <w:start w:val="1"/>
      <w:numFmt w:val="bullet"/>
      <w:lvlText w:val="▪"/>
      <w:lvlJc w:val="left"/>
      <w:pPr>
        <w:ind w:left="4370" w:hanging="360"/>
      </w:pPr>
      <w:rPr>
        <w:rFonts w:ascii="Noto Sans Symbols" w:eastAsia="Noto Sans Symbols" w:hAnsi="Noto Sans Symbols" w:cs="Noto Sans Symbols"/>
      </w:rPr>
    </w:lvl>
    <w:lvl w:ilvl="6">
      <w:start w:val="1"/>
      <w:numFmt w:val="bullet"/>
      <w:lvlText w:val="●"/>
      <w:lvlJc w:val="left"/>
      <w:pPr>
        <w:ind w:left="5090" w:hanging="360"/>
      </w:pPr>
      <w:rPr>
        <w:rFonts w:ascii="Noto Sans Symbols" w:eastAsia="Noto Sans Symbols" w:hAnsi="Noto Sans Symbols" w:cs="Noto Sans Symbols"/>
      </w:rPr>
    </w:lvl>
    <w:lvl w:ilvl="7">
      <w:start w:val="1"/>
      <w:numFmt w:val="bullet"/>
      <w:lvlText w:val="o"/>
      <w:lvlJc w:val="left"/>
      <w:pPr>
        <w:ind w:left="5810" w:hanging="360"/>
      </w:pPr>
      <w:rPr>
        <w:rFonts w:ascii="Courier New" w:eastAsia="Courier New" w:hAnsi="Courier New" w:cs="Courier New"/>
      </w:rPr>
    </w:lvl>
    <w:lvl w:ilvl="8">
      <w:start w:val="1"/>
      <w:numFmt w:val="bullet"/>
      <w:lvlText w:val="▪"/>
      <w:lvlJc w:val="left"/>
      <w:pPr>
        <w:ind w:left="6530" w:hanging="360"/>
      </w:pPr>
      <w:rPr>
        <w:rFonts w:ascii="Noto Sans Symbols" w:eastAsia="Noto Sans Symbols" w:hAnsi="Noto Sans Symbols" w:cs="Noto Sans Symbols"/>
      </w:rPr>
    </w:lvl>
  </w:abstractNum>
  <w:abstractNum w:abstractNumId="12" w15:restartNumberingAfterBreak="0">
    <w:nsid w:val="0EB6EB14"/>
    <w:multiLevelType w:val="hybridMultilevel"/>
    <w:tmpl w:val="F134D8F4"/>
    <w:lvl w:ilvl="0" w:tplc="A8EAC5FC">
      <w:start w:val="1"/>
      <w:numFmt w:val="bullet"/>
      <w:lvlText w:val="-"/>
      <w:lvlJc w:val="left"/>
      <w:pPr>
        <w:ind w:left="720" w:hanging="360"/>
      </w:pPr>
      <w:rPr>
        <w:rFonts w:ascii="Calibri" w:hAnsi="Calibri" w:hint="default"/>
      </w:rPr>
    </w:lvl>
    <w:lvl w:ilvl="1" w:tplc="F702BEBE">
      <w:start w:val="1"/>
      <w:numFmt w:val="bullet"/>
      <w:lvlText w:val="o"/>
      <w:lvlJc w:val="left"/>
      <w:pPr>
        <w:ind w:left="1440" w:hanging="360"/>
      </w:pPr>
      <w:rPr>
        <w:rFonts w:ascii="Courier New" w:hAnsi="Courier New" w:hint="default"/>
      </w:rPr>
    </w:lvl>
    <w:lvl w:ilvl="2" w:tplc="045C817C">
      <w:start w:val="1"/>
      <w:numFmt w:val="bullet"/>
      <w:lvlText w:val=""/>
      <w:lvlJc w:val="left"/>
      <w:pPr>
        <w:ind w:left="2160" w:hanging="360"/>
      </w:pPr>
      <w:rPr>
        <w:rFonts w:ascii="Wingdings" w:hAnsi="Wingdings" w:hint="default"/>
      </w:rPr>
    </w:lvl>
    <w:lvl w:ilvl="3" w:tplc="E202EFE0">
      <w:start w:val="1"/>
      <w:numFmt w:val="bullet"/>
      <w:lvlText w:val=""/>
      <w:lvlJc w:val="left"/>
      <w:pPr>
        <w:ind w:left="2880" w:hanging="360"/>
      </w:pPr>
      <w:rPr>
        <w:rFonts w:ascii="Symbol" w:hAnsi="Symbol" w:hint="default"/>
      </w:rPr>
    </w:lvl>
    <w:lvl w:ilvl="4" w:tplc="030E8734">
      <w:start w:val="1"/>
      <w:numFmt w:val="bullet"/>
      <w:lvlText w:val="o"/>
      <w:lvlJc w:val="left"/>
      <w:pPr>
        <w:ind w:left="3600" w:hanging="360"/>
      </w:pPr>
      <w:rPr>
        <w:rFonts w:ascii="Courier New" w:hAnsi="Courier New" w:hint="default"/>
      </w:rPr>
    </w:lvl>
    <w:lvl w:ilvl="5" w:tplc="4178102E">
      <w:start w:val="1"/>
      <w:numFmt w:val="bullet"/>
      <w:lvlText w:val=""/>
      <w:lvlJc w:val="left"/>
      <w:pPr>
        <w:ind w:left="4320" w:hanging="360"/>
      </w:pPr>
      <w:rPr>
        <w:rFonts w:ascii="Wingdings" w:hAnsi="Wingdings" w:hint="default"/>
      </w:rPr>
    </w:lvl>
    <w:lvl w:ilvl="6" w:tplc="2DAC9DC6">
      <w:start w:val="1"/>
      <w:numFmt w:val="bullet"/>
      <w:lvlText w:val=""/>
      <w:lvlJc w:val="left"/>
      <w:pPr>
        <w:ind w:left="5040" w:hanging="360"/>
      </w:pPr>
      <w:rPr>
        <w:rFonts w:ascii="Symbol" w:hAnsi="Symbol" w:hint="default"/>
      </w:rPr>
    </w:lvl>
    <w:lvl w:ilvl="7" w:tplc="44DE437A">
      <w:start w:val="1"/>
      <w:numFmt w:val="bullet"/>
      <w:lvlText w:val="o"/>
      <w:lvlJc w:val="left"/>
      <w:pPr>
        <w:ind w:left="5760" w:hanging="360"/>
      </w:pPr>
      <w:rPr>
        <w:rFonts w:ascii="Courier New" w:hAnsi="Courier New" w:hint="default"/>
      </w:rPr>
    </w:lvl>
    <w:lvl w:ilvl="8" w:tplc="1C7E6FDE">
      <w:start w:val="1"/>
      <w:numFmt w:val="bullet"/>
      <w:lvlText w:val=""/>
      <w:lvlJc w:val="left"/>
      <w:pPr>
        <w:ind w:left="6480" w:hanging="360"/>
      </w:pPr>
      <w:rPr>
        <w:rFonts w:ascii="Wingdings" w:hAnsi="Wingdings" w:hint="default"/>
      </w:rPr>
    </w:lvl>
  </w:abstractNum>
  <w:abstractNum w:abstractNumId="13" w15:restartNumberingAfterBreak="0">
    <w:nsid w:val="10374E6A"/>
    <w:multiLevelType w:val="multilevel"/>
    <w:tmpl w:val="DD5A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713C07"/>
    <w:multiLevelType w:val="hybridMultilevel"/>
    <w:tmpl w:val="46CA30C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12DC3D7A"/>
    <w:multiLevelType w:val="multilevel"/>
    <w:tmpl w:val="7F148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696798"/>
    <w:multiLevelType w:val="multilevel"/>
    <w:tmpl w:val="DE9A4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723632"/>
    <w:multiLevelType w:val="hybridMultilevel"/>
    <w:tmpl w:val="AB24ED76"/>
    <w:lvl w:ilvl="0" w:tplc="83EA412E">
      <w:start w:val="1"/>
      <w:numFmt w:val="decimal"/>
      <w:lvlText w:val="%1."/>
      <w:lvlJc w:val="left"/>
      <w:pPr>
        <w:ind w:left="720" w:hanging="360"/>
      </w:pPr>
    </w:lvl>
    <w:lvl w:ilvl="1" w:tplc="D9EE155C">
      <w:start w:val="1"/>
      <w:numFmt w:val="lowerLetter"/>
      <w:lvlText w:val="%2."/>
      <w:lvlJc w:val="left"/>
      <w:pPr>
        <w:ind w:left="1440" w:hanging="360"/>
      </w:pPr>
    </w:lvl>
    <w:lvl w:ilvl="2" w:tplc="C0120872">
      <w:start w:val="1"/>
      <w:numFmt w:val="lowerRoman"/>
      <w:lvlText w:val="%3."/>
      <w:lvlJc w:val="right"/>
      <w:pPr>
        <w:ind w:left="2160" w:hanging="180"/>
      </w:pPr>
    </w:lvl>
    <w:lvl w:ilvl="3" w:tplc="77AEC382">
      <w:start w:val="1"/>
      <w:numFmt w:val="decimal"/>
      <w:lvlText w:val="%4."/>
      <w:lvlJc w:val="left"/>
      <w:pPr>
        <w:ind w:left="2880" w:hanging="360"/>
      </w:pPr>
    </w:lvl>
    <w:lvl w:ilvl="4" w:tplc="0588962A">
      <w:start w:val="1"/>
      <w:numFmt w:val="lowerLetter"/>
      <w:lvlText w:val="%5."/>
      <w:lvlJc w:val="left"/>
      <w:pPr>
        <w:ind w:left="3600" w:hanging="360"/>
      </w:pPr>
    </w:lvl>
    <w:lvl w:ilvl="5" w:tplc="61EC0E84">
      <w:start w:val="1"/>
      <w:numFmt w:val="lowerRoman"/>
      <w:lvlText w:val="%6."/>
      <w:lvlJc w:val="right"/>
      <w:pPr>
        <w:ind w:left="4320" w:hanging="180"/>
      </w:pPr>
    </w:lvl>
    <w:lvl w:ilvl="6" w:tplc="336053C6">
      <w:start w:val="1"/>
      <w:numFmt w:val="decimal"/>
      <w:lvlText w:val="%7."/>
      <w:lvlJc w:val="left"/>
      <w:pPr>
        <w:ind w:left="5040" w:hanging="360"/>
      </w:pPr>
    </w:lvl>
    <w:lvl w:ilvl="7" w:tplc="5A26CEC4">
      <w:start w:val="1"/>
      <w:numFmt w:val="lowerLetter"/>
      <w:lvlText w:val="%8."/>
      <w:lvlJc w:val="left"/>
      <w:pPr>
        <w:ind w:left="5760" w:hanging="360"/>
      </w:pPr>
    </w:lvl>
    <w:lvl w:ilvl="8" w:tplc="CE3687B8">
      <w:start w:val="1"/>
      <w:numFmt w:val="lowerRoman"/>
      <w:lvlText w:val="%9."/>
      <w:lvlJc w:val="right"/>
      <w:pPr>
        <w:ind w:left="6480" w:hanging="180"/>
      </w:pPr>
    </w:lvl>
  </w:abstractNum>
  <w:abstractNum w:abstractNumId="18" w15:restartNumberingAfterBreak="0">
    <w:nsid w:val="150633C3"/>
    <w:multiLevelType w:val="multilevel"/>
    <w:tmpl w:val="534E3C8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5B7A57"/>
    <w:multiLevelType w:val="multilevel"/>
    <w:tmpl w:val="7F901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7308BA"/>
    <w:multiLevelType w:val="multilevel"/>
    <w:tmpl w:val="FE94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8C213E"/>
    <w:multiLevelType w:val="multilevel"/>
    <w:tmpl w:val="12C09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39272F"/>
    <w:multiLevelType w:val="multilevel"/>
    <w:tmpl w:val="C86A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035E90"/>
    <w:multiLevelType w:val="hybridMultilevel"/>
    <w:tmpl w:val="FC388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181A1784"/>
    <w:multiLevelType w:val="hybridMultilevel"/>
    <w:tmpl w:val="9E1C0A5A"/>
    <w:lvl w:ilvl="0" w:tplc="64F69520">
      <w:start w:val="1"/>
      <w:numFmt w:val="bullet"/>
      <w:lvlText w:val=""/>
      <w:lvlJc w:val="left"/>
      <w:pPr>
        <w:ind w:left="720" w:hanging="360"/>
      </w:pPr>
      <w:rPr>
        <w:rFonts w:ascii="Symbol" w:hAnsi="Symbol" w:hint="default"/>
      </w:rPr>
    </w:lvl>
    <w:lvl w:ilvl="1" w:tplc="8C5083D8">
      <w:start w:val="1"/>
      <w:numFmt w:val="bullet"/>
      <w:lvlText w:val="o"/>
      <w:lvlJc w:val="left"/>
      <w:pPr>
        <w:ind w:left="1440" w:hanging="360"/>
      </w:pPr>
      <w:rPr>
        <w:rFonts w:ascii="Courier New" w:hAnsi="Courier New" w:hint="default"/>
      </w:rPr>
    </w:lvl>
    <w:lvl w:ilvl="2" w:tplc="67E42D0A">
      <w:start w:val="1"/>
      <w:numFmt w:val="bullet"/>
      <w:lvlText w:val=""/>
      <w:lvlJc w:val="left"/>
      <w:pPr>
        <w:ind w:left="2160" w:hanging="360"/>
      </w:pPr>
      <w:rPr>
        <w:rFonts w:ascii="Wingdings" w:hAnsi="Wingdings" w:hint="default"/>
      </w:rPr>
    </w:lvl>
    <w:lvl w:ilvl="3" w:tplc="2CECA7C4">
      <w:start w:val="1"/>
      <w:numFmt w:val="bullet"/>
      <w:lvlText w:val=""/>
      <w:lvlJc w:val="left"/>
      <w:pPr>
        <w:ind w:left="2880" w:hanging="360"/>
      </w:pPr>
      <w:rPr>
        <w:rFonts w:ascii="Symbol" w:hAnsi="Symbol" w:hint="default"/>
      </w:rPr>
    </w:lvl>
    <w:lvl w:ilvl="4" w:tplc="8974CFD2">
      <w:start w:val="1"/>
      <w:numFmt w:val="bullet"/>
      <w:lvlText w:val="o"/>
      <w:lvlJc w:val="left"/>
      <w:pPr>
        <w:ind w:left="3600" w:hanging="360"/>
      </w:pPr>
      <w:rPr>
        <w:rFonts w:ascii="Courier New" w:hAnsi="Courier New" w:hint="default"/>
      </w:rPr>
    </w:lvl>
    <w:lvl w:ilvl="5" w:tplc="4E08F65C">
      <w:start w:val="1"/>
      <w:numFmt w:val="bullet"/>
      <w:lvlText w:val=""/>
      <w:lvlJc w:val="left"/>
      <w:pPr>
        <w:ind w:left="4320" w:hanging="360"/>
      </w:pPr>
      <w:rPr>
        <w:rFonts w:ascii="Wingdings" w:hAnsi="Wingdings" w:hint="default"/>
      </w:rPr>
    </w:lvl>
    <w:lvl w:ilvl="6" w:tplc="C1627124">
      <w:start w:val="1"/>
      <w:numFmt w:val="bullet"/>
      <w:lvlText w:val=""/>
      <w:lvlJc w:val="left"/>
      <w:pPr>
        <w:ind w:left="5040" w:hanging="360"/>
      </w:pPr>
      <w:rPr>
        <w:rFonts w:ascii="Symbol" w:hAnsi="Symbol" w:hint="default"/>
      </w:rPr>
    </w:lvl>
    <w:lvl w:ilvl="7" w:tplc="E7F4FF18">
      <w:start w:val="1"/>
      <w:numFmt w:val="bullet"/>
      <w:lvlText w:val="o"/>
      <w:lvlJc w:val="left"/>
      <w:pPr>
        <w:ind w:left="5760" w:hanging="360"/>
      </w:pPr>
      <w:rPr>
        <w:rFonts w:ascii="Courier New" w:hAnsi="Courier New" w:hint="default"/>
      </w:rPr>
    </w:lvl>
    <w:lvl w:ilvl="8" w:tplc="F4121AD4">
      <w:start w:val="1"/>
      <w:numFmt w:val="bullet"/>
      <w:lvlText w:val=""/>
      <w:lvlJc w:val="left"/>
      <w:pPr>
        <w:ind w:left="6480" w:hanging="360"/>
      </w:pPr>
      <w:rPr>
        <w:rFonts w:ascii="Wingdings" w:hAnsi="Wingdings" w:hint="default"/>
      </w:rPr>
    </w:lvl>
  </w:abstractNum>
  <w:abstractNum w:abstractNumId="25" w15:restartNumberingAfterBreak="0">
    <w:nsid w:val="18260DC0"/>
    <w:multiLevelType w:val="multilevel"/>
    <w:tmpl w:val="76BC7ACC"/>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18A07934"/>
    <w:multiLevelType w:val="multilevel"/>
    <w:tmpl w:val="118EB2EC"/>
    <w:lvl w:ilvl="0">
      <w:start w:val="6"/>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192D7C46"/>
    <w:multiLevelType w:val="multilevel"/>
    <w:tmpl w:val="C8DC16FC"/>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A25207D"/>
    <w:multiLevelType w:val="multilevel"/>
    <w:tmpl w:val="052A8872"/>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1CA40177"/>
    <w:multiLevelType w:val="multilevel"/>
    <w:tmpl w:val="A134C0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D1AC9D3"/>
    <w:multiLevelType w:val="hybridMultilevel"/>
    <w:tmpl w:val="A314C35E"/>
    <w:lvl w:ilvl="0" w:tplc="89DAFC48">
      <w:start w:val="1"/>
      <w:numFmt w:val="bullet"/>
      <w:lvlText w:val=""/>
      <w:lvlJc w:val="left"/>
      <w:pPr>
        <w:ind w:left="720" w:hanging="360"/>
      </w:pPr>
      <w:rPr>
        <w:rFonts w:ascii="Symbol" w:hAnsi="Symbol" w:hint="default"/>
      </w:rPr>
    </w:lvl>
    <w:lvl w:ilvl="1" w:tplc="F086DEB8">
      <w:start w:val="1"/>
      <w:numFmt w:val="bullet"/>
      <w:lvlText w:val="o"/>
      <w:lvlJc w:val="left"/>
      <w:pPr>
        <w:ind w:left="1440" w:hanging="360"/>
      </w:pPr>
      <w:rPr>
        <w:rFonts w:ascii="Courier New" w:hAnsi="Courier New" w:hint="default"/>
      </w:rPr>
    </w:lvl>
    <w:lvl w:ilvl="2" w:tplc="FA3C7CA0">
      <w:start w:val="1"/>
      <w:numFmt w:val="bullet"/>
      <w:lvlText w:val=""/>
      <w:lvlJc w:val="left"/>
      <w:pPr>
        <w:ind w:left="2160" w:hanging="360"/>
      </w:pPr>
      <w:rPr>
        <w:rFonts w:ascii="Wingdings" w:hAnsi="Wingdings" w:hint="default"/>
      </w:rPr>
    </w:lvl>
    <w:lvl w:ilvl="3" w:tplc="6FC40EE2">
      <w:start w:val="1"/>
      <w:numFmt w:val="bullet"/>
      <w:lvlText w:val=""/>
      <w:lvlJc w:val="left"/>
      <w:pPr>
        <w:ind w:left="2880" w:hanging="360"/>
      </w:pPr>
      <w:rPr>
        <w:rFonts w:ascii="Symbol" w:hAnsi="Symbol" w:hint="default"/>
      </w:rPr>
    </w:lvl>
    <w:lvl w:ilvl="4" w:tplc="6BB4722E">
      <w:start w:val="1"/>
      <w:numFmt w:val="bullet"/>
      <w:lvlText w:val="o"/>
      <w:lvlJc w:val="left"/>
      <w:pPr>
        <w:ind w:left="3600" w:hanging="360"/>
      </w:pPr>
      <w:rPr>
        <w:rFonts w:ascii="Courier New" w:hAnsi="Courier New" w:hint="default"/>
      </w:rPr>
    </w:lvl>
    <w:lvl w:ilvl="5" w:tplc="C7FA59DC">
      <w:start w:val="1"/>
      <w:numFmt w:val="bullet"/>
      <w:lvlText w:val=""/>
      <w:lvlJc w:val="left"/>
      <w:pPr>
        <w:ind w:left="4320" w:hanging="360"/>
      </w:pPr>
      <w:rPr>
        <w:rFonts w:ascii="Wingdings" w:hAnsi="Wingdings" w:hint="default"/>
      </w:rPr>
    </w:lvl>
    <w:lvl w:ilvl="6" w:tplc="D1E01EDC">
      <w:start w:val="1"/>
      <w:numFmt w:val="bullet"/>
      <w:lvlText w:val=""/>
      <w:lvlJc w:val="left"/>
      <w:pPr>
        <w:ind w:left="5040" w:hanging="360"/>
      </w:pPr>
      <w:rPr>
        <w:rFonts w:ascii="Symbol" w:hAnsi="Symbol" w:hint="default"/>
      </w:rPr>
    </w:lvl>
    <w:lvl w:ilvl="7" w:tplc="3A4E0B80">
      <w:start w:val="1"/>
      <w:numFmt w:val="bullet"/>
      <w:lvlText w:val="o"/>
      <w:lvlJc w:val="left"/>
      <w:pPr>
        <w:ind w:left="5760" w:hanging="360"/>
      </w:pPr>
      <w:rPr>
        <w:rFonts w:ascii="Courier New" w:hAnsi="Courier New" w:hint="default"/>
      </w:rPr>
    </w:lvl>
    <w:lvl w:ilvl="8" w:tplc="7B26D2B4">
      <w:start w:val="1"/>
      <w:numFmt w:val="bullet"/>
      <w:lvlText w:val=""/>
      <w:lvlJc w:val="left"/>
      <w:pPr>
        <w:ind w:left="6480" w:hanging="360"/>
      </w:pPr>
      <w:rPr>
        <w:rFonts w:ascii="Wingdings" w:hAnsi="Wingdings" w:hint="default"/>
      </w:rPr>
    </w:lvl>
  </w:abstractNum>
  <w:abstractNum w:abstractNumId="31" w15:restartNumberingAfterBreak="0">
    <w:nsid w:val="1EBB3668"/>
    <w:multiLevelType w:val="multilevel"/>
    <w:tmpl w:val="EC5AE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7C035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03F42CD"/>
    <w:multiLevelType w:val="multilevel"/>
    <w:tmpl w:val="EE1AF0F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2097DD78"/>
    <w:multiLevelType w:val="hybridMultilevel"/>
    <w:tmpl w:val="58B6915C"/>
    <w:lvl w:ilvl="0" w:tplc="FFA871EE">
      <w:start w:val="1"/>
      <w:numFmt w:val="bullet"/>
      <w:lvlText w:val=""/>
      <w:lvlJc w:val="left"/>
      <w:pPr>
        <w:ind w:left="720" w:hanging="360"/>
      </w:pPr>
      <w:rPr>
        <w:rFonts w:ascii="Symbol" w:hAnsi="Symbol" w:hint="default"/>
      </w:rPr>
    </w:lvl>
    <w:lvl w:ilvl="1" w:tplc="1D42D384">
      <w:start w:val="1"/>
      <w:numFmt w:val="bullet"/>
      <w:lvlText w:val="o"/>
      <w:lvlJc w:val="left"/>
      <w:pPr>
        <w:ind w:left="1440" w:hanging="360"/>
      </w:pPr>
      <w:rPr>
        <w:rFonts w:ascii="Courier New" w:hAnsi="Courier New" w:hint="default"/>
      </w:rPr>
    </w:lvl>
    <w:lvl w:ilvl="2" w:tplc="30D0F21A">
      <w:start w:val="1"/>
      <w:numFmt w:val="bullet"/>
      <w:lvlText w:val=""/>
      <w:lvlJc w:val="left"/>
      <w:pPr>
        <w:ind w:left="2160" w:hanging="360"/>
      </w:pPr>
      <w:rPr>
        <w:rFonts w:ascii="Wingdings" w:hAnsi="Wingdings" w:hint="default"/>
      </w:rPr>
    </w:lvl>
    <w:lvl w:ilvl="3" w:tplc="8FDA2464">
      <w:start w:val="1"/>
      <w:numFmt w:val="bullet"/>
      <w:lvlText w:val=""/>
      <w:lvlJc w:val="left"/>
      <w:pPr>
        <w:ind w:left="2880" w:hanging="360"/>
      </w:pPr>
      <w:rPr>
        <w:rFonts w:ascii="Symbol" w:hAnsi="Symbol" w:hint="default"/>
      </w:rPr>
    </w:lvl>
    <w:lvl w:ilvl="4" w:tplc="6E08C41C">
      <w:start w:val="1"/>
      <w:numFmt w:val="bullet"/>
      <w:lvlText w:val="o"/>
      <w:lvlJc w:val="left"/>
      <w:pPr>
        <w:ind w:left="3600" w:hanging="360"/>
      </w:pPr>
      <w:rPr>
        <w:rFonts w:ascii="Courier New" w:hAnsi="Courier New" w:hint="default"/>
      </w:rPr>
    </w:lvl>
    <w:lvl w:ilvl="5" w:tplc="0728DAB6">
      <w:start w:val="1"/>
      <w:numFmt w:val="bullet"/>
      <w:lvlText w:val=""/>
      <w:lvlJc w:val="left"/>
      <w:pPr>
        <w:ind w:left="4320" w:hanging="360"/>
      </w:pPr>
      <w:rPr>
        <w:rFonts w:ascii="Wingdings" w:hAnsi="Wingdings" w:hint="default"/>
      </w:rPr>
    </w:lvl>
    <w:lvl w:ilvl="6" w:tplc="241CAEFC">
      <w:start w:val="1"/>
      <w:numFmt w:val="bullet"/>
      <w:lvlText w:val=""/>
      <w:lvlJc w:val="left"/>
      <w:pPr>
        <w:ind w:left="5040" w:hanging="360"/>
      </w:pPr>
      <w:rPr>
        <w:rFonts w:ascii="Symbol" w:hAnsi="Symbol" w:hint="default"/>
      </w:rPr>
    </w:lvl>
    <w:lvl w:ilvl="7" w:tplc="6F301A44">
      <w:start w:val="1"/>
      <w:numFmt w:val="bullet"/>
      <w:lvlText w:val="o"/>
      <w:lvlJc w:val="left"/>
      <w:pPr>
        <w:ind w:left="5760" w:hanging="360"/>
      </w:pPr>
      <w:rPr>
        <w:rFonts w:ascii="Courier New" w:hAnsi="Courier New" w:hint="default"/>
      </w:rPr>
    </w:lvl>
    <w:lvl w:ilvl="8" w:tplc="2A7892C6">
      <w:start w:val="1"/>
      <w:numFmt w:val="bullet"/>
      <w:lvlText w:val=""/>
      <w:lvlJc w:val="left"/>
      <w:pPr>
        <w:ind w:left="6480" w:hanging="360"/>
      </w:pPr>
      <w:rPr>
        <w:rFonts w:ascii="Wingdings" w:hAnsi="Wingdings" w:hint="default"/>
      </w:rPr>
    </w:lvl>
  </w:abstractNum>
  <w:abstractNum w:abstractNumId="35" w15:restartNumberingAfterBreak="0">
    <w:nsid w:val="225978CA"/>
    <w:multiLevelType w:val="multilevel"/>
    <w:tmpl w:val="53FEA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6959E2"/>
    <w:multiLevelType w:val="multilevel"/>
    <w:tmpl w:val="534E3C8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4C7238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60B2A08"/>
    <w:multiLevelType w:val="multilevel"/>
    <w:tmpl w:val="534E3C8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6E013D0"/>
    <w:multiLevelType w:val="multilevel"/>
    <w:tmpl w:val="8194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CC745B"/>
    <w:multiLevelType w:val="multilevel"/>
    <w:tmpl w:val="BC1E3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502"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B02B4C"/>
    <w:multiLevelType w:val="multilevel"/>
    <w:tmpl w:val="5DF6FC24"/>
    <w:lvl w:ilvl="0">
      <w:start w:val="5"/>
      <w:numFmt w:val="decimal"/>
      <w:lvlText w:val="%1."/>
      <w:lvlJc w:val="left"/>
      <w:pPr>
        <w:ind w:left="680" w:hanging="680"/>
      </w:pPr>
      <w:rPr>
        <w:rFonts w:hint="default"/>
        <w:b/>
      </w:rPr>
    </w:lvl>
    <w:lvl w:ilvl="1">
      <w:start w:val="6"/>
      <w:numFmt w:val="decimal"/>
      <w:lvlText w:val="%1.%2."/>
      <w:lvlJc w:val="left"/>
      <w:pPr>
        <w:ind w:left="1440" w:hanging="720"/>
      </w:pPr>
      <w:rPr>
        <w:rFonts w:hint="default"/>
        <w:b/>
      </w:rPr>
    </w:lvl>
    <w:lvl w:ilvl="2">
      <w:start w:val="1"/>
      <w:numFmt w:val="decimal"/>
      <w:lvlText w:val="%1.%2.%3."/>
      <w:lvlJc w:val="left"/>
      <w:pPr>
        <w:ind w:left="2520" w:hanging="1080"/>
      </w:pPr>
      <w:rPr>
        <w:rFonts w:hint="default"/>
        <w:b/>
      </w:rPr>
    </w:lvl>
    <w:lvl w:ilvl="3">
      <w:start w:val="1"/>
      <w:numFmt w:val="decimal"/>
      <w:lvlText w:val="%1.%2.%3.%4."/>
      <w:lvlJc w:val="left"/>
      <w:pPr>
        <w:ind w:left="3600" w:hanging="1440"/>
      </w:pPr>
      <w:rPr>
        <w:rFonts w:hint="default"/>
        <w:b/>
      </w:rPr>
    </w:lvl>
    <w:lvl w:ilvl="4">
      <w:start w:val="1"/>
      <w:numFmt w:val="decimal"/>
      <w:lvlText w:val="%1.%2.%3.%4.%5."/>
      <w:lvlJc w:val="left"/>
      <w:pPr>
        <w:ind w:left="4680" w:hanging="1800"/>
      </w:pPr>
      <w:rPr>
        <w:rFonts w:hint="default"/>
        <w:b/>
      </w:rPr>
    </w:lvl>
    <w:lvl w:ilvl="5">
      <w:start w:val="1"/>
      <w:numFmt w:val="decimal"/>
      <w:lvlText w:val="%1.%2.%3.%4.%5.%6."/>
      <w:lvlJc w:val="left"/>
      <w:pPr>
        <w:ind w:left="5760" w:hanging="2160"/>
      </w:pPr>
      <w:rPr>
        <w:rFonts w:hint="default"/>
        <w:b/>
      </w:rPr>
    </w:lvl>
    <w:lvl w:ilvl="6">
      <w:start w:val="1"/>
      <w:numFmt w:val="decimal"/>
      <w:lvlText w:val="%1.%2.%3.%4.%5.%6.%7."/>
      <w:lvlJc w:val="left"/>
      <w:pPr>
        <w:ind w:left="6840" w:hanging="2520"/>
      </w:pPr>
      <w:rPr>
        <w:rFonts w:hint="default"/>
        <w:b/>
      </w:rPr>
    </w:lvl>
    <w:lvl w:ilvl="7">
      <w:start w:val="1"/>
      <w:numFmt w:val="decimal"/>
      <w:lvlText w:val="%1.%2.%3.%4.%5.%6.%7.%8."/>
      <w:lvlJc w:val="left"/>
      <w:pPr>
        <w:ind w:left="7920" w:hanging="2880"/>
      </w:pPr>
      <w:rPr>
        <w:rFonts w:hint="default"/>
        <w:b/>
      </w:rPr>
    </w:lvl>
    <w:lvl w:ilvl="8">
      <w:start w:val="1"/>
      <w:numFmt w:val="decimal"/>
      <w:lvlText w:val="%1.%2.%3.%4.%5.%6.%7.%8.%9."/>
      <w:lvlJc w:val="left"/>
      <w:pPr>
        <w:ind w:left="9000" w:hanging="3240"/>
      </w:pPr>
      <w:rPr>
        <w:rFonts w:hint="default"/>
        <w:b/>
      </w:rPr>
    </w:lvl>
  </w:abstractNum>
  <w:abstractNum w:abstractNumId="42" w15:restartNumberingAfterBreak="0">
    <w:nsid w:val="294B6920"/>
    <w:multiLevelType w:val="multilevel"/>
    <w:tmpl w:val="639A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033ADC"/>
    <w:multiLevelType w:val="hybridMultilevel"/>
    <w:tmpl w:val="E40E695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2B190180"/>
    <w:multiLevelType w:val="hybridMultilevel"/>
    <w:tmpl w:val="58DE9576"/>
    <w:lvl w:ilvl="0" w:tplc="7CAE8046">
      <w:start w:val="1"/>
      <w:numFmt w:val="bullet"/>
      <w:lvlText w:val=""/>
      <w:lvlJc w:val="left"/>
      <w:pPr>
        <w:ind w:left="720" w:hanging="360"/>
      </w:pPr>
      <w:rPr>
        <w:rFonts w:ascii="Symbol" w:hAnsi="Symbol" w:hint="default"/>
      </w:rPr>
    </w:lvl>
    <w:lvl w:ilvl="1" w:tplc="81FAB7F0">
      <w:start w:val="1"/>
      <w:numFmt w:val="bullet"/>
      <w:lvlText w:val="o"/>
      <w:lvlJc w:val="left"/>
      <w:pPr>
        <w:ind w:left="1440" w:hanging="360"/>
      </w:pPr>
      <w:rPr>
        <w:rFonts w:ascii="Courier New" w:hAnsi="Courier New" w:hint="default"/>
      </w:rPr>
    </w:lvl>
    <w:lvl w:ilvl="2" w:tplc="1A1C0F34">
      <w:start w:val="1"/>
      <w:numFmt w:val="bullet"/>
      <w:lvlText w:val=""/>
      <w:lvlJc w:val="left"/>
      <w:pPr>
        <w:ind w:left="2160" w:hanging="360"/>
      </w:pPr>
      <w:rPr>
        <w:rFonts w:ascii="Wingdings" w:hAnsi="Wingdings" w:hint="default"/>
      </w:rPr>
    </w:lvl>
    <w:lvl w:ilvl="3" w:tplc="AF2A6D9C">
      <w:start w:val="1"/>
      <w:numFmt w:val="bullet"/>
      <w:lvlText w:val=""/>
      <w:lvlJc w:val="left"/>
      <w:pPr>
        <w:ind w:left="2880" w:hanging="360"/>
      </w:pPr>
      <w:rPr>
        <w:rFonts w:ascii="Symbol" w:hAnsi="Symbol" w:hint="default"/>
      </w:rPr>
    </w:lvl>
    <w:lvl w:ilvl="4" w:tplc="7FAC82EC">
      <w:start w:val="1"/>
      <w:numFmt w:val="bullet"/>
      <w:lvlText w:val="o"/>
      <w:lvlJc w:val="left"/>
      <w:pPr>
        <w:ind w:left="3600" w:hanging="360"/>
      </w:pPr>
      <w:rPr>
        <w:rFonts w:ascii="Courier New" w:hAnsi="Courier New" w:hint="default"/>
      </w:rPr>
    </w:lvl>
    <w:lvl w:ilvl="5" w:tplc="40D6D434">
      <w:start w:val="1"/>
      <w:numFmt w:val="bullet"/>
      <w:lvlText w:val=""/>
      <w:lvlJc w:val="left"/>
      <w:pPr>
        <w:ind w:left="4320" w:hanging="360"/>
      </w:pPr>
      <w:rPr>
        <w:rFonts w:ascii="Wingdings" w:hAnsi="Wingdings" w:hint="default"/>
      </w:rPr>
    </w:lvl>
    <w:lvl w:ilvl="6" w:tplc="47A879B0">
      <w:start w:val="1"/>
      <w:numFmt w:val="bullet"/>
      <w:lvlText w:val=""/>
      <w:lvlJc w:val="left"/>
      <w:pPr>
        <w:ind w:left="5040" w:hanging="360"/>
      </w:pPr>
      <w:rPr>
        <w:rFonts w:ascii="Symbol" w:hAnsi="Symbol" w:hint="default"/>
      </w:rPr>
    </w:lvl>
    <w:lvl w:ilvl="7" w:tplc="F424BD96">
      <w:start w:val="1"/>
      <w:numFmt w:val="bullet"/>
      <w:lvlText w:val="o"/>
      <w:lvlJc w:val="left"/>
      <w:pPr>
        <w:ind w:left="5760" w:hanging="360"/>
      </w:pPr>
      <w:rPr>
        <w:rFonts w:ascii="Courier New" w:hAnsi="Courier New" w:hint="default"/>
      </w:rPr>
    </w:lvl>
    <w:lvl w:ilvl="8" w:tplc="AC62CCD4">
      <w:start w:val="1"/>
      <w:numFmt w:val="bullet"/>
      <w:lvlText w:val=""/>
      <w:lvlJc w:val="left"/>
      <w:pPr>
        <w:ind w:left="6480" w:hanging="360"/>
      </w:pPr>
      <w:rPr>
        <w:rFonts w:ascii="Wingdings" w:hAnsi="Wingdings" w:hint="default"/>
      </w:rPr>
    </w:lvl>
  </w:abstractNum>
  <w:abstractNum w:abstractNumId="45" w15:restartNumberingAfterBreak="0">
    <w:nsid w:val="2B9943D3"/>
    <w:multiLevelType w:val="hybridMultilevel"/>
    <w:tmpl w:val="55CAAD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2BE06FE4"/>
    <w:multiLevelType w:val="multilevel"/>
    <w:tmpl w:val="A7305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D158A1"/>
    <w:multiLevelType w:val="hybridMultilevel"/>
    <w:tmpl w:val="AFCE1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09041EB"/>
    <w:multiLevelType w:val="multilevel"/>
    <w:tmpl w:val="56D0E2D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4F12D79"/>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38EB8FD5"/>
    <w:multiLevelType w:val="hybridMultilevel"/>
    <w:tmpl w:val="0E5072C4"/>
    <w:lvl w:ilvl="0" w:tplc="5A10A5D6">
      <w:start w:val="1"/>
      <w:numFmt w:val="bullet"/>
      <w:lvlText w:val=""/>
      <w:lvlJc w:val="left"/>
      <w:pPr>
        <w:ind w:left="720" w:hanging="360"/>
      </w:pPr>
      <w:rPr>
        <w:rFonts w:ascii="Symbol" w:hAnsi="Symbol" w:hint="default"/>
      </w:rPr>
    </w:lvl>
    <w:lvl w:ilvl="1" w:tplc="7BC4917C">
      <w:start w:val="1"/>
      <w:numFmt w:val="bullet"/>
      <w:lvlText w:val="o"/>
      <w:lvlJc w:val="left"/>
      <w:pPr>
        <w:ind w:left="1440" w:hanging="360"/>
      </w:pPr>
      <w:rPr>
        <w:rFonts w:ascii="Courier New" w:hAnsi="Courier New" w:hint="default"/>
      </w:rPr>
    </w:lvl>
    <w:lvl w:ilvl="2" w:tplc="BB5407DC">
      <w:start w:val="1"/>
      <w:numFmt w:val="bullet"/>
      <w:lvlText w:val=""/>
      <w:lvlJc w:val="left"/>
      <w:pPr>
        <w:ind w:left="2160" w:hanging="360"/>
      </w:pPr>
      <w:rPr>
        <w:rFonts w:ascii="Wingdings" w:hAnsi="Wingdings" w:hint="default"/>
      </w:rPr>
    </w:lvl>
    <w:lvl w:ilvl="3" w:tplc="EDE03B6E">
      <w:start w:val="1"/>
      <w:numFmt w:val="bullet"/>
      <w:lvlText w:val=""/>
      <w:lvlJc w:val="left"/>
      <w:pPr>
        <w:ind w:left="2880" w:hanging="360"/>
      </w:pPr>
      <w:rPr>
        <w:rFonts w:ascii="Symbol" w:hAnsi="Symbol" w:hint="default"/>
      </w:rPr>
    </w:lvl>
    <w:lvl w:ilvl="4" w:tplc="4DD2F960">
      <w:start w:val="1"/>
      <w:numFmt w:val="bullet"/>
      <w:lvlText w:val="o"/>
      <w:lvlJc w:val="left"/>
      <w:pPr>
        <w:ind w:left="3600" w:hanging="360"/>
      </w:pPr>
      <w:rPr>
        <w:rFonts w:ascii="Courier New" w:hAnsi="Courier New" w:hint="default"/>
      </w:rPr>
    </w:lvl>
    <w:lvl w:ilvl="5" w:tplc="8438D9DA">
      <w:start w:val="1"/>
      <w:numFmt w:val="bullet"/>
      <w:lvlText w:val=""/>
      <w:lvlJc w:val="left"/>
      <w:pPr>
        <w:ind w:left="4320" w:hanging="360"/>
      </w:pPr>
      <w:rPr>
        <w:rFonts w:ascii="Wingdings" w:hAnsi="Wingdings" w:hint="default"/>
      </w:rPr>
    </w:lvl>
    <w:lvl w:ilvl="6" w:tplc="3AD685EA">
      <w:start w:val="1"/>
      <w:numFmt w:val="bullet"/>
      <w:lvlText w:val=""/>
      <w:lvlJc w:val="left"/>
      <w:pPr>
        <w:ind w:left="5040" w:hanging="360"/>
      </w:pPr>
      <w:rPr>
        <w:rFonts w:ascii="Symbol" w:hAnsi="Symbol" w:hint="default"/>
      </w:rPr>
    </w:lvl>
    <w:lvl w:ilvl="7" w:tplc="E3BC51FE">
      <w:start w:val="1"/>
      <w:numFmt w:val="bullet"/>
      <w:lvlText w:val="o"/>
      <w:lvlJc w:val="left"/>
      <w:pPr>
        <w:ind w:left="5760" w:hanging="360"/>
      </w:pPr>
      <w:rPr>
        <w:rFonts w:ascii="Courier New" w:hAnsi="Courier New" w:hint="default"/>
      </w:rPr>
    </w:lvl>
    <w:lvl w:ilvl="8" w:tplc="F7AC2026">
      <w:start w:val="1"/>
      <w:numFmt w:val="bullet"/>
      <w:lvlText w:val=""/>
      <w:lvlJc w:val="left"/>
      <w:pPr>
        <w:ind w:left="6480" w:hanging="360"/>
      </w:pPr>
      <w:rPr>
        <w:rFonts w:ascii="Wingdings" w:hAnsi="Wingdings" w:hint="default"/>
      </w:rPr>
    </w:lvl>
  </w:abstractNum>
  <w:abstractNum w:abstractNumId="51" w15:restartNumberingAfterBreak="0">
    <w:nsid w:val="3B393AA6"/>
    <w:multiLevelType w:val="multilevel"/>
    <w:tmpl w:val="4590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7407D1"/>
    <w:multiLevelType w:val="multilevel"/>
    <w:tmpl w:val="414A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E4C2D42"/>
    <w:multiLevelType w:val="multilevel"/>
    <w:tmpl w:val="607CF66A"/>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ascii="Arial" w:hAnsi="Arial" w:cs="Times New Roman" w:hint="default"/>
        <w:b/>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002902"/>
    <w:multiLevelType w:val="multilevel"/>
    <w:tmpl w:val="EBA02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1F6BB3"/>
    <w:multiLevelType w:val="multilevel"/>
    <w:tmpl w:val="EFEE3628"/>
    <w:lvl w:ilvl="0">
      <w:start w:val="7"/>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4AC5D542"/>
    <w:multiLevelType w:val="hybridMultilevel"/>
    <w:tmpl w:val="9042A6A4"/>
    <w:lvl w:ilvl="0" w:tplc="4F246712">
      <w:start w:val="1"/>
      <w:numFmt w:val="bullet"/>
      <w:lvlText w:val=""/>
      <w:lvlJc w:val="left"/>
      <w:pPr>
        <w:ind w:left="720" w:hanging="360"/>
      </w:pPr>
      <w:rPr>
        <w:rFonts w:ascii="Symbol" w:hAnsi="Symbol" w:hint="default"/>
      </w:rPr>
    </w:lvl>
    <w:lvl w:ilvl="1" w:tplc="B0A07688">
      <w:start w:val="1"/>
      <w:numFmt w:val="bullet"/>
      <w:lvlText w:val="o"/>
      <w:lvlJc w:val="left"/>
      <w:pPr>
        <w:ind w:left="1440" w:hanging="360"/>
      </w:pPr>
      <w:rPr>
        <w:rFonts w:ascii="Courier New" w:hAnsi="Courier New" w:hint="default"/>
      </w:rPr>
    </w:lvl>
    <w:lvl w:ilvl="2" w:tplc="A5761652">
      <w:start w:val="1"/>
      <w:numFmt w:val="bullet"/>
      <w:lvlText w:val=""/>
      <w:lvlJc w:val="left"/>
      <w:pPr>
        <w:ind w:left="2160" w:hanging="360"/>
      </w:pPr>
      <w:rPr>
        <w:rFonts w:ascii="Wingdings" w:hAnsi="Wingdings" w:hint="default"/>
      </w:rPr>
    </w:lvl>
    <w:lvl w:ilvl="3" w:tplc="A4B40408">
      <w:start w:val="1"/>
      <w:numFmt w:val="bullet"/>
      <w:lvlText w:val=""/>
      <w:lvlJc w:val="left"/>
      <w:pPr>
        <w:ind w:left="2880" w:hanging="360"/>
      </w:pPr>
      <w:rPr>
        <w:rFonts w:ascii="Symbol" w:hAnsi="Symbol" w:hint="default"/>
      </w:rPr>
    </w:lvl>
    <w:lvl w:ilvl="4" w:tplc="101EC954">
      <w:start w:val="1"/>
      <w:numFmt w:val="bullet"/>
      <w:lvlText w:val="o"/>
      <w:lvlJc w:val="left"/>
      <w:pPr>
        <w:ind w:left="3600" w:hanging="360"/>
      </w:pPr>
      <w:rPr>
        <w:rFonts w:ascii="Courier New" w:hAnsi="Courier New" w:hint="default"/>
      </w:rPr>
    </w:lvl>
    <w:lvl w:ilvl="5" w:tplc="4D7629AA">
      <w:start w:val="1"/>
      <w:numFmt w:val="bullet"/>
      <w:lvlText w:val=""/>
      <w:lvlJc w:val="left"/>
      <w:pPr>
        <w:ind w:left="4320" w:hanging="360"/>
      </w:pPr>
      <w:rPr>
        <w:rFonts w:ascii="Wingdings" w:hAnsi="Wingdings" w:hint="default"/>
      </w:rPr>
    </w:lvl>
    <w:lvl w:ilvl="6" w:tplc="B734FC38">
      <w:start w:val="1"/>
      <w:numFmt w:val="bullet"/>
      <w:lvlText w:val=""/>
      <w:lvlJc w:val="left"/>
      <w:pPr>
        <w:ind w:left="5040" w:hanging="360"/>
      </w:pPr>
      <w:rPr>
        <w:rFonts w:ascii="Symbol" w:hAnsi="Symbol" w:hint="default"/>
      </w:rPr>
    </w:lvl>
    <w:lvl w:ilvl="7" w:tplc="B680EB04">
      <w:start w:val="1"/>
      <w:numFmt w:val="bullet"/>
      <w:lvlText w:val="o"/>
      <w:lvlJc w:val="left"/>
      <w:pPr>
        <w:ind w:left="5760" w:hanging="360"/>
      </w:pPr>
      <w:rPr>
        <w:rFonts w:ascii="Courier New" w:hAnsi="Courier New" w:hint="default"/>
      </w:rPr>
    </w:lvl>
    <w:lvl w:ilvl="8" w:tplc="7C22C8F0">
      <w:start w:val="1"/>
      <w:numFmt w:val="bullet"/>
      <w:lvlText w:val=""/>
      <w:lvlJc w:val="left"/>
      <w:pPr>
        <w:ind w:left="6480" w:hanging="360"/>
      </w:pPr>
      <w:rPr>
        <w:rFonts w:ascii="Wingdings" w:hAnsi="Wingdings" w:hint="default"/>
      </w:rPr>
    </w:lvl>
  </w:abstractNum>
  <w:abstractNum w:abstractNumId="57" w15:restartNumberingAfterBreak="0">
    <w:nsid w:val="4BE25F8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CB4643D"/>
    <w:multiLevelType w:val="multilevel"/>
    <w:tmpl w:val="AE9887D4"/>
    <w:lvl w:ilvl="0">
      <w:start w:val="1"/>
      <w:numFmt w:val="decimal"/>
      <w:lvlText w:val="%1."/>
      <w:lvlJc w:val="left"/>
      <w:pPr>
        <w:ind w:left="360" w:hanging="360"/>
      </w:pPr>
      <w:rPr>
        <w:rFonts w:ascii="Arial" w:eastAsiaTheme="majorEastAsia" w:hAnsi="Arial" w:cstheme="majorBidi" w:hint="default"/>
        <w:b/>
        <w:color w:val="auto"/>
      </w:rPr>
    </w:lvl>
    <w:lvl w:ilvl="1">
      <w:start w:val="3"/>
      <w:numFmt w:val="decimal"/>
      <w:lvlText w:val="%1.%2."/>
      <w:lvlJc w:val="left"/>
      <w:pPr>
        <w:ind w:left="360" w:hanging="360"/>
      </w:pPr>
      <w:rPr>
        <w:rFonts w:ascii="Arial" w:eastAsiaTheme="majorEastAsia" w:hAnsi="Arial" w:cstheme="majorBidi" w:hint="default"/>
        <w:b/>
        <w:color w:val="auto"/>
      </w:rPr>
    </w:lvl>
    <w:lvl w:ilvl="2">
      <w:start w:val="1"/>
      <w:numFmt w:val="decimal"/>
      <w:lvlText w:val="%1.%2.%3."/>
      <w:lvlJc w:val="left"/>
      <w:pPr>
        <w:ind w:left="720" w:hanging="720"/>
      </w:pPr>
      <w:rPr>
        <w:rFonts w:ascii="Arial" w:eastAsiaTheme="majorEastAsia" w:hAnsi="Arial" w:cstheme="majorBidi" w:hint="default"/>
        <w:b/>
        <w:color w:val="auto"/>
      </w:rPr>
    </w:lvl>
    <w:lvl w:ilvl="3">
      <w:start w:val="1"/>
      <w:numFmt w:val="decimal"/>
      <w:lvlText w:val="%1.%2.%3.%4."/>
      <w:lvlJc w:val="left"/>
      <w:pPr>
        <w:ind w:left="720" w:hanging="720"/>
      </w:pPr>
      <w:rPr>
        <w:rFonts w:ascii="Arial" w:eastAsiaTheme="majorEastAsia" w:hAnsi="Arial" w:cstheme="majorBidi" w:hint="default"/>
        <w:b/>
        <w:color w:val="auto"/>
      </w:rPr>
    </w:lvl>
    <w:lvl w:ilvl="4">
      <w:start w:val="1"/>
      <w:numFmt w:val="decimal"/>
      <w:lvlText w:val="%1.%2.%3.%4.%5."/>
      <w:lvlJc w:val="left"/>
      <w:pPr>
        <w:ind w:left="1080" w:hanging="1080"/>
      </w:pPr>
      <w:rPr>
        <w:rFonts w:ascii="Arial" w:eastAsiaTheme="majorEastAsia" w:hAnsi="Arial" w:cstheme="majorBidi" w:hint="default"/>
        <w:b/>
        <w:color w:val="auto"/>
      </w:rPr>
    </w:lvl>
    <w:lvl w:ilvl="5">
      <w:start w:val="1"/>
      <w:numFmt w:val="decimal"/>
      <w:lvlText w:val="%1.%2.%3.%4.%5.%6."/>
      <w:lvlJc w:val="left"/>
      <w:pPr>
        <w:ind w:left="1080" w:hanging="1080"/>
      </w:pPr>
      <w:rPr>
        <w:rFonts w:ascii="Arial" w:eastAsiaTheme="majorEastAsia" w:hAnsi="Arial" w:cstheme="majorBidi" w:hint="default"/>
        <w:b/>
        <w:color w:val="auto"/>
      </w:rPr>
    </w:lvl>
    <w:lvl w:ilvl="6">
      <w:start w:val="1"/>
      <w:numFmt w:val="decimal"/>
      <w:lvlText w:val="%1.%2.%3.%4.%5.%6.%7."/>
      <w:lvlJc w:val="left"/>
      <w:pPr>
        <w:ind w:left="1440" w:hanging="1440"/>
      </w:pPr>
      <w:rPr>
        <w:rFonts w:ascii="Arial" w:eastAsiaTheme="majorEastAsia" w:hAnsi="Arial" w:cstheme="majorBidi" w:hint="default"/>
        <w:b/>
        <w:color w:val="auto"/>
      </w:rPr>
    </w:lvl>
    <w:lvl w:ilvl="7">
      <w:start w:val="1"/>
      <w:numFmt w:val="decimal"/>
      <w:lvlText w:val="%1.%2.%3.%4.%5.%6.%7.%8."/>
      <w:lvlJc w:val="left"/>
      <w:pPr>
        <w:ind w:left="1440" w:hanging="1440"/>
      </w:pPr>
      <w:rPr>
        <w:rFonts w:ascii="Arial" w:eastAsiaTheme="majorEastAsia" w:hAnsi="Arial" w:cstheme="majorBidi" w:hint="default"/>
        <w:b/>
        <w:color w:val="auto"/>
      </w:rPr>
    </w:lvl>
    <w:lvl w:ilvl="8">
      <w:start w:val="1"/>
      <w:numFmt w:val="decimal"/>
      <w:lvlText w:val="%1.%2.%3.%4.%5.%6.%7.%8.%9."/>
      <w:lvlJc w:val="left"/>
      <w:pPr>
        <w:ind w:left="1800" w:hanging="1800"/>
      </w:pPr>
      <w:rPr>
        <w:rFonts w:ascii="Arial" w:eastAsiaTheme="majorEastAsia" w:hAnsi="Arial" w:cstheme="majorBidi" w:hint="default"/>
        <w:b/>
        <w:color w:val="auto"/>
      </w:rPr>
    </w:lvl>
  </w:abstractNum>
  <w:abstractNum w:abstractNumId="59" w15:restartNumberingAfterBreak="0">
    <w:nsid w:val="4DA15253"/>
    <w:multiLevelType w:val="hybridMultilevel"/>
    <w:tmpl w:val="2480A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0336E98"/>
    <w:multiLevelType w:val="hybridMultilevel"/>
    <w:tmpl w:val="7C4E3F38"/>
    <w:lvl w:ilvl="0" w:tplc="5442D65E">
      <w:start w:val="1"/>
      <w:numFmt w:val="decimal"/>
      <w:lvlText w:val="%1."/>
      <w:lvlJc w:val="left"/>
      <w:pPr>
        <w:ind w:left="720" w:hanging="360"/>
      </w:pPr>
      <w:rPr>
        <w:rFonts w:eastAsia="Nunito"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1" w15:restartNumberingAfterBreak="0">
    <w:nsid w:val="546C0AD0"/>
    <w:multiLevelType w:val="hybridMultilevel"/>
    <w:tmpl w:val="147679BE"/>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2" w15:restartNumberingAfterBreak="0">
    <w:nsid w:val="55EC76C6"/>
    <w:multiLevelType w:val="multilevel"/>
    <w:tmpl w:val="B4D02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6913271"/>
    <w:multiLevelType w:val="multilevel"/>
    <w:tmpl w:val="534E3C8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57301C90"/>
    <w:multiLevelType w:val="hybridMultilevel"/>
    <w:tmpl w:val="60E0D780"/>
    <w:lvl w:ilvl="0" w:tplc="46CC5B70">
      <w:start w:val="1"/>
      <w:numFmt w:val="decimal"/>
      <w:lvlText w:val="%1."/>
      <w:lvlJc w:val="left"/>
      <w:pPr>
        <w:ind w:left="360" w:firstLine="0"/>
      </w:pPr>
      <w:rPr>
        <w:rFonts w:eastAsia="Nunito"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5" w15:restartNumberingAfterBreak="0">
    <w:nsid w:val="57B74723"/>
    <w:multiLevelType w:val="multilevel"/>
    <w:tmpl w:val="AF00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14147D"/>
    <w:multiLevelType w:val="multilevel"/>
    <w:tmpl w:val="576E6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9740B38"/>
    <w:multiLevelType w:val="multilevel"/>
    <w:tmpl w:val="48601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A9C6E2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5ACC01AB"/>
    <w:multiLevelType w:val="multilevel"/>
    <w:tmpl w:val="3E28D634"/>
    <w:lvl w:ilvl="0">
      <w:start w:val="7"/>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5D57209D"/>
    <w:multiLevelType w:val="hybridMultilevel"/>
    <w:tmpl w:val="A18AC3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612B00E9"/>
    <w:multiLevelType w:val="multilevel"/>
    <w:tmpl w:val="17A6B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15410A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617A42A9"/>
    <w:multiLevelType w:val="hybridMultilevel"/>
    <w:tmpl w:val="277ACD96"/>
    <w:lvl w:ilvl="0" w:tplc="9B14B858">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1F949C3"/>
    <w:multiLevelType w:val="hybridMultilevel"/>
    <w:tmpl w:val="F89E8174"/>
    <w:lvl w:ilvl="0" w:tplc="D520CF4A">
      <w:start w:val="1"/>
      <w:numFmt w:val="bullet"/>
      <w:lvlText w:val=""/>
      <w:lvlJc w:val="left"/>
      <w:pPr>
        <w:ind w:left="1080" w:hanging="360"/>
      </w:pPr>
      <w:rPr>
        <w:rFonts w:ascii="Symbol" w:hAnsi="Symbol"/>
      </w:rPr>
    </w:lvl>
    <w:lvl w:ilvl="1" w:tplc="CF0204CA">
      <w:start w:val="1"/>
      <w:numFmt w:val="bullet"/>
      <w:lvlText w:val=""/>
      <w:lvlJc w:val="left"/>
      <w:pPr>
        <w:ind w:left="1080" w:hanging="360"/>
      </w:pPr>
      <w:rPr>
        <w:rFonts w:ascii="Symbol" w:hAnsi="Symbol"/>
      </w:rPr>
    </w:lvl>
    <w:lvl w:ilvl="2" w:tplc="FA867188">
      <w:start w:val="1"/>
      <w:numFmt w:val="bullet"/>
      <w:lvlText w:val=""/>
      <w:lvlJc w:val="left"/>
      <w:pPr>
        <w:ind w:left="1080" w:hanging="360"/>
      </w:pPr>
      <w:rPr>
        <w:rFonts w:ascii="Symbol" w:hAnsi="Symbol"/>
      </w:rPr>
    </w:lvl>
    <w:lvl w:ilvl="3" w:tplc="0DFCF478">
      <w:start w:val="1"/>
      <w:numFmt w:val="bullet"/>
      <w:lvlText w:val=""/>
      <w:lvlJc w:val="left"/>
      <w:pPr>
        <w:ind w:left="1080" w:hanging="360"/>
      </w:pPr>
      <w:rPr>
        <w:rFonts w:ascii="Symbol" w:hAnsi="Symbol"/>
      </w:rPr>
    </w:lvl>
    <w:lvl w:ilvl="4" w:tplc="333E243C">
      <w:start w:val="1"/>
      <w:numFmt w:val="bullet"/>
      <w:lvlText w:val=""/>
      <w:lvlJc w:val="left"/>
      <w:pPr>
        <w:ind w:left="1080" w:hanging="360"/>
      </w:pPr>
      <w:rPr>
        <w:rFonts w:ascii="Symbol" w:hAnsi="Symbol"/>
      </w:rPr>
    </w:lvl>
    <w:lvl w:ilvl="5" w:tplc="66B4A322">
      <w:start w:val="1"/>
      <w:numFmt w:val="bullet"/>
      <w:lvlText w:val=""/>
      <w:lvlJc w:val="left"/>
      <w:pPr>
        <w:ind w:left="1080" w:hanging="360"/>
      </w:pPr>
      <w:rPr>
        <w:rFonts w:ascii="Symbol" w:hAnsi="Symbol"/>
      </w:rPr>
    </w:lvl>
    <w:lvl w:ilvl="6" w:tplc="ED268D60">
      <w:start w:val="1"/>
      <w:numFmt w:val="bullet"/>
      <w:lvlText w:val=""/>
      <w:lvlJc w:val="left"/>
      <w:pPr>
        <w:ind w:left="1080" w:hanging="360"/>
      </w:pPr>
      <w:rPr>
        <w:rFonts w:ascii="Symbol" w:hAnsi="Symbol"/>
      </w:rPr>
    </w:lvl>
    <w:lvl w:ilvl="7" w:tplc="07129BC2">
      <w:start w:val="1"/>
      <w:numFmt w:val="bullet"/>
      <w:lvlText w:val=""/>
      <w:lvlJc w:val="left"/>
      <w:pPr>
        <w:ind w:left="1080" w:hanging="360"/>
      </w:pPr>
      <w:rPr>
        <w:rFonts w:ascii="Symbol" w:hAnsi="Symbol"/>
      </w:rPr>
    </w:lvl>
    <w:lvl w:ilvl="8" w:tplc="D87CCC98">
      <w:start w:val="1"/>
      <w:numFmt w:val="bullet"/>
      <w:lvlText w:val=""/>
      <w:lvlJc w:val="left"/>
      <w:pPr>
        <w:ind w:left="1080" w:hanging="360"/>
      </w:pPr>
      <w:rPr>
        <w:rFonts w:ascii="Symbol" w:hAnsi="Symbol"/>
      </w:rPr>
    </w:lvl>
  </w:abstractNum>
  <w:abstractNum w:abstractNumId="75" w15:restartNumberingAfterBreak="0">
    <w:nsid w:val="62397B16"/>
    <w:multiLevelType w:val="multilevel"/>
    <w:tmpl w:val="8716E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7C29F4"/>
    <w:multiLevelType w:val="hybridMultilevel"/>
    <w:tmpl w:val="41CCA9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64C86D8E"/>
    <w:multiLevelType w:val="hybridMultilevel"/>
    <w:tmpl w:val="85A6D2A0"/>
    <w:lvl w:ilvl="0" w:tplc="F722726A">
      <w:start w:val="1"/>
      <w:numFmt w:val="bullet"/>
      <w:lvlText w:val=""/>
      <w:lvlJc w:val="left"/>
      <w:pPr>
        <w:ind w:left="720" w:hanging="360"/>
      </w:pPr>
      <w:rPr>
        <w:rFonts w:ascii="Symbol" w:hAnsi="Symbol" w:hint="default"/>
      </w:rPr>
    </w:lvl>
    <w:lvl w:ilvl="1" w:tplc="E5743DA2">
      <w:start w:val="1"/>
      <w:numFmt w:val="bullet"/>
      <w:lvlText w:val="o"/>
      <w:lvlJc w:val="left"/>
      <w:pPr>
        <w:ind w:left="1440" w:hanging="360"/>
      </w:pPr>
      <w:rPr>
        <w:rFonts w:ascii="Courier New" w:hAnsi="Courier New" w:hint="default"/>
      </w:rPr>
    </w:lvl>
    <w:lvl w:ilvl="2" w:tplc="DBCA62A2">
      <w:start w:val="1"/>
      <w:numFmt w:val="bullet"/>
      <w:lvlText w:val=""/>
      <w:lvlJc w:val="left"/>
      <w:pPr>
        <w:ind w:left="2160" w:hanging="360"/>
      </w:pPr>
      <w:rPr>
        <w:rFonts w:ascii="Wingdings" w:hAnsi="Wingdings" w:hint="default"/>
      </w:rPr>
    </w:lvl>
    <w:lvl w:ilvl="3" w:tplc="7A628BD2">
      <w:start w:val="1"/>
      <w:numFmt w:val="bullet"/>
      <w:lvlText w:val=""/>
      <w:lvlJc w:val="left"/>
      <w:pPr>
        <w:ind w:left="2880" w:hanging="360"/>
      </w:pPr>
      <w:rPr>
        <w:rFonts w:ascii="Symbol" w:hAnsi="Symbol" w:hint="default"/>
      </w:rPr>
    </w:lvl>
    <w:lvl w:ilvl="4" w:tplc="786E843A">
      <w:start w:val="1"/>
      <w:numFmt w:val="bullet"/>
      <w:lvlText w:val="o"/>
      <w:lvlJc w:val="left"/>
      <w:pPr>
        <w:ind w:left="3600" w:hanging="360"/>
      </w:pPr>
      <w:rPr>
        <w:rFonts w:ascii="Courier New" w:hAnsi="Courier New" w:hint="default"/>
      </w:rPr>
    </w:lvl>
    <w:lvl w:ilvl="5" w:tplc="1DDE2674">
      <w:start w:val="1"/>
      <w:numFmt w:val="bullet"/>
      <w:lvlText w:val=""/>
      <w:lvlJc w:val="left"/>
      <w:pPr>
        <w:ind w:left="4320" w:hanging="360"/>
      </w:pPr>
      <w:rPr>
        <w:rFonts w:ascii="Wingdings" w:hAnsi="Wingdings" w:hint="default"/>
      </w:rPr>
    </w:lvl>
    <w:lvl w:ilvl="6" w:tplc="8D601DA4">
      <w:start w:val="1"/>
      <w:numFmt w:val="bullet"/>
      <w:lvlText w:val=""/>
      <w:lvlJc w:val="left"/>
      <w:pPr>
        <w:ind w:left="5040" w:hanging="360"/>
      </w:pPr>
      <w:rPr>
        <w:rFonts w:ascii="Symbol" w:hAnsi="Symbol" w:hint="default"/>
      </w:rPr>
    </w:lvl>
    <w:lvl w:ilvl="7" w:tplc="848EC62A">
      <w:start w:val="1"/>
      <w:numFmt w:val="bullet"/>
      <w:lvlText w:val="o"/>
      <w:lvlJc w:val="left"/>
      <w:pPr>
        <w:ind w:left="5760" w:hanging="360"/>
      </w:pPr>
      <w:rPr>
        <w:rFonts w:ascii="Courier New" w:hAnsi="Courier New" w:hint="default"/>
      </w:rPr>
    </w:lvl>
    <w:lvl w:ilvl="8" w:tplc="B8E00AA0">
      <w:start w:val="1"/>
      <w:numFmt w:val="bullet"/>
      <w:lvlText w:val=""/>
      <w:lvlJc w:val="left"/>
      <w:pPr>
        <w:ind w:left="6480" w:hanging="360"/>
      </w:pPr>
      <w:rPr>
        <w:rFonts w:ascii="Wingdings" w:hAnsi="Wingdings" w:hint="default"/>
      </w:rPr>
    </w:lvl>
  </w:abstractNum>
  <w:abstractNum w:abstractNumId="78" w15:restartNumberingAfterBreak="0">
    <w:nsid w:val="65083C3B"/>
    <w:multiLevelType w:val="hybridMultilevel"/>
    <w:tmpl w:val="B24A36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6E4B765D"/>
    <w:multiLevelType w:val="multilevel"/>
    <w:tmpl w:val="45180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E766A9D"/>
    <w:multiLevelType w:val="multilevel"/>
    <w:tmpl w:val="CDFAA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6B4884"/>
    <w:multiLevelType w:val="multilevel"/>
    <w:tmpl w:val="8452B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2882C50"/>
    <w:multiLevelType w:val="multilevel"/>
    <w:tmpl w:val="4534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31416B3"/>
    <w:multiLevelType w:val="hybridMultilevel"/>
    <w:tmpl w:val="4ADE7D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4" w15:restartNumberingAfterBreak="0">
    <w:nsid w:val="7684008C"/>
    <w:multiLevelType w:val="multilevel"/>
    <w:tmpl w:val="67F8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6F275FD"/>
    <w:multiLevelType w:val="multilevel"/>
    <w:tmpl w:val="891C6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B5E7BB3"/>
    <w:multiLevelType w:val="hybridMultilevel"/>
    <w:tmpl w:val="CC348E9C"/>
    <w:lvl w:ilvl="0" w:tplc="91D2904E">
      <w:start w:val="1"/>
      <w:numFmt w:val="bullet"/>
      <w:lvlText w:val="·"/>
      <w:lvlJc w:val="left"/>
      <w:pPr>
        <w:ind w:left="720" w:hanging="360"/>
      </w:pPr>
      <w:rPr>
        <w:rFonts w:ascii="Symbol" w:hAnsi="Symbol" w:hint="default"/>
      </w:rPr>
    </w:lvl>
    <w:lvl w:ilvl="1" w:tplc="AB5A239C">
      <w:start w:val="1"/>
      <w:numFmt w:val="bullet"/>
      <w:lvlText w:val="o"/>
      <w:lvlJc w:val="left"/>
      <w:pPr>
        <w:ind w:left="1440" w:hanging="360"/>
      </w:pPr>
      <w:rPr>
        <w:rFonts w:ascii="Courier New" w:hAnsi="Courier New" w:hint="default"/>
      </w:rPr>
    </w:lvl>
    <w:lvl w:ilvl="2" w:tplc="A4444AE8">
      <w:start w:val="1"/>
      <w:numFmt w:val="bullet"/>
      <w:lvlText w:val=""/>
      <w:lvlJc w:val="left"/>
      <w:pPr>
        <w:ind w:left="2160" w:hanging="360"/>
      </w:pPr>
      <w:rPr>
        <w:rFonts w:ascii="Wingdings" w:hAnsi="Wingdings" w:hint="default"/>
      </w:rPr>
    </w:lvl>
    <w:lvl w:ilvl="3" w:tplc="24A09934">
      <w:start w:val="1"/>
      <w:numFmt w:val="bullet"/>
      <w:lvlText w:val=""/>
      <w:lvlJc w:val="left"/>
      <w:pPr>
        <w:ind w:left="2880" w:hanging="360"/>
      </w:pPr>
      <w:rPr>
        <w:rFonts w:ascii="Symbol" w:hAnsi="Symbol" w:hint="default"/>
      </w:rPr>
    </w:lvl>
    <w:lvl w:ilvl="4" w:tplc="D32CC85A">
      <w:start w:val="1"/>
      <w:numFmt w:val="bullet"/>
      <w:lvlText w:val="o"/>
      <w:lvlJc w:val="left"/>
      <w:pPr>
        <w:ind w:left="3600" w:hanging="360"/>
      </w:pPr>
      <w:rPr>
        <w:rFonts w:ascii="Courier New" w:hAnsi="Courier New" w:hint="default"/>
      </w:rPr>
    </w:lvl>
    <w:lvl w:ilvl="5" w:tplc="D52EEB2C">
      <w:start w:val="1"/>
      <w:numFmt w:val="bullet"/>
      <w:lvlText w:val=""/>
      <w:lvlJc w:val="left"/>
      <w:pPr>
        <w:ind w:left="4320" w:hanging="360"/>
      </w:pPr>
      <w:rPr>
        <w:rFonts w:ascii="Wingdings" w:hAnsi="Wingdings" w:hint="default"/>
      </w:rPr>
    </w:lvl>
    <w:lvl w:ilvl="6" w:tplc="8E363764">
      <w:start w:val="1"/>
      <w:numFmt w:val="bullet"/>
      <w:lvlText w:val=""/>
      <w:lvlJc w:val="left"/>
      <w:pPr>
        <w:ind w:left="5040" w:hanging="360"/>
      </w:pPr>
      <w:rPr>
        <w:rFonts w:ascii="Symbol" w:hAnsi="Symbol" w:hint="default"/>
      </w:rPr>
    </w:lvl>
    <w:lvl w:ilvl="7" w:tplc="6972D84C">
      <w:start w:val="1"/>
      <w:numFmt w:val="bullet"/>
      <w:lvlText w:val="o"/>
      <w:lvlJc w:val="left"/>
      <w:pPr>
        <w:ind w:left="5760" w:hanging="360"/>
      </w:pPr>
      <w:rPr>
        <w:rFonts w:ascii="Courier New" w:hAnsi="Courier New" w:hint="default"/>
      </w:rPr>
    </w:lvl>
    <w:lvl w:ilvl="8" w:tplc="75FEEC96">
      <w:start w:val="1"/>
      <w:numFmt w:val="bullet"/>
      <w:lvlText w:val=""/>
      <w:lvlJc w:val="left"/>
      <w:pPr>
        <w:ind w:left="6480" w:hanging="360"/>
      </w:pPr>
      <w:rPr>
        <w:rFonts w:ascii="Wingdings" w:hAnsi="Wingdings" w:hint="default"/>
      </w:rPr>
    </w:lvl>
  </w:abstractNum>
  <w:abstractNum w:abstractNumId="87" w15:restartNumberingAfterBreak="0">
    <w:nsid w:val="7BBE43D3"/>
    <w:multiLevelType w:val="hybridMultilevel"/>
    <w:tmpl w:val="916C7668"/>
    <w:lvl w:ilvl="0" w:tplc="12E8A8EA">
      <w:start w:val="1"/>
      <w:numFmt w:val="bullet"/>
      <w:lvlText w:val=""/>
      <w:lvlJc w:val="left"/>
      <w:pPr>
        <w:ind w:left="720" w:hanging="360"/>
      </w:pPr>
      <w:rPr>
        <w:rFonts w:ascii="Symbol" w:hAnsi="Symbol" w:hint="default"/>
      </w:rPr>
    </w:lvl>
    <w:lvl w:ilvl="1" w:tplc="B784B35C">
      <w:start w:val="1"/>
      <w:numFmt w:val="bullet"/>
      <w:lvlText w:val="o"/>
      <w:lvlJc w:val="left"/>
      <w:pPr>
        <w:ind w:left="1440" w:hanging="360"/>
      </w:pPr>
      <w:rPr>
        <w:rFonts w:ascii="Courier New" w:hAnsi="Courier New" w:hint="default"/>
      </w:rPr>
    </w:lvl>
    <w:lvl w:ilvl="2" w:tplc="514E92EC">
      <w:start w:val="1"/>
      <w:numFmt w:val="bullet"/>
      <w:lvlText w:val=""/>
      <w:lvlJc w:val="left"/>
      <w:pPr>
        <w:ind w:left="2160" w:hanging="360"/>
      </w:pPr>
      <w:rPr>
        <w:rFonts w:ascii="Wingdings" w:hAnsi="Wingdings" w:hint="default"/>
      </w:rPr>
    </w:lvl>
    <w:lvl w:ilvl="3" w:tplc="CA86F352">
      <w:start w:val="1"/>
      <w:numFmt w:val="bullet"/>
      <w:lvlText w:val=""/>
      <w:lvlJc w:val="left"/>
      <w:pPr>
        <w:ind w:left="2880" w:hanging="360"/>
      </w:pPr>
      <w:rPr>
        <w:rFonts w:ascii="Symbol" w:hAnsi="Symbol" w:hint="default"/>
      </w:rPr>
    </w:lvl>
    <w:lvl w:ilvl="4" w:tplc="49E68B2E">
      <w:start w:val="1"/>
      <w:numFmt w:val="bullet"/>
      <w:lvlText w:val="o"/>
      <w:lvlJc w:val="left"/>
      <w:pPr>
        <w:ind w:left="3600" w:hanging="360"/>
      </w:pPr>
      <w:rPr>
        <w:rFonts w:ascii="Courier New" w:hAnsi="Courier New" w:hint="default"/>
      </w:rPr>
    </w:lvl>
    <w:lvl w:ilvl="5" w:tplc="0F4E906E">
      <w:start w:val="1"/>
      <w:numFmt w:val="bullet"/>
      <w:lvlText w:val=""/>
      <w:lvlJc w:val="left"/>
      <w:pPr>
        <w:ind w:left="4320" w:hanging="360"/>
      </w:pPr>
      <w:rPr>
        <w:rFonts w:ascii="Wingdings" w:hAnsi="Wingdings" w:hint="default"/>
      </w:rPr>
    </w:lvl>
    <w:lvl w:ilvl="6" w:tplc="3C26EF5C">
      <w:start w:val="1"/>
      <w:numFmt w:val="bullet"/>
      <w:lvlText w:val=""/>
      <w:lvlJc w:val="left"/>
      <w:pPr>
        <w:ind w:left="5040" w:hanging="360"/>
      </w:pPr>
      <w:rPr>
        <w:rFonts w:ascii="Symbol" w:hAnsi="Symbol" w:hint="default"/>
      </w:rPr>
    </w:lvl>
    <w:lvl w:ilvl="7" w:tplc="626083B6">
      <w:start w:val="1"/>
      <w:numFmt w:val="bullet"/>
      <w:lvlText w:val="o"/>
      <w:lvlJc w:val="left"/>
      <w:pPr>
        <w:ind w:left="5760" w:hanging="360"/>
      </w:pPr>
      <w:rPr>
        <w:rFonts w:ascii="Courier New" w:hAnsi="Courier New" w:hint="default"/>
      </w:rPr>
    </w:lvl>
    <w:lvl w:ilvl="8" w:tplc="6D02749C">
      <w:start w:val="1"/>
      <w:numFmt w:val="bullet"/>
      <w:lvlText w:val=""/>
      <w:lvlJc w:val="left"/>
      <w:pPr>
        <w:ind w:left="6480" w:hanging="360"/>
      </w:pPr>
      <w:rPr>
        <w:rFonts w:ascii="Wingdings" w:hAnsi="Wingdings" w:hint="default"/>
      </w:rPr>
    </w:lvl>
  </w:abstractNum>
  <w:abstractNum w:abstractNumId="88" w15:restartNumberingAfterBreak="0">
    <w:nsid w:val="7C701C9A"/>
    <w:multiLevelType w:val="multilevel"/>
    <w:tmpl w:val="7DF82CF4"/>
    <w:lvl w:ilvl="0">
      <w:start w:val="5"/>
      <w:numFmt w:val="decimal"/>
      <w:lvlText w:val="%1."/>
      <w:lvlJc w:val="left"/>
      <w:pPr>
        <w:ind w:left="360" w:hanging="360"/>
      </w:pPr>
      <w:rPr>
        <w:rFonts w:ascii="Arial" w:hAnsi="Arial" w:hint="default"/>
      </w:rPr>
    </w:lvl>
    <w:lvl w:ilvl="1">
      <w:start w:val="6"/>
      <w:numFmt w:val="decimal"/>
      <w:lvlText w:val="%1.%2."/>
      <w:lvlJc w:val="left"/>
      <w:pPr>
        <w:ind w:left="720" w:hanging="360"/>
      </w:pPr>
      <w:rPr>
        <w:rFonts w:ascii="Arial" w:hAnsi="Arial" w:hint="default"/>
      </w:rPr>
    </w:lvl>
    <w:lvl w:ilvl="2">
      <w:start w:val="1"/>
      <w:numFmt w:val="decimal"/>
      <w:lvlText w:val="%1.%2.%3."/>
      <w:lvlJc w:val="left"/>
      <w:pPr>
        <w:ind w:left="1440" w:hanging="720"/>
      </w:pPr>
      <w:rPr>
        <w:rFonts w:ascii="Arial" w:hAnsi="Arial" w:hint="default"/>
      </w:rPr>
    </w:lvl>
    <w:lvl w:ilvl="3">
      <w:start w:val="1"/>
      <w:numFmt w:val="decimal"/>
      <w:lvlText w:val="%1.%2.%3.%4."/>
      <w:lvlJc w:val="left"/>
      <w:pPr>
        <w:ind w:left="1800" w:hanging="720"/>
      </w:pPr>
      <w:rPr>
        <w:rFonts w:ascii="Arial" w:hAnsi="Arial" w:hint="default"/>
      </w:rPr>
    </w:lvl>
    <w:lvl w:ilvl="4">
      <w:start w:val="1"/>
      <w:numFmt w:val="decimal"/>
      <w:lvlText w:val="%1.%2.%3.%4.%5."/>
      <w:lvlJc w:val="left"/>
      <w:pPr>
        <w:ind w:left="2520" w:hanging="1080"/>
      </w:pPr>
      <w:rPr>
        <w:rFonts w:ascii="Arial" w:hAnsi="Arial" w:hint="default"/>
      </w:rPr>
    </w:lvl>
    <w:lvl w:ilvl="5">
      <w:start w:val="1"/>
      <w:numFmt w:val="decimal"/>
      <w:lvlText w:val="%1.%2.%3.%4.%5.%6."/>
      <w:lvlJc w:val="left"/>
      <w:pPr>
        <w:ind w:left="2880" w:hanging="1080"/>
      </w:pPr>
      <w:rPr>
        <w:rFonts w:ascii="Arial" w:hAnsi="Arial" w:hint="default"/>
      </w:rPr>
    </w:lvl>
    <w:lvl w:ilvl="6">
      <w:start w:val="1"/>
      <w:numFmt w:val="decimal"/>
      <w:lvlText w:val="%1.%2.%3.%4.%5.%6.%7."/>
      <w:lvlJc w:val="left"/>
      <w:pPr>
        <w:ind w:left="3600" w:hanging="1440"/>
      </w:pPr>
      <w:rPr>
        <w:rFonts w:ascii="Arial" w:hAnsi="Arial" w:hint="default"/>
      </w:rPr>
    </w:lvl>
    <w:lvl w:ilvl="7">
      <w:start w:val="1"/>
      <w:numFmt w:val="decimal"/>
      <w:lvlText w:val="%1.%2.%3.%4.%5.%6.%7.%8."/>
      <w:lvlJc w:val="left"/>
      <w:pPr>
        <w:ind w:left="3960" w:hanging="1440"/>
      </w:pPr>
      <w:rPr>
        <w:rFonts w:ascii="Arial" w:hAnsi="Arial" w:hint="default"/>
      </w:rPr>
    </w:lvl>
    <w:lvl w:ilvl="8">
      <w:start w:val="1"/>
      <w:numFmt w:val="decimal"/>
      <w:lvlText w:val="%1.%2.%3.%4.%5.%6.%7.%8.%9."/>
      <w:lvlJc w:val="left"/>
      <w:pPr>
        <w:ind w:left="4680" w:hanging="1800"/>
      </w:pPr>
      <w:rPr>
        <w:rFonts w:ascii="Arial" w:hAnsi="Arial" w:hint="default"/>
      </w:rPr>
    </w:lvl>
  </w:abstractNum>
  <w:abstractNum w:abstractNumId="89" w15:restartNumberingAfterBreak="0">
    <w:nsid w:val="7CFF19BA"/>
    <w:multiLevelType w:val="multilevel"/>
    <w:tmpl w:val="75860546"/>
    <w:lvl w:ilvl="0">
      <w:start w:val="1"/>
      <w:numFmt w:val="decimal"/>
      <w:lvlText w:val="%1."/>
      <w:lvlJc w:val="left"/>
      <w:pPr>
        <w:ind w:left="360" w:hanging="360"/>
      </w:pPr>
      <w:rPr>
        <w:rFonts w:hint="default"/>
        <w:b w:val="0"/>
      </w:rPr>
    </w:lvl>
    <w:lvl w:ilvl="1">
      <w:start w:val="3"/>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90" w15:restartNumberingAfterBreak="0">
    <w:nsid w:val="7D8A12A1"/>
    <w:multiLevelType w:val="hybridMultilevel"/>
    <w:tmpl w:val="E124BB30"/>
    <w:lvl w:ilvl="0" w:tplc="9800DF60">
      <w:start w:val="1"/>
      <w:numFmt w:val="bullet"/>
      <w:lvlText w:val=""/>
      <w:lvlJc w:val="left"/>
      <w:pPr>
        <w:ind w:left="720" w:hanging="360"/>
      </w:pPr>
      <w:rPr>
        <w:rFonts w:ascii="Symbol" w:hAnsi="Symbol" w:hint="default"/>
      </w:rPr>
    </w:lvl>
    <w:lvl w:ilvl="1" w:tplc="E4D8D364">
      <w:start w:val="1"/>
      <w:numFmt w:val="bullet"/>
      <w:lvlText w:val="o"/>
      <w:lvlJc w:val="left"/>
      <w:pPr>
        <w:ind w:left="1440" w:hanging="360"/>
      </w:pPr>
      <w:rPr>
        <w:rFonts w:ascii="Courier New" w:hAnsi="Courier New" w:hint="default"/>
      </w:rPr>
    </w:lvl>
    <w:lvl w:ilvl="2" w:tplc="5450E27E">
      <w:start w:val="1"/>
      <w:numFmt w:val="bullet"/>
      <w:lvlText w:val=""/>
      <w:lvlJc w:val="left"/>
      <w:pPr>
        <w:ind w:left="2160" w:hanging="360"/>
      </w:pPr>
      <w:rPr>
        <w:rFonts w:ascii="Wingdings" w:hAnsi="Wingdings" w:hint="default"/>
      </w:rPr>
    </w:lvl>
    <w:lvl w:ilvl="3" w:tplc="8E86566E">
      <w:start w:val="1"/>
      <w:numFmt w:val="bullet"/>
      <w:lvlText w:val=""/>
      <w:lvlJc w:val="left"/>
      <w:pPr>
        <w:ind w:left="2880" w:hanging="360"/>
      </w:pPr>
      <w:rPr>
        <w:rFonts w:ascii="Symbol" w:hAnsi="Symbol" w:hint="default"/>
      </w:rPr>
    </w:lvl>
    <w:lvl w:ilvl="4" w:tplc="3432B08E">
      <w:start w:val="1"/>
      <w:numFmt w:val="bullet"/>
      <w:lvlText w:val="o"/>
      <w:lvlJc w:val="left"/>
      <w:pPr>
        <w:ind w:left="3600" w:hanging="360"/>
      </w:pPr>
      <w:rPr>
        <w:rFonts w:ascii="Courier New" w:hAnsi="Courier New" w:hint="default"/>
      </w:rPr>
    </w:lvl>
    <w:lvl w:ilvl="5" w:tplc="D05CDE0E">
      <w:start w:val="1"/>
      <w:numFmt w:val="bullet"/>
      <w:lvlText w:val=""/>
      <w:lvlJc w:val="left"/>
      <w:pPr>
        <w:ind w:left="4320" w:hanging="360"/>
      </w:pPr>
      <w:rPr>
        <w:rFonts w:ascii="Wingdings" w:hAnsi="Wingdings" w:hint="default"/>
      </w:rPr>
    </w:lvl>
    <w:lvl w:ilvl="6" w:tplc="3A426D9A">
      <w:start w:val="1"/>
      <w:numFmt w:val="bullet"/>
      <w:lvlText w:val=""/>
      <w:lvlJc w:val="left"/>
      <w:pPr>
        <w:ind w:left="5040" w:hanging="360"/>
      </w:pPr>
      <w:rPr>
        <w:rFonts w:ascii="Symbol" w:hAnsi="Symbol" w:hint="default"/>
      </w:rPr>
    </w:lvl>
    <w:lvl w:ilvl="7" w:tplc="1BCE03A6">
      <w:start w:val="1"/>
      <w:numFmt w:val="bullet"/>
      <w:lvlText w:val="o"/>
      <w:lvlJc w:val="left"/>
      <w:pPr>
        <w:ind w:left="5760" w:hanging="360"/>
      </w:pPr>
      <w:rPr>
        <w:rFonts w:ascii="Courier New" w:hAnsi="Courier New" w:hint="default"/>
      </w:rPr>
    </w:lvl>
    <w:lvl w:ilvl="8" w:tplc="3A563F0E">
      <w:start w:val="1"/>
      <w:numFmt w:val="bullet"/>
      <w:lvlText w:val=""/>
      <w:lvlJc w:val="left"/>
      <w:pPr>
        <w:ind w:left="6480" w:hanging="360"/>
      </w:pPr>
      <w:rPr>
        <w:rFonts w:ascii="Wingdings" w:hAnsi="Wingdings" w:hint="default"/>
      </w:rPr>
    </w:lvl>
  </w:abstractNum>
  <w:abstractNum w:abstractNumId="91" w15:restartNumberingAfterBreak="0">
    <w:nsid w:val="7FB220F5"/>
    <w:multiLevelType w:val="multilevel"/>
    <w:tmpl w:val="2CB0E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8626473">
    <w:abstractNumId w:val="34"/>
  </w:num>
  <w:num w:numId="2" w16cid:durableId="1217161369">
    <w:abstractNumId w:val="86"/>
  </w:num>
  <w:num w:numId="3" w16cid:durableId="1818570635">
    <w:abstractNumId w:val="0"/>
  </w:num>
  <w:num w:numId="4" w16cid:durableId="232669997">
    <w:abstractNumId w:val="90"/>
  </w:num>
  <w:num w:numId="5" w16cid:durableId="2123185735">
    <w:abstractNumId w:val="44"/>
  </w:num>
  <w:num w:numId="6" w16cid:durableId="1708408735">
    <w:abstractNumId w:val="56"/>
  </w:num>
  <w:num w:numId="7" w16cid:durableId="1396973746">
    <w:abstractNumId w:val="87"/>
  </w:num>
  <w:num w:numId="8" w16cid:durableId="739712687">
    <w:abstractNumId w:val="24"/>
  </w:num>
  <w:num w:numId="9" w16cid:durableId="841899551">
    <w:abstractNumId w:val="77"/>
  </w:num>
  <w:num w:numId="10" w16cid:durableId="1843155116">
    <w:abstractNumId w:val="50"/>
  </w:num>
  <w:num w:numId="11" w16cid:durableId="171648495">
    <w:abstractNumId w:val="30"/>
  </w:num>
  <w:num w:numId="12" w16cid:durableId="114373690">
    <w:abstractNumId w:val="17"/>
  </w:num>
  <w:num w:numId="13" w16cid:durableId="1044989078">
    <w:abstractNumId w:val="12"/>
  </w:num>
  <w:num w:numId="14" w16cid:durableId="328557280">
    <w:abstractNumId w:val="9"/>
  </w:num>
  <w:num w:numId="15" w16cid:durableId="104889552">
    <w:abstractNumId w:val="68"/>
  </w:num>
  <w:num w:numId="16" w16cid:durableId="1551958357">
    <w:abstractNumId w:val="57"/>
  </w:num>
  <w:num w:numId="17" w16cid:durableId="1196187571">
    <w:abstractNumId w:val="32"/>
  </w:num>
  <w:num w:numId="18" w16cid:durableId="2115634979">
    <w:abstractNumId w:val="72"/>
  </w:num>
  <w:num w:numId="19" w16cid:durableId="192771438">
    <w:abstractNumId w:val="11"/>
  </w:num>
  <w:num w:numId="20" w16cid:durableId="268045951">
    <w:abstractNumId w:val="49"/>
  </w:num>
  <w:num w:numId="21" w16cid:durableId="3167254">
    <w:abstractNumId w:val="37"/>
  </w:num>
  <w:num w:numId="22" w16cid:durableId="1512066288">
    <w:abstractNumId w:val="52"/>
  </w:num>
  <w:num w:numId="23" w16cid:durableId="1982151137">
    <w:abstractNumId w:val="66"/>
  </w:num>
  <w:num w:numId="24" w16cid:durableId="1092971984">
    <w:abstractNumId w:val="39"/>
  </w:num>
  <w:num w:numId="25" w16cid:durableId="529073330">
    <w:abstractNumId w:val="1"/>
  </w:num>
  <w:num w:numId="26" w16cid:durableId="84154446">
    <w:abstractNumId w:val="8"/>
  </w:num>
  <w:num w:numId="27" w16cid:durableId="768354279">
    <w:abstractNumId w:val="46"/>
  </w:num>
  <w:num w:numId="28" w16cid:durableId="1204365276">
    <w:abstractNumId w:val="13"/>
  </w:num>
  <w:num w:numId="29" w16cid:durableId="2067333580">
    <w:abstractNumId w:val="71"/>
  </w:num>
  <w:num w:numId="30" w16cid:durableId="1262642757">
    <w:abstractNumId w:val="31"/>
  </w:num>
  <w:num w:numId="31" w16cid:durableId="1263101280">
    <w:abstractNumId w:val="83"/>
  </w:num>
  <w:num w:numId="32" w16cid:durableId="972517073">
    <w:abstractNumId w:val="62"/>
  </w:num>
  <w:num w:numId="33" w16cid:durableId="1307583191">
    <w:abstractNumId w:val="74"/>
  </w:num>
  <w:num w:numId="34" w16cid:durableId="1806460421">
    <w:abstractNumId w:val="80"/>
  </w:num>
  <w:num w:numId="35" w16cid:durableId="260726864">
    <w:abstractNumId w:val="22"/>
  </w:num>
  <w:num w:numId="36" w16cid:durableId="1463768712">
    <w:abstractNumId w:val="51"/>
  </w:num>
  <w:num w:numId="37" w16cid:durableId="757750032">
    <w:abstractNumId w:val="75"/>
  </w:num>
  <w:num w:numId="38" w16cid:durableId="920257684">
    <w:abstractNumId w:val="84"/>
  </w:num>
  <w:num w:numId="39" w16cid:durableId="414132061">
    <w:abstractNumId w:val="79"/>
  </w:num>
  <w:num w:numId="40" w16cid:durableId="902716445">
    <w:abstractNumId w:val="48"/>
  </w:num>
  <w:num w:numId="41" w16cid:durableId="989752481">
    <w:abstractNumId w:val="25"/>
  </w:num>
  <w:num w:numId="42" w16cid:durableId="457257052">
    <w:abstractNumId w:val="69"/>
  </w:num>
  <w:num w:numId="43" w16cid:durableId="2071146104">
    <w:abstractNumId w:val="55"/>
  </w:num>
  <w:num w:numId="44" w16cid:durableId="2047488484">
    <w:abstractNumId w:val="6"/>
  </w:num>
  <w:num w:numId="45" w16cid:durableId="1257982709">
    <w:abstractNumId w:val="27"/>
  </w:num>
  <w:num w:numId="46" w16cid:durableId="1036001927">
    <w:abstractNumId w:val="88"/>
  </w:num>
  <w:num w:numId="47" w16cid:durableId="815219376">
    <w:abstractNumId w:val="38"/>
  </w:num>
  <w:num w:numId="48" w16cid:durableId="318265827">
    <w:abstractNumId w:val="36"/>
  </w:num>
  <w:num w:numId="49" w16cid:durableId="558592444">
    <w:abstractNumId w:val="18"/>
  </w:num>
  <w:num w:numId="50" w16cid:durableId="1016346297">
    <w:abstractNumId w:val="4"/>
  </w:num>
  <w:num w:numId="51" w16cid:durableId="1861238056">
    <w:abstractNumId w:val="20"/>
  </w:num>
  <w:num w:numId="52" w16cid:durableId="1321348674">
    <w:abstractNumId w:val="81"/>
  </w:num>
  <w:num w:numId="53" w16cid:durableId="1466966053">
    <w:abstractNumId w:val="26"/>
  </w:num>
  <w:num w:numId="54" w16cid:durableId="474372010">
    <w:abstractNumId w:val="5"/>
  </w:num>
  <w:num w:numId="55" w16cid:durableId="1810590954">
    <w:abstractNumId w:val="65"/>
  </w:num>
  <w:num w:numId="56" w16cid:durableId="638923400">
    <w:abstractNumId w:val="10"/>
  </w:num>
  <w:num w:numId="57" w16cid:durableId="1028221773">
    <w:abstractNumId w:val="41"/>
  </w:num>
  <w:num w:numId="58" w16cid:durableId="1631131443">
    <w:abstractNumId w:val="45"/>
  </w:num>
  <w:num w:numId="59" w16cid:durableId="895090746">
    <w:abstractNumId w:val="70"/>
  </w:num>
  <w:num w:numId="60" w16cid:durableId="1461611417">
    <w:abstractNumId w:val="23"/>
  </w:num>
  <w:num w:numId="61" w16cid:durableId="230314099">
    <w:abstractNumId w:val="42"/>
  </w:num>
  <w:num w:numId="62" w16cid:durableId="2095396914">
    <w:abstractNumId w:val="91"/>
  </w:num>
  <w:num w:numId="63" w16cid:durableId="641036809">
    <w:abstractNumId w:val="16"/>
  </w:num>
  <w:num w:numId="64" w16cid:durableId="876157768">
    <w:abstractNumId w:val="29"/>
  </w:num>
  <w:num w:numId="65" w16cid:durableId="1031688013">
    <w:abstractNumId w:val="19"/>
  </w:num>
  <w:num w:numId="66" w16cid:durableId="48497928">
    <w:abstractNumId w:val="15"/>
  </w:num>
  <w:num w:numId="67" w16cid:durableId="1139375262">
    <w:abstractNumId w:val="2"/>
  </w:num>
  <w:num w:numId="68" w16cid:durableId="313608877">
    <w:abstractNumId w:val="3"/>
  </w:num>
  <w:num w:numId="69" w16cid:durableId="2072343284">
    <w:abstractNumId w:val="21"/>
  </w:num>
  <w:num w:numId="70" w16cid:durableId="1712262440">
    <w:abstractNumId w:val="53"/>
  </w:num>
  <w:num w:numId="71" w16cid:durableId="828863977">
    <w:abstractNumId w:val="85"/>
  </w:num>
  <w:num w:numId="72" w16cid:durableId="1217744448">
    <w:abstractNumId w:val="54"/>
  </w:num>
  <w:num w:numId="73" w16cid:durableId="1719276529">
    <w:abstractNumId w:val="35"/>
  </w:num>
  <w:num w:numId="74" w16cid:durableId="1990209681">
    <w:abstractNumId w:val="76"/>
  </w:num>
  <w:num w:numId="75" w16cid:durableId="1026522363">
    <w:abstractNumId w:val="82"/>
  </w:num>
  <w:num w:numId="76" w16cid:durableId="1009139048">
    <w:abstractNumId w:val="58"/>
  </w:num>
  <w:num w:numId="77" w16cid:durableId="1708411922">
    <w:abstractNumId w:val="89"/>
  </w:num>
  <w:num w:numId="78" w16cid:durableId="6906628">
    <w:abstractNumId w:val="28"/>
  </w:num>
  <w:num w:numId="79" w16cid:durableId="1714770428">
    <w:abstractNumId w:val="33"/>
  </w:num>
  <w:num w:numId="80" w16cid:durableId="1714887062">
    <w:abstractNumId w:val="63"/>
  </w:num>
  <w:num w:numId="81" w16cid:durableId="1849907927">
    <w:abstractNumId w:val="7"/>
  </w:num>
  <w:num w:numId="82" w16cid:durableId="1572886622">
    <w:abstractNumId w:val="61"/>
  </w:num>
  <w:num w:numId="83" w16cid:durableId="1215041919">
    <w:abstractNumId w:val="78"/>
  </w:num>
  <w:num w:numId="84" w16cid:durableId="1841457619">
    <w:abstractNumId w:val="14"/>
  </w:num>
  <w:num w:numId="85" w16cid:durableId="1603147132">
    <w:abstractNumId w:val="43"/>
  </w:num>
  <w:num w:numId="86" w16cid:durableId="1538277390">
    <w:abstractNumId w:val="64"/>
  </w:num>
  <w:num w:numId="87" w16cid:durableId="1002976580">
    <w:abstractNumId w:val="60"/>
  </w:num>
  <w:num w:numId="88" w16cid:durableId="1665432442">
    <w:abstractNumId w:val="40"/>
  </w:num>
  <w:num w:numId="89" w16cid:durableId="224032169">
    <w:abstractNumId w:val="67"/>
  </w:num>
  <w:num w:numId="90" w16cid:durableId="2002732144">
    <w:abstractNumId w:val="47"/>
  </w:num>
  <w:num w:numId="91" w16cid:durableId="176506526">
    <w:abstractNumId w:val="59"/>
  </w:num>
  <w:num w:numId="92" w16cid:durableId="37509245">
    <w:abstractNumId w:val="7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raig Parker">
    <w15:presenceInfo w15:providerId="AD" w15:userId="S::craig.parker@witsphr.org::70c86836-d7e6-4ae6-8761-74d99aa1dff5"/>
  </w15:person>
  <w15:person w15:author="Matthew Chersich">
    <w15:presenceInfo w15:providerId="AD" w15:userId="S::CHERSICM@tcd.ie::3996de51-8e24-468e-a3e8-e51afd8eaef2"/>
  </w15:person>
  <w15:person w15:author="Darshnika Lakhoo">
    <w15:presenceInfo w15:providerId="AD" w15:userId="S::darshnika.lakhoo@witsphr.org::fd792eda-5952-4393-a749-d87af2d963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Arial&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a5xrrs3z5vwrexzpppepfxzexwatrat0s9&quot;&gt;My EndNote Library&lt;record-ids&gt;&lt;item&gt;70&lt;/item&gt;&lt;item&gt;71&lt;/item&gt;&lt;item&gt;72&lt;/item&gt;&lt;/record-ids&gt;&lt;/item&gt;&lt;/Libraries&gt;"/>
  </w:docVars>
  <w:rsids>
    <w:rsidRoot w:val="007813F4"/>
    <w:rsid w:val="0000397F"/>
    <w:rsid w:val="0001138F"/>
    <w:rsid w:val="000126A1"/>
    <w:rsid w:val="000178E6"/>
    <w:rsid w:val="000537B1"/>
    <w:rsid w:val="000564D8"/>
    <w:rsid w:val="00065720"/>
    <w:rsid w:val="000869D5"/>
    <w:rsid w:val="000933A1"/>
    <w:rsid w:val="00096966"/>
    <w:rsid w:val="000A3B7B"/>
    <w:rsid w:val="000A7512"/>
    <w:rsid w:val="0010447B"/>
    <w:rsid w:val="001151F1"/>
    <w:rsid w:val="0011709C"/>
    <w:rsid w:val="00134238"/>
    <w:rsid w:val="001B1D67"/>
    <w:rsid w:val="001D660F"/>
    <w:rsid w:val="001F6794"/>
    <w:rsid w:val="002116FB"/>
    <w:rsid w:val="002277C1"/>
    <w:rsid w:val="0024430E"/>
    <w:rsid w:val="0026318C"/>
    <w:rsid w:val="00265FDD"/>
    <w:rsid w:val="00267F37"/>
    <w:rsid w:val="0027516D"/>
    <w:rsid w:val="002B122D"/>
    <w:rsid w:val="002B1DBF"/>
    <w:rsid w:val="002C35E4"/>
    <w:rsid w:val="002D4BF7"/>
    <w:rsid w:val="002E4822"/>
    <w:rsid w:val="00311FAC"/>
    <w:rsid w:val="00317372"/>
    <w:rsid w:val="00335EE1"/>
    <w:rsid w:val="0035702A"/>
    <w:rsid w:val="00377C1A"/>
    <w:rsid w:val="00386610"/>
    <w:rsid w:val="003C65B3"/>
    <w:rsid w:val="00400083"/>
    <w:rsid w:val="00414F26"/>
    <w:rsid w:val="00434723"/>
    <w:rsid w:val="0044208F"/>
    <w:rsid w:val="00477760"/>
    <w:rsid w:val="00494AE0"/>
    <w:rsid w:val="004A16A9"/>
    <w:rsid w:val="004A3BAA"/>
    <w:rsid w:val="004B00A2"/>
    <w:rsid w:val="004C2146"/>
    <w:rsid w:val="004C30B6"/>
    <w:rsid w:val="00505767"/>
    <w:rsid w:val="00513027"/>
    <w:rsid w:val="005204F2"/>
    <w:rsid w:val="00523FB0"/>
    <w:rsid w:val="00556724"/>
    <w:rsid w:val="00572F71"/>
    <w:rsid w:val="00594D30"/>
    <w:rsid w:val="005A22EF"/>
    <w:rsid w:val="005D720F"/>
    <w:rsid w:val="006013EC"/>
    <w:rsid w:val="00604C43"/>
    <w:rsid w:val="00614D36"/>
    <w:rsid w:val="00626B08"/>
    <w:rsid w:val="0063411E"/>
    <w:rsid w:val="006350BC"/>
    <w:rsid w:val="00635B4F"/>
    <w:rsid w:val="006706A0"/>
    <w:rsid w:val="006A3891"/>
    <w:rsid w:val="006A7C0B"/>
    <w:rsid w:val="006B749C"/>
    <w:rsid w:val="006D03B0"/>
    <w:rsid w:val="006D10B8"/>
    <w:rsid w:val="006E10F3"/>
    <w:rsid w:val="006E5408"/>
    <w:rsid w:val="006E7398"/>
    <w:rsid w:val="00707C35"/>
    <w:rsid w:val="00710D25"/>
    <w:rsid w:val="0071353A"/>
    <w:rsid w:val="007140C3"/>
    <w:rsid w:val="007443F5"/>
    <w:rsid w:val="00771827"/>
    <w:rsid w:val="007813F4"/>
    <w:rsid w:val="007A5DAA"/>
    <w:rsid w:val="007A6FBB"/>
    <w:rsid w:val="007B2B3C"/>
    <w:rsid w:val="007D71BD"/>
    <w:rsid w:val="007E4E9D"/>
    <w:rsid w:val="007E6123"/>
    <w:rsid w:val="00807103"/>
    <w:rsid w:val="00830339"/>
    <w:rsid w:val="00831DF1"/>
    <w:rsid w:val="00860274"/>
    <w:rsid w:val="00861281"/>
    <w:rsid w:val="008734CC"/>
    <w:rsid w:val="00874698"/>
    <w:rsid w:val="008874F9"/>
    <w:rsid w:val="00894535"/>
    <w:rsid w:val="00896612"/>
    <w:rsid w:val="008D46E3"/>
    <w:rsid w:val="0091560D"/>
    <w:rsid w:val="00917F01"/>
    <w:rsid w:val="009436AB"/>
    <w:rsid w:val="009511AE"/>
    <w:rsid w:val="009531C4"/>
    <w:rsid w:val="009557F9"/>
    <w:rsid w:val="00977ACD"/>
    <w:rsid w:val="009A39DB"/>
    <w:rsid w:val="009B36EE"/>
    <w:rsid w:val="009E6C30"/>
    <w:rsid w:val="009F0949"/>
    <w:rsid w:val="009F2949"/>
    <w:rsid w:val="009F769D"/>
    <w:rsid w:val="00A16A13"/>
    <w:rsid w:val="00A31620"/>
    <w:rsid w:val="00A40232"/>
    <w:rsid w:val="00A62CB7"/>
    <w:rsid w:val="00A735A2"/>
    <w:rsid w:val="00A74A73"/>
    <w:rsid w:val="00A850D7"/>
    <w:rsid w:val="00A85895"/>
    <w:rsid w:val="00AB0BF1"/>
    <w:rsid w:val="00AC09F0"/>
    <w:rsid w:val="00AD1F92"/>
    <w:rsid w:val="00AE02E3"/>
    <w:rsid w:val="00AF42A3"/>
    <w:rsid w:val="00B00E3B"/>
    <w:rsid w:val="00B02689"/>
    <w:rsid w:val="00B07FD9"/>
    <w:rsid w:val="00B21964"/>
    <w:rsid w:val="00B21AE0"/>
    <w:rsid w:val="00B5464D"/>
    <w:rsid w:val="00B64181"/>
    <w:rsid w:val="00B73E0D"/>
    <w:rsid w:val="00B766E5"/>
    <w:rsid w:val="00BC1CA9"/>
    <w:rsid w:val="00BC335B"/>
    <w:rsid w:val="00BD1ADA"/>
    <w:rsid w:val="00BD1B56"/>
    <w:rsid w:val="00BF01CE"/>
    <w:rsid w:val="00BF3362"/>
    <w:rsid w:val="00C02355"/>
    <w:rsid w:val="00C05648"/>
    <w:rsid w:val="00C10805"/>
    <w:rsid w:val="00C11F2A"/>
    <w:rsid w:val="00C25398"/>
    <w:rsid w:val="00C37C61"/>
    <w:rsid w:val="00C40AB7"/>
    <w:rsid w:val="00C41A39"/>
    <w:rsid w:val="00C475CF"/>
    <w:rsid w:val="00C537B8"/>
    <w:rsid w:val="00C53C5B"/>
    <w:rsid w:val="00C743C9"/>
    <w:rsid w:val="00CA5950"/>
    <w:rsid w:val="00CE5407"/>
    <w:rsid w:val="00D00C6D"/>
    <w:rsid w:val="00D07B2E"/>
    <w:rsid w:val="00D14C08"/>
    <w:rsid w:val="00D17044"/>
    <w:rsid w:val="00D30C12"/>
    <w:rsid w:val="00D3339B"/>
    <w:rsid w:val="00D5020A"/>
    <w:rsid w:val="00D645CA"/>
    <w:rsid w:val="00D77C0B"/>
    <w:rsid w:val="00D9119A"/>
    <w:rsid w:val="00DB2411"/>
    <w:rsid w:val="00DB421E"/>
    <w:rsid w:val="00DD14D8"/>
    <w:rsid w:val="00DF106C"/>
    <w:rsid w:val="00E16D7A"/>
    <w:rsid w:val="00E2683C"/>
    <w:rsid w:val="00E278EA"/>
    <w:rsid w:val="00E348AE"/>
    <w:rsid w:val="00E36942"/>
    <w:rsid w:val="00E42C75"/>
    <w:rsid w:val="00E42E0C"/>
    <w:rsid w:val="00E5173C"/>
    <w:rsid w:val="00E93F98"/>
    <w:rsid w:val="00EA2C07"/>
    <w:rsid w:val="00EC4607"/>
    <w:rsid w:val="00EC61DB"/>
    <w:rsid w:val="00EC6E6B"/>
    <w:rsid w:val="00EE207E"/>
    <w:rsid w:val="00EE434A"/>
    <w:rsid w:val="00EF04D2"/>
    <w:rsid w:val="00F10B46"/>
    <w:rsid w:val="00F13200"/>
    <w:rsid w:val="00F31347"/>
    <w:rsid w:val="00F44690"/>
    <w:rsid w:val="00F5507E"/>
    <w:rsid w:val="00F72F87"/>
    <w:rsid w:val="00F76D5E"/>
    <w:rsid w:val="00F81506"/>
    <w:rsid w:val="00F849DD"/>
    <w:rsid w:val="00FA5B59"/>
    <w:rsid w:val="00FA7310"/>
    <w:rsid w:val="00FC27B4"/>
    <w:rsid w:val="0B5C5632"/>
    <w:rsid w:val="0C32A488"/>
    <w:rsid w:val="0E3CF60B"/>
    <w:rsid w:val="0EA28E02"/>
    <w:rsid w:val="3DE9DB2F"/>
    <w:rsid w:val="3E93EB8D"/>
    <w:rsid w:val="52A8C99F"/>
    <w:rsid w:val="54FBA741"/>
    <w:rsid w:val="5679E5DE"/>
    <w:rsid w:val="5D4A789A"/>
    <w:rsid w:val="60C54407"/>
    <w:rsid w:val="624D22ED"/>
    <w:rsid w:val="6E1C0E23"/>
    <w:rsid w:val="726DE6D0"/>
    <w:rsid w:val="7FC7C6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949BB3"/>
  <w15:docId w15:val="{58A6BEB2-6F7E-4881-B925-9A198184C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8CC"/>
    <w:pPr>
      <w:overflowPunct w:val="0"/>
      <w:autoSpaceDE w:val="0"/>
      <w:autoSpaceDN w:val="0"/>
      <w:adjustRightInd w:val="0"/>
    </w:pPr>
    <w:rPr>
      <w:rFonts w:eastAsia="Times New Roman" w:cs="Times New Roman"/>
      <w:sz w:val="18"/>
      <w:szCs w:val="20"/>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5E18CC"/>
    <w:pPr>
      <w:keepNext/>
      <w:keepLines/>
      <w:spacing w:before="240" w:after="120"/>
      <w:outlineLvl w:val="1"/>
    </w:pPr>
    <w:rPr>
      <w:rFonts w:eastAsiaTheme="majorEastAsia" w:cstheme="majorBidi"/>
      <w:b/>
      <w:bCs/>
      <w:caps/>
      <w:sz w:val="20"/>
    </w:rPr>
  </w:style>
  <w:style w:type="paragraph" w:styleId="Heading3">
    <w:name w:val="heading 3"/>
    <w:basedOn w:val="Normal"/>
    <w:next w:val="Normal"/>
    <w:link w:val="Heading3Char"/>
    <w:uiPriority w:val="9"/>
    <w:unhideWhenUsed/>
    <w:qFormat/>
    <w:rsid w:val="005E18CC"/>
    <w:pPr>
      <w:keepNext/>
      <w:keepLines/>
      <w:spacing w:before="200"/>
      <w:outlineLvl w:val="2"/>
    </w:pPr>
    <w:rPr>
      <w:rFonts w:eastAsiaTheme="majorEastAsia" w:cstheme="majorBidi"/>
      <w:b/>
      <w:bCs/>
      <w:caps/>
      <w:szCs w:val="1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character" w:customStyle="1" w:styleId="Heading2Char">
    <w:name w:val="Heading 2 Char"/>
    <w:basedOn w:val="DefaultParagraphFont"/>
    <w:link w:val="Heading2"/>
    <w:uiPriority w:val="9"/>
    <w:rsid w:val="005E18CC"/>
    <w:rPr>
      <w:rFonts w:ascii="Arial" w:eastAsiaTheme="majorEastAsia" w:hAnsi="Arial" w:cstheme="majorBidi"/>
      <w:b/>
      <w:bCs/>
      <w:caps/>
      <w:sz w:val="20"/>
      <w:szCs w:val="20"/>
      <w:lang w:val="en-US" w:eastAsia="ja-JP"/>
    </w:rPr>
  </w:style>
  <w:style w:type="character" w:customStyle="1" w:styleId="Heading3Char">
    <w:name w:val="Heading 3 Char"/>
    <w:basedOn w:val="DefaultParagraphFont"/>
    <w:link w:val="Heading3"/>
    <w:uiPriority w:val="9"/>
    <w:rsid w:val="005E18CC"/>
    <w:rPr>
      <w:rFonts w:ascii="Arial" w:eastAsiaTheme="majorEastAsia" w:hAnsi="Arial" w:cstheme="majorBidi"/>
      <w:b/>
      <w:bCs/>
      <w:caps/>
      <w:sz w:val="18"/>
      <w:szCs w:val="18"/>
      <w:lang w:val="en-US" w:eastAsia="ja-JP"/>
    </w:rPr>
  </w:style>
  <w:style w:type="paragraph" w:styleId="ListParagraph">
    <w:name w:val="List Paragraph"/>
    <w:basedOn w:val="Normal"/>
    <w:uiPriority w:val="34"/>
    <w:qFormat/>
    <w:rsid w:val="005E18CC"/>
    <w:pPr>
      <w:spacing w:before="240" w:after="240"/>
    </w:pPr>
  </w:style>
  <w:style w:type="table" w:styleId="TableGrid">
    <w:name w:val="Table Grid"/>
    <w:basedOn w:val="TableNormal"/>
    <w:uiPriority w:val="39"/>
    <w:rsid w:val="008A1EA2"/>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1EE9"/>
    <w:pPr>
      <w:tabs>
        <w:tab w:val="center" w:pos="4513"/>
        <w:tab w:val="right" w:pos="9026"/>
      </w:tabs>
    </w:pPr>
  </w:style>
  <w:style w:type="character" w:customStyle="1" w:styleId="HeaderChar">
    <w:name w:val="Header Char"/>
    <w:basedOn w:val="DefaultParagraphFont"/>
    <w:link w:val="Header"/>
    <w:uiPriority w:val="99"/>
    <w:rsid w:val="004F1EE9"/>
    <w:rPr>
      <w:rFonts w:ascii="Arial" w:eastAsia="Times New Roman" w:hAnsi="Arial" w:cs="Times New Roman"/>
      <w:sz w:val="18"/>
      <w:szCs w:val="20"/>
      <w:lang w:val="en-US" w:eastAsia="ja-JP"/>
    </w:rPr>
  </w:style>
  <w:style w:type="paragraph" w:styleId="Footer">
    <w:name w:val="footer"/>
    <w:basedOn w:val="Normal"/>
    <w:link w:val="FooterChar"/>
    <w:uiPriority w:val="99"/>
    <w:unhideWhenUsed/>
    <w:rsid w:val="004F1EE9"/>
    <w:pPr>
      <w:tabs>
        <w:tab w:val="center" w:pos="4513"/>
        <w:tab w:val="right" w:pos="9026"/>
      </w:tabs>
    </w:pPr>
  </w:style>
  <w:style w:type="character" w:customStyle="1" w:styleId="FooterChar">
    <w:name w:val="Footer Char"/>
    <w:basedOn w:val="DefaultParagraphFont"/>
    <w:link w:val="Footer"/>
    <w:uiPriority w:val="99"/>
    <w:rsid w:val="004F1EE9"/>
    <w:rPr>
      <w:rFonts w:ascii="Arial" w:eastAsia="Times New Roman" w:hAnsi="Arial" w:cs="Times New Roman"/>
      <w:sz w:val="18"/>
      <w:szCs w:val="20"/>
      <w:lang w:val="en-US" w:eastAsia="ja-JP"/>
    </w:rPr>
  </w:style>
  <w:style w:type="paragraph" w:styleId="Subtitle">
    <w:name w:val="Subtitle"/>
    <w:basedOn w:val="Normal"/>
    <w:next w:val="Normal"/>
    <w:uiPriority w:val="11"/>
    <w:qFormat/>
    <w:pPr>
      <w:keepNext/>
      <w:keepLines/>
      <w:spacing w:after="320"/>
    </w:pPr>
    <w:rPr>
      <w:rFonts w:eastAsia="Arial" w:cs="Arial"/>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rPr>
  </w:style>
  <w:style w:type="character" w:customStyle="1" w:styleId="CommentTextChar">
    <w:name w:val="Comment Text Char"/>
    <w:basedOn w:val="DefaultParagraphFont"/>
    <w:link w:val="CommentText"/>
    <w:uiPriority w:val="99"/>
    <w:rPr>
      <w:rFonts w:eastAsia="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Pr>
      <w:color w:val="0563C1" w:themeColor="hyperlink"/>
      <w:u w:val="single"/>
    </w:rPr>
  </w:style>
  <w:style w:type="paragraph" w:styleId="Revision">
    <w:name w:val="Revision"/>
    <w:hidden/>
    <w:uiPriority w:val="99"/>
    <w:semiHidden/>
    <w:rsid w:val="00D30C12"/>
    <w:pPr>
      <w:spacing w:line="240" w:lineRule="auto"/>
    </w:pPr>
    <w:rPr>
      <w:rFonts w:eastAsia="Times New Roman" w:cs="Times New Roman"/>
      <w:sz w:val="18"/>
      <w:szCs w:val="20"/>
    </w:rPr>
  </w:style>
  <w:style w:type="character" w:styleId="UnresolvedMention">
    <w:name w:val="Unresolved Mention"/>
    <w:basedOn w:val="DefaultParagraphFont"/>
    <w:uiPriority w:val="99"/>
    <w:semiHidden/>
    <w:unhideWhenUsed/>
    <w:rsid w:val="00D30C12"/>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3C65B3"/>
    <w:rPr>
      <w:b/>
      <w:bCs/>
    </w:rPr>
  </w:style>
  <w:style w:type="character" w:customStyle="1" w:styleId="CommentSubjectChar">
    <w:name w:val="Comment Subject Char"/>
    <w:basedOn w:val="CommentTextChar"/>
    <w:link w:val="CommentSubject"/>
    <w:uiPriority w:val="99"/>
    <w:semiHidden/>
    <w:rsid w:val="003C65B3"/>
    <w:rPr>
      <w:rFonts w:eastAsia="Times New Roman" w:cs="Times New Roman"/>
      <w:b/>
      <w:bCs/>
      <w:sz w:val="20"/>
      <w:szCs w:val="20"/>
    </w:rPr>
  </w:style>
  <w:style w:type="paragraph" w:customStyle="1" w:styleId="xxmsonormal">
    <w:name w:val="x_x_msonormal"/>
    <w:basedOn w:val="Normal"/>
    <w:rsid w:val="00BD1B56"/>
    <w:pPr>
      <w:overflowPunct/>
      <w:autoSpaceDE/>
      <w:autoSpaceDN/>
      <w:adjustRightInd/>
      <w:spacing w:before="100" w:beforeAutospacing="1" w:after="100" w:afterAutospacing="1" w:line="240" w:lineRule="auto"/>
    </w:pPr>
    <w:rPr>
      <w:rFonts w:ascii="Times New Roman" w:hAnsi="Times New Roman"/>
      <w:sz w:val="24"/>
      <w:szCs w:val="24"/>
      <w:lang w:val="en-ZA" w:eastAsia="en-ZA"/>
    </w:rPr>
  </w:style>
  <w:style w:type="paragraph" w:styleId="TOC1">
    <w:name w:val="toc 1"/>
    <w:basedOn w:val="Normal"/>
    <w:next w:val="Normal"/>
    <w:autoRedefine/>
    <w:uiPriority w:val="39"/>
    <w:unhideWhenUsed/>
    <w:rsid w:val="00A85895"/>
    <w:pPr>
      <w:spacing w:after="100"/>
    </w:pPr>
  </w:style>
  <w:style w:type="paragraph" w:styleId="TOC2">
    <w:name w:val="toc 2"/>
    <w:basedOn w:val="Normal"/>
    <w:next w:val="Normal"/>
    <w:autoRedefine/>
    <w:uiPriority w:val="39"/>
    <w:unhideWhenUsed/>
    <w:rsid w:val="00A85895"/>
    <w:pPr>
      <w:spacing w:after="100"/>
      <w:ind w:left="180"/>
    </w:pPr>
  </w:style>
  <w:style w:type="paragraph" w:styleId="NormalWeb">
    <w:name w:val="Normal (Web)"/>
    <w:basedOn w:val="Normal"/>
    <w:uiPriority w:val="99"/>
    <w:semiHidden/>
    <w:unhideWhenUsed/>
    <w:rsid w:val="00265FDD"/>
    <w:pPr>
      <w:overflowPunct/>
      <w:autoSpaceDE/>
      <w:autoSpaceDN/>
      <w:adjustRightInd/>
      <w:spacing w:before="100" w:beforeAutospacing="1" w:after="100" w:afterAutospacing="1" w:line="240" w:lineRule="auto"/>
    </w:pPr>
    <w:rPr>
      <w:rFonts w:ascii="Times New Roman" w:hAnsi="Times New Roman"/>
      <w:sz w:val="24"/>
      <w:szCs w:val="24"/>
      <w:lang w:val="en-ZA" w:eastAsia="en-ZA"/>
    </w:rPr>
  </w:style>
  <w:style w:type="character" w:styleId="Strong">
    <w:name w:val="Strong"/>
    <w:basedOn w:val="DefaultParagraphFont"/>
    <w:uiPriority w:val="22"/>
    <w:qFormat/>
    <w:rsid w:val="00265FDD"/>
    <w:rPr>
      <w:b/>
      <w:bCs/>
    </w:rPr>
  </w:style>
  <w:style w:type="paragraph" w:styleId="Caption">
    <w:name w:val="caption"/>
    <w:basedOn w:val="Normal"/>
    <w:next w:val="Normal"/>
    <w:uiPriority w:val="35"/>
    <w:unhideWhenUsed/>
    <w:qFormat/>
    <w:rsid w:val="00FA5B59"/>
    <w:pPr>
      <w:spacing w:after="200" w:line="240" w:lineRule="auto"/>
    </w:pPr>
    <w:rPr>
      <w:i/>
      <w:iCs/>
      <w:color w:val="44546A" w:themeColor="text2"/>
      <w:szCs w:val="18"/>
    </w:rPr>
  </w:style>
  <w:style w:type="paragraph" w:styleId="TOC3">
    <w:name w:val="toc 3"/>
    <w:basedOn w:val="Normal"/>
    <w:next w:val="Normal"/>
    <w:autoRedefine/>
    <w:uiPriority w:val="39"/>
    <w:unhideWhenUsed/>
    <w:rsid w:val="00096966"/>
    <w:pPr>
      <w:spacing w:after="100"/>
      <w:ind w:left="360"/>
    </w:pPr>
  </w:style>
  <w:style w:type="paragraph" w:customStyle="1" w:styleId="EndNoteBibliographyTitle">
    <w:name w:val="EndNote Bibliography Title"/>
    <w:basedOn w:val="Normal"/>
    <w:link w:val="EndNoteBibliographyTitleChar"/>
    <w:rsid w:val="00EC6E6B"/>
    <w:pPr>
      <w:jc w:val="center"/>
    </w:pPr>
    <w:rPr>
      <w:rFonts w:cs="Arial"/>
      <w:noProof/>
    </w:rPr>
  </w:style>
  <w:style w:type="character" w:customStyle="1" w:styleId="EndNoteBibliographyTitleChar">
    <w:name w:val="EndNote Bibliography Title Char"/>
    <w:basedOn w:val="DefaultParagraphFont"/>
    <w:link w:val="EndNoteBibliographyTitle"/>
    <w:rsid w:val="00EC6E6B"/>
    <w:rPr>
      <w:rFonts w:eastAsia="Times New Roman"/>
      <w:noProof/>
      <w:sz w:val="18"/>
      <w:szCs w:val="20"/>
    </w:rPr>
  </w:style>
  <w:style w:type="paragraph" w:customStyle="1" w:styleId="EndNoteBibliography">
    <w:name w:val="EndNote Bibliography"/>
    <w:basedOn w:val="Normal"/>
    <w:link w:val="EndNoteBibliographyChar"/>
    <w:rsid w:val="00EC6E6B"/>
    <w:pPr>
      <w:spacing w:line="240" w:lineRule="auto"/>
    </w:pPr>
    <w:rPr>
      <w:rFonts w:cs="Arial"/>
      <w:noProof/>
    </w:rPr>
  </w:style>
  <w:style w:type="character" w:customStyle="1" w:styleId="EndNoteBibliographyChar">
    <w:name w:val="EndNote Bibliography Char"/>
    <w:basedOn w:val="DefaultParagraphFont"/>
    <w:link w:val="EndNoteBibliography"/>
    <w:rsid w:val="00EC6E6B"/>
    <w:rPr>
      <w:rFonts w:eastAsia="Times New Roman"/>
      <w:noProof/>
      <w:sz w:val="18"/>
      <w:szCs w:val="20"/>
    </w:rPr>
  </w:style>
  <w:style w:type="table" w:styleId="PlainTable1">
    <w:name w:val="Plain Table 1"/>
    <w:basedOn w:val="TableNormal"/>
    <w:uiPriority w:val="41"/>
    <w:rsid w:val="006E7398"/>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E7398"/>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E7398"/>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6E739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link w:val="NoSpacingChar"/>
    <w:uiPriority w:val="1"/>
    <w:qFormat/>
    <w:rsid w:val="00134238"/>
    <w:pPr>
      <w:spacing w:line="240" w:lineRule="auto"/>
    </w:pPr>
    <w:rPr>
      <w:rFonts w:asciiTheme="minorHAnsi" w:eastAsiaTheme="minorEastAsia" w:hAnsiTheme="minorHAnsi" w:cstheme="minorBidi"/>
      <w:lang w:eastAsia="en-US"/>
    </w:rPr>
  </w:style>
  <w:style w:type="character" w:customStyle="1" w:styleId="NoSpacingChar">
    <w:name w:val="No Spacing Char"/>
    <w:basedOn w:val="DefaultParagraphFont"/>
    <w:link w:val="NoSpacing"/>
    <w:uiPriority w:val="1"/>
    <w:rsid w:val="00134238"/>
    <w:rPr>
      <w:rFonts w:asciiTheme="minorHAnsi" w:eastAsiaTheme="minorEastAsia" w:hAnsiTheme="minorHAnsi" w:cstheme="minorBidi"/>
      <w:lang w:eastAsia="en-US"/>
    </w:rPr>
  </w:style>
  <w:style w:type="paragraph" w:styleId="FootnoteText">
    <w:name w:val="footnote text"/>
    <w:basedOn w:val="Normal"/>
    <w:link w:val="FootnoteTextChar"/>
    <w:uiPriority w:val="99"/>
    <w:semiHidden/>
    <w:unhideWhenUsed/>
    <w:rsid w:val="00134238"/>
    <w:pPr>
      <w:spacing w:line="240" w:lineRule="auto"/>
    </w:pPr>
    <w:rPr>
      <w:sz w:val="20"/>
    </w:rPr>
  </w:style>
  <w:style w:type="character" w:customStyle="1" w:styleId="FootnoteTextChar">
    <w:name w:val="Footnote Text Char"/>
    <w:basedOn w:val="DefaultParagraphFont"/>
    <w:link w:val="FootnoteText"/>
    <w:uiPriority w:val="99"/>
    <w:semiHidden/>
    <w:rsid w:val="00134238"/>
    <w:rPr>
      <w:rFonts w:eastAsia="Times New Roman" w:cs="Times New Roman"/>
      <w:sz w:val="20"/>
      <w:szCs w:val="20"/>
    </w:rPr>
  </w:style>
  <w:style w:type="character" w:styleId="FootnoteReference">
    <w:name w:val="footnote reference"/>
    <w:basedOn w:val="DefaultParagraphFont"/>
    <w:uiPriority w:val="99"/>
    <w:semiHidden/>
    <w:unhideWhenUsed/>
    <w:rsid w:val="00134238"/>
    <w:rPr>
      <w:vertAlign w:val="superscript"/>
    </w:rPr>
  </w:style>
  <w:style w:type="table" w:styleId="PlainTable4">
    <w:name w:val="Plain Table 4"/>
    <w:basedOn w:val="TableNormal"/>
    <w:uiPriority w:val="44"/>
    <w:rsid w:val="00635B4F"/>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701938">
      <w:bodyDiv w:val="1"/>
      <w:marLeft w:val="0"/>
      <w:marRight w:val="0"/>
      <w:marTop w:val="0"/>
      <w:marBottom w:val="0"/>
      <w:divBdr>
        <w:top w:val="none" w:sz="0" w:space="0" w:color="auto"/>
        <w:left w:val="none" w:sz="0" w:space="0" w:color="auto"/>
        <w:bottom w:val="none" w:sz="0" w:space="0" w:color="auto"/>
        <w:right w:val="none" w:sz="0" w:space="0" w:color="auto"/>
      </w:divBdr>
    </w:div>
    <w:div w:id="76680945">
      <w:bodyDiv w:val="1"/>
      <w:marLeft w:val="0"/>
      <w:marRight w:val="0"/>
      <w:marTop w:val="0"/>
      <w:marBottom w:val="0"/>
      <w:divBdr>
        <w:top w:val="none" w:sz="0" w:space="0" w:color="auto"/>
        <w:left w:val="none" w:sz="0" w:space="0" w:color="auto"/>
        <w:bottom w:val="none" w:sz="0" w:space="0" w:color="auto"/>
        <w:right w:val="none" w:sz="0" w:space="0" w:color="auto"/>
      </w:divBdr>
    </w:div>
    <w:div w:id="190150341">
      <w:bodyDiv w:val="1"/>
      <w:marLeft w:val="0"/>
      <w:marRight w:val="0"/>
      <w:marTop w:val="0"/>
      <w:marBottom w:val="0"/>
      <w:divBdr>
        <w:top w:val="none" w:sz="0" w:space="0" w:color="auto"/>
        <w:left w:val="none" w:sz="0" w:space="0" w:color="auto"/>
        <w:bottom w:val="none" w:sz="0" w:space="0" w:color="auto"/>
        <w:right w:val="none" w:sz="0" w:space="0" w:color="auto"/>
      </w:divBdr>
    </w:div>
    <w:div w:id="298070677">
      <w:bodyDiv w:val="1"/>
      <w:marLeft w:val="0"/>
      <w:marRight w:val="0"/>
      <w:marTop w:val="0"/>
      <w:marBottom w:val="0"/>
      <w:divBdr>
        <w:top w:val="none" w:sz="0" w:space="0" w:color="auto"/>
        <w:left w:val="none" w:sz="0" w:space="0" w:color="auto"/>
        <w:bottom w:val="none" w:sz="0" w:space="0" w:color="auto"/>
        <w:right w:val="none" w:sz="0" w:space="0" w:color="auto"/>
      </w:divBdr>
    </w:div>
    <w:div w:id="447165468">
      <w:bodyDiv w:val="1"/>
      <w:marLeft w:val="0"/>
      <w:marRight w:val="0"/>
      <w:marTop w:val="0"/>
      <w:marBottom w:val="0"/>
      <w:divBdr>
        <w:top w:val="none" w:sz="0" w:space="0" w:color="auto"/>
        <w:left w:val="none" w:sz="0" w:space="0" w:color="auto"/>
        <w:bottom w:val="none" w:sz="0" w:space="0" w:color="auto"/>
        <w:right w:val="none" w:sz="0" w:space="0" w:color="auto"/>
      </w:divBdr>
    </w:div>
    <w:div w:id="490220310">
      <w:bodyDiv w:val="1"/>
      <w:marLeft w:val="0"/>
      <w:marRight w:val="0"/>
      <w:marTop w:val="0"/>
      <w:marBottom w:val="0"/>
      <w:divBdr>
        <w:top w:val="none" w:sz="0" w:space="0" w:color="auto"/>
        <w:left w:val="none" w:sz="0" w:space="0" w:color="auto"/>
        <w:bottom w:val="none" w:sz="0" w:space="0" w:color="auto"/>
        <w:right w:val="none" w:sz="0" w:space="0" w:color="auto"/>
      </w:divBdr>
    </w:div>
    <w:div w:id="520313564">
      <w:bodyDiv w:val="1"/>
      <w:marLeft w:val="0"/>
      <w:marRight w:val="0"/>
      <w:marTop w:val="0"/>
      <w:marBottom w:val="0"/>
      <w:divBdr>
        <w:top w:val="none" w:sz="0" w:space="0" w:color="auto"/>
        <w:left w:val="none" w:sz="0" w:space="0" w:color="auto"/>
        <w:bottom w:val="none" w:sz="0" w:space="0" w:color="auto"/>
        <w:right w:val="none" w:sz="0" w:space="0" w:color="auto"/>
      </w:divBdr>
    </w:div>
    <w:div w:id="531764474">
      <w:bodyDiv w:val="1"/>
      <w:marLeft w:val="0"/>
      <w:marRight w:val="0"/>
      <w:marTop w:val="0"/>
      <w:marBottom w:val="0"/>
      <w:divBdr>
        <w:top w:val="none" w:sz="0" w:space="0" w:color="auto"/>
        <w:left w:val="none" w:sz="0" w:space="0" w:color="auto"/>
        <w:bottom w:val="none" w:sz="0" w:space="0" w:color="auto"/>
        <w:right w:val="none" w:sz="0" w:space="0" w:color="auto"/>
      </w:divBdr>
    </w:div>
    <w:div w:id="647052789">
      <w:bodyDiv w:val="1"/>
      <w:marLeft w:val="0"/>
      <w:marRight w:val="0"/>
      <w:marTop w:val="0"/>
      <w:marBottom w:val="0"/>
      <w:divBdr>
        <w:top w:val="none" w:sz="0" w:space="0" w:color="auto"/>
        <w:left w:val="none" w:sz="0" w:space="0" w:color="auto"/>
        <w:bottom w:val="none" w:sz="0" w:space="0" w:color="auto"/>
        <w:right w:val="none" w:sz="0" w:space="0" w:color="auto"/>
      </w:divBdr>
    </w:div>
    <w:div w:id="667245557">
      <w:bodyDiv w:val="1"/>
      <w:marLeft w:val="0"/>
      <w:marRight w:val="0"/>
      <w:marTop w:val="0"/>
      <w:marBottom w:val="0"/>
      <w:divBdr>
        <w:top w:val="none" w:sz="0" w:space="0" w:color="auto"/>
        <w:left w:val="none" w:sz="0" w:space="0" w:color="auto"/>
        <w:bottom w:val="none" w:sz="0" w:space="0" w:color="auto"/>
        <w:right w:val="none" w:sz="0" w:space="0" w:color="auto"/>
      </w:divBdr>
      <w:divsChild>
        <w:div w:id="11431614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66198352">
              <w:marLeft w:val="0"/>
              <w:marRight w:val="0"/>
              <w:marTop w:val="0"/>
              <w:marBottom w:val="0"/>
              <w:divBdr>
                <w:top w:val="none" w:sz="0" w:space="0" w:color="auto"/>
                <w:left w:val="none" w:sz="0" w:space="0" w:color="auto"/>
                <w:bottom w:val="none" w:sz="0" w:space="0" w:color="auto"/>
                <w:right w:val="none" w:sz="0" w:space="0" w:color="auto"/>
              </w:divBdr>
              <w:divsChild>
                <w:div w:id="1879273929">
                  <w:marLeft w:val="0"/>
                  <w:marRight w:val="0"/>
                  <w:marTop w:val="0"/>
                  <w:marBottom w:val="0"/>
                  <w:divBdr>
                    <w:top w:val="none" w:sz="0" w:space="0" w:color="auto"/>
                    <w:left w:val="none" w:sz="0" w:space="0" w:color="auto"/>
                    <w:bottom w:val="none" w:sz="0" w:space="0" w:color="auto"/>
                    <w:right w:val="none" w:sz="0" w:space="0" w:color="auto"/>
                  </w:divBdr>
                  <w:divsChild>
                    <w:div w:id="364063059">
                      <w:marLeft w:val="0"/>
                      <w:marRight w:val="0"/>
                      <w:marTop w:val="0"/>
                      <w:marBottom w:val="0"/>
                      <w:divBdr>
                        <w:top w:val="none" w:sz="0" w:space="0" w:color="auto"/>
                        <w:left w:val="none" w:sz="0" w:space="0" w:color="auto"/>
                        <w:bottom w:val="none" w:sz="0" w:space="0" w:color="auto"/>
                        <w:right w:val="none" w:sz="0" w:space="0" w:color="auto"/>
                      </w:divBdr>
                      <w:divsChild>
                        <w:div w:id="7772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474455">
      <w:bodyDiv w:val="1"/>
      <w:marLeft w:val="0"/>
      <w:marRight w:val="0"/>
      <w:marTop w:val="0"/>
      <w:marBottom w:val="0"/>
      <w:divBdr>
        <w:top w:val="none" w:sz="0" w:space="0" w:color="auto"/>
        <w:left w:val="none" w:sz="0" w:space="0" w:color="auto"/>
        <w:bottom w:val="none" w:sz="0" w:space="0" w:color="auto"/>
        <w:right w:val="none" w:sz="0" w:space="0" w:color="auto"/>
      </w:divBdr>
    </w:div>
    <w:div w:id="710690829">
      <w:bodyDiv w:val="1"/>
      <w:marLeft w:val="0"/>
      <w:marRight w:val="0"/>
      <w:marTop w:val="0"/>
      <w:marBottom w:val="0"/>
      <w:divBdr>
        <w:top w:val="none" w:sz="0" w:space="0" w:color="auto"/>
        <w:left w:val="none" w:sz="0" w:space="0" w:color="auto"/>
        <w:bottom w:val="none" w:sz="0" w:space="0" w:color="auto"/>
        <w:right w:val="none" w:sz="0" w:space="0" w:color="auto"/>
      </w:divBdr>
    </w:div>
    <w:div w:id="774909003">
      <w:bodyDiv w:val="1"/>
      <w:marLeft w:val="0"/>
      <w:marRight w:val="0"/>
      <w:marTop w:val="0"/>
      <w:marBottom w:val="0"/>
      <w:divBdr>
        <w:top w:val="none" w:sz="0" w:space="0" w:color="auto"/>
        <w:left w:val="none" w:sz="0" w:space="0" w:color="auto"/>
        <w:bottom w:val="none" w:sz="0" w:space="0" w:color="auto"/>
        <w:right w:val="none" w:sz="0" w:space="0" w:color="auto"/>
      </w:divBdr>
    </w:div>
    <w:div w:id="827286975">
      <w:bodyDiv w:val="1"/>
      <w:marLeft w:val="0"/>
      <w:marRight w:val="0"/>
      <w:marTop w:val="0"/>
      <w:marBottom w:val="0"/>
      <w:divBdr>
        <w:top w:val="none" w:sz="0" w:space="0" w:color="auto"/>
        <w:left w:val="none" w:sz="0" w:space="0" w:color="auto"/>
        <w:bottom w:val="none" w:sz="0" w:space="0" w:color="auto"/>
        <w:right w:val="none" w:sz="0" w:space="0" w:color="auto"/>
      </w:divBdr>
    </w:div>
    <w:div w:id="885412576">
      <w:bodyDiv w:val="1"/>
      <w:marLeft w:val="0"/>
      <w:marRight w:val="0"/>
      <w:marTop w:val="0"/>
      <w:marBottom w:val="0"/>
      <w:divBdr>
        <w:top w:val="none" w:sz="0" w:space="0" w:color="auto"/>
        <w:left w:val="none" w:sz="0" w:space="0" w:color="auto"/>
        <w:bottom w:val="none" w:sz="0" w:space="0" w:color="auto"/>
        <w:right w:val="none" w:sz="0" w:space="0" w:color="auto"/>
      </w:divBdr>
    </w:div>
    <w:div w:id="935140668">
      <w:bodyDiv w:val="1"/>
      <w:marLeft w:val="0"/>
      <w:marRight w:val="0"/>
      <w:marTop w:val="0"/>
      <w:marBottom w:val="0"/>
      <w:divBdr>
        <w:top w:val="none" w:sz="0" w:space="0" w:color="auto"/>
        <w:left w:val="none" w:sz="0" w:space="0" w:color="auto"/>
        <w:bottom w:val="none" w:sz="0" w:space="0" w:color="auto"/>
        <w:right w:val="none" w:sz="0" w:space="0" w:color="auto"/>
      </w:divBdr>
    </w:div>
    <w:div w:id="1141465284">
      <w:bodyDiv w:val="1"/>
      <w:marLeft w:val="0"/>
      <w:marRight w:val="0"/>
      <w:marTop w:val="0"/>
      <w:marBottom w:val="0"/>
      <w:divBdr>
        <w:top w:val="none" w:sz="0" w:space="0" w:color="auto"/>
        <w:left w:val="none" w:sz="0" w:space="0" w:color="auto"/>
        <w:bottom w:val="none" w:sz="0" w:space="0" w:color="auto"/>
        <w:right w:val="none" w:sz="0" w:space="0" w:color="auto"/>
      </w:divBdr>
    </w:div>
    <w:div w:id="1142891238">
      <w:bodyDiv w:val="1"/>
      <w:marLeft w:val="0"/>
      <w:marRight w:val="0"/>
      <w:marTop w:val="0"/>
      <w:marBottom w:val="0"/>
      <w:divBdr>
        <w:top w:val="none" w:sz="0" w:space="0" w:color="auto"/>
        <w:left w:val="none" w:sz="0" w:space="0" w:color="auto"/>
        <w:bottom w:val="none" w:sz="0" w:space="0" w:color="auto"/>
        <w:right w:val="none" w:sz="0" w:space="0" w:color="auto"/>
      </w:divBdr>
    </w:div>
    <w:div w:id="1154755638">
      <w:bodyDiv w:val="1"/>
      <w:marLeft w:val="0"/>
      <w:marRight w:val="0"/>
      <w:marTop w:val="0"/>
      <w:marBottom w:val="0"/>
      <w:divBdr>
        <w:top w:val="none" w:sz="0" w:space="0" w:color="auto"/>
        <w:left w:val="none" w:sz="0" w:space="0" w:color="auto"/>
        <w:bottom w:val="none" w:sz="0" w:space="0" w:color="auto"/>
        <w:right w:val="none" w:sz="0" w:space="0" w:color="auto"/>
      </w:divBdr>
    </w:div>
    <w:div w:id="1177354930">
      <w:bodyDiv w:val="1"/>
      <w:marLeft w:val="0"/>
      <w:marRight w:val="0"/>
      <w:marTop w:val="0"/>
      <w:marBottom w:val="0"/>
      <w:divBdr>
        <w:top w:val="none" w:sz="0" w:space="0" w:color="auto"/>
        <w:left w:val="none" w:sz="0" w:space="0" w:color="auto"/>
        <w:bottom w:val="none" w:sz="0" w:space="0" w:color="auto"/>
        <w:right w:val="none" w:sz="0" w:space="0" w:color="auto"/>
      </w:divBdr>
    </w:div>
    <w:div w:id="1179613690">
      <w:bodyDiv w:val="1"/>
      <w:marLeft w:val="0"/>
      <w:marRight w:val="0"/>
      <w:marTop w:val="0"/>
      <w:marBottom w:val="0"/>
      <w:divBdr>
        <w:top w:val="none" w:sz="0" w:space="0" w:color="auto"/>
        <w:left w:val="none" w:sz="0" w:space="0" w:color="auto"/>
        <w:bottom w:val="none" w:sz="0" w:space="0" w:color="auto"/>
        <w:right w:val="none" w:sz="0" w:space="0" w:color="auto"/>
      </w:divBdr>
    </w:div>
    <w:div w:id="1201212317">
      <w:bodyDiv w:val="1"/>
      <w:marLeft w:val="0"/>
      <w:marRight w:val="0"/>
      <w:marTop w:val="0"/>
      <w:marBottom w:val="0"/>
      <w:divBdr>
        <w:top w:val="none" w:sz="0" w:space="0" w:color="auto"/>
        <w:left w:val="none" w:sz="0" w:space="0" w:color="auto"/>
        <w:bottom w:val="none" w:sz="0" w:space="0" w:color="auto"/>
        <w:right w:val="none" w:sz="0" w:space="0" w:color="auto"/>
      </w:divBdr>
    </w:div>
    <w:div w:id="1221789666">
      <w:bodyDiv w:val="1"/>
      <w:marLeft w:val="0"/>
      <w:marRight w:val="0"/>
      <w:marTop w:val="0"/>
      <w:marBottom w:val="0"/>
      <w:divBdr>
        <w:top w:val="none" w:sz="0" w:space="0" w:color="auto"/>
        <w:left w:val="none" w:sz="0" w:space="0" w:color="auto"/>
        <w:bottom w:val="none" w:sz="0" w:space="0" w:color="auto"/>
        <w:right w:val="none" w:sz="0" w:space="0" w:color="auto"/>
      </w:divBdr>
    </w:div>
    <w:div w:id="1282498801">
      <w:bodyDiv w:val="1"/>
      <w:marLeft w:val="0"/>
      <w:marRight w:val="0"/>
      <w:marTop w:val="0"/>
      <w:marBottom w:val="0"/>
      <w:divBdr>
        <w:top w:val="none" w:sz="0" w:space="0" w:color="auto"/>
        <w:left w:val="none" w:sz="0" w:space="0" w:color="auto"/>
        <w:bottom w:val="none" w:sz="0" w:space="0" w:color="auto"/>
        <w:right w:val="none" w:sz="0" w:space="0" w:color="auto"/>
      </w:divBdr>
    </w:div>
    <w:div w:id="1302730608">
      <w:bodyDiv w:val="1"/>
      <w:marLeft w:val="0"/>
      <w:marRight w:val="0"/>
      <w:marTop w:val="0"/>
      <w:marBottom w:val="0"/>
      <w:divBdr>
        <w:top w:val="none" w:sz="0" w:space="0" w:color="auto"/>
        <w:left w:val="none" w:sz="0" w:space="0" w:color="auto"/>
        <w:bottom w:val="none" w:sz="0" w:space="0" w:color="auto"/>
        <w:right w:val="none" w:sz="0" w:space="0" w:color="auto"/>
      </w:divBdr>
    </w:div>
    <w:div w:id="1516849176">
      <w:bodyDiv w:val="1"/>
      <w:marLeft w:val="0"/>
      <w:marRight w:val="0"/>
      <w:marTop w:val="0"/>
      <w:marBottom w:val="0"/>
      <w:divBdr>
        <w:top w:val="none" w:sz="0" w:space="0" w:color="auto"/>
        <w:left w:val="none" w:sz="0" w:space="0" w:color="auto"/>
        <w:bottom w:val="none" w:sz="0" w:space="0" w:color="auto"/>
        <w:right w:val="none" w:sz="0" w:space="0" w:color="auto"/>
      </w:divBdr>
    </w:div>
    <w:div w:id="1561089974">
      <w:bodyDiv w:val="1"/>
      <w:marLeft w:val="0"/>
      <w:marRight w:val="0"/>
      <w:marTop w:val="0"/>
      <w:marBottom w:val="0"/>
      <w:divBdr>
        <w:top w:val="none" w:sz="0" w:space="0" w:color="auto"/>
        <w:left w:val="none" w:sz="0" w:space="0" w:color="auto"/>
        <w:bottom w:val="none" w:sz="0" w:space="0" w:color="auto"/>
        <w:right w:val="none" w:sz="0" w:space="0" w:color="auto"/>
      </w:divBdr>
    </w:div>
    <w:div w:id="1622833664">
      <w:bodyDiv w:val="1"/>
      <w:marLeft w:val="0"/>
      <w:marRight w:val="0"/>
      <w:marTop w:val="0"/>
      <w:marBottom w:val="0"/>
      <w:divBdr>
        <w:top w:val="none" w:sz="0" w:space="0" w:color="auto"/>
        <w:left w:val="none" w:sz="0" w:space="0" w:color="auto"/>
        <w:bottom w:val="none" w:sz="0" w:space="0" w:color="auto"/>
        <w:right w:val="none" w:sz="0" w:space="0" w:color="auto"/>
      </w:divBdr>
    </w:div>
    <w:div w:id="1844393969">
      <w:bodyDiv w:val="1"/>
      <w:marLeft w:val="0"/>
      <w:marRight w:val="0"/>
      <w:marTop w:val="0"/>
      <w:marBottom w:val="0"/>
      <w:divBdr>
        <w:top w:val="none" w:sz="0" w:space="0" w:color="auto"/>
        <w:left w:val="none" w:sz="0" w:space="0" w:color="auto"/>
        <w:bottom w:val="none" w:sz="0" w:space="0" w:color="auto"/>
        <w:right w:val="none" w:sz="0" w:space="0" w:color="auto"/>
      </w:divBdr>
    </w:div>
    <w:div w:id="1986083132">
      <w:bodyDiv w:val="1"/>
      <w:marLeft w:val="0"/>
      <w:marRight w:val="0"/>
      <w:marTop w:val="0"/>
      <w:marBottom w:val="0"/>
      <w:divBdr>
        <w:top w:val="none" w:sz="0" w:space="0" w:color="auto"/>
        <w:left w:val="none" w:sz="0" w:space="0" w:color="auto"/>
        <w:bottom w:val="none" w:sz="0" w:space="0" w:color="auto"/>
        <w:right w:val="none" w:sz="0" w:space="0" w:color="auto"/>
      </w:divBdr>
    </w:div>
    <w:div w:id="2059862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4.jpe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8.jpeg"/><Relationship Id="rId28" Type="http://schemas.microsoft.com/office/2020/10/relationships/intelligence" Target="intelligence2.xml"/><Relationship Id="rId10" Type="http://schemas.openxmlformats.org/officeDocument/2006/relationships/comments" Target="comments.xm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jpg"/><Relationship Id="rId22" Type="http://schemas.openxmlformats.org/officeDocument/2006/relationships/footer" Target="footer2.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081868574"/>
        <w:category>
          <w:name w:val="General"/>
          <w:gallery w:val="placeholder"/>
        </w:category>
        <w:types>
          <w:type w:val="bbPlcHdr"/>
        </w:types>
        <w:behaviors>
          <w:behavior w:val="content"/>
        </w:behaviors>
        <w:guid w:val="{37ACD3AF-0F8E-41AE-8F73-09BE2EFCC2F9}"/>
      </w:docPartPr>
      <w:docPartBody>
        <w:p w:rsidR="000F36F2" w:rsidRDefault="000F36F2"/>
      </w:docPartBody>
    </w:docPart>
    <w:docPart>
      <w:docPartPr>
        <w:name w:val="509A899B93E1444C8DEF9844401BF6A2"/>
        <w:category>
          <w:name w:val="General"/>
          <w:gallery w:val="placeholder"/>
        </w:category>
        <w:types>
          <w:type w:val="bbPlcHdr"/>
        </w:types>
        <w:behaviors>
          <w:behavior w:val="content"/>
        </w:behaviors>
        <w:guid w:val="{317EBEC1-4086-4F61-9892-6A3A25087734}"/>
      </w:docPartPr>
      <w:docPartBody>
        <w:p w:rsidR="00D73D48" w:rsidRDefault="000E03AD" w:rsidP="000E03AD">
          <w:pPr>
            <w:pStyle w:val="509A899B93E1444C8DEF9844401BF6A2"/>
          </w:pPr>
          <w:r>
            <w:rPr>
              <w:rFonts w:asciiTheme="majorHAnsi" w:eastAsiaTheme="majorEastAsia" w:hAnsiTheme="majorHAnsi" w:cstheme="majorBidi"/>
              <w:color w:val="156082" w:themeColor="accent1"/>
              <w:sz w:val="88"/>
              <w:szCs w:val="88"/>
            </w:rPr>
            <w:t>[Document title]</w:t>
          </w:r>
        </w:p>
      </w:docPartBody>
    </w:docPart>
    <w:docPart>
      <w:docPartPr>
        <w:name w:val="209C38A8EADA452EBD28E7625504750E"/>
        <w:category>
          <w:name w:val="General"/>
          <w:gallery w:val="placeholder"/>
        </w:category>
        <w:types>
          <w:type w:val="bbPlcHdr"/>
        </w:types>
        <w:behaviors>
          <w:behavior w:val="content"/>
        </w:behaviors>
        <w:guid w:val="{050EDB97-DB9A-4084-B648-8B8C13F2FB4D}"/>
      </w:docPartPr>
      <w:docPartBody>
        <w:p w:rsidR="00D73D48" w:rsidRDefault="000E03AD" w:rsidP="000E03AD">
          <w:pPr>
            <w:pStyle w:val="209C38A8EADA452EBD28E7625504750E"/>
          </w:pPr>
          <w:r>
            <w:rPr>
              <w:color w:val="0F4761" w:themeColor="accent1" w:themeShade="BF"/>
            </w:rPr>
            <w:t>[Document subtitle]</w:t>
          </w:r>
        </w:p>
      </w:docPartBody>
    </w:docPart>
    <w:docPart>
      <w:docPartPr>
        <w:name w:val="823D3E50F76F47CA99DE054A4F579277"/>
        <w:category>
          <w:name w:val="General"/>
          <w:gallery w:val="placeholder"/>
        </w:category>
        <w:types>
          <w:type w:val="bbPlcHdr"/>
        </w:types>
        <w:behaviors>
          <w:behavior w:val="content"/>
        </w:behaviors>
        <w:guid w:val="{88D59299-26B1-4C8A-BCC1-D63F858EC742}"/>
      </w:docPartPr>
      <w:docPartBody>
        <w:p w:rsidR="00D73D48" w:rsidRDefault="000E03AD" w:rsidP="000E03AD">
          <w:pPr>
            <w:pStyle w:val="823D3E50F76F47CA99DE054A4F579277"/>
          </w:pPr>
          <w:r>
            <w:rPr>
              <w:color w:val="156082" w:themeColor="accent1"/>
              <w:sz w:val="28"/>
              <w:szCs w:val="28"/>
            </w:rPr>
            <w:t>[Author name]</w:t>
          </w:r>
        </w:p>
      </w:docPartBody>
    </w:docPart>
    <w:docPart>
      <w:docPartPr>
        <w:name w:val="4148655591014D489D591A57ACE6B4C9"/>
        <w:category>
          <w:name w:val="General"/>
          <w:gallery w:val="placeholder"/>
        </w:category>
        <w:types>
          <w:type w:val="bbPlcHdr"/>
        </w:types>
        <w:behaviors>
          <w:behavior w:val="content"/>
        </w:behaviors>
        <w:guid w:val="{DD99A141-FB85-4B59-BBD8-10355D8E02A4}"/>
      </w:docPartPr>
      <w:docPartBody>
        <w:p w:rsidR="00D73D48" w:rsidRDefault="000E03AD" w:rsidP="000E03AD">
          <w:pPr>
            <w:pStyle w:val="4148655591014D489D591A57ACE6B4C9"/>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altName w:val="Calibri"/>
    <w:charset w:val="00"/>
    <w:family w:val="auto"/>
    <w:pitch w:val="variable"/>
    <w:sig w:usb0="A00002FF" w:usb1="5000204B" w:usb2="00000000" w:usb3="00000000" w:csb0="00000197"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F36F2"/>
    <w:rsid w:val="00042B99"/>
    <w:rsid w:val="000869D5"/>
    <w:rsid w:val="000E03AD"/>
    <w:rsid w:val="000F36F2"/>
    <w:rsid w:val="001053DA"/>
    <w:rsid w:val="0011709C"/>
    <w:rsid w:val="00130279"/>
    <w:rsid w:val="00193A24"/>
    <w:rsid w:val="002F4274"/>
    <w:rsid w:val="00354250"/>
    <w:rsid w:val="004117AD"/>
    <w:rsid w:val="0044208F"/>
    <w:rsid w:val="00490A97"/>
    <w:rsid w:val="004A16A9"/>
    <w:rsid w:val="004B0549"/>
    <w:rsid w:val="004C30B6"/>
    <w:rsid w:val="00566818"/>
    <w:rsid w:val="006706A0"/>
    <w:rsid w:val="006F75C6"/>
    <w:rsid w:val="00741536"/>
    <w:rsid w:val="007E267E"/>
    <w:rsid w:val="00874698"/>
    <w:rsid w:val="00887130"/>
    <w:rsid w:val="008874F9"/>
    <w:rsid w:val="008E6FA5"/>
    <w:rsid w:val="00923F12"/>
    <w:rsid w:val="00945EFB"/>
    <w:rsid w:val="009531C4"/>
    <w:rsid w:val="0096012B"/>
    <w:rsid w:val="009833AD"/>
    <w:rsid w:val="009B36EE"/>
    <w:rsid w:val="00A2163B"/>
    <w:rsid w:val="00B12913"/>
    <w:rsid w:val="00B21964"/>
    <w:rsid w:val="00B21AE0"/>
    <w:rsid w:val="00BF0F47"/>
    <w:rsid w:val="00C536EF"/>
    <w:rsid w:val="00C94DA1"/>
    <w:rsid w:val="00CE5407"/>
    <w:rsid w:val="00D06DBE"/>
    <w:rsid w:val="00D73D48"/>
    <w:rsid w:val="00D77C0B"/>
    <w:rsid w:val="00E53E45"/>
    <w:rsid w:val="00E55B7C"/>
    <w:rsid w:val="00EC1449"/>
    <w:rsid w:val="00EE207E"/>
    <w:rsid w:val="00F87EEF"/>
    <w:rsid w:val="00FE0F71"/>
  </w:rsids>
  <m:mathPr>
    <m:mathFont m:val="Cambria Math"/>
    <m:brkBin m:val="before"/>
    <m:brkBinSub m:val="--"/>
    <m:smallFrac m:val="0"/>
    <m:dispDef/>
    <m:lMargin m:val="0"/>
    <m:rMargin m:val="0"/>
    <m:defJc m:val="centerGroup"/>
    <m:wrapIndent m:val="1440"/>
    <m:intLim m:val="subSup"/>
    <m:naryLim m:val="undOvr"/>
  </m:mathPr>
  <w:themeFontLang w:val="en-ZA"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09A899B93E1444C8DEF9844401BF6A2">
    <w:name w:val="509A899B93E1444C8DEF9844401BF6A2"/>
    <w:rsid w:val="000E03AD"/>
  </w:style>
  <w:style w:type="paragraph" w:customStyle="1" w:styleId="209C38A8EADA452EBD28E7625504750E">
    <w:name w:val="209C38A8EADA452EBD28E7625504750E"/>
    <w:rsid w:val="000E03AD"/>
  </w:style>
  <w:style w:type="paragraph" w:customStyle="1" w:styleId="823D3E50F76F47CA99DE054A4F579277">
    <w:name w:val="823D3E50F76F47CA99DE054A4F579277"/>
    <w:rsid w:val="000E03AD"/>
  </w:style>
  <w:style w:type="paragraph" w:customStyle="1" w:styleId="4148655591014D489D591A57ACE6B4C9">
    <w:name w:val="4148655591014D489D591A57ACE6B4C9"/>
    <w:rsid w:val="000E03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2024-08-14T00:00:00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EcwY2MpUYwyQ3ifOdN6CLjr8JA==">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</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373136-49FF-4157-83F9-82F52B175275}">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56</Pages>
  <Words>22504</Words>
  <Characters>137501</Characters>
  <Application>Microsoft Office Word</Application>
  <DocSecurity>0</DocSecurity>
  <Lines>5092</Lines>
  <Paragraphs>2000</Paragraphs>
  <ScaleCrop>false</ScaleCrop>
  <HeadingPairs>
    <vt:vector size="2" baseType="variant">
      <vt:variant>
        <vt:lpstr>Title</vt:lpstr>
      </vt:variant>
      <vt:variant>
        <vt:i4>1</vt:i4>
      </vt:variant>
    </vt:vector>
  </HeadingPairs>
  <TitlesOfParts>
    <vt:vector size="1" baseType="lpstr">
      <vt:lpstr>HE²AT Center Data Management Plan</vt:lpstr>
    </vt:vector>
  </TitlesOfParts>
  <Company/>
  <LinksUpToDate>false</LinksUpToDate>
  <CharactersWithSpaces>158005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HE²AT Center Data Management Plan</dc:title>
  <dc:subject>Document version number 3.0</dc:subject>
  <dc:creator>Developed by Christopher Jack</dc:creator>
  <cp:lastModifiedBy>Craig Parker</cp:lastModifiedBy>
  <cp:revision>15</cp:revision>
  <dcterms:created xsi:type="dcterms:W3CDTF">2024-08-14T10:55:00Z</dcterms:created>
  <dcterms:modified xsi:type="dcterms:W3CDTF">2024-08-14T18:57:00Z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f515d4cba2da8c55eb3c34267958e42c372478985963e9baf76da72933e1feb4</vt:lpwstr>
  </property>
</Properties>
</file>