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customXmlInsRangeStart w:id="0" w:author="Craig Parker" w:date="2024-08-14T16:34:00Z"/>
    <w:bookmarkStart w:id="1" w:name="_Hlk173733829" w:displacedByCustomXml="next"/>
    <w:bookmarkStart w:id="2" w:name="_Hlk174528756" w:displacedByCustomXml="next"/>
    <w:sdt>
      <w:sdtPr>
        <w:id w:val="-1903830480"/>
        <w:docPartObj>
          <w:docPartGallery w:val="Cover Pages"/>
          <w:docPartUnique/>
        </w:docPartObj>
      </w:sdtPr>
      <w:sdtEndPr>
        <w:rPr>
          <w:rFonts w:ascii="Nunito" w:eastAsia="Nunito" w:hAnsi="Nunito" w:cs="Nunito"/>
          <w:color w:val="000000" w:themeColor="text1"/>
        </w:rPr>
      </w:sdtEndPr>
      <w:sdtContent>
        <w:customXmlInsRangeEnd w:id="0"/>
        <w:p w14:paraId="330DA6AD" w14:textId="69C24B7D" w:rsidR="00134238" w:rsidRDefault="00134238">
          <w:pPr>
            <w:rPr>
              <w:ins w:id="3" w:author="Craig Parker" w:date="2024-08-14T16:34:00Z" w16du:dateUtc="2024-08-14T14:34:00Z"/>
            </w:rPr>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76"/>
          </w:tblGrid>
          <w:tr w:rsidR="00134238" w14:paraId="3C5C7BD1" w14:textId="77777777">
            <w:trPr>
              <w:ins w:id="4" w:author="Craig Parker" w:date="2024-08-14T16:34:00Z"/>
            </w:trPr>
            <w:tc>
              <w:tcPr>
                <w:tcW w:w="7672" w:type="dxa"/>
                <w:tcMar>
                  <w:top w:w="216" w:type="dxa"/>
                  <w:left w:w="115" w:type="dxa"/>
                  <w:bottom w:w="216" w:type="dxa"/>
                  <w:right w:w="115" w:type="dxa"/>
                </w:tcMar>
              </w:tcPr>
              <w:p w14:paraId="2DC01117" w14:textId="7CD00584" w:rsidR="00134238" w:rsidRDefault="00134238">
                <w:pPr>
                  <w:pStyle w:val="NoSpacing"/>
                  <w:rPr>
                    <w:ins w:id="5" w:author="Craig Parker" w:date="2024-08-14T16:34:00Z" w16du:dateUtc="2024-08-14T14:34:00Z"/>
                    <w:color w:val="2F5496" w:themeColor="accent1" w:themeShade="BF"/>
                    <w:sz w:val="24"/>
                  </w:rPr>
                </w:pPr>
              </w:p>
            </w:tc>
          </w:tr>
          <w:tr w:rsidR="00134238" w14:paraId="79D8194D" w14:textId="77777777">
            <w:trPr>
              <w:ins w:id="6" w:author="Craig Parker" w:date="2024-08-14T16:34:00Z"/>
            </w:trPr>
            <w:tc>
              <w:tcPr>
                <w:tcW w:w="7672" w:type="dxa"/>
              </w:tcPr>
              <w:customXmlInsRangeStart w:id="7" w:author="Craig Parker" w:date="2024-08-14T16:34:00Z"/>
              <w:sdt>
                <w:sdtPr>
                  <w:rPr>
                    <w:rFonts w:asciiTheme="majorHAnsi" w:eastAsiaTheme="majorEastAsia" w:hAnsiTheme="majorHAnsi" w:cstheme="majorBidi"/>
                    <w:color w:val="4472C4" w:themeColor="accent1"/>
                    <w:sz w:val="88"/>
                    <w:szCs w:val="88"/>
                  </w:rPr>
                  <w:alias w:val="Title"/>
                  <w:id w:val="13406919"/>
                  <w:placeholder>
                    <w:docPart w:val="509A899B93E1444C8DEF9844401BF6A2"/>
                  </w:placeholder>
                  <w:dataBinding w:prefixMappings="xmlns:ns0='http://schemas.openxmlformats.org/package/2006/metadata/core-properties' xmlns:ns1='http://purl.org/dc/elements/1.1/'" w:xpath="/ns0:coreProperties[1]/ns1:title[1]" w:storeItemID="{6C3C8BC8-F283-45AE-878A-BAB7291924A1}"/>
                  <w:text/>
                </w:sdtPr>
                <w:sdtEndPr/>
                <w:sdtContent>
                  <w:customXmlInsRangeEnd w:id="7"/>
                  <w:p w14:paraId="4306E04F" w14:textId="54F1F0DB" w:rsidR="00134238" w:rsidRDefault="00B64181">
                    <w:pPr>
                      <w:pStyle w:val="NoSpacing"/>
                      <w:spacing w:line="216" w:lineRule="auto"/>
                      <w:rPr>
                        <w:ins w:id="8" w:author="Craig Parker" w:date="2024-08-14T16:34:00Z" w16du:dateUtc="2024-08-14T14:34:00Z"/>
                        <w:rFonts w:asciiTheme="majorHAnsi" w:eastAsiaTheme="majorEastAsia" w:hAnsiTheme="majorHAnsi" w:cstheme="majorBidi"/>
                        <w:color w:val="4472C4" w:themeColor="accent1"/>
                        <w:sz w:val="88"/>
                        <w:szCs w:val="88"/>
                      </w:rPr>
                    </w:pPr>
                    <w:ins w:id="9" w:author="Craig Parker" w:date="2024-08-14T16:48:00Z" w16du:dateUtc="2024-08-14T14:48:00Z">
                      <w:r>
                        <w:rPr>
                          <w:rFonts w:asciiTheme="majorHAnsi" w:eastAsiaTheme="majorEastAsia" w:hAnsiTheme="majorHAnsi" w:cstheme="majorBidi"/>
                          <w:color w:val="4472C4" w:themeColor="accent1"/>
                          <w:sz w:val="88"/>
                          <w:szCs w:val="88"/>
                        </w:rPr>
                        <w:t>HE²AT Center Data Management Plan</w:t>
                      </w:r>
                    </w:ins>
                  </w:p>
                  <w:customXmlInsRangeStart w:id="10" w:author="Craig Parker" w:date="2024-08-14T16:34:00Z"/>
                </w:sdtContent>
              </w:sdt>
              <w:customXmlInsRangeEnd w:id="10"/>
            </w:tc>
          </w:tr>
          <w:tr w:rsidR="00134238" w14:paraId="73D3D081" w14:textId="77777777">
            <w:trPr>
              <w:ins w:id="11" w:author="Craig Parker" w:date="2024-08-14T16:34:00Z"/>
            </w:trPr>
            <w:customXmlInsRangeStart w:id="12" w:author="Craig Parker" w:date="2024-08-14T16:34:00Z"/>
            <w:sdt>
              <w:sdtPr>
                <w:rPr>
                  <w:rFonts w:ascii="Nunito" w:eastAsia="Nunito" w:hAnsi="Nunito" w:cs="Nunito"/>
                  <w:color w:val="000000" w:themeColor="text1"/>
                  <w:sz w:val="20"/>
                </w:rPr>
                <w:alias w:val="Subtitle"/>
                <w:id w:val="13406923"/>
                <w:placeholder>
                  <w:docPart w:val="209C38A8EADA452EBD28E7625504750E"/>
                </w:placeholder>
                <w:dataBinding w:prefixMappings="xmlns:ns0='http://schemas.openxmlformats.org/package/2006/metadata/core-properties' xmlns:ns1='http://purl.org/dc/elements/1.1/'" w:xpath="/ns0:coreProperties[1]/ns1:subject[1]" w:storeItemID="{6C3C8BC8-F283-45AE-878A-BAB7291924A1}"/>
                <w:text/>
              </w:sdtPr>
              <w:sdtEndPr/>
              <w:sdtContent>
                <w:customXmlInsRangeEnd w:id="12"/>
                <w:tc>
                  <w:tcPr>
                    <w:tcW w:w="7672" w:type="dxa"/>
                    <w:tcMar>
                      <w:top w:w="216" w:type="dxa"/>
                      <w:left w:w="115" w:type="dxa"/>
                      <w:bottom w:w="216" w:type="dxa"/>
                      <w:right w:w="115" w:type="dxa"/>
                    </w:tcMar>
                  </w:tcPr>
                  <w:p w14:paraId="724FA0AC" w14:textId="0DEFB3E1" w:rsidR="00134238" w:rsidRDefault="00B64181">
                    <w:pPr>
                      <w:pStyle w:val="NoSpacing"/>
                      <w:rPr>
                        <w:ins w:id="13" w:author="Craig Parker" w:date="2024-08-14T16:34:00Z" w16du:dateUtc="2024-08-14T14:34:00Z"/>
                        <w:color w:val="2F5496" w:themeColor="accent1" w:themeShade="BF"/>
                        <w:sz w:val="24"/>
                      </w:rPr>
                    </w:pPr>
                    <w:ins w:id="14" w:author="Craig Parker" w:date="2024-08-14T16:48:00Z" w16du:dateUtc="2024-08-14T14:48:00Z">
                      <w:r>
                        <w:rPr>
                          <w:rFonts w:ascii="Nunito" w:eastAsia="Nunito" w:hAnsi="Nunito" w:cs="Nunito"/>
                          <w:color w:val="000000" w:themeColor="text1"/>
                          <w:sz w:val="20"/>
                        </w:rPr>
                        <w:t>Document version number 3.0</w:t>
                      </w:r>
                    </w:ins>
                  </w:p>
                </w:tc>
                <w:customXmlInsRangeStart w:id="15" w:author="Craig Parker" w:date="2024-08-14T16:34:00Z"/>
              </w:sdtContent>
            </w:sdt>
            <w:customXmlInsRangeEnd w:id="15"/>
          </w:tr>
        </w:tbl>
        <w:tbl>
          <w:tblPr>
            <w:tblpPr w:leftFromText="187" w:rightFromText="187" w:horzAnchor="margin" w:tblpXSpec="center" w:tblpYSpec="bottom"/>
            <w:tblW w:w="3857" w:type="pct"/>
            <w:tblLook w:val="04A0" w:firstRow="1" w:lastRow="0" w:firstColumn="1" w:lastColumn="0" w:noHBand="0" w:noVBand="1"/>
          </w:tblPr>
          <w:tblGrid>
            <w:gridCol w:w="7220"/>
          </w:tblGrid>
          <w:tr w:rsidR="00134238" w14:paraId="67BE2941" w14:textId="77777777">
            <w:trPr>
              <w:ins w:id="16" w:author="Craig Parker" w:date="2024-08-14T16:34:00Z"/>
            </w:trPr>
            <w:tc>
              <w:tcPr>
                <w:tcW w:w="7221" w:type="dxa"/>
                <w:tcMar>
                  <w:top w:w="216" w:type="dxa"/>
                  <w:left w:w="115" w:type="dxa"/>
                  <w:bottom w:w="216" w:type="dxa"/>
                  <w:right w:w="115" w:type="dxa"/>
                </w:tcMar>
              </w:tcPr>
              <w:customXmlInsRangeStart w:id="17" w:author="Craig Parker" w:date="2024-08-14T16:34:00Z"/>
              <w:sdt>
                <w:sdtPr>
                  <w:rPr>
                    <w:color w:val="4472C4" w:themeColor="accent1"/>
                    <w:sz w:val="28"/>
                    <w:szCs w:val="28"/>
                  </w:rPr>
                  <w:alias w:val="Author"/>
                  <w:id w:val="13406928"/>
                  <w:placeholder>
                    <w:docPart w:val="823D3E50F76F47CA99DE054A4F579277"/>
                  </w:placeholder>
                  <w:dataBinding w:prefixMappings="xmlns:ns0='http://schemas.openxmlformats.org/package/2006/metadata/core-properties' xmlns:ns1='http://purl.org/dc/elements/1.1/'" w:xpath="/ns0:coreProperties[1]/ns1:creator[1]" w:storeItemID="{6C3C8BC8-F283-45AE-878A-BAB7291924A1}"/>
                  <w:text/>
                </w:sdtPr>
                <w:sdtEndPr/>
                <w:sdtContent>
                  <w:customXmlInsRangeEnd w:id="17"/>
                  <w:p w14:paraId="1FF2E5F8" w14:textId="0010B9B4" w:rsidR="00134238" w:rsidRDefault="00134238">
                    <w:pPr>
                      <w:pStyle w:val="NoSpacing"/>
                      <w:rPr>
                        <w:ins w:id="18" w:author="Craig Parker" w:date="2024-08-14T16:34:00Z" w16du:dateUtc="2024-08-14T14:34:00Z"/>
                        <w:color w:val="4472C4" w:themeColor="accent1"/>
                        <w:sz w:val="28"/>
                        <w:szCs w:val="28"/>
                      </w:rPr>
                    </w:pPr>
                    <w:ins w:id="19" w:author="Craig Parker" w:date="2024-08-14T16:35:00Z" w16du:dateUtc="2024-08-14T14:35:00Z">
                      <w:r>
                        <w:rPr>
                          <w:color w:val="4472C4" w:themeColor="accent1"/>
                          <w:sz w:val="28"/>
                          <w:szCs w:val="28"/>
                        </w:rPr>
                        <w:t>Developed by Chr</w:t>
                      </w:r>
                    </w:ins>
                    <w:ins w:id="20" w:author="Craig Parker" w:date="2024-08-14T16:36:00Z" w16du:dateUtc="2024-08-14T14:36:00Z">
                      <w:r>
                        <w:rPr>
                          <w:color w:val="4472C4" w:themeColor="accent1"/>
                          <w:sz w:val="28"/>
                          <w:szCs w:val="28"/>
                        </w:rPr>
                        <w:t>istopher Jack</w:t>
                      </w:r>
                    </w:ins>
                  </w:p>
                  <w:customXmlInsRangeStart w:id="21" w:author="Craig Parker" w:date="2024-08-14T16:34:00Z"/>
                </w:sdtContent>
              </w:sdt>
              <w:customXmlInsRangeEnd w:id="21"/>
              <w:customXmlInsRangeStart w:id="22" w:author="Craig Parker" w:date="2024-08-14T16:34:00Z"/>
              <w:sdt>
                <w:sdtPr>
                  <w:rPr>
                    <w:color w:val="4472C4" w:themeColor="accent1"/>
                    <w:sz w:val="28"/>
                    <w:szCs w:val="28"/>
                  </w:rPr>
                  <w:alias w:val="Date"/>
                  <w:tag w:val="Date"/>
                  <w:id w:val="13406932"/>
                  <w:placeholder>
                    <w:docPart w:val="4148655591014D489D591A57ACE6B4C9"/>
                  </w:placeholder>
                  <w:dataBinding w:prefixMappings="xmlns:ns0='http://schemas.microsoft.com/office/2006/coverPageProps'" w:xpath="/ns0:CoverPageProperties[1]/ns0:PublishDate[1]" w:storeItemID="{55AF091B-3C7A-41E3-B477-F2FDAA23CFDA}"/>
                  <w:date w:fullDate="2024-08-14T00:00:00Z">
                    <w:dateFormat w:val="M-d-yyyy"/>
                    <w:lid w:val="en-US"/>
                    <w:storeMappedDataAs w:val="dateTime"/>
                    <w:calendar w:val="gregorian"/>
                  </w:date>
                </w:sdtPr>
                <w:sdtEndPr/>
                <w:sdtContent>
                  <w:customXmlInsRangeEnd w:id="22"/>
                  <w:p w14:paraId="446D0D5F" w14:textId="2D66D546" w:rsidR="00134238" w:rsidRDefault="00134238">
                    <w:pPr>
                      <w:pStyle w:val="NoSpacing"/>
                      <w:rPr>
                        <w:ins w:id="23" w:author="Craig Parker" w:date="2024-08-14T16:34:00Z" w16du:dateUtc="2024-08-14T14:34:00Z"/>
                        <w:color w:val="4472C4" w:themeColor="accent1"/>
                        <w:sz w:val="28"/>
                        <w:szCs w:val="28"/>
                      </w:rPr>
                    </w:pPr>
                    <w:ins w:id="24" w:author="Craig Parker" w:date="2024-08-14T16:36:00Z" w16du:dateUtc="2024-08-14T14:36:00Z">
                      <w:r>
                        <w:rPr>
                          <w:color w:val="4472C4" w:themeColor="accent1"/>
                          <w:sz w:val="28"/>
                          <w:szCs w:val="28"/>
                        </w:rPr>
                        <w:t>8-14-2024</w:t>
                      </w:r>
                    </w:ins>
                  </w:p>
                  <w:customXmlInsRangeStart w:id="25" w:author="Craig Parker" w:date="2024-08-14T16:34:00Z"/>
                </w:sdtContent>
              </w:sdt>
              <w:customXmlInsRangeEnd w:id="25"/>
              <w:p w14:paraId="26A6CAC8" w14:textId="77777777" w:rsidR="00134238" w:rsidRDefault="00134238">
                <w:pPr>
                  <w:pStyle w:val="NoSpacing"/>
                  <w:rPr>
                    <w:ins w:id="26" w:author="Craig Parker" w:date="2024-08-14T16:34:00Z" w16du:dateUtc="2024-08-14T14:34:00Z"/>
                    <w:color w:val="4472C4" w:themeColor="accent1"/>
                  </w:rPr>
                </w:pPr>
              </w:p>
            </w:tc>
          </w:tr>
        </w:tbl>
        <w:p w14:paraId="74AD2FBF" w14:textId="2B4AA5AB" w:rsidR="00134238" w:rsidRDefault="00134238">
          <w:pPr>
            <w:overflowPunct/>
            <w:autoSpaceDE/>
            <w:autoSpaceDN/>
            <w:adjustRightInd/>
            <w:rPr>
              <w:ins w:id="27" w:author="Craig Parker" w:date="2024-08-14T16:34:00Z" w16du:dateUtc="2024-08-14T14:34:00Z"/>
              <w:rFonts w:ascii="Nunito" w:eastAsia="Nunito" w:hAnsi="Nunito" w:cs="Nunito"/>
              <w:b/>
              <w:bCs/>
              <w:caps/>
              <w:color w:val="000000" w:themeColor="text1"/>
              <w:sz w:val="20"/>
            </w:rPr>
          </w:pPr>
          <w:ins w:id="28" w:author="Craig Parker" w:date="2024-08-14T16:34:00Z" w16du:dateUtc="2024-08-14T14:34:00Z">
            <w:r>
              <w:rPr>
                <w:rFonts w:ascii="Nunito" w:eastAsia="Nunito" w:hAnsi="Nunito" w:cs="Nunito"/>
                <w:color w:val="000000" w:themeColor="text1"/>
              </w:rPr>
              <w:br w:type="page"/>
            </w:r>
          </w:ins>
        </w:p>
        <w:customXmlInsRangeStart w:id="29" w:author="Craig Parker" w:date="2024-08-14T16:34:00Z"/>
      </w:sdtContent>
    </w:sdt>
    <w:customXmlInsRangeEnd w:id="29"/>
    <w:p w14:paraId="00000001" w14:textId="5F344E50" w:rsidR="007813F4" w:rsidRPr="002E4822" w:rsidRDefault="009511AE">
      <w:pPr>
        <w:pStyle w:val="Heading2"/>
        <w:spacing w:line="360" w:lineRule="auto"/>
        <w:rPr>
          <w:rFonts w:ascii="Nunito" w:eastAsia="Nunito" w:hAnsi="Nunito" w:cs="Nunito"/>
          <w:color w:val="000000" w:themeColor="text1"/>
          <w:rPrChange w:id="30" w:author="Craig Parker" w:date="2024-08-07T12:23:00Z">
            <w:rPr>
              <w:rFonts w:ascii="Nunito" w:eastAsia="Nunito" w:hAnsi="Nunito" w:cs="Nunito"/>
              <w:color w:val="333333"/>
              <w:sz w:val="24"/>
              <w:szCs w:val="24"/>
            </w:rPr>
          </w:rPrChange>
        </w:rPr>
      </w:pPr>
      <w:r w:rsidRPr="002E4822">
        <w:rPr>
          <w:rFonts w:ascii="Nunito" w:eastAsia="Nunito" w:hAnsi="Nunito" w:cs="Nunito"/>
          <w:color w:val="000000" w:themeColor="text1"/>
          <w:rPrChange w:id="31" w:author="Craig Parker" w:date="2024-08-07T12:23:00Z">
            <w:rPr>
              <w:rFonts w:ascii="Nunito" w:eastAsia="Nunito" w:hAnsi="Nunito" w:cs="Nunito"/>
              <w:color w:val="333333"/>
              <w:sz w:val="24"/>
              <w:szCs w:val="24"/>
            </w:rPr>
          </w:rPrChange>
        </w:rPr>
        <w:lastRenderedPageBreak/>
        <w:t xml:space="preserve"> </w:t>
      </w:r>
    </w:p>
    <w:p w14:paraId="00000003" w14:textId="773BA5DC" w:rsidR="007813F4" w:rsidRPr="00E278EA" w:rsidDel="00BC335B" w:rsidRDefault="3E93EB8D" w:rsidP="3E93EB8D">
      <w:pPr>
        <w:pStyle w:val="Title"/>
        <w:spacing w:line="360" w:lineRule="auto"/>
        <w:rPr>
          <w:del w:id="32" w:author="Craig Parker" w:date="2024-08-05T19:16:00Z"/>
          <w:rFonts w:ascii="Nunito" w:eastAsia="Nunito" w:hAnsi="Nunito"/>
          <w:b/>
          <w:bCs/>
          <w:color w:val="000000" w:themeColor="text1"/>
          <w:sz w:val="20"/>
          <w:szCs w:val="20"/>
          <w:rPrChange w:id="33" w:author="Craig Parker" w:date="2024-08-07T12:23:00Z">
            <w:rPr>
              <w:del w:id="34" w:author="Craig Parker" w:date="2024-08-05T19:16:00Z"/>
              <w:rFonts w:ascii="Nunito" w:eastAsia="Nunito" w:hAnsi="Nunito"/>
            </w:rPr>
          </w:rPrChange>
        </w:rPr>
      </w:pPr>
      <w:bookmarkStart w:id="35" w:name="_heading=h.os84weccl6ey"/>
      <w:bookmarkEnd w:id="35"/>
      <w:commentRangeStart w:id="36"/>
      <w:del w:id="37" w:author="Craig Parker" w:date="2024-08-14T16:49:00Z" w16du:dateUtc="2024-08-14T14:49:00Z">
        <w:r w:rsidRPr="00E278EA" w:rsidDel="00B64181">
          <w:rPr>
            <w:rFonts w:ascii="Nunito" w:eastAsia="Nunito" w:hAnsi="Nunito" w:cs="Nunito"/>
            <w:b/>
            <w:bCs/>
            <w:color w:val="000000" w:themeColor="text1"/>
            <w:sz w:val="20"/>
            <w:szCs w:val="20"/>
            <w:rPrChange w:id="38" w:author="Craig Parker" w:date="2024-08-07T12:23:00Z">
              <w:rPr>
                <w:rFonts w:ascii="Nunito" w:eastAsia="Nunito" w:hAnsi="Nunito" w:cs="Nunito"/>
              </w:rPr>
            </w:rPrChange>
          </w:rPr>
          <w:delText>HE</w:delText>
        </w:r>
        <w:commentRangeEnd w:id="36"/>
        <w:r w:rsidR="00E278EA" w:rsidDel="00B64181">
          <w:rPr>
            <w:rStyle w:val="CommentReference"/>
          </w:rPr>
          <w:commentReference w:id="36"/>
        </w:r>
        <w:r w:rsidRPr="00E278EA" w:rsidDel="00B64181">
          <w:rPr>
            <w:rFonts w:ascii="Nunito" w:eastAsia="Nunito" w:hAnsi="Nunito" w:cs="Nunito"/>
            <w:b/>
            <w:bCs/>
            <w:color w:val="000000" w:themeColor="text1"/>
            <w:sz w:val="20"/>
            <w:szCs w:val="20"/>
            <w:rPrChange w:id="39" w:author="Craig Parker" w:date="2024-08-07T12:23:00Z">
              <w:rPr>
                <w:rFonts w:ascii="Nunito" w:eastAsia="Nunito" w:hAnsi="Nunito" w:cs="Nunito"/>
              </w:rPr>
            </w:rPrChange>
          </w:rPr>
          <w:delText xml:space="preserve">²AT </w:delText>
        </w:r>
        <w:commentRangeStart w:id="40"/>
        <w:r w:rsidRPr="00E278EA" w:rsidDel="00B64181">
          <w:rPr>
            <w:rFonts w:ascii="Nunito" w:eastAsia="Nunito" w:hAnsi="Nunito" w:cs="Nunito"/>
            <w:b/>
            <w:bCs/>
            <w:color w:val="000000" w:themeColor="text1"/>
            <w:sz w:val="20"/>
            <w:szCs w:val="20"/>
            <w:rPrChange w:id="41" w:author="Craig Parker" w:date="2024-08-07T12:23:00Z">
              <w:rPr>
                <w:rFonts w:ascii="Nunito" w:eastAsia="Nunito" w:hAnsi="Nunito" w:cs="Nunito"/>
              </w:rPr>
            </w:rPrChange>
          </w:rPr>
          <w:delText>Center</w:delText>
        </w:r>
        <w:commentRangeEnd w:id="40"/>
        <w:r w:rsidR="00E278EA" w:rsidRPr="00E278EA" w:rsidDel="00B64181">
          <w:rPr>
            <w:rStyle w:val="CommentReference"/>
            <w:b/>
            <w:bCs/>
          </w:rPr>
          <w:commentReference w:id="40"/>
        </w:r>
        <w:r w:rsidRPr="00E278EA" w:rsidDel="00B64181">
          <w:rPr>
            <w:rFonts w:ascii="Nunito" w:eastAsia="Nunito" w:hAnsi="Nunito" w:cs="Nunito"/>
            <w:b/>
            <w:bCs/>
            <w:color w:val="000000" w:themeColor="text1"/>
            <w:sz w:val="20"/>
            <w:szCs w:val="20"/>
            <w:rPrChange w:id="42" w:author="Craig Parker" w:date="2024-08-07T12:23:00Z">
              <w:rPr>
                <w:rFonts w:ascii="Nunito" w:eastAsia="Nunito" w:hAnsi="Nunito" w:cs="Nunito"/>
              </w:rPr>
            </w:rPrChange>
          </w:rPr>
          <w:delText xml:space="preserve"> Data Management Plan</w:delText>
        </w:r>
        <w:r w:rsidRPr="00E278EA" w:rsidDel="00B64181">
          <w:rPr>
            <w:rFonts w:ascii="Nunito" w:eastAsia="Nunito" w:hAnsi="Nunito"/>
            <w:b/>
            <w:bCs/>
            <w:color w:val="000000" w:themeColor="text1"/>
            <w:sz w:val="20"/>
            <w:szCs w:val="20"/>
            <w:rPrChange w:id="43" w:author="Craig Parker" w:date="2024-08-07T12:23:00Z">
              <w:rPr>
                <w:rFonts w:ascii="Nunito" w:eastAsia="Nunito" w:hAnsi="Nunito"/>
              </w:rPr>
            </w:rPrChange>
          </w:rPr>
          <w:delText xml:space="preserve"> </w:delText>
        </w:r>
      </w:del>
    </w:p>
    <w:p w14:paraId="00000004" w14:textId="0FE0FAE0" w:rsidR="007813F4" w:rsidRPr="002E4822" w:rsidDel="00B64181" w:rsidRDefault="3E93EB8D" w:rsidP="3E93EB8D">
      <w:pPr>
        <w:pStyle w:val="Title"/>
        <w:spacing w:line="360" w:lineRule="auto"/>
        <w:rPr>
          <w:del w:id="44" w:author="Craig Parker" w:date="2024-08-14T16:49:00Z" w16du:dateUtc="2024-08-14T14:49:00Z"/>
          <w:rFonts w:ascii="Nunito" w:eastAsia="Nunito" w:hAnsi="Nunito"/>
          <w:color w:val="000000" w:themeColor="text1"/>
          <w:sz w:val="20"/>
          <w:szCs w:val="20"/>
          <w:rPrChange w:id="45" w:author="Craig Parker" w:date="2024-08-07T12:23:00Z">
            <w:rPr>
              <w:del w:id="46" w:author="Craig Parker" w:date="2024-08-14T16:49:00Z" w16du:dateUtc="2024-08-14T14:49:00Z"/>
              <w:rFonts w:ascii="Nunito" w:eastAsia="Nunito" w:hAnsi="Nunito"/>
            </w:rPr>
          </w:rPrChange>
        </w:rPr>
      </w:pPr>
      <w:del w:id="47" w:author="Craig Parker" w:date="2024-08-14T16:49:00Z" w16du:dateUtc="2024-08-14T14:49:00Z">
        <w:r w:rsidRPr="002E4822" w:rsidDel="00B64181">
          <w:rPr>
            <w:rFonts w:ascii="Nunito" w:eastAsia="Nunito" w:hAnsi="Nunito"/>
            <w:color w:val="000000" w:themeColor="text1"/>
            <w:sz w:val="20"/>
            <w:szCs w:val="20"/>
            <w:rPrChange w:id="48" w:author="Craig Parker" w:date="2024-08-07T12:23:00Z">
              <w:rPr>
                <w:rFonts w:ascii="Nunito" w:eastAsia="Nunito" w:hAnsi="Nunito"/>
              </w:rPr>
            </w:rPrChange>
          </w:rPr>
          <w:delText xml:space="preserve"> </w:delText>
        </w:r>
      </w:del>
    </w:p>
    <w:p w14:paraId="00000005" w14:textId="509147B9" w:rsidR="007813F4" w:rsidRPr="002E4822" w:rsidDel="00B64181" w:rsidRDefault="3E93EB8D">
      <w:pPr>
        <w:spacing w:line="360" w:lineRule="auto"/>
        <w:rPr>
          <w:del w:id="49" w:author="Craig Parker" w:date="2024-08-14T16:49:00Z" w16du:dateUtc="2024-08-14T14:49:00Z"/>
          <w:rFonts w:ascii="Nunito" w:eastAsia="Nunito" w:hAnsi="Nunito" w:cs="Nunito"/>
          <w:color w:val="000000" w:themeColor="text1"/>
          <w:sz w:val="20"/>
          <w:rPrChange w:id="50" w:author="Craig Parker" w:date="2024-08-07T12:23:00Z">
            <w:rPr>
              <w:del w:id="51" w:author="Craig Parker" w:date="2024-08-14T16:49:00Z" w16du:dateUtc="2024-08-14T14:49:00Z"/>
              <w:rFonts w:ascii="Nunito" w:eastAsia="Nunito" w:hAnsi="Nunito" w:cs="Nunito"/>
            </w:rPr>
          </w:rPrChange>
        </w:rPr>
      </w:pPr>
      <w:del w:id="52" w:author="Craig Parker" w:date="2024-08-14T16:49:00Z" w16du:dateUtc="2024-08-14T14:49:00Z">
        <w:r w:rsidRPr="002E4822" w:rsidDel="00B64181">
          <w:rPr>
            <w:rFonts w:ascii="Nunito" w:eastAsia="Nunito" w:hAnsi="Nunito" w:cs="Nunito"/>
            <w:color w:val="000000" w:themeColor="text1"/>
            <w:sz w:val="20"/>
            <w:rPrChange w:id="53" w:author="Craig Parker" w:date="2024-08-07T12:23:00Z">
              <w:rPr>
                <w:rFonts w:ascii="Nunito" w:eastAsia="Nunito" w:hAnsi="Nunito" w:cs="Nunito"/>
              </w:rPr>
            </w:rPrChange>
          </w:rPr>
          <w:delText xml:space="preserve">Document version number 3.0                 </w:delText>
        </w:r>
        <w:r w:rsidR="5D4A789A" w:rsidRPr="002E4822" w:rsidDel="00B64181">
          <w:rPr>
            <w:rFonts w:ascii="Nunito" w:hAnsi="Nunito"/>
            <w:color w:val="000000" w:themeColor="text1"/>
            <w:sz w:val="20"/>
            <w:rPrChange w:id="54" w:author="Craig Parker" w:date="2024-08-07T12:23:00Z">
              <w:rPr/>
            </w:rPrChange>
          </w:rPr>
          <w:tab/>
        </w:r>
        <w:r w:rsidRPr="002E4822" w:rsidDel="00B64181">
          <w:rPr>
            <w:rFonts w:ascii="Nunito" w:eastAsia="Nunito" w:hAnsi="Nunito" w:cs="Nunito"/>
            <w:color w:val="000000" w:themeColor="text1"/>
            <w:sz w:val="20"/>
            <w:rPrChange w:id="55" w:author="Craig Parker" w:date="2024-08-07T12:23:00Z">
              <w:rPr>
                <w:rFonts w:ascii="Nunito" w:eastAsia="Nunito" w:hAnsi="Nunito" w:cs="Nunito"/>
              </w:rPr>
            </w:rPrChange>
          </w:rPr>
          <w:delText xml:space="preserve"> </w:delText>
        </w:r>
      </w:del>
    </w:p>
    <w:p w14:paraId="00000006" w14:textId="423ABF3A" w:rsidR="007813F4" w:rsidRPr="002E4822" w:rsidDel="00B64181" w:rsidRDefault="3E93EB8D">
      <w:pPr>
        <w:spacing w:line="360" w:lineRule="auto"/>
        <w:rPr>
          <w:del w:id="56" w:author="Craig Parker" w:date="2024-08-14T16:49:00Z" w16du:dateUtc="2024-08-14T14:49:00Z"/>
          <w:rFonts w:ascii="Nunito" w:eastAsia="Nunito" w:hAnsi="Nunito" w:cs="Nunito"/>
          <w:color w:val="000000" w:themeColor="text1"/>
          <w:sz w:val="20"/>
          <w:rPrChange w:id="57" w:author="Craig Parker" w:date="2024-08-07T12:23:00Z">
            <w:rPr>
              <w:del w:id="58" w:author="Craig Parker" w:date="2024-08-14T16:49:00Z" w16du:dateUtc="2024-08-14T14:49:00Z"/>
              <w:rFonts w:ascii="Nunito" w:eastAsia="Nunito" w:hAnsi="Nunito" w:cs="Nunito"/>
            </w:rPr>
          </w:rPrChange>
        </w:rPr>
      </w:pPr>
      <w:del w:id="59" w:author="Craig Parker" w:date="2024-08-14T16:49:00Z" w16du:dateUtc="2024-08-14T14:49:00Z">
        <w:r w:rsidRPr="002E4822" w:rsidDel="00B64181">
          <w:rPr>
            <w:rFonts w:ascii="Nunito" w:eastAsia="Nunito" w:hAnsi="Nunito" w:cs="Nunito"/>
            <w:color w:val="000000" w:themeColor="text1"/>
            <w:sz w:val="20"/>
            <w:rPrChange w:id="60" w:author="Craig Parker" w:date="2024-08-07T12:23:00Z">
              <w:rPr>
                <w:rFonts w:ascii="Nunito" w:eastAsia="Nunito" w:hAnsi="Nunito" w:cs="Nunito"/>
              </w:rPr>
            </w:rPrChange>
          </w:rPr>
          <w:delText xml:space="preserve">Version Date: </w:delText>
        </w:r>
        <w:r w:rsidRPr="002E4822" w:rsidDel="00B64181">
          <w:rPr>
            <w:rFonts w:ascii="Nunito" w:eastAsia="Nunito" w:hAnsi="Nunito" w:cs="Nunito"/>
            <w:color w:val="000000" w:themeColor="text1"/>
            <w:sz w:val="20"/>
            <w:highlight w:val="yellow"/>
            <w:rPrChange w:id="61" w:author="Craig Parker" w:date="2024-08-07T12:23:00Z">
              <w:rPr>
                <w:rFonts w:ascii="Nunito" w:eastAsia="Nunito" w:hAnsi="Nunito" w:cs="Nunito"/>
                <w:highlight w:val="yellow"/>
              </w:rPr>
            </w:rPrChange>
          </w:rPr>
          <w:delText>/2024</w:delText>
        </w:r>
      </w:del>
    </w:p>
    <w:p w14:paraId="00000007" w14:textId="62C6F15B" w:rsidR="007813F4" w:rsidRPr="002E4822" w:rsidRDefault="009511AE">
      <w:pPr>
        <w:spacing w:line="360" w:lineRule="auto"/>
        <w:rPr>
          <w:rFonts w:ascii="Nunito" w:eastAsia="Nunito" w:hAnsi="Nunito" w:cs="Nunito"/>
          <w:color w:val="000000" w:themeColor="text1"/>
          <w:sz w:val="20"/>
          <w:rPrChange w:id="62" w:author="Craig Parker" w:date="2024-08-07T12:23:00Z">
            <w:rPr>
              <w:rFonts w:ascii="Nunito" w:eastAsia="Nunito" w:hAnsi="Nunito" w:cs="Nunito"/>
            </w:rPr>
          </w:rPrChange>
        </w:rPr>
      </w:pPr>
      <w:del w:id="63" w:author="Craig Parker" w:date="2024-08-14T16:49:00Z" w16du:dateUtc="2024-08-14T14:49:00Z">
        <w:r w:rsidRPr="002E4822" w:rsidDel="00B64181">
          <w:rPr>
            <w:rFonts w:ascii="Nunito" w:eastAsia="Nunito" w:hAnsi="Nunito" w:cs="Nunito"/>
            <w:color w:val="000000" w:themeColor="text1"/>
            <w:sz w:val="20"/>
            <w:rPrChange w:id="64" w:author="Craig Parker" w:date="2024-08-07T12:23:00Z">
              <w:rPr>
                <w:rFonts w:ascii="Nunito" w:eastAsia="Nunito" w:hAnsi="Nunito" w:cs="Nunito"/>
              </w:rPr>
            </w:rPrChange>
          </w:rPr>
          <w:delText xml:space="preserve"> </w:delText>
        </w:r>
      </w:del>
    </w:p>
    <w:p w14:paraId="00000008" w14:textId="77777777" w:rsidR="007813F4" w:rsidRPr="002E4822" w:rsidRDefault="009511AE">
      <w:pPr>
        <w:spacing w:line="360" w:lineRule="auto"/>
        <w:rPr>
          <w:rFonts w:ascii="Nunito" w:eastAsia="Nunito" w:hAnsi="Nunito" w:cs="Nunito"/>
          <w:color w:val="000000" w:themeColor="text1"/>
          <w:sz w:val="20"/>
          <w:rPrChange w:id="65"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6" w:author="Craig Parker" w:date="2024-08-07T12:23:00Z">
            <w:rPr>
              <w:rFonts w:ascii="Nunito" w:eastAsia="Nunito" w:hAnsi="Nunito" w:cs="Nunito"/>
            </w:rPr>
          </w:rPrChange>
        </w:rPr>
        <w:t xml:space="preserve"> </w:t>
      </w:r>
    </w:p>
    <w:p w14:paraId="00000009" w14:textId="355CBF37" w:rsidR="007813F4" w:rsidRPr="002E4822" w:rsidRDefault="0E3CF60B">
      <w:pPr>
        <w:spacing w:line="360" w:lineRule="auto"/>
        <w:rPr>
          <w:rFonts w:ascii="Nunito" w:eastAsia="Nunito" w:hAnsi="Nunito" w:cs="Nunito"/>
          <w:color w:val="000000" w:themeColor="text1"/>
          <w:sz w:val="20"/>
          <w:rPrChange w:id="67"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8" w:author="Craig Parker" w:date="2024-08-07T12:23:00Z">
            <w:rPr>
              <w:rFonts w:ascii="Nunito" w:eastAsia="Nunito" w:hAnsi="Nunito" w:cs="Nunito"/>
            </w:rPr>
          </w:rPrChange>
        </w:rPr>
        <w:t>Developed by Christopher Jack_____ _____________ ____________________</w:t>
      </w:r>
    </w:p>
    <w:p w14:paraId="0000000A" w14:textId="77777777" w:rsidR="007813F4" w:rsidRPr="002E4822" w:rsidRDefault="009511AE">
      <w:pPr>
        <w:spacing w:line="360" w:lineRule="auto"/>
        <w:rPr>
          <w:rFonts w:ascii="Nunito" w:eastAsia="Nunito" w:hAnsi="Nunito" w:cs="Nunito"/>
          <w:color w:val="000000" w:themeColor="text1"/>
          <w:sz w:val="20"/>
          <w:rPrChange w:id="69" w:author="Craig Parker" w:date="2024-08-07T12:23:00Z">
            <w:rPr>
              <w:rFonts w:ascii="Nunito" w:eastAsia="Nunito" w:hAnsi="Nunito" w:cs="Nunito"/>
            </w:rPr>
          </w:rPrChange>
        </w:rPr>
      </w:pPr>
      <w:r w:rsidRPr="002E4822">
        <w:rPr>
          <w:rFonts w:ascii="Nunito" w:eastAsia="Nunito" w:hAnsi="Nunito" w:cs="Nunito"/>
          <w:color w:val="000000" w:themeColor="text1"/>
          <w:sz w:val="20"/>
          <w:rPrChange w:id="70" w:author="Craig Parker" w:date="2024-08-07T12:23:00Z">
            <w:rPr>
              <w:rFonts w:ascii="Nunito" w:eastAsia="Nunito" w:hAnsi="Nunito" w:cs="Nunito"/>
            </w:rPr>
          </w:rPrChange>
        </w:rPr>
        <w:t xml:space="preserve">                    </w:t>
      </w:r>
      <w:r w:rsidRPr="002E4822">
        <w:rPr>
          <w:rFonts w:ascii="Nunito" w:eastAsia="Nunito" w:hAnsi="Nunito" w:cs="Nunito"/>
          <w:color w:val="000000" w:themeColor="text1"/>
          <w:sz w:val="20"/>
          <w:rPrChange w:id="71" w:author="Craig Parker" w:date="2024-08-07T12:23:00Z">
            <w:rPr>
              <w:rFonts w:ascii="Nunito" w:eastAsia="Nunito" w:hAnsi="Nunito" w:cs="Nunito"/>
            </w:rPr>
          </w:rPrChange>
        </w:rPr>
        <w:tab/>
        <w:t xml:space="preserve">Name                      </w:t>
      </w:r>
      <w:r w:rsidRPr="002E4822">
        <w:rPr>
          <w:rFonts w:ascii="Nunito" w:eastAsia="Nunito" w:hAnsi="Nunito" w:cs="Nunito"/>
          <w:color w:val="000000" w:themeColor="text1"/>
          <w:sz w:val="20"/>
          <w:rPrChange w:id="72" w:author="Craig Parker" w:date="2024-08-07T12:23:00Z">
            <w:rPr>
              <w:rFonts w:ascii="Nunito" w:eastAsia="Nunito" w:hAnsi="Nunito" w:cs="Nunito"/>
            </w:rPr>
          </w:rPrChange>
        </w:rPr>
        <w:tab/>
        <w:t xml:space="preserve">     </w:t>
      </w:r>
      <w:r w:rsidRPr="002E4822">
        <w:rPr>
          <w:rFonts w:ascii="Nunito" w:eastAsia="Nunito" w:hAnsi="Nunito" w:cs="Nunito"/>
          <w:color w:val="000000" w:themeColor="text1"/>
          <w:sz w:val="20"/>
          <w:rPrChange w:id="73" w:author="Craig Parker" w:date="2024-08-07T12:23:00Z">
            <w:rPr>
              <w:rFonts w:ascii="Nunito" w:eastAsia="Nunito" w:hAnsi="Nunito" w:cs="Nunito"/>
            </w:rPr>
          </w:rPrChange>
        </w:rPr>
        <w:tab/>
        <w:t xml:space="preserve">Date                           </w:t>
      </w:r>
      <w:r w:rsidRPr="002E4822">
        <w:rPr>
          <w:rFonts w:ascii="Nunito" w:eastAsia="Nunito" w:hAnsi="Nunito" w:cs="Nunito"/>
          <w:color w:val="000000" w:themeColor="text1"/>
          <w:sz w:val="20"/>
          <w:rPrChange w:id="74" w:author="Craig Parker" w:date="2024-08-07T12:23:00Z">
            <w:rPr>
              <w:rFonts w:ascii="Nunito" w:eastAsia="Nunito" w:hAnsi="Nunito" w:cs="Nunito"/>
            </w:rPr>
          </w:rPrChange>
        </w:rPr>
        <w:tab/>
        <w:t xml:space="preserve">   </w:t>
      </w:r>
      <w:r w:rsidRPr="002E4822">
        <w:rPr>
          <w:rFonts w:ascii="Nunito" w:eastAsia="Nunito" w:hAnsi="Nunito" w:cs="Nunito"/>
          <w:color w:val="000000" w:themeColor="text1"/>
          <w:sz w:val="20"/>
          <w:rPrChange w:id="75" w:author="Craig Parker" w:date="2024-08-07T12:23:00Z">
            <w:rPr>
              <w:rFonts w:ascii="Nunito" w:eastAsia="Nunito" w:hAnsi="Nunito" w:cs="Nunito"/>
            </w:rPr>
          </w:rPrChange>
        </w:rPr>
        <w:tab/>
        <w:t>Signature</w:t>
      </w:r>
    </w:p>
    <w:p w14:paraId="0000000B" w14:textId="77777777" w:rsidR="007813F4" w:rsidRPr="002E4822" w:rsidRDefault="009511AE">
      <w:pPr>
        <w:spacing w:line="360" w:lineRule="auto"/>
        <w:rPr>
          <w:rFonts w:ascii="Nunito" w:eastAsia="Nunito" w:hAnsi="Nunito" w:cs="Nunito"/>
          <w:color w:val="000000" w:themeColor="text1"/>
          <w:sz w:val="20"/>
          <w:rPrChange w:id="76" w:author="Craig Parker" w:date="2024-08-07T12:23:00Z">
            <w:rPr>
              <w:rFonts w:ascii="Nunito" w:eastAsia="Nunito" w:hAnsi="Nunito" w:cs="Nunito"/>
            </w:rPr>
          </w:rPrChange>
        </w:rPr>
      </w:pPr>
      <w:r w:rsidRPr="002E4822">
        <w:rPr>
          <w:rFonts w:ascii="Nunito" w:eastAsia="Nunito" w:hAnsi="Nunito" w:cs="Nunito"/>
          <w:color w:val="000000" w:themeColor="text1"/>
          <w:sz w:val="20"/>
          <w:rPrChange w:id="77" w:author="Craig Parker" w:date="2024-08-07T12:23:00Z">
            <w:rPr>
              <w:rFonts w:ascii="Nunito" w:eastAsia="Nunito" w:hAnsi="Nunito" w:cs="Nunito"/>
            </w:rPr>
          </w:rPrChange>
        </w:rPr>
        <w:t xml:space="preserve"> </w:t>
      </w:r>
    </w:p>
    <w:p w14:paraId="0000000C" w14:textId="77777777" w:rsidR="007813F4" w:rsidRPr="002E4822" w:rsidRDefault="009511AE">
      <w:pPr>
        <w:spacing w:line="360" w:lineRule="auto"/>
        <w:rPr>
          <w:rFonts w:ascii="Nunito" w:eastAsia="Nunito" w:hAnsi="Nunito" w:cs="Nunito"/>
          <w:color w:val="000000" w:themeColor="text1"/>
          <w:sz w:val="20"/>
          <w:rPrChange w:id="78" w:author="Craig Parker" w:date="2024-08-07T12:23:00Z">
            <w:rPr>
              <w:rFonts w:ascii="Nunito" w:eastAsia="Nunito" w:hAnsi="Nunito" w:cs="Nunito"/>
            </w:rPr>
          </w:rPrChange>
        </w:rPr>
      </w:pPr>
      <w:r w:rsidRPr="002E4822">
        <w:rPr>
          <w:rFonts w:ascii="Nunito" w:eastAsia="Nunito" w:hAnsi="Nunito" w:cs="Nunito"/>
          <w:color w:val="000000" w:themeColor="text1"/>
          <w:sz w:val="20"/>
          <w:rPrChange w:id="79" w:author="Craig Parker" w:date="2024-08-07T12:23:00Z">
            <w:rPr>
              <w:rFonts w:ascii="Nunito" w:eastAsia="Nunito" w:hAnsi="Nunito" w:cs="Nunito"/>
            </w:rPr>
          </w:rPrChange>
        </w:rPr>
        <w:t xml:space="preserve"> </w:t>
      </w:r>
    </w:p>
    <w:p w14:paraId="0000000D" w14:textId="77777777" w:rsidR="007813F4" w:rsidRPr="002E4822" w:rsidRDefault="009511AE">
      <w:pPr>
        <w:spacing w:line="360" w:lineRule="auto"/>
        <w:rPr>
          <w:rFonts w:ascii="Nunito" w:eastAsia="Nunito" w:hAnsi="Nunito" w:cs="Nunito"/>
          <w:color w:val="000000" w:themeColor="text1"/>
          <w:sz w:val="20"/>
          <w:rPrChange w:id="80" w:author="Craig Parker" w:date="2024-08-07T12:23:00Z">
            <w:rPr>
              <w:rFonts w:ascii="Nunito" w:eastAsia="Nunito" w:hAnsi="Nunito" w:cs="Nunito"/>
            </w:rPr>
          </w:rPrChange>
        </w:rPr>
      </w:pPr>
      <w:r w:rsidRPr="002E4822">
        <w:rPr>
          <w:rFonts w:ascii="Nunito" w:eastAsia="Nunito" w:hAnsi="Nunito" w:cs="Nunito"/>
          <w:color w:val="000000" w:themeColor="text1"/>
          <w:sz w:val="20"/>
          <w:rPrChange w:id="81" w:author="Craig Parker" w:date="2024-08-07T12:23:00Z">
            <w:rPr>
              <w:rFonts w:ascii="Nunito" w:eastAsia="Nunito" w:hAnsi="Nunito" w:cs="Nunito"/>
            </w:rPr>
          </w:rPrChange>
        </w:rPr>
        <w:t xml:space="preserve"> </w:t>
      </w:r>
    </w:p>
    <w:p w14:paraId="0000000E" w14:textId="7114F2FA" w:rsidR="007813F4" w:rsidRPr="002E4822" w:rsidRDefault="009511AE">
      <w:pPr>
        <w:spacing w:line="360" w:lineRule="auto"/>
        <w:rPr>
          <w:rFonts w:ascii="Nunito" w:eastAsia="Nunito" w:hAnsi="Nunito" w:cs="Nunito"/>
          <w:color w:val="000000" w:themeColor="text1"/>
          <w:sz w:val="20"/>
          <w:rPrChange w:id="82" w:author="Craig Parker" w:date="2024-08-07T12:23:00Z">
            <w:rPr>
              <w:rFonts w:ascii="Nunito" w:eastAsia="Nunito" w:hAnsi="Nunito" w:cs="Nunito"/>
            </w:rPr>
          </w:rPrChange>
        </w:rPr>
      </w:pPr>
      <w:r w:rsidRPr="002E4822">
        <w:rPr>
          <w:rFonts w:ascii="Nunito" w:eastAsia="Nunito" w:hAnsi="Nunito" w:cs="Nunito"/>
          <w:color w:val="000000" w:themeColor="text1"/>
          <w:sz w:val="20"/>
          <w:rPrChange w:id="83" w:author="Craig Parker" w:date="2024-08-07T12:23:00Z">
            <w:rPr>
              <w:rFonts w:ascii="Nunito" w:eastAsia="Nunito" w:hAnsi="Nunito" w:cs="Nunito"/>
            </w:rPr>
          </w:rPrChange>
        </w:rPr>
        <w:t xml:space="preserve">Reviewed by NIH Science officer </w:t>
      </w:r>
      <w:proofErr w:type="spellStart"/>
      <w:r w:rsidRPr="002E4822">
        <w:rPr>
          <w:rFonts w:ascii="Nunito" w:eastAsia="Nunito" w:hAnsi="Nunito" w:cs="Nunito"/>
          <w:color w:val="000000" w:themeColor="text1"/>
          <w:sz w:val="20"/>
          <w:rPrChange w:id="84" w:author="Craig Parker" w:date="2024-08-07T12:23:00Z">
            <w:rPr>
              <w:rFonts w:ascii="Nunito" w:eastAsia="Nunito" w:hAnsi="Nunito" w:cs="Nunito"/>
            </w:rPr>
          </w:rPrChange>
        </w:rPr>
        <w:t>tbd</w:t>
      </w:r>
      <w:proofErr w:type="spellEnd"/>
      <w:r w:rsidRPr="002E4822">
        <w:rPr>
          <w:rFonts w:ascii="Nunito" w:eastAsia="Nunito" w:hAnsi="Nunito" w:cs="Nunito"/>
          <w:color w:val="000000" w:themeColor="text1"/>
          <w:sz w:val="20"/>
          <w:rPrChange w:id="85" w:author="Craig Parker" w:date="2024-08-07T12:23:00Z">
            <w:rPr>
              <w:rFonts w:ascii="Nunito" w:eastAsia="Nunito" w:hAnsi="Nunito" w:cs="Nunito"/>
            </w:rPr>
          </w:rPrChange>
        </w:rPr>
        <w:t>___________________ ____________ ______________________</w:t>
      </w:r>
    </w:p>
    <w:p w14:paraId="0000000F" w14:textId="77777777" w:rsidR="007813F4" w:rsidRPr="002E4822" w:rsidRDefault="009511AE">
      <w:pPr>
        <w:spacing w:line="360" w:lineRule="auto"/>
        <w:rPr>
          <w:rFonts w:ascii="Nunito" w:eastAsia="Nunito" w:hAnsi="Nunito" w:cs="Nunito"/>
          <w:color w:val="000000" w:themeColor="text1"/>
          <w:sz w:val="20"/>
          <w:rPrChange w:id="86" w:author="Craig Parker" w:date="2024-08-07T12:23:00Z">
            <w:rPr>
              <w:rFonts w:ascii="Nunito" w:eastAsia="Nunito" w:hAnsi="Nunito" w:cs="Nunito"/>
            </w:rPr>
          </w:rPrChange>
        </w:rPr>
      </w:pPr>
      <w:r w:rsidRPr="002E4822">
        <w:rPr>
          <w:rFonts w:ascii="Nunito" w:eastAsia="Nunito" w:hAnsi="Nunito" w:cs="Nunito"/>
          <w:color w:val="000000" w:themeColor="text1"/>
          <w:sz w:val="20"/>
          <w:rPrChange w:id="87" w:author="Craig Parker" w:date="2024-08-07T12:23:00Z">
            <w:rPr>
              <w:rFonts w:ascii="Nunito" w:eastAsia="Nunito" w:hAnsi="Nunito" w:cs="Nunito"/>
            </w:rPr>
          </w:rPrChange>
        </w:rPr>
        <w:t xml:space="preserve">                    </w:t>
      </w:r>
      <w:r w:rsidRPr="002E4822">
        <w:rPr>
          <w:rFonts w:ascii="Nunito" w:eastAsia="Nunito" w:hAnsi="Nunito" w:cs="Nunito"/>
          <w:color w:val="000000" w:themeColor="text1"/>
          <w:sz w:val="20"/>
          <w:rPrChange w:id="88" w:author="Craig Parker" w:date="2024-08-07T12:23:00Z">
            <w:rPr>
              <w:rFonts w:ascii="Nunito" w:eastAsia="Nunito" w:hAnsi="Nunito" w:cs="Nunito"/>
            </w:rPr>
          </w:rPrChange>
        </w:rPr>
        <w:tab/>
        <w:t xml:space="preserve">Name                      </w:t>
      </w:r>
      <w:r w:rsidRPr="002E4822">
        <w:rPr>
          <w:rFonts w:ascii="Nunito" w:eastAsia="Nunito" w:hAnsi="Nunito" w:cs="Nunito"/>
          <w:color w:val="000000" w:themeColor="text1"/>
          <w:sz w:val="20"/>
          <w:rPrChange w:id="89" w:author="Craig Parker" w:date="2024-08-07T12:23:00Z">
            <w:rPr>
              <w:rFonts w:ascii="Nunito" w:eastAsia="Nunito" w:hAnsi="Nunito" w:cs="Nunito"/>
            </w:rPr>
          </w:rPrChange>
        </w:rPr>
        <w:tab/>
        <w:t xml:space="preserve">   </w:t>
      </w:r>
      <w:r w:rsidRPr="002E4822">
        <w:rPr>
          <w:rFonts w:ascii="Nunito" w:eastAsia="Nunito" w:hAnsi="Nunito" w:cs="Nunito"/>
          <w:color w:val="000000" w:themeColor="text1"/>
          <w:sz w:val="20"/>
          <w:rPrChange w:id="90" w:author="Craig Parker" w:date="2024-08-07T12:23:00Z">
            <w:rPr>
              <w:rFonts w:ascii="Nunito" w:eastAsia="Nunito" w:hAnsi="Nunito" w:cs="Nunito"/>
            </w:rPr>
          </w:rPrChange>
        </w:rPr>
        <w:tab/>
        <w:t xml:space="preserve">Date                             </w:t>
      </w:r>
      <w:proofErr w:type="gramStart"/>
      <w:r w:rsidRPr="002E4822">
        <w:rPr>
          <w:rFonts w:ascii="Nunito" w:eastAsia="Nunito" w:hAnsi="Nunito" w:cs="Nunito"/>
          <w:color w:val="000000" w:themeColor="text1"/>
          <w:sz w:val="20"/>
          <w:rPrChange w:id="91" w:author="Craig Parker" w:date="2024-08-07T12:23:00Z">
            <w:rPr>
              <w:rFonts w:ascii="Nunito" w:eastAsia="Nunito" w:hAnsi="Nunito" w:cs="Nunito"/>
            </w:rPr>
          </w:rPrChange>
        </w:rPr>
        <w:tab/>
        <w:t xml:space="preserve">  </w:t>
      </w:r>
      <w:r w:rsidRPr="002E4822">
        <w:rPr>
          <w:rFonts w:ascii="Nunito" w:eastAsia="Nunito" w:hAnsi="Nunito" w:cs="Nunito"/>
          <w:color w:val="000000" w:themeColor="text1"/>
          <w:sz w:val="20"/>
          <w:rPrChange w:id="92" w:author="Craig Parker" w:date="2024-08-07T12:23:00Z">
            <w:rPr>
              <w:rFonts w:ascii="Nunito" w:eastAsia="Nunito" w:hAnsi="Nunito" w:cs="Nunito"/>
            </w:rPr>
          </w:rPrChange>
        </w:rPr>
        <w:tab/>
      </w:r>
      <w:proofErr w:type="gramEnd"/>
      <w:r w:rsidRPr="002E4822">
        <w:rPr>
          <w:rFonts w:ascii="Nunito" w:eastAsia="Nunito" w:hAnsi="Nunito" w:cs="Nunito"/>
          <w:color w:val="000000" w:themeColor="text1"/>
          <w:sz w:val="20"/>
          <w:rPrChange w:id="93" w:author="Craig Parker" w:date="2024-08-07T12:23:00Z">
            <w:rPr>
              <w:rFonts w:ascii="Nunito" w:eastAsia="Nunito" w:hAnsi="Nunito" w:cs="Nunito"/>
            </w:rPr>
          </w:rPrChange>
        </w:rPr>
        <w:t>Signature</w:t>
      </w:r>
    </w:p>
    <w:p w14:paraId="00000010" w14:textId="77777777" w:rsidR="007813F4" w:rsidRPr="002E4822" w:rsidRDefault="009511AE">
      <w:pPr>
        <w:spacing w:line="360" w:lineRule="auto"/>
        <w:rPr>
          <w:rFonts w:ascii="Nunito" w:eastAsia="Nunito" w:hAnsi="Nunito" w:cs="Nunito"/>
          <w:color w:val="000000" w:themeColor="text1"/>
          <w:sz w:val="20"/>
          <w:rPrChange w:id="94" w:author="Craig Parker" w:date="2024-08-07T12:23:00Z">
            <w:rPr>
              <w:rFonts w:ascii="Nunito" w:eastAsia="Nunito" w:hAnsi="Nunito" w:cs="Nunito"/>
            </w:rPr>
          </w:rPrChange>
        </w:rPr>
      </w:pPr>
      <w:r w:rsidRPr="002E4822">
        <w:rPr>
          <w:rFonts w:ascii="Nunito" w:eastAsia="Nunito" w:hAnsi="Nunito" w:cs="Nunito"/>
          <w:color w:val="000000" w:themeColor="text1"/>
          <w:sz w:val="20"/>
          <w:rPrChange w:id="95" w:author="Craig Parker" w:date="2024-08-07T12:23:00Z">
            <w:rPr>
              <w:rFonts w:ascii="Nunito" w:eastAsia="Nunito" w:hAnsi="Nunito" w:cs="Nunito"/>
            </w:rPr>
          </w:rPrChange>
        </w:rPr>
        <w:t xml:space="preserve"> </w:t>
      </w:r>
    </w:p>
    <w:p w14:paraId="00000011" w14:textId="77777777" w:rsidR="007813F4" w:rsidRPr="002E4822" w:rsidRDefault="009511AE">
      <w:pPr>
        <w:spacing w:line="360" w:lineRule="auto"/>
        <w:rPr>
          <w:rFonts w:ascii="Nunito" w:eastAsia="Nunito" w:hAnsi="Nunito" w:cs="Nunito"/>
          <w:color w:val="000000" w:themeColor="text1"/>
          <w:sz w:val="20"/>
          <w:rPrChange w:id="96" w:author="Craig Parker" w:date="2024-08-07T12:23:00Z">
            <w:rPr>
              <w:rFonts w:ascii="Nunito" w:eastAsia="Nunito" w:hAnsi="Nunito" w:cs="Nunito"/>
            </w:rPr>
          </w:rPrChange>
        </w:rPr>
      </w:pPr>
      <w:r w:rsidRPr="002E4822">
        <w:rPr>
          <w:rFonts w:ascii="Nunito" w:eastAsia="Nunito" w:hAnsi="Nunito" w:cs="Nunito"/>
          <w:color w:val="000000" w:themeColor="text1"/>
          <w:sz w:val="20"/>
          <w:rPrChange w:id="97" w:author="Craig Parker" w:date="2024-08-07T12:23:00Z">
            <w:rPr>
              <w:rFonts w:ascii="Nunito" w:eastAsia="Nunito" w:hAnsi="Nunito" w:cs="Nunito"/>
            </w:rPr>
          </w:rPrChange>
        </w:rPr>
        <w:t xml:space="preserve"> </w:t>
      </w:r>
    </w:p>
    <w:p w14:paraId="00000012" w14:textId="77777777" w:rsidR="007813F4" w:rsidRPr="002E4822" w:rsidRDefault="009511AE">
      <w:pPr>
        <w:spacing w:line="360" w:lineRule="auto"/>
        <w:rPr>
          <w:rFonts w:ascii="Nunito" w:eastAsia="Nunito" w:hAnsi="Nunito" w:cs="Nunito"/>
          <w:color w:val="000000" w:themeColor="text1"/>
          <w:sz w:val="20"/>
          <w:rPrChange w:id="98" w:author="Craig Parker" w:date="2024-08-07T12:23:00Z">
            <w:rPr>
              <w:rFonts w:ascii="Nunito" w:eastAsia="Nunito" w:hAnsi="Nunito" w:cs="Nunito"/>
            </w:rPr>
          </w:rPrChange>
        </w:rPr>
      </w:pPr>
      <w:r w:rsidRPr="002E4822">
        <w:rPr>
          <w:rFonts w:ascii="Nunito" w:eastAsia="Nunito" w:hAnsi="Nunito" w:cs="Nunito"/>
          <w:color w:val="000000" w:themeColor="text1"/>
          <w:sz w:val="20"/>
          <w:rPrChange w:id="99" w:author="Craig Parker" w:date="2024-08-07T12:23:00Z">
            <w:rPr>
              <w:rFonts w:ascii="Nunito" w:eastAsia="Nunito" w:hAnsi="Nunito" w:cs="Nunito"/>
            </w:rPr>
          </w:rPrChange>
        </w:rPr>
        <w:t xml:space="preserve"> </w:t>
      </w:r>
    </w:p>
    <w:p w14:paraId="00000013" w14:textId="48C9EDAF" w:rsidR="007813F4" w:rsidRPr="002E4822" w:rsidRDefault="009511AE">
      <w:pPr>
        <w:spacing w:line="360" w:lineRule="auto"/>
        <w:rPr>
          <w:rFonts w:ascii="Nunito" w:eastAsia="Nunito" w:hAnsi="Nunito" w:cs="Nunito"/>
          <w:color w:val="000000" w:themeColor="text1"/>
          <w:sz w:val="20"/>
          <w:rPrChange w:id="100" w:author="Craig Parker" w:date="2024-08-07T12:23:00Z">
            <w:rPr>
              <w:rFonts w:ascii="Nunito" w:eastAsia="Nunito" w:hAnsi="Nunito" w:cs="Nunito"/>
            </w:rPr>
          </w:rPrChange>
        </w:rPr>
      </w:pPr>
      <w:r w:rsidRPr="002E4822">
        <w:rPr>
          <w:rFonts w:ascii="Nunito" w:eastAsia="Nunito" w:hAnsi="Nunito" w:cs="Nunito"/>
          <w:color w:val="000000" w:themeColor="text1"/>
          <w:sz w:val="20"/>
          <w:rPrChange w:id="101" w:author="Craig Parker" w:date="2024-08-07T12:23:00Z">
            <w:rPr>
              <w:rFonts w:ascii="Nunito" w:eastAsia="Nunito" w:hAnsi="Nunito" w:cs="Nunito"/>
            </w:rPr>
          </w:rPrChange>
        </w:rPr>
        <w:t>Approved by Matthew Chersich____ ____________ ______________________</w:t>
      </w:r>
    </w:p>
    <w:p w14:paraId="00000016" w14:textId="61057105" w:rsidR="007813F4" w:rsidRPr="002E4822" w:rsidRDefault="3E93EB8D" w:rsidP="3E93EB8D">
      <w:pPr>
        <w:spacing w:line="360" w:lineRule="auto"/>
        <w:rPr>
          <w:rFonts w:ascii="Nunito" w:eastAsia="Nunito" w:hAnsi="Nunito"/>
          <w:color w:val="000000" w:themeColor="text1"/>
          <w:sz w:val="20"/>
          <w:rPrChange w:id="102" w:author="Craig Parker" w:date="2024-08-07T12:23:00Z">
            <w:rPr>
              <w:rFonts w:ascii="Nunito" w:eastAsia="Nunito" w:hAnsi="Nunito"/>
            </w:rPr>
          </w:rPrChange>
        </w:rPr>
      </w:pPr>
      <w:r w:rsidRPr="002E4822">
        <w:rPr>
          <w:rFonts w:ascii="Nunito" w:eastAsia="Nunito" w:hAnsi="Nunito" w:cs="Nunito"/>
          <w:color w:val="000000" w:themeColor="text1"/>
          <w:sz w:val="20"/>
          <w:rPrChange w:id="103" w:author="Craig Parker" w:date="2024-08-07T12:23:00Z">
            <w:rPr>
              <w:rFonts w:ascii="Nunito" w:eastAsia="Nunito" w:hAnsi="Nunito" w:cs="Nunito"/>
            </w:rPr>
          </w:rPrChange>
        </w:rPr>
        <w:t xml:space="preserve">                    </w:t>
      </w:r>
      <w:r w:rsidR="009511AE" w:rsidRPr="002E4822">
        <w:rPr>
          <w:rFonts w:ascii="Nunito" w:hAnsi="Nunito"/>
          <w:color w:val="000000" w:themeColor="text1"/>
          <w:sz w:val="20"/>
          <w:rPrChange w:id="104" w:author="Craig Parker" w:date="2024-08-07T12:23:00Z">
            <w:rPr/>
          </w:rPrChange>
        </w:rPr>
        <w:tab/>
      </w:r>
      <w:r w:rsidRPr="002E4822">
        <w:rPr>
          <w:rFonts w:ascii="Nunito" w:eastAsia="Nunito" w:hAnsi="Nunito" w:cs="Nunito"/>
          <w:color w:val="000000" w:themeColor="text1"/>
          <w:sz w:val="20"/>
          <w:rPrChange w:id="105" w:author="Craig Parker" w:date="2024-08-07T12:23:00Z">
            <w:rPr>
              <w:rFonts w:ascii="Nunito" w:eastAsia="Nunito" w:hAnsi="Nunito" w:cs="Nunito"/>
            </w:rPr>
          </w:rPrChange>
        </w:rPr>
        <w:t xml:space="preserve">Name                      </w:t>
      </w:r>
      <w:r w:rsidR="009511AE" w:rsidRPr="002E4822">
        <w:rPr>
          <w:rFonts w:ascii="Nunito" w:hAnsi="Nunito"/>
          <w:color w:val="000000" w:themeColor="text1"/>
          <w:sz w:val="20"/>
          <w:rPrChange w:id="106" w:author="Craig Parker" w:date="2024-08-07T12:23:00Z">
            <w:rPr/>
          </w:rPrChange>
        </w:rPr>
        <w:tab/>
      </w:r>
      <w:r w:rsidRPr="002E4822">
        <w:rPr>
          <w:rFonts w:ascii="Nunito" w:eastAsia="Nunito" w:hAnsi="Nunito" w:cs="Nunito"/>
          <w:color w:val="000000" w:themeColor="text1"/>
          <w:sz w:val="20"/>
          <w:rPrChange w:id="107" w:author="Craig Parker" w:date="2024-08-07T12:23:00Z">
            <w:rPr>
              <w:rFonts w:ascii="Nunito" w:eastAsia="Nunito" w:hAnsi="Nunito" w:cs="Nunito"/>
            </w:rPr>
          </w:rPrChange>
        </w:rPr>
        <w:t xml:space="preserve">   </w:t>
      </w:r>
      <w:r w:rsidR="009511AE" w:rsidRPr="002E4822">
        <w:rPr>
          <w:rFonts w:ascii="Nunito" w:hAnsi="Nunito"/>
          <w:color w:val="000000" w:themeColor="text1"/>
          <w:sz w:val="20"/>
          <w:rPrChange w:id="108" w:author="Craig Parker" w:date="2024-08-07T12:23:00Z">
            <w:rPr/>
          </w:rPrChange>
        </w:rPr>
        <w:tab/>
      </w:r>
      <w:r w:rsidRPr="002E4822">
        <w:rPr>
          <w:rFonts w:ascii="Nunito" w:eastAsia="Nunito" w:hAnsi="Nunito" w:cs="Nunito"/>
          <w:color w:val="000000" w:themeColor="text1"/>
          <w:sz w:val="20"/>
          <w:rPrChange w:id="109" w:author="Craig Parker" w:date="2024-08-07T12:23:00Z">
            <w:rPr>
              <w:rFonts w:ascii="Nunito" w:eastAsia="Nunito" w:hAnsi="Nunito" w:cs="Nunito"/>
            </w:rPr>
          </w:rPrChange>
        </w:rPr>
        <w:t xml:space="preserve">Date                             </w:t>
      </w:r>
      <w:r w:rsidR="009511AE" w:rsidRPr="002E4822">
        <w:rPr>
          <w:rFonts w:ascii="Nunito" w:hAnsi="Nunito"/>
          <w:color w:val="000000" w:themeColor="text1"/>
          <w:sz w:val="20"/>
          <w:rPrChange w:id="110" w:author="Craig Parker" w:date="2024-08-07T12:23:00Z">
            <w:rPr/>
          </w:rPrChange>
        </w:rPr>
        <w:tab/>
      </w:r>
      <w:r w:rsidRPr="002E4822">
        <w:rPr>
          <w:rFonts w:ascii="Nunito" w:eastAsia="Nunito" w:hAnsi="Nunito" w:cs="Nunito"/>
          <w:color w:val="000000" w:themeColor="text1"/>
          <w:sz w:val="20"/>
          <w:rPrChange w:id="111" w:author="Craig Parker" w:date="2024-08-07T12:23:00Z">
            <w:rPr>
              <w:rFonts w:ascii="Nunito" w:eastAsia="Nunito" w:hAnsi="Nunito" w:cs="Nunito"/>
            </w:rPr>
          </w:rPrChange>
        </w:rPr>
        <w:t xml:space="preserve"> </w:t>
      </w:r>
      <w:r w:rsidR="009511AE" w:rsidRPr="002E4822">
        <w:rPr>
          <w:rFonts w:ascii="Nunito" w:hAnsi="Nunito"/>
          <w:color w:val="000000" w:themeColor="text1"/>
          <w:sz w:val="20"/>
          <w:rPrChange w:id="112" w:author="Craig Parker" w:date="2024-08-07T12:23:00Z">
            <w:rPr/>
          </w:rPrChange>
        </w:rPr>
        <w:tab/>
      </w:r>
      <w:r w:rsidRPr="002E4822">
        <w:rPr>
          <w:rFonts w:ascii="Nunito" w:eastAsia="Nunito" w:hAnsi="Nunito" w:cs="Nunito"/>
          <w:color w:val="000000" w:themeColor="text1"/>
          <w:sz w:val="20"/>
          <w:rPrChange w:id="113" w:author="Craig Parker" w:date="2024-08-07T12:23:00Z">
            <w:rPr>
              <w:rFonts w:ascii="Nunito" w:eastAsia="Nunito" w:hAnsi="Nunito" w:cs="Nunito"/>
            </w:rPr>
          </w:rPrChange>
        </w:rPr>
        <w:t>Signature</w:t>
      </w:r>
      <w:r w:rsidRPr="002E4822">
        <w:rPr>
          <w:rFonts w:ascii="Nunito" w:eastAsia="Nunito" w:hAnsi="Nunito"/>
          <w:color w:val="000000" w:themeColor="text1"/>
          <w:sz w:val="20"/>
          <w:rPrChange w:id="114" w:author="Craig Parker" w:date="2024-08-07T12:23:00Z">
            <w:rPr>
              <w:rFonts w:ascii="Nunito" w:eastAsia="Nunito" w:hAnsi="Nunito"/>
            </w:rPr>
          </w:rPrChange>
        </w:rPr>
        <w:t xml:space="preserve"> </w:t>
      </w:r>
    </w:p>
    <w:p w14:paraId="00000017" w14:textId="77777777" w:rsidR="007813F4" w:rsidRPr="002E4822" w:rsidRDefault="009511AE">
      <w:pPr>
        <w:pStyle w:val="Heading1"/>
        <w:spacing w:line="360" w:lineRule="auto"/>
        <w:rPr>
          <w:rFonts w:ascii="Nunito" w:eastAsia="Nunito" w:hAnsi="Nunito" w:cs="Nunito"/>
          <w:color w:val="000000" w:themeColor="text1"/>
          <w:sz w:val="20"/>
          <w:szCs w:val="20"/>
          <w:rPrChange w:id="115" w:author="Craig Parker" w:date="2024-08-07T12:23:00Z">
            <w:rPr>
              <w:rFonts w:ascii="Nunito" w:eastAsia="Nunito" w:hAnsi="Nunito" w:cs="Nunito"/>
              <w:color w:val="333333"/>
              <w:sz w:val="24"/>
              <w:szCs w:val="24"/>
            </w:rPr>
          </w:rPrChange>
        </w:rPr>
      </w:pPr>
      <w:bookmarkStart w:id="116" w:name="_heading=h.yl2quu4cq0j" w:colFirst="0" w:colLast="0"/>
      <w:bookmarkEnd w:id="116"/>
      <w:r w:rsidRPr="002E4822">
        <w:rPr>
          <w:rFonts w:ascii="Nunito" w:hAnsi="Nunito"/>
          <w:color w:val="000000" w:themeColor="text1"/>
          <w:sz w:val="20"/>
          <w:szCs w:val="20"/>
          <w:rPrChange w:id="117" w:author="Craig Parker" w:date="2024-08-07T12:23:00Z">
            <w:rPr/>
          </w:rPrChange>
        </w:rPr>
        <w:br w:type="page"/>
      </w:r>
    </w:p>
    <w:p w14:paraId="00000018" w14:textId="77777777" w:rsidR="007813F4" w:rsidRPr="00A735A2" w:rsidRDefault="52A8C99F" w:rsidP="00A735A2">
      <w:pPr>
        <w:pStyle w:val="Heading1"/>
        <w:spacing w:line="360" w:lineRule="auto"/>
        <w:rPr>
          <w:rFonts w:eastAsia="Nunito"/>
          <w:rPrChange w:id="118" w:author="Craig Parker" w:date="2024-08-07T12:23:00Z">
            <w:rPr>
              <w:rFonts w:ascii="Nunito" w:eastAsia="Nunito" w:hAnsi="Nunito" w:cs="Nunito"/>
            </w:rPr>
          </w:rPrChange>
        </w:rPr>
      </w:pPr>
      <w:bookmarkStart w:id="119" w:name="_Toc172635200"/>
      <w:bookmarkStart w:id="120" w:name="_Toc173777770"/>
      <w:bookmarkStart w:id="121" w:name="_Toc174562906"/>
      <w:r w:rsidRPr="00A735A2">
        <w:rPr>
          <w:rFonts w:eastAsia="Nunito"/>
          <w:rPrChange w:id="122" w:author="Craig Parker" w:date="2024-08-07T12:23:00Z">
            <w:rPr>
              <w:rFonts w:ascii="Nunito" w:eastAsia="Nunito" w:hAnsi="Nunito" w:cs="Nunito"/>
            </w:rPr>
          </w:rPrChange>
        </w:rPr>
        <w:lastRenderedPageBreak/>
        <w:t>Table of contents</w:t>
      </w:r>
      <w:bookmarkEnd w:id="119"/>
      <w:bookmarkEnd w:id="120"/>
      <w:bookmarkEnd w:id="121"/>
    </w:p>
    <w:sdt>
      <w:sdtPr>
        <w:rPr>
          <w:rFonts w:ascii="Nunito" w:hAnsi="Nunito"/>
          <w:color w:val="000000" w:themeColor="text1"/>
          <w:sz w:val="20"/>
        </w:rPr>
        <w:id w:val="310769559"/>
        <w:docPartObj>
          <w:docPartGallery w:val="Table of Contents"/>
          <w:docPartUnique/>
        </w:docPartObj>
      </w:sdtPr>
      <w:sdtEndPr/>
      <w:sdtContent>
        <w:p w14:paraId="00E7AF51" w14:textId="00B8C0AD" w:rsidR="00C859D4" w:rsidRDefault="6E1C0E23">
          <w:pPr>
            <w:pStyle w:val="TOC1"/>
            <w:tabs>
              <w:tab w:val="right" w:leader="dot" w:pos="9350"/>
            </w:tabs>
            <w:rPr>
              <w:ins w:id="123"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r w:rsidRPr="002E4822">
            <w:rPr>
              <w:rFonts w:ascii="Nunito" w:hAnsi="Nunito"/>
              <w:color w:val="000000" w:themeColor="text1"/>
              <w:sz w:val="20"/>
              <w:rPrChange w:id="124" w:author="Craig Parker" w:date="2024-08-07T12:23:00Z">
                <w:rPr>
                  <w:color w:val="0563C1" w:themeColor="hyperlink"/>
                  <w:u w:val="single"/>
                </w:rPr>
              </w:rPrChange>
            </w:rPr>
            <w:fldChar w:fldCharType="begin"/>
          </w:r>
          <w:r w:rsidRPr="002E4822">
            <w:rPr>
              <w:rFonts w:ascii="Nunito" w:hAnsi="Nunito"/>
              <w:color w:val="000000" w:themeColor="text1"/>
              <w:sz w:val="20"/>
              <w:rPrChange w:id="125" w:author="Craig Parker" w:date="2024-08-07T12:23:00Z">
                <w:rPr/>
              </w:rPrChange>
            </w:rPr>
            <w:instrText>TOC \o "1-9" \z \u \h</w:instrText>
          </w:r>
          <w:r w:rsidRPr="002E4822">
            <w:rPr>
              <w:rFonts w:ascii="Nunito" w:hAnsi="Nunito"/>
              <w:color w:val="000000" w:themeColor="text1"/>
              <w:sz w:val="20"/>
              <w:rPrChange w:id="126" w:author="Craig Parker" w:date="2024-08-07T12:23:00Z">
                <w:rPr/>
              </w:rPrChange>
            </w:rPr>
            <w:fldChar w:fldCharType="separate"/>
          </w:r>
          <w:ins w:id="127" w:author="Craig Parker" w:date="2024-08-14T21:21:00Z" w16du:dateUtc="2024-08-14T19:21:00Z">
            <w:r w:rsidR="00C859D4" w:rsidRPr="006E746A">
              <w:rPr>
                <w:rStyle w:val="Hyperlink"/>
                <w:noProof/>
              </w:rPr>
              <w:fldChar w:fldCharType="begin"/>
            </w:r>
            <w:r w:rsidR="00C859D4" w:rsidRPr="006E746A">
              <w:rPr>
                <w:rStyle w:val="Hyperlink"/>
                <w:noProof/>
              </w:rPr>
              <w:instrText xml:space="preserve"> </w:instrText>
            </w:r>
            <w:r w:rsidR="00C859D4">
              <w:rPr>
                <w:noProof/>
              </w:rPr>
              <w:instrText>HYPERLINK \l "_Toc174562906"</w:instrText>
            </w:r>
            <w:r w:rsidR="00C859D4" w:rsidRPr="006E746A">
              <w:rPr>
                <w:rStyle w:val="Hyperlink"/>
                <w:noProof/>
              </w:rPr>
              <w:instrText xml:space="preserve"> </w:instrText>
            </w:r>
            <w:r w:rsidR="00C859D4" w:rsidRPr="006E746A">
              <w:rPr>
                <w:rStyle w:val="Hyperlink"/>
                <w:noProof/>
              </w:rPr>
            </w:r>
            <w:r w:rsidR="00C859D4" w:rsidRPr="006E746A">
              <w:rPr>
                <w:rStyle w:val="Hyperlink"/>
                <w:noProof/>
              </w:rPr>
              <w:fldChar w:fldCharType="separate"/>
            </w:r>
            <w:r w:rsidR="00C859D4" w:rsidRPr="006E746A">
              <w:rPr>
                <w:rStyle w:val="Hyperlink"/>
                <w:rFonts w:eastAsia="Nunito"/>
                <w:noProof/>
              </w:rPr>
              <w:t>Table of contents</w:t>
            </w:r>
            <w:r w:rsidR="00C859D4">
              <w:rPr>
                <w:noProof/>
                <w:webHidden/>
              </w:rPr>
              <w:tab/>
            </w:r>
            <w:r w:rsidR="00C859D4">
              <w:rPr>
                <w:noProof/>
                <w:webHidden/>
              </w:rPr>
              <w:fldChar w:fldCharType="begin"/>
            </w:r>
            <w:r w:rsidR="00C859D4">
              <w:rPr>
                <w:noProof/>
                <w:webHidden/>
              </w:rPr>
              <w:instrText xml:space="preserve"> PAGEREF _Toc174562906 \h </w:instrText>
            </w:r>
            <w:r w:rsidR="00C859D4">
              <w:rPr>
                <w:noProof/>
                <w:webHidden/>
              </w:rPr>
            </w:r>
          </w:ins>
          <w:r w:rsidR="00C859D4">
            <w:rPr>
              <w:noProof/>
              <w:webHidden/>
            </w:rPr>
            <w:fldChar w:fldCharType="separate"/>
          </w:r>
          <w:ins w:id="128" w:author="Craig Parker" w:date="2024-08-14T21:21:00Z" w16du:dateUtc="2024-08-14T19:21:00Z">
            <w:r w:rsidR="00C859D4">
              <w:rPr>
                <w:noProof/>
                <w:webHidden/>
              </w:rPr>
              <w:t>2</w:t>
            </w:r>
            <w:r w:rsidR="00C859D4">
              <w:rPr>
                <w:noProof/>
                <w:webHidden/>
              </w:rPr>
              <w:fldChar w:fldCharType="end"/>
            </w:r>
            <w:r w:rsidR="00C859D4" w:rsidRPr="006E746A">
              <w:rPr>
                <w:rStyle w:val="Hyperlink"/>
                <w:noProof/>
              </w:rPr>
              <w:fldChar w:fldCharType="end"/>
            </w:r>
          </w:ins>
        </w:p>
        <w:p w14:paraId="533D6BA0" w14:textId="5C95531D" w:rsidR="00C859D4" w:rsidRDefault="00C859D4">
          <w:pPr>
            <w:pStyle w:val="TOC2"/>
            <w:tabs>
              <w:tab w:val="right" w:leader="dot" w:pos="9350"/>
            </w:tabs>
            <w:rPr>
              <w:ins w:id="129"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130"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"_Toc174562907"</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eastAsia="Nunito" w:hAnsi="Nunito" w:cs="Nunito"/>
                <w:noProof/>
              </w:rPr>
              <w:t>Acronyms</w:t>
            </w:r>
            <w:r>
              <w:rPr>
                <w:noProof/>
                <w:webHidden/>
              </w:rPr>
              <w:tab/>
            </w:r>
            <w:r>
              <w:rPr>
                <w:noProof/>
                <w:webHidden/>
              </w:rPr>
              <w:fldChar w:fldCharType="begin"/>
            </w:r>
            <w:r>
              <w:rPr>
                <w:noProof/>
                <w:webHidden/>
              </w:rPr>
              <w:instrText xml:space="preserve"> PAGEREF _Toc174562907 \h </w:instrText>
            </w:r>
            <w:r>
              <w:rPr>
                <w:noProof/>
                <w:webHidden/>
              </w:rPr>
            </w:r>
          </w:ins>
          <w:r>
            <w:rPr>
              <w:noProof/>
              <w:webHidden/>
            </w:rPr>
            <w:fldChar w:fldCharType="separate"/>
          </w:r>
          <w:ins w:id="131" w:author="Craig Parker" w:date="2024-08-14T21:21:00Z" w16du:dateUtc="2024-08-14T19:21:00Z">
            <w:r>
              <w:rPr>
                <w:noProof/>
                <w:webHidden/>
              </w:rPr>
              <w:t>4</w:t>
            </w:r>
            <w:r>
              <w:rPr>
                <w:noProof/>
                <w:webHidden/>
              </w:rPr>
              <w:fldChar w:fldCharType="end"/>
            </w:r>
            <w:r w:rsidRPr="006E746A">
              <w:rPr>
                <w:rStyle w:val="Hyperlink"/>
                <w:noProof/>
              </w:rPr>
              <w:fldChar w:fldCharType="end"/>
            </w:r>
          </w:ins>
        </w:p>
        <w:p w14:paraId="7656B19D" w14:textId="029488DD" w:rsidR="00C859D4" w:rsidRDefault="00C859D4">
          <w:pPr>
            <w:pStyle w:val="TOC2"/>
            <w:tabs>
              <w:tab w:val="right" w:leader="dot" w:pos="9350"/>
            </w:tabs>
            <w:rPr>
              <w:ins w:id="132"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133"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"_Toc174562908"</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noProof/>
              </w:rPr>
              <w:t>Stakeholders</w:t>
            </w:r>
            <w:r>
              <w:rPr>
                <w:noProof/>
                <w:webHidden/>
              </w:rPr>
              <w:tab/>
            </w:r>
            <w:r>
              <w:rPr>
                <w:noProof/>
                <w:webHidden/>
              </w:rPr>
              <w:fldChar w:fldCharType="begin"/>
            </w:r>
            <w:r>
              <w:rPr>
                <w:noProof/>
                <w:webHidden/>
              </w:rPr>
              <w:instrText xml:space="preserve"> PAGEREF _Toc174562908 \h </w:instrText>
            </w:r>
            <w:r>
              <w:rPr>
                <w:noProof/>
                <w:webHidden/>
              </w:rPr>
            </w:r>
          </w:ins>
          <w:r>
            <w:rPr>
              <w:noProof/>
              <w:webHidden/>
            </w:rPr>
            <w:fldChar w:fldCharType="separate"/>
          </w:r>
          <w:ins w:id="134" w:author="Craig Parker" w:date="2024-08-14T21:21:00Z" w16du:dateUtc="2024-08-14T19:21:00Z">
            <w:r>
              <w:rPr>
                <w:noProof/>
                <w:webHidden/>
              </w:rPr>
              <w:t>9</w:t>
            </w:r>
            <w:r>
              <w:rPr>
                <w:noProof/>
                <w:webHidden/>
              </w:rPr>
              <w:fldChar w:fldCharType="end"/>
            </w:r>
            <w:r w:rsidRPr="006E746A">
              <w:rPr>
                <w:rStyle w:val="Hyperlink"/>
                <w:noProof/>
              </w:rPr>
              <w:fldChar w:fldCharType="end"/>
            </w:r>
          </w:ins>
        </w:p>
        <w:p w14:paraId="76E8CD31" w14:textId="79B965E5" w:rsidR="00C859D4" w:rsidRDefault="00C859D4">
          <w:pPr>
            <w:pStyle w:val="TOC1"/>
            <w:tabs>
              <w:tab w:val="left" w:pos="720"/>
              <w:tab w:val="right" w:leader="dot" w:pos="9350"/>
            </w:tabs>
            <w:rPr>
              <w:ins w:id="135"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136"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"_Toc174562910"</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eastAsia="Nunito"/>
                <w:noProof/>
              </w:rPr>
              <w:t>1.</w:t>
            </w:r>
            <w:r>
              <w:rPr>
                <w:rFonts w:asciiTheme="minorHAnsi" w:eastAsiaTheme="minorEastAsia" w:hAnsiTheme="minorHAnsi" w:cstheme="minorBidi"/>
                <w:noProof/>
                <w:kern w:val="2"/>
                <w:sz w:val="24"/>
                <w:szCs w:val="24"/>
                <w:lang w:val="en-ZA" w:eastAsia="en-ZA"/>
                <w14:ligatures w14:val="standardContextual"/>
              </w:rPr>
              <w:tab/>
            </w:r>
            <w:r w:rsidRPr="006E746A">
              <w:rPr>
                <w:rStyle w:val="Hyperlink"/>
                <w:rFonts w:eastAsia="Nunito"/>
                <w:noProof/>
              </w:rPr>
              <w:t>Scope</w:t>
            </w:r>
            <w:r>
              <w:rPr>
                <w:noProof/>
                <w:webHidden/>
              </w:rPr>
              <w:tab/>
            </w:r>
            <w:r>
              <w:rPr>
                <w:noProof/>
                <w:webHidden/>
              </w:rPr>
              <w:fldChar w:fldCharType="begin"/>
            </w:r>
            <w:r>
              <w:rPr>
                <w:noProof/>
                <w:webHidden/>
              </w:rPr>
              <w:instrText xml:space="preserve"> PAGEREF _Toc174562910 \h </w:instrText>
            </w:r>
            <w:r>
              <w:rPr>
                <w:noProof/>
                <w:webHidden/>
              </w:rPr>
            </w:r>
          </w:ins>
          <w:r>
            <w:rPr>
              <w:noProof/>
              <w:webHidden/>
            </w:rPr>
            <w:fldChar w:fldCharType="separate"/>
          </w:r>
          <w:ins w:id="137" w:author="Craig Parker" w:date="2024-08-14T21:21:00Z" w16du:dateUtc="2024-08-14T19:21:00Z">
            <w:r>
              <w:rPr>
                <w:noProof/>
                <w:webHidden/>
              </w:rPr>
              <w:t>11</w:t>
            </w:r>
            <w:r>
              <w:rPr>
                <w:noProof/>
                <w:webHidden/>
              </w:rPr>
              <w:fldChar w:fldCharType="end"/>
            </w:r>
            <w:r w:rsidRPr="006E746A">
              <w:rPr>
                <w:rStyle w:val="Hyperlink"/>
                <w:noProof/>
              </w:rPr>
              <w:fldChar w:fldCharType="end"/>
            </w:r>
          </w:ins>
        </w:p>
        <w:p w14:paraId="5C14C610" w14:textId="4F0FE3BA" w:rsidR="00C859D4" w:rsidRDefault="00C859D4">
          <w:pPr>
            <w:pStyle w:val="TOC1"/>
            <w:tabs>
              <w:tab w:val="left" w:pos="720"/>
              <w:tab w:val="right" w:leader="dot" w:pos="9350"/>
            </w:tabs>
            <w:rPr>
              <w:ins w:id="138"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139"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"_Toc174562911"</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eastAsia="Nunito"/>
                <w:noProof/>
              </w:rPr>
              <w:t>2.</w:t>
            </w:r>
            <w:r>
              <w:rPr>
                <w:rFonts w:asciiTheme="minorHAnsi" w:eastAsiaTheme="minorEastAsia" w:hAnsiTheme="minorHAnsi" w:cstheme="minorBidi"/>
                <w:noProof/>
                <w:kern w:val="2"/>
                <w:sz w:val="24"/>
                <w:szCs w:val="24"/>
                <w:lang w:val="en-ZA" w:eastAsia="en-ZA"/>
                <w14:ligatures w14:val="standardContextual"/>
              </w:rPr>
              <w:tab/>
            </w:r>
            <w:r w:rsidRPr="006E746A">
              <w:rPr>
                <w:rStyle w:val="Hyperlink"/>
                <w:rFonts w:eastAsia="Nunito"/>
                <w:noProof/>
              </w:rPr>
              <w:t>Target Audience</w:t>
            </w:r>
            <w:r>
              <w:rPr>
                <w:noProof/>
                <w:webHidden/>
              </w:rPr>
              <w:tab/>
            </w:r>
            <w:r>
              <w:rPr>
                <w:noProof/>
                <w:webHidden/>
              </w:rPr>
              <w:fldChar w:fldCharType="begin"/>
            </w:r>
            <w:r>
              <w:rPr>
                <w:noProof/>
                <w:webHidden/>
              </w:rPr>
              <w:instrText xml:space="preserve"> PAGEREF _Toc174562911 \h </w:instrText>
            </w:r>
            <w:r>
              <w:rPr>
                <w:noProof/>
                <w:webHidden/>
              </w:rPr>
            </w:r>
          </w:ins>
          <w:r>
            <w:rPr>
              <w:noProof/>
              <w:webHidden/>
            </w:rPr>
            <w:fldChar w:fldCharType="separate"/>
          </w:r>
          <w:ins w:id="140" w:author="Craig Parker" w:date="2024-08-14T21:21:00Z" w16du:dateUtc="2024-08-14T19:21:00Z">
            <w:r>
              <w:rPr>
                <w:noProof/>
                <w:webHidden/>
              </w:rPr>
              <w:t>11</w:t>
            </w:r>
            <w:r>
              <w:rPr>
                <w:noProof/>
                <w:webHidden/>
              </w:rPr>
              <w:fldChar w:fldCharType="end"/>
            </w:r>
            <w:r w:rsidRPr="006E746A">
              <w:rPr>
                <w:rStyle w:val="Hyperlink"/>
                <w:noProof/>
              </w:rPr>
              <w:fldChar w:fldCharType="end"/>
            </w:r>
          </w:ins>
        </w:p>
        <w:p w14:paraId="23FF37FE" w14:textId="760BDEBA" w:rsidR="00C859D4" w:rsidRDefault="00C859D4">
          <w:pPr>
            <w:pStyle w:val="TOC1"/>
            <w:tabs>
              <w:tab w:val="left" w:pos="720"/>
              <w:tab w:val="right" w:leader="dot" w:pos="9350"/>
            </w:tabs>
            <w:rPr>
              <w:ins w:id="141"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142"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"_Toc174562916"</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eastAsia="Nunito"/>
                <w:noProof/>
              </w:rPr>
              <w:t>3.</w:t>
            </w:r>
            <w:r>
              <w:rPr>
                <w:rFonts w:asciiTheme="minorHAnsi" w:eastAsiaTheme="minorEastAsia" w:hAnsiTheme="minorHAnsi" w:cstheme="minorBidi"/>
                <w:noProof/>
                <w:kern w:val="2"/>
                <w:sz w:val="24"/>
                <w:szCs w:val="24"/>
                <w:lang w:val="en-ZA" w:eastAsia="en-ZA"/>
                <w14:ligatures w14:val="standardContextual"/>
              </w:rPr>
              <w:tab/>
            </w:r>
            <w:r w:rsidRPr="006E746A">
              <w:rPr>
                <w:rStyle w:val="Hyperlink"/>
                <w:rFonts w:eastAsia="Nunito"/>
                <w:noProof/>
              </w:rPr>
              <w:t>Purpose</w:t>
            </w:r>
            <w:r>
              <w:rPr>
                <w:noProof/>
                <w:webHidden/>
              </w:rPr>
              <w:tab/>
            </w:r>
            <w:r>
              <w:rPr>
                <w:noProof/>
                <w:webHidden/>
              </w:rPr>
              <w:fldChar w:fldCharType="begin"/>
            </w:r>
            <w:r>
              <w:rPr>
                <w:noProof/>
                <w:webHidden/>
              </w:rPr>
              <w:instrText xml:space="preserve"> PAGEREF _Toc174562916 \h </w:instrText>
            </w:r>
            <w:r>
              <w:rPr>
                <w:noProof/>
                <w:webHidden/>
              </w:rPr>
            </w:r>
          </w:ins>
          <w:r>
            <w:rPr>
              <w:noProof/>
              <w:webHidden/>
            </w:rPr>
            <w:fldChar w:fldCharType="separate"/>
          </w:r>
          <w:ins w:id="143" w:author="Craig Parker" w:date="2024-08-14T21:21:00Z" w16du:dateUtc="2024-08-14T19:21:00Z">
            <w:r>
              <w:rPr>
                <w:noProof/>
                <w:webHidden/>
              </w:rPr>
              <w:t>12</w:t>
            </w:r>
            <w:r>
              <w:rPr>
                <w:noProof/>
                <w:webHidden/>
              </w:rPr>
              <w:fldChar w:fldCharType="end"/>
            </w:r>
            <w:r w:rsidRPr="006E746A">
              <w:rPr>
                <w:rStyle w:val="Hyperlink"/>
                <w:noProof/>
              </w:rPr>
              <w:fldChar w:fldCharType="end"/>
            </w:r>
          </w:ins>
        </w:p>
        <w:p w14:paraId="1113DF7F" w14:textId="5612CA0F" w:rsidR="00C859D4" w:rsidRDefault="00C859D4">
          <w:pPr>
            <w:pStyle w:val="TOC1"/>
            <w:tabs>
              <w:tab w:val="left" w:pos="720"/>
              <w:tab w:val="right" w:leader="dot" w:pos="9350"/>
            </w:tabs>
            <w:rPr>
              <w:ins w:id="144"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145"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"_Toc174562920"</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eastAsia="Nunito"/>
                <w:noProof/>
              </w:rPr>
              <w:t>4.</w:t>
            </w:r>
            <w:r>
              <w:rPr>
                <w:rFonts w:asciiTheme="minorHAnsi" w:eastAsiaTheme="minorEastAsia" w:hAnsiTheme="minorHAnsi" w:cstheme="minorBidi"/>
                <w:noProof/>
                <w:kern w:val="2"/>
                <w:sz w:val="24"/>
                <w:szCs w:val="24"/>
                <w:lang w:val="en-ZA" w:eastAsia="en-ZA"/>
                <w14:ligatures w14:val="standardContextual"/>
              </w:rPr>
              <w:tab/>
            </w:r>
            <w:r w:rsidRPr="006E746A">
              <w:rPr>
                <w:rStyle w:val="Hyperlink"/>
                <w:rFonts w:eastAsia="Nunito"/>
                <w:noProof/>
              </w:rPr>
              <w:t>Background</w:t>
            </w:r>
            <w:r>
              <w:rPr>
                <w:noProof/>
                <w:webHidden/>
              </w:rPr>
              <w:tab/>
            </w:r>
            <w:r>
              <w:rPr>
                <w:noProof/>
                <w:webHidden/>
              </w:rPr>
              <w:fldChar w:fldCharType="begin"/>
            </w:r>
            <w:r>
              <w:rPr>
                <w:noProof/>
                <w:webHidden/>
              </w:rPr>
              <w:instrText xml:space="preserve"> PAGEREF _Toc174562920 \h </w:instrText>
            </w:r>
            <w:r>
              <w:rPr>
                <w:noProof/>
                <w:webHidden/>
              </w:rPr>
            </w:r>
          </w:ins>
          <w:r>
            <w:rPr>
              <w:noProof/>
              <w:webHidden/>
            </w:rPr>
            <w:fldChar w:fldCharType="separate"/>
          </w:r>
          <w:ins w:id="146" w:author="Craig Parker" w:date="2024-08-14T21:21:00Z" w16du:dateUtc="2024-08-14T19:21:00Z">
            <w:r>
              <w:rPr>
                <w:noProof/>
                <w:webHidden/>
              </w:rPr>
              <w:t>13</w:t>
            </w:r>
            <w:r>
              <w:rPr>
                <w:noProof/>
                <w:webHidden/>
              </w:rPr>
              <w:fldChar w:fldCharType="end"/>
            </w:r>
            <w:r w:rsidRPr="006E746A">
              <w:rPr>
                <w:rStyle w:val="Hyperlink"/>
                <w:noProof/>
              </w:rPr>
              <w:fldChar w:fldCharType="end"/>
            </w:r>
          </w:ins>
        </w:p>
        <w:p w14:paraId="4271C4E8" w14:textId="684E89E3" w:rsidR="00C859D4" w:rsidRDefault="00C859D4">
          <w:pPr>
            <w:pStyle w:val="TOC1"/>
            <w:tabs>
              <w:tab w:val="left" w:pos="720"/>
              <w:tab w:val="right" w:leader="dot" w:pos="9350"/>
            </w:tabs>
            <w:rPr>
              <w:ins w:id="147"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148"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"_Toc174562921"</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eastAsia="Nunito"/>
                <w:noProof/>
              </w:rPr>
              <w:t>5.</w:t>
            </w:r>
            <w:r>
              <w:rPr>
                <w:rFonts w:asciiTheme="minorHAnsi" w:eastAsiaTheme="minorEastAsia" w:hAnsiTheme="minorHAnsi" w:cstheme="minorBidi"/>
                <w:noProof/>
                <w:kern w:val="2"/>
                <w:sz w:val="24"/>
                <w:szCs w:val="24"/>
                <w:lang w:val="en-ZA" w:eastAsia="en-ZA"/>
                <w14:ligatures w14:val="standardContextual"/>
              </w:rPr>
              <w:tab/>
            </w:r>
            <w:r w:rsidRPr="006E746A">
              <w:rPr>
                <w:rStyle w:val="Hyperlink"/>
                <w:rFonts w:eastAsia="Nunito"/>
                <w:noProof/>
              </w:rPr>
              <w:t>Data categories</w:t>
            </w:r>
            <w:r>
              <w:rPr>
                <w:noProof/>
                <w:webHidden/>
              </w:rPr>
              <w:tab/>
            </w:r>
            <w:r>
              <w:rPr>
                <w:noProof/>
                <w:webHidden/>
              </w:rPr>
              <w:fldChar w:fldCharType="begin"/>
            </w:r>
            <w:r>
              <w:rPr>
                <w:noProof/>
                <w:webHidden/>
              </w:rPr>
              <w:instrText xml:space="preserve"> PAGEREF _Toc174562921 \h </w:instrText>
            </w:r>
            <w:r>
              <w:rPr>
                <w:noProof/>
                <w:webHidden/>
              </w:rPr>
            </w:r>
          </w:ins>
          <w:r>
            <w:rPr>
              <w:noProof/>
              <w:webHidden/>
            </w:rPr>
            <w:fldChar w:fldCharType="separate"/>
          </w:r>
          <w:ins w:id="149" w:author="Craig Parker" w:date="2024-08-14T21:21:00Z" w16du:dateUtc="2024-08-14T19:21:00Z">
            <w:r>
              <w:rPr>
                <w:noProof/>
                <w:webHidden/>
              </w:rPr>
              <w:t>15</w:t>
            </w:r>
            <w:r>
              <w:rPr>
                <w:noProof/>
                <w:webHidden/>
              </w:rPr>
              <w:fldChar w:fldCharType="end"/>
            </w:r>
            <w:r w:rsidRPr="006E746A">
              <w:rPr>
                <w:rStyle w:val="Hyperlink"/>
                <w:noProof/>
              </w:rPr>
              <w:fldChar w:fldCharType="end"/>
            </w:r>
          </w:ins>
        </w:p>
        <w:p w14:paraId="219BD3D9" w14:textId="39DB3B9D" w:rsidR="00C859D4" w:rsidRDefault="00C859D4">
          <w:pPr>
            <w:pStyle w:val="TOC2"/>
            <w:tabs>
              <w:tab w:val="left" w:pos="720"/>
              <w:tab w:val="right" w:leader="dot" w:pos="9350"/>
            </w:tabs>
            <w:rPr>
              <w:ins w:id="150"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151"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"_Toc174562922"</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hAnsi="Nunito"/>
                <w:noProof/>
              </w:rPr>
              <w:t>5.1.</w:t>
            </w:r>
            <w:r>
              <w:rPr>
                <w:rFonts w:asciiTheme="minorHAnsi" w:eastAsiaTheme="minorEastAsia" w:hAnsiTheme="minorHAnsi" w:cstheme="minorBidi"/>
                <w:noProof/>
                <w:kern w:val="2"/>
                <w:sz w:val="24"/>
                <w:szCs w:val="24"/>
                <w:lang w:val="en-ZA" w:eastAsia="en-ZA"/>
                <w14:ligatures w14:val="standardContextual"/>
              </w:rPr>
              <w:tab/>
            </w:r>
            <w:r w:rsidRPr="006E746A">
              <w:rPr>
                <w:rStyle w:val="Hyperlink"/>
                <w:rFonts w:ascii="Nunito" w:hAnsi="Nunito"/>
                <w:noProof/>
              </w:rPr>
              <w:t>Health-related data</w:t>
            </w:r>
            <w:r>
              <w:rPr>
                <w:noProof/>
                <w:webHidden/>
              </w:rPr>
              <w:tab/>
            </w:r>
            <w:r>
              <w:rPr>
                <w:noProof/>
                <w:webHidden/>
              </w:rPr>
              <w:fldChar w:fldCharType="begin"/>
            </w:r>
            <w:r>
              <w:rPr>
                <w:noProof/>
                <w:webHidden/>
              </w:rPr>
              <w:instrText xml:space="preserve"> PAGEREF _Toc174562922 \h </w:instrText>
            </w:r>
            <w:r>
              <w:rPr>
                <w:noProof/>
                <w:webHidden/>
              </w:rPr>
            </w:r>
          </w:ins>
          <w:r>
            <w:rPr>
              <w:noProof/>
              <w:webHidden/>
            </w:rPr>
            <w:fldChar w:fldCharType="separate"/>
          </w:r>
          <w:ins w:id="152" w:author="Craig Parker" w:date="2024-08-14T21:21:00Z" w16du:dateUtc="2024-08-14T19:21:00Z">
            <w:r>
              <w:rPr>
                <w:noProof/>
                <w:webHidden/>
              </w:rPr>
              <w:t>15</w:t>
            </w:r>
            <w:r>
              <w:rPr>
                <w:noProof/>
                <w:webHidden/>
              </w:rPr>
              <w:fldChar w:fldCharType="end"/>
            </w:r>
            <w:r w:rsidRPr="006E746A">
              <w:rPr>
                <w:rStyle w:val="Hyperlink"/>
                <w:noProof/>
              </w:rPr>
              <w:fldChar w:fldCharType="end"/>
            </w:r>
          </w:ins>
        </w:p>
        <w:p w14:paraId="721ADDF5" w14:textId="07041121" w:rsidR="00C859D4" w:rsidRDefault="00C859D4">
          <w:pPr>
            <w:pStyle w:val="TOC3"/>
            <w:tabs>
              <w:tab w:val="right" w:leader="dot" w:pos="9350"/>
            </w:tabs>
            <w:rPr>
              <w:ins w:id="153"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154"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"_Toc174562923"</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hAnsi="Nunito"/>
                <w:noProof/>
                <w:lang w:val="en-ZA"/>
              </w:rPr>
              <w:t>Original study Data</w:t>
            </w:r>
            <w:r>
              <w:rPr>
                <w:noProof/>
                <w:webHidden/>
              </w:rPr>
              <w:tab/>
            </w:r>
            <w:r>
              <w:rPr>
                <w:noProof/>
                <w:webHidden/>
              </w:rPr>
              <w:fldChar w:fldCharType="begin"/>
            </w:r>
            <w:r>
              <w:rPr>
                <w:noProof/>
                <w:webHidden/>
              </w:rPr>
              <w:instrText xml:space="preserve"> PAGEREF _Toc174562923 \h </w:instrText>
            </w:r>
            <w:r>
              <w:rPr>
                <w:noProof/>
                <w:webHidden/>
              </w:rPr>
            </w:r>
          </w:ins>
          <w:r>
            <w:rPr>
              <w:noProof/>
              <w:webHidden/>
            </w:rPr>
            <w:fldChar w:fldCharType="separate"/>
          </w:r>
          <w:ins w:id="155" w:author="Craig Parker" w:date="2024-08-14T21:21:00Z" w16du:dateUtc="2024-08-14T19:21:00Z">
            <w:r>
              <w:rPr>
                <w:noProof/>
                <w:webHidden/>
              </w:rPr>
              <w:t>16</w:t>
            </w:r>
            <w:r>
              <w:rPr>
                <w:noProof/>
                <w:webHidden/>
              </w:rPr>
              <w:fldChar w:fldCharType="end"/>
            </w:r>
            <w:r w:rsidRPr="006E746A">
              <w:rPr>
                <w:rStyle w:val="Hyperlink"/>
                <w:noProof/>
              </w:rPr>
              <w:fldChar w:fldCharType="end"/>
            </w:r>
          </w:ins>
        </w:p>
        <w:p w14:paraId="0BC1EDB4" w14:textId="245D2D23" w:rsidR="00C859D4" w:rsidRDefault="00C859D4">
          <w:pPr>
            <w:pStyle w:val="TOC3"/>
            <w:tabs>
              <w:tab w:val="right" w:leader="dot" w:pos="9350"/>
            </w:tabs>
            <w:rPr>
              <w:ins w:id="156"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157"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"_Toc174562924"</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hAnsi="Nunito"/>
                <w:noProof/>
                <w:lang w:val="en-ZA"/>
              </w:rPr>
              <w:t>Consortium Shared Data</w:t>
            </w:r>
            <w:r>
              <w:rPr>
                <w:noProof/>
                <w:webHidden/>
              </w:rPr>
              <w:tab/>
            </w:r>
            <w:r>
              <w:rPr>
                <w:noProof/>
                <w:webHidden/>
              </w:rPr>
              <w:fldChar w:fldCharType="begin"/>
            </w:r>
            <w:r>
              <w:rPr>
                <w:noProof/>
                <w:webHidden/>
              </w:rPr>
              <w:instrText xml:space="preserve"> PAGEREF _Toc174562924 \h </w:instrText>
            </w:r>
            <w:r>
              <w:rPr>
                <w:noProof/>
                <w:webHidden/>
              </w:rPr>
            </w:r>
          </w:ins>
          <w:r>
            <w:rPr>
              <w:noProof/>
              <w:webHidden/>
            </w:rPr>
            <w:fldChar w:fldCharType="separate"/>
          </w:r>
          <w:ins w:id="158" w:author="Craig Parker" w:date="2024-08-14T21:21:00Z" w16du:dateUtc="2024-08-14T19:21:00Z">
            <w:r>
              <w:rPr>
                <w:noProof/>
                <w:webHidden/>
              </w:rPr>
              <w:t>16</w:t>
            </w:r>
            <w:r>
              <w:rPr>
                <w:noProof/>
                <w:webHidden/>
              </w:rPr>
              <w:fldChar w:fldCharType="end"/>
            </w:r>
            <w:r w:rsidRPr="006E746A">
              <w:rPr>
                <w:rStyle w:val="Hyperlink"/>
                <w:noProof/>
              </w:rPr>
              <w:fldChar w:fldCharType="end"/>
            </w:r>
          </w:ins>
        </w:p>
        <w:p w14:paraId="29C8C2DF" w14:textId="7C520B72" w:rsidR="00C859D4" w:rsidRDefault="00C859D4">
          <w:pPr>
            <w:pStyle w:val="TOC3"/>
            <w:tabs>
              <w:tab w:val="right" w:leader="dot" w:pos="9350"/>
            </w:tabs>
            <w:rPr>
              <w:ins w:id="159"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160"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"_Toc174562925"</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hAnsi="Nunito"/>
                <w:noProof/>
                <w:lang w:val="en-ZA"/>
              </w:rPr>
              <w:t>RP1/RP2 De-Identified Data</w:t>
            </w:r>
            <w:r>
              <w:rPr>
                <w:noProof/>
                <w:webHidden/>
              </w:rPr>
              <w:tab/>
            </w:r>
            <w:r>
              <w:rPr>
                <w:noProof/>
                <w:webHidden/>
              </w:rPr>
              <w:fldChar w:fldCharType="begin"/>
            </w:r>
            <w:r>
              <w:rPr>
                <w:noProof/>
                <w:webHidden/>
              </w:rPr>
              <w:instrText xml:space="preserve"> PAGEREF _Toc174562925 \h </w:instrText>
            </w:r>
            <w:r>
              <w:rPr>
                <w:noProof/>
                <w:webHidden/>
              </w:rPr>
            </w:r>
          </w:ins>
          <w:r>
            <w:rPr>
              <w:noProof/>
              <w:webHidden/>
            </w:rPr>
            <w:fldChar w:fldCharType="separate"/>
          </w:r>
          <w:ins w:id="161" w:author="Craig Parker" w:date="2024-08-14T21:21:00Z" w16du:dateUtc="2024-08-14T19:21:00Z">
            <w:r>
              <w:rPr>
                <w:noProof/>
                <w:webHidden/>
              </w:rPr>
              <w:t>17</w:t>
            </w:r>
            <w:r>
              <w:rPr>
                <w:noProof/>
                <w:webHidden/>
              </w:rPr>
              <w:fldChar w:fldCharType="end"/>
            </w:r>
            <w:r w:rsidRPr="006E746A">
              <w:rPr>
                <w:rStyle w:val="Hyperlink"/>
                <w:noProof/>
              </w:rPr>
              <w:fldChar w:fldCharType="end"/>
            </w:r>
          </w:ins>
        </w:p>
        <w:p w14:paraId="15E8AC7F" w14:textId="4485DE28" w:rsidR="00C859D4" w:rsidRDefault="00C859D4">
          <w:pPr>
            <w:pStyle w:val="TOC3"/>
            <w:tabs>
              <w:tab w:val="right" w:leader="dot" w:pos="9350"/>
            </w:tabs>
            <w:rPr>
              <w:ins w:id="162"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163"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"_Toc174562926"</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hAnsi="Nunito"/>
                <w:noProof/>
                <w:lang w:val="en-ZA"/>
              </w:rPr>
              <w:t>Inferential Data</w:t>
            </w:r>
            <w:r>
              <w:rPr>
                <w:noProof/>
                <w:webHidden/>
              </w:rPr>
              <w:tab/>
            </w:r>
            <w:r>
              <w:rPr>
                <w:noProof/>
                <w:webHidden/>
              </w:rPr>
              <w:fldChar w:fldCharType="begin"/>
            </w:r>
            <w:r>
              <w:rPr>
                <w:noProof/>
                <w:webHidden/>
              </w:rPr>
              <w:instrText xml:space="preserve"> PAGEREF _Toc174562926 \h </w:instrText>
            </w:r>
            <w:r>
              <w:rPr>
                <w:noProof/>
                <w:webHidden/>
              </w:rPr>
            </w:r>
          </w:ins>
          <w:r>
            <w:rPr>
              <w:noProof/>
              <w:webHidden/>
            </w:rPr>
            <w:fldChar w:fldCharType="separate"/>
          </w:r>
          <w:ins w:id="164" w:author="Craig Parker" w:date="2024-08-14T21:21:00Z" w16du:dateUtc="2024-08-14T19:21:00Z">
            <w:r>
              <w:rPr>
                <w:noProof/>
                <w:webHidden/>
              </w:rPr>
              <w:t>17</w:t>
            </w:r>
            <w:r>
              <w:rPr>
                <w:noProof/>
                <w:webHidden/>
              </w:rPr>
              <w:fldChar w:fldCharType="end"/>
            </w:r>
            <w:r w:rsidRPr="006E746A">
              <w:rPr>
                <w:rStyle w:val="Hyperlink"/>
                <w:noProof/>
              </w:rPr>
              <w:fldChar w:fldCharType="end"/>
            </w:r>
          </w:ins>
        </w:p>
        <w:p w14:paraId="1A2E428E" w14:textId="6086C462" w:rsidR="00C859D4" w:rsidRDefault="00C859D4">
          <w:pPr>
            <w:pStyle w:val="TOC2"/>
            <w:tabs>
              <w:tab w:val="right" w:leader="dot" w:pos="9350"/>
            </w:tabs>
            <w:rPr>
              <w:ins w:id="165"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166"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"_Toc174562927"</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noProof/>
              </w:rPr>
              <w:t>1.2. Climate/weather data</w:t>
            </w:r>
            <w:r>
              <w:rPr>
                <w:noProof/>
                <w:webHidden/>
              </w:rPr>
              <w:tab/>
            </w:r>
            <w:r>
              <w:rPr>
                <w:noProof/>
                <w:webHidden/>
              </w:rPr>
              <w:fldChar w:fldCharType="begin"/>
            </w:r>
            <w:r>
              <w:rPr>
                <w:noProof/>
                <w:webHidden/>
              </w:rPr>
              <w:instrText xml:space="preserve"> PAGEREF _Toc174562927 \h </w:instrText>
            </w:r>
            <w:r>
              <w:rPr>
                <w:noProof/>
                <w:webHidden/>
              </w:rPr>
            </w:r>
          </w:ins>
          <w:r>
            <w:rPr>
              <w:noProof/>
              <w:webHidden/>
            </w:rPr>
            <w:fldChar w:fldCharType="separate"/>
          </w:r>
          <w:ins w:id="167" w:author="Craig Parker" w:date="2024-08-14T21:21:00Z" w16du:dateUtc="2024-08-14T19:21:00Z">
            <w:r>
              <w:rPr>
                <w:noProof/>
                <w:webHidden/>
              </w:rPr>
              <w:t>18</w:t>
            </w:r>
            <w:r>
              <w:rPr>
                <w:noProof/>
                <w:webHidden/>
              </w:rPr>
              <w:fldChar w:fldCharType="end"/>
            </w:r>
            <w:r w:rsidRPr="006E746A">
              <w:rPr>
                <w:rStyle w:val="Hyperlink"/>
                <w:noProof/>
              </w:rPr>
              <w:fldChar w:fldCharType="end"/>
            </w:r>
          </w:ins>
        </w:p>
        <w:p w14:paraId="7BBC00D2" w14:textId="21077A64" w:rsidR="00C859D4" w:rsidRDefault="00C859D4">
          <w:pPr>
            <w:pStyle w:val="TOC2"/>
            <w:tabs>
              <w:tab w:val="left" w:pos="960"/>
              <w:tab w:val="right" w:leader="dot" w:pos="9350"/>
            </w:tabs>
            <w:rPr>
              <w:ins w:id="168"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169"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"_Toc174562928"</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noProof/>
              </w:rPr>
              <w:t>5.2.</w:t>
            </w:r>
            <w:r>
              <w:rPr>
                <w:rFonts w:asciiTheme="minorHAnsi" w:eastAsiaTheme="minorEastAsia" w:hAnsiTheme="minorHAnsi" w:cstheme="minorBidi"/>
                <w:noProof/>
                <w:kern w:val="2"/>
                <w:sz w:val="24"/>
                <w:szCs w:val="24"/>
                <w:lang w:val="en-ZA" w:eastAsia="en-ZA"/>
                <w14:ligatures w14:val="standardContextual"/>
              </w:rPr>
              <w:tab/>
            </w:r>
            <w:r w:rsidRPr="006E746A">
              <w:rPr>
                <w:rStyle w:val="Hyperlink"/>
                <w:noProof/>
              </w:rPr>
              <w:t>Remote sensing data</w:t>
            </w:r>
            <w:r>
              <w:rPr>
                <w:noProof/>
                <w:webHidden/>
              </w:rPr>
              <w:tab/>
            </w:r>
            <w:r>
              <w:rPr>
                <w:noProof/>
                <w:webHidden/>
              </w:rPr>
              <w:fldChar w:fldCharType="begin"/>
            </w:r>
            <w:r>
              <w:rPr>
                <w:noProof/>
                <w:webHidden/>
              </w:rPr>
              <w:instrText xml:space="preserve"> PAGEREF _Toc174562928 \h </w:instrText>
            </w:r>
            <w:r>
              <w:rPr>
                <w:noProof/>
                <w:webHidden/>
              </w:rPr>
            </w:r>
          </w:ins>
          <w:r>
            <w:rPr>
              <w:noProof/>
              <w:webHidden/>
            </w:rPr>
            <w:fldChar w:fldCharType="separate"/>
          </w:r>
          <w:ins w:id="170" w:author="Craig Parker" w:date="2024-08-14T21:21:00Z" w16du:dateUtc="2024-08-14T19:21:00Z">
            <w:r>
              <w:rPr>
                <w:noProof/>
                <w:webHidden/>
              </w:rPr>
              <w:t>19</w:t>
            </w:r>
            <w:r>
              <w:rPr>
                <w:noProof/>
                <w:webHidden/>
              </w:rPr>
              <w:fldChar w:fldCharType="end"/>
            </w:r>
            <w:r w:rsidRPr="006E746A">
              <w:rPr>
                <w:rStyle w:val="Hyperlink"/>
                <w:noProof/>
              </w:rPr>
              <w:fldChar w:fldCharType="end"/>
            </w:r>
          </w:ins>
        </w:p>
        <w:p w14:paraId="7678842D" w14:textId="55AF2BC9" w:rsidR="00C859D4" w:rsidRDefault="00C859D4">
          <w:pPr>
            <w:pStyle w:val="TOC2"/>
            <w:tabs>
              <w:tab w:val="left" w:pos="960"/>
              <w:tab w:val="right" w:leader="dot" w:pos="9350"/>
            </w:tabs>
            <w:rPr>
              <w:ins w:id="171"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172"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"_Toc174562929"</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noProof/>
              </w:rPr>
              <w:t>5.3.</w:t>
            </w:r>
            <w:r>
              <w:rPr>
                <w:rFonts w:asciiTheme="minorHAnsi" w:eastAsiaTheme="minorEastAsia" w:hAnsiTheme="minorHAnsi" w:cstheme="minorBidi"/>
                <w:noProof/>
                <w:kern w:val="2"/>
                <w:sz w:val="24"/>
                <w:szCs w:val="24"/>
                <w:lang w:val="en-ZA" w:eastAsia="en-ZA"/>
                <w14:ligatures w14:val="standardContextual"/>
              </w:rPr>
              <w:tab/>
            </w:r>
            <w:r w:rsidRPr="006E746A">
              <w:rPr>
                <w:rStyle w:val="Hyperlink"/>
                <w:noProof/>
              </w:rPr>
              <w:t>Areal/Geospatial socio-economic data</w:t>
            </w:r>
            <w:r>
              <w:rPr>
                <w:noProof/>
                <w:webHidden/>
              </w:rPr>
              <w:tab/>
            </w:r>
            <w:r>
              <w:rPr>
                <w:noProof/>
                <w:webHidden/>
              </w:rPr>
              <w:fldChar w:fldCharType="begin"/>
            </w:r>
            <w:r>
              <w:rPr>
                <w:noProof/>
                <w:webHidden/>
              </w:rPr>
              <w:instrText xml:space="preserve"> PAGEREF _Toc174562929 \h </w:instrText>
            </w:r>
            <w:r>
              <w:rPr>
                <w:noProof/>
                <w:webHidden/>
              </w:rPr>
            </w:r>
          </w:ins>
          <w:r>
            <w:rPr>
              <w:noProof/>
              <w:webHidden/>
            </w:rPr>
            <w:fldChar w:fldCharType="separate"/>
          </w:r>
          <w:ins w:id="173" w:author="Craig Parker" w:date="2024-08-14T21:21:00Z" w16du:dateUtc="2024-08-14T19:21:00Z">
            <w:r>
              <w:rPr>
                <w:noProof/>
                <w:webHidden/>
              </w:rPr>
              <w:t>20</w:t>
            </w:r>
            <w:r>
              <w:rPr>
                <w:noProof/>
                <w:webHidden/>
              </w:rPr>
              <w:fldChar w:fldCharType="end"/>
            </w:r>
            <w:r w:rsidRPr="006E746A">
              <w:rPr>
                <w:rStyle w:val="Hyperlink"/>
                <w:noProof/>
              </w:rPr>
              <w:fldChar w:fldCharType="end"/>
            </w:r>
          </w:ins>
        </w:p>
        <w:p w14:paraId="0873B759" w14:textId="202E5659" w:rsidR="00C859D4" w:rsidRDefault="00C859D4">
          <w:pPr>
            <w:pStyle w:val="TOC1"/>
            <w:tabs>
              <w:tab w:val="left" w:pos="720"/>
              <w:tab w:val="right" w:leader="dot" w:pos="9350"/>
            </w:tabs>
            <w:rPr>
              <w:ins w:id="174"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175"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"_Toc174562930"</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eastAsia="Nunito"/>
                <w:noProof/>
              </w:rPr>
              <w:t>6.</w:t>
            </w:r>
            <w:r>
              <w:rPr>
                <w:rFonts w:asciiTheme="minorHAnsi" w:eastAsiaTheme="minorEastAsia" w:hAnsiTheme="minorHAnsi" w:cstheme="minorBidi"/>
                <w:noProof/>
                <w:kern w:val="2"/>
                <w:sz w:val="24"/>
                <w:szCs w:val="24"/>
                <w:lang w:val="en-ZA" w:eastAsia="en-ZA"/>
                <w14:ligatures w14:val="standardContextual"/>
              </w:rPr>
              <w:tab/>
            </w:r>
            <w:r w:rsidRPr="006E746A">
              <w:rPr>
                <w:rStyle w:val="Hyperlink"/>
                <w:rFonts w:eastAsia="Nunito"/>
                <w:noProof/>
              </w:rPr>
              <w:t>Data management workflow</w:t>
            </w:r>
            <w:r>
              <w:rPr>
                <w:noProof/>
                <w:webHidden/>
              </w:rPr>
              <w:tab/>
            </w:r>
            <w:r>
              <w:rPr>
                <w:noProof/>
                <w:webHidden/>
              </w:rPr>
              <w:fldChar w:fldCharType="begin"/>
            </w:r>
            <w:r>
              <w:rPr>
                <w:noProof/>
                <w:webHidden/>
              </w:rPr>
              <w:instrText xml:space="preserve"> PAGEREF _Toc174562930 \h </w:instrText>
            </w:r>
            <w:r>
              <w:rPr>
                <w:noProof/>
                <w:webHidden/>
              </w:rPr>
            </w:r>
          </w:ins>
          <w:r>
            <w:rPr>
              <w:noProof/>
              <w:webHidden/>
            </w:rPr>
            <w:fldChar w:fldCharType="separate"/>
          </w:r>
          <w:ins w:id="176" w:author="Craig Parker" w:date="2024-08-14T21:21:00Z" w16du:dateUtc="2024-08-14T19:21:00Z">
            <w:r>
              <w:rPr>
                <w:noProof/>
                <w:webHidden/>
              </w:rPr>
              <w:t>21</w:t>
            </w:r>
            <w:r>
              <w:rPr>
                <w:noProof/>
                <w:webHidden/>
              </w:rPr>
              <w:fldChar w:fldCharType="end"/>
            </w:r>
            <w:r w:rsidRPr="006E746A">
              <w:rPr>
                <w:rStyle w:val="Hyperlink"/>
                <w:noProof/>
              </w:rPr>
              <w:fldChar w:fldCharType="end"/>
            </w:r>
          </w:ins>
        </w:p>
        <w:p w14:paraId="5A4D94B1" w14:textId="240D4D08" w:rsidR="00C859D4" w:rsidRDefault="00C859D4">
          <w:pPr>
            <w:pStyle w:val="TOC2"/>
            <w:tabs>
              <w:tab w:val="left" w:pos="960"/>
              <w:tab w:val="right" w:leader="dot" w:pos="9350"/>
            </w:tabs>
            <w:rPr>
              <w:ins w:id="177"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178"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"_Toc174562931"</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noProof/>
                <w:lang w:val="en-ZA"/>
              </w:rPr>
              <w:t>6.1.</w:t>
            </w:r>
            <w:r>
              <w:rPr>
                <w:rFonts w:asciiTheme="minorHAnsi" w:eastAsiaTheme="minorEastAsia" w:hAnsiTheme="minorHAnsi" w:cstheme="minorBidi"/>
                <w:noProof/>
                <w:kern w:val="2"/>
                <w:sz w:val="24"/>
                <w:szCs w:val="24"/>
                <w:lang w:val="en-ZA" w:eastAsia="en-ZA"/>
                <w14:ligatures w14:val="standardContextual"/>
              </w:rPr>
              <w:tab/>
            </w:r>
            <w:r w:rsidRPr="006E746A">
              <w:rPr>
                <w:rStyle w:val="Hyperlink"/>
                <w:noProof/>
                <w:lang w:val="en-ZA"/>
              </w:rPr>
              <w:t>Setting Up the Data Transfer Agreement</w:t>
            </w:r>
            <w:r>
              <w:rPr>
                <w:noProof/>
                <w:webHidden/>
              </w:rPr>
              <w:tab/>
            </w:r>
            <w:r>
              <w:rPr>
                <w:noProof/>
                <w:webHidden/>
              </w:rPr>
              <w:fldChar w:fldCharType="begin"/>
            </w:r>
            <w:r>
              <w:rPr>
                <w:noProof/>
                <w:webHidden/>
              </w:rPr>
              <w:instrText xml:space="preserve"> PAGEREF _Toc174562931 \h </w:instrText>
            </w:r>
            <w:r>
              <w:rPr>
                <w:noProof/>
                <w:webHidden/>
              </w:rPr>
            </w:r>
          </w:ins>
          <w:r>
            <w:rPr>
              <w:noProof/>
              <w:webHidden/>
            </w:rPr>
            <w:fldChar w:fldCharType="separate"/>
          </w:r>
          <w:ins w:id="179" w:author="Craig Parker" w:date="2024-08-14T21:21:00Z" w16du:dateUtc="2024-08-14T19:21:00Z">
            <w:r>
              <w:rPr>
                <w:noProof/>
                <w:webHidden/>
              </w:rPr>
              <w:t>21</w:t>
            </w:r>
            <w:r>
              <w:rPr>
                <w:noProof/>
                <w:webHidden/>
              </w:rPr>
              <w:fldChar w:fldCharType="end"/>
            </w:r>
            <w:r w:rsidRPr="006E746A">
              <w:rPr>
                <w:rStyle w:val="Hyperlink"/>
                <w:noProof/>
              </w:rPr>
              <w:fldChar w:fldCharType="end"/>
            </w:r>
          </w:ins>
        </w:p>
        <w:p w14:paraId="6D4E2F74" w14:textId="040451CB" w:rsidR="00C859D4" w:rsidRDefault="00C859D4">
          <w:pPr>
            <w:pStyle w:val="TOC2"/>
            <w:tabs>
              <w:tab w:val="left" w:pos="960"/>
              <w:tab w:val="right" w:leader="dot" w:pos="9350"/>
            </w:tabs>
            <w:rPr>
              <w:ins w:id="180"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181"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"_Toc174562932"</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noProof/>
              </w:rPr>
              <w:t>6.2.</w:t>
            </w:r>
            <w:r>
              <w:rPr>
                <w:rFonts w:asciiTheme="minorHAnsi" w:eastAsiaTheme="minorEastAsia" w:hAnsiTheme="minorHAnsi" w:cstheme="minorBidi"/>
                <w:noProof/>
                <w:kern w:val="2"/>
                <w:sz w:val="24"/>
                <w:szCs w:val="24"/>
                <w:lang w:val="en-ZA" w:eastAsia="en-ZA"/>
                <w14:ligatures w14:val="standardContextual"/>
              </w:rPr>
              <w:tab/>
            </w:r>
            <w:r w:rsidRPr="006E746A">
              <w:rPr>
                <w:rStyle w:val="Hyperlink"/>
                <w:noProof/>
              </w:rPr>
              <w:t>Ethics NOTIFICATION OF New Databases</w:t>
            </w:r>
            <w:r>
              <w:rPr>
                <w:noProof/>
                <w:webHidden/>
              </w:rPr>
              <w:tab/>
            </w:r>
            <w:r>
              <w:rPr>
                <w:noProof/>
                <w:webHidden/>
              </w:rPr>
              <w:fldChar w:fldCharType="begin"/>
            </w:r>
            <w:r>
              <w:rPr>
                <w:noProof/>
                <w:webHidden/>
              </w:rPr>
              <w:instrText xml:space="preserve"> PAGEREF _Toc174562932 \h </w:instrText>
            </w:r>
            <w:r>
              <w:rPr>
                <w:noProof/>
                <w:webHidden/>
              </w:rPr>
            </w:r>
          </w:ins>
          <w:r>
            <w:rPr>
              <w:noProof/>
              <w:webHidden/>
            </w:rPr>
            <w:fldChar w:fldCharType="separate"/>
          </w:r>
          <w:ins w:id="182" w:author="Craig Parker" w:date="2024-08-14T21:21:00Z" w16du:dateUtc="2024-08-14T19:21:00Z">
            <w:r>
              <w:rPr>
                <w:noProof/>
                <w:webHidden/>
              </w:rPr>
              <w:t>22</w:t>
            </w:r>
            <w:r>
              <w:rPr>
                <w:noProof/>
                <w:webHidden/>
              </w:rPr>
              <w:fldChar w:fldCharType="end"/>
            </w:r>
            <w:r w:rsidRPr="006E746A">
              <w:rPr>
                <w:rStyle w:val="Hyperlink"/>
                <w:noProof/>
              </w:rPr>
              <w:fldChar w:fldCharType="end"/>
            </w:r>
          </w:ins>
        </w:p>
        <w:p w14:paraId="6B7F5738" w14:textId="6E42C06D" w:rsidR="00C859D4" w:rsidRDefault="00C859D4">
          <w:pPr>
            <w:pStyle w:val="TOC2"/>
            <w:tabs>
              <w:tab w:val="right" w:leader="dot" w:pos="9350"/>
            </w:tabs>
            <w:rPr>
              <w:ins w:id="183"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184"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"_Toc174562933"</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hAnsi="Nunito"/>
                <w:noProof/>
                <w:lang w:val="en-ZA"/>
              </w:rPr>
              <w:t>6.3. Data Encryption and Transfer</w:t>
            </w:r>
            <w:r>
              <w:rPr>
                <w:noProof/>
                <w:webHidden/>
              </w:rPr>
              <w:tab/>
            </w:r>
            <w:r>
              <w:rPr>
                <w:noProof/>
                <w:webHidden/>
              </w:rPr>
              <w:fldChar w:fldCharType="begin"/>
            </w:r>
            <w:r>
              <w:rPr>
                <w:noProof/>
                <w:webHidden/>
              </w:rPr>
              <w:instrText xml:space="preserve"> PAGEREF _Toc174562933 \h </w:instrText>
            </w:r>
            <w:r>
              <w:rPr>
                <w:noProof/>
                <w:webHidden/>
              </w:rPr>
            </w:r>
          </w:ins>
          <w:r>
            <w:rPr>
              <w:noProof/>
              <w:webHidden/>
            </w:rPr>
            <w:fldChar w:fldCharType="separate"/>
          </w:r>
          <w:ins w:id="185" w:author="Craig Parker" w:date="2024-08-14T21:21:00Z" w16du:dateUtc="2024-08-14T19:21:00Z">
            <w:r>
              <w:rPr>
                <w:noProof/>
                <w:webHidden/>
              </w:rPr>
              <w:t>23</w:t>
            </w:r>
            <w:r>
              <w:rPr>
                <w:noProof/>
                <w:webHidden/>
              </w:rPr>
              <w:fldChar w:fldCharType="end"/>
            </w:r>
            <w:r w:rsidRPr="006E746A">
              <w:rPr>
                <w:rStyle w:val="Hyperlink"/>
                <w:noProof/>
              </w:rPr>
              <w:fldChar w:fldCharType="end"/>
            </w:r>
          </w:ins>
        </w:p>
        <w:p w14:paraId="0F41F6B5" w14:textId="12281BA2" w:rsidR="00C859D4" w:rsidRDefault="00C859D4">
          <w:pPr>
            <w:pStyle w:val="TOC2"/>
            <w:tabs>
              <w:tab w:val="right" w:leader="dot" w:pos="9350"/>
            </w:tabs>
            <w:rPr>
              <w:ins w:id="186"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187"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"_Toc174562934"</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hAnsi="Nunito"/>
                <w:noProof/>
                <w:lang w:val="en-ZA"/>
              </w:rPr>
              <w:t>6.4. Data Storage and Encryption</w:t>
            </w:r>
            <w:r>
              <w:rPr>
                <w:noProof/>
                <w:webHidden/>
              </w:rPr>
              <w:tab/>
            </w:r>
            <w:r>
              <w:rPr>
                <w:noProof/>
                <w:webHidden/>
              </w:rPr>
              <w:fldChar w:fldCharType="begin"/>
            </w:r>
            <w:r>
              <w:rPr>
                <w:noProof/>
                <w:webHidden/>
              </w:rPr>
              <w:instrText xml:space="preserve"> PAGEREF _Toc174562934 \h </w:instrText>
            </w:r>
            <w:r>
              <w:rPr>
                <w:noProof/>
                <w:webHidden/>
              </w:rPr>
            </w:r>
          </w:ins>
          <w:r>
            <w:rPr>
              <w:noProof/>
              <w:webHidden/>
            </w:rPr>
            <w:fldChar w:fldCharType="separate"/>
          </w:r>
          <w:ins w:id="188" w:author="Craig Parker" w:date="2024-08-14T21:21:00Z" w16du:dateUtc="2024-08-14T19:21:00Z">
            <w:r>
              <w:rPr>
                <w:noProof/>
                <w:webHidden/>
              </w:rPr>
              <w:t>25</w:t>
            </w:r>
            <w:r>
              <w:rPr>
                <w:noProof/>
                <w:webHidden/>
              </w:rPr>
              <w:fldChar w:fldCharType="end"/>
            </w:r>
            <w:r w:rsidRPr="006E746A">
              <w:rPr>
                <w:rStyle w:val="Hyperlink"/>
                <w:noProof/>
              </w:rPr>
              <w:fldChar w:fldCharType="end"/>
            </w:r>
          </w:ins>
        </w:p>
        <w:p w14:paraId="70A23EDD" w14:textId="135E367B" w:rsidR="00C859D4" w:rsidRDefault="00C859D4">
          <w:pPr>
            <w:pStyle w:val="TOC2"/>
            <w:tabs>
              <w:tab w:val="right" w:leader="dot" w:pos="9350"/>
            </w:tabs>
            <w:rPr>
              <w:ins w:id="189"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190"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"_Toc174562935"</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hAnsi="Nunito"/>
                <w:noProof/>
                <w:lang w:val="en-ZA"/>
              </w:rPr>
              <w:t>6.5. Data Indexing</w:t>
            </w:r>
            <w:r>
              <w:rPr>
                <w:noProof/>
                <w:webHidden/>
              </w:rPr>
              <w:tab/>
            </w:r>
            <w:r>
              <w:rPr>
                <w:noProof/>
                <w:webHidden/>
              </w:rPr>
              <w:fldChar w:fldCharType="begin"/>
            </w:r>
            <w:r>
              <w:rPr>
                <w:noProof/>
                <w:webHidden/>
              </w:rPr>
              <w:instrText xml:space="preserve"> PAGEREF _Toc174562935 \h </w:instrText>
            </w:r>
            <w:r>
              <w:rPr>
                <w:noProof/>
                <w:webHidden/>
              </w:rPr>
            </w:r>
          </w:ins>
          <w:r>
            <w:rPr>
              <w:noProof/>
              <w:webHidden/>
            </w:rPr>
            <w:fldChar w:fldCharType="separate"/>
          </w:r>
          <w:ins w:id="191" w:author="Craig Parker" w:date="2024-08-14T21:21:00Z" w16du:dateUtc="2024-08-14T19:21:00Z">
            <w:r>
              <w:rPr>
                <w:noProof/>
                <w:webHidden/>
              </w:rPr>
              <w:t>25</w:t>
            </w:r>
            <w:r>
              <w:rPr>
                <w:noProof/>
                <w:webHidden/>
              </w:rPr>
              <w:fldChar w:fldCharType="end"/>
            </w:r>
            <w:r w:rsidRPr="006E746A">
              <w:rPr>
                <w:rStyle w:val="Hyperlink"/>
                <w:noProof/>
              </w:rPr>
              <w:fldChar w:fldCharType="end"/>
            </w:r>
          </w:ins>
        </w:p>
        <w:p w14:paraId="1B529E92" w14:textId="0B1F6C34" w:rsidR="00C859D4" w:rsidRDefault="00C859D4">
          <w:pPr>
            <w:pStyle w:val="TOC2"/>
            <w:tabs>
              <w:tab w:val="left" w:pos="720"/>
              <w:tab w:val="right" w:leader="dot" w:pos="9350"/>
            </w:tabs>
            <w:rPr>
              <w:ins w:id="192"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193"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"_Toc174562936"</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hAnsi="Nunito"/>
                <w:noProof/>
              </w:rPr>
              <w:t>6.6.</w:t>
            </w:r>
            <w:r>
              <w:rPr>
                <w:rFonts w:asciiTheme="minorHAnsi" w:eastAsiaTheme="minorEastAsia" w:hAnsiTheme="minorHAnsi" w:cstheme="minorBidi"/>
                <w:noProof/>
                <w:kern w:val="2"/>
                <w:sz w:val="24"/>
                <w:szCs w:val="24"/>
                <w:lang w:val="en-ZA" w:eastAsia="en-ZA"/>
                <w14:ligatures w14:val="standardContextual"/>
              </w:rPr>
              <w:tab/>
            </w:r>
            <w:r w:rsidRPr="006E746A">
              <w:rPr>
                <w:rStyle w:val="Hyperlink"/>
                <w:rFonts w:ascii="Nunito" w:hAnsi="Nunito"/>
                <w:noProof/>
              </w:rPr>
              <w:t>De-identification</w:t>
            </w:r>
            <w:r>
              <w:rPr>
                <w:noProof/>
                <w:webHidden/>
              </w:rPr>
              <w:tab/>
            </w:r>
            <w:r>
              <w:rPr>
                <w:noProof/>
                <w:webHidden/>
              </w:rPr>
              <w:fldChar w:fldCharType="begin"/>
            </w:r>
            <w:r>
              <w:rPr>
                <w:noProof/>
                <w:webHidden/>
              </w:rPr>
              <w:instrText xml:space="preserve"> PAGEREF _Toc174562936 \h </w:instrText>
            </w:r>
            <w:r>
              <w:rPr>
                <w:noProof/>
                <w:webHidden/>
              </w:rPr>
            </w:r>
          </w:ins>
          <w:r>
            <w:rPr>
              <w:noProof/>
              <w:webHidden/>
            </w:rPr>
            <w:fldChar w:fldCharType="separate"/>
          </w:r>
          <w:ins w:id="194" w:author="Craig Parker" w:date="2024-08-14T21:21:00Z" w16du:dateUtc="2024-08-14T19:21:00Z">
            <w:r>
              <w:rPr>
                <w:noProof/>
                <w:webHidden/>
              </w:rPr>
              <w:t>26</w:t>
            </w:r>
            <w:r>
              <w:rPr>
                <w:noProof/>
                <w:webHidden/>
              </w:rPr>
              <w:fldChar w:fldCharType="end"/>
            </w:r>
            <w:r w:rsidRPr="006E746A">
              <w:rPr>
                <w:rStyle w:val="Hyperlink"/>
                <w:noProof/>
              </w:rPr>
              <w:fldChar w:fldCharType="end"/>
            </w:r>
          </w:ins>
        </w:p>
        <w:p w14:paraId="4B9A0B4C" w14:textId="051A3C41" w:rsidR="00C859D4" w:rsidRDefault="00C859D4">
          <w:pPr>
            <w:pStyle w:val="TOC3"/>
            <w:tabs>
              <w:tab w:val="right" w:leader="dot" w:pos="9350"/>
            </w:tabs>
            <w:rPr>
              <w:ins w:id="195"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196"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"_Toc174562937"</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hAnsi="Nunito"/>
                <w:noProof/>
              </w:rPr>
              <w:t>Geographic aggregation:</w:t>
            </w:r>
            <w:r>
              <w:rPr>
                <w:noProof/>
                <w:webHidden/>
              </w:rPr>
              <w:tab/>
            </w:r>
            <w:r>
              <w:rPr>
                <w:noProof/>
                <w:webHidden/>
              </w:rPr>
              <w:fldChar w:fldCharType="begin"/>
            </w:r>
            <w:r>
              <w:rPr>
                <w:noProof/>
                <w:webHidden/>
              </w:rPr>
              <w:instrText xml:space="preserve"> PAGEREF _Toc174562937 \h </w:instrText>
            </w:r>
            <w:r>
              <w:rPr>
                <w:noProof/>
                <w:webHidden/>
              </w:rPr>
            </w:r>
          </w:ins>
          <w:r>
            <w:rPr>
              <w:noProof/>
              <w:webHidden/>
            </w:rPr>
            <w:fldChar w:fldCharType="separate"/>
          </w:r>
          <w:ins w:id="197" w:author="Craig Parker" w:date="2024-08-14T21:21:00Z" w16du:dateUtc="2024-08-14T19:21:00Z">
            <w:r>
              <w:rPr>
                <w:noProof/>
                <w:webHidden/>
              </w:rPr>
              <w:t>26</w:t>
            </w:r>
            <w:r>
              <w:rPr>
                <w:noProof/>
                <w:webHidden/>
              </w:rPr>
              <w:fldChar w:fldCharType="end"/>
            </w:r>
            <w:r w:rsidRPr="006E746A">
              <w:rPr>
                <w:rStyle w:val="Hyperlink"/>
                <w:noProof/>
              </w:rPr>
              <w:fldChar w:fldCharType="end"/>
            </w:r>
          </w:ins>
        </w:p>
        <w:p w14:paraId="6FB04EA7" w14:textId="34E3918F" w:rsidR="00C859D4" w:rsidRDefault="00C859D4">
          <w:pPr>
            <w:pStyle w:val="TOC3"/>
            <w:tabs>
              <w:tab w:val="right" w:leader="dot" w:pos="9350"/>
            </w:tabs>
            <w:rPr>
              <w:ins w:id="198"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199"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"_Toc174562938"</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hAnsi="Nunito"/>
                <w:noProof/>
                <w:lang w:val="en-ZA"/>
              </w:rPr>
              <w:t>Location jittering:</w:t>
            </w:r>
            <w:r>
              <w:rPr>
                <w:noProof/>
                <w:webHidden/>
              </w:rPr>
              <w:tab/>
            </w:r>
            <w:r>
              <w:rPr>
                <w:noProof/>
                <w:webHidden/>
              </w:rPr>
              <w:fldChar w:fldCharType="begin"/>
            </w:r>
            <w:r>
              <w:rPr>
                <w:noProof/>
                <w:webHidden/>
              </w:rPr>
              <w:instrText xml:space="preserve"> PAGEREF _Toc174562938 \h </w:instrText>
            </w:r>
            <w:r>
              <w:rPr>
                <w:noProof/>
                <w:webHidden/>
              </w:rPr>
            </w:r>
          </w:ins>
          <w:r>
            <w:rPr>
              <w:noProof/>
              <w:webHidden/>
            </w:rPr>
            <w:fldChar w:fldCharType="separate"/>
          </w:r>
          <w:ins w:id="200" w:author="Craig Parker" w:date="2024-08-14T21:21:00Z" w16du:dateUtc="2024-08-14T19:21:00Z">
            <w:r>
              <w:rPr>
                <w:noProof/>
                <w:webHidden/>
              </w:rPr>
              <w:t>27</w:t>
            </w:r>
            <w:r>
              <w:rPr>
                <w:noProof/>
                <w:webHidden/>
              </w:rPr>
              <w:fldChar w:fldCharType="end"/>
            </w:r>
            <w:r w:rsidRPr="006E746A">
              <w:rPr>
                <w:rStyle w:val="Hyperlink"/>
                <w:noProof/>
              </w:rPr>
              <w:fldChar w:fldCharType="end"/>
            </w:r>
          </w:ins>
        </w:p>
        <w:p w14:paraId="59C65A06" w14:textId="538B218B" w:rsidR="00C859D4" w:rsidRDefault="00C859D4">
          <w:pPr>
            <w:pStyle w:val="TOC2"/>
            <w:tabs>
              <w:tab w:val="left" w:pos="960"/>
              <w:tab w:val="right" w:leader="dot" w:pos="9350"/>
            </w:tabs>
            <w:rPr>
              <w:ins w:id="201"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02"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"_Toc174562939"</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noProof/>
                <w:lang w:val="en-ZA"/>
              </w:rPr>
              <w:t>6.7.</w:t>
            </w:r>
            <w:r>
              <w:rPr>
                <w:rFonts w:asciiTheme="minorHAnsi" w:eastAsiaTheme="minorEastAsia" w:hAnsiTheme="minorHAnsi" w:cstheme="minorBidi"/>
                <w:noProof/>
                <w:kern w:val="2"/>
                <w:sz w:val="24"/>
                <w:szCs w:val="24"/>
                <w:lang w:val="en-ZA" w:eastAsia="en-ZA"/>
                <w14:ligatures w14:val="standardContextual"/>
              </w:rPr>
              <w:tab/>
            </w:r>
            <w:r w:rsidRPr="006E746A">
              <w:rPr>
                <w:rStyle w:val="Hyperlink"/>
                <w:noProof/>
                <w:lang w:val="en-ZA"/>
              </w:rPr>
              <w:t>Codebook remapping and harmonisation OF HEALTH DATA</w:t>
            </w:r>
            <w:r>
              <w:rPr>
                <w:noProof/>
                <w:webHidden/>
              </w:rPr>
              <w:tab/>
            </w:r>
            <w:r>
              <w:rPr>
                <w:noProof/>
                <w:webHidden/>
              </w:rPr>
              <w:fldChar w:fldCharType="begin"/>
            </w:r>
            <w:r>
              <w:rPr>
                <w:noProof/>
                <w:webHidden/>
              </w:rPr>
              <w:instrText xml:space="preserve"> PAGEREF _Toc174562939 \h </w:instrText>
            </w:r>
            <w:r>
              <w:rPr>
                <w:noProof/>
                <w:webHidden/>
              </w:rPr>
            </w:r>
          </w:ins>
          <w:r>
            <w:rPr>
              <w:noProof/>
              <w:webHidden/>
            </w:rPr>
            <w:fldChar w:fldCharType="separate"/>
          </w:r>
          <w:ins w:id="203" w:author="Craig Parker" w:date="2024-08-14T21:21:00Z" w16du:dateUtc="2024-08-14T19:21:00Z">
            <w:r>
              <w:rPr>
                <w:noProof/>
                <w:webHidden/>
              </w:rPr>
              <w:t>29</w:t>
            </w:r>
            <w:r>
              <w:rPr>
                <w:noProof/>
                <w:webHidden/>
              </w:rPr>
              <w:fldChar w:fldCharType="end"/>
            </w:r>
            <w:r w:rsidRPr="006E746A">
              <w:rPr>
                <w:rStyle w:val="Hyperlink"/>
                <w:noProof/>
              </w:rPr>
              <w:fldChar w:fldCharType="end"/>
            </w:r>
          </w:ins>
        </w:p>
        <w:p w14:paraId="29786DAD" w14:textId="5D4C0CBD" w:rsidR="00C859D4" w:rsidRDefault="00C859D4">
          <w:pPr>
            <w:pStyle w:val="TOC3"/>
            <w:tabs>
              <w:tab w:val="right" w:leader="dot" w:pos="9350"/>
            </w:tabs>
            <w:rPr>
              <w:ins w:id="204"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05"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"_Toc174562940"</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hAnsi="Nunito"/>
                <w:noProof/>
                <w:lang w:val="en-ZA"/>
              </w:rPr>
              <w:t>5.7.1 Pre-Processing:</w:t>
            </w:r>
            <w:r>
              <w:rPr>
                <w:noProof/>
                <w:webHidden/>
              </w:rPr>
              <w:tab/>
            </w:r>
            <w:r>
              <w:rPr>
                <w:noProof/>
                <w:webHidden/>
              </w:rPr>
              <w:fldChar w:fldCharType="begin"/>
            </w:r>
            <w:r>
              <w:rPr>
                <w:noProof/>
                <w:webHidden/>
              </w:rPr>
              <w:instrText xml:space="preserve"> PAGEREF _Toc174562940 \h </w:instrText>
            </w:r>
            <w:r>
              <w:rPr>
                <w:noProof/>
                <w:webHidden/>
              </w:rPr>
            </w:r>
          </w:ins>
          <w:r>
            <w:rPr>
              <w:noProof/>
              <w:webHidden/>
            </w:rPr>
            <w:fldChar w:fldCharType="separate"/>
          </w:r>
          <w:ins w:id="206" w:author="Craig Parker" w:date="2024-08-14T21:21:00Z" w16du:dateUtc="2024-08-14T19:21:00Z">
            <w:r>
              <w:rPr>
                <w:noProof/>
                <w:webHidden/>
              </w:rPr>
              <w:t>29</w:t>
            </w:r>
            <w:r>
              <w:rPr>
                <w:noProof/>
                <w:webHidden/>
              </w:rPr>
              <w:fldChar w:fldCharType="end"/>
            </w:r>
            <w:r w:rsidRPr="006E746A">
              <w:rPr>
                <w:rStyle w:val="Hyperlink"/>
                <w:noProof/>
              </w:rPr>
              <w:fldChar w:fldCharType="end"/>
            </w:r>
          </w:ins>
        </w:p>
        <w:p w14:paraId="0C1442FE" w14:textId="16D14D10" w:rsidR="00C859D4" w:rsidRDefault="00C859D4">
          <w:pPr>
            <w:pStyle w:val="TOC3"/>
            <w:tabs>
              <w:tab w:val="right" w:leader="dot" w:pos="9350"/>
            </w:tabs>
            <w:rPr>
              <w:ins w:id="207"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08"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"_Toc174562941"</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eastAsia="Nunito" w:hAnsi="Nunito" w:cs="Nunito"/>
                <w:noProof/>
                <w:lang w:val="en-ZA"/>
              </w:rPr>
              <w:t>5.7.2</w:t>
            </w:r>
            <w:r>
              <w:rPr>
                <w:noProof/>
                <w:webHidden/>
              </w:rPr>
              <w:tab/>
            </w:r>
            <w:r>
              <w:rPr>
                <w:noProof/>
                <w:webHidden/>
              </w:rPr>
              <w:fldChar w:fldCharType="begin"/>
            </w:r>
            <w:r>
              <w:rPr>
                <w:noProof/>
                <w:webHidden/>
              </w:rPr>
              <w:instrText xml:space="preserve"> PAGEREF _Toc174562941 \h </w:instrText>
            </w:r>
            <w:r>
              <w:rPr>
                <w:noProof/>
                <w:webHidden/>
              </w:rPr>
            </w:r>
          </w:ins>
          <w:r>
            <w:rPr>
              <w:noProof/>
              <w:webHidden/>
            </w:rPr>
            <w:fldChar w:fldCharType="separate"/>
          </w:r>
          <w:ins w:id="209" w:author="Craig Parker" w:date="2024-08-14T21:21:00Z" w16du:dateUtc="2024-08-14T19:21:00Z">
            <w:r>
              <w:rPr>
                <w:noProof/>
                <w:webHidden/>
              </w:rPr>
              <w:t>30</w:t>
            </w:r>
            <w:r>
              <w:rPr>
                <w:noProof/>
                <w:webHidden/>
              </w:rPr>
              <w:fldChar w:fldCharType="end"/>
            </w:r>
            <w:r w:rsidRPr="006E746A">
              <w:rPr>
                <w:rStyle w:val="Hyperlink"/>
                <w:noProof/>
              </w:rPr>
              <w:fldChar w:fldCharType="end"/>
            </w:r>
          </w:ins>
        </w:p>
        <w:p w14:paraId="005AC625" w14:textId="12EC7873" w:rsidR="00C859D4" w:rsidRDefault="00C859D4">
          <w:pPr>
            <w:pStyle w:val="TOC3"/>
            <w:tabs>
              <w:tab w:val="right" w:leader="dot" w:pos="9350"/>
            </w:tabs>
            <w:rPr>
              <w:ins w:id="210"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11"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"_Toc174562942"</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hAnsi="Nunito"/>
                <w:noProof/>
                <w:lang w:val="en-ZA"/>
              </w:rPr>
              <w:t>Variable mapping:</w:t>
            </w:r>
            <w:r>
              <w:rPr>
                <w:noProof/>
                <w:webHidden/>
              </w:rPr>
              <w:tab/>
            </w:r>
            <w:r>
              <w:rPr>
                <w:noProof/>
                <w:webHidden/>
              </w:rPr>
              <w:fldChar w:fldCharType="begin"/>
            </w:r>
            <w:r>
              <w:rPr>
                <w:noProof/>
                <w:webHidden/>
              </w:rPr>
              <w:instrText xml:space="preserve"> PAGEREF _Toc174562942 \h </w:instrText>
            </w:r>
            <w:r>
              <w:rPr>
                <w:noProof/>
                <w:webHidden/>
              </w:rPr>
            </w:r>
          </w:ins>
          <w:r>
            <w:rPr>
              <w:noProof/>
              <w:webHidden/>
            </w:rPr>
            <w:fldChar w:fldCharType="separate"/>
          </w:r>
          <w:ins w:id="212" w:author="Craig Parker" w:date="2024-08-14T21:21:00Z" w16du:dateUtc="2024-08-14T19:21:00Z">
            <w:r>
              <w:rPr>
                <w:noProof/>
                <w:webHidden/>
              </w:rPr>
              <w:t>30</w:t>
            </w:r>
            <w:r>
              <w:rPr>
                <w:noProof/>
                <w:webHidden/>
              </w:rPr>
              <w:fldChar w:fldCharType="end"/>
            </w:r>
            <w:r w:rsidRPr="006E746A">
              <w:rPr>
                <w:rStyle w:val="Hyperlink"/>
                <w:noProof/>
              </w:rPr>
              <w:fldChar w:fldCharType="end"/>
            </w:r>
          </w:ins>
        </w:p>
        <w:p w14:paraId="357031F0" w14:textId="4D45A117" w:rsidR="00C859D4" w:rsidRDefault="00C859D4">
          <w:pPr>
            <w:pStyle w:val="TOC3"/>
            <w:tabs>
              <w:tab w:val="right" w:leader="dot" w:pos="9350"/>
            </w:tabs>
            <w:rPr>
              <w:ins w:id="213"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14"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"_Toc174562943"</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hAnsi="Nunito"/>
                <w:noProof/>
                <w:lang w:val="en-ZA"/>
              </w:rPr>
              <w:t>Mapping validation:</w:t>
            </w:r>
            <w:r>
              <w:rPr>
                <w:noProof/>
                <w:webHidden/>
              </w:rPr>
              <w:tab/>
            </w:r>
            <w:r>
              <w:rPr>
                <w:noProof/>
                <w:webHidden/>
              </w:rPr>
              <w:fldChar w:fldCharType="begin"/>
            </w:r>
            <w:r>
              <w:rPr>
                <w:noProof/>
                <w:webHidden/>
              </w:rPr>
              <w:instrText xml:space="preserve"> PAGEREF _Toc174562943 \h </w:instrText>
            </w:r>
            <w:r>
              <w:rPr>
                <w:noProof/>
                <w:webHidden/>
              </w:rPr>
            </w:r>
          </w:ins>
          <w:r>
            <w:rPr>
              <w:noProof/>
              <w:webHidden/>
            </w:rPr>
            <w:fldChar w:fldCharType="separate"/>
          </w:r>
          <w:ins w:id="215" w:author="Craig Parker" w:date="2024-08-14T21:21:00Z" w16du:dateUtc="2024-08-14T19:21:00Z">
            <w:r>
              <w:rPr>
                <w:noProof/>
                <w:webHidden/>
              </w:rPr>
              <w:t>30</w:t>
            </w:r>
            <w:r>
              <w:rPr>
                <w:noProof/>
                <w:webHidden/>
              </w:rPr>
              <w:fldChar w:fldCharType="end"/>
            </w:r>
            <w:r w:rsidRPr="006E746A">
              <w:rPr>
                <w:rStyle w:val="Hyperlink"/>
                <w:noProof/>
              </w:rPr>
              <w:fldChar w:fldCharType="end"/>
            </w:r>
          </w:ins>
        </w:p>
        <w:p w14:paraId="2C389C62" w14:textId="18393BF3" w:rsidR="00C859D4" w:rsidRDefault="00C859D4">
          <w:pPr>
            <w:pStyle w:val="TOC3"/>
            <w:tabs>
              <w:tab w:val="right" w:leader="dot" w:pos="9350"/>
            </w:tabs>
            <w:rPr>
              <w:ins w:id="216"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17"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"_Toc174562944"</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hAnsi="Nunito"/>
                <w:noProof/>
                <w:lang w:val="en-ZA"/>
              </w:rPr>
              <w:t>Database population:</w:t>
            </w:r>
            <w:r>
              <w:rPr>
                <w:noProof/>
                <w:webHidden/>
              </w:rPr>
              <w:tab/>
            </w:r>
            <w:r>
              <w:rPr>
                <w:noProof/>
                <w:webHidden/>
              </w:rPr>
              <w:fldChar w:fldCharType="begin"/>
            </w:r>
            <w:r>
              <w:rPr>
                <w:noProof/>
                <w:webHidden/>
              </w:rPr>
              <w:instrText xml:space="preserve"> PAGEREF _Toc174562944 \h </w:instrText>
            </w:r>
            <w:r>
              <w:rPr>
                <w:noProof/>
                <w:webHidden/>
              </w:rPr>
            </w:r>
          </w:ins>
          <w:r>
            <w:rPr>
              <w:noProof/>
              <w:webHidden/>
            </w:rPr>
            <w:fldChar w:fldCharType="separate"/>
          </w:r>
          <w:ins w:id="218" w:author="Craig Parker" w:date="2024-08-14T21:21:00Z" w16du:dateUtc="2024-08-14T19:21:00Z">
            <w:r>
              <w:rPr>
                <w:noProof/>
                <w:webHidden/>
              </w:rPr>
              <w:t>30</w:t>
            </w:r>
            <w:r>
              <w:rPr>
                <w:noProof/>
                <w:webHidden/>
              </w:rPr>
              <w:fldChar w:fldCharType="end"/>
            </w:r>
            <w:r w:rsidRPr="006E746A">
              <w:rPr>
                <w:rStyle w:val="Hyperlink"/>
                <w:noProof/>
              </w:rPr>
              <w:fldChar w:fldCharType="end"/>
            </w:r>
          </w:ins>
        </w:p>
        <w:p w14:paraId="12D41573" w14:textId="6214FBA1" w:rsidR="00C859D4" w:rsidRDefault="00C859D4">
          <w:pPr>
            <w:pStyle w:val="TOC3"/>
            <w:tabs>
              <w:tab w:val="right" w:leader="dot" w:pos="9350"/>
            </w:tabs>
            <w:rPr>
              <w:ins w:id="219"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20" w:author="Craig Parker" w:date="2024-08-14T21:21:00Z" w16du:dateUtc="2024-08-14T19:21:00Z">
            <w:r w:rsidRPr="006E746A">
              <w:rPr>
                <w:rStyle w:val="Hyperlink"/>
                <w:noProof/>
              </w:rPr>
              <w:lastRenderedPageBreak/>
              <w:fldChar w:fldCharType="begin"/>
            </w:r>
            <w:r w:rsidRPr="006E746A">
              <w:rPr>
                <w:rStyle w:val="Hyperlink"/>
                <w:noProof/>
              </w:rPr>
              <w:instrText xml:space="preserve"> </w:instrText>
            </w:r>
            <w:r>
              <w:rPr>
                <w:noProof/>
              </w:rPr>
              <w:instrText>HYPERLINK \l "_Toc174562945"</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hAnsi="Nunito"/>
                <w:noProof/>
                <w:lang w:val="en-ZA"/>
              </w:rPr>
              <w:t>Final data cleaning and analysis dataset creation:</w:t>
            </w:r>
            <w:r>
              <w:rPr>
                <w:noProof/>
                <w:webHidden/>
              </w:rPr>
              <w:tab/>
            </w:r>
            <w:r>
              <w:rPr>
                <w:noProof/>
                <w:webHidden/>
              </w:rPr>
              <w:fldChar w:fldCharType="begin"/>
            </w:r>
            <w:r>
              <w:rPr>
                <w:noProof/>
                <w:webHidden/>
              </w:rPr>
              <w:instrText xml:space="preserve"> PAGEREF _Toc174562945 \h </w:instrText>
            </w:r>
            <w:r>
              <w:rPr>
                <w:noProof/>
                <w:webHidden/>
              </w:rPr>
            </w:r>
          </w:ins>
          <w:r>
            <w:rPr>
              <w:noProof/>
              <w:webHidden/>
            </w:rPr>
            <w:fldChar w:fldCharType="separate"/>
          </w:r>
          <w:ins w:id="221" w:author="Craig Parker" w:date="2024-08-14T21:21:00Z" w16du:dateUtc="2024-08-14T19:21:00Z">
            <w:r>
              <w:rPr>
                <w:noProof/>
                <w:webHidden/>
              </w:rPr>
              <w:t>30</w:t>
            </w:r>
            <w:r>
              <w:rPr>
                <w:noProof/>
                <w:webHidden/>
              </w:rPr>
              <w:fldChar w:fldCharType="end"/>
            </w:r>
            <w:r w:rsidRPr="006E746A">
              <w:rPr>
                <w:rStyle w:val="Hyperlink"/>
                <w:noProof/>
              </w:rPr>
              <w:fldChar w:fldCharType="end"/>
            </w:r>
          </w:ins>
        </w:p>
        <w:p w14:paraId="6D4798F1" w14:textId="18A6B4B4" w:rsidR="00C859D4" w:rsidRDefault="00C859D4">
          <w:pPr>
            <w:pStyle w:val="TOC2"/>
            <w:tabs>
              <w:tab w:val="left" w:pos="720"/>
              <w:tab w:val="right" w:leader="dot" w:pos="9350"/>
            </w:tabs>
            <w:rPr>
              <w:ins w:id="222"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23"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"_Toc174562946"</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hAnsi="Nunito"/>
                <w:noProof/>
              </w:rPr>
              <w:t>6.8.</w:t>
            </w:r>
            <w:r>
              <w:rPr>
                <w:rFonts w:asciiTheme="minorHAnsi" w:eastAsiaTheme="minorEastAsia" w:hAnsiTheme="minorHAnsi" w:cstheme="minorBidi"/>
                <w:noProof/>
                <w:kern w:val="2"/>
                <w:sz w:val="24"/>
                <w:szCs w:val="24"/>
                <w:lang w:val="en-ZA" w:eastAsia="en-ZA"/>
                <w14:ligatures w14:val="standardContextual"/>
              </w:rPr>
              <w:tab/>
            </w:r>
            <w:r w:rsidRPr="006E746A">
              <w:rPr>
                <w:rStyle w:val="Hyperlink"/>
                <w:rFonts w:ascii="Nunito" w:hAnsi="Nunito"/>
                <w:noProof/>
              </w:rPr>
              <w:t>Data Integration</w:t>
            </w:r>
            <w:r>
              <w:rPr>
                <w:noProof/>
                <w:webHidden/>
              </w:rPr>
              <w:tab/>
            </w:r>
            <w:r>
              <w:rPr>
                <w:noProof/>
                <w:webHidden/>
              </w:rPr>
              <w:fldChar w:fldCharType="begin"/>
            </w:r>
            <w:r>
              <w:rPr>
                <w:noProof/>
                <w:webHidden/>
              </w:rPr>
              <w:instrText xml:space="preserve"> PAGEREF _Toc174562946 \h </w:instrText>
            </w:r>
            <w:r>
              <w:rPr>
                <w:noProof/>
                <w:webHidden/>
              </w:rPr>
            </w:r>
          </w:ins>
          <w:r>
            <w:rPr>
              <w:noProof/>
              <w:webHidden/>
            </w:rPr>
            <w:fldChar w:fldCharType="separate"/>
          </w:r>
          <w:ins w:id="224" w:author="Craig Parker" w:date="2024-08-14T21:21:00Z" w16du:dateUtc="2024-08-14T19:21:00Z">
            <w:r>
              <w:rPr>
                <w:noProof/>
                <w:webHidden/>
              </w:rPr>
              <w:t>31</w:t>
            </w:r>
            <w:r>
              <w:rPr>
                <w:noProof/>
                <w:webHidden/>
              </w:rPr>
              <w:fldChar w:fldCharType="end"/>
            </w:r>
            <w:r w:rsidRPr="006E746A">
              <w:rPr>
                <w:rStyle w:val="Hyperlink"/>
                <w:noProof/>
              </w:rPr>
              <w:fldChar w:fldCharType="end"/>
            </w:r>
          </w:ins>
        </w:p>
        <w:p w14:paraId="6EC35048" w14:textId="634FD084" w:rsidR="00C859D4" w:rsidRDefault="00C859D4">
          <w:pPr>
            <w:pStyle w:val="TOC2"/>
            <w:tabs>
              <w:tab w:val="left" w:pos="720"/>
              <w:tab w:val="right" w:leader="dot" w:pos="9350"/>
            </w:tabs>
            <w:rPr>
              <w:ins w:id="225"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26"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"_Toc174562947"</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hAnsi="Nunito"/>
                <w:noProof/>
              </w:rPr>
              <w:t>6.9.</w:t>
            </w:r>
            <w:r>
              <w:rPr>
                <w:rFonts w:asciiTheme="minorHAnsi" w:eastAsiaTheme="minorEastAsia" w:hAnsiTheme="minorHAnsi" w:cstheme="minorBidi"/>
                <w:noProof/>
                <w:kern w:val="2"/>
                <w:sz w:val="24"/>
                <w:szCs w:val="24"/>
                <w:lang w:val="en-ZA" w:eastAsia="en-ZA"/>
                <w14:ligatures w14:val="standardContextual"/>
              </w:rPr>
              <w:tab/>
            </w:r>
            <w:r w:rsidRPr="006E746A">
              <w:rPr>
                <w:rStyle w:val="Hyperlink"/>
                <w:rFonts w:ascii="Nunito" w:hAnsi="Nunito"/>
                <w:noProof/>
              </w:rPr>
              <w:t>Data analysis platforms</w:t>
            </w:r>
            <w:r>
              <w:rPr>
                <w:noProof/>
                <w:webHidden/>
              </w:rPr>
              <w:tab/>
            </w:r>
            <w:r>
              <w:rPr>
                <w:noProof/>
                <w:webHidden/>
              </w:rPr>
              <w:fldChar w:fldCharType="begin"/>
            </w:r>
            <w:r>
              <w:rPr>
                <w:noProof/>
                <w:webHidden/>
              </w:rPr>
              <w:instrText xml:space="preserve"> PAGEREF _Toc174562947 \h </w:instrText>
            </w:r>
            <w:r>
              <w:rPr>
                <w:noProof/>
                <w:webHidden/>
              </w:rPr>
            </w:r>
          </w:ins>
          <w:r>
            <w:rPr>
              <w:noProof/>
              <w:webHidden/>
            </w:rPr>
            <w:fldChar w:fldCharType="separate"/>
          </w:r>
          <w:ins w:id="227" w:author="Craig Parker" w:date="2024-08-14T21:21:00Z" w16du:dateUtc="2024-08-14T19:21:00Z">
            <w:r>
              <w:rPr>
                <w:noProof/>
                <w:webHidden/>
              </w:rPr>
              <w:t>32</w:t>
            </w:r>
            <w:r>
              <w:rPr>
                <w:noProof/>
                <w:webHidden/>
              </w:rPr>
              <w:fldChar w:fldCharType="end"/>
            </w:r>
            <w:r w:rsidRPr="006E746A">
              <w:rPr>
                <w:rStyle w:val="Hyperlink"/>
                <w:noProof/>
              </w:rPr>
              <w:fldChar w:fldCharType="end"/>
            </w:r>
          </w:ins>
        </w:p>
        <w:p w14:paraId="55EBC860" w14:textId="061673E0" w:rsidR="00C859D4" w:rsidRDefault="00C859D4">
          <w:pPr>
            <w:pStyle w:val="TOC3"/>
            <w:tabs>
              <w:tab w:val="right" w:leader="dot" w:pos="9350"/>
            </w:tabs>
            <w:rPr>
              <w:ins w:id="228"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29"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"_Toc174562948"</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hAnsi="Nunito"/>
                <w:noProof/>
              </w:rPr>
              <w:t>Jupyter Hub</w:t>
            </w:r>
            <w:r>
              <w:rPr>
                <w:noProof/>
                <w:webHidden/>
              </w:rPr>
              <w:tab/>
            </w:r>
            <w:r>
              <w:rPr>
                <w:noProof/>
                <w:webHidden/>
              </w:rPr>
              <w:fldChar w:fldCharType="begin"/>
            </w:r>
            <w:r>
              <w:rPr>
                <w:noProof/>
                <w:webHidden/>
              </w:rPr>
              <w:instrText xml:space="preserve"> PAGEREF _Toc174562948 \h </w:instrText>
            </w:r>
            <w:r>
              <w:rPr>
                <w:noProof/>
                <w:webHidden/>
              </w:rPr>
            </w:r>
          </w:ins>
          <w:r>
            <w:rPr>
              <w:noProof/>
              <w:webHidden/>
            </w:rPr>
            <w:fldChar w:fldCharType="separate"/>
          </w:r>
          <w:ins w:id="230" w:author="Craig Parker" w:date="2024-08-14T21:21:00Z" w16du:dateUtc="2024-08-14T19:21:00Z">
            <w:r>
              <w:rPr>
                <w:noProof/>
                <w:webHidden/>
              </w:rPr>
              <w:t>32</w:t>
            </w:r>
            <w:r>
              <w:rPr>
                <w:noProof/>
                <w:webHidden/>
              </w:rPr>
              <w:fldChar w:fldCharType="end"/>
            </w:r>
            <w:r w:rsidRPr="006E746A">
              <w:rPr>
                <w:rStyle w:val="Hyperlink"/>
                <w:noProof/>
              </w:rPr>
              <w:fldChar w:fldCharType="end"/>
            </w:r>
          </w:ins>
        </w:p>
        <w:p w14:paraId="5172EC35" w14:textId="62563DF4" w:rsidR="00C859D4" w:rsidRDefault="00C859D4">
          <w:pPr>
            <w:pStyle w:val="TOC3"/>
            <w:tabs>
              <w:tab w:val="right" w:leader="dot" w:pos="9350"/>
            </w:tabs>
            <w:rPr>
              <w:ins w:id="231"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32"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"_Toc174562949"</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hAnsi="Nunito"/>
                <w:noProof/>
                <w:lang w:val="en-ZA"/>
              </w:rPr>
              <w:t>IBM data analysis platforms</w:t>
            </w:r>
            <w:r>
              <w:rPr>
                <w:noProof/>
                <w:webHidden/>
              </w:rPr>
              <w:tab/>
            </w:r>
            <w:r>
              <w:rPr>
                <w:noProof/>
                <w:webHidden/>
              </w:rPr>
              <w:fldChar w:fldCharType="begin"/>
            </w:r>
            <w:r>
              <w:rPr>
                <w:noProof/>
                <w:webHidden/>
              </w:rPr>
              <w:instrText xml:space="preserve"> PAGEREF _Toc174562949 \h </w:instrText>
            </w:r>
            <w:r>
              <w:rPr>
                <w:noProof/>
                <w:webHidden/>
              </w:rPr>
            </w:r>
          </w:ins>
          <w:r>
            <w:rPr>
              <w:noProof/>
              <w:webHidden/>
            </w:rPr>
            <w:fldChar w:fldCharType="separate"/>
          </w:r>
          <w:ins w:id="233" w:author="Craig Parker" w:date="2024-08-14T21:21:00Z" w16du:dateUtc="2024-08-14T19:21:00Z">
            <w:r>
              <w:rPr>
                <w:noProof/>
                <w:webHidden/>
              </w:rPr>
              <w:t>33</w:t>
            </w:r>
            <w:r>
              <w:rPr>
                <w:noProof/>
                <w:webHidden/>
              </w:rPr>
              <w:fldChar w:fldCharType="end"/>
            </w:r>
            <w:r w:rsidRPr="006E746A">
              <w:rPr>
                <w:rStyle w:val="Hyperlink"/>
                <w:noProof/>
              </w:rPr>
              <w:fldChar w:fldCharType="end"/>
            </w:r>
          </w:ins>
        </w:p>
        <w:p w14:paraId="40DC8538" w14:textId="4F73CF03" w:rsidR="00C859D4" w:rsidRDefault="00C859D4">
          <w:pPr>
            <w:pStyle w:val="TOC3"/>
            <w:tabs>
              <w:tab w:val="right" w:leader="dot" w:pos="9350"/>
            </w:tabs>
            <w:rPr>
              <w:ins w:id="234"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35"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"_Toc174562950"</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hAnsi="Nunito"/>
                <w:noProof/>
                <w:lang w:val="en-ZA"/>
              </w:rPr>
              <w:t>Integration approaches</w:t>
            </w:r>
            <w:r>
              <w:rPr>
                <w:noProof/>
                <w:webHidden/>
              </w:rPr>
              <w:tab/>
            </w:r>
            <w:r>
              <w:rPr>
                <w:noProof/>
                <w:webHidden/>
              </w:rPr>
              <w:fldChar w:fldCharType="begin"/>
            </w:r>
            <w:r>
              <w:rPr>
                <w:noProof/>
                <w:webHidden/>
              </w:rPr>
              <w:instrText xml:space="preserve"> PAGEREF _Toc174562950 \h </w:instrText>
            </w:r>
            <w:r>
              <w:rPr>
                <w:noProof/>
                <w:webHidden/>
              </w:rPr>
            </w:r>
          </w:ins>
          <w:r>
            <w:rPr>
              <w:noProof/>
              <w:webHidden/>
            </w:rPr>
            <w:fldChar w:fldCharType="separate"/>
          </w:r>
          <w:ins w:id="236" w:author="Craig Parker" w:date="2024-08-14T21:21:00Z" w16du:dateUtc="2024-08-14T19:21:00Z">
            <w:r>
              <w:rPr>
                <w:noProof/>
                <w:webHidden/>
              </w:rPr>
              <w:t>33</w:t>
            </w:r>
            <w:r>
              <w:rPr>
                <w:noProof/>
                <w:webHidden/>
              </w:rPr>
              <w:fldChar w:fldCharType="end"/>
            </w:r>
            <w:r w:rsidRPr="006E746A">
              <w:rPr>
                <w:rStyle w:val="Hyperlink"/>
                <w:noProof/>
              </w:rPr>
              <w:fldChar w:fldCharType="end"/>
            </w:r>
          </w:ins>
        </w:p>
        <w:p w14:paraId="66EF989F" w14:textId="6D7CDD80" w:rsidR="00C859D4" w:rsidRDefault="00C859D4">
          <w:pPr>
            <w:pStyle w:val="TOC1"/>
            <w:tabs>
              <w:tab w:val="left" w:pos="720"/>
              <w:tab w:val="right" w:leader="dot" w:pos="9350"/>
            </w:tabs>
            <w:rPr>
              <w:ins w:id="237"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38"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"_Toc174562951"</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noProof/>
              </w:rPr>
              <w:t>7.</w:t>
            </w:r>
            <w:r>
              <w:rPr>
                <w:rFonts w:asciiTheme="minorHAnsi" w:eastAsiaTheme="minorEastAsia" w:hAnsiTheme="minorHAnsi" w:cstheme="minorBidi"/>
                <w:noProof/>
                <w:kern w:val="2"/>
                <w:sz w:val="24"/>
                <w:szCs w:val="24"/>
                <w:lang w:val="en-ZA" w:eastAsia="en-ZA"/>
                <w14:ligatures w14:val="standardContextual"/>
              </w:rPr>
              <w:tab/>
            </w:r>
            <w:r w:rsidRPr="006E746A">
              <w:rPr>
                <w:rStyle w:val="Hyperlink"/>
                <w:rFonts w:eastAsia="Nunito"/>
                <w:noProof/>
              </w:rPr>
              <w:t>Data management, documentation and curation</w:t>
            </w:r>
            <w:r>
              <w:rPr>
                <w:noProof/>
                <w:webHidden/>
              </w:rPr>
              <w:tab/>
            </w:r>
            <w:r>
              <w:rPr>
                <w:noProof/>
                <w:webHidden/>
              </w:rPr>
              <w:fldChar w:fldCharType="begin"/>
            </w:r>
            <w:r>
              <w:rPr>
                <w:noProof/>
                <w:webHidden/>
              </w:rPr>
              <w:instrText xml:space="preserve"> PAGEREF _Toc174562951 \h </w:instrText>
            </w:r>
            <w:r>
              <w:rPr>
                <w:noProof/>
                <w:webHidden/>
              </w:rPr>
            </w:r>
          </w:ins>
          <w:r>
            <w:rPr>
              <w:noProof/>
              <w:webHidden/>
            </w:rPr>
            <w:fldChar w:fldCharType="separate"/>
          </w:r>
          <w:ins w:id="239" w:author="Craig Parker" w:date="2024-08-14T21:21:00Z" w16du:dateUtc="2024-08-14T19:21:00Z">
            <w:r>
              <w:rPr>
                <w:noProof/>
                <w:webHidden/>
              </w:rPr>
              <w:t>34</w:t>
            </w:r>
            <w:r>
              <w:rPr>
                <w:noProof/>
                <w:webHidden/>
              </w:rPr>
              <w:fldChar w:fldCharType="end"/>
            </w:r>
            <w:r w:rsidRPr="006E746A">
              <w:rPr>
                <w:rStyle w:val="Hyperlink"/>
                <w:noProof/>
              </w:rPr>
              <w:fldChar w:fldCharType="end"/>
            </w:r>
          </w:ins>
        </w:p>
        <w:p w14:paraId="10BEFF74" w14:textId="1C83C3D8" w:rsidR="00C859D4" w:rsidRDefault="00C859D4">
          <w:pPr>
            <w:pStyle w:val="TOC1"/>
            <w:tabs>
              <w:tab w:val="left" w:pos="720"/>
              <w:tab w:val="right" w:leader="dot" w:pos="9350"/>
            </w:tabs>
            <w:rPr>
              <w:ins w:id="240"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41"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"_Toc174562952"</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noProof/>
              </w:rPr>
              <w:t>8.</w:t>
            </w:r>
            <w:r>
              <w:rPr>
                <w:rFonts w:asciiTheme="minorHAnsi" w:eastAsiaTheme="minorEastAsia" w:hAnsiTheme="minorHAnsi" w:cstheme="minorBidi"/>
                <w:noProof/>
                <w:kern w:val="2"/>
                <w:sz w:val="24"/>
                <w:szCs w:val="24"/>
                <w:lang w:val="en-ZA" w:eastAsia="en-ZA"/>
                <w14:ligatures w14:val="standardContextual"/>
              </w:rPr>
              <w:tab/>
            </w:r>
            <w:r w:rsidRPr="006E746A">
              <w:rPr>
                <w:rStyle w:val="Hyperlink"/>
                <w:rFonts w:eastAsia="Nunito"/>
                <w:noProof/>
              </w:rPr>
              <w:t>POPIA compliance and protection of personal information</w:t>
            </w:r>
            <w:r>
              <w:rPr>
                <w:noProof/>
                <w:webHidden/>
              </w:rPr>
              <w:tab/>
            </w:r>
            <w:r>
              <w:rPr>
                <w:noProof/>
                <w:webHidden/>
              </w:rPr>
              <w:fldChar w:fldCharType="begin"/>
            </w:r>
            <w:r>
              <w:rPr>
                <w:noProof/>
                <w:webHidden/>
              </w:rPr>
              <w:instrText xml:space="preserve"> PAGEREF _Toc174562952 \h </w:instrText>
            </w:r>
            <w:r>
              <w:rPr>
                <w:noProof/>
                <w:webHidden/>
              </w:rPr>
            </w:r>
          </w:ins>
          <w:r>
            <w:rPr>
              <w:noProof/>
              <w:webHidden/>
            </w:rPr>
            <w:fldChar w:fldCharType="separate"/>
          </w:r>
          <w:ins w:id="242" w:author="Craig Parker" w:date="2024-08-14T21:21:00Z" w16du:dateUtc="2024-08-14T19:21:00Z">
            <w:r>
              <w:rPr>
                <w:noProof/>
                <w:webHidden/>
              </w:rPr>
              <w:t>35</w:t>
            </w:r>
            <w:r>
              <w:rPr>
                <w:noProof/>
                <w:webHidden/>
              </w:rPr>
              <w:fldChar w:fldCharType="end"/>
            </w:r>
            <w:r w:rsidRPr="006E746A">
              <w:rPr>
                <w:rStyle w:val="Hyperlink"/>
                <w:noProof/>
              </w:rPr>
              <w:fldChar w:fldCharType="end"/>
            </w:r>
          </w:ins>
        </w:p>
        <w:p w14:paraId="0A5ACA01" w14:textId="1C26B1C5" w:rsidR="00C859D4" w:rsidRDefault="00C859D4">
          <w:pPr>
            <w:pStyle w:val="TOC1"/>
            <w:tabs>
              <w:tab w:val="left" w:pos="720"/>
              <w:tab w:val="right" w:leader="dot" w:pos="9350"/>
            </w:tabs>
            <w:rPr>
              <w:ins w:id="243"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44"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"_Toc174562953"</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noProof/>
              </w:rPr>
              <w:t>9.</w:t>
            </w:r>
            <w:r>
              <w:rPr>
                <w:rFonts w:asciiTheme="minorHAnsi" w:eastAsiaTheme="minorEastAsia" w:hAnsiTheme="minorHAnsi" w:cstheme="minorBidi"/>
                <w:noProof/>
                <w:kern w:val="2"/>
                <w:sz w:val="24"/>
                <w:szCs w:val="24"/>
                <w:lang w:val="en-ZA" w:eastAsia="en-ZA"/>
                <w14:ligatures w14:val="standardContextual"/>
              </w:rPr>
              <w:tab/>
            </w:r>
            <w:r w:rsidRPr="006E746A">
              <w:rPr>
                <w:rStyle w:val="Hyperlink"/>
                <w:rFonts w:eastAsia="Nunito"/>
                <w:noProof/>
              </w:rPr>
              <w:t>Data encryption</w:t>
            </w:r>
            <w:r>
              <w:rPr>
                <w:noProof/>
                <w:webHidden/>
              </w:rPr>
              <w:tab/>
            </w:r>
            <w:r>
              <w:rPr>
                <w:noProof/>
                <w:webHidden/>
              </w:rPr>
              <w:fldChar w:fldCharType="begin"/>
            </w:r>
            <w:r>
              <w:rPr>
                <w:noProof/>
                <w:webHidden/>
              </w:rPr>
              <w:instrText xml:space="preserve"> PAGEREF _Toc174562953 \h </w:instrText>
            </w:r>
            <w:r>
              <w:rPr>
                <w:noProof/>
                <w:webHidden/>
              </w:rPr>
            </w:r>
          </w:ins>
          <w:r>
            <w:rPr>
              <w:noProof/>
              <w:webHidden/>
            </w:rPr>
            <w:fldChar w:fldCharType="separate"/>
          </w:r>
          <w:ins w:id="245" w:author="Craig Parker" w:date="2024-08-14T21:21:00Z" w16du:dateUtc="2024-08-14T19:21:00Z">
            <w:r>
              <w:rPr>
                <w:noProof/>
                <w:webHidden/>
              </w:rPr>
              <w:t>37</w:t>
            </w:r>
            <w:r>
              <w:rPr>
                <w:noProof/>
                <w:webHidden/>
              </w:rPr>
              <w:fldChar w:fldCharType="end"/>
            </w:r>
            <w:r w:rsidRPr="006E746A">
              <w:rPr>
                <w:rStyle w:val="Hyperlink"/>
                <w:noProof/>
              </w:rPr>
              <w:fldChar w:fldCharType="end"/>
            </w:r>
          </w:ins>
        </w:p>
        <w:p w14:paraId="58043911" w14:textId="0D1E25D8" w:rsidR="00C859D4" w:rsidRDefault="00C859D4">
          <w:pPr>
            <w:pStyle w:val="TOC1"/>
            <w:tabs>
              <w:tab w:val="left" w:pos="720"/>
              <w:tab w:val="right" w:leader="dot" w:pos="9350"/>
            </w:tabs>
            <w:rPr>
              <w:ins w:id="246"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47"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"_Toc174562954"</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eastAsia="Nunito"/>
                <w:b/>
                <w:noProof/>
              </w:rPr>
              <w:t>9.</w:t>
            </w:r>
            <w:r>
              <w:rPr>
                <w:rFonts w:asciiTheme="minorHAnsi" w:eastAsiaTheme="minorEastAsia" w:hAnsiTheme="minorHAnsi" w:cstheme="minorBidi"/>
                <w:noProof/>
                <w:kern w:val="2"/>
                <w:sz w:val="24"/>
                <w:szCs w:val="24"/>
                <w:lang w:val="en-ZA" w:eastAsia="en-ZA"/>
                <w14:ligatures w14:val="standardContextual"/>
              </w:rPr>
              <w:tab/>
            </w:r>
            <w:r w:rsidRPr="006E746A">
              <w:rPr>
                <w:rStyle w:val="Hyperlink"/>
                <w:rFonts w:eastAsia="Nunito"/>
                <w:noProof/>
              </w:rPr>
              <w:t>Network firewall and Virtual Private Network</w:t>
            </w:r>
            <w:r>
              <w:rPr>
                <w:noProof/>
                <w:webHidden/>
              </w:rPr>
              <w:tab/>
            </w:r>
            <w:r>
              <w:rPr>
                <w:noProof/>
                <w:webHidden/>
              </w:rPr>
              <w:fldChar w:fldCharType="begin"/>
            </w:r>
            <w:r>
              <w:rPr>
                <w:noProof/>
                <w:webHidden/>
              </w:rPr>
              <w:instrText xml:space="preserve"> PAGEREF _Toc174562954 \h </w:instrText>
            </w:r>
            <w:r>
              <w:rPr>
                <w:noProof/>
                <w:webHidden/>
              </w:rPr>
            </w:r>
          </w:ins>
          <w:r>
            <w:rPr>
              <w:noProof/>
              <w:webHidden/>
            </w:rPr>
            <w:fldChar w:fldCharType="separate"/>
          </w:r>
          <w:ins w:id="248" w:author="Craig Parker" w:date="2024-08-14T21:21:00Z" w16du:dateUtc="2024-08-14T19:21:00Z">
            <w:r>
              <w:rPr>
                <w:noProof/>
                <w:webHidden/>
              </w:rPr>
              <w:t>38</w:t>
            </w:r>
            <w:r>
              <w:rPr>
                <w:noProof/>
                <w:webHidden/>
              </w:rPr>
              <w:fldChar w:fldCharType="end"/>
            </w:r>
            <w:r w:rsidRPr="006E746A">
              <w:rPr>
                <w:rStyle w:val="Hyperlink"/>
                <w:noProof/>
              </w:rPr>
              <w:fldChar w:fldCharType="end"/>
            </w:r>
          </w:ins>
        </w:p>
        <w:p w14:paraId="350E1D90" w14:textId="5752E643" w:rsidR="00C859D4" w:rsidRDefault="00C859D4">
          <w:pPr>
            <w:pStyle w:val="TOC1"/>
            <w:tabs>
              <w:tab w:val="left" w:pos="720"/>
              <w:tab w:val="right" w:leader="dot" w:pos="9350"/>
            </w:tabs>
            <w:rPr>
              <w:ins w:id="249"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50"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"_Toc174562955"</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eastAsia="Nunito"/>
                <w:b/>
                <w:noProof/>
              </w:rPr>
              <w:t>10.</w:t>
            </w:r>
            <w:r>
              <w:rPr>
                <w:rFonts w:asciiTheme="minorHAnsi" w:eastAsiaTheme="minorEastAsia" w:hAnsiTheme="minorHAnsi" w:cstheme="minorBidi"/>
                <w:noProof/>
                <w:kern w:val="2"/>
                <w:sz w:val="24"/>
                <w:szCs w:val="24"/>
                <w:lang w:val="en-ZA" w:eastAsia="en-ZA"/>
                <w14:ligatures w14:val="standardContextual"/>
              </w:rPr>
              <w:tab/>
            </w:r>
            <w:r w:rsidRPr="006E746A">
              <w:rPr>
                <w:rStyle w:val="Hyperlink"/>
                <w:rFonts w:eastAsia="Nunito"/>
                <w:noProof/>
              </w:rPr>
              <w:t>Local authentication and authorisation</w:t>
            </w:r>
            <w:r>
              <w:rPr>
                <w:noProof/>
                <w:webHidden/>
              </w:rPr>
              <w:tab/>
            </w:r>
            <w:r>
              <w:rPr>
                <w:noProof/>
                <w:webHidden/>
              </w:rPr>
              <w:fldChar w:fldCharType="begin"/>
            </w:r>
            <w:r>
              <w:rPr>
                <w:noProof/>
                <w:webHidden/>
              </w:rPr>
              <w:instrText xml:space="preserve"> PAGEREF _Toc174562955 \h </w:instrText>
            </w:r>
            <w:r>
              <w:rPr>
                <w:noProof/>
                <w:webHidden/>
              </w:rPr>
            </w:r>
          </w:ins>
          <w:r>
            <w:rPr>
              <w:noProof/>
              <w:webHidden/>
            </w:rPr>
            <w:fldChar w:fldCharType="separate"/>
          </w:r>
          <w:ins w:id="251" w:author="Craig Parker" w:date="2024-08-14T21:21:00Z" w16du:dateUtc="2024-08-14T19:21:00Z">
            <w:r>
              <w:rPr>
                <w:noProof/>
                <w:webHidden/>
              </w:rPr>
              <w:t>39</w:t>
            </w:r>
            <w:r>
              <w:rPr>
                <w:noProof/>
                <w:webHidden/>
              </w:rPr>
              <w:fldChar w:fldCharType="end"/>
            </w:r>
            <w:r w:rsidRPr="006E746A">
              <w:rPr>
                <w:rStyle w:val="Hyperlink"/>
                <w:noProof/>
              </w:rPr>
              <w:fldChar w:fldCharType="end"/>
            </w:r>
          </w:ins>
        </w:p>
        <w:p w14:paraId="7990F5BA" w14:textId="3F78A0D3" w:rsidR="00C859D4" w:rsidRDefault="00C859D4">
          <w:pPr>
            <w:pStyle w:val="TOC1"/>
            <w:tabs>
              <w:tab w:val="left" w:pos="720"/>
              <w:tab w:val="right" w:leader="dot" w:pos="9350"/>
            </w:tabs>
            <w:rPr>
              <w:ins w:id="252"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53"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"_Toc174562956"</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eastAsia="Nunito"/>
                <w:b/>
                <w:noProof/>
              </w:rPr>
              <w:t>11.</w:t>
            </w:r>
            <w:r>
              <w:rPr>
                <w:rFonts w:asciiTheme="minorHAnsi" w:eastAsiaTheme="minorEastAsia" w:hAnsiTheme="minorHAnsi" w:cstheme="minorBidi"/>
                <w:noProof/>
                <w:kern w:val="2"/>
                <w:sz w:val="24"/>
                <w:szCs w:val="24"/>
                <w:lang w:val="en-ZA" w:eastAsia="en-ZA"/>
                <w14:ligatures w14:val="standardContextual"/>
              </w:rPr>
              <w:tab/>
            </w:r>
            <w:r w:rsidRPr="006E746A">
              <w:rPr>
                <w:rStyle w:val="Hyperlink"/>
                <w:rFonts w:eastAsia="Nunito"/>
                <w:noProof/>
              </w:rPr>
              <w:t>Data sharing and open access</w:t>
            </w:r>
            <w:r>
              <w:rPr>
                <w:noProof/>
                <w:webHidden/>
              </w:rPr>
              <w:tab/>
            </w:r>
            <w:r>
              <w:rPr>
                <w:noProof/>
                <w:webHidden/>
              </w:rPr>
              <w:fldChar w:fldCharType="begin"/>
            </w:r>
            <w:r>
              <w:rPr>
                <w:noProof/>
                <w:webHidden/>
              </w:rPr>
              <w:instrText xml:space="preserve"> PAGEREF _Toc174562956 \h </w:instrText>
            </w:r>
            <w:r>
              <w:rPr>
                <w:noProof/>
                <w:webHidden/>
              </w:rPr>
            </w:r>
          </w:ins>
          <w:r>
            <w:rPr>
              <w:noProof/>
              <w:webHidden/>
            </w:rPr>
            <w:fldChar w:fldCharType="separate"/>
          </w:r>
          <w:ins w:id="254" w:author="Craig Parker" w:date="2024-08-14T21:21:00Z" w16du:dateUtc="2024-08-14T19:21:00Z">
            <w:r>
              <w:rPr>
                <w:noProof/>
                <w:webHidden/>
              </w:rPr>
              <w:t>39</w:t>
            </w:r>
            <w:r>
              <w:rPr>
                <w:noProof/>
                <w:webHidden/>
              </w:rPr>
              <w:fldChar w:fldCharType="end"/>
            </w:r>
            <w:r w:rsidRPr="006E746A">
              <w:rPr>
                <w:rStyle w:val="Hyperlink"/>
                <w:noProof/>
              </w:rPr>
              <w:fldChar w:fldCharType="end"/>
            </w:r>
          </w:ins>
        </w:p>
        <w:p w14:paraId="492FC74C" w14:textId="3381BFE4" w:rsidR="00C859D4" w:rsidRDefault="00C859D4">
          <w:pPr>
            <w:pStyle w:val="TOC1"/>
            <w:tabs>
              <w:tab w:val="left" w:pos="720"/>
              <w:tab w:val="right" w:leader="dot" w:pos="9350"/>
            </w:tabs>
            <w:rPr>
              <w:ins w:id="255"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56"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"_Toc174562957"</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eastAsia="Nunito"/>
                <w:b/>
                <w:noProof/>
              </w:rPr>
              <w:t>12.</w:t>
            </w:r>
            <w:r>
              <w:rPr>
                <w:rFonts w:asciiTheme="minorHAnsi" w:eastAsiaTheme="minorEastAsia" w:hAnsiTheme="minorHAnsi" w:cstheme="minorBidi"/>
                <w:noProof/>
                <w:kern w:val="2"/>
                <w:sz w:val="24"/>
                <w:szCs w:val="24"/>
                <w:lang w:val="en-ZA" w:eastAsia="en-ZA"/>
                <w14:ligatures w14:val="standardContextual"/>
              </w:rPr>
              <w:tab/>
            </w:r>
            <w:r w:rsidRPr="006E746A">
              <w:rPr>
                <w:rStyle w:val="Hyperlink"/>
                <w:rFonts w:eastAsia="Nunito"/>
                <w:noProof/>
              </w:rPr>
              <w:t>Procedure for making data available to bona fide researchers</w:t>
            </w:r>
            <w:r>
              <w:rPr>
                <w:noProof/>
                <w:webHidden/>
              </w:rPr>
              <w:tab/>
            </w:r>
            <w:r>
              <w:rPr>
                <w:noProof/>
                <w:webHidden/>
              </w:rPr>
              <w:fldChar w:fldCharType="begin"/>
            </w:r>
            <w:r>
              <w:rPr>
                <w:noProof/>
                <w:webHidden/>
              </w:rPr>
              <w:instrText xml:space="preserve"> PAGEREF _Toc174562957 \h </w:instrText>
            </w:r>
            <w:r>
              <w:rPr>
                <w:noProof/>
                <w:webHidden/>
              </w:rPr>
            </w:r>
          </w:ins>
          <w:r>
            <w:rPr>
              <w:noProof/>
              <w:webHidden/>
            </w:rPr>
            <w:fldChar w:fldCharType="separate"/>
          </w:r>
          <w:ins w:id="257" w:author="Craig Parker" w:date="2024-08-14T21:21:00Z" w16du:dateUtc="2024-08-14T19:21:00Z">
            <w:r>
              <w:rPr>
                <w:noProof/>
                <w:webHidden/>
              </w:rPr>
              <w:t>40</w:t>
            </w:r>
            <w:r>
              <w:rPr>
                <w:noProof/>
                <w:webHidden/>
              </w:rPr>
              <w:fldChar w:fldCharType="end"/>
            </w:r>
            <w:r w:rsidRPr="006E746A">
              <w:rPr>
                <w:rStyle w:val="Hyperlink"/>
                <w:noProof/>
              </w:rPr>
              <w:fldChar w:fldCharType="end"/>
            </w:r>
          </w:ins>
        </w:p>
        <w:p w14:paraId="48FD89A6" w14:textId="45BEDE8D" w:rsidR="00C859D4" w:rsidRDefault="00C859D4">
          <w:pPr>
            <w:pStyle w:val="TOC1"/>
            <w:tabs>
              <w:tab w:val="left" w:pos="720"/>
              <w:tab w:val="right" w:leader="dot" w:pos="9350"/>
            </w:tabs>
            <w:rPr>
              <w:ins w:id="258"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59"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"_Toc174562958"</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b/>
                <w:noProof/>
              </w:rPr>
              <w:t>13.</w:t>
            </w:r>
            <w:r>
              <w:rPr>
                <w:rFonts w:asciiTheme="minorHAnsi" w:eastAsiaTheme="minorEastAsia" w:hAnsiTheme="minorHAnsi" w:cstheme="minorBidi"/>
                <w:noProof/>
                <w:kern w:val="2"/>
                <w:sz w:val="24"/>
                <w:szCs w:val="24"/>
                <w:lang w:val="en-ZA" w:eastAsia="en-ZA"/>
                <w14:ligatures w14:val="standardContextual"/>
              </w:rPr>
              <w:tab/>
            </w:r>
            <w:r w:rsidRPr="006E746A">
              <w:rPr>
                <w:rStyle w:val="Hyperlink"/>
                <w:noProof/>
              </w:rPr>
              <w:t>Governance of data sharing</w:t>
            </w:r>
            <w:r>
              <w:rPr>
                <w:noProof/>
                <w:webHidden/>
              </w:rPr>
              <w:tab/>
            </w:r>
            <w:r>
              <w:rPr>
                <w:noProof/>
                <w:webHidden/>
              </w:rPr>
              <w:fldChar w:fldCharType="begin"/>
            </w:r>
            <w:r>
              <w:rPr>
                <w:noProof/>
                <w:webHidden/>
              </w:rPr>
              <w:instrText xml:space="preserve"> PAGEREF _Toc174562958 \h </w:instrText>
            </w:r>
            <w:r>
              <w:rPr>
                <w:noProof/>
                <w:webHidden/>
              </w:rPr>
            </w:r>
          </w:ins>
          <w:r>
            <w:rPr>
              <w:noProof/>
              <w:webHidden/>
            </w:rPr>
            <w:fldChar w:fldCharType="separate"/>
          </w:r>
          <w:ins w:id="260" w:author="Craig Parker" w:date="2024-08-14T21:21:00Z" w16du:dateUtc="2024-08-14T19:21:00Z">
            <w:r>
              <w:rPr>
                <w:noProof/>
                <w:webHidden/>
              </w:rPr>
              <w:t>42</w:t>
            </w:r>
            <w:r>
              <w:rPr>
                <w:noProof/>
                <w:webHidden/>
              </w:rPr>
              <w:fldChar w:fldCharType="end"/>
            </w:r>
            <w:r w:rsidRPr="006E746A">
              <w:rPr>
                <w:rStyle w:val="Hyperlink"/>
                <w:noProof/>
              </w:rPr>
              <w:fldChar w:fldCharType="end"/>
            </w:r>
          </w:ins>
        </w:p>
        <w:p w14:paraId="41967361" w14:textId="7413A881" w:rsidR="00C859D4" w:rsidRDefault="00C859D4">
          <w:pPr>
            <w:pStyle w:val="TOC1"/>
            <w:tabs>
              <w:tab w:val="left" w:pos="720"/>
              <w:tab w:val="right" w:leader="dot" w:pos="9350"/>
            </w:tabs>
            <w:rPr>
              <w:ins w:id="261"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62"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"_Toc174562959"</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b/>
                <w:noProof/>
              </w:rPr>
              <w:t>14.</w:t>
            </w:r>
            <w:r>
              <w:rPr>
                <w:rFonts w:asciiTheme="minorHAnsi" w:eastAsiaTheme="minorEastAsia" w:hAnsiTheme="minorHAnsi" w:cstheme="minorBidi"/>
                <w:noProof/>
                <w:kern w:val="2"/>
                <w:sz w:val="24"/>
                <w:szCs w:val="24"/>
                <w:lang w:val="en-ZA" w:eastAsia="en-ZA"/>
                <w14:ligatures w14:val="standardContextual"/>
              </w:rPr>
              <w:tab/>
            </w:r>
            <w:r w:rsidRPr="006E746A">
              <w:rPr>
                <w:rStyle w:val="Hyperlink"/>
                <w:noProof/>
              </w:rPr>
              <w:t>Data retention</w:t>
            </w:r>
            <w:r>
              <w:rPr>
                <w:noProof/>
                <w:webHidden/>
              </w:rPr>
              <w:tab/>
            </w:r>
            <w:r>
              <w:rPr>
                <w:noProof/>
                <w:webHidden/>
              </w:rPr>
              <w:fldChar w:fldCharType="begin"/>
            </w:r>
            <w:r>
              <w:rPr>
                <w:noProof/>
                <w:webHidden/>
              </w:rPr>
              <w:instrText xml:space="preserve"> PAGEREF _Toc174562959 \h </w:instrText>
            </w:r>
            <w:r>
              <w:rPr>
                <w:noProof/>
                <w:webHidden/>
              </w:rPr>
            </w:r>
          </w:ins>
          <w:r>
            <w:rPr>
              <w:noProof/>
              <w:webHidden/>
            </w:rPr>
            <w:fldChar w:fldCharType="separate"/>
          </w:r>
          <w:ins w:id="263" w:author="Craig Parker" w:date="2024-08-14T21:21:00Z" w16du:dateUtc="2024-08-14T19:21:00Z">
            <w:r>
              <w:rPr>
                <w:noProof/>
                <w:webHidden/>
              </w:rPr>
              <w:t>45</w:t>
            </w:r>
            <w:r>
              <w:rPr>
                <w:noProof/>
                <w:webHidden/>
              </w:rPr>
              <w:fldChar w:fldCharType="end"/>
            </w:r>
            <w:r w:rsidRPr="006E746A">
              <w:rPr>
                <w:rStyle w:val="Hyperlink"/>
                <w:noProof/>
              </w:rPr>
              <w:fldChar w:fldCharType="end"/>
            </w:r>
          </w:ins>
        </w:p>
        <w:p w14:paraId="43D5346B" w14:textId="4097AD79" w:rsidR="00C859D4" w:rsidRDefault="00C859D4">
          <w:pPr>
            <w:pStyle w:val="TOC1"/>
            <w:tabs>
              <w:tab w:val="left" w:pos="720"/>
              <w:tab w:val="right" w:leader="dot" w:pos="9350"/>
            </w:tabs>
            <w:rPr>
              <w:ins w:id="264"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65"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"_Toc174562960"</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b/>
                <w:noProof/>
              </w:rPr>
              <w:t>15.</w:t>
            </w:r>
            <w:r>
              <w:rPr>
                <w:rFonts w:asciiTheme="minorHAnsi" w:eastAsiaTheme="minorEastAsia" w:hAnsiTheme="minorHAnsi" w:cstheme="minorBidi"/>
                <w:noProof/>
                <w:kern w:val="2"/>
                <w:sz w:val="24"/>
                <w:szCs w:val="24"/>
                <w:lang w:val="en-ZA" w:eastAsia="en-ZA"/>
                <w14:ligatures w14:val="standardContextual"/>
              </w:rPr>
              <w:tab/>
            </w:r>
            <w:r w:rsidRPr="006E746A">
              <w:rPr>
                <w:rStyle w:val="Hyperlink"/>
                <w:noProof/>
              </w:rPr>
              <w:t>Roles and responsibilities</w:t>
            </w:r>
            <w:r>
              <w:rPr>
                <w:noProof/>
                <w:webHidden/>
              </w:rPr>
              <w:tab/>
            </w:r>
            <w:r>
              <w:rPr>
                <w:noProof/>
                <w:webHidden/>
              </w:rPr>
              <w:fldChar w:fldCharType="begin"/>
            </w:r>
            <w:r>
              <w:rPr>
                <w:noProof/>
                <w:webHidden/>
              </w:rPr>
              <w:instrText xml:space="preserve"> PAGEREF _Toc174562960 \h </w:instrText>
            </w:r>
            <w:r>
              <w:rPr>
                <w:noProof/>
                <w:webHidden/>
              </w:rPr>
            </w:r>
          </w:ins>
          <w:r>
            <w:rPr>
              <w:noProof/>
              <w:webHidden/>
            </w:rPr>
            <w:fldChar w:fldCharType="separate"/>
          </w:r>
          <w:ins w:id="266" w:author="Craig Parker" w:date="2024-08-14T21:21:00Z" w16du:dateUtc="2024-08-14T19:21:00Z">
            <w:r>
              <w:rPr>
                <w:noProof/>
                <w:webHidden/>
              </w:rPr>
              <w:t>46</w:t>
            </w:r>
            <w:r>
              <w:rPr>
                <w:noProof/>
                <w:webHidden/>
              </w:rPr>
              <w:fldChar w:fldCharType="end"/>
            </w:r>
            <w:r w:rsidRPr="006E746A">
              <w:rPr>
                <w:rStyle w:val="Hyperlink"/>
                <w:noProof/>
              </w:rPr>
              <w:fldChar w:fldCharType="end"/>
            </w:r>
          </w:ins>
        </w:p>
        <w:p w14:paraId="6548C117" w14:textId="6A54C654" w:rsidR="00C859D4" w:rsidRDefault="00C859D4">
          <w:pPr>
            <w:pStyle w:val="TOC1"/>
            <w:tabs>
              <w:tab w:val="left" w:pos="720"/>
              <w:tab w:val="right" w:leader="dot" w:pos="9350"/>
            </w:tabs>
            <w:rPr>
              <w:ins w:id="267"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68"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"_Toc174562961"</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b/>
                <w:noProof/>
              </w:rPr>
              <w:t>16.</w:t>
            </w:r>
            <w:r>
              <w:rPr>
                <w:rFonts w:asciiTheme="minorHAnsi" w:eastAsiaTheme="minorEastAsia" w:hAnsiTheme="minorHAnsi" w:cstheme="minorBidi"/>
                <w:noProof/>
                <w:kern w:val="2"/>
                <w:sz w:val="24"/>
                <w:szCs w:val="24"/>
                <w:lang w:val="en-ZA" w:eastAsia="en-ZA"/>
                <w14:ligatures w14:val="standardContextual"/>
              </w:rPr>
              <w:tab/>
            </w:r>
            <w:r w:rsidRPr="006E746A">
              <w:rPr>
                <w:rStyle w:val="Hyperlink"/>
                <w:noProof/>
              </w:rPr>
              <w:t>Assessment and revision</w:t>
            </w:r>
            <w:r>
              <w:rPr>
                <w:noProof/>
                <w:webHidden/>
              </w:rPr>
              <w:tab/>
            </w:r>
            <w:r>
              <w:rPr>
                <w:noProof/>
                <w:webHidden/>
              </w:rPr>
              <w:fldChar w:fldCharType="begin"/>
            </w:r>
            <w:r>
              <w:rPr>
                <w:noProof/>
                <w:webHidden/>
              </w:rPr>
              <w:instrText xml:space="preserve"> PAGEREF _Toc174562961 \h </w:instrText>
            </w:r>
            <w:r>
              <w:rPr>
                <w:noProof/>
                <w:webHidden/>
              </w:rPr>
            </w:r>
          </w:ins>
          <w:r>
            <w:rPr>
              <w:noProof/>
              <w:webHidden/>
            </w:rPr>
            <w:fldChar w:fldCharType="separate"/>
          </w:r>
          <w:ins w:id="269" w:author="Craig Parker" w:date="2024-08-14T21:21:00Z" w16du:dateUtc="2024-08-14T19:21:00Z">
            <w:r>
              <w:rPr>
                <w:noProof/>
                <w:webHidden/>
              </w:rPr>
              <w:t>48</w:t>
            </w:r>
            <w:r>
              <w:rPr>
                <w:noProof/>
                <w:webHidden/>
              </w:rPr>
              <w:fldChar w:fldCharType="end"/>
            </w:r>
            <w:r w:rsidRPr="006E746A">
              <w:rPr>
                <w:rStyle w:val="Hyperlink"/>
                <w:noProof/>
              </w:rPr>
              <w:fldChar w:fldCharType="end"/>
            </w:r>
          </w:ins>
        </w:p>
        <w:p w14:paraId="33246F7D" w14:textId="4E2262B2" w:rsidR="00C859D4" w:rsidRDefault="00C859D4">
          <w:pPr>
            <w:pStyle w:val="TOC2"/>
            <w:tabs>
              <w:tab w:val="right" w:leader="dot" w:pos="9350"/>
            </w:tabs>
            <w:rPr>
              <w:ins w:id="270"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71"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"_Toc174562962"</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hAnsi="Nunito"/>
                <w:noProof/>
                <w:lang w:val="en-ZA"/>
              </w:rPr>
              <w:t>16.1. Assessment scope</w:t>
            </w:r>
            <w:r>
              <w:rPr>
                <w:noProof/>
                <w:webHidden/>
              </w:rPr>
              <w:tab/>
            </w:r>
            <w:r>
              <w:rPr>
                <w:noProof/>
                <w:webHidden/>
              </w:rPr>
              <w:fldChar w:fldCharType="begin"/>
            </w:r>
            <w:r>
              <w:rPr>
                <w:noProof/>
                <w:webHidden/>
              </w:rPr>
              <w:instrText xml:space="preserve"> PAGEREF _Toc174562962 \h </w:instrText>
            </w:r>
            <w:r>
              <w:rPr>
                <w:noProof/>
                <w:webHidden/>
              </w:rPr>
            </w:r>
          </w:ins>
          <w:r>
            <w:rPr>
              <w:noProof/>
              <w:webHidden/>
            </w:rPr>
            <w:fldChar w:fldCharType="separate"/>
          </w:r>
          <w:ins w:id="272" w:author="Craig Parker" w:date="2024-08-14T21:21:00Z" w16du:dateUtc="2024-08-14T19:21:00Z">
            <w:r>
              <w:rPr>
                <w:noProof/>
                <w:webHidden/>
              </w:rPr>
              <w:t>48</w:t>
            </w:r>
            <w:r>
              <w:rPr>
                <w:noProof/>
                <w:webHidden/>
              </w:rPr>
              <w:fldChar w:fldCharType="end"/>
            </w:r>
            <w:r w:rsidRPr="006E746A">
              <w:rPr>
                <w:rStyle w:val="Hyperlink"/>
                <w:noProof/>
              </w:rPr>
              <w:fldChar w:fldCharType="end"/>
            </w:r>
          </w:ins>
        </w:p>
        <w:p w14:paraId="17D5E9FA" w14:textId="7A3EB0E8" w:rsidR="00C859D4" w:rsidRDefault="00C859D4">
          <w:pPr>
            <w:pStyle w:val="TOC2"/>
            <w:tabs>
              <w:tab w:val="right" w:leader="dot" w:pos="9350"/>
            </w:tabs>
            <w:rPr>
              <w:ins w:id="273"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74"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"_Toc174562963"</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hAnsi="Nunito"/>
                <w:noProof/>
                <w:lang w:val="en-ZA"/>
              </w:rPr>
              <w:t>16.2. Revision process</w:t>
            </w:r>
            <w:r>
              <w:rPr>
                <w:noProof/>
                <w:webHidden/>
              </w:rPr>
              <w:tab/>
            </w:r>
            <w:r>
              <w:rPr>
                <w:noProof/>
                <w:webHidden/>
              </w:rPr>
              <w:fldChar w:fldCharType="begin"/>
            </w:r>
            <w:r>
              <w:rPr>
                <w:noProof/>
                <w:webHidden/>
              </w:rPr>
              <w:instrText xml:space="preserve"> PAGEREF _Toc174562963 \h </w:instrText>
            </w:r>
            <w:r>
              <w:rPr>
                <w:noProof/>
                <w:webHidden/>
              </w:rPr>
            </w:r>
          </w:ins>
          <w:r>
            <w:rPr>
              <w:noProof/>
              <w:webHidden/>
            </w:rPr>
            <w:fldChar w:fldCharType="separate"/>
          </w:r>
          <w:ins w:id="275" w:author="Craig Parker" w:date="2024-08-14T21:21:00Z" w16du:dateUtc="2024-08-14T19:21:00Z">
            <w:r>
              <w:rPr>
                <w:noProof/>
                <w:webHidden/>
              </w:rPr>
              <w:t>49</w:t>
            </w:r>
            <w:r>
              <w:rPr>
                <w:noProof/>
                <w:webHidden/>
              </w:rPr>
              <w:fldChar w:fldCharType="end"/>
            </w:r>
            <w:r w:rsidRPr="006E746A">
              <w:rPr>
                <w:rStyle w:val="Hyperlink"/>
                <w:noProof/>
              </w:rPr>
              <w:fldChar w:fldCharType="end"/>
            </w:r>
          </w:ins>
        </w:p>
        <w:p w14:paraId="047DCDF4" w14:textId="28FF99EE" w:rsidR="00C859D4" w:rsidRDefault="00C859D4">
          <w:pPr>
            <w:pStyle w:val="TOC1"/>
            <w:tabs>
              <w:tab w:val="left" w:pos="720"/>
              <w:tab w:val="right" w:leader="dot" w:pos="9350"/>
            </w:tabs>
            <w:rPr>
              <w:ins w:id="276"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77"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"_Toc174562964"</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b/>
                <w:noProof/>
              </w:rPr>
              <w:t>17.</w:t>
            </w:r>
            <w:r>
              <w:rPr>
                <w:rFonts w:asciiTheme="minorHAnsi" w:eastAsiaTheme="minorEastAsia" w:hAnsiTheme="minorHAnsi" w:cstheme="minorBidi"/>
                <w:noProof/>
                <w:kern w:val="2"/>
                <w:sz w:val="24"/>
                <w:szCs w:val="24"/>
                <w:lang w:val="en-ZA" w:eastAsia="en-ZA"/>
                <w14:ligatures w14:val="standardContextual"/>
              </w:rPr>
              <w:tab/>
            </w:r>
            <w:r w:rsidRPr="006E746A">
              <w:rPr>
                <w:rStyle w:val="Hyperlink"/>
                <w:noProof/>
              </w:rPr>
              <w:t>Annex 1: Key data sources</w:t>
            </w:r>
            <w:r>
              <w:rPr>
                <w:noProof/>
                <w:webHidden/>
              </w:rPr>
              <w:tab/>
            </w:r>
            <w:r>
              <w:rPr>
                <w:noProof/>
                <w:webHidden/>
              </w:rPr>
              <w:fldChar w:fldCharType="begin"/>
            </w:r>
            <w:r>
              <w:rPr>
                <w:noProof/>
                <w:webHidden/>
              </w:rPr>
              <w:instrText xml:space="preserve"> PAGEREF _Toc174562964 \h </w:instrText>
            </w:r>
            <w:r>
              <w:rPr>
                <w:noProof/>
                <w:webHidden/>
              </w:rPr>
            </w:r>
          </w:ins>
          <w:r>
            <w:rPr>
              <w:noProof/>
              <w:webHidden/>
            </w:rPr>
            <w:fldChar w:fldCharType="separate"/>
          </w:r>
          <w:ins w:id="278" w:author="Craig Parker" w:date="2024-08-14T21:21:00Z" w16du:dateUtc="2024-08-14T19:21:00Z">
            <w:r>
              <w:rPr>
                <w:noProof/>
                <w:webHidden/>
              </w:rPr>
              <w:t>1</w:t>
            </w:r>
            <w:r>
              <w:rPr>
                <w:noProof/>
                <w:webHidden/>
              </w:rPr>
              <w:fldChar w:fldCharType="end"/>
            </w:r>
            <w:r w:rsidRPr="006E746A">
              <w:rPr>
                <w:rStyle w:val="Hyperlink"/>
                <w:noProof/>
              </w:rPr>
              <w:fldChar w:fldCharType="end"/>
            </w:r>
          </w:ins>
        </w:p>
        <w:p w14:paraId="6952AA9B" w14:textId="7E67B0C9" w:rsidR="00C859D4" w:rsidRDefault="00C859D4">
          <w:pPr>
            <w:pStyle w:val="TOC1"/>
            <w:tabs>
              <w:tab w:val="right" w:leader="dot" w:pos="9350"/>
            </w:tabs>
            <w:rPr>
              <w:ins w:id="279"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80"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"_Toc174562965"</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hAnsi="Nunito"/>
                <w:b/>
                <w:bCs/>
                <w:noProof/>
              </w:rPr>
              <w:t>Annex 2: Personal information processing agreement</w:t>
            </w:r>
            <w:r>
              <w:rPr>
                <w:noProof/>
                <w:webHidden/>
              </w:rPr>
              <w:tab/>
            </w:r>
            <w:r>
              <w:rPr>
                <w:noProof/>
                <w:webHidden/>
              </w:rPr>
              <w:fldChar w:fldCharType="begin"/>
            </w:r>
            <w:r>
              <w:rPr>
                <w:noProof/>
                <w:webHidden/>
              </w:rPr>
              <w:instrText xml:space="preserve"> PAGEREF _Toc174562965 \h </w:instrText>
            </w:r>
            <w:r>
              <w:rPr>
                <w:noProof/>
                <w:webHidden/>
              </w:rPr>
            </w:r>
          </w:ins>
          <w:r>
            <w:rPr>
              <w:noProof/>
              <w:webHidden/>
            </w:rPr>
            <w:fldChar w:fldCharType="separate"/>
          </w:r>
          <w:ins w:id="281" w:author="Craig Parker" w:date="2024-08-14T21:21:00Z" w16du:dateUtc="2024-08-14T19:21:00Z">
            <w:r>
              <w:rPr>
                <w:noProof/>
                <w:webHidden/>
              </w:rPr>
              <w:t>1</w:t>
            </w:r>
            <w:r>
              <w:rPr>
                <w:noProof/>
                <w:webHidden/>
              </w:rPr>
              <w:fldChar w:fldCharType="end"/>
            </w:r>
            <w:r w:rsidRPr="006E746A">
              <w:rPr>
                <w:rStyle w:val="Hyperlink"/>
                <w:noProof/>
              </w:rPr>
              <w:fldChar w:fldCharType="end"/>
            </w:r>
          </w:ins>
        </w:p>
        <w:p w14:paraId="2367F984" w14:textId="43D4B3BC" w:rsidR="00C859D4" w:rsidRDefault="00C859D4">
          <w:pPr>
            <w:pStyle w:val="TOC1"/>
            <w:tabs>
              <w:tab w:val="right" w:leader="dot" w:pos="9350"/>
            </w:tabs>
            <w:rPr>
              <w:ins w:id="282"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83"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"_Toc174562966"</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eastAsia="Nunito" w:hAnsi="Nunito"/>
                <w:b/>
                <w:bCs/>
                <w:noProof/>
              </w:rPr>
              <w:t>Annex 3: Ethics notification letter</w:t>
            </w:r>
            <w:r>
              <w:rPr>
                <w:noProof/>
                <w:webHidden/>
              </w:rPr>
              <w:tab/>
            </w:r>
            <w:r>
              <w:rPr>
                <w:noProof/>
                <w:webHidden/>
              </w:rPr>
              <w:fldChar w:fldCharType="begin"/>
            </w:r>
            <w:r>
              <w:rPr>
                <w:noProof/>
                <w:webHidden/>
              </w:rPr>
              <w:instrText xml:space="preserve"> PAGEREF _Toc174562966 \h </w:instrText>
            </w:r>
            <w:r>
              <w:rPr>
                <w:noProof/>
                <w:webHidden/>
              </w:rPr>
            </w:r>
          </w:ins>
          <w:r>
            <w:rPr>
              <w:noProof/>
              <w:webHidden/>
            </w:rPr>
            <w:fldChar w:fldCharType="separate"/>
          </w:r>
          <w:ins w:id="284" w:author="Craig Parker" w:date="2024-08-14T21:21:00Z" w16du:dateUtc="2024-08-14T19:21:00Z">
            <w:r>
              <w:rPr>
                <w:noProof/>
                <w:webHidden/>
              </w:rPr>
              <w:t>2</w:t>
            </w:r>
            <w:r>
              <w:rPr>
                <w:noProof/>
                <w:webHidden/>
              </w:rPr>
              <w:fldChar w:fldCharType="end"/>
            </w:r>
            <w:r w:rsidRPr="006E746A">
              <w:rPr>
                <w:rStyle w:val="Hyperlink"/>
                <w:noProof/>
              </w:rPr>
              <w:fldChar w:fldCharType="end"/>
            </w:r>
          </w:ins>
        </w:p>
        <w:p w14:paraId="66DC046F" w14:textId="4363608C" w:rsidR="00C859D4" w:rsidRDefault="00C859D4">
          <w:pPr>
            <w:pStyle w:val="TOC1"/>
            <w:tabs>
              <w:tab w:val="right" w:leader="dot" w:pos="9350"/>
            </w:tabs>
            <w:rPr>
              <w:ins w:id="285"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86"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"_Toc174562967"</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eastAsia="Nunito" w:hAnsi="Nunito"/>
                <w:b/>
                <w:bCs/>
                <w:noProof/>
              </w:rPr>
              <w:t>Annex 4: Data Access Committee: Data Request form</w:t>
            </w:r>
            <w:r>
              <w:rPr>
                <w:noProof/>
                <w:webHidden/>
              </w:rPr>
              <w:tab/>
            </w:r>
            <w:r>
              <w:rPr>
                <w:noProof/>
                <w:webHidden/>
              </w:rPr>
              <w:fldChar w:fldCharType="begin"/>
            </w:r>
            <w:r>
              <w:rPr>
                <w:noProof/>
                <w:webHidden/>
              </w:rPr>
              <w:instrText xml:space="preserve"> PAGEREF _Toc174562967 \h </w:instrText>
            </w:r>
            <w:r>
              <w:rPr>
                <w:noProof/>
                <w:webHidden/>
              </w:rPr>
            </w:r>
          </w:ins>
          <w:r>
            <w:rPr>
              <w:noProof/>
              <w:webHidden/>
            </w:rPr>
            <w:fldChar w:fldCharType="separate"/>
          </w:r>
          <w:ins w:id="287" w:author="Craig Parker" w:date="2024-08-14T21:21:00Z" w16du:dateUtc="2024-08-14T19:21:00Z">
            <w:r>
              <w:rPr>
                <w:noProof/>
                <w:webHidden/>
              </w:rPr>
              <w:t>4</w:t>
            </w:r>
            <w:r>
              <w:rPr>
                <w:noProof/>
                <w:webHidden/>
              </w:rPr>
              <w:fldChar w:fldCharType="end"/>
            </w:r>
            <w:r w:rsidRPr="006E746A">
              <w:rPr>
                <w:rStyle w:val="Hyperlink"/>
                <w:noProof/>
              </w:rPr>
              <w:fldChar w:fldCharType="end"/>
            </w:r>
          </w:ins>
        </w:p>
        <w:p w14:paraId="21A2FB1B" w14:textId="2CFC0C4E" w:rsidR="00C859D4" w:rsidRDefault="00C859D4">
          <w:pPr>
            <w:pStyle w:val="TOC1"/>
            <w:tabs>
              <w:tab w:val="right" w:leader="dot" w:pos="9350"/>
            </w:tabs>
            <w:rPr>
              <w:ins w:id="288" w:author="Craig Parker" w:date="2024-08-14T21:21:00Z" w16du:dateUtc="2024-08-14T19:21:00Z"/>
              <w:rFonts w:asciiTheme="minorHAnsi" w:eastAsiaTheme="minorEastAsia" w:hAnsiTheme="minorHAnsi" w:cstheme="minorBidi"/>
              <w:noProof/>
              <w:kern w:val="2"/>
              <w:sz w:val="24"/>
              <w:szCs w:val="24"/>
              <w:lang w:val="en-ZA" w:eastAsia="en-ZA"/>
              <w14:ligatures w14:val="standardContextual"/>
            </w:rPr>
          </w:pPr>
          <w:ins w:id="289" w:author="Craig Parker" w:date="2024-08-14T21:21:00Z" w16du:dateUtc="2024-08-14T19:21:00Z">
            <w:r w:rsidRPr="006E746A">
              <w:rPr>
                <w:rStyle w:val="Hyperlink"/>
                <w:noProof/>
              </w:rPr>
              <w:fldChar w:fldCharType="begin"/>
            </w:r>
            <w:r w:rsidRPr="006E746A">
              <w:rPr>
                <w:rStyle w:val="Hyperlink"/>
                <w:noProof/>
              </w:rPr>
              <w:instrText xml:space="preserve"> </w:instrText>
            </w:r>
            <w:r>
              <w:rPr>
                <w:noProof/>
              </w:rPr>
              <w:instrText>HYPERLINK \l "_Toc174562968"</w:instrText>
            </w:r>
            <w:r w:rsidRPr="006E746A">
              <w:rPr>
                <w:rStyle w:val="Hyperlink"/>
                <w:noProof/>
              </w:rPr>
              <w:instrText xml:space="preserve"> </w:instrText>
            </w:r>
            <w:r w:rsidRPr="006E746A">
              <w:rPr>
                <w:rStyle w:val="Hyperlink"/>
                <w:noProof/>
              </w:rPr>
            </w:r>
            <w:r w:rsidRPr="006E746A">
              <w:rPr>
                <w:rStyle w:val="Hyperlink"/>
                <w:noProof/>
              </w:rPr>
              <w:fldChar w:fldCharType="separate"/>
            </w:r>
            <w:r w:rsidRPr="006E746A">
              <w:rPr>
                <w:rStyle w:val="Hyperlink"/>
                <w:rFonts w:ascii="Nunito" w:hAnsi="Nunito"/>
                <w:noProof/>
              </w:rPr>
              <w:t>References</w:t>
            </w:r>
            <w:r>
              <w:rPr>
                <w:noProof/>
                <w:webHidden/>
              </w:rPr>
              <w:tab/>
            </w:r>
            <w:r>
              <w:rPr>
                <w:noProof/>
                <w:webHidden/>
              </w:rPr>
              <w:fldChar w:fldCharType="begin"/>
            </w:r>
            <w:r>
              <w:rPr>
                <w:noProof/>
                <w:webHidden/>
              </w:rPr>
              <w:instrText xml:space="preserve"> PAGEREF _Toc174562968 \h </w:instrText>
            </w:r>
            <w:r>
              <w:rPr>
                <w:noProof/>
                <w:webHidden/>
              </w:rPr>
            </w:r>
          </w:ins>
          <w:r>
            <w:rPr>
              <w:noProof/>
              <w:webHidden/>
            </w:rPr>
            <w:fldChar w:fldCharType="separate"/>
          </w:r>
          <w:ins w:id="290" w:author="Craig Parker" w:date="2024-08-14T21:21:00Z" w16du:dateUtc="2024-08-14T19:21:00Z">
            <w:r>
              <w:rPr>
                <w:noProof/>
                <w:webHidden/>
              </w:rPr>
              <w:t>7</w:t>
            </w:r>
            <w:r>
              <w:rPr>
                <w:noProof/>
                <w:webHidden/>
              </w:rPr>
              <w:fldChar w:fldCharType="end"/>
            </w:r>
            <w:r w:rsidRPr="006E746A">
              <w:rPr>
                <w:rStyle w:val="Hyperlink"/>
                <w:noProof/>
              </w:rPr>
              <w:fldChar w:fldCharType="end"/>
            </w:r>
          </w:ins>
        </w:p>
        <w:p w14:paraId="556DE4F6" w14:textId="0487FA0D" w:rsidR="006013EC" w:rsidRPr="002E4822" w:rsidDel="00B64181" w:rsidRDefault="006013EC">
          <w:pPr>
            <w:pStyle w:val="TOC1"/>
            <w:tabs>
              <w:tab w:val="right" w:leader="dot" w:pos="9350"/>
            </w:tabs>
            <w:rPr>
              <w:del w:id="291" w:author="Craig Parker" w:date="2024-08-14T16:49:00Z" w16du:dateUtc="2024-08-14T14:49:00Z"/>
              <w:rFonts w:ascii="Nunito" w:eastAsiaTheme="minorEastAsia" w:hAnsi="Nunito" w:cstheme="minorBidi"/>
              <w:noProof/>
              <w:kern w:val="2"/>
              <w:sz w:val="20"/>
              <w:lang w:val="en-ZA" w:eastAsia="en-ZA"/>
              <w14:ligatures w14:val="standardContextual"/>
            </w:rPr>
          </w:pPr>
          <w:del w:id="292" w:author="Craig Parker" w:date="2024-08-14T16:49:00Z" w16du:dateUtc="2024-08-14T14:49:00Z">
            <w:r w:rsidRPr="00B64181" w:rsidDel="00B64181">
              <w:rPr>
                <w:rFonts w:eastAsia="Nunito"/>
                <w:noProof/>
                <w:rPrChange w:id="293" w:author="Craig Parker" w:date="2024-08-14T16:49:00Z" w16du:dateUtc="2024-08-14T14:49:00Z">
                  <w:rPr>
                    <w:rStyle w:val="Hyperlink"/>
                    <w:rFonts w:ascii="Nunito" w:eastAsia="Nunito" w:hAnsi="Nunito" w:cs="Nunito"/>
                    <w:noProof/>
                    <w:sz w:val="20"/>
                  </w:rPr>
                </w:rPrChange>
              </w:rPr>
              <w:delText>Table of contents</w:delText>
            </w:r>
            <w:r w:rsidRPr="002E4822" w:rsidDel="00B64181">
              <w:rPr>
                <w:rFonts w:ascii="Nunito" w:hAnsi="Nunito"/>
                <w:noProof/>
                <w:webHidden/>
                <w:sz w:val="20"/>
              </w:rPr>
              <w:tab/>
              <w:delText>2</w:delText>
            </w:r>
          </w:del>
        </w:p>
        <w:p w14:paraId="73F5A7AD" w14:textId="5A560B88" w:rsidR="006013EC" w:rsidRPr="002E4822" w:rsidDel="00B64181" w:rsidRDefault="006013EC">
          <w:pPr>
            <w:pStyle w:val="TOC2"/>
            <w:tabs>
              <w:tab w:val="right" w:leader="dot" w:pos="9350"/>
            </w:tabs>
            <w:rPr>
              <w:del w:id="294" w:author="Craig Parker" w:date="2024-08-14T16:49:00Z" w16du:dateUtc="2024-08-14T14:49:00Z"/>
              <w:rFonts w:ascii="Nunito" w:eastAsiaTheme="minorEastAsia" w:hAnsi="Nunito" w:cstheme="minorBidi"/>
              <w:noProof/>
              <w:kern w:val="2"/>
              <w:sz w:val="20"/>
              <w:lang w:val="en-ZA" w:eastAsia="en-ZA"/>
              <w14:ligatures w14:val="standardContextual"/>
            </w:rPr>
          </w:pPr>
          <w:del w:id="295" w:author="Craig Parker" w:date="2024-08-14T16:49:00Z" w16du:dateUtc="2024-08-14T14:49:00Z">
            <w:r w:rsidRPr="00B64181" w:rsidDel="00B64181">
              <w:rPr>
                <w:rFonts w:eastAsia="Nunito"/>
                <w:noProof/>
                <w:rPrChange w:id="296" w:author="Craig Parker" w:date="2024-08-14T16:49:00Z" w16du:dateUtc="2024-08-14T14:49:00Z">
                  <w:rPr>
                    <w:rStyle w:val="Hyperlink"/>
                    <w:rFonts w:ascii="Nunito" w:eastAsia="Nunito" w:hAnsi="Nunito" w:cs="Nunito"/>
                    <w:noProof/>
                    <w:sz w:val="20"/>
                  </w:rPr>
                </w:rPrChange>
              </w:rPr>
              <w:delText>Acronyms</w:delText>
            </w:r>
            <w:r w:rsidRPr="002E4822" w:rsidDel="00B64181">
              <w:rPr>
                <w:rFonts w:ascii="Nunito" w:hAnsi="Nunito"/>
                <w:noProof/>
                <w:webHidden/>
                <w:sz w:val="20"/>
              </w:rPr>
              <w:tab/>
              <w:delText>4</w:delText>
            </w:r>
          </w:del>
        </w:p>
        <w:p w14:paraId="322E90C8" w14:textId="3348B7EC" w:rsidR="006013EC" w:rsidRPr="002E4822" w:rsidDel="00B64181" w:rsidRDefault="006013EC">
          <w:pPr>
            <w:pStyle w:val="TOC2"/>
            <w:tabs>
              <w:tab w:val="right" w:leader="dot" w:pos="9350"/>
            </w:tabs>
            <w:rPr>
              <w:del w:id="297" w:author="Craig Parker" w:date="2024-08-14T16:49:00Z" w16du:dateUtc="2024-08-14T14:49:00Z"/>
              <w:rFonts w:ascii="Nunito" w:eastAsiaTheme="minorEastAsia" w:hAnsi="Nunito" w:cstheme="minorBidi"/>
              <w:noProof/>
              <w:kern w:val="2"/>
              <w:sz w:val="20"/>
              <w:lang w:val="en-ZA" w:eastAsia="en-ZA"/>
              <w14:ligatures w14:val="standardContextual"/>
            </w:rPr>
          </w:pPr>
          <w:del w:id="298" w:author="Craig Parker" w:date="2024-08-14T16:49:00Z" w16du:dateUtc="2024-08-14T14:49:00Z">
            <w:r w:rsidRPr="00B64181" w:rsidDel="00B64181">
              <w:rPr>
                <w:rFonts w:eastAsia="Nunito"/>
                <w:noProof/>
                <w:rPrChange w:id="299" w:author="Craig Parker" w:date="2024-08-14T16:49:00Z" w16du:dateUtc="2024-08-14T14:49:00Z">
                  <w:rPr>
                    <w:rStyle w:val="Hyperlink"/>
                    <w:rFonts w:ascii="Nunito" w:eastAsia="Nunito" w:hAnsi="Nunito" w:cs="Nunito"/>
                    <w:noProof/>
                    <w:sz w:val="20"/>
                  </w:rPr>
                </w:rPrChange>
              </w:rPr>
              <w:delText>Definitions</w:delText>
            </w:r>
            <w:r w:rsidRPr="002E4822" w:rsidDel="00B64181">
              <w:rPr>
                <w:rFonts w:ascii="Nunito" w:hAnsi="Nunito"/>
                <w:noProof/>
                <w:webHidden/>
                <w:sz w:val="20"/>
              </w:rPr>
              <w:tab/>
              <w:delText>4</w:delText>
            </w:r>
          </w:del>
        </w:p>
        <w:p w14:paraId="3F752917" w14:textId="15937DF9" w:rsidR="006013EC" w:rsidRPr="002E4822" w:rsidDel="00B64181" w:rsidRDefault="006013EC">
          <w:pPr>
            <w:pStyle w:val="TOC1"/>
            <w:tabs>
              <w:tab w:val="left" w:pos="720"/>
              <w:tab w:val="right" w:leader="dot" w:pos="9350"/>
            </w:tabs>
            <w:rPr>
              <w:del w:id="300" w:author="Craig Parker" w:date="2024-08-14T16:49:00Z" w16du:dateUtc="2024-08-14T14:49:00Z"/>
              <w:rFonts w:ascii="Nunito" w:eastAsiaTheme="minorEastAsia" w:hAnsi="Nunito" w:cstheme="minorBidi"/>
              <w:noProof/>
              <w:kern w:val="2"/>
              <w:sz w:val="20"/>
              <w:lang w:val="en-ZA" w:eastAsia="en-ZA"/>
              <w14:ligatures w14:val="standardContextual"/>
            </w:rPr>
          </w:pPr>
          <w:del w:id="301" w:author="Craig Parker" w:date="2024-08-14T16:49:00Z" w16du:dateUtc="2024-08-14T14:49:00Z">
            <w:r w:rsidRPr="00B64181" w:rsidDel="00B64181">
              <w:rPr>
                <w:rFonts w:eastAsia="Nunito"/>
                <w:noProof/>
                <w:rPrChange w:id="302" w:author="Craig Parker" w:date="2024-08-14T16:49:00Z" w16du:dateUtc="2024-08-14T14:49:00Z">
                  <w:rPr>
                    <w:rStyle w:val="Hyperlink"/>
                    <w:rFonts w:ascii="Nunito" w:eastAsia="Nunito" w:hAnsi="Nunito" w:cs="Nunito"/>
                    <w:noProof/>
                    <w:sz w:val="20"/>
                  </w:rPr>
                </w:rPrChange>
              </w:rPr>
              <w:delText>1.</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eastAsia="Nunito"/>
                <w:noProof/>
                <w:rPrChange w:id="303" w:author="Craig Parker" w:date="2024-08-14T16:49:00Z" w16du:dateUtc="2024-08-14T14:49:00Z">
                  <w:rPr>
                    <w:rStyle w:val="Hyperlink"/>
                    <w:rFonts w:ascii="Nunito" w:eastAsia="Nunito" w:hAnsi="Nunito" w:cs="Nunito"/>
                    <w:noProof/>
                    <w:sz w:val="20"/>
                  </w:rPr>
                </w:rPrChange>
              </w:rPr>
              <w:delText>Scope</w:delText>
            </w:r>
            <w:r w:rsidRPr="002E4822" w:rsidDel="00B64181">
              <w:rPr>
                <w:rFonts w:ascii="Nunito" w:hAnsi="Nunito"/>
                <w:noProof/>
                <w:webHidden/>
                <w:sz w:val="20"/>
              </w:rPr>
              <w:tab/>
              <w:delText>6</w:delText>
            </w:r>
          </w:del>
        </w:p>
        <w:p w14:paraId="0CB6286E" w14:textId="4BC2B1E6" w:rsidR="006013EC" w:rsidRPr="002E4822" w:rsidDel="00B64181" w:rsidRDefault="006013EC">
          <w:pPr>
            <w:pStyle w:val="TOC1"/>
            <w:tabs>
              <w:tab w:val="left" w:pos="720"/>
              <w:tab w:val="right" w:leader="dot" w:pos="9350"/>
            </w:tabs>
            <w:rPr>
              <w:del w:id="304" w:author="Craig Parker" w:date="2024-08-14T16:49:00Z" w16du:dateUtc="2024-08-14T14:49:00Z"/>
              <w:rFonts w:ascii="Nunito" w:eastAsiaTheme="minorEastAsia" w:hAnsi="Nunito" w:cstheme="minorBidi"/>
              <w:noProof/>
              <w:kern w:val="2"/>
              <w:sz w:val="20"/>
              <w:lang w:val="en-ZA" w:eastAsia="en-ZA"/>
              <w14:ligatures w14:val="standardContextual"/>
            </w:rPr>
          </w:pPr>
          <w:del w:id="305" w:author="Craig Parker" w:date="2024-08-14T16:49:00Z" w16du:dateUtc="2024-08-14T14:49:00Z">
            <w:r w:rsidRPr="00B64181" w:rsidDel="00B64181">
              <w:rPr>
                <w:rFonts w:eastAsia="Nunito"/>
                <w:noProof/>
                <w:rPrChange w:id="306" w:author="Craig Parker" w:date="2024-08-14T16:49:00Z" w16du:dateUtc="2024-08-14T14:49:00Z">
                  <w:rPr>
                    <w:rStyle w:val="Hyperlink"/>
                    <w:rFonts w:ascii="Nunito" w:eastAsia="Nunito" w:hAnsi="Nunito" w:cs="Nunito"/>
                    <w:noProof/>
                    <w:sz w:val="20"/>
                  </w:rPr>
                </w:rPrChange>
              </w:rPr>
              <w:delText>2.</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eastAsia="Nunito"/>
                <w:noProof/>
                <w:rPrChange w:id="307" w:author="Craig Parker" w:date="2024-08-14T16:49:00Z" w16du:dateUtc="2024-08-14T14:49:00Z">
                  <w:rPr>
                    <w:rStyle w:val="Hyperlink"/>
                    <w:rFonts w:ascii="Nunito" w:eastAsia="Nunito" w:hAnsi="Nunito" w:cs="Nunito"/>
                    <w:noProof/>
                    <w:sz w:val="20"/>
                  </w:rPr>
                </w:rPrChange>
              </w:rPr>
              <w:delText>Purpose</w:delText>
            </w:r>
            <w:r w:rsidRPr="002E4822" w:rsidDel="00B64181">
              <w:rPr>
                <w:rFonts w:ascii="Nunito" w:hAnsi="Nunito"/>
                <w:noProof/>
                <w:webHidden/>
                <w:sz w:val="20"/>
              </w:rPr>
              <w:tab/>
              <w:delText>7</w:delText>
            </w:r>
          </w:del>
        </w:p>
        <w:p w14:paraId="4339CBF8" w14:textId="094D52FD" w:rsidR="006013EC" w:rsidRPr="002E4822" w:rsidDel="00B64181" w:rsidRDefault="006013EC">
          <w:pPr>
            <w:pStyle w:val="TOC1"/>
            <w:tabs>
              <w:tab w:val="left" w:pos="720"/>
              <w:tab w:val="right" w:leader="dot" w:pos="9350"/>
            </w:tabs>
            <w:rPr>
              <w:del w:id="308" w:author="Craig Parker" w:date="2024-08-14T16:49:00Z" w16du:dateUtc="2024-08-14T14:49:00Z"/>
              <w:rFonts w:ascii="Nunito" w:eastAsiaTheme="minorEastAsia" w:hAnsi="Nunito" w:cstheme="minorBidi"/>
              <w:noProof/>
              <w:kern w:val="2"/>
              <w:sz w:val="20"/>
              <w:lang w:val="en-ZA" w:eastAsia="en-ZA"/>
              <w14:ligatures w14:val="standardContextual"/>
            </w:rPr>
          </w:pPr>
          <w:del w:id="309" w:author="Craig Parker" w:date="2024-08-14T16:49:00Z" w16du:dateUtc="2024-08-14T14:49:00Z">
            <w:r w:rsidRPr="00B64181" w:rsidDel="00B64181">
              <w:rPr>
                <w:rFonts w:eastAsia="Nunito"/>
                <w:noProof/>
                <w:rPrChange w:id="310" w:author="Craig Parker" w:date="2024-08-14T16:49:00Z" w16du:dateUtc="2024-08-14T14:49:00Z">
                  <w:rPr>
                    <w:rStyle w:val="Hyperlink"/>
                    <w:rFonts w:ascii="Nunito" w:eastAsia="Nunito" w:hAnsi="Nunito" w:cs="Nunito"/>
                    <w:noProof/>
                    <w:sz w:val="20"/>
                  </w:rPr>
                </w:rPrChange>
              </w:rPr>
              <w:delText>3.</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eastAsia="Nunito"/>
                <w:noProof/>
                <w:rPrChange w:id="311" w:author="Craig Parker" w:date="2024-08-14T16:49:00Z" w16du:dateUtc="2024-08-14T14:49:00Z">
                  <w:rPr>
                    <w:rStyle w:val="Hyperlink"/>
                    <w:rFonts w:ascii="Nunito" w:eastAsia="Nunito" w:hAnsi="Nunito" w:cs="Nunito"/>
                    <w:noProof/>
                    <w:sz w:val="20"/>
                  </w:rPr>
                </w:rPrChange>
              </w:rPr>
              <w:delText>Background</w:delText>
            </w:r>
            <w:r w:rsidRPr="002E4822" w:rsidDel="00B64181">
              <w:rPr>
                <w:rFonts w:ascii="Nunito" w:hAnsi="Nunito"/>
                <w:noProof/>
                <w:webHidden/>
                <w:sz w:val="20"/>
              </w:rPr>
              <w:tab/>
              <w:delText>9</w:delText>
            </w:r>
          </w:del>
        </w:p>
        <w:p w14:paraId="1B52B1ED" w14:textId="71DB74C5" w:rsidR="006013EC" w:rsidRPr="002E4822" w:rsidDel="00B64181" w:rsidRDefault="006013EC">
          <w:pPr>
            <w:pStyle w:val="TOC1"/>
            <w:tabs>
              <w:tab w:val="left" w:pos="720"/>
              <w:tab w:val="right" w:leader="dot" w:pos="9350"/>
            </w:tabs>
            <w:rPr>
              <w:del w:id="312" w:author="Craig Parker" w:date="2024-08-14T16:49:00Z" w16du:dateUtc="2024-08-14T14:49:00Z"/>
              <w:rFonts w:ascii="Nunito" w:eastAsiaTheme="minorEastAsia" w:hAnsi="Nunito" w:cstheme="minorBidi"/>
              <w:noProof/>
              <w:kern w:val="2"/>
              <w:sz w:val="20"/>
              <w:lang w:val="en-ZA" w:eastAsia="en-ZA"/>
              <w14:ligatures w14:val="standardContextual"/>
            </w:rPr>
          </w:pPr>
          <w:del w:id="313" w:author="Craig Parker" w:date="2024-08-14T16:49:00Z" w16du:dateUtc="2024-08-14T14:49:00Z">
            <w:r w:rsidRPr="00B64181" w:rsidDel="00B64181">
              <w:rPr>
                <w:rFonts w:eastAsia="Nunito"/>
                <w:noProof/>
                <w:rPrChange w:id="314" w:author="Craig Parker" w:date="2024-08-14T16:49:00Z" w16du:dateUtc="2024-08-14T14:49:00Z">
                  <w:rPr>
                    <w:rStyle w:val="Hyperlink"/>
                    <w:rFonts w:ascii="Nunito" w:eastAsia="Nunito" w:hAnsi="Nunito" w:cs="Nunito"/>
                    <w:noProof/>
                    <w:sz w:val="20"/>
                  </w:rPr>
                </w:rPrChange>
              </w:rPr>
              <w:delText>4.</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eastAsia="Nunito"/>
                <w:noProof/>
                <w:rPrChange w:id="315" w:author="Craig Parker" w:date="2024-08-14T16:49:00Z" w16du:dateUtc="2024-08-14T14:49:00Z">
                  <w:rPr>
                    <w:rStyle w:val="Hyperlink"/>
                    <w:rFonts w:ascii="Nunito" w:eastAsia="Nunito" w:hAnsi="Nunito" w:cs="Nunito"/>
                    <w:noProof/>
                    <w:sz w:val="20"/>
                  </w:rPr>
                </w:rPrChange>
              </w:rPr>
              <w:delText>Data categories</w:delText>
            </w:r>
            <w:r w:rsidRPr="002E4822" w:rsidDel="00B64181">
              <w:rPr>
                <w:rFonts w:ascii="Nunito" w:hAnsi="Nunito"/>
                <w:noProof/>
                <w:webHidden/>
                <w:sz w:val="20"/>
              </w:rPr>
              <w:tab/>
              <w:delText>11</w:delText>
            </w:r>
          </w:del>
        </w:p>
        <w:p w14:paraId="4E8099DA" w14:textId="0FE4A298" w:rsidR="006013EC" w:rsidRPr="002E4822" w:rsidDel="00B64181" w:rsidRDefault="006013EC">
          <w:pPr>
            <w:pStyle w:val="TOC2"/>
            <w:tabs>
              <w:tab w:val="left" w:pos="720"/>
              <w:tab w:val="right" w:leader="dot" w:pos="9350"/>
            </w:tabs>
            <w:rPr>
              <w:del w:id="316" w:author="Craig Parker" w:date="2024-08-14T16:49:00Z" w16du:dateUtc="2024-08-14T14:49:00Z"/>
              <w:rFonts w:ascii="Nunito" w:eastAsiaTheme="minorEastAsia" w:hAnsi="Nunito" w:cstheme="minorBidi"/>
              <w:noProof/>
              <w:kern w:val="2"/>
              <w:sz w:val="20"/>
              <w:lang w:val="en-ZA" w:eastAsia="en-ZA"/>
              <w14:ligatures w14:val="standardContextual"/>
            </w:rPr>
          </w:pPr>
          <w:del w:id="317" w:author="Craig Parker" w:date="2024-08-14T16:49:00Z" w16du:dateUtc="2024-08-14T14:49:00Z">
            <w:r w:rsidRPr="00B64181" w:rsidDel="00B64181">
              <w:rPr>
                <w:noProof/>
                <w:rPrChange w:id="318" w:author="Craig Parker" w:date="2024-08-14T16:49:00Z" w16du:dateUtc="2024-08-14T14:49:00Z">
                  <w:rPr>
                    <w:rStyle w:val="Hyperlink"/>
                    <w:rFonts w:ascii="Nunito" w:hAnsi="Nunito"/>
                    <w:noProof/>
                    <w:sz w:val="20"/>
                  </w:rPr>
                </w:rPrChange>
              </w:rPr>
              <w:delText>4.1.</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noProof/>
                <w:rPrChange w:id="319" w:author="Craig Parker" w:date="2024-08-14T16:49:00Z" w16du:dateUtc="2024-08-14T14:49:00Z">
                  <w:rPr>
                    <w:rStyle w:val="Hyperlink"/>
                    <w:rFonts w:ascii="Nunito" w:hAnsi="Nunito"/>
                    <w:noProof/>
                    <w:sz w:val="20"/>
                  </w:rPr>
                </w:rPrChange>
              </w:rPr>
              <w:delText>Health-related data</w:delText>
            </w:r>
            <w:r w:rsidRPr="002E4822" w:rsidDel="00B64181">
              <w:rPr>
                <w:rFonts w:ascii="Nunito" w:hAnsi="Nunito"/>
                <w:noProof/>
                <w:webHidden/>
                <w:sz w:val="20"/>
              </w:rPr>
              <w:tab/>
              <w:delText>11</w:delText>
            </w:r>
          </w:del>
        </w:p>
        <w:p w14:paraId="369B2859" w14:textId="4757FB8A" w:rsidR="006013EC" w:rsidRPr="002E4822" w:rsidDel="00B64181" w:rsidRDefault="006013EC">
          <w:pPr>
            <w:pStyle w:val="TOC3"/>
            <w:tabs>
              <w:tab w:val="right" w:leader="dot" w:pos="9350"/>
            </w:tabs>
            <w:rPr>
              <w:del w:id="320" w:author="Craig Parker" w:date="2024-08-14T16:49:00Z" w16du:dateUtc="2024-08-14T14:49:00Z"/>
              <w:rFonts w:ascii="Nunito" w:eastAsiaTheme="minorEastAsia" w:hAnsi="Nunito" w:cstheme="minorBidi"/>
              <w:noProof/>
              <w:kern w:val="2"/>
              <w:sz w:val="20"/>
              <w:lang w:val="en-ZA" w:eastAsia="en-ZA"/>
              <w14:ligatures w14:val="standardContextual"/>
            </w:rPr>
          </w:pPr>
          <w:del w:id="321" w:author="Craig Parker" w:date="2024-08-14T16:49:00Z" w16du:dateUtc="2024-08-14T14:49:00Z">
            <w:r w:rsidRPr="00B64181" w:rsidDel="00B64181">
              <w:rPr>
                <w:noProof/>
                <w:rPrChange w:id="322" w:author="Craig Parker" w:date="2024-08-14T16:49:00Z" w16du:dateUtc="2024-08-14T14:49:00Z">
                  <w:rPr>
                    <w:rStyle w:val="Hyperlink"/>
                    <w:rFonts w:ascii="Nunito" w:hAnsi="Nunito"/>
                    <w:noProof/>
                    <w:sz w:val="20"/>
                    <w:lang w:val="en-ZA"/>
                  </w:rPr>
                </w:rPrChange>
              </w:rPr>
              <w:lastRenderedPageBreak/>
              <w:delText>Original study Data:</w:delText>
            </w:r>
            <w:r w:rsidRPr="002E4822" w:rsidDel="00B64181">
              <w:rPr>
                <w:rFonts w:ascii="Nunito" w:hAnsi="Nunito"/>
                <w:noProof/>
                <w:webHidden/>
                <w:sz w:val="20"/>
              </w:rPr>
              <w:tab/>
              <w:delText>11</w:delText>
            </w:r>
          </w:del>
        </w:p>
        <w:p w14:paraId="7967A43D" w14:textId="7FDDBD1E" w:rsidR="006013EC" w:rsidRPr="002E4822" w:rsidDel="00B64181" w:rsidRDefault="006013EC">
          <w:pPr>
            <w:pStyle w:val="TOC3"/>
            <w:tabs>
              <w:tab w:val="right" w:leader="dot" w:pos="9350"/>
            </w:tabs>
            <w:rPr>
              <w:del w:id="323" w:author="Craig Parker" w:date="2024-08-14T16:49:00Z" w16du:dateUtc="2024-08-14T14:49:00Z"/>
              <w:rFonts w:ascii="Nunito" w:eastAsiaTheme="minorEastAsia" w:hAnsi="Nunito" w:cstheme="minorBidi"/>
              <w:noProof/>
              <w:kern w:val="2"/>
              <w:sz w:val="20"/>
              <w:lang w:val="en-ZA" w:eastAsia="en-ZA"/>
              <w14:ligatures w14:val="standardContextual"/>
            </w:rPr>
          </w:pPr>
          <w:del w:id="324" w:author="Craig Parker" w:date="2024-08-14T16:49:00Z" w16du:dateUtc="2024-08-14T14:49:00Z">
            <w:r w:rsidRPr="00B64181" w:rsidDel="00B64181">
              <w:rPr>
                <w:noProof/>
                <w:rPrChange w:id="325" w:author="Craig Parker" w:date="2024-08-14T16:49:00Z" w16du:dateUtc="2024-08-14T14:49:00Z">
                  <w:rPr>
                    <w:rStyle w:val="Hyperlink"/>
                    <w:rFonts w:ascii="Nunito" w:hAnsi="Nunito"/>
                    <w:noProof/>
                    <w:sz w:val="20"/>
                    <w:lang w:val="en-ZA"/>
                  </w:rPr>
                </w:rPrChange>
              </w:rPr>
              <w:delText>Consortium Shared Data:</w:delText>
            </w:r>
            <w:r w:rsidRPr="002E4822" w:rsidDel="00B64181">
              <w:rPr>
                <w:rFonts w:ascii="Nunito" w:hAnsi="Nunito"/>
                <w:noProof/>
                <w:webHidden/>
                <w:sz w:val="20"/>
              </w:rPr>
              <w:tab/>
              <w:delText>11</w:delText>
            </w:r>
          </w:del>
        </w:p>
        <w:p w14:paraId="1814A40F" w14:textId="044994EA" w:rsidR="006013EC" w:rsidRPr="002E4822" w:rsidDel="00B64181" w:rsidRDefault="006013EC">
          <w:pPr>
            <w:pStyle w:val="TOC3"/>
            <w:tabs>
              <w:tab w:val="right" w:leader="dot" w:pos="9350"/>
            </w:tabs>
            <w:rPr>
              <w:del w:id="326" w:author="Craig Parker" w:date="2024-08-14T16:49:00Z" w16du:dateUtc="2024-08-14T14:49:00Z"/>
              <w:rFonts w:ascii="Nunito" w:eastAsiaTheme="minorEastAsia" w:hAnsi="Nunito" w:cstheme="minorBidi"/>
              <w:noProof/>
              <w:kern w:val="2"/>
              <w:sz w:val="20"/>
              <w:lang w:val="en-ZA" w:eastAsia="en-ZA"/>
              <w14:ligatures w14:val="standardContextual"/>
            </w:rPr>
          </w:pPr>
          <w:del w:id="327" w:author="Craig Parker" w:date="2024-08-14T16:49:00Z" w16du:dateUtc="2024-08-14T14:49:00Z">
            <w:r w:rsidRPr="00B64181" w:rsidDel="00B64181">
              <w:rPr>
                <w:noProof/>
                <w:rPrChange w:id="328" w:author="Craig Parker" w:date="2024-08-14T16:49:00Z" w16du:dateUtc="2024-08-14T14:49:00Z">
                  <w:rPr>
                    <w:rStyle w:val="Hyperlink"/>
                    <w:rFonts w:ascii="Nunito" w:hAnsi="Nunito"/>
                    <w:noProof/>
                    <w:sz w:val="20"/>
                    <w:lang w:val="en-ZA"/>
                  </w:rPr>
                </w:rPrChange>
              </w:rPr>
              <w:delText>RP1/RP2 De-Identified Data:</w:delText>
            </w:r>
            <w:r w:rsidRPr="002E4822" w:rsidDel="00B64181">
              <w:rPr>
                <w:rFonts w:ascii="Nunito" w:hAnsi="Nunito"/>
                <w:noProof/>
                <w:webHidden/>
                <w:sz w:val="20"/>
              </w:rPr>
              <w:tab/>
              <w:delText>12</w:delText>
            </w:r>
          </w:del>
        </w:p>
        <w:p w14:paraId="6AE69C81" w14:textId="085EB175" w:rsidR="006013EC" w:rsidRPr="002E4822" w:rsidDel="00B64181" w:rsidRDefault="006013EC">
          <w:pPr>
            <w:pStyle w:val="TOC3"/>
            <w:tabs>
              <w:tab w:val="right" w:leader="dot" w:pos="9350"/>
            </w:tabs>
            <w:rPr>
              <w:del w:id="329" w:author="Craig Parker" w:date="2024-08-14T16:49:00Z" w16du:dateUtc="2024-08-14T14:49:00Z"/>
              <w:rFonts w:ascii="Nunito" w:eastAsiaTheme="minorEastAsia" w:hAnsi="Nunito" w:cstheme="minorBidi"/>
              <w:noProof/>
              <w:kern w:val="2"/>
              <w:sz w:val="20"/>
              <w:lang w:val="en-ZA" w:eastAsia="en-ZA"/>
              <w14:ligatures w14:val="standardContextual"/>
            </w:rPr>
          </w:pPr>
          <w:del w:id="330" w:author="Craig Parker" w:date="2024-08-14T16:49:00Z" w16du:dateUtc="2024-08-14T14:49:00Z">
            <w:r w:rsidRPr="00B64181" w:rsidDel="00B64181">
              <w:rPr>
                <w:noProof/>
                <w:rPrChange w:id="331" w:author="Craig Parker" w:date="2024-08-14T16:49:00Z" w16du:dateUtc="2024-08-14T14:49:00Z">
                  <w:rPr>
                    <w:rStyle w:val="Hyperlink"/>
                    <w:rFonts w:ascii="Nunito" w:hAnsi="Nunito"/>
                    <w:noProof/>
                    <w:sz w:val="20"/>
                    <w:lang w:val="en-ZA"/>
                  </w:rPr>
                </w:rPrChange>
              </w:rPr>
              <w:delText>Inferential Data:</w:delText>
            </w:r>
            <w:r w:rsidRPr="002E4822" w:rsidDel="00B64181">
              <w:rPr>
                <w:rFonts w:ascii="Nunito" w:hAnsi="Nunito"/>
                <w:noProof/>
                <w:webHidden/>
                <w:sz w:val="20"/>
              </w:rPr>
              <w:tab/>
              <w:delText>12</w:delText>
            </w:r>
          </w:del>
        </w:p>
        <w:p w14:paraId="2C0EDE86" w14:textId="6BE74D9B" w:rsidR="006013EC" w:rsidRPr="002E4822" w:rsidDel="00B64181" w:rsidRDefault="006013EC">
          <w:pPr>
            <w:pStyle w:val="TOC2"/>
            <w:tabs>
              <w:tab w:val="left" w:pos="720"/>
              <w:tab w:val="right" w:leader="dot" w:pos="9350"/>
            </w:tabs>
            <w:rPr>
              <w:del w:id="332" w:author="Craig Parker" w:date="2024-08-14T16:49:00Z" w16du:dateUtc="2024-08-14T14:49:00Z"/>
              <w:rFonts w:ascii="Nunito" w:eastAsiaTheme="minorEastAsia" w:hAnsi="Nunito" w:cstheme="minorBidi"/>
              <w:noProof/>
              <w:kern w:val="2"/>
              <w:sz w:val="20"/>
              <w:lang w:val="en-ZA" w:eastAsia="en-ZA"/>
              <w14:ligatures w14:val="standardContextual"/>
            </w:rPr>
          </w:pPr>
          <w:del w:id="333" w:author="Craig Parker" w:date="2024-08-14T16:49:00Z" w16du:dateUtc="2024-08-14T14:49:00Z">
            <w:r w:rsidRPr="00B64181" w:rsidDel="00B64181">
              <w:rPr>
                <w:noProof/>
                <w:rPrChange w:id="334" w:author="Craig Parker" w:date="2024-08-14T16:49:00Z" w16du:dateUtc="2024-08-14T14:49:00Z">
                  <w:rPr>
                    <w:rStyle w:val="Hyperlink"/>
                    <w:rFonts w:ascii="Nunito" w:hAnsi="Nunito"/>
                    <w:noProof/>
                    <w:sz w:val="20"/>
                  </w:rPr>
                </w:rPrChange>
              </w:rPr>
              <w:delText>4.2.</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noProof/>
                <w:rPrChange w:id="335" w:author="Craig Parker" w:date="2024-08-14T16:49:00Z" w16du:dateUtc="2024-08-14T14:49:00Z">
                  <w:rPr>
                    <w:rStyle w:val="Hyperlink"/>
                    <w:rFonts w:ascii="Nunito" w:hAnsi="Nunito"/>
                    <w:noProof/>
                    <w:sz w:val="20"/>
                  </w:rPr>
                </w:rPrChange>
              </w:rPr>
              <w:delText>Climate/weather data</w:delText>
            </w:r>
            <w:r w:rsidRPr="002E4822" w:rsidDel="00B64181">
              <w:rPr>
                <w:rFonts w:ascii="Nunito" w:hAnsi="Nunito"/>
                <w:noProof/>
                <w:webHidden/>
                <w:sz w:val="20"/>
              </w:rPr>
              <w:tab/>
              <w:delText>13</w:delText>
            </w:r>
          </w:del>
        </w:p>
        <w:p w14:paraId="517B969E" w14:textId="6E0E2DA0" w:rsidR="006013EC" w:rsidRPr="002E4822" w:rsidDel="00B64181" w:rsidRDefault="006013EC">
          <w:pPr>
            <w:pStyle w:val="TOC2"/>
            <w:tabs>
              <w:tab w:val="left" w:pos="720"/>
              <w:tab w:val="right" w:leader="dot" w:pos="9350"/>
            </w:tabs>
            <w:rPr>
              <w:del w:id="336" w:author="Craig Parker" w:date="2024-08-14T16:49:00Z" w16du:dateUtc="2024-08-14T14:49:00Z"/>
              <w:rFonts w:ascii="Nunito" w:eastAsiaTheme="minorEastAsia" w:hAnsi="Nunito" w:cstheme="minorBidi"/>
              <w:noProof/>
              <w:kern w:val="2"/>
              <w:sz w:val="20"/>
              <w:lang w:val="en-ZA" w:eastAsia="en-ZA"/>
              <w14:ligatures w14:val="standardContextual"/>
            </w:rPr>
          </w:pPr>
          <w:del w:id="337" w:author="Craig Parker" w:date="2024-08-14T16:49:00Z" w16du:dateUtc="2024-08-14T14:49:00Z">
            <w:r w:rsidRPr="00B64181" w:rsidDel="00B64181">
              <w:rPr>
                <w:noProof/>
                <w:rPrChange w:id="338" w:author="Craig Parker" w:date="2024-08-14T16:49:00Z" w16du:dateUtc="2024-08-14T14:49:00Z">
                  <w:rPr>
                    <w:rStyle w:val="Hyperlink"/>
                    <w:rFonts w:ascii="Nunito" w:hAnsi="Nunito"/>
                    <w:noProof/>
                    <w:sz w:val="20"/>
                  </w:rPr>
                </w:rPrChange>
              </w:rPr>
              <w:delText>4.3.</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noProof/>
                <w:rPrChange w:id="339" w:author="Craig Parker" w:date="2024-08-14T16:49:00Z" w16du:dateUtc="2024-08-14T14:49:00Z">
                  <w:rPr>
                    <w:rStyle w:val="Hyperlink"/>
                    <w:rFonts w:ascii="Nunito" w:hAnsi="Nunito"/>
                    <w:noProof/>
                    <w:sz w:val="20"/>
                  </w:rPr>
                </w:rPrChange>
              </w:rPr>
              <w:delText>Remote sensing data</w:delText>
            </w:r>
            <w:r w:rsidRPr="002E4822" w:rsidDel="00B64181">
              <w:rPr>
                <w:rFonts w:ascii="Nunito" w:hAnsi="Nunito"/>
                <w:noProof/>
                <w:webHidden/>
                <w:sz w:val="20"/>
              </w:rPr>
              <w:tab/>
              <w:delText>13</w:delText>
            </w:r>
          </w:del>
        </w:p>
        <w:p w14:paraId="0D4E005F" w14:textId="09669B85" w:rsidR="006013EC" w:rsidRPr="002E4822" w:rsidDel="00B64181" w:rsidRDefault="006013EC">
          <w:pPr>
            <w:pStyle w:val="TOC2"/>
            <w:tabs>
              <w:tab w:val="left" w:pos="720"/>
              <w:tab w:val="right" w:leader="dot" w:pos="9350"/>
            </w:tabs>
            <w:rPr>
              <w:del w:id="340" w:author="Craig Parker" w:date="2024-08-14T16:49:00Z" w16du:dateUtc="2024-08-14T14:49:00Z"/>
              <w:rFonts w:ascii="Nunito" w:eastAsiaTheme="minorEastAsia" w:hAnsi="Nunito" w:cstheme="minorBidi"/>
              <w:noProof/>
              <w:kern w:val="2"/>
              <w:sz w:val="20"/>
              <w:lang w:val="en-ZA" w:eastAsia="en-ZA"/>
              <w14:ligatures w14:val="standardContextual"/>
            </w:rPr>
          </w:pPr>
          <w:del w:id="341" w:author="Craig Parker" w:date="2024-08-14T16:49:00Z" w16du:dateUtc="2024-08-14T14:49:00Z">
            <w:r w:rsidRPr="00B64181" w:rsidDel="00B64181">
              <w:rPr>
                <w:noProof/>
                <w:rPrChange w:id="342" w:author="Craig Parker" w:date="2024-08-14T16:49:00Z" w16du:dateUtc="2024-08-14T14:49:00Z">
                  <w:rPr>
                    <w:rStyle w:val="Hyperlink"/>
                    <w:rFonts w:ascii="Nunito" w:hAnsi="Nunito"/>
                    <w:noProof/>
                    <w:sz w:val="20"/>
                  </w:rPr>
                </w:rPrChange>
              </w:rPr>
              <w:delText>4.4.</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noProof/>
                <w:rPrChange w:id="343" w:author="Craig Parker" w:date="2024-08-14T16:49:00Z" w16du:dateUtc="2024-08-14T14:49:00Z">
                  <w:rPr>
                    <w:rStyle w:val="Hyperlink"/>
                    <w:rFonts w:ascii="Nunito" w:hAnsi="Nunito"/>
                    <w:noProof/>
                    <w:sz w:val="20"/>
                  </w:rPr>
                </w:rPrChange>
              </w:rPr>
              <w:delText>Areal/Geospatial socio-economic data</w:delText>
            </w:r>
            <w:r w:rsidRPr="002E4822" w:rsidDel="00B64181">
              <w:rPr>
                <w:rFonts w:ascii="Nunito" w:hAnsi="Nunito"/>
                <w:noProof/>
                <w:webHidden/>
                <w:sz w:val="20"/>
              </w:rPr>
              <w:tab/>
              <w:delText>13</w:delText>
            </w:r>
          </w:del>
        </w:p>
        <w:p w14:paraId="0470EF3E" w14:textId="449895AF" w:rsidR="006013EC" w:rsidRPr="002E4822" w:rsidDel="00B64181" w:rsidRDefault="006013EC">
          <w:pPr>
            <w:pStyle w:val="TOC1"/>
            <w:tabs>
              <w:tab w:val="left" w:pos="720"/>
              <w:tab w:val="right" w:leader="dot" w:pos="9350"/>
            </w:tabs>
            <w:rPr>
              <w:del w:id="344" w:author="Craig Parker" w:date="2024-08-14T16:49:00Z" w16du:dateUtc="2024-08-14T14:49:00Z"/>
              <w:rFonts w:ascii="Nunito" w:eastAsiaTheme="minorEastAsia" w:hAnsi="Nunito" w:cstheme="minorBidi"/>
              <w:noProof/>
              <w:kern w:val="2"/>
              <w:sz w:val="20"/>
              <w:lang w:val="en-ZA" w:eastAsia="en-ZA"/>
              <w14:ligatures w14:val="standardContextual"/>
            </w:rPr>
          </w:pPr>
          <w:del w:id="345" w:author="Craig Parker" w:date="2024-08-14T16:49:00Z" w16du:dateUtc="2024-08-14T14:49:00Z">
            <w:r w:rsidRPr="00B64181" w:rsidDel="00B64181">
              <w:rPr>
                <w:rFonts w:eastAsia="Nunito"/>
                <w:noProof/>
                <w:rPrChange w:id="346" w:author="Craig Parker" w:date="2024-08-14T16:49:00Z" w16du:dateUtc="2024-08-14T14:49:00Z">
                  <w:rPr>
                    <w:rStyle w:val="Hyperlink"/>
                    <w:rFonts w:ascii="Nunito" w:eastAsia="Nunito" w:hAnsi="Nunito" w:cs="Nunito"/>
                    <w:noProof/>
                    <w:sz w:val="20"/>
                  </w:rPr>
                </w:rPrChange>
              </w:rPr>
              <w:delText>5.</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eastAsia="Nunito"/>
                <w:noProof/>
                <w:rPrChange w:id="347" w:author="Craig Parker" w:date="2024-08-14T16:49:00Z" w16du:dateUtc="2024-08-14T14:49:00Z">
                  <w:rPr>
                    <w:rStyle w:val="Hyperlink"/>
                    <w:rFonts w:ascii="Nunito" w:eastAsia="Nunito" w:hAnsi="Nunito" w:cs="Nunito"/>
                    <w:noProof/>
                    <w:sz w:val="20"/>
                  </w:rPr>
                </w:rPrChange>
              </w:rPr>
              <w:delText>Data management workflow</w:delText>
            </w:r>
            <w:r w:rsidRPr="002E4822" w:rsidDel="00B64181">
              <w:rPr>
                <w:rFonts w:ascii="Nunito" w:hAnsi="Nunito"/>
                <w:noProof/>
                <w:webHidden/>
                <w:sz w:val="20"/>
              </w:rPr>
              <w:tab/>
              <w:delText>15</w:delText>
            </w:r>
          </w:del>
        </w:p>
        <w:p w14:paraId="7B96CFDF" w14:textId="14C15ABD" w:rsidR="006013EC" w:rsidRPr="002E4822" w:rsidDel="00B64181" w:rsidRDefault="006013EC">
          <w:pPr>
            <w:pStyle w:val="TOC2"/>
            <w:tabs>
              <w:tab w:val="left" w:pos="720"/>
              <w:tab w:val="right" w:leader="dot" w:pos="9350"/>
            </w:tabs>
            <w:rPr>
              <w:del w:id="348" w:author="Craig Parker" w:date="2024-08-14T16:49:00Z" w16du:dateUtc="2024-08-14T14:49:00Z"/>
              <w:rFonts w:ascii="Nunito" w:eastAsiaTheme="minorEastAsia" w:hAnsi="Nunito" w:cstheme="minorBidi"/>
              <w:noProof/>
              <w:kern w:val="2"/>
              <w:sz w:val="20"/>
              <w:lang w:val="en-ZA" w:eastAsia="en-ZA"/>
              <w14:ligatures w14:val="standardContextual"/>
            </w:rPr>
          </w:pPr>
          <w:del w:id="349" w:author="Craig Parker" w:date="2024-08-14T16:49:00Z" w16du:dateUtc="2024-08-14T14:49:00Z">
            <w:r w:rsidRPr="00B64181" w:rsidDel="00B64181">
              <w:rPr>
                <w:noProof/>
                <w:rPrChange w:id="350" w:author="Craig Parker" w:date="2024-08-14T16:49:00Z" w16du:dateUtc="2024-08-14T14:49:00Z">
                  <w:rPr>
                    <w:rStyle w:val="Hyperlink"/>
                    <w:rFonts w:ascii="Nunito" w:hAnsi="Nunito"/>
                    <w:noProof/>
                    <w:sz w:val="20"/>
                    <w:lang w:val="en-ZA"/>
                  </w:rPr>
                </w:rPrChange>
              </w:rPr>
              <w:delText>5.1.</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noProof/>
                <w:rPrChange w:id="351" w:author="Craig Parker" w:date="2024-08-14T16:49:00Z" w16du:dateUtc="2024-08-14T14:49:00Z">
                  <w:rPr>
                    <w:rStyle w:val="Hyperlink"/>
                    <w:rFonts w:ascii="Nunito" w:hAnsi="Nunito"/>
                    <w:noProof/>
                    <w:sz w:val="20"/>
                    <w:lang w:val="en-ZA"/>
                  </w:rPr>
                </w:rPrChange>
              </w:rPr>
              <w:delText>Setting Up the Data Transfer Agreement (DTA)</w:delText>
            </w:r>
            <w:r w:rsidRPr="002E4822" w:rsidDel="00B64181">
              <w:rPr>
                <w:rFonts w:ascii="Nunito" w:hAnsi="Nunito"/>
                <w:noProof/>
                <w:webHidden/>
                <w:sz w:val="20"/>
              </w:rPr>
              <w:tab/>
              <w:delText>16</w:delText>
            </w:r>
          </w:del>
        </w:p>
        <w:p w14:paraId="63B1A09C" w14:textId="1C97170B" w:rsidR="006013EC" w:rsidRPr="002E4822" w:rsidDel="00B64181" w:rsidRDefault="006013EC">
          <w:pPr>
            <w:pStyle w:val="TOC2"/>
            <w:tabs>
              <w:tab w:val="left" w:pos="720"/>
              <w:tab w:val="right" w:leader="dot" w:pos="9350"/>
            </w:tabs>
            <w:rPr>
              <w:del w:id="352" w:author="Craig Parker" w:date="2024-08-14T16:49:00Z" w16du:dateUtc="2024-08-14T14:49:00Z"/>
              <w:rFonts w:ascii="Nunito" w:eastAsiaTheme="minorEastAsia" w:hAnsi="Nunito" w:cstheme="minorBidi"/>
              <w:noProof/>
              <w:kern w:val="2"/>
              <w:sz w:val="20"/>
              <w:lang w:val="en-ZA" w:eastAsia="en-ZA"/>
              <w14:ligatures w14:val="standardContextual"/>
            </w:rPr>
          </w:pPr>
          <w:del w:id="353" w:author="Craig Parker" w:date="2024-08-14T16:49:00Z" w16du:dateUtc="2024-08-14T14:49:00Z">
            <w:r w:rsidRPr="00B64181" w:rsidDel="00B64181">
              <w:rPr>
                <w:noProof/>
                <w:rPrChange w:id="354" w:author="Craig Parker" w:date="2024-08-14T16:49:00Z" w16du:dateUtc="2024-08-14T14:49:00Z">
                  <w:rPr>
                    <w:rStyle w:val="Hyperlink"/>
                    <w:rFonts w:ascii="Nunito" w:hAnsi="Nunito"/>
                    <w:noProof/>
                    <w:sz w:val="20"/>
                  </w:rPr>
                </w:rPrChange>
              </w:rPr>
              <w:delText>5.2.</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noProof/>
                <w:rPrChange w:id="355" w:author="Craig Parker" w:date="2024-08-14T16:49:00Z" w16du:dateUtc="2024-08-14T14:49:00Z">
                  <w:rPr>
                    <w:rStyle w:val="Hyperlink"/>
                    <w:rFonts w:ascii="Nunito" w:hAnsi="Nunito"/>
                    <w:noProof/>
                    <w:sz w:val="20"/>
                  </w:rPr>
                </w:rPrChange>
              </w:rPr>
              <w:delText>Ethics Approval for New Databases</w:delText>
            </w:r>
            <w:r w:rsidRPr="002E4822" w:rsidDel="00B64181">
              <w:rPr>
                <w:rFonts w:ascii="Nunito" w:hAnsi="Nunito"/>
                <w:noProof/>
                <w:webHidden/>
                <w:sz w:val="20"/>
              </w:rPr>
              <w:tab/>
              <w:delText>16</w:delText>
            </w:r>
          </w:del>
        </w:p>
        <w:p w14:paraId="306B7197" w14:textId="1D391DD0" w:rsidR="006013EC" w:rsidRPr="002E4822" w:rsidDel="00B64181" w:rsidRDefault="006013EC">
          <w:pPr>
            <w:pStyle w:val="TOC2"/>
            <w:tabs>
              <w:tab w:val="right" w:leader="dot" w:pos="9350"/>
            </w:tabs>
            <w:rPr>
              <w:del w:id="356" w:author="Craig Parker" w:date="2024-08-14T16:49:00Z" w16du:dateUtc="2024-08-14T14:49:00Z"/>
              <w:rFonts w:ascii="Nunito" w:eastAsiaTheme="minorEastAsia" w:hAnsi="Nunito" w:cstheme="minorBidi"/>
              <w:noProof/>
              <w:kern w:val="2"/>
              <w:sz w:val="20"/>
              <w:lang w:val="en-ZA" w:eastAsia="en-ZA"/>
              <w14:ligatures w14:val="standardContextual"/>
            </w:rPr>
          </w:pPr>
          <w:del w:id="357" w:author="Craig Parker" w:date="2024-08-14T16:49:00Z" w16du:dateUtc="2024-08-14T14:49:00Z">
            <w:r w:rsidRPr="00B64181" w:rsidDel="00B64181">
              <w:rPr>
                <w:noProof/>
                <w:rPrChange w:id="358" w:author="Craig Parker" w:date="2024-08-14T16:49:00Z" w16du:dateUtc="2024-08-14T14:49:00Z">
                  <w:rPr>
                    <w:rStyle w:val="Hyperlink"/>
                    <w:rFonts w:ascii="Nunito" w:hAnsi="Nunito"/>
                    <w:noProof/>
                    <w:sz w:val="20"/>
                    <w:lang w:val="en-ZA"/>
                  </w:rPr>
                </w:rPrChange>
              </w:rPr>
              <w:delText>5.3. Data Encryption and Transfer</w:delText>
            </w:r>
            <w:r w:rsidRPr="002E4822" w:rsidDel="00B64181">
              <w:rPr>
                <w:rFonts w:ascii="Nunito" w:hAnsi="Nunito"/>
                <w:noProof/>
                <w:webHidden/>
                <w:sz w:val="20"/>
              </w:rPr>
              <w:tab/>
              <w:delText>17</w:delText>
            </w:r>
          </w:del>
        </w:p>
        <w:p w14:paraId="24F17D6E" w14:textId="77E2DB23" w:rsidR="006013EC" w:rsidRPr="002E4822" w:rsidDel="00B64181" w:rsidRDefault="006013EC">
          <w:pPr>
            <w:pStyle w:val="TOC2"/>
            <w:tabs>
              <w:tab w:val="right" w:leader="dot" w:pos="9350"/>
            </w:tabs>
            <w:rPr>
              <w:del w:id="359" w:author="Craig Parker" w:date="2024-08-14T16:49:00Z" w16du:dateUtc="2024-08-14T14:49:00Z"/>
              <w:rFonts w:ascii="Nunito" w:eastAsiaTheme="minorEastAsia" w:hAnsi="Nunito" w:cstheme="minorBidi"/>
              <w:noProof/>
              <w:kern w:val="2"/>
              <w:sz w:val="20"/>
              <w:lang w:val="en-ZA" w:eastAsia="en-ZA"/>
              <w14:ligatures w14:val="standardContextual"/>
            </w:rPr>
          </w:pPr>
          <w:del w:id="360" w:author="Craig Parker" w:date="2024-08-14T16:49:00Z" w16du:dateUtc="2024-08-14T14:49:00Z">
            <w:r w:rsidRPr="00B64181" w:rsidDel="00B64181">
              <w:rPr>
                <w:noProof/>
                <w:rPrChange w:id="361" w:author="Craig Parker" w:date="2024-08-14T16:49:00Z" w16du:dateUtc="2024-08-14T14:49:00Z">
                  <w:rPr>
                    <w:rStyle w:val="Hyperlink"/>
                    <w:rFonts w:ascii="Nunito" w:hAnsi="Nunito"/>
                    <w:noProof/>
                    <w:sz w:val="20"/>
                    <w:lang w:val="en-ZA"/>
                  </w:rPr>
                </w:rPrChange>
              </w:rPr>
              <w:delText>5.4. Data Storage and Encryption</w:delText>
            </w:r>
            <w:r w:rsidRPr="002E4822" w:rsidDel="00B64181">
              <w:rPr>
                <w:rFonts w:ascii="Nunito" w:hAnsi="Nunito"/>
                <w:noProof/>
                <w:webHidden/>
                <w:sz w:val="20"/>
              </w:rPr>
              <w:tab/>
              <w:delText>18</w:delText>
            </w:r>
          </w:del>
        </w:p>
        <w:p w14:paraId="5F65BB0D" w14:textId="56DC2A57" w:rsidR="006013EC" w:rsidRPr="002E4822" w:rsidDel="00B64181" w:rsidRDefault="006013EC">
          <w:pPr>
            <w:pStyle w:val="TOC2"/>
            <w:tabs>
              <w:tab w:val="right" w:leader="dot" w:pos="9350"/>
            </w:tabs>
            <w:rPr>
              <w:del w:id="362" w:author="Craig Parker" w:date="2024-08-14T16:49:00Z" w16du:dateUtc="2024-08-14T14:49:00Z"/>
              <w:rFonts w:ascii="Nunito" w:eastAsiaTheme="minorEastAsia" w:hAnsi="Nunito" w:cstheme="minorBidi"/>
              <w:noProof/>
              <w:kern w:val="2"/>
              <w:sz w:val="20"/>
              <w:lang w:val="en-ZA" w:eastAsia="en-ZA"/>
              <w14:ligatures w14:val="standardContextual"/>
            </w:rPr>
          </w:pPr>
          <w:del w:id="363" w:author="Craig Parker" w:date="2024-08-14T16:49:00Z" w16du:dateUtc="2024-08-14T14:49:00Z">
            <w:r w:rsidRPr="00B64181" w:rsidDel="00B64181">
              <w:rPr>
                <w:noProof/>
                <w:rPrChange w:id="364" w:author="Craig Parker" w:date="2024-08-14T16:49:00Z" w16du:dateUtc="2024-08-14T14:49:00Z">
                  <w:rPr>
                    <w:rStyle w:val="Hyperlink"/>
                    <w:rFonts w:ascii="Nunito" w:hAnsi="Nunito"/>
                    <w:noProof/>
                    <w:sz w:val="20"/>
                    <w:lang w:val="en-ZA"/>
                  </w:rPr>
                </w:rPrChange>
              </w:rPr>
              <w:delText>5.5. Data Indexing</w:delText>
            </w:r>
            <w:r w:rsidRPr="002E4822" w:rsidDel="00B64181">
              <w:rPr>
                <w:rFonts w:ascii="Nunito" w:hAnsi="Nunito"/>
                <w:noProof/>
                <w:webHidden/>
                <w:sz w:val="20"/>
              </w:rPr>
              <w:tab/>
              <w:delText>18</w:delText>
            </w:r>
          </w:del>
        </w:p>
        <w:p w14:paraId="5CC5D69C" w14:textId="65CC4D23" w:rsidR="006013EC" w:rsidRPr="002E4822" w:rsidDel="00B64181" w:rsidRDefault="006013EC">
          <w:pPr>
            <w:pStyle w:val="TOC2"/>
            <w:tabs>
              <w:tab w:val="left" w:pos="720"/>
              <w:tab w:val="right" w:leader="dot" w:pos="9350"/>
            </w:tabs>
            <w:rPr>
              <w:del w:id="365" w:author="Craig Parker" w:date="2024-08-14T16:49:00Z" w16du:dateUtc="2024-08-14T14:49:00Z"/>
              <w:rFonts w:ascii="Nunito" w:eastAsiaTheme="minorEastAsia" w:hAnsi="Nunito" w:cstheme="minorBidi"/>
              <w:noProof/>
              <w:kern w:val="2"/>
              <w:sz w:val="20"/>
              <w:lang w:val="en-ZA" w:eastAsia="en-ZA"/>
              <w14:ligatures w14:val="standardContextual"/>
            </w:rPr>
          </w:pPr>
          <w:del w:id="366" w:author="Craig Parker" w:date="2024-08-14T16:49:00Z" w16du:dateUtc="2024-08-14T14:49:00Z">
            <w:r w:rsidRPr="00B64181" w:rsidDel="00B64181">
              <w:rPr>
                <w:noProof/>
                <w:rPrChange w:id="367" w:author="Craig Parker" w:date="2024-08-14T16:49:00Z" w16du:dateUtc="2024-08-14T14:49:00Z">
                  <w:rPr>
                    <w:rStyle w:val="Hyperlink"/>
                    <w:rFonts w:ascii="Nunito" w:hAnsi="Nunito"/>
                    <w:noProof/>
                    <w:sz w:val="20"/>
                  </w:rPr>
                </w:rPrChange>
              </w:rPr>
              <w:delText>5.6.</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noProof/>
                <w:rPrChange w:id="368" w:author="Craig Parker" w:date="2024-08-14T16:49:00Z" w16du:dateUtc="2024-08-14T14:49:00Z">
                  <w:rPr>
                    <w:rStyle w:val="Hyperlink"/>
                    <w:rFonts w:ascii="Nunito" w:hAnsi="Nunito"/>
                    <w:noProof/>
                    <w:sz w:val="20"/>
                  </w:rPr>
                </w:rPrChange>
              </w:rPr>
              <w:delText>De-identification</w:delText>
            </w:r>
            <w:r w:rsidRPr="002E4822" w:rsidDel="00B64181">
              <w:rPr>
                <w:rFonts w:ascii="Nunito" w:hAnsi="Nunito"/>
                <w:noProof/>
                <w:webHidden/>
                <w:sz w:val="20"/>
              </w:rPr>
              <w:tab/>
              <w:delText>19</w:delText>
            </w:r>
          </w:del>
        </w:p>
        <w:p w14:paraId="2CC7064D" w14:textId="56F48D50" w:rsidR="006013EC" w:rsidRPr="002E4822" w:rsidDel="00B64181" w:rsidRDefault="006013EC">
          <w:pPr>
            <w:pStyle w:val="TOC3"/>
            <w:tabs>
              <w:tab w:val="right" w:leader="dot" w:pos="9350"/>
            </w:tabs>
            <w:rPr>
              <w:del w:id="369" w:author="Craig Parker" w:date="2024-08-14T16:49:00Z" w16du:dateUtc="2024-08-14T14:49:00Z"/>
              <w:rFonts w:ascii="Nunito" w:eastAsiaTheme="minorEastAsia" w:hAnsi="Nunito" w:cstheme="minorBidi"/>
              <w:noProof/>
              <w:kern w:val="2"/>
              <w:sz w:val="20"/>
              <w:lang w:val="en-ZA" w:eastAsia="en-ZA"/>
              <w14:ligatures w14:val="standardContextual"/>
            </w:rPr>
          </w:pPr>
          <w:del w:id="370" w:author="Craig Parker" w:date="2024-08-14T16:49:00Z" w16du:dateUtc="2024-08-14T14:49:00Z">
            <w:r w:rsidRPr="00B64181" w:rsidDel="00B64181">
              <w:rPr>
                <w:noProof/>
                <w:rPrChange w:id="371" w:author="Craig Parker" w:date="2024-08-14T16:49:00Z" w16du:dateUtc="2024-08-14T14:49:00Z">
                  <w:rPr>
                    <w:rStyle w:val="Hyperlink"/>
                    <w:rFonts w:ascii="Nunito" w:hAnsi="Nunito"/>
                    <w:noProof/>
                    <w:sz w:val="20"/>
                  </w:rPr>
                </w:rPrChange>
              </w:rPr>
              <w:delText>Geographic Aggregation:</w:delText>
            </w:r>
            <w:r w:rsidRPr="002E4822" w:rsidDel="00B64181">
              <w:rPr>
                <w:rFonts w:ascii="Nunito" w:hAnsi="Nunito"/>
                <w:noProof/>
                <w:webHidden/>
                <w:sz w:val="20"/>
              </w:rPr>
              <w:tab/>
              <w:delText>19</w:delText>
            </w:r>
          </w:del>
        </w:p>
        <w:p w14:paraId="6A497377" w14:textId="73C7C0E8" w:rsidR="006013EC" w:rsidRPr="002E4822" w:rsidDel="00B64181" w:rsidRDefault="006013EC">
          <w:pPr>
            <w:pStyle w:val="TOC3"/>
            <w:tabs>
              <w:tab w:val="right" w:leader="dot" w:pos="9350"/>
            </w:tabs>
            <w:rPr>
              <w:del w:id="372" w:author="Craig Parker" w:date="2024-08-14T16:49:00Z" w16du:dateUtc="2024-08-14T14:49:00Z"/>
              <w:rFonts w:ascii="Nunito" w:eastAsiaTheme="minorEastAsia" w:hAnsi="Nunito" w:cstheme="minorBidi"/>
              <w:noProof/>
              <w:kern w:val="2"/>
              <w:sz w:val="20"/>
              <w:lang w:val="en-ZA" w:eastAsia="en-ZA"/>
              <w14:ligatures w14:val="standardContextual"/>
            </w:rPr>
          </w:pPr>
          <w:del w:id="373" w:author="Craig Parker" w:date="2024-08-14T16:49:00Z" w16du:dateUtc="2024-08-14T14:49:00Z">
            <w:r w:rsidRPr="00B64181" w:rsidDel="00B64181">
              <w:rPr>
                <w:noProof/>
                <w:rPrChange w:id="374" w:author="Craig Parker" w:date="2024-08-14T16:49:00Z" w16du:dateUtc="2024-08-14T14:49:00Z">
                  <w:rPr>
                    <w:rStyle w:val="Hyperlink"/>
                    <w:rFonts w:ascii="Nunito" w:hAnsi="Nunito"/>
                    <w:noProof/>
                    <w:sz w:val="20"/>
                    <w:lang w:val="en-ZA"/>
                  </w:rPr>
                </w:rPrChange>
              </w:rPr>
              <w:delText>Location Jittering:</w:delText>
            </w:r>
            <w:r w:rsidRPr="002E4822" w:rsidDel="00B64181">
              <w:rPr>
                <w:rFonts w:ascii="Nunito" w:hAnsi="Nunito"/>
                <w:noProof/>
                <w:webHidden/>
                <w:sz w:val="20"/>
              </w:rPr>
              <w:tab/>
              <w:delText>19</w:delText>
            </w:r>
          </w:del>
        </w:p>
        <w:p w14:paraId="1EDF7E9D" w14:textId="18962A71" w:rsidR="006013EC" w:rsidRPr="002E4822" w:rsidDel="00B64181" w:rsidRDefault="006013EC">
          <w:pPr>
            <w:pStyle w:val="TOC2"/>
            <w:tabs>
              <w:tab w:val="left" w:pos="960"/>
              <w:tab w:val="right" w:leader="dot" w:pos="9350"/>
            </w:tabs>
            <w:rPr>
              <w:del w:id="375" w:author="Craig Parker" w:date="2024-08-14T16:49:00Z" w16du:dateUtc="2024-08-14T14:49:00Z"/>
              <w:rFonts w:ascii="Nunito" w:eastAsiaTheme="minorEastAsia" w:hAnsi="Nunito" w:cstheme="minorBidi"/>
              <w:noProof/>
              <w:kern w:val="2"/>
              <w:sz w:val="20"/>
              <w:lang w:val="en-ZA" w:eastAsia="en-ZA"/>
              <w14:ligatures w14:val="standardContextual"/>
            </w:rPr>
          </w:pPr>
          <w:del w:id="376" w:author="Craig Parker" w:date="2024-08-14T16:49:00Z" w16du:dateUtc="2024-08-14T14:49:00Z">
            <w:r w:rsidRPr="00B64181" w:rsidDel="00B64181">
              <w:rPr>
                <w:noProof/>
                <w:rPrChange w:id="377" w:author="Craig Parker" w:date="2024-08-14T16:49:00Z" w16du:dateUtc="2024-08-14T14:49:00Z">
                  <w:rPr>
                    <w:rStyle w:val="Hyperlink"/>
                    <w:rFonts w:ascii="Nunito" w:hAnsi="Nunito"/>
                    <w:noProof/>
                    <w:sz w:val="20"/>
                    <w:lang w:val="en-ZA"/>
                  </w:rPr>
                </w:rPrChange>
              </w:rPr>
              <w:delText>5.7.</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noProof/>
                <w:rPrChange w:id="378" w:author="Craig Parker" w:date="2024-08-14T16:49:00Z" w16du:dateUtc="2024-08-14T14:49:00Z">
                  <w:rPr>
                    <w:rStyle w:val="Hyperlink"/>
                    <w:rFonts w:ascii="Nunito" w:hAnsi="Nunito"/>
                    <w:noProof/>
                    <w:sz w:val="20"/>
                    <w:lang w:val="en-ZA"/>
                  </w:rPr>
                </w:rPrChange>
              </w:rPr>
              <w:delText>Codebook remapping and harmonisation (Peter – Renaming this section)</w:delText>
            </w:r>
            <w:r w:rsidRPr="002E4822" w:rsidDel="00B64181">
              <w:rPr>
                <w:rFonts w:ascii="Nunito" w:hAnsi="Nunito"/>
                <w:noProof/>
                <w:webHidden/>
                <w:sz w:val="20"/>
              </w:rPr>
              <w:tab/>
              <w:delText>21</w:delText>
            </w:r>
          </w:del>
        </w:p>
        <w:p w14:paraId="7F091377" w14:textId="019FB70E" w:rsidR="006013EC" w:rsidRPr="002E4822" w:rsidDel="00B64181" w:rsidRDefault="006013EC">
          <w:pPr>
            <w:pStyle w:val="TOC3"/>
            <w:tabs>
              <w:tab w:val="right" w:leader="dot" w:pos="9350"/>
            </w:tabs>
            <w:rPr>
              <w:del w:id="379" w:author="Craig Parker" w:date="2024-08-14T16:49:00Z" w16du:dateUtc="2024-08-14T14:49:00Z"/>
              <w:rFonts w:ascii="Nunito" w:eastAsiaTheme="minorEastAsia" w:hAnsi="Nunito" w:cstheme="minorBidi"/>
              <w:noProof/>
              <w:kern w:val="2"/>
              <w:sz w:val="20"/>
              <w:lang w:val="en-ZA" w:eastAsia="en-ZA"/>
              <w14:ligatures w14:val="standardContextual"/>
            </w:rPr>
          </w:pPr>
          <w:del w:id="380" w:author="Craig Parker" w:date="2024-08-14T16:49:00Z" w16du:dateUtc="2024-08-14T14:49:00Z">
            <w:r w:rsidRPr="00B64181" w:rsidDel="00B64181">
              <w:rPr>
                <w:noProof/>
                <w:rPrChange w:id="381" w:author="Craig Parker" w:date="2024-08-14T16:49:00Z" w16du:dateUtc="2024-08-14T14:49:00Z">
                  <w:rPr>
                    <w:rStyle w:val="Hyperlink"/>
                    <w:rFonts w:ascii="Nunito" w:hAnsi="Nunito"/>
                    <w:noProof/>
                    <w:sz w:val="20"/>
                    <w:lang w:val="en-ZA"/>
                  </w:rPr>
                </w:rPrChange>
              </w:rPr>
              <w:delText>Pre-Processing:</w:delText>
            </w:r>
            <w:r w:rsidRPr="002E4822" w:rsidDel="00B64181">
              <w:rPr>
                <w:rFonts w:ascii="Nunito" w:hAnsi="Nunito"/>
                <w:noProof/>
                <w:webHidden/>
                <w:sz w:val="20"/>
              </w:rPr>
              <w:tab/>
              <w:delText>21</w:delText>
            </w:r>
          </w:del>
        </w:p>
        <w:p w14:paraId="1A3CB28B" w14:textId="2460F3BA" w:rsidR="006013EC" w:rsidRPr="002E4822" w:rsidDel="00B64181" w:rsidRDefault="006013EC">
          <w:pPr>
            <w:pStyle w:val="TOC3"/>
            <w:tabs>
              <w:tab w:val="right" w:leader="dot" w:pos="9350"/>
            </w:tabs>
            <w:rPr>
              <w:del w:id="382" w:author="Craig Parker" w:date="2024-08-14T16:49:00Z" w16du:dateUtc="2024-08-14T14:49:00Z"/>
              <w:rFonts w:ascii="Nunito" w:eastAsiaTheme="minorEastAsia" w:hAnsi="Nunito" w:cstheme="minorBidi"/>
              <w:noProof/>
              <w:kern w:val="2"/>
              <w:sz w:val="20"/>
              <w:lang w:val="en-ZA" w:eastAsia="en-ZA"/>
              <w14:ligatures w14:val="standardContextual"/>
            </w:rPr>
          </w:pPr>
          <w:del w:id="383" w:author="Craig Parker" w:date="2024-08-14T16:49:00Z" w16du:dateUtc="2024-08-14T14:49:00Z">
            <w:r w:rsidRPr="00B64181" w:rsidDel="00B64181">
              <w:rPr>
                <w:noProof/>
                <w:rPrChange w:id="384" w:author="Craig Parker" w:date="2024-08-14T16:49:00Z" w16du:dateUtc="2024-08-14T14:49:00Z">
                  <w:rPr>
                    <w:rStyle w:val="Hyperlink"/>
                    <w:rFonts w:ascii="Nunito" w:hAnsi="Nunito"/>
                    <w:noProof/>
                    <w:sz w:val="20"/>
                    <w:lang w:val="en-ZA"/>
                  </w:rPr>
                </w:rPrChange>
              </w:rPr>
              <w:delText>Variable Mapping:</w:delText>
            </w:r>
            <w:r w:rsidRPr="002E4822" w:rsidDel="00B64181">
              <w:rPr>
                <w:rFonts w:ascii="Nunito" w:hAnsi="Nunito"/>
                <w:noProof/>
                <w:webHidden/>
                <w:sz w:val="20"/>
              </w:rPr>
              <w:tab/>
              <w:delText>21</w:delText>
            </w:r>
          </w:del>
        </w:p>
        <w:p w14:paraId="259A5125" w14:textId="1B048C68" w:rsidR="006013EC" w:rsidRPr="002E4822" w:rsidDel="00B64181" w:rsidRDefault="006013EC">
          <w:pPr>
            <w:pStyle w:val="TOC3"/>
            <w:tabs>
              <w:tab w:val="right" w:leader="dot" w:pos="9350"/>
            </w:tabs>
            <w:rPr>
              <w:del w:id="385" w:author="Craig Parker" w:date="2024-08-14T16:49:00Z" w16du:dateUtc="2024-08-14T14:49:00Z"/>
              <w:rFonts w:ascii="Nunito" w:eastAsiaTheme="minorEastAsia" w:hAnsi="Nunito" w:cstheme="minorBidi"/>
              <w:noProof/>
              <w:kern w:val="2"/>
              <w:sz w:val="20"/>
              <w:lang w:val="en-ZA" w:eastAsia="en-ZA"/>
              <w14:ligatures w14:val="standardContextual"/>
            </w:rPr>
          </w:pPr>
          <w:del w:id="386" w:author="Craig Parker" w:date="2024-08-14T16:49:00Z" w16du:dateUtc="2024-08-14T14:49:00Z">
            <w:r w:rsidRPr="00B64181" w:rsidDel="00B64181">
              <w:rPr>
                <w:noProof/>
                <w:rPrChange w:id="387" w:author="Craig Parker" w:date="2024-08-14T16:49:00Z" w16du:dateUtc="2024-08-14T14:49:00Z">
                  <w:rPr>
                    <w:rStyle w:val="Hyperlink"/>
                    <w:rFonts w:ascii="Nunito" w:hAnsi="Nunito"/>
                    <w:noProof/>
                    <w:sz w:val="20"/>
                    <w:lang w:val="en-ZA"/>
                  </w:rPr>
                </w:rPrChange>
              </w:rPr>
              <w:delText>Mapping Validation:</w:delText>
            </w:r>
            <w:r w:rsidRPr="002E4822" w:rsidDel="00B64181">
              <w:rPr>
                <w:rFonts w:ascii="Nunito" w:hAnsi="Nunito"/>
                <w:noProof/>
                <w:webHidden/>
                <w:sz w:val="20"/>
              </w:rPr>
              <w:tab/>
              <w:delText>21</w:delText>
            </w:r>
          </w:del>
        </w:p>
        <w:p w14:paraId="2C27B955" w14:textId="1116FEE0" w:rsidR="006013EC" w:rsidRPr="002E4822" w:rsidDel="00B64181" w:rsidRDefault="006013EC">
          <w:pPr>
            <w:pStyle w:val="TOC3"/>
            <w:tabs>
              <w:tab w:val="right" w:leader="dot" w:pos="9350"/>
            </w:tabs>
            <w:rPr>
              <w:del w:id="388" w:author="Craig Parker" w:date="2024-08-14T16:49:00Z" w16du:dateUtc="2024-08-14T14:49:00Z"/>
              <w:rFonts w:ascii="Nunito" w:eastAsiaTheme="minorEastAsia" w:hAnsi="Nunito" w:cstheme="minorBidi"/>
              <w:noProof/>
              <w:kern w:val="2"/>
              <w:sz w:val="20"/>
              <w:lang w:val="en-ZA" w:eastAsia="en-ZA"/>
              <w14:ligatures w14:val="standardContextual"/>
            </w:rPr>
          </w:pPr>
          <w:del w:id="389" w:author="Craig Parker" w:date="2024-08-14T16:49:00Z" w16du:dateUtc="2024-08-14T14:49:00Z">
            <w:r w:rsidRPr="00B64181" w:rsidDel="00B64181">
              <w:rPr>
                <w:noProof/>
                <w:rPrChange w:id="390" w:author="Craig Parker" w:date="2024-08-14T16:49:00Z" w16du:dateUtc="2024-08-14T14:49:00Z">
                  <w:rPr>
                    <w:rStyle w:val="Hyperlink"/>
                    <w:rFonts w:ascii="Nunito" w:hAnsi="Nunito"/>
                    <w:noProof/>
                    <w:sz w:val="20"/>
                    <w:lang w:val="en-ZA"/>
                  </w:rPr>
                </w:rPrChange>
              </w:rPr>
              <w:delText>Database Population:</w:delText>
            </w:r>
            <w:r w:rsidRPr="002E4822" w:rsidDel="00B64181">
              <w:rPr>
                <w:rFonts w:ascii="Nunito" w:hAnsi="Nunito"/>
                <w:noProof/>
                <w:webHidden/>
                <w:sz w:val="20"/>
              </w:rPr>
              <w:tab/>
              <w:delText>21</w:delText>
            </w:r>
          </w:del>
        </w:p>
        <w:p w14:paraId="0AFDB0E6" w14:textId="5E7DAD81" w:rsidR="006013EC" w:rsidRPr="002E4822" w:rsidDel="00B64181" w:rsidRDefault="006013EC">
          <w:pPr>
            <w:pStyle w:val="TOC3"/>
            <w:tabs>
              <w:tab w:val="right" w:leader="dot" w:pos="9350"/>
            </w:tabs>
            <w:rPr>
              <w:del w:id="391" w:author="Craig Parker" w:date="2024-08-14T16:49:00Z" w16du:dateUtc="2024-08-14T14:49:00Z"/>
              <w:rFonts w:ascii="Nunito" w:eastAsiaTheme="minorEastAsia" w:hAnsi="Nunito" w:cstheme="minorBidi"/>
              <w:noProof/>
              <w:kern w:val="2"/>
              <w:sz w:val="20"/>
              <w:lang w:val="en-ZA" w:eastAsia="en-ZA"/>
              <w14:ligatures w14:val="standardContextual"/>
            </w:rPr>
          </w:pPr>
          <w:del w:id="392" w:author="Craig Parker" w:date="2024-08-14T16:49:00Z" w16du:dateUtc="2024-08-14T14:49:00Z">
            <w:r w:rsidRPr="00B64181" w:rsidDel="00B64181">
              <w:rPr>
                <w:noProof/>
                <w:rPrChange w:id="393" w:author="Craig Parker" w:date="2024-08-14T16:49:00Z" w16du:dateUtc="2024-08-14T14:49:00Z">
                  <w:rPr>
                    <w:rStyle w:val="Hyperlink"/>
                    <w:rFonts w:ascii="Nunito" w:hAnsi="Nunito"/>
                    <w:noProof/>
                    <w:sz w:val="20"/>
                    <w:lang w:val="en-ZA"/>
                  </w:rPr>
                </w:rPrChange>
              </w:rPr>
              <w:delText>Final Data Cleaning and Analysis Dataset Creation:</w:delText>
            </w:r>
            <w:r w:rsidRPr="002E4822" w:rsidDel="00B64181">
              <w:rPr>
                <w:rFonts w:ascii="Nunito" w:hAnsi="Nunito"/>
                <w:noProof/>
                <w:webHidden/>
                <w:sz w:val="20"/>
              </w:rPr>
              <w:tab/>
              <w:delText>22</w:delText>
            </w:r>
          </w:del>
        </w:p>
        <w:p w14:paraId="417811D1" w14:textId="0829EBBB" w:rsidR="006013EC" w:rsidRPr="002E4822" w:rsidDel="00B64181" w:rsidRDefault="006013EC">
          <w:pPr>
            <w:pStyle w:val="TOC2"/>
            <w:tabs>
              <w:tab w:val="left" w:pos="960"/>
              <w:tab w:val="right" w:leader="dot" w:pos="9350"/>
            </w:tabs>
            <w:rPr>
              <w:del w:id="394" w:author="Craig Parker" w:date="2024-08-14T16:49:00Z" w16du:dateUtc="2024-08-14T14:49:00Z"/>
              <w:rFonts w:ascii="Nunito" w:eastAsiaTheme="minorEastAsia" w:hAnsi="Nunito" w:cstheme="minorBidi"/>
              <w:noProof/>
              <w:kern w:val="2"/>
              <w:sz w:val="20"/>
              <w:lang w:val="en-ZA" w:eastAsia="en-ZA"/>
              <w14:ligatures w14:val="standardContextual"/>
            </w:rPr>
          </w:pPr>
          <w:del w:id="395" w:author="Craig Parker" w:date="2024-08-14T16:49:00Z" w16du:dateUtc="2024-08-14T14:49:00Z">
            <w:r w:rsidRPr="00B64181" w:rsidDel="00B64181">
              <w:rPr>
                <w:noProof/>
                <w:rPrChange w:id="396" w:author="Craig Parker" w:date="2024-08-14T16:49:00Z" w16du:dateUtc="2024-08-14T14:49:00Z">
                  <w:rPr>
                    <w:rStyle w:val="Hyperlink"/>
                    <w:rFonts w:ascii="Nunito" w:hAnsi="Nunito"/>
                    <w:noProof/>
                    <w:sz w:val="20"/>
                  </w:rPr>
                </w:rPrChange>
              </w:rPr>
              <w:delText>5.8.</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noProof/>
                <w:rPrChange w:id="397" w:author="Craig Parker" w:date="2024-08-14T16:49:00Z" w16du:dateUtc="2024-08-14T14:49:00Z">
                  <w:rPr>
                    <w:rStyle w:val="Hyperlink"/>
                    <w:rFonts w:ascii="Nunito" w:hAnsi="Nunito"/>
                    <w:noProof/>
                    <w:sz w:val="20"/>
                  </w:rPr>
                </w:rPrChange>
              </w:rPr>
              <w:delText>Data Integration</w:delText>
            </w:r>
            <w:r w:rsidRPr="002E4822" w:rsidDel="00B64181">
              <w:rPr>
                <w:rFonts w:ascii="Nunito" w:hAnsi="Nunito"/>
                <w:noProof/>
                <w:webHidden/>
                <w:sz w:val="20"/>
              </w:rPr>
              <w:tab/>
              <w:delText>22</w:delText>
            </w:r>
          </w:del>
        </w:p>
        <w:p w14:paraId="3650437C" w14:textId="43FC7F9A" w:rsidR="006013EC" w:rsidRPr="002E4822" w:rsidDel="00B64181" w:rsidRDefault="006013EC">
          <w:pPr>
            <w:pStyle w:val="TOC2"/>
            <w:tabs>
              <w:tab w:val="left" w:pos="960"/>
              <w:tab w:val="right" w:leader="dot" w:pos="9350"/>
            </w:tabs>
            <w:rPr>
              <w:del w:id="398" w:author="Craig Parker" w:date="2024-08-14T16:49:00Z" w16du:dateUtc="2024-08-14T14:49:00Z"/>
              <w:rFonts w:ascii="Nunito" w:eastAsiaTheme="minorEastAsia" w:hAnsi="Nunito" w:cstheme="minorBidi"/>
              <w:noProof/>
              <w:kern w:val="2"/>
              <w:sz w:val="20"/>
              <w:lang w:val="en-ZA" w:eastAsia="en-ZA"/>
              <w14:ligatures w14:val="standardContextual"/>
            </w:rPr>
          </w:pPr>
          <w:del w:id="399" w:author="Craig Parker" w:date="2024-08-14T16:49:00Z" w16du:dateUtc="2024-08-14T14:49:00Z">
            <w:r w:rsidRPr="00B64181" w:rsidDel="00B64181">
              <w:rPr>
                <w:noProof/>
                <w:rPrChange w:id="400" w:author="Craig Parker" w:date="2024-08-14T16:49:00Z" w16du:dateUtc="2024-08-14T14:49:00Z">
                  <w:rPr>
                    <w:rStyle w:val="Hyperlink"/>
                    <w:rFonts w:ascii="Nunito" w:hAnsi="Nunito"/>
                    <w:noProof/>
                    <w:sz w:val="20"/>
                  </w:rPr>
                </w:rPrChange>
              </w:rPr>
              <w:delText>5.9.</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noProof/>
                <w:rPrChange w:id="401" w:author="Craig Parker" w:date="2024-08-14T16:49:00Z" w16du:dateUtc="2024-08-14T14:49:00Z">
                  <w:rPr>
                    <w:rStyle w:val="Hyperlink"/>
                    <w:rFonts w:ascii="Nunito" w:hAnsi="Nunito"/>
                    <w:noProof/>
                    <w:sz w:val="20"/>
                  </w:rPr>
                </w:rPrChange>
              </w:rPr>
              <w:delText>Data analysis platforms</w:delText>
            </w:r>
            <w:r w:rsidRPr="002E4822" w:rsidDel="00B64181">
              <w:rPr>
                <w:rFonts w:ascii="Nunito" w:hAnsi="Nunito"/>
                <w:noProof/>
                <w:webHidden/>
                <w:sz w:val="20"/>
              </w:rPr>
              <w:tab/>
              <w:delText>23</w:delText>
            </w:r>
          </w:del>
        </w:p>
        <w:p w14:paraId="4039CD9B" w14:textId="486C3256" w:rsidR="006013EC" w:rsidRPr="002E4822" w:rsidDel="00B64181" w:rsidRDefault="006013EC">
          <w:pPr>
            <w:pStyle w:val="TOC3"/>
            <w:tabs>
              <w:tab w:val="right" w:leader="dot" w:pos="9350"/>
            </w:tabs>
            <w:rPr>
              <w:del w:id="402" w:author="Craig Parker" w:date="2024-08-14T16:49:00Z" w16du:dateUtc="2024-08-14T14:49:00Z"/>
              <w:rFonts w:ascii="Nunito" w:eastAsiaTheme="minorEastAsia" w:hAnsi="Nunito" w:cstheme="minorBidi"/>
              <w:noProof/>
              <w:kern w:val="2"/>
              <w:sz w:val="20"/>
              <w:lang w:val="en-ZA" w:eastAsia="en-ZA"/>
              <w14:ligatures w14:val="standardContextual"/>
            </w:rPr>
          </w:pPr>
          <w:del w:id="403" w:author="Craig Parker" w:date="2024-08-14T16:49:00Z" w16du:dateUtc="2024-08-14T14:49:00Z">
            <w:r w:rsidRPr="00B64181" w:rsidDel="00B64181">
              <w:rPr>
                <w:noProof/>
                <w:rPrChange w:id="404" w:author="Craig Parker" w:date="2024-08-14T16:49:00Z" w16du:dateUtc="2024-08-14T14:49:00Z">
                  <w:rPr>
                    <w:rStyle w:val="Hyperlink"/>
                    <w:rFonts w:ascii="Nunito" w:hAnsi="Nunito"/>
                    <w:noProof/>
                    <w:sz w:val="20"/>
                  </w:rPr>
                </w:rPrChange>
              </w:rPr>
              <w:delText>Jupyter Hub</w:delText>
            </w:r>
            <w:r w:rsidRPr="002E4822" w:rsidDel="00B64181">
              <w:rPr>
                <w:rFonts w:ascii="Nunito" w:hAnsi="Nunito"/>
                <w:noProof/>
                <w:webHidden/>
                <w:sz w:val="20"/>
              </w:rPr>
              <w:tab/>
              <w:delText>23</w:delText>
            </w:r>
          </w:del>
        </w:p>
        <w:p w14:paraId="049179D2" w14:textId="2BF59F5B" w:rsidR="006013EC" w:rsidRPr="002E4822" w:rsidDel="00B64181" w:rsidRDefault="006013EC">
          <w:pPr>
            <w:pStyle w:val="TOC3"/>
            <w:tabs>
              <w:tab w:val="right" w:leader="dot" w:pos="9350"/>
            </w:tabs>
            <w:rPr>
              <w:del w:id="405" w:author="Craig Parker" w:date="2024-08-14T16:49:00Z" w16du:dateUtc="2024-08-14T14:49:00Z"/>
              <w:rFonts w:ascii="Nunito" w:eastAsiaTheme="minorEastAsia" w:hAnsi="Nunito" w:cstheme="minorBidi"/>
              <w:noProof/>
              <w:kern w:val="2"/>
              <w:sz w:val="20"/>
              <w:lang w:val="en-ZA" w:eastAsia="en-ZA"/>
              <w14:ligatures w14:val="standardContextual"/>
            </w:rPr>
          </w:pPr>
          <w:del w:id="406" w:author="Craig Parker" w:date="2024-08-14T16:49:00Z" w16du:dateUtc="2024-08-14T14:49:00Z">
            <w:r w:rsidRPr="00B64181" w:rsidDel="00B64181">
              <w:rPr>
                <w:noProof/>
                <w:rPrChange w:id="407" w:author="Craig Parker" w:date="2024-08-14T16:49:00Z" w16du:dateUtc="2024-08-14T14:49:00Z">
                  <w:rPr>
                    <w:rStyle w:val="Hyperlink"/>
                    <w:rFonts w:ascii="Nunito" w:hAnsi="Nunito"/>
                    <w:noProof/>
                    <w:sz w:val="20"/>
                    <w:lang w:val="en-ZA"/>
                  </w:rPr>
                </w:rPrChange>
              </w:rPr>
              <w:delText>IBM Data Analysis Platforms</w:delText>
            </w:r>
            <w:r w:rsidRPr="002E4822" w:rsidDel="00B64181">
              <w:rPr>
                <w:rFonts w:ascii="Nunito" w:hAnsi="Nunito"/>
                <w:noProof/>
                <w:webHidden/>
                <w:sz w:val="20"/>
              </w:rPr>
              <w:tab/>
              <w:delText>23</w:delText>
            </w:r>
          </w:del>
        </w:p>
        <w:p w14:paraId="5BFB1DD7" w14:textId="16557D9F" w:rsidR="006013EC" w:rsidRPr="002E4822" w:rsidDel="00B64181" w:rsidRDefault="006013EC">
          <w:pPr>
            <w:pStyle w:val="TOC3"/>
            <w:tabs>
              <w:tab w:val="right" w:leader="dot" w:pos="9350"/>
            </w:tabs>
            <w:rPr>
              <w:del w:id="408" w:author="Craig Parker" w:date="2024-08-14T16:49:00Z" w16du:dateUtc="2024-08-14T14:49:00Z"/>
              <w:rFonts w:ascii="Nunito" w:eastAsiaTheme="minorEastAsia" w:hAnsi="Nunito" w:cstheme="minorBidi"/>
              <w:noProof/>
              <w:kern w:val="2"/>
              <w:sz w:val="20"/>
              <w:lang w:val="en-ZA" w:eastAsia="en-ZA"/>
              <w14:ligatures w14:val="standardContextual"/>
            </w:rPr>
          </w:pPr>
          <w:del w:id="409" w:author="Craig Parker" w:date="2024-08-14T16:49:00Z" w16du:dateUtc="2024-08-14T14:49:00Z">
            <w:r w:rsidRPr="00B64181" w:rsidDel="00B64181">
              <w:rPr>
                <w:noProof/>
                <w:rPrChange w:id="410" w:author="Craig Parker" w:date="2024-08-14T16:49:00Z" w16du:dateUtc="2024-08-14T14:49:00Z">
                  <w:rPr>
                    <w:rStyle w:val="Hyperlink"/>
                    <w:rFonts w:ascii="Nunito" w:hAnsi="Nunito"/>
                    <w:noProof/>
                    <w:sz w:val="20"/>
                    <w:lang w:val="en-ZA"/>
                  </w:rPr>
                </w:rPrChange>
              </w:rPr>
              <w:delText>Integration Approaches</w:delText>
            </w:r>
            <w:r w:rsidRPr="002E4822" w:rsidDel="00B64181">
              <w:rPr>
                <w:rFonts w:ascii="Nunito" w:hAnsi="Nunito"/>
                <w:noProof/>
                <w:webHidden/>
                <w:sz w:val="20"/>
              </w:rPr>
              <w:tab/>
              <w:delText>24</w:delText>
            </w:r>
          </w:del>
        </w:p>
        <w:p w14:paraId="4BB4B5EB" w14:textId="5C736217" w:rsidR="006013EC" w:rsidRPr="002E4822" w:rsidDel="00B64181" w:rsidRDefault="006013EC">
          <w:pPr>
            <w:pStyle w:val="TOC1"/>
            <w:tabs>
              <w:tab w:val="left" w:pos="720"/>
              <w:tab w:val="right" w:leader="dot" w:pos="9350"/>
            </w:tabs>
            <w:rPr>
              <w:del w:id="411" w:author="Craig Parker" w:date="2024-08-14T16:49:00Z" w16du:dateUtc="2024-08-14T14:49:00Z"/>
              <w:rFonts w:ascii="Nunito" w:eastAsiaTheme="minorEastAsia" w:hAnsi="Nunito" w:cstheme="minorBidi"/>
              <w:noProof/>
              <w:kern w:val="2"/>
              <w:sz w:val="20"/>
              <w:lang w:val="en-ZA" w:eastAsia="en-ZA"/>
              <w14:ligatures w14:val="standardContextual"/>
            </w:rPr>
          </w:pPr>
          <w:del w:id="412" w:author="Craig Parker" w:date="2024-08-14T16:49:00Z" w16du:dateUtc="2024-08-14T14:49:00Z">
            <w:r w:rsidRPr="00B64181" w:rsidDel="00B64181">
              <w:rPr>
                <w:rFonts w:eastAsia="Nunito"/>
                <w:noProof/>
                <w:rPrChange w:id="413" w:author="Craig Parker" w:date="2024-08-14T16:49:00Z" w16du:dateUtc="2024-08-14T14:49:00Z">
                  <w:rPr>
                    <w:rStyle w:val="Hyperlink"/>
                    <w:rFonts w:ascii="Nunito" w:eastAsia="Nunito" w:hAnsi="Nunito" w:cs="Nunito"/>
                    <w:b/>
                    <w:noProof/>
                    <w:sz w:val="20"/>
                  </w:rPr>
                </w:rPrChange>
              </w:rPr>
              <w:delText>6.</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eastAsia="Nunito"/>
                <w:noProof/>
                <w:rPrChange w:id="414" w:author="Craig Parker" w:date="2024-08-14T16:49:00Z" w16du:dateUtc="2024-08-14T14:49:00Z">
                  <w:rPr>
                    <w:rStyle w:val="Hyperlink"/>
                    <w:rFonts w:ascii="Nunito" w:eastAsia="Nunito" w:hAnsi="Nunito" w:cs="Nunito"/>
                    <w:noProof/>
                    <w:sz w:val="20"/>
                  </w:rPr>
                </w:rPrChange>
              </w:rPr>
              <w:delText>Data Management, Documentation and Curation</w:delText>
            </w:r>
            <w:r w:rsidRPr="002E4822" w:rsidDel="00B64181">
              <w:rPr>
                <w:rFonts w:ascii="Nunito" w:hAnsi="Nunito"/>
                <w:noProof/>
                <w:webHidden/>
                <w:sz w:val="20"/>
              </w:rPr>
              <w:tab/>
              <w:delText>24</w:delText>
            </w:r>
          </w:del>
        </w:p>
        <w:p w14:paraId="6EB3D907" w14:textId="39A6A5DB" w:rsidR="006013EC" w:rsidRPr="002E4822" w:rsidDel="00B64181" w:rsidRDefault="006013EC">
          <w:pPr>
            <w:pStyle w:val="TOC1"/>
            <w:tabs>
              <w:tab w:val="left" w:pos="720"/>
              <w:tab w:val="right" w:leader="dot" w:pos="9350"/>
            </w:tabs>
            <w:rPr>
              <w:del w:id="415" w:author="Craig Parker" w:date="2024-08-14T16:49:00Z" w16du:dateUtc="2024-08-14T14:49:00Z"/>
              <w:rFonts w:ascii="Nunito" w:eastAsiaTheme="minorEastAsia" w:hAnsi="Nunito" w:cstheme="minorBidi"/>
              <w:noProof/>
              <w:kern w:val="2"/>
              <w:sz w:val="20"/>
              <w:lang w:val="en-ZA" w:eastAsia="en-ZA"/>
              <w14:ligatures w14:val="standardContextual"/>
            </w:rPr>
          </w:pPr>
          <w:del w:id="416" w:author="Craig Parker" w:date="2024-08-14T16:49:00Z" w16du:dateUtc="2024-08-14T14:49:00Z">
            <w:r w:rsidRPr="00B64181" w:rsidDel="00B64181">
              <w:rPr>
                <w:rFonts w:eastAsia="Nunito"/>
                <w:noProof/>
                <w:rPrChange w:id="417" w:author="Craig Parker" w:date="2024-08-14T16:49:00Z" w16du:dateUtc="2024-08-14T14:49:00Z">
                  <w:rPr>
                    <w:rStyle w:val="Hyperlink"/>
                    <w:rFonts w:ascii="Nunito" w:eastAsia="Nunito" w:hAnsi="Nunito" w:cs="Nunito"/>
                    <w:b/>
                    <w:noProof/>
                    <w:sz w:val="20"/>
                  </w:rPr>
                </w:rPrChange>
              </w:rPr>
              <w:delText>7.</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eastAsia="Nunito"/>
                <w:noProof/>
                <w:rPrChange w:id="418" w:author="Craig Parker" w:date="2024-08-14T16:49:00Z" w16du:dateUtc="2024-08-14T14:49:00Z">
                  <w:rPr>
                    <w:rStyle w:val="Hyperlink"/>
                    <w:rFonts w:ascii="Nunito" w:eastAsia="Nunito" w:hAnsi="Nunito" w:cs="Nunito"/>
                    <w:noProof/>
                    <w:sz w:val="20"/>
                  </w:rPr>
                </w:rPrChange>
              </w:rPr>
              <w:delText>POPIA compliance and protection of personal information</w:delText>
            </w:r>
            <w:r w:rsidRPr="002E4822" w:rsidDel="00B64181">
              <w:rPr>
                <w:rFonts w:ascii="Nunito" w:hAnsi="Nunito"/>
                <w:noProof/>
                <w:webHidden/>
                <w:sz w:val="20"/>
              </w:rPr>
              <w:tab/>
              <w:delText>25</w:delText>
            </w:r>
          </w:del>
        </w:p>
        <w:p w14:paraId="0499C786" w14:textId="4E194C20" w:rsidR="006013EC" w:rsidRPr="002E4822" w:rsidDel="00B64181" w:rsidRDefault="006013EC">
          <w:pPr>
            <w:pStyle w:val="TOC1"/>
            <w:tabs>
              <w:tab w:val="right" w:leader="dot" w:pos="9350"/>
            </w:tabs>
            <w:rPr>
              <w:del w:id="419" w:author="Craig Parker" w:date="2024-08-14T16:49:00Z" w16du:dateUtc="2024-08-14T14:49:00Z"/>
              <w:rFonts w:ascii="Nunito" w:eastAsiaTheme="minorEastAsia" w:hAnsi="Nunito" w:cstheme="minorBidi"/>
              <w:noProof/>
              <w:kern w:val="2"/>
              <w:sz w:val="20"/>
              <w:lang w:val="en-ZA" w:eastAsia="en-ZA"/>
              <w14:ligatures w14:val="standardContextual"/>
            </w:rPr>
          </w:pPr>
          <w:del w:id="420" w:author="Craig Parker" w:date="2024-08-14T16:49:00Z" w16du:dateUtc="2024-08-14T14:49:00Z">
            <w:r w:rsidRPr="00B64181" w:rsidDel="00B64181">
              <w:rPr>
                <w:rFonts w:eastAsia="Nunito"/>
                <w:noProof/>
                <w:rPrChange w:id="421" w:author="Craig Parker" w:date="2024-08-14T16:49:00Z" w16du:dateUtc="2024-08-14T14:49:00Z">
                  <w:rPr>
                    <w:rStyle w:val="Hyperlink"/>
                    <w:rFonts w:ascii="Nunito" w:eastAsia="Nunito" w:hAnsi="Nunito"/>
                    <w:b/>
                    <w:bCs/>
                    <w:noProof/>
                    <w:sz w:val="20"/>
                    <w:lang w:val="en-ZA"/>
                  </w:rPr>
                </w:rPrChange>
              </w:rPr>
              <w:lastRenderedPageBreak/>
              <w:delText>8. Data Encryption</w:delText>
            </w:r>
            <w:r w:rsidRPr="002E4822" w:rsidDel="00B64181">
              <w:rPr>
                <w:rFonts w:ascii="Nunito" w:hAnsi="Nunito"/>
                <w:noProof/>
                <w:webHidden/>
                <w:sz w:val="20"/>
              </w:rPr>
              <w:tab/>
              <w:delText>27</w:delText>
            </w:r>
          </w:del>
        </w:p>
        <w:p w14:paraId="1A881B66" w14:textId="4C7C083C" w:rsidR="006013EC" w:rsidRPr="002E4822" w:rsidDel="00B64181" w:rsidRDefault="006013EC">
          <w:pPr>
            <w:pStyle w:val="TOC1"/>
            <w:tabs>
              <w:tab w:val="left" w:pos="720"/>
              <w:tab w:val="right" w:leader="dot" w:pos="9350"/>
            </w:tabs>
            <w:rPr>
              <w:del w:id="422" w:author="Craig Parker" w:date="2024-08-14T16:49:00Z" w16du:dateUtc="2024-08-14T14:49:00Z"/>
              <w:rFonts w:ascii="Nunito" w:eastAsiaTheme="minorEastAsia" w:hAnsi="Nunito" w:cstheme="minorBidi"/>
              <w:noProof/>
              <w:kern w:val="2"/>
              <w:sz w:val="20"/>
              <w:lang w:val="en-ZA" w:eastAsia="en-ZA"/>
              <w14:ligatures w14:val="standardContextual"/>
            </w:rPr>
          </w:pPr>
          <w:del w:id="423" w:author="Craig Parker" w:date="2024-08-14T16:49:00Z" w16du:dateUtc="2024-08-14T14:49:00Z">
            <w:r w:rsidRPr="00B64181" w:rsidDel="00B64181">
              <w:rPr>
                <w:rFonts w:eastAsia="Nunito"/>
                <w:noProof/>
                <w:rPrChange w:id="424" w:author="Craig Parker" w:date="2024-08-14T16:49:00Z" w16du:dateUtc="2024-08-14T14:49:00Z">
                  <w:rPr>
                    <w:rStyle w:val="Hyperlink"/>
                    <w:rFonts w:ascii="Nunito" w:eastAsia="Nunito" w:hAnsi="Nunito"/>
                    <w:b/>
                    <w:noProof/>
                    <w:sz w:val="20"/>
                    <w:lang w:val="en-ZA"/>
                  </w:rPr>
                </w:rPrChange>
              </w:rPr>
              <w:delText>9.</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eastAsia="Nunito"/>
                <w:noProof/>
                <w:rPrChange w:id="425" w:author="Craig Parker" w:date="2024-08-14T16:49:00Z" w16du:dateUtc="2024-08-14T14:49:00Z">
                  <w:rPr>
                    <w:rStyle w:val="Hyperlink"/>
                    <w:rFonts w:ascii="Nunito" w:eastAsia="Nunito" w:hAnsi="Nunito"/>
                    <w:b/>
                    <w:bCs/>
                    <w:noProof/>
                    <w:sz w:val="20"/>
                    <w:lang w:val="en-ZA"/>
                  </w:rPr>
                </w:rPrChange>
              </w:rPr>
              <w:delText>Network Firewall and Virtual Private Network</w:delText>
            </w:r>
            <w:r w:rsidRPr="002E4822" w:rsidDel="00B64181">
              <w:rPr>
                <w:rFonts w:ascii="Nunito" w:hAnsi="Nunito"/>
                <w:noProof/>
                <w:webHidden/>
                <w:sz w:val="20"/>
              </w:rPr>
              <w:tab/>
              <w:delText>28</w:delText>
            </w:r>
          </w:del>
        </w:p>
        <w:p w14:paraId="728FE8F9" w14:textId="416163A5" w:rsidR="006013EC" w:rsidRPr="002E4822" w:rsidDel="00B64181" w:rsidRDefault="006013EC">
          <w:pPr>
            <w:pStyle w:val="TOC1"/>
            <w:tabs>
              <w:tab w:val="left" w:pos="720"/>
              <w:tab w:val="right" w:leader="dot" w:pos="9350"/>
            </w:tabs>
            <w:rPr>
              <w:del w:id="426" w:author="Craig Parker" w:date="2024-08-14T16:49:00Z" w16du:dateUtc="2024-08-14T14:49:00Z"/>
              <w:rFonts w:ascii="Nunito" w:eastAsiaTheme="minorEastAsia" w:hAnsi="Nunito" w:cstheme="minorBidi"/>
              <w:noProof/>
              <w:kern w:val="2"/>
              <w:sz w:val="20"/>
              <w:lang w:val="en-ZA" w:eastAsia="en-ZA"/>
              <w14:ligatures w14:val="standardContextual"/>
            </w:rPr>
          </w:pPr>
          <w:del w:id="427" w:author="Craig Parker" w:date="2024-08-14T16:49:00Z" w16du:dateUtc="2024-08-14T14:49:00Z">
            <w:r w:rsidRPr="00B64181" w:rsidDel="00B64181">
              <w:rPr>
                <w:rFonts w:eastAsia="Nunito"/>
                <w:noProof/>
                <w:rPrChange w:id="428" w:author="Craig Parker" w:date="2024-08-14T16:49:00Z" w16du:dateUtc="2024-08-14T14:49:00Z">
                  <w:rPr>
                    <w:rStyle w:val="Hyperlink"/>
                    <w:rFonts w:ascii="Nunito" w:eastAsia="Nunito" w:hAnsi="Nunito"/>
                    <w:b/>
                    <w:noProof/>
                    <w:sz w:val="20"/>
                    <w:lang w:val="en-ZA"/>
                  </w:rPr>
                </w:rPrChange>
              </w:rPr>
              <w:delText>10.</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eastAsia="Nunito"/>
                <w:noProof/>
                <w:rPrChange w:id="429" w:author="Craig Parker" w:date="2024-08-14T16:49:00Z" w16du:dateUtc="2024-08-14T14:49:00Z">
                  <w:rPr>
                    <w:rStyle w:val="Hyperlink"/>
                    <w:rFonts w:ascii="Nunito" w:eastAsia="Nunito" w:hAnsi="Nunito"/>
                    <w:noProof/>
                    <w:sz w:val="20"/>
                    <w:lang w:val="en-ZA"/>
                  </w:rPr>
                </w:rPrChange>
              </w:rPr>
              <w:delText>Local Authentication and Authorization</w:delText>
            </w:r>
            <w:r w:rsidRPr="002E4822" w:rsidDel="00B64181">
              <w:rPr>
                <w:rFonts w:ascii="Nunito" w:hAnsi="Nunito"/>
                <w:noProof/>
                <w:webHidden/>
                <w:sz w:val="20"/>
              </w:rPr>
              <w:tab/>
              <w:delText>28</w:delText>
            </w:r>
          </w:del>
        </w:p>
        <w:p w14:paraId="15E99F42" w14:textId="5600C823" w:rsidR="006013EC" w:rsidRPr="002E4822" w:rsidDel="00B64181" w:rsidRDefault="006013EC">
          <w:pPr>
            <w:pStyle w:val="TOC1"/>
            <w:tabs>
              <w:tab w:val="left" w:pos="720"/>
              <w:tab w:val="right" w:leader="dot" w:pos="9350"/>
            </w:tabs>
            <w:rPr>
              <w:del w:id="430" w:author="Craig Parker" w:date="2024-08-14T16:49:00Z" w16du:dateUtc="2024-08-14T14:49:00Z"/>
              <w:rFonts w:ascii="Nunito" w:eastAsiaTheme="minorEastAsia" w:hAnsi="Nunito" w:cstheme="minorBidi"/>
              <w:noProof/>
              <w:kern w:val="2"/>
              <w:sz w:val="20"/>
              <w:lang w:val="en-ZA" w:eastAsia="en-ZA"/>
              <w14:ligatures w14:val="standardContextual"/>
            </w:rPr>
          </w:pPr>
          <w:del w:id="431" w:author="Craig Parker" w:date="2024-08-14T16:49:00Z" w16du:dateUtc="2024-08-14T14:49:00Z">
            <w:r w:rsidRPr="00B64181" w:rsidDel="00B64181">
              <w:rPr>
                <w:rFonts w:eastAsia="Nunito"/>
                <w:noProof/>
                <w:rPrChange w:id="432" w:author="Craig Parker" w:date="2024-08-14T16:49:00Z" w16du:dateUtc="2024-08-14T14:49:00Z">
                  <w:rPr>
                    <w:rStyle w:val="Hyperlink"/>
                    <w:rFonts w:ascii="Nunito" w:eastAsia="Nunito" w:hAnsi="Nunito"/>
                    <w:b/>
                    <w:noProof/>
                    <w:sz w:val="20"/>
                  </w:rPr>
                </w:rPrChange>
              </w:rPr>
              <w:delText>11.</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eastAsia="Nunito"/>
                <w:noProof/>
                <w:rPrChange w:id="433" w:author="Craig Parker" w:date="2024-08-14T16:49:00Z" w16du:dateUtc="2024-08-14T14:49:00Z">
                  <w:rPr>
                    <w:rStyle w:val="Hyperlink"/>
                    <w:rFonts w:ascii="Nunito" w:eastAsia="Nunito" w:hAnsi="Nunito" w:cs="Nunito"/>
                    <w:noProof/>
                    <w:sz w:val="20"/>
                  </w:rPr>
                </w:rPrChange>
              </w:rPr>
              <w:delText>Data Sharing and Open Access</w:delText>
            </w:r>
            <w:r w:rsidRPr="002E4822" w:rsidDel="00B64181">
              <w:rPr>
                <w:rFonts w:ascii="Nunito" w:hAnsi="Nunito"/>
                <w:noProof/>
                <w:webHidden/>
                <w:sz w:val="20"/>
              </w:rPr>
              <w:tab/>
              <w:delText>28</w:delText>
            </w:r>
          </w:del>
        </w:p>
        <w:p w14:paraId="3E8F51C3" w14:textId="13830B08" w:rsidR="006013EC" w:rsidRPr="002E4822" w:rsidDel="00B64181" w:rsidRDefault="006013EC">
          <w:pPr>
            <w:pStyle w:val="TOC1"/>
            <w:tabs>
              <w:tab w:val="left" w:pos="720"/>
              <w:tab w:val="right" w:leader="dot" w:pos="9350"/>
            </w:tabs>
            <w:rPr>
              <w:del w:id="434" w:author="Craig Parker" w:date="2024-08-14T16:49:00Z" w16du:dateUtc="2024-08-14T14:49:00Z"/>
              <w:rFonts w:ascii="Nunito" w:eastAsiaTheme="minorEastAsia" w:hAnsi="Nunito" w:cstheme="minorBidi"/>
              <w:noProof/>
              <w:kern w:val="2"/>
              <w:sz w:val="20"/>
              <w:lang w:val="en-ZA" w:eastAsia="en-ZA"/>
              <w14:ligatures w14:val="standardContextual"/>
            </w:rPr>
          </w:pPr>
          <w:del w:id="435" w:author="Craig Parker" w:date="2024-08-14T16:49:00Z" w16du:dateUtc="2024-08-14T14:49:00Z">
            <w:r w:rsidRPr="00B64181" w:rsidDel="00B64181">
              <w:rPr>
                <w:rFonts w:eastAsia="Nunito"/>
                <w:noProof/>
                <w:rPrChange w:id="436" w:author="Craig Parker" w:date="2024-08-14T16:49:00Z" w16du:dateUtc="2024-08-14T14:49:00Z">
                  <w:rPr>
                    <w:rStyle w:val="Hyperlink"/>
                    <w:rFonts w:ascii="Nunito" w:eastAsia="Nunito" w:hAnsi="Nunito"/>
                    <w:b/>
                    <w:noProof/>
                    <w:sz w:val="20"/>
                  </w:rPr>
                </w:rPrChange>
              </w:rPr>
              <w:delText>12.</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eastAsia="Nunito"/>
                <w:noProof/>
                <w:rPrChange w:id="437" w:author="Craig Parker" w:date="2024-08-14T16:49:00Z" w16du:dateUtc="2024-08-14T14:49:00Z">
                  <w:rPr>
                    <w:rStyle w:val="Hyperlink"/>
                    <w:rFonts w:ascii="Nunito" w:eastAsia="Nunito" w:hAnsi="Nunito" w:cs="Nunito"/>
                    <w:noProof/>
                    <w:sz w:val="20"/>
                  </w:rPr>
                </w:rPrChange>
              </w:rPr>
              <w:delText>Procedure for making data available to bonafied researchers</w:delText>
            </w:r>
            <w:r w:rsidRPr="002E4822" w:rsidDel="00B64181">
              <w:rPr>
                <w:rFonts w:ascii="Nunito" w:hAnsi="Nunito"/>
                <w:noProof/>
                <w:webHidden/>
                <w:sz w:val="20"/>
              </w:rPr>
              <w:tab/>
              <w:delText>29</w:delText>
            </w:r>
          </w:del>
        </w:p>
        <w:p w14:paraId="1B4074D1" w14:textId="2B66602F" w:rsidR="006013EC" w:rsidRPr="002E4822" w:rsidDel="00B64181" w:rsidRDefault="006013EC">
          <w:pPr>
            <w:pStyle w:val="TOC1"/>
            <w:tabs>
              <w:tab w:val="left" w:pos="720"/>
              <w:tab w:val="right" w:leader="dot" w:pos="9350"/>
            </w:tabs>
            <w:rPr>
              <w:del w:id="438" w:author="Craig Parker" w:date="2024-08-14T16:49:00Z" w16du:dateUtc="2024-08-14T14:49:00Z"/>
              <w:rFonts w:ascii="Nunito" w:eastAsiaTheme="minorEastAsia" w:hAnsi="Nunito" w:cstheme="minorBidi"/>
              <w:noProof/>
              <w:kern w:val="2"/>
              <w:sz w:val="20"/>
              <w:lang w:val="en-ZA" w:eastAsia="en-ZA"/>
              <w14:ligatures w14:val="standardContextual"/>
            </w:rPr>
          </w:pPr>
          <w:del w:id="439" w:author="Craig Parker" w:date="2024-08-14T16:49:00Z" w16du:dateUtc="2024-08-14T14:49:00Z">
            <w:r w:rsidRPr="00B64181" w:rsidDel="00B64181">
              <w:rPr>
                <w:noProof/>
                <w:rPrChange w:id="440" w:author="Craig Parker" w:date="2024-08-14T16:49:00Z" w16du:dateUtc="2024-08-14T14:49:00Z">
                  <w:rPr>
                    <w:rStyle w:val="Hyperlink"/>
                    <w:rFonts w:ascii="Nunito" w:hAnsi="Nunito"/>
                    <w:b/>
                    <w:noProof/>
                    <w:sz w:val="20"/>
                  </w:rPr>
                </w:rPrChange>
              </w:rPr>
              <w:delText>13.</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noProof/>
                <w:rPrChange w:id="441" w:author="Craig Parker" w:date="2024-08-14T16:49:00Z" w16du:dateUtc="2024-08-14T14:49:00Z">
                  <w:rPr>
                    <w:rStyle w:val="Hyperlink"/>
                    <w:rFonts w:ascii="Nunito" w:hAnsi="Nunito"/>
                    <w:noProof/>
                    <w:sz w:val="20"/>
                  </w:rPr>
                </w:rPrChange>
              </w:rPr>
              <w:delText>Governance of data sharing</w:delText>
            </w:r>
            <w:r w:rsidRPr="002E4822" w:rsidDel="00B64181">
              <w:rPr>
                <w:rFonts w:ascii="Nunito" w:hAnsi="Nunito"/>
                <w:noProof/>
                <w:webHidden/>
                <w:sz w:val="20"/>
              </w:rPr>
              <w:tab/>
              <w:delText>31</w:delText>
            </w:r>
          </w:del>
        </w:p>
        <w:p w14:paraId="12CE3AA3" w14:textId="611079E8" w:rsidR="006013EC" w:rsidRPr="002E4822" w:rsidDel="00B64181" w:rsidRDefault="006013EC">
          <w:pPr>
            <w:pStyle w:val="TOC1"/>
            <w:tabs>
              <w:tab w:val="left" w:pos="720"/>
              <w:tab w:val="right" w:leader="dot" w:pos="9350"/>
            </w:tabs>
            <w:rPr>
              <w:del w:id="442" w:author="Craig Parker" w:date="2024-08-14T16:49:00Z" w16du:dateUtc="2024-08-14T14:49:00Z"/>
              <w:rFonts w:ascii="Nunito" w:eastAsiaTheme="minorEastAsia" w:hAnsi="Nunito" w:cstheme="minorBidi"/>
              <w:noProof/>
              <w:kern w:val="2"/>
              <w:sz w:val="20"/>
              <w:lang w:val="en-ZA" w:eastAsia="en-ZA"/>
              <w14:ligatures w14:val="standardContextual"/>
            </w:rPr>
          </w:pPr>
          <w:del w:id="443" w:author="Craig Parker" w:date="2024-08-14T16:49:00Z" w16du:dateUtc="2024-08-14T14:49:00Z">
            <w:r w:rsidRPr="00B64181" w:rsidDel="00B64181">
              <w:rPr>
                <w:noProof/>
                <w:rPrChange w:id="444" w:author="Craig Parker" w:date="2024-08-14T16:49:00Z" w16du:dateUtc="2024-08-14T14:49:00Z">
                  <w:rPr>
                    <w:rStyle w:val="Hyperlink"/>
                    <w:rFonts w:ascii="Nunito" w:hAnsi="Nunito"/>
                    <w:b/>
                    <w:noProof/>
                    <w:sz w:val="20"/>
                  </w:rPr>
                </w:rPrChange>
              </w:rPr>
              <w:delText>14.</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noProof/>
                <w:rPrChange w:id="445" w:author="Craig Parker" w:date="2024-08-14T16:49:00Z" w16du:dateUtc="2024-08-14T14:49:00Z">
                  <w:rPr>
                    <w:rStyle w:val="Hyperlink"/>
                    <w:rFonts w:ascii="Nunito" w:hAnsi="Nunito"/>
                    <w:noProof/>
                    <w:sz w:val="20"/>
                  </w:rPr>
                </w:rPrChange>
              </w:rPr>
              <w:delText>Data Retention</w:delText>
            </w:r>
            <w:r w:rsidRPr="002E4822" w:rsidDel="00B64181">
              <w:rPr>
                <w:rFonts w:ascii="Nunito" w:hAnsi="Nunito"/>
                <w:noProof/>
                <w:webHidden/>
                <w:sz w:val="20"/>
              </w:rPr>
              <w:tab/>
              <w:delText>32</w:delText>
            </w:r>
          </w:del>
        </w:p>
        <w:p w14:paraId="0CAC4859" w14:textId="2D4D2721" w:rsidR="006013EC" w:rsidRPr="002E4822" w:rsidDel="00B64181" w:rsidRDefault="006013EC">
          <w:pPr>
            <w:pStyle w:val="TOC1"/>
            <w:tabs>
              <w:tab w:val="left" w:pos="720"/>
              <w:tab w:val="right" w:leader="dot" w:pos="9350"/>
            </w:tabs>
            <w:rPr>
              <w:del w:id="446" w:author="Craig Parker" w:date="2024-08-14T16:49:00Z" w16du:dateUtc="2024-08-14T14:49:00Z"/>
              <w:rFonts w:ascii="Nunito" w:eastAsiaTheme="minorEastAsia" w:hAnsi="Nunito" w:cstheme="minorBidi"/>
              <w:noProof/>
              <w:kern w:val="2"/>
              <w:sz w:val="20"/>
              <w:lang w:val="en-ZA" w:eastAsia="en-ZA"/>
              <w14:ligatures w14:val="standardContextual"/>
            </w:rPr>
          </w:pPr>
          <w:del w:id="447" w:author="Craig Parker" w:date="2024-08-14T16:49:00Z" w16du:dateUtc="2024-08-14T14:49:00Z">
            <w:r w:rsidRPr="00B64181" w:rsidDel="00B64181">
              <w:rPr>
                <w:noProof/>
                <w:rPrChange w:id="448" w:author="Craig Parker" w:date="2024-08-14T16:49:00Z" w16du:dateUtc="2024-08-14T14:49:00Z">
                  <w:rPr>
                    <w:rStyle w:val="Hyperlink"/>
                    <w:rFonts w:ascii="Nunito" w:hAnsi="Nunito"/>
                    <w:b/>
                    <w:noProof/>
                    <w:sz w:val="20"/>
                  </w:rPr>
                </w:rPrChange>
              </w:rPr>
              <w:delText>15.</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noProof/>
                <w:rPrChange w:id="449" w:author="Craig Parker" w:date="2024-08-14T16:49:00Z" w16du:dateUtc="2024-08-14T14:49:00Z">
                  <w:rPr>
                    <w:rStyle w:val="Hyperlink"/>
                    <w:rFonts w:ascii="Nunito" w:hAnsi="Nunito"/>
                    <w:noProof/>
                    <w:sz w:val="20"/>
                  </w:rPr>
                </w:rPrChange>
              </w:rPr>
              <w:delText>Roles and Responsibilities</w:delText>
            </w:r>
            <w:r w:rsidRPr="002E4822" w:rsidDel="00B64181">
              <w:rPr>
                <w:rFonts w:ascii="Nunito" w:hAnsi="Nunito"/>
                <w:noProof/>
                <w:webHidden/>
                <w:sz w:val="20"/>
              </w:rPr>
              <w:tab/>
              <w:delText>33</w:delText>
            </w:r>
          </w:del>
        </w:p>
        <w:p w14:paraId="48603C99" w14:textId="19E1CFC0" w:rsidR="006013EC" w:rsidRPr="002E4822" w:rsidDel="00B64181" w:rsidRDefault="006013EC">
          <w:pPr>
            <w:pStyle w:val="TOC1"/>
            <w:tabs>
              <w:tab w:val="left" w:pos="720"/>
              <w:tab w:val="right" w:leader="dot" w:pos="9350"/>
            </w:tabs>
            <w:rPr>
              <w:del w:id="450" w:author="Craig Parker" w:date="2024-08-14T16:49:00Z" w16du:dateUtc="2024-08-14T14:49:00Z"/>
              <w:rFonts w:ascii="Nunito" w:eastAsiaTheme="minorEastAsia" w:hAnsi="Nunito" w:cstheme="minorBidi"/>
              <w:noProof/>
              <w:kern w:val="2"/>
              <w:sz w:val="20"/>
              <w:lang w:val="en-ZA" w:eastAsia="en-ZA"/>
              <w14:ligatures w14:val="standardContextual"/>
            </w:rPr>
          </w:pPr>
          <w:del w:id="451" w:author="Craig Parker" w:date="2024-08-14T16:49:00Z" w16du:dateUtc="2024-08-14T14:49:00Z">
            <w:r w:rsidRPr="00B64181" w:rsidDel="00B64181">
              <w:rPr>
                <w:noProof/>
                <w:rPrChange w:id="452" w:author="Craig Parker" w:date="2024-08-14T16:49:00Z" w16du:dateUtc="2024-08-14T14:49:00Z">
                  <w:rPr>
                    <w:rStyle w:val="Hyperlink"/>
                    <w:rFonts w:ascii="Nunito" w:hAnsi="Nunito"/>
                    <w:b/>
                    <w:noProof/>
                    <w:sz w:val="20"/>
                  </w:rPr>
                </w:rPrChange>
              </w:rPr>
              <w:delText>16.</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noProof/>
                <w:rPrChange w:id="453" w:author="Craig Parker" w:date="2024-08-14T16:49:00Z" w16du:dateUtc="2024-08-14T14:49:00Z">
                  <w:rPr>
                    <w:rStyle w:val="Hyperlink"/>
                    <w:rFonts w:ascii="Nunito" w:hAnsi="Nunito"/>
                    <w:noProof/>
                    <w:sz w:val="20"/>
                  </w:rPr>
                </w:rPrChange>
              </w:rPr>
              <w:delText>Assessment and revision</w:delText>
            </w:r>
            <w:r w:rsidRPr="002E4822" w:rsidDel="00B64181">
              <w:rPr>
                <w:rFonts w:ascii="Nunito" w:hAnsi="Nunito"/>
                <w:noProof/>
                <w:webHidden/>
                <w:sz w:val="20"/>
              </w:rPr>
              <w:tab/>
              <w:delText>35</w:delText>
            </w:r>
          </w:del>
        </w:p>
        <w:p w14:paraId="2F019140" w14:textId="199027E5" w:rsidR="006013EC" w:rsidRPr="002E4822" w:rsidDel="00B64181" w:rsidRDefault="006013EC">
          <w:pPr>
            <w:pStyle w:val="TOC2"/>
            <w:tabs>
              <w:tab w:val="right" w:leader="dot" w:pos="9350"/>
            </w:tabs>
            <w:rPr>
              <w:del w:id="454" w:author="Craig Parker" w:date="2024-08-14T16:49:00Z" w16du:dateUtc="2024-08-14T14:49:00Z"/>
              <w:rFonts w:ascii="Nunito" w:eastAsiaTheme="minorEastAsia" w:hAnsi="Nunito" w:cstheme="minorBidi"/>
              <w:noProof/>
              <w:kern w:val="2"/>
              <w:sz w:val="20"/>
              <w:lang w:val="en-ZA" w:eastAsia="en-ZA"/>
              <w14:ligatures w14:val="standardContextual"/>
            </w:rPr>
          </w:pPr>
          <w:del w:id="455" w:author="Craig Parker" w:date="2024-08-14T16:49:00Z" w16du:dateUtc="2024-08-14T14:49:00Z">
            <w:r w:rsidRPr="00B64181" w:rsidDel="00B64181">
              <w:rPr>
                <w:noProof/>
                <w:rPrChange w:id="456" w:author="Craig Parker" w:date="2024-08-14T16:49:00Z" w16du:dateUtc="2024-08-14T14:49:00Z">
                  <w:rPr>
                    <w:rStyle w:val="Hyperlink"/>
                    <w:rFonts w:ascii="Nunito" w:hAnsi="Nunito"/>
                    <w:noProof/>
                    <w:sz w:val="20"/>
                    <w:lang w:val="en-ZA"/>
                  </w:rPr>
                </w:rPrChange>
              </w:rPr>
              <w:delText>16.1. Assessment Scope</w:delText>
            </w:r>
            <w:r w:rsidRPr="002E4822" w:rsidDel="00B64181">
              <w:rPr>
                <w:rFonts w:ascii="Nunito" w:hAnsi="Nunito"/>
                <w:noProof/>
                <w:webHidden/>
                <w:sz w:val="20"/>
              </w:rPr>
              <w:tab/>
              <w:delText>35</w:delText>
            </w:r>
          </w:del>
        </w:p>
        <w:p w14:paraId="6A2E0BA8" w14:textId="197A1925" w:rsidR="006013EC" w:rsidRPr="002E4822" w:rsidDel="00B64181" w:rsidRDefault="006013EC">
          <w:pPr>
            <w:pStyle w:val="TOC2"/>
            <w:tabs>
              <w:tab w:val="right" w:leader="dot" w:pos="9350"/>
            </w:tabs>
            <w:rPr>
              <w:del w:id="457" w:author="Craig Parker" w:date="2024-08-14T16:49:00Z" w16du:dateUtc="2024-08-14T14:49:00Z"/>
              <w:rFonts w:ascii="Nunito" w:eastAsiaTheme="minorEastAsia" w:hAnsi="Nunito" w:cstheme="minorBidi"/>
              <w:noProof/>
              <w:kern w:val="2"/>
              <w:sz w:val="20"/>
              <w:lang w:val="en-ZA" w:eastAsia="en-ZA"/>
              <w14:ligatures w14:val="standardContextual"/>
            </w:rPr>
          </w:pPr>
          <w:del w:id="458" w:author="Craig Parker" w:date="2024-08-14T16:49:00Z" w16du:dateUtc="2024-08-14T14:49:00Z">
            <w:r w:rsidRPr="00B64181" w:rsidDel="00B64181">
              <w:rPr>
                <w:noProof/>
                <w:rPrChange w:id="459" w:author="Craig Parker" w:date="2024-08-14T16:49:00Z" w16du:dateUtc="2024-08-14T14:49:00Z">
                  <w:rPr>
                    <w:rStyle w:val="Hyperlink"/>
                    <w:rFonts w:ascii="Nunito" w:hAnsi="Nunito"/>
                    <w:noProof/>
                    <w:sz w:val="20"/>
                    <w:lang w:val="en-ZA"/>
                  </w:rPr>
                </w:rPrChange>
              </w:rPr>
              <w:delText>16.2. Revision Process</w:delText>
            </w:r>
            <w:r w:rsidRPr="002E4822" w:rsidDel="00B64181">
              <w:rPr>
                <w:rFonts w:ascii="Nunito" w:hAnsi="Nunito"/>
                <w:noProof/>
                <w:webHidden/>
                <w:sz w:val="20"/>
              </w:rPr>
              <w:tab/>
              <w:delText>35</w:delText>
            </w:r>
          </w:del>
        </w:p>
        <w:p w14:paraId="038209D8" w14:textId="1FA3BB78" w:rsidR="006013EC" w:rsidRPr="002E4822" w:rsidDel="00B64181" w:rsidRDefault="006013EC">
          <w:pPr>
            <w:pStyle w:val="TOC1"/>
            <w:tabs>
              <w:tab w:val="right" w:leader="dot" w:pos="9350"/>
            </w:tabs>
            <w:rPr>
              <w:del w:id="460" w:author="Craig Parker" w:date="2024-08-14T16:49:00Z" w16du:dateUtc="2024-08-14T14:49:00Z"/>
              <w:rFonts w:ascii="Nunito" w:eastAsiaTheme="minorEastAsia" w:hAnsi="Nunito" w:cstheme="minorBidi"/>
              <w:noProof/>
              <w:kern w:val="2"/>
              <w:sz w:val="20"/>
              <w:lang w:val="en-ZA" w:eastAsia="en-ZA"/>
              <w14:ligatures w14:val="standardContextual"/>
            </w:rPr>
          </w:pPr>
          <w:del w:id="461" w:author="Craig Parker" w:date="2024-08-14T16:49:00Z" w16du:dateUtc="2024-08-14T14:49:00Z">
            <w:r w:rsidRPr="00B64181" w:rsidDel="00B64181">
              <w:rPr>
                <w:noProof/>
                <w:rPrChange w:id="462" w:author="Craig Parker" w:date="2024-08-14T16:49:00Z" w16du:dateUtc="2024-08-14T14:49:00Z">
                  <w:rPr>
                    <w:rStyle w:val="Hyperlink"/>
                    <w:rFonts w:ascii="Nunito" w:hAnsi="Nunito"/>
                    <w:noProof/>
                    <w:sz w:val="20"/>
                  </w:rPr>
                </w:rPrChange>
              </w:rPr>
              <w:delText>Annex 1: Key data sources</w:delText>
            </w:r>
            <w:r w:rsidRPr="002E4822" w:rsidDel="00B64181">
              <w:rPr>
                <w:rFonts w:ascii="Nunito" w:hAnsi="Nunito"/>
                <w:noProof/>
                <w:webHidden/>
                <w:sz w:val="20"/>
              </w:rPr>
              <w:tab/>
              <w:delText>1</w:delText>
            </w:r>
          </w:del>
        </w:p>
        <w:p w14:paraId="2EC066D5" w14:textId="32A1518A" w:rsidR="006013EC" w:rsidRPr="002E4822" w:rsidDel="00B64181" w:rsidRDefault="006013EC">
          <w:pPr>
            <w:pStyle w:val="TOC1"/>
            <w:tabs>
              <w:tab w:val="right" w:leader="dot" w:pos="9350"/>
            </w:tabs>
            <w:rPr>
              <w:del w:id="463" w:author="Craig Parker" w:date="2024-08-14T16:49:00Z" w16du:dateUtc="2024-08-14T14:49:00Z"/>
              <w:rFonts w:ascii="Nunito" w:eastAsiaTheme="minorEastAsia" w:hAnsi="Nunito" w:cstheme="minorBidi"/>
              <w:noProof/>
              <w:kern w:val="2"/>
              <w:sz w:val="20"/>
              <w:lang w:val="en-ZA" w:eastAsia="en-ZA"/>
              <w14:ligatures w14:val="standardContextual"/>
            </w:rPr>
          </w:pPr>
          <w:del w:id="464" w:author="Craig Parker" w:date="2024-08-14T16:49:00Z" w16du:dateUtc="2024-08-14T14:49:00Z">
            <w:r w:rsidRPr="00B64181" w:rsidDel="00B64181">
              <w:rPr>
                <w:noProof/>
                <w:rPrChange w:id="465" w:author="Craig Parker" w:date="2024-08-14T16:49:00Z" w16du:dateUtc="2024-08-14T14:49:00Z">
                  <w:rPr>
                    <w:rStyle w:val="Hyperlink"/>
                    <w:rFonts w:ascii="Nunito" w:hAnsi="Nunito"/>
                    <w:noProof/>
                    <w:sz w:val="20"/>
                  </w:rPr>
                </w:rPrChange>
              </w:rPr>
              <w:delText>Annex 2: Personal information processing agreement</w:delText>
            </w:r>
            <w:r w:rsidRPr="002E4822" w:rsidDel="00B64181">
              <w:rPr>
                <w:rFonts w:ascii="Nunito" w:hAnsi="Nunito"/>
                <w:noProof/>
                <w:webHidden/>
                <w:sz w:val="20"/>
              </w:rPr>
              <w:tab/>
              <w:delText>6</w:delText>
            </w:r>
          </w:del>
        </w:p>
        <w:p w14:paraId="2635B82C" w14:textId="042BBFBA" w:rsidR="006013EC" w:rsidRPr="002E4822" w:rsidDel="00B64181" w:rsidRDefault="006013EC">
          <w:pPr>
            <w:pStyle w:val="TOC1"/>
            <w:tabs>
              <w:tab w:val="right" w:leader="dot" w:pos="9350"/>
            </w:tabs>
            <w:rPr>
              <w:del w:id="466" w:author="Craig Parker" w:date="2024-08-14T16:49:00Z" w16du:dateUtc="2024-08-14T14:49:00Z"/>
              <w:rFonts w:ascii="Nunito" w:eastAsiaTheme="minorEastAsia" w:hAnsi="Nunito" w:cstheme="minorBidi"/>
              <w:noProof/>
              <w:kern w:val="2"/>
              <w:sz w:val="20"/>
              <w:lang w:val="en-ZA" w:eastAsia="en-ZA"/>
              <w14:ligatures w14:val="standardContextual"/>
            </w:rPr>
          </w:pPr>
          <w:del w:id="467" w:author="Craig Parker" w:date="2024-08-14T16:49:00Z" w16du:dateUtc="2024-08-14T14:49:00Z">
            <w:r w:rsidRPr="00B64181" w:rsidDel="00B64181">
              <w:rPr>
                <w:rFonts w:eastAsia="Nunito"/>
                <w:noProof/>
                <w:rPrChange w:id="468" w:author="Craig Parker" w:date="2024-08-14T16:49:00Z" w16du:dateUtc="2024-08-14T14:49:00Z">
                  <w:rPr>
                    <w:rStyle w:val="Hyperlink"/>
                    <w:rFonts w:ascii="Nunito" w:eastAsia="Nunito" w:hAnsi="Nunito"/>
                    <w:noProof/>
                    <w:sz w:val="20"/>
                  </w:rPr>
                </w:rPrChange>
              </w:rPr>
              <w:delText>Annex 3: Ethics notification letter</w:delText>
            </w:r>
            <w:r w:rsidRPr="002E4822" w:rsidDel="00B64181">
              <w:rPr>
                <w:rFonts w:ascii="Nunito" w:hAnsi="Nunito"/>
                <w:noProof/>
                <w:webHidden/>
                <w:sz w:val="20"/>
              </w:rPr>
              <w:tab/>
              <w:delText>7</w:delText>
            </w:r>
          </w:del>
        </w:p>
        <w:p w14:paraId="75E72BB3" w14:textId="24027A03" w:rsidR="006013EC" w:rsidRPr="002E4822" w:rsidDel="00B64181" w:rsidRDefault="006013EC">
          <w:pPr>
            <w:pStyle w:val="TOC1"/>
            <w:tabs>
              <w:tab w:val="right" w:leader="dot" w:pos="9350"/>
            </w:tabs>
            <w:rPr>
              <w:del w:id="469" w:author="Craig Parker" w:date="2024-08-14T16:49:00Z" w16du:dateUtc="2024-08-14T14:49:00Z"/>
              <w:rFonts w:ascii="Nunito" w:eastAsiaTheme="minorEastAsia" w:hAnsi="Nunito" w:cstheme="minorBidi"/>
              <w:noProof/>
              <w:kern w:val="2"/>
              <w:sz w:val="20"/>
              <w:lang w:val="en-ZA" w:eastAsia="en-ZA"/>
              <w14:ligatures w14:val="standardContextual"/>
            </w:rPr>
          </w:pPr>
          <w:del w:id="470" w:author="Craig Parker" w:date="2024-08-14T16:49:00Z" w16du:dateUtc="2024-08-14T14:49:00Z">
            <w:r w:rsidRPr="00B64181" w:rsidDel="00B64181">
              <w:rPr>
                <w:noProof/>
                <w:rPrChange w:id="471" w:author="Craig Parker" w:date="2024-08-14T16:49:00Z" w16du:dateUtc="2024-08-14T14:49:00Z">
                  <w:rPr>
                    <w:rStyle w:val="Hyperlink"/>
                    <w:rFonts w:ascii="Nunito" w:hAnsi="Nunito"/>
                    <w:noProof/>
                    <w:sz w:val="20"/>
                  </w:rPr>
                </w:rPrChange>
              </w:rPr>
              <w:delText>References</w:delText>
            </w:r>
            <w:r w:rsidRPr="002E4822" w:rsidDel="00B64181">
              <w:rPr>
                <w:rFonts w:ascii="Nunito" w:hAnsi="Nunito"/>
                <w:noProof/>
                <w:webHidden/>
                <w:sz w:val="20"/>
              </w:rPr>
              <w:tab/>
              <w:delText>10</w:delText>
            </w:r>
          </w:del>
        </w:p>
        <w:p w14:paraId="0000003A" w14:textId="40846950" w:rsidR="007813F4" w:rsidRPr="002E4822" w:rsidRDefault="6E1C0E23" w:rsidP="001151F1">
          <w:pPr>
            <w:pStyle w:val="TOC1"/>
            <w:tabs>
              <w:tab w:val="right" w:leader="dot" w:pos="9360"/>
            </w:tabs>
            <w:rPr>
              <w:rFonts w:ascii="Nunito" w:hAnsi="Nunito"/>
              <w:noProof/>
              <w:color w:val="000000" w:themeColor="text1"/>
              <w:sz w:val="20"/>
              <w:u w:val="single"/>
              <w:rPrChange w:id="472" w:author="Craig Parker" w:date="2024-08-07T12:23:00Z">
                <w:rPr>
                  <w:rFonts w:ascii="Nunito" w:eastAsia="Nunito" w:hAnsi="Nunito" w:cs="Nunito"/>
                  <w:color w:val="333333"/>
                  <w:sz w:val="24"/>
                  <w:szCs w:val="24"/>
                </w:rPr>
              </w:rPrChange>
            </w:rPr>
          </w:pPr>
          <w:r w:rsidRPr="002E4822">
            <w:rPr>
              <w:rFonts w:ascii="Nunito" w:hAnsi="Nunito"/>
              <w:color w:val="000000" w:themeColor="text1"/>
              <w:sz w:val="20"/>
              <w:rPrChange w:id="473" w:author="Craig Parker" w:date="2024-08-07T12:23:00Z">
                <w:rPr/>
              </w:rPrChange>
            </w:rPr>
            <w:fldChar w:fldCharType="end"/>
          </w:r>
        </w:p>
      </w:sdtContent>
    </w:sdt>
    <w:bookmarkStart w:id="474" w:name="_heading=h.44hvxd69x9kk" w:displacedByCustomXml="prev"/>
    <w:bookmarkEnd w:id="474" w:displacedByCustomXml="prev"/>
    <w:bookmarkStart w:id="475" w:name="_heading=h.51czjoqwswkm" w:displacedByCustomXml="prev"/>
    <w:bookmarkEnd w:id="475" w:displacedByCustomXml="prev"/>
    <w:p w14:paraId="0000003B" w14:textId="77777777" w:rsidR="007813F4" w:rsidRPr="002E4822" w:rsidRDefault="009511AE" w:rsidP="52A8C99F">
      <w:pPr>
        <w:pStyle w:val="Heading1"/>
        <w:spacing w:line="360" w:lineRule="auto"/>
        <w:rPr>
          <w:ins w:id="476" w:author="Craig Parker" w:date="2024-08-06T12:33:00Z"/>
          <w:rFonts w:ascii="Nunito" w:hAnsi="Nunito"/>
          <w:color w:val="000000" w:themeColor="text1"/>
          <w:sz w:val="20"/>
          <w:szCs w:val="20"/>
          <w:rPrChange w:id="477" w:author="Craig Parker" w:date="2024-08-07T12:23:00Z">
            <w:rPr>
              <w:ins w:id="478" w:author="Craig Parker" w:date="2024-08-06T12:33:00Z"/>
              <w:rFonts w:ascii="Nunito" w:hAnsi="Nunito"/>
            </w:rPr>
          </w:rPrChange>
        </w:rPr>
      </w:pPr>
      <w:bookmarkStart w:id="479" w:name="_heading=h.usfkbatrsrym"/>
      <w:bookmarkEnd w:id="479"/>
      <w:r w:rsidRPr="002E4822">
        <w:rPr>
          <w:rFonts w:ascii="Nunito" w:hAnsi="Nunito"/>
          <w:color w:val="000000" w:themeColor="text1"/>
          <w:sz w:val="20"/>
          <w:szCs w:val="20"/>
          <w:rPrChange w:id="480" w:author="Craig Parker" w:date="2024-08-07T12:23:00Z">
            <w:rPr>
              <w:rFonts w:ascii="Nunito" w:hAnsi="Nunito"/>
            </w:rPr>
          </w:rPrChange>
        </w:rPr>
        <w:br w:type="page"/>
      </w:r>
    </w:p>
    <w:p w14:paraId="3BAF8B98" w14:textId="21069F75" w:rsidR="52A8C99F" w:rsidRPr="002E4822" w:rsidDel="00C02355" w:rsidRDefault="726DE6D0" w:rsidP="726DE6D0">
      <w:pPr>
        <w:spacing w:line="360" w:lineRule="auto"/>
        <w:rPr>
          <w:del w:id="481" w:author="Craig Parker" w:date="2024-08-14T17:21:00Z" w16du:dateUtc="2024-08-14T15:21:00Z"/>
          <w:rFonts w:ascii="Nunito" w:hAnsi="Nunito"/>
          <w:color w:val="000000" w:themeColor="text1"/>
          <w:sz w:val="20"/>
          <w:rPrChange w:id="482" w:author="Craig Parker" w:date="2024-08-07T12:23:00Z">
            <w:rPr>
              <w:del w:id="483" w:author="Craig Parker" w:date="2024-08-14T17:21:00Z" w16du:dateUtc="2024-08-14T15:21:00Z"/>
            </w:rPr>
          </w:rPrChange>
        </w:rPr>
      </w:pPr>
      <w:del w:id="484" w:author="Craig Parker" w:date="2024-08-14T17:21:00Z" w16du:dateUtc="2024-08-14T15:21:00Z">
        <w:r w:rsidRPr="00E5173C" w:rsidDel="00C02355">
          <w:rPr>
            <w:rFonts w:ascii="Nunito" w:hAnsi="Nunito"/>
            <w:color w:val="000000" w:themeColor="text1"/>
            <w:sz w:val="20"/>
            <w:highlight w:val="yellow"/>
            <w:rPrChange w:id="485" w:author="Matthew Chersich" w:date="2024-08-13T20:38:00Z">
              <w:rPr>
                <w:rFonts w:ascii="Nunito" w:hAnsi="Nunito"/>
                <w:color w:val="000000" w:themeColor="text1"/>
                <w:sz w:val="20"/>
              </w:rPr>
            </w:rPrChange>
          </w:rPr>
          <w:lastRenderedPageBreak/>
          <w:delText>To add</w:delText>
        </w:r>
      </w:del>
      <w:ins w:id="486" w:author="Matthew Chersich" w:date="2024-08-13T20:38:00Z">
        <w:del w:id="487" w:author="Craig Parker" w:date="2024-08-14T17:21:00Z" w16du:dateUtc="2024-08-14T15:21:00Z">
          <w:r w:rsidR="00E5173C" w:rsidDel="00C02355">
            <w:rPr>
              <w:rFonts w:ascii="Nunito" w:hAnsi="Nunito"/>
              <w:color w:val="000000" w:themeColor="text1"/>
              <w:sz w:val="20"/>
              <w:highlight w:val="yellow"/>
            </w:rPr>
            <w:delText xml:space="preserve"> somewhere</w:delText>
          </w:r>
        </w:del>
      </w:ins>
      <w:del w:id="488" w:author="Craig Parker" w:date="2024-08-14T17:21:00Z" w16du:dateUtc="2024-08-14T15:21:00Z">
        <w:r w:rsidRPr="00E5173C" w:rsidDel="00C02355">
          <w:rPr>
            <w:rFonts w:ascii="Nunito" w:hAnsi="Nunito"/>
            <w:color w:val="000000" w:themeColor="text1"/>
            <w:sz w:val="20"/>
            <w:highlight w:val="yellow"/>
            <w:rPrChange w:id="489" w:author="Matthew Chersich" w:date="2024-08-13T20:38:00Z">
              <w:rPr>
                <w:rFonts w:ascii="Nunito" w:hAnsi="Nunito"/>
                <w:color w:val="000000" w:themeColor="text1"/>
                <w:sz w:val="20"/>
              </w:rPr>
            </w:rPrChange>
          </w:rPr>
          <w:delText>: Recipient shall develop and maintain a data protection impact assessment regarding the Processing of Personal Data under this Agreement.  Data Provider shall cooperate with and assist Data Recipient in the development of the data protection impact assessment and/or with prior consultations with government authorities that may be required.</w:delText>
        </w:r>
      </w:del>
    </w:p>
    <w:p w14:paraId="070E28A7" w14:textId="5FC73CD8" w:rsidR="52A8C99F" w:rsidRPr="002E4822" w:rsidRDefault="52A8C99F">
      <w:pPr>
        <w:pStyle w:val="Heading2"/>
        <w:spacing w:line="360" w:lineRule="auto"/>
        <w:rPr>
          <w:ins w:id="490" w:author="Craig Parker" w:date="2024-08-06T12:33:00Z"/>
          <w:rFonts w:ascii="Nunito" w:eastAsia="Nunito" w:hAnsi="Nunito" w:cs="Nunito"/>
          <w:b w:val="0"/>
          <w:bCs w:val="0"/>
          <w:color w:val="000000" w:themeColor="text1"/>
          <w:rPrChange w:id="491" w:author="Craig Parker" w:date="2024-08-07T12:23:00Z">
            <w:rPr>
              <w:ins w:id="492" w:author="Craig Parker" w:date="2024-08-06T12:33:00Z"/>
              <w:b/>
              <w:bCs/>
            </w:rPr>
          </w:rPrChange>
        </w:rPr>
        <w:pPrChange w:id="493" w:author="Craig Parker" w:date="2024-08-06T12:34:00Z">
          <w:pPr/>
        </w:pPrChange>
      </w:pPr>
      <w:bookmarkStart w:id="494" w:name="_Toc174562907"/>
      <w:ins w:id="495" w:author="Craig Parker" w:date="2024-08-06T12:33:00Z">
        <w:r w:rsidRPr="002E4822">
          <w:rPr>
            <w:rFonts w:ascii="Nunito" w:eastAsia="Nunito" w:hAnsi="Nunito" w:cs="Nunito"/>
            <w:color w:val="000000" w:themeColor="text1"/>
            <w:rPrChange w:id="496" w:author="Craig Parker" w:date="2024-08-07T12:23:00Z">
              <w:rPr>
                <w:b/>
                <w:bCs/>
              </w:rPr>
            </w:rPrChange>
          </w:rPr>
          <w:t>Acronyms</w:t>
        </w:r>
        <w:bookmarkEnd w:id="494"/>
      </w:ins>
    </w:p>
    <w:p w14:paraId="386D2DCA" w14:textId="6EEDAB19" w:rsidR="00635B4F" w:rsidRPr="00635B4F" w:rsidRDefault="00635B4F">
      <w:pPr>
        <w:spacing w:line="360" w:lineRule="auto"/>
        <w:rPr>
          <w:rFonts w:eastAsia="Arial" w:cs="Arial"/>
          <w:sz w:val="22"/>
          <w:szCs w:val="22"/>
        </w:rPr>
        <w:pPrChange w:id="497" w:author="Craig Parker" w:date="2024-08-14T16:59:00Z" w16du:dateUtc="2024-08-14T14:59:00Z">
          <w:pPr>
            <w:pStyle w:val="ListParagraph"/>
            <w:numPr>
              <w:numId w:val="47"/>
            </w:numPr>
            <w:spacing w:before="0" w:after="0"/>
            <w:ind w:left="720" w:hanging="360"/>
          </w:pPr>
        </w:pPrChange>
      </w:pPr>
      <w:ins w:id="498" w:author="Craig Parker" w:date="2024-08-14T16:59:00Z" w16du:dateUtc="2024-08-14T14:59:00Z">
        <w:r>
          <w:rPr>
            <w:rFonts w:eastAsia="Nunito"/>
          </w:rPr>
          <w:fldChar w:fldCharType="begin"/>
        </w:r>
        <w:r w:rsidRPr="00635B4F">
          <w:rPr>
            <w:rFonts w:eastAsia="Nunito"/>
          </w:rPr>
          <w:instrText xml:space="preserve"> LINK </w:instrText>
        </w:r>
      </w:ins>
      <w:r w:rsidR="002824F2">
        <w:rPr>
          <w:rFonts w:eastAsia="Nunito"/>
        </w:rPr>
        <w:instrText xml:space="preserve">Excel.SheetBinaryMacroEnabled.12 https://witsphr-my.sharepoint.com/personal/craig_parker_witsphr_org/Documents/PHR%20PC/Downloads/Acronyms_Table.csv Acronyms_Table!R1C1:R35C2 </w:instrText>
      </w:r>
      <w:ins w:id="499" w:author="Craig Parker" w:date="2024-08-14T16:59:00Z" w16du:dateUtc="2024-08-14T14:59:00Z">
        <w:r w:rsidRPr="00635B4F">
          <w:rPr>
            <w:rFonts w:eastAsia="Nunito"/>
          </w:rPr>
          <w:instrText xml:space="preserve">\a \f 4 \h </w:instrText>
        </w:r>
      </w:ins>
      <w:r>
        <w:rPr>
          <w:rFonts w:eastAsia="Nunito"/>
        </w:rPr>
        <w:instrText xml:space="preserve"> \* MERGEFORMAT </w:instrText>
      </w:r>
      <w:ins w:id="500" w:author="Craig Parker" w:date="2024-08-14T16:59:00Z" w16du:dateUtc="2024-08-14T14:59:00Z">
        <w:r>
          <w:rPr>
            <w:rFonts w:eastAsia="Nunito"/>
          </w:rPr>
          <w:fldChar w:fldCharType="separate"/>
        </w:r>
      </w:ins>
    </w:p>
    <w:tbl>
      <w:tblPr>
        <w:tblStyle w:val="PlainTable4"/>
        <w:tblW w:w="9918" w:type="dxa"/>
        <w:shd w:val="clear" w:color="auto" w:fill="FFFFFF" w:themeFill="background1"/>
        <w:tblLook w:val="04A0" w:firstRow="1" w:lastRow="0" w:firstColumn="1" w:lastColumn="0" w:noHBand="0" w:noVBand="1"/>
        <w:tblPrChange w:id="501" w:author="Craig Parker" w:date="2024-08-14T17:02:00Z" w16du:dateUtc="2024-08-14T15:02:00Z">
          <w:tblPr>
            <w:tblStyle w:val="PlainTable4"/>
            <w:tblW w:w="9918" w:type="dxa"/>
            <w:tblLook w:val="04A0" w:firstRow="1" w:lastRow="0" w:firstColumn="1" w:lastColumn="0" w:noHBand="0" w:noVBand="1"/>
          </w:tblPr>
        </w:tblPrChange>
      </w:tblPr>
      <w:tblGrid>
        <w:gridCol w:w="4229"/>
        <w:gridCol w:w="5689"/>
        <w:tblGridChange w:id="502">
          <w:tblGrid>
            <w:gridCol w:w="1362"/>
            <w:gridCol w:w="2867"/>
            <w:gridCol w:w="5689"/>
          </w:tblGrid>
        </w:tblGridChange>
      </w:tblGrid>
      <w:tr w:rsidR="00635B4F" w:rsidRPr="00635B4F" w14:paraId="5AA145E0" w14:textId="77777777" w:rsidTr="00635B4F">
        <w:trPr>
          <w:cnfStyle w:val="100000000000" w:firstRow="1" w:lastRow="0" w:firstColumn="0" w:lastColumn="0" w:oddVBand="0" w:evenVBand="0" w:oddHBand="0" w:evenHBand="0" w:firstRowFirstColumn="0" w:firstRowLastColumn="0" w:lastRowFirstColumn="0" w:lastRowLastColumn="0"/>
          <w:trHeight w:val="290"/>
          <w:ins w:id="503" w:author="Craig Parker" w:date="2024-08-14T16:59:00Z"/>
          <w:trPrChange w:id="504"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505" w:author="Craig Parker" w:date="2024-08-14T17:02:00Z" w16du:dateUtc="2024-08-14T15:02:00Z">
              <w:tcPr>
                <w:tcW w:w="1362" w:type="dxa"/>
                <w:noWrap/>
                <w:hideMark/>
              </w:tcPr>
            </w:tcPrChange>
          </w:tcPr>
          <w:p w14:paraId="1AB2312B" w14:textId="2BC179DF" w:rsidR="00635B4F" w:rsidRPr="00635B4F" w:rsidRDefault="00635B4F">
            <w:pPr>
              <w:overflowPunct/>
              <w:autoSpaceDE/>
              <w:autoSpaceDN/>
              <w:adjustRightInd/>
              <w:cnfStyle w:val="101000000000" w:firstRow="1" w:lastRow="0" w:firstColumn="1" w:lastColumn="0" w:oddVBand="0" w:evenVBand="0" w:oddHBand="0" w:evenHBand="0" w:firstRowFirstColumn="0" w:firstRowLastColumn="0" w:lastRowFirstColumn="0" w:lastRowLastColumn="0"/>
              <w:rPr>
                <w:ins w:id="506" w:author="Craig Parker" w:date="2024-08-14T16:59:00Z" w16du:dateUtc="2024-08-14T14:59:00Z"/>
                <w:rFonts w:ascii="Nunito" w:hAnsi="Nunito"/>
                <w:sz w:val="22"/>
                <w:szCs w:val="22"/>
                <w:lang w:val="en-ZA" w:eastAsia="en-ZA"/>
                <w:rPrChange w:id="507" w:author="Craig Parker" w:date="2024-08-14T17:03:00Z" w16du:dateUtc="2024-08-14T15:03:00Z">
                  <w:rPr>
                    <w:ins w:id="508" w:author="Craig Parker" w:date="2024-08-14T16:59:00Z" w16du:dateUtc="2024-08-14T14:59:00Z"/>
                    <w:rFonts w:ascii="Aptos Narrow" w:hAnsi="Aptos Narrow"/>
                    <w:color w:val="FFFFFF"/>
                    <w:sz w:val="22"/>
                    <w:szCs w:val="22"/>
                  </w:rPr>
                </w:rPrChange>
              </w:rPr>
              <w:pPrChange w:id="509" w:author="Craig Parker" w:date="2024-08-14T16:59:00Z" w16du:dateUtc="2024-08-14T14:59:00Z">
                <w:pPr>
                  <w:cnfStyle w:val="101000000000" w:firstRow="1" w:lastRow="0" w:firstColumn="1" w:lastColumn="0" w:oddVBand="0" w:evenVBand="0" w:oddHBand="0" w:evenHBand="0" w:firstRowFirstColumn="0" w:firstRowLastColumn="0" w:lastRowFirstColumn="0" w:lastRowLastColumn="0"/>
                </w:pPr>
              </w:pPrChange>
            </w:pPr>
            <w:ins w:id="510" w:author="Craig Parker" w:date="2024-08-14T16:59:00Z" w16du:dateUtc="2024-08-14T14:59:00Z">
              <w:r w:rsidRPr="00635B4F">
                <w:rPr>
                  <w:rFonts w:ascii="Nunito" w:hAnsi="Nunito"/>
                  <w:sz w:val="22"/>
                  <w:szCs w:val="22"/>
                  <w:lang w:val="en-ZA" w:eastAsia="en-ZA"/>
                  <w:rPrChange w:id="511" w:author="Craig Parker" w:date="2024-08-14T17:03:00Z" w16du:dateUtc="2024-08-14T15:03:00Z">
                    <w:rPr>
                      <w:rFonts w:ascii="Aptos Narrow" w:hAnsi="Aptos Narrow"/>
                      <w:color w:val="FFFFFF"/>
                      <w:sz w:val="22"/>
                      <w:szCs w:val="22"/>
                    </w:rPr>
                  </w:rPrChange>
                </w:rPr>
                <w:t>Acronym</w:t>
              </w:r>
            </w:ins>
          </w:p>
        </w:tc>
        <w:tc>
          <w:tcPr>
            <w:tcW w:w="0" w:type="dxa"/>
            <w:shd w:val="clear" w:color="auto" w:fill="FFFFFF" w:themeFill="background1"/>
            <w:noWrap/>
            <w:hideMark/>
            <w:tcPrChange w:id="512" w:author="Craig Parker" w:date="2024-08-14T17:02:00Z" w16du:dateUtc="2024-08-14T15:02:00Z">
              <w:tcPr>
                <w:tcW w:w="8556" w:type="dxa"/>
                <w:gridSpan w:val="2"/>
                <w:noWrap/>
                <w:hideMark/>
              </w:tcPr>
            </w:tcPrChange>
          </w:tcPr>
          <w:p w14:paraId="4114EBA7" w14:textId="77777777" w:rsidR="00635B4F" w:rsidRPr="00635B4F" w:rsidRDefault="00635B4F">
            <w:pPr>
              <w:overflowPunct/>
              <w:autoSpaceDE/>
              <w:autoSpaceDN/>
              <w:adjustRightInd/>
              <w:cnfStyle w:val="100000000000" w:firstRow="1" w:lastRow="0" w:firstColumn="0" w:lastColumn="0" w:oddVBand="0" w:evenVBand="0" w:oddHBand="0" w:evenHBand="0" w:firstRowFirstColumn="0" w:firstRowLastColumn="0" w:lastRowFirstColumn="0" w:lastRowLastColumn="0"/>
              <w:rPr>
                <w:ins w:id="513" w:author="Craig Parker" w:date="2024-08-14T16:59:00Z" w16du:dateUtc="2024-08-14T14:59:00Z"/>
                <w:rFonts w:ascii="Nunito" w:hAnsi="Nunito"/>
                <w:sz w:val="22"/>
                <w:szCs w:val="22"/>
                <w:lang w:val="en-ZA" w:eastAsia="en-ZA"/>
                <w:rPrChange w:id="514" w:author="Craig Parker" w:date="2024-08-14T17:03:00Z" w16du:dateUtc="2024-08-14T15:03:00Z">
                  <w:rPr>
                    <w:ins w:id="515" w:author="Craig Parker" w:date="2024-08-14T16:59:00Z" w16du:dateUtc="2024-08-14T14:59:00Z"/>
                    <w:b w:val="0"/>
                    <w:bCs w:val="0"/>
                  </w:rPr>
                </w:rPrChange>
              </w:rPr>
              <w:pPrChange w:id="516" w:author="Craig Parker" w:date="2024-08-14T16:59:00Z" w16du:dateUtc="2024-08-14T14:59:00Z">
                <w:pPr>
                  <w:cnfStyle w:val="100000000000" w:firstRow="1" w:lastRow="0" w:firstColumn="0" w:lastColumn="0" w:oddVBand="0" w:evenVBand="0" w:oddHBand="0" w:evenHBand="0" w:firstRowFirstColumn="0" w:firstRowLastColumn="0" w:lastRowFirstColumn="0" w:lastRowLastColumn="0"/>
                </w:pPr>
              </w:pPrChange>
            </w:pPr>
            <w:ins w:id="517" w:author="Craig Parker" w:date="2024-08-14T16:59:00Z" w16du:dateUtc="2024-08-14T14:59:00Z">
              <w:r w:rsidRPr="00635B4F">
                <w:rPr>
                  <w:rFonts w:ascii="Nunito" w:hAnsi="Nunito"/>
                  <w:sz w:val="22"/>
                  <w:szCs w:val="22"/>
                  <w:lang w:val="en-ZA" w:eastAsia="en-ZA"/>
                  <w:rPrChange w:id="518" w:author="Craig Parker" w:date="2024-08-14T17:03:00Z" w16du:dateUtc="2024-08-14T15:03:00Z">
                    <w:rPr/>
                  </w:rPrChange>
                </w:rPr>
                <w:t>Description</w:t>
              </w:r>
            </w:ins>
          </w:p>
        </w:tc>
      </w:tr>
      <w:tr w:rsidR="00635B4F" w:rsidRPr="00635B4F" w14:paraId="1D6DAA87" w14:textId="77777777" w:rsidTr="00635B4F">
        <w:trPr>
          <w:cnfStyle w:val="000000100000" w:firstRow="0" w:lastRow="0" w:firstColumn="0" w:lastColumn="0" w:oddVBand="0" w:evenVBand="0" w:oddHBand="1" w:evenHBand="0" w:firstRowFirstColumn="0" w:firstRowLastColumn="0" w:lastRowFirstColumn="0" w:lastRowLastColumn="0"/>
          <w:trHeight w:val="290"/>
          <w:ins w:id="519" w:author="Craig Parker" w:date="2024-08-14T16:59:00Z"/>
          <w:trPrChange w:id="520"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521" w:author="Craig Parker" w:date="2024-08-14T17:02:00Z" w16du:dateUtc="2024-08-14T15:02:00Z">
              <w:tcPr>
                <w:tcW w:w="1362" w:type="dxa"/>
                <w:noWrap/>
                <w:hideMark/>
              </w:tcPr>
            </w:tcPrChange>
          </w:tcPr>
          <w:p w14:paraId="780284E7" w14:textId="77777777" w:rsidR="00635B4F" w:rsidRPr="00635B4F" w:rsidRDefault="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522" w:author="Craig Parker" w:date="2024-08-14T16:59:00Z" w16du:dateUtc="2024-08-14T14:59:00Z"/>
                <w:rFonts w:ascii="Nunito" w:hAnsi="Nunito"/>
                <w:sz w:val="22"/>
                <w:szCs w:val="22"/>
                <w:lang w:val="en-ZA" w:eastAsia="en-ZA"/>
                <w:rPrChange w:id="523" w:author="Craig Parker" w:date="2024-08-14T17:03:00Z" w16du:dateUtc="2024-08-14T15:03:00Z">
                  <w:rPr>
                    <w:ins w:id="524" w:author="Craig Parker" w:date="2024-08-14T16:59:00Z" w16du:dateUtc="2024-08-14T14:59:00Z"/>
                  </w:rPr>
                </w:rPrChange>
              </w:rPr>
              <w:pPrChange w:id="525"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526" w:author="Craig Parker" w:date="2024-08-14T16:59:00Z" w16du:dateUtc="2024-08-14T14:59:00Z">
              <w:r w:rsidRPr="00635B4F">
                <w:rPr>
                  <w:rFonts w:ascii="Nunito" w:hAnsi="Nunito"/>
                  <w:sz w:val="22"/>
                  <w:szCs w:val="22"/>
                  <w:lang w:val="en-ZA" w:eastAsia="en-ZA"/>
                  <w:rPrChange w:id="527" w:author="Craig Parker" w:date="2024-08-14T17:03:00Z" w16du:dateUtc="2024-08-14T15:03:00Z">
                    <w:rPr/>
                  </w:rPrChange>
                </w:rPr>
                <w:t>AOT</w:t>
              </w:r>
            </w:ins>
          </w:p>
        </w:tc>
        <w:tc>
          <w:tcPr>
            <w:tcW w:w="0" w:type="dxa"/>
            <w:shd w:val="clear" w:color="auto" w:fill="FFFFFF" w:themeFill="background1"/>
            <w:noWrap/>
            <w:hideMark/>
            <w:tcPrChange w:id="528" w:author="Craig Parker" w:date="2024-08-14T17:02:00Z" w16du:dateUtc="2024-08-14T15:02:00Z">
              <w:tcPr>
                <w:tcW w:w="8556" w:type="dxa"/>
                <w:gridSpan w:val="2"/>
                <w:noWrap/>
                <w:hideMark/>
              </w:tcPr>
            </w:tcPrChange>
          </w:tcPr>
          <w:p w14:paraId="13B18CA7" w14:textId="77777777" w:rsidR="00635B4F" w:rsidRPr="00635B4F" w:rsidRDefault="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529" w:author="Craig Parker" w:date="2024-08-14T16:59:00Z" w16du:dateUtc="2024-08-14T14:59:00Z"/>
                <w:rFonts w:ascii="Nunito" w:hAnsi="Nunito"/>
                <w:sz w:val="22"/>
                <w:szCs w:val="22"/>
                <w:lang w:val="en-ZA" w:eastAsia="en-ZA"/>
                <w:rPrChange w:id="530" w:author="Craig Parker" w:date="2024-08-14T17:03:00Z" w16du:dateUtc="2024-08-14T15:03:00Z">
                  <w:rPr>
                    <w:ins w:id="531" w:author="Craig Parker" w:date="2024-08-14T16:59:00Z" w16du:dateUtc="2024-08-14T14:59:00Z"/>
                  </w:rPr>
                </w:rPrChange>
              </w:rPr>
              <w:pPrChange w:id="532"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533" w:author="Craig Parker" w:date="2024-08-14T16:59:00Z" w16du:dateUtc="2024-08-14T14:59:00Z">
              <w:r w:rsidRPr="00635B4F">
                <w:rPr>
                  <w:rFonts w:ascii="Nunito" w:hAnsi="Nunito"/>
                  <w:sz w:val="22"/>
                  <w:szCs w:val="22"/>
                  <w:lang w:val="en-ZA" w:eastAsia="en-ZA"/>
                  <w:rPrChange w:id="534" w:author="Craig Parker" w:date="2024-08-14T17:03:00Z" w16du:dateUtc="2024-08-14T15:03:00Z">
                    <w:rPr/>
                  </w:rPrChange>
                </w:rPr>
                <w:t>Aerosol Optical Thickness</w:t>
              </w:r>
            </w:ins>
          </w:p>
        </w:tc>
      </w:tr>
      <w:tr w:rsidR="00635B4F" w:rsidRPr="00635B4F" w14:paraId="0432497B" w14:textId="77777777" w:rsidTr="00635B4F">
        <w:trPr>
          <w:trHeight w:val="290"/>
          <w:ins w:id="535" w:author="Craig Parker" w:date="2024-08-14T16:59:00Z"/>
          <w:trPrChange w:id="536"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537" w:author="Craig Parker" w:date="2024-08-14T17:02:00Z" w16du:dateUtc="2024-08-14T15:02:00Z">
              <w:tcPr>
                <w:tcW w:w="1362" w:type="dxa"/>
                <w:noWrap/>
                <w:hideMark/>
              </w:tcPr>
            </w:tcPrChange>
          </w:tcPr>
          <w:p w14:paraId="1333B7F1" w14:textId="77777777" w:rsidR="00635B4F" w:rsidRPr="00635B4F" w:rsidRDefault="00635B4F">
            <w:pPr>
              <w:overflowPunct/>
              <w:autoSpaceDE/>
              <w:autoSpaceDN/>
              <w:adjustRightInd/>
              <w:rPr>
                <w:ins w:id="538" w:author="Craig Parker" w:date="2024-08-14T16:59:00Z" w16du:dateUtc="2024-08-14T14:59:00Z"/>
                <w:rFonts w:ascii="Nunito" w:hAnsi="Nunito"/>
                <w:sz w:val="22"/>
                <w:szCs w:val="22"/>
                <w:lang w:val="en-ZA" w:eastAsia="en-ZA"/>
                <w:rPrChange w:id="539" w:author="Craig Parker" w:date="2024-08-14T17:03:00Z" w16du:dateUtc="2024-08-14T15:03:00Z">
                  <w:rPr>
                    <w:ins w:id="540" w:author="Craig Parker" w:date="2024-08-14T16:59:00Z" w16du:dateUtc="2024-08-14T14:59:00Z"/>
                  </w:rPr>
                </w:rPrChange>
              </w:rPr>
              <w:pPrChange w:id="541" w:author="Craig Parker" w:date="2024-08-14T16:59:00Z" w16du:dateUtc="2024-08-14T14:59:00Z">
                <w:pPr/>
              </w:pPrChange>
            </w:pPr>
            <w:proofErr w:type="spellStart"/>
            <w:ins w:id="542" w:author="Craig Parker" w:date="2024-08-14T16:59:00Z" w16du:dateUtc="2024-08-14T14:59:00Z">
              <w:r w:rsidRPr="00635B4F">
                <w:rPr>
                  <w:rFonts w:ascii="Nunito" w:hAnsi="Nunito"/>
                  <w:sz w:val="22"/>
                  <w:szCs w:val="22"/>
                  <w:lang w:val="en-ZA" w:eastAsia="en-ZA"/>
                  <w:rPrChange w:id="543" w:author="Craig Parker" w:date="2024-08-14T17:03:00Z" w16du:dateUtc="2024-08-14T15:03:00Z">
                    <w:rPr/>
                  </w:rPrChange>
                </w:rPr>
                <w:t>BMGFKi</w:t>
              </w:r>
              <w:proofErr w:type="spellEnd"/>
            </w:ins>
          </w:p>
        </w:tc>
        <w:tc>
          <w:tcPr>
            <w:tcW w:w="0" w:type="dxa"/>
            <w:shd w:val="clear" w:color="auto" w:fill="FFFFFF" w:themeFill="background1"/>
            <w:noWrap/>
            <w:hideMark/>
            <w:tcPrChange w:id="544" w:author="Craig Parker" w:date="2024-08-14T17:02:00Z" w16du:dateUtc="2024-08-14T15:02:00Z">
              <w:tcPr>
                <w:tcW w:w="8556" w:type="dxa"/>
                <w:gridSpan w:val="2"/>
                <w:noWrap/>
                <w:hideMark/>
              </w:tcPr>
            </w:tcPrChange>
          </w:tcPr>
          <w:p w14:paraId="4224432F" w14:textId="77777777" w:rsidR="00635B4F" w:rsidRPr="00635B4F" w:rsidRDefault="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545" w:author="Craig Parker" w:date="2024-08-14T16:59:00Z" w16du:dateUtc="2024-08-14T14:59:00Z"/>
                <w:rFonts w:ascii="Nunito" w:hAnsi="Nunito"/>
                <w:sz w:val="22"/>
                <w:szCs w:val="22"/>
                <w:lang w:val="en-ZA" w:eastAsia="en-ZA"/>
                <w:rPrChange w:id="546" w:author="Craig Parker" w:date="2024-08-14T17:03:00Z" w16du:dateUtc="2024-08-14T15:03:00Z">
                  <w:rPr>
                    <w:ins w:id="547" w:author="Craig Parker" w:date="2024-08-14T16:59:00Z" w16du:dateUtc="2024-08-14T14:59:00Z"/>
                  </w:rPr>
                </w:rPrChange>
              </w:rPr>
              <w:pPrChange w:id="548"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549" w:author="Craig Parker" w:date="2024-08-14T16:59:00Z" w16du:dateUtc="2024-08-14T14:59:00Z">
              <w:r w:rsidRPr="00635B4F">
                <w:rPr>
                  <w:rFonts w:ascii="Nunito" w:hAnsi="Nunito"/>
                  <w:sz w:val="22"/>
                  <w:szCs w:val="22"/>
                  <w:lang w:val="en-ZA" w:eastAsia="en-ZA"/>
                  <w:rPrChange w:id="550" w:author="Craig Parker" w:date="2024-08-14T17:03:00Z" w16du:dateUtc="2024-08-14T15:03:00Z">
                    <w:rPr/>
                  </w:rPrChange>
                </w:rPr>
                <w:t>Bill and Melinda Gates Foundation Ki repository</w:t>
              </w:r>
            </w:ins>
          </w:p>
        </w:tc>
      </w:tr>
      <w:tr w:rsidR="00635B4F" w:rsidRPr="00635B4F" w14:paraId="58C9EBDF" w14:textId="77777777" w:rsidTr="00635B4F">
        <w:trPr>
          <w:cnfStyle w:val="000000100000" w:firstRow="0" w:lastRow="0" w:firstColumn="0" w:lastColumn="0" w:oddVBand="0" w:evenVBand="0" w:oddHBand="1" w:evenHBand="0" w:firstRowFirstColumn="0" w:firstRowLastColumn="0" w:lastRowFirstColumn="0" w:lastRowLastColumn="0"/>
          <w:trHeight w:val="290"/>
          <w:ins w:id="551" w:author="Craig Parker" w:date="2024-08-14T16:59:00Z"/>
          <w:trPrChange w:id="552"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553" w:author="Craig Parker" w:date="2024-08-14T17:02:00Z" w16du:dateUtc="2024-08-14T15:02:00Z">
              <w:tcPr>
                <w:tcW w:w="1362" w:type="dxa"/>
                <w:noWrap/>
                <w:hideMark/>
              </w:tcPr>
            </w:tcPrChange>
          </w:tcPr>
          <w:p w14:paraId="18399A46" w14:textId="77777777" w:rsidR="00635B4F" w:rsidRPr="00635B4F" w:rsidRDefault="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554" w:author="Craig Parker" w:date="2024-08-14T16:59:00Z" w16du:dateUtc="2024-08-14T14:59:00Z"/>
                <w:rFonts w:ascii="Nunito" w:hAnsi="Nunito"/>
                <w:sz w:val="22"/>
                <w:szCs w:val="22"/>
                <w:lang w:val="en-ZA" w:eastAsia="en-ZA"/>
                <w:rPrChange w:id="555" w:author="Craig Parker" w:date="2024-08-14T17:03:00Z" w16du:dateUtc="2024-08-14T15:03:00Z">
                  <w:rPr>
                    <w:ins w:id="556" w:author="Craig Parker" w:date="2024-08-14T16:59:00Z" w16du:dateUtc="2024-08-14T14:59:00Z"/>
                  </w:rPr>
                </w:rPrChange>
              </w:rPr>
              <w:pPrChange w:id="557"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558" w:author="Craig Parker" w:date="2024-08-14T16:59:00Z" w16du:dateUtc="2024-08-14T14:59:00Z">
              <w:r w:rsidRPr="00635B4F">
                <w:rPr>
                  <w:rFonts w:ascii="Nunito" w:hAnsi="Nunito"/>
                  <w:sz w:val="22"/>
                  <w:szCs w:val="22"/>
                  <w:lang w:val="en-ZA" w:eastAsia="en-ZA"/>
                  <w:rPrChange w:id="559" w:author="Craig Parker" w:date="2024-08-14T17:03:00Z" w16du:dateUtc="2024-08-14T15:03:00Z">
                    <w:rPr/>
                  </w:rPrChange>
                </w:rPr>
                <w:t>CSAG</w:t>
              </w:r>
            </w:ins>
          </w:p>
        </w:tc>
        <w:tc>
          <w:tcPr>
            <w:tcW w:w="0" w:type="dxa"/>
            <w:shd w:val="clear" w:color="auto" w:fill="FFFFFF" w:themeFill="background1"/>
            <w:noWrap/>
            <w:hideMark/>
            <w:tcPrChange w:id="560" w:author="Craig Parker" w:date="2024-08-14T17:02:00Z" w16du:dateUtc="2024-08-14T15:02:00Z">
              <w:tcPr>
                <w:tcW w:w="8556" w:type="dxa"/>
                <w:gridSpan w:val="2"/>
                <w:noWrap/>
                <w:hideMark/>
              </w:tcPr>
            </w:tcPrChange>
          </w:tcPr>
          <w:p w14:paraId="74E037CF" w14:textId="77777777" w:rsidR="00635B4F" w:rsidRPr="00635B4F" w:rsidRDefault="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561" w:author="Craig Parker" w:date="2024-08-14T16:59:00Z" w16du:dateUtc="2024-08-14T14:59:00Z"/>
                <w:rFonts w:ascii="Nunito" w:hAnsi="Nunito"/>
                <w:sz w:val="22"/>
                <w:szCs w:val="22"/>
                <w:lang w:val="en-ZA" w:eastAsia="en-ZA"/>
                <w:rPrChange w:id="562" w:author="Craig Parker" w:date="2024-08-14T17:03:00Z" w16du:dateUtc="2024-08-14T15:03:00Z">
                  <w:rPr>
                    <w:ins w:id="563" w:author="Craig Parker" w:date="2024-08-14T16:59:00Z" w16du:dateUtc="2024-08-14T14:59:00Z"/>
                  </w:rPr>
                </w:rPrChange>
              </w:rPr>
              <w:pPrChange w:id="564"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565" w:author="Craig Parker" w:date="2024-08-14T16:59:00Z" w16du:dateUtc="2024-08-14T14:59:00Z">
              <w:r w:rsidRPr="00635B4F">
                <w:rPr>
                  <w:rFonts w:ascii="Nunito" w:hAnsi="Nunito"/>
                  <w:sz w:val="22"/>
                  <w:szCs w:val="22"/>
                  <w:lang w:val="en-ZA" w:eastAsia="en-ZA"/>
                  <w:rPrChange w:id="566" w:author="Craig Parker" w:date="2024-08-14T17:03:00Z" w16du:dateUtc="2024-08-14T15:03:00Z">
                    <w:rPr/>
                  </w:rPrChange>
                </w:rPr>
                <w:t>Climate System Analysis Group</w:t>
              </w:r>
            </w:ins>
          </w:p>
        </w:tc>
      </w:tr>
      <w:tr w:rsidR="00635B4F" w:rsidRPr="00635B4F" w14:paraId="71ED47F1" w14:textId="77777777" w:rsidTr="00635B4F">
        <w:trPr>
          <w:trHeight w:val="290"/>
          <w:ins w:id="567" w:author="Craig Parker" w:date="2024-08-14T16:59:00Z"/>
          <w:trPrChange w:id="568"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569" w:author="Craig Parker" w:date="2024-08-14T17:02:00Z" w16du:dateUtc="2024-08-14T15:02:00Z">
              <w:tcPr>
                <w:tcW w:w="1362" w:type="dxa"/>
                <w:noWrap/>
                <w:hideMark/>
              </w:tcPr>
            </w:tcPrChange>
          </w:tcPr>
          <w:p w14:paraId="556AA499" w14:textId="77777777" w:rsidR="00635B4F" w:rsidRPr="00635B4F" w:rsidRDefault="00635B4F">
            <w:pPr>
              <w:overflowPunct/>
              <w:autoSpaceDE/>
              <w:autoSpaceDN/>
              <w:adjustRightInd/>
              <w:rPr>
                <w:ins w:id="570" w:author="Craig Parker" w:date="2024-08-14T16:59:00Z" w16du:dateUtc="2024-08-14T14:59:00Z"/>
                <w:rFonts w:ascii="Nunito" w:hAnsi="Nunito"/>
                <w:sz w:val="22"/>
                <w:szCs w:val="22"/>
                <w:lang w:val="en-ZA" w:eastAsia="en-ZA"/>
                <w:rPrChange w:id="571" w:author="Craig Parker" w:date="2024-08-14T17:03:00Z" w16du:dateUtc="2024-08-14T15:03:00Z">
                  <w:rPr>
                    <w:ins w:id="572" w:author="Craig Parker" w:date="2024-08-14T16:59:00Z" w16du:dateUtc="2024-08-14T14:59:00Z"/>
                  </w:rPr>
                </w:rPrChange>
              </w:rPr>
              <w:pPrChange w:id="573" w:author="Craig Parker" w:date="2024-08-14T16:59:00Z" w16du:dateUtc="2024-08-14T14:59:00Z">
                <w:pPr/>
              </w:pPrChange>
            </w:pPr>
            <w:ins w:id="574" w:author="Craig Parker" w:date="2024-08-14T16:59:00Z" w16du:dateUtc="2024-08-14T14:59:00Z">
              <w:r w:rsidRPr="00635B4F">
                <w:rPr>
                  <w:rFonts w:ascii="Nunito" w:hAnsi="Nunito"/>
                  <w:sz w:val="22"/>
                  <w:szCs w:val="22"/>
                  <w:lang w:val="en-ZA" w:eastAsia="en-ZA"/>
                  <w:rPrChange w:id="575" w:author="Craig Parker" w:date="2024-08-14T17:03:00Z" w16du:dateUtc="2024-08-14T15:03:00Z">
                    <w:rPr/>
                  </w:rPrChange>
                </w:rPr>
                <w:t>DAC</w:t>
              </w:r>
            </w:ins>
          </w:p>
        </w:tc>
        <w:tc>
          <w:tcPr>
            <w:tcW w:w="0" w:type="dxa"/>
            <w:shd w:val="clear" w:color="auto" w:fill="FFFFFF" w:themeFill="background1"/>
            <w:noWrap/>
            <w:hideMark/>
            <w:tcPrChange w:id="576" w:author="Craig Parker" w:date="2024-08-14T17:02:00Z" w16du:dateUtc="2024-08-14T15:02:00Z">
              <w:tcPr>
                <w:tcW w:w="8556" w:type="dxa"/>
                <w:gridSpan w:val="2"/>
                <w:noWrap/>
                <w:hideMark/>
              </w:tcPr>
            </w:tcPrChange>
          </w:tcPr>
          <w:p w14:paraId="77397292" w14:textId="77777777" w:rsidR="00635B4F" w:rsidRPr="00635B4F" w:rsidRDefault="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577" w:author="Craig Parker" w:date="2024-08-14T16:59:00Z" w16du:dateUtc="2024-08-14T14:59:00Z"/>
                <w:rFonts w:ascii="Nunito" w:hAnsi="Nunito"/>
                <w:sz w:val="22"/>
                <w:szCs w:val="22"/>
                <w:lang w:val="en-ZA" w:eastAsia="en-ZA"/>
                <w:rPrChange w:id="578" w:author="Craig Parker" w:date="2024-08-14T17:03:00Z" w16du:dateUtc="2024-08-14T15:03:00Z">
                  <w:rPr>
                    <w:ins w:id="579" w:author="Craig Parker" w:date="2024-08-14T16:59:00Z" w16du:dateUtc="2024-08-14T14:59:00Z"/>
                  </w:rPr>
                </w:rPrChange>
              </w:rPr>
              <w:pPrChange w:id="580"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581" w:author="Craig Parker" w:date="2024-08-14T16:59:00Z" w16du:dateUtc="2024-08-14T14:59:00Z">
              <w:r w:rsidRPr="00635B4F">
                <w:rPr>
                  <w:rFonts w:ascii="Nunito" w:hAnsi="Nunito"/>
                  <w:sz w:val="22"/>
                  <w:szCs w:val="22"/>
                  <w:lang w:val="en-ZA" w:eastAsia="en-ZA"/>
                  <w:rPrChange w:id="582" w:author="Craig Parker" w:date="2024-08-14T17:03:00Z" w16du:dateUtc="2024-08-14T15:03:00Z">
                    <w:rPr/>
                  </w:rPrChange>
                </w:rPr>
                <w:t>Data Access Committee</w:t>
              </w:r>
            </w:ins>
          </w:p>
        </w:tc>
      </w:tr>
      <w:tr w:rsidR="00635B4F" w:rsidRPr="00635B4F" w14:paraId="3BDDA4A7" w14:textId="77777777" w:rsidTr="00635B4F">
        <w:trPr>
          <w:cnfStyle w:val="000000100000" w:firstRow="0" w:lastRow="0" w:firstColumn="0" w:lastColumn="0" w:oddVBand="0" w:evenVBand="0" w:oddHBand="1" w:evenHBand="0" w:firstRowFirstColumn="0" w:firstRowLastColumn="0" w:lastRowFirstColumn="0" w:lastRowLastColumn="0"/>
          <w:trHeight w:val="290"/>
          <w:ins w:id="583" w:author="Craig Parker" w:date="2024-08-14T16:59:00Z"/>
          <w:trPrChange w:id="584"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585" w:author="Craig Parker" w:date="2024-08-14T17:02:00Z" w16du:dateUtc="2024-08-14T15:02:00Z">
              <w:tcPr>
                <w:tcW w:w="1362" w:type="dxa"/>
                <w:noWrap/>
                <w:hideMark/>
              </w:tcPr>
            </w:tcPrChange>
          </w:tcPr>
          <w:p w14:paraId="36EDE0F6" w14:textId="77777777" w:rsidR="00635B4F" w:rsidRPr="00635B4F" w:rsidRDefault="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586" w:author="Craig Parker" w:date="2024-08-14T16:59:00Z" w16du:dateUtc="2024-08-14T14:59:00Z"/>
                <w:rFonts w:ascii="Nunito" w:hAnsi="Nunito"/>
                <w:sz w:val="22"/>
                <w:szCs w:val="22"/>
                <w:lang w:val="en-ZA" w:eastAsia="en-ZA"/>
                <w:rPrChange w:id="587" w:author="Craig Parker" w:date="2024-08-14T17:03:00Z" w16du:dateUtc="2024-08-14T15:03:00Z">
                  <w:rPr>
                    <w:ins w:id="588" w:author="Craig Parker" w:date="2024-08-14T16:59:00Z" w16du:dateUtc="2024-08-14T14:59:00Z"/>
                  </w:rPr>
                </w:rPrChange>
              </w:rPr>
              <w:pPrChange w:id="589"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590" w:author="Craig Parker" w:date="2024-08-14T16:59:00Z" w16du:dateUtc="2024-08-14T14:59:00Z">
              <w:r w:rsidRPr="00635B4F">
                <w:rPr>
                  <w:rFonts w:ascii="Nunito" w:hAnsi="Nunito"/>
                  <w:sz w:val="22"/>
                  <w:szCs w:val="22"/>
                  <w:lang w:val="en-ZA" w:eastAsia="en-ZA"/>
                  <w:rPrChange w:id="591" w:author="Craig Parker" w:date="2024-08-14T17:03:00Z" w16du:dateUtc="2024-08-14T15:03:00Z">
                    <w:rPr/>
                  </w:rPrChange>
                </w:rPr>
                <w:t>DAP</w:t>
              </w:r>
            </w:ins>
          </w:p>
        </w:tc>
        <w:tc>
          <w:tcPr>
            <w:tcW w:w="0" w:type="dxa"/>
            <w:shd w:val="clear" w:color="auto" w:fill="FFFFFF" w:themeFill="background1"/>
            <w:noWrap/>
            <w:hideMark/>
            <w:tcPrChange w:id="592" w:author="Craig Parker" w:date="2024-08-14T17:02:00Z" w16du:dateUtc="2024-08-14T15:02:00Z">
              <w:tcPr>
                <w:tcW w:w="8556" w:type="dxa"/>
                <w:gridSpan w:val="2"/>
                <w:noWrap/>
                <w:hideMark/>
              </w:tcPr>
            </w:tcPrChange>
          </w:tcPr>
          <w:p w14:paraId="5EDC134F" w14:textId="77777777" w:rsidR="00635B4F" w:rsidRPr="00635B4F" w:rsidRDefault="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593" w:author="Craig Parker" w:date="2024-08-14T16:59:00Z" w16du:dateUtc="2024-08-14T14:59:00Z"/>
                <w:rFonts w:ascii="Nunito" w:hAnsi="Nunito"/>
                <w:sz w:val="22"/>
                <w:szCs w:val="22"/>
                <w:lang w:val="en-ZA" w:eastAsia="en-ZA"/>
                <w:rPrChange w:id="594" w:author="Craig Parker" w:date="2024-08-14T17:03:00Z" w16du:dateUtc="2024-08-14T15:03:00Z">
                  <w:rPr>
                    <w:ins w:id="595" w:author="Craig Parker" w:date="2024-08-14T16:59:00Z" w16du:dateUtc="2024-08-14T14:59:00Z"/>
                  </w:rPr>
                </w:rPrChange>
              </w:rPr>
              <w:pPrChange w:id="596"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597" w:author="Craig Parker" w:date="2024-08-14T16:59:00Z" w16du:dateUtc="2024-08-14T14:59:00Z">
              <w:r w:rsidRPr="00635B4F">
                <w:rPr>
                  <w:rFonts w:ascii="Nunito" w:hAnsi="Nunito"/>
                  <w:sz w:val="22"/>
                  <w:szCs w:val="22"/>
                  <w:lang w:val="en-ZA" w:eastAsia="en-ZA"/>
                  <w:rPrChange w:id="598" w:author="Craig Parker" w:date="2024-08-14T17:03:00Z" w16du:dateUtc="2024-08-14T15:03:00Z">
                    <w:rPr/>
                  </w:rPrChange>
                </w:rPr>
                <w:t>Data Analysis Platform</w:t>
              </w:r>
            </w:ins>
          </w:p>
        </w:tc>
      </w:tr>
      <w:tr w:rsidR="00635B4F" w:rsidRPr="00635B4F" w14:paraId="3FCDD4C8" w14:textId="77777777" w:rsidTr="00635B4F">
        <w:trPr>
          <w:trHeight w:val="290"/>
          <w:ins w:id="599" w:author="Craig Parker" w:date="2024-08-14T16:59:00Z"/>
          <w:trPrChange w:id="600"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601" w:author="Craig Parker" w:date="2024-08-14T17:02:00Z" w16du:dateUtc="2024-08-14T15:02:00Z">
              <w:tcPr>
                <w:tcW w:w="1362" w:type="dxa"/>
                <w:noWrap/>
                <w:hideMark/>
              </w:tcPr>
            </w:tcPrChange>
          </w:tcPr>
          <w:p w14:paraId="4102642C" w14:textId="77777777" w:rsidR="00635B4F" w:rsidRPr="00635B4F" w:rsidRDefault="00635B4F">
            <w:pPr>
              <w:overflowPunct/>
              <w:autoSpaceDE/>
              <w:autoSpaceDN/>
              <w:adjustRightInd/>
              <w:rPr>
                <w:ins w:id="602" w:author="Craig Parker" w:date="2024-08-14T16:59:00Z" w16du:dateUtc="2024-08-14T14:59:00Z"/>
                <w:rFonts w:ascii="Nunito" w:hAnsi="Nunito"/>
                <w:sz w:val="22"/>
                <w:szCs w:val="22"/>
                <w:lang w:val="en-ZA" w:eastAsia="en-ZA"/>
                <w:rPrChange w:id="603" w:author="Craig Parker" w:date="2024-08-14T17:03:00Z" w16du:dateUtc="2024-08-14T15:03:00Z">
                  <w:rPr>
                    <w:ins w:id="604" w:author="Craig Parker" w:date="2024-08-14T16:59:00Z" w16du:dateUtc="2024-08-14T14:59:00Z"/>
                  </w:rPr>
                </w:rPrChange>
              </w:rPr>
              <w:pPrChange w:id="605" w:author="Craig Parker" w:date="2024-08-14T16:59:00Z" w16du:dateUtc="2024-08-14T14:59:00Z">
                <w:pPr/>
              </w:pPrChange>
            </w:pPr>
            <w:ins w:id="606" w:author="Craig Parker" w:date="2024-08-14T16:59:00Z" w16du:dateUtc="2024-08-14T14:59:00Z">
              <w:r w:rsidRPr="00635B4F">
                <w:rPr>
                  <w:rFonts w:ascii="Nunito" w:hAnsi="Nunito"/>
                  <w:sz w:val="22"/>
                  <w:szCs w:val="22"/>
                  <w:lang w:val="en-ZA" w:eastAsia="en-ZA"/>
                  <w:rPrChange w:id="607" w:author="Craig Parker" w:date="2024-08-14T17:03:00Z" w16du:dateUtc="2024-08-14T15:03:00Z">
                    <w:rPr/>
                  </w:rPrChange>
                </w:rPr>
                <w:t>DMAC</w:t>
              </w:r>
            </w:ins>
          </w:p>
        </w:tc>
        <w:tc>
          <w:tcPr>
            <w:tcW w:w="0" w:type="dxa"/>
            <w:shd w:val="clear" w:color="auto" w:fill="FFFFFF" w:themeFill="background1"/>
            <w:noWrap/>
            <w:hideMark/>
            <w:tcPrChange w:id="608" w:author="Craig Parker" w:date="2024-08-14T17:02:00Z" w16du:dateUtc="2024-08-14T15:02:00Z">
              <w:tcPr>
                <w:tcW w:w="8556" w:type="dxa"/>
                <w:gridSpan w:val="2"/>
                <w:noWrap/>
                <w:hideMark/>
              </w:tcPr>
            </w:tcPrChange>
          </w:tcPr>
          <w:p w14:paraId="13C9CD18" w14:textId="77777777" w:rsidR="00635B4F" w:rsidRPr="00635B4F" w:rsidRDefault="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609" w:author="Craig Parker" w:date="2024-08-14T16:59:00Z" w16du:dateUtc="2024-08-14T14:59:00Z"/>
                <w:rFonts w:ascii="Nunito" w:hAnsi="Nunito"/>
                <w:sz w:val="22"/>
                <w:szCs w:val="22"/>
                <w:lang w:val="en-ZA" w:eastAsia="en-ZA"/>
                <w:rPrChange w:id="610" w:author="Craig Parker" w:date="2024-08-14T17:03:00Z" w16du:dateUtc="2024-08-14T15:03:00Z">
                  <w:rPr>
                    <w:ins w:id="611" w:author="Craig Parker" w:date="2024-08-14T16:59:00Z" w16du:dateUtc="2024-08-14T14:59:00Z"/>
                  </w:rPr>
                </w:rPrChange>
              </w:rPr>
              <w:pPrChange w:id="612"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613" w:author="Craig Parker" w:date="2024-08-14T16:59:00Z" w16du:dateUtc="2024-08-14T14:59:00Z">
              <w:r w:rsidRPr="00635B4F">
                <w:rPr>
                  <w:rFonts w:ascii="Nunito" w:hAnsi="Nunito"/>
                  <w:sz w:val="22"/>
                  <w:szCs w:val="22"/>
                  <w:lang w:val="en-ZA" w:eastAsia="en-ZA"/>
                  <w:rPrChange w:id="614" w:author="Craig Parker" w:date="2024-08-14T17:03:00Z" w16du:dateUtc="2024-08-14T15:03:00Z">
                    <w:rPr/>
                  </w:rPrChange>
                </w:rPr>
                <w:t xml:space="preserve">Data Management and Analysis Core of the HEÂ²AT </w:t>
              </w:r>
              <w:proofErr w:type="spellStart"/>
              <w:r w:rsidRPr="00635B4F">
                <w:rPr>
                  <w:rFonts w:ascii="Nunito" w:hAnsi="Nunito"/>
                  <w:sz w:val="22"/>
                  <w:szCs w:val="22"/>
                  <w:lang w:val="en-ZA" w:eastAsia="en-ZA"/>
                  <w:rPrChange w:id="615" w:author="Craig Parker" w:date="2024-08-14T17:03:00Z" w16du:dateUtc="2024-08-14T15:03:00Z">
                    <w:rPr/>
                  </w:rPrChange>
                </w:rPr>
                <w:t>Center</w:t>
              </w:r>
              <w:proofErr w:type="spellEnd"/>
            </w:ins>
          </w:p>
        </w:tc>
      </w:tr>
      <w:tr w:rsidR="00635B4F" w:rsidRPr="00635B4F" w14:paraId="65784FC0" w14:textId="77777777" w:rsidTr="00635B4F">
        <w:trPr>
          <w:cnfStyle w:val="000000100000" w:firstRow="0" w:lastRow="0" w:firstColumn="0" w:lastColumn="0" w:oddVBand="0" w:evenVBand="0" w:oddHBand="1" w:evenHBand="0" w:firstRowFirstColumn="0" w:firstRowLastColumn="0" w:lastRowFirstColumn="0" w:lastRowLastColumn="0"/>
          <w:trHeight w:val="290"/>
          <w:ins w:id="616" w:author="Craig Parker" w:date="2024-08-14T16:59:00Z"/>
          <w:trPrChange w:id="617"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618" w:author="Craig Parker" w:date="2024-08-14T17:02:00Z" w16du:dateUtc="2024-08-14T15:02:00Z">
              <w:tcPr>
                <w:tcW w:w="1362" w:type="dxa"/>
                <w:noWrap/>
                <w:hideMark/>
              </w:tcPr>
            </w:tcPrChange>
          </w:tcPr>
          <w:p w14:paraId="5668C5EF" w14:textId="77777777" w:rsidR="00635B4F" w:rsidRPr="00635B4F" w:rsidRDefault="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619" w:author="Craig Parker" w:date="2024-08-14T16:59:00Z" w16du:dateUtc="2024-08-14T14:59:00Z"/>
                <w:rFonts w:ascii="Nunito" w:hAnsi="Nunito"/>
                <w:sz w:val="22"/>
                <w:szCs w:val="22"/>
                <w:lang w:val="en-ZA" w:eastAsia="en-ZA"/>
                <w:rPrChange w:id="620" w:author="Craig Parker" w:date="2024-08-14T17:03:00Z" w16du:dateUtc="2024-08-14T15:03:00Z">
                  <w:rPr>
                    <w:ins w:id="621" w:author="Craig Parker" w:date="2024-08-14T16:59:00Z" w16du:dateUtc="2024-08-14T14:59:00Z"/>
                  </w:rPr>
                </w:rPrChange>
              </w:rPr>
              <w:pPrChange w:id="622"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623" w:author="Craig Parker" w:date="2024-08-14T16:59:00Z" w16du:dateUtc="2024-08-14T14:59:00Z">
              <w:r w:rsidRPr="00635B4F">
                <w:rPr>
                  <w:rFonts w:ascii="Nunito" w:hAnsi="Nunito"/>
                  <w:sz w:val="22"/>
                  <w:szCs w:val="22"/>
                  <w:lang w:val="en-ZA" w:eastAsia="en-ZA"/>
                  <w:rPrChange w:id="624" w:author="Craig Parker" w:date="2024-08-14T17:03:00Z" w16du:dateUtc="2024-08-14T15:03:00Z">
                    <w:rPr/>
                  </w:rPrChange>
                </w:rPr>
                <w:t>DMP</w:t>
              </w:r>
            </w:ins>
          </w:p>
        </w:tc>
        <w:tc>
          <w:tcPr>
            <w:tcW w:w="0" w:type="dxa"/>
            <w:shd w:val="clear" w:color="auto" w:fill="FFFFFF" w:themeFill="background1"/>
            <w:noWrap/>
            <w:hideMark/>
            <w:tcPrChange w:id="625" w:author="Craig Parker" w:date="2024-08-14T17:02:00Z" w16du:dateUtc="2024-08-14T15:02:00Z">
              <w:tcPr>
                <w:tcW w:w="8556" w:type="dxa"/>
                <w:gridSpan w:val="2"/>
                <w:noWrap/>
                <w:hideMark/>
              </w:tcPr>
            </w:tcPrChange>
          </w:tcPr>
          <w:p w14:paraId="0C7E5465" w14:textId="77777777" w:rsidR="00635B4F" w:rsidRPr="00635B4F" w:rsidRDefault="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626" w:author="Craig Parker" w:date="2024-08-14T16:59:00Z" w16du:dateUtc="2024-08-14T14:59:00Z"/>
                <w:rFonts w:ascii="Nunito" w:hAnsi="Nunito"/>
                <w:sz w:val="22"/>
                <w:szCs w:val="22"/>
                <w:lang w:val="en-ZA" w:eastAsia="en-ZA"/>
                <w:rPrChange w:id="627" w:author="Craig Parker" w:date="2024-08-14T17:03:00Z" w16du:dateUtc="2024-08-14T15:03:00Z">
                  <w:rPr>
                    <w:ins w:id="628" w:author="Craig Parker" w:date="2024-08-14T16:59:00Z" w16du:dateUtc="2024-08-14T14:59:00Z"/>
                  </w:rPr>
                </w:rPrChange>
              </w:rPr>
              <w:pPrChange w:id="629"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630" w:author="Craig Parker" w:date="2024-08-14T16:59:00Z" w16du:dateUtc="2024-08-14T14:59:00Z">
              <w:r w:rsidRPr="00635B4F">
                <w:rPr>
                  <w:rFonts w:ascii="Nunito" w:hAnsi="Nunito"/>
                  <w:sz w:val="22"/>
                  <w:szCs w:val="22"/>
                  <w:lang w:val="en-ZA" w:eastAsia="en-ZA"/>
                  <w:rPrChange w:id="631" w:author="Craig Parker" w:date="2024-08-14T17:03:00Z" w16du:dateUtc="2024-08-14T15:03:00Z">
                    <w:rPr/>
                  </w:rPrChange>
                </w:rPr>
                <w:t>Data Management Plan</w:t>
              </w:r>
            </w:ins>
          </w:p>
        </w:tc>
      </w:tr>
      <w:tr w:rsidR="00635B4F" w:rsidRPr="00635B4F" w14:paraId="62FA0A41" w14:textId="77777777" w:rsidTr="00635B4F">
        <w:trPr>
          <w:trHeight w:val="290"/>
          <w:ins w:id="632" w:author="Craig Parker" w:date="2024-08-14T16:59:00Z"/>
          <w:trPrChange w:id="633"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634" w:author="Craig Parker" w:date="2024-08-14T17:02:00Z" w16du:dateUtc="2024-08-14T15:02:00Z">
              <w:tcPr>
                <w:tcW w:w="1362" w:type="dxa"/>
                <w:noWrap/>
                <w:hideMark/>
              </w:tcPr>
            </w:tcPrChange>
          </w:tcPr>
          <w:p w14:paraId="53986745" w14:textId="77777777" w:rsidR="00635B4F" w:rsidRPr="00635B4F" w:rsidRDefault="00635B4F">
            <w:pPr>
              <w:overflowPunct/>
              <w:autoSpaceDE/>
              <w:autoSpaceDN/>
              <w:adjustRightInd/>
              <w:rPr>
                <w:ins w:id="635" w:author="Craig Parker" w:date="2024-08-14T16:59:00Z" w16du:dateUtc="2024-08-14T14:59:00Z"/>
                <w:rFonts w:ascii="Nunito" w:hAnsi="Nunito"/>
                <w:sz w:val="22"/>
                <w:szCs w:val="22"/>
                <w:lang w:val="en-ZA" w:eastAsia="en-ZA"/>
                <w:rPrChange w:id="636" w:author="Craig Parker" w:date="2024-08-14T17:03:00Z" w16du:dateUtc="2024-08-14T15:03:00Z">
                  <w:rPr>
                    <w:ins w:id="637" w:author="Craig Parker" w:date="2024-08-14T16:59:00Z" w16du:dateUtc="2024-08-14T14:59:00Z"/>
                  </w:rPr>
                </w:rPrChange>
              </w:rPr>
              <w:pPrChange w:id="638" w:author="Craig Parker" w:date="2024-08-14T16:59:00Z" w16du:dateUtc="2024-08-14T14:59:00Z">
                <w:pPr/>
              </w:pPrChange>
            </w:pPr>
            <w:ins w:id="639" w:author="Craig Parker" w:date="2024-08-14T16:59:00Z" w16du:dateUtc="2024-08-14T14:59:00Z">
              <w:r w:rsidRPr="00635B4F">
                <w:rPr>
                  <w:rFonts w:ascii="Nunito" w:hAnsi="Nunito"/>
                  <w:sz w:val="22"/>
                  <w:szCs w:val="22"/>
                  <w:lang w:val="en-ZA" w:eastAsia="en-ZA"/>
                  <w:rPrChange w:id="640" w:author="Craig Parker" w:date="2024-08-14T17:03:00Z" w16du:dateUtc="2024-08-14T15:03:00Z">
                    <w:rPr/>
                  </w:rPrChange>
                </w:rPr>
                <w:t>DS-I Africa</w:t>
              </w:r>
            </w:ins>
          </w:p>
        </w:tc>
        <w:tc>
          <w:tcPr>
            <w:tcW w:w="0" w:type="dxa"/>
            <w:shd w:val="clear" w:color="auto" w:fill="FFFFFF" w:themeFill="background1"/>
            <w:noWrap/>
            <w:hideMark/>
            <w:tcPrChange w:id="641" w:author="Craig Parker" w:date="2024-08-14T17:02:00Z" w16du:dateUtc="2024-08-14T15:02:00Z">
              <w:tcPr>
                <w:tcW w:w="8556" w:type="dxa"/>
                <w:gridSpan w:val="2"/>
                <w:noWrap/>
                <w:hideMark/>
              </w:tcPr>
            </w:tcPrChange>
          </w:tcPr>
          <w:p w14:paraId="18BE98D6" w14:textId="77777777" w:rsidR="00635B4F" w:rsidRPr="00635B4F" w:rsidRDefault="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642" w:author="Craig Parker" w:date="2024-08-14T16:59:00Z" w16du:dateUtc="2024-08-14T14:59:00Z"/>
                <w:rFonts w:ascii="Nunito" w:hAnsi="Nunito"/>
                <w:sz w:val="22"/>
                <w:szCs w:val="22"/>
                <w:lang w:val="en-ZA" w:eastAsia="en-ZA"/>
                <w:rPrChange w:id="643" w:author="Craig Parker" w:date="2024-08-14T17:03:00Z" w16du:dateUtc="2024-08-14T15:03:00Z">
                  <w:rPr>
                    <w:ins w:id="644" w:author="Craig Parker" w:date="2024-08-14T16:59:00Z" w16du:dateUtc="2024-08-14T14:59:00Z"/>
                  </w:rPr>
                </w:rPrChange>
              </w:rPr>
              <w:pPrChange w:id="645"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646" w:author="Craig Parker" w:date="2024-08-14T16:59:00Z" w16du:dateUtc="2024-08-14T14:59:00Z">
              <w:r w:rsidRPr="00635B4F">
                <w:rPr>
                  <w:rFonts w:ascii="Nunito" w:hAnsi="Nunito"/>
                  <w:sz w:val="22"/>
                  <w:szCs w:val="22"/>
                  <w:lang w:val="en-ZA" w:eastAsia="en-ZA"/>
                  <w:rPrChange w:id="647" w:author="Craig Parker" w:date="2024-08-14T17:03:00Z" w16du:dateUtc="2024-08-14T15:03:00Z">
                    <w:rPr/>
                  </w:rPrChange>
                </w:rPr>
                <w:t>NIH Data Science Initiative Africa</w:t>
              </w:r>
            </w:ins>
          </w:p>
        </w:tc>
      </w:tr>
      <w:tr w:rsidR="00635B4F" w:rsidRPr="00635B4F" w14:paraId="25E970FA" w14:textId="77777777" w:rsidTr="00635B4F">
        <w:trPr>
          <w:cnfStyle w:val="000000100000" w:firstRow="0" w:lastRow="0" w:firstColumn="0" w:lastColumn="0" w:oddVBand="0" w:evenVBand="0" w:oddHBand="1" w:evenHBand="0" w:firstRowFirstColumn="0" w:firstRowLastColumn="0" w:lastRowFirstColumn="0" w:lastRowLastColumn="0"/>
          <w:trHeight w:val="290"/>
          <w:ins w:id="648" w:author="Craig Parker" w:date="2024-08-14T16:59:00Z"/>
          <w:trPrChange w:id="649"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650" w:author="Craig Parker" w:date="2024-08-14T17:02:00Z" w16du:dateUtc="2024-08-14T15:02:00Z">
              <w:tcPr>
                <w:tcW w:w="1362" w:type="dxa"/>
                <w:noWrap/>
                <w:hideMark/>
              </w:tcPr>
            </w:tcPrChange>
          </w:tcPr>
          <w:p w14:paraId="2D684884" w14:textId="77777777" w:rsidR="00635B4F" w:rsidRPr="00635B4F" w:rsidRDefault="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651" w:author="Craig Parker" w:date="2024-08-14T16:59:00Z" w16du:dateUtc="2024-08-14T14:59:00Z"/>
                <w:rFonts w:ascii="Nunito" w:hAnsi="Nunito"/>
                <w:sz w:val="22"/>
                <w:szCs w:val="22"/>
                <w:lang w:val="en-ZA" w:eastAsia="en-ZA"/>
                <w:rPrChange w:id="652" w:author="Craig Parker" w:date="2024-08-14T17:03:00Z" w16du:dateUtc="2024-08-14T15:03:00Z">
                  <w:rPr>
                    <w:ins w:id="653" w:author="Craig Parker" w:date="2024-08-14T16:59:00Z" w16du:dateUtc="2024-08-14T14:59:00Z"/>
                  </w:rPr>
                </w:rPrChange>
              </w:rPr>
              <w:pPrChange w:id="654"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655" w:author="Craig Parker" w:date="2024-08-14T16:59:00Z" w16du:dateUtc="2024-08-14T14:59:00Z">
              <w:r w:rsidRPr="00635B4F">
                <w:rPr>
                  <w:rFonts w:ascii="Nunito" w:hAnsi="Nunito"/>
                  <w:sz w:val="22"/>
                  <w:szCs w:val="22"/>
                  <w:lang w:val="en-ZA" w:eastAsia="en-ZA"/>
                  <w:rPrChange w:id="656" w:author="Craig Parker" w:date="2024-08-14T17:03:00Z" w16du:dateUtc="2024-08-14T15:03:00Z">
                    <w:rPr/>
                  </w:rPrChange>
                </w:rPr>
                <w:t>DTA</w:t>
              </w:r>
            </w:ins>
          </w:p>
        </w:tc>
        <w:tc>
          <w:tcPr>
            <w:tcW w:w="0" w:type="dxa"/>
            <w:shd w:val="clear" w:color="auto" w:fill="FFFFFF" w:themeFill="background1"/>
            <w:noWrap/>
            <w:hideMark/>
            <w:tcPrChange w:id="657" w:author="Craig Parker" w:date="2024-08-14T17:02:00Z" w16du:dateUtc="2024-08-14T15:02:00Z">
              <w:tcPr>
                <w:tcW w:w="8556" w:type="dxa"/>
                <w:gridSpan w:val="2"/>
                <w:noWrap/>
                <w:hideMark/>
              </w:tcPr>
            </w:tcPrChange>
          </w:tcPr>
          <w:p w14:paraId="14B2AED2" w14:textId="77777777" w:rsidR="00635B4F" w:rsidRPr="00635B4F" w:rsidRDefault="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658" w:author="Craig Parker" w:date="2024-08-14T16:59:00Z" w16du:dateUtc="2024-08-14T14:59:00Z"/>
                <w:rFonts w:ascii="Nunito" w:hAnsi="Nunito"/>
                <w:sz w:val="22"/>
                <w:szCs w:val="22"/>
                <w:lang w:val="en-ZA" w:eastAsia="en-ZA"/>
                <w:rPrChange w:id="659" w:author="Craig Parker" w:date="2024-08-14T17:03:00Z" w16du:dateUtc="2024-08-14T15:03:00Z">
                  <w:rPr>
                    <w:ins w:id="660" w:author="Craig Parker" w:date="2024-08-14T16:59:00Z" w16du:dateUtc="2024-08-14T14:59:00Z"/>
                  </w:rPr>
                </w:rPrChange>
              </w:rPr>
              <w:pPrChange w:id="661"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662" w:author="Craig Parker" w:date="2024-08-14T16:59:00Z" w16du:dateUtc="2024-08-14T14:59:00Z">
              <w:r w:rsidRPr="00635B4F">
                <w:rPr>
                  <w:rFonts w:ascii="Nunito" w:hAnsi="Nunito"/>
                  <w:sz w:val="22"/>
                  <w:szCs w:val="22"/>
                  <w:lang w:val="en-ZA" w:eastAsia="en-ZA"/>
                  <w:rPrChange w:id="663" w:author="Craig Parker" w:date="2024-08-14T17:03:00Z" w16du:dateUtc="2024-08-14T15:03:00Z">
                    <w:rPr/>
                  </w:rPrChange>
                </w:rPr>
                <w:t>Data Transfer Agreement</w:t>
              </w:r>
            </w:ins>
          </w:p>
        </w:tc>
      </w:tr>
      <w:tr w:rsidR="00635B4F" w:rsidRPr="00635B4F" w14:paraId="4A2CDD97" w14:textId="77777777" w:rsidTr="00635B4F">
        <w:trPr>
          <w:trHeight w:val="290"/>
          <w:ins w:id="664" w:author="Craig Parker" w:date="2024-08-14T16:59:00Z"/>
          <w:trPrChange w:id="665"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666" w:author="Craig Parker" w:date="2024-08-14T17:02:00Z" w16du:dateUtc="2024-08-14T15:02:00Z">
              <w:tcPr>
                <w:tcW w:w="1362" w:type="dxa"/>
                <w:noWrap/>
                <w:hideMark/>
              </w:tcPr>
            </w:tcPrChange>
          </w:tcPr>
          <w:p w14:paraId="079FF3A0" w14:textId="77777777" w:rsidR="00635B4F" w:rsidRPr="00635B4F" w:rsidRDefault="00635B4F">
            <w:pPr>
              <w:overflowPunct/>
              <w:autoSpaceDE/>
              <w:autoSpaceDN/>
              <w:adjustRightInd/>
              <w:rPr>
                <w:ins w:id="667" w:author="Craig Parker" w:date="2024-08-14T16:59:00Z" w16du:dateUtc="2024-08-14T14:59:00Z"/>
                <w:rFonts w:ascii="Nunito" w:hAnsi="Nunito"/>
                <w:sz w:val="22"/>
                <w:szCs w:val="22"/>
                <w:lang w:val="en-ZA" w:eastAsia="en-ZA"/>
                <w:rPrChange w:id="668" w:author="Craig Parker" w:date="2024-08-14T17:03:00Z" w16du:dateUtc="2024-08-14T15:03:00Z">
                  <w:rPr>
                    <w:ins w:id="669" w:author="Craig Parker" w:date="2024-08-14T16:59:00Z" w16du:dateUtc="2024-08-14T14:59:00Z"/>
                  </w:rPr>
                </w:rPrChange>
              </w:rPr>
              <w:pPrChange w:id="670" w:author="Craig Parker" w:date="2024-08-14T16:59:00Z" w16du:dateUtc="2024-08-14T14:59:00Z">
                <w:pPr/>
              </w:pPrChange>
            </w:pPr>
            <w:ins w:id="671" w:author="Craig Parker" w:date="2024-08-14T16:59:00Z" w16du:dateUtc="2024-08-14T14:59:00Z">
              <w:r w:rsidRPr="00635B4F">
                <w:rPr>
                  <w:rFonts w:ascii="Nunito" w:hAnsi="Nunito"/>
                  <w:sz w:val="22"/>
                  <w:szCs w:val="22"/>
                  <w:lang w:val="en-ZA" w:eastAsia="en-ZA"/>
                  <w:rPrChange w:id="672" w:author="Craig Parker" w:date="2024-08-14T17:03:00Z" w16du:dateUtc="2024-08-14T15:03:00Z">
                    <w:rPr/>
                  </w:rPrChange>
                </w:rPr>
                <w:t>DUOS</w:t>
              </w:r>
            </w:ins>
          </w:p>
        </w:tc>
        <w:tc>
          <w:tcPr>
            <w:tcW w:w="0" w:type="dxa"/>
            <w:shd w:val="clear" w:color="auto" w:fill="FFFFFF" w:themeFill="background1"/>
            <w:noWrap/>
            <w:hideMark/>
            <w:tcPrChange w:id="673" w:author="Craig Parker" w:date="2024-08-14T17:02:00Z" w16du:dateUtc="2024-08-14T15:02:00Z">
              <w:tcPr>
                <w:tcW w:w="8556" w:type="dxa"/>
                <w:gridSpan w:val="2"/>
                <w:noWrap/>
                <w:hideMark/>
              </w:tcPr>
            </w:tcPrChange>
          </w:tcPr>
          <w:p w14:paraId="1E51FB92" w14:textId="77777777" w:rsidR="00635B4F" w:rsidRPr="00635B4F" w:rsidRDefault="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674" w:author="Craig Parker" w:date="2024-08-14T16:59:00Z" w16du:dateUtc="2024-08-14T14:59:00Z"/>
                <w:rFonts w:ascii="Nunito" w:hAnsi="Nunito"/>
                <w:sz w:val="22"/>
                <w:szCs w:val="22"/>
                <w:lang w:val="en-ZA" w:eastAsia="en-ZA"/>
                <w:rPrChange w:id="675" w:author="Craig Parker" w:date="2024-08-14T17:03:00Z" w16du:dateUtc="2024-08-14T15:03:00Z">
                  <w:rPr>
                    <w:ins w:id="676" w:author="Craig Parker" w:date="2024-08-14T16:59:00Z" w16du:dateUtc="2024-08-14T14:59:00Z"/>
                  </w:rPr>
                </w:rPrChange>
              </w:rPr>
              <w:pPrChange w:id="677"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678" w:author="Craig Parker" w:date="2024-08-14T16:59:00Z" w16du:dateUtc="2024-08-14T14:59:00Z">
              <w:r w:rsidRPr="00635B4F">
                <w:rPr>
                  <w:rFonts w:ascii="Nunito" w:hAnsi="Nunito"/>
                  <w:sz w:val="22"/>
                  <w:szCs w:val="22"/>
                  <w:lang w:val="en-ZA" w:eastAsia="en-ZA"/>
                  <w:rPrChange w:id="679" w:author="Craig Parker" w:date="2024-08-14T17:03:00Z" w16du:dateUtc="2024-08-14T15:03:00Z">
                    <w:rPr/>
                  </w:rPrChange>
                </w:rPr>
                <w:t>Data Use Oversight System</w:t>
              </w:r>
            </w:ins>
          </w:p>
        </w:tc>
      </w:tr>
      <w:tr w:rsidR="00635B4F" w:rsidRPr="00635B4F" w14:paraId="135533BE" w14:textId="77777777" w:rsidTr="00635B4F">
        <w:trPr>
          <w:cnfStyle w:val="000000100000" w:firstRow="0" w:lastRow="0" w:firstColumn="0" w:lastColumn="0" w:oddVBand="0" w:evenVBand="0" w:oddHBand="1" w:evenHBand="0" w:firstRowFirstColumn="0" w:firstRowLastColumn="0" w:lastRowFirstColumn="0" w:lastRowLastColumn="0"/>
          <w:trHeight w:val="290"/>
          <w:ins w:id="680" w:author="Craig Parker" w:date="2024-08-14T16:59:00Z"/>
          <w:trPrChange w:id="681"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682" w:author="Craig Parker" w:date="2024-08-14T17:02:00Z" w16du:dateUtc="2024-08-14T15:02:00Z">
              <w:tcPr>
                <w:tcW w:w="1362" w:type="dxa"/>
                <w:noWrap/>
                <w:hideMark/>
              </w:tcPr>
            </w:tcPrChange>
          </w:tcPr>
          <w:p w14:paraId="363DC39F" w14:textId="77777777" w:rsidR="00635B4F" w:rsidRPr="00635B4F" w:rsidRDefault="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683" w:author="Craig Parker" w:date="2024-08-14T16:59:00Z" w16du:dateUtc="2024-08-14T14:59:00Z"/>
                <w:rFonts w:ascii="Nunito" w:hAnsi="Nunito"/>
                <w:sz w:val="22"/>
                <w:szCs w:val="22"/>
                <w:lang w:val="en-ZA" w:eastAsia="en-ZA"/>
                <w:rPrChange w:id="684" w:author="Craig Parker" w:date="2024-08-14T17:03:00Z" w16du:dateUtc="2024-08-14T15:03:00Z">
                  <w:rPr>
                    <w:ins w:id="685" w:author="Craig Parker" w:date="2024-08-14T16:59:00Z" w16du:dateUtc="2024-08-14T14:59:00Z"/>
                  </w:rPr>
                </w:rPrChange>
              </w:rPr>
              <w:pPrChange w:id="686"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687" w:author="Craig Parker" w:date="2024-08-14T16:59:00Z" w16du:dateUtc="2024-08-14T14:59:00Z">
              <w:r w:rsidRPr="00635B4F">
                <w:rPr>
                  <w:rFonts w:ascii="Nunito" w:hAnsi="Nunito"/>
                  <w:sz w:val="22"/>
                  <w:szCs w:val="22"/>
                  <w:lang w:val="en-ZA" w:eastAsia="en-ZA"/>
                  <w:rPrChange w:id="688" w:author="Craig Parker" w:date="2024-08-14T17:03:00Z" w16du:dateUtc="2024-08-14T15:03:00Z">
                    <w:rPr/>
                  </w:rPrChange>
                </w:rPr>
                <w:t>ELSI</w:t>
              </w:r>
            </w:ins>
          </w:p>
        </w:tc>
        <w:tc>
          <w:tcPr>
            <w:tcW w:w="0" w:type="dxa"/>
            <w:shd w:val="clear" w:color="auto" w:fill="FFFFFF" w:themeFill="background1"/>
            <w:noWrap/>
            <w:hideMark/>
            <w:tcPrChange w:id="689" w:author="Craig Parker" w:date="2024-08-14T17:02:00Z" w16du:dateUtc="2024-08-14T15:02:00Z">
              <w:tcPr>
                <w:tcW w:w="8556" w:type="dxa"/>
                <w:gridSpan w:val="2"/>
                <w:noWrap/>
                <w:hideMark/>
              </w:tcPr>
            </w:tcPrChange>
          </w:tcPr>
          <w:p w14:paraId="7A867576" w14:textId="77777777" w:rsidR="00635B4F" w:rsidRPr="00635B4F" w:rsidRDefault="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690" w:author="Craig Parker" w:date="2024-08-14T16:59:00Z" w16du:dateUtc="2024-08-14T14:59:00Z"/>
                <w:rFonts w:ascii="Nunito" w:hAnsi="Nunito"/>
                <w:sz w:val="22"/>
                <w:szCs w:val="22"/>
                <w:lang w:val="en-ZA" w:eastAsia="en-ZA"/>
                <w:rPrChange w:id="691" w:author="Craig Parker" w:date="2024-08-14T17:03:00Z" w16du:dateUtc="2024-08-14T15:03:00Z">
                  <w:rPr>
                    <w:ins w:id="692" w:author="Craig Parker" w:date="2024-08-14T16:59:00Z" w16du:dateUtc="2024-08-14T14:59:00Z"/>
                  </w:rPr>
                </w:rPrChange>
              </w:rPr>
              <w:pPrChange w:id="693"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694" w:author="Craig Parker" w:date="2024-08-14T16:59:00Z" w16du:dateUtc="2024-08-14T14:59:00Z">
              <w:r w:rsidRPr="00635B4F">
                <w:rPr>
                  <w:rFonts w:ascii="Nunito" w:hAnsi="Nunito"/>
                  <w:sz w:val="22"/>
                  <w:szCs w:val="22"/>
                  <w:lang w:val="en-ZA" w:eastAsia="en-ZA"/>
                  <w:rPrChange w:id="695" w:author="Craig Parker" w:date="2024-08-14T17:03:00Z" w16du:dateUtc="2024-08-14T15:03:00Z">
                    <w:rPr/>
                  </w:rPrChange>
                </w:rPr>
                <w:t>Ethical Legal and Social Implications Projects of DS-I Africa</w:t>
              </w:r>
            </w:ins>
          </w:p>
        </w:tc>
      </w:tr>
      <w:tr w:rsidR="00635B4F" w:rsidRPr="00635B4F" w14:paraId="5CD695E3" w14:textId="77777777" w:rsidTr="00635B4F">
        <w:trPr>
          <w:trHeight w:val="290"/>
          <w:ins w:id="696" w:author="Craig Parker" w:date="2024-08-14T16:59:00Z"/>
          <w:trPrChange w:id="697"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698" w:author="Craig Parker" w:date="2024-08-14T17:02:00Z" w16du:dateUtc="2024-08-14T15:02:00Z">
              <w:tcPr>
                <w:tcW w:w="1362" w:type="dxa"/>
                <w:noWrap/>
                <w:hideMark/>
              </w:tcPr>
            </w:tcPrChange>
          </w:tcPr>
          <w:p w14:paraId="46AECDE0" w14:textId="77777777" w:rsidR="00635B4F" w:rsidRPr="00635B4F" w:rsidRDefault="00635B4F">
            <w:pPr>
              <w:overflowPunct/>
              <w:autoSpaceDE/>
              <w:autoSpaceDN/>
              <w:adjustRightInd/>
              <w:rPr>
                <w:ins w:id="699" w:author="Craig Parker" w:date="2024-08-14T16:59:00Z" w16du:dateUtc="2024-08-14T14:59:00Z"/>
                <w:rFonts w:ascii="Nunito" w:hAnsi="Nunito"/>
                <w:sz w:val="22"/>
                <w:szCs w:val="22"/>
                <w:lang w:val="en-ZA" w:eastAsia="en-ZA"/>
                <w:rPrChange w:id="700" w:author="Craig Parker" w:date="2024-08-14T17:03:00Z" w16du:dateUtc="2024-08-14T15:03:00Z">
                  <w:rPr>
                    <w:ins w:id="701" w:author="Craig Parker" w:date="2024-08-14T16:59:00Z" w16du:dateUtc="2024-08-14T14:59:00Z"/>
                  </w:rPr>
                </w:rPrChange>
              </w:rPr>
              <w:pPrChange w:id="702" w:author="Craig Parker" w:date="2024-08-14T16:59:00Z" w16du:dateUtc="2024-08-14T14:59:00Z">
                <w:pPr/>
              </w:pPrChange>
            </w:pPr>
            <w:ins w:id="703" w:author="Craig Parker" w:date="2024-08-14T16:59:00Z" w16du:dateUtc="2024-08-14T14:59:00Z">
              <w:r w:rsidRPr="00635B4F">
                <w:rPr>
                  <w:rFonts w:ascii="Nunito" w:hAnsi="Nunito"/>
                  <w:sz w:val="22"/>
                  <w:szCs w:val="22"/>
                  <w:lang w:val="en-ZA" w:eastAsia="en-ZA"/>
                  <w:rPrChange w:id="704" w:author="Craig Parker" w:date="2024-08-14T17:03:00Z" w16du:dateUtc="2024-08-14T15:03:00Z">
                    <w:rPr/>
                  </w:rPrChange>
                </w:rPr>
                <w:t>FAIR</w:t>
              </w:r>
            </w:ins>
          </w:p>
        </w:tc>
        <w:tc>
          <w:tcPr>
            <w:tcW w:w="0" w:type="dxa"/>
            <w:shd w:val="clear" w:color="auto" w:fill="FFFFFF" w:themeFill="background1"/>
            <w:noWrap/>
            <w:hideMark/>
            <w:tcPrChange w:id="705" w:author="Craig Parker" w:date="2024-08-14T17:02:00Z" w16du:dateUtc="2024-08-14T15:02:00Z">
              <w:tcPr>
                <w:tcW w:w="8556" w:type="dxa"/>
                <w:gridSpan w:val="2"/>
                <w:noWrap/>
                <w:hideMark/>
              </w:tcPr>
            </w:tcPrChange>
          </w:tcPr>
          <w:p w14:paraId="3B1CD9A6" w14:textId="77777777" w:rsidR="00635B4F" w:rsidRPr="00635B4F" w:rsidRDefault="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06" w:author="Craig Parker" w:date="2024-08-14T16:59:00Z" w16du:dateUtc="2024-08-14T14:59:00Z"/>
                <w:rFonts w:ascii="Nunito" w:hAnsi="Nunito"/>
                <w:sz w:val="22"/>
                <w:szCs w:val="22"/>
                <w:lang w:val="en-ZA" w:eastAsia="en-ZA"/>
                <w:rPrChange w:id="707" w:author="Craig Parker" w:date="2024-08-14T17:03:00Z" w16du:dateUtc="2024-08-14T15:03:00Z">
                  <w:rPr>
                    <w:ins w:id="708" w:author="Craig Parker" w:date="2024-08-14T16:59:00Z" w16du:dateUtc="2024-08-14T14:59:00Z"/>
                  </w:rPr>
                </w:rPrChange>
              </w:rPr>
              <w:pPrChange w:id="709"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710" w:author="Craig Parker" w:date="2024-08-14T16:59:00Z" w16du:dateUtc="2024-08-14T14:59:00Z">
              <w:r w:rsidRPr="00635B4F">
                <w:rPr>
                  <w:rFonts w:ascii="Nunito" w:hAnsi="Nunito"/>
                  <w:sz w:val="22"/>
                  <w:szCs w:val="22"/>
                  <w:lang w:val="en-ZA" w:eastAsia="en-ZA"/>
                  <w:rPrChange w:id="711" w:author="Craig Parker" w:date="2024-08-14T17:03:00Z" w16du:dateUtc="2024-08-14T15:03:00Z">
                    <w:rPr/>
                  </w:rPrChange>
                </w:rPr>
                <w:t>Findable, Accessible, Interoperable, and Reusable</w:t>
              </w:r>
            </w:ins>
          </w:p>
        </w:tc>
      </w:tr>
      <w:tr w:rsidR="00635B4F" w:rsidRPr="00635B4F" w14:paraId="26862193" w14:textId="77777777" w:rsidTr="00635B4F">
        <w:trPr>
          <w:cnfStyle w:val="000000100000" w:firstRow="0" w:lastRow="0" w:firstColumn="0" w:lastColumn="0" w:oddVBand="0" w:evenVBand="0" w:oddHBand="1" w:evenHBand="0" w:firstRowFirstColumn="0" w:firstRowLastColumn="0" w:lastRowFirstColumn="0" w:lastRowLastColumn="0"/>
          <w:trHeight w:val="290"/>
          <w:ins w:id="712" w:author="Craig Parker" w:date="2024-08-14T16:59:00Z"/>
          <w:trPrChange w:id="713"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714" w:author="Craig Parker" w:date="2024-08-14T17:02:00Z" w16du:dateUtc="2024-08-14T15:02:00Z">
              <w:tcPr>
                <w:tcW w:w="1362" w:type="dxa"/>
                <w:noWrap/>
                <w:hideMark/>
              </w:tcPr>
            </w:tcPrChange>
          </w:tcPr>
          <w:p w14:paraId="2F41047A" w14:textId="77777777" w:rsidR="00635B4F" w:rsidRPr="00635B4F" w:rsidRDefault="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715" w:author="Craig Parker" w:date="2024-08-14T16:59:00Z" w16du:dateUtc="2024-08-14T14:59:00Z"/>
                <w:rFonts w:ascii="Nunito" w:hAnsi="Nunito"/>
                <w:sz w:val="22"/>
                <w:szCs w:val="22"/>
                <w:lang w:val="en-ZA" w:eastAsia="en-ZA"/>
                <w:rPrChange w:id="716" w:author="Craig Parker" w:date="2024-08-14T17:03:00Z" w16du:dateUtc="2024-08-14T15:03:00Z">
                  <w:rPr>
                    <w:ins w:id="717" w:author="Craig Parker" w:date="2024-08-14T16:59:00Z" w16du:dateUtc="2024-08-14T14:59:00Z"/>
                  </w:rPr>
                </w:rPrChange>
              </w:rPr>
              <w:pPrChange w:id="718"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719" w:author="Craig Parker" w:date="2024-08-14T16:59:00Z" w16du:dateUtc="2024-08-14T14:59:00Z">
              <w:r w:rsidRPr="00635B4F">
                <w:rPr>
                  <w:rFonts w:ascii="Nunito" w:hAnsi="Nunito"/>
                  <w:sz w:val="22"/>
                  <w:szCs w:val="22"/>
                  <w:lang w:val="en-ZA" w:eastAsia="en-ZA"/>
                  <w:rPrChange w:id="720" w:author="Craig Parker" w:date="2024-08-14T17:03:00Z" w16du:dateUtc="2024-08-14T15:03:00Z">
                    <w:rPr/>
                  </w:rPrChange>
                </w:rPr>
                <w:t>FIPS</w:t>
              </w:r>
            </w:ins>
          </w:p>
        </w:tc>
        <w:tc>
          <w:tcPr>
            <w:tcW w:w="0" w:type="dxa"/>
            <w:shd w:val="clear" w:color="auto" w:fill="FFFFFF" w:themeFill="background1"/>
            <w:noWrap/>
            <w:hideMark/>
            <w:tcPrChange w:id="721" w:author="Craig Parker" w:date="2024-08-14T17:02:00Z" w16du:dateUtc="2024-08-14T15:02:00Z">
              <w:tcPr>
                <w:tcW w:w="8556" w:type="dxa"/>
                <w:gridSpan w:val="2"/>
                <w:noWrap/>
                <w:hideMark/>
              </w:tcPr>
            </w:tcPrChange>
          </w:tcPr>
          <w:p w14:paraId="6C557C15" w14:textId="77777777" w:rsidR="00635B4F" w:rsidRPr="00635B4F" w:rsidRDefault="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722" w:author="Craig Parker" w:date="2024-08-14T16:59:00Z" w16du:dateUtc="2024-08-14T14:59:00Z"/>
                <w:rFonts w:ascii="Nunito" w:hAnsi="Nunito"/>
                <w:sz w:val="22"/>
                <w:szCs w:val="22"/>
                <w:lang w:val="en-ZA" w:eastAsia="en-ZA"/>
                <w:rPrChange w:id="723" w:author="Craig Parker" w:date="2024-08-14T17:03:00Z" w16du:dateUtc="2024-08-14T15:03:00Z">
                  <w:rPr>
                    <w:ins w:id="724" w:author="Craig Parker" w:date="2024-08-14T16:59:00Z" w16du:dateUtc="2024-08-14T14:59:00Z"/>
                  </w:rPr>
                </w:rPrChange>
              </w:rPr>
              <w:pPrChange w:id="725"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726" w:author="Craig Parker" w:date="2024-08-14T16:59:00Z" w16du:dateUtc="2024-08-14T14:59:00Z">
              <w:r w:rsidRPr="00635B4F">
                <w:rPr>
                  <w:rFonts w:ascii="Nunito" w:hAnsi="Nunito"/>
                  <w:sz w:val="22"/>
                  <w:szCs w:val="22"/>
                  <w:lang w:val="en-ZA" w:eastAsia="en-ZA"/>
                  <w:rPrChange w:id="727" w:author="Craig Parker" w:date="2024-08-14T17:03:00Z" w16du:dateUtc="2024-08-14T15:03:00Z">
                    <w:rPr/>
                  </w:rPrChange>
                </w:rPr>
                <w:t>Federal Information Processing Standards</w:t>
              </w:r>
            </w:ins>
          </w:p>
        </w:tc>
      </w:tr>
      <w:tr w:rsidR="00635B4F" w:rsidRPr="00635B4F" w14:paraId="0D26748C" w14:textId="77777777" w:rsidTr="00635B4F">
        <w:trPr>
          <w:trHeight w:val="290"/>
          <w:ins w:id="728" w:author="Craig Parker" w:date="2024-08-14T16:59:00Z"/>
          <w:trPrChange w:id="729"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730" w:author="Craig Parker" w:date="2024-08-14T17:02:00Z" w16du:dateUtc="2024-08-14T15:02:00Z">
              <w:tcPr>
                <w:tcW w:w="1362" w:type="dxa"/>
                <w:noWrap/>
                <w:hideMark/>
              </w:tcPr>
            </w:tcPrChange>
          </w:tcPr>
          <w:p w14:paraId="02C2C645" w14:textId="77777777" w:rsidR="00635B4F" w:rsidRPr="00635B4F" w:rsidRDefault="00635B4F">
            <w:pPr>
              <w:overflowPunct/>
              <w:autoSpaceDE/>
              <w:autoSpaceDN/>
              <w:adjustRightInd/>
              <w:rPr>
                <w:ins w:id="731" w:author="Craig Parker" w:date="2024-08-14T16:59:00Z" w16du:dateUtc="2024-08-14T14:59:00Z"/>
                <w:rFonts w:ascii="Nunito" w:hAnsi="Nunito"/>
                <w:sz w:val="22"/>
                <w:szCs w:val="22"/>
                <w:lang w:val="en-ZA" w:eastAsia="en-ZA"/>
                <w:rPrChange w:id="732" w:author="Craig Parker" w:date="2024-08-14T17:03:00Z" w16du:dateUtc="2024-08-14T15:03:00Z">
                  <w:rPr>
                    <w:ins w:id="733" w:author="Craig Parker" w:date="2024-08-14T16:59:00Z" w16du:dateUtc="2024-08-14T14:59:00Z"/>
                  </w:rPr>
                </w:rPrChange>
              </w:rPr>
              <w:pPrChange w:id="734" w:author="Craig Parker" w:date="2024-08-14T16:59:00Z" w16du:dateUtc="2024-08-14T14:59:00Z">
                <w:pPr/>
              </w:pPrChange>
            </w:pPr>
            <w:ins w:id="735" w:author="Craig Parker" w:date="2024-08-14T16:59:00Z" w16du:dateUtc="2024-08-14T14:59:00Z">
              <w:r w:rsidRPr="00635B4F">
                <w:rPr>
                  <w:rFonts w:ascii="Nunito" w:hAnsi="Nunito"/>
                  <w:sz w:val="22"/>
                  <w:szCs w:val="22"/>
                  <w:lang w:val="en-ZA" w:eastAsia="en-ZA"/>
                  <w:rPrChange w:id="736" w:author="Craig Parker" w:date="2024-08-14T17:03:00Z" w16du:dateUtc="2024-08-14T15:03:00Z">
                    <w:rPr/>
                  </w:rPrChange>
                </w:rPr>
                <w:t>GCRO</w:t>
              </w:r>
            </w:ins>
          </w:p>
        </w:tc>
        <w:tc>
          <w:tcPr>
            <w:tcW w:w="0" w:type="dxa"/>
            <w:shd w:val="clear" w:color="auto" w:fill="FFFFFF" w:themeFill="background1"/>
            <w:noWrap/>
            <w:hideMark/>
            <w:tcPrChange w:id="737" w:author="Craig Parker" w:date="2024-08-14T17:02:00Z" w16du:dateUtc="2024-08-14T15:02:00Z">
              <w:tcPr>
                <w:tcW w:w="8556" w:type="dxa"/>
                <w:gridSpan w:val="2"/>
                <w:noWrap/>
                <w:hideMark/>
              </w:tcPr>
            </w:tcPrChange>
          </w:tcPr>
          <w:p w14:paraId="053CEB95" w14:textId="77777777" w:rsidR="00635B4F" w:rsidRPr="00635B4F" w:rsidRDefault="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38" w:author="Craig Parker" w:date="2024-08-14T16:59:00Z" w16du:dateUtc="2024-08-14T14:59:00Z"/>
                <w:rFonts w:ascii="Nunito" w:hAnsi="Nunito"/>
                <w:sz w:val="22"/>
                <w:szCs w:val="22"/>
                <w:lang w:val="en-ZA" w:eastAsia="en-ZA"/>
                <w:rPrChange w:id="739" w:author="Craig Parker" w:date="2024-08-14T17:03:00Z" w16du:dateUtc="2024-08-14T15:03:00Z">
                  <w:rPr>
                    <w:ins w:id="740" w:author="Craig Parker" w:date="2024-08-14T16:59:00Z" w16du:dateUtc="2024-08-14T14:59:00Z"/>
                  </w:rPr>
                </w:rPrChange>
              </w:rPr>
              <w:pPrChange w:id="741"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742" w:author="Craig Parker" w:date="2024-08-14T16:59:00Z" w16du:dateUtc="2024-08-14T14:59:00Z">
              <w:r w:rsidRPr="00635B4F">
                <w:rPr>
                  <w:rFonts w:ascii="Nunito" w:hAnsi="Nunito"/>
                  <w:sz w:val="22"/>
                  <w:szCs w:val="22"/>
                  <w:lang w:val="en-ZA" w:eastAsia="en-ZA"/>
                  <w:rPrChange w:id="743" w:author="Craig Parker" w:date="2024-08-14T17:03:00Z" w16du:dateUtc="2024-08-14T15:03:00Z">
                    <w:rPr/>
                  </w:rPrChange>
                </w:rPr>
                <w:t>Gauteng City-Region Observatory</w:t>
              </w:r>
            </w:ins>
          </w:p>
        </w:tc>
      </w:tr>
      <w:tr w:rsidR="00635B4F" w:rsidRPr="00635B4F" w14:paraId="03F1C98D" w14:textId="77777777" w:rsidTr="00635B4F">
        <w:trPr>
          <w:cnfStyle w:val="000000100000" w:firstRow="0" w:lastRow="0" w:firstColumn="0" w:lastColumn="0" w:oddVBand="0" w:evenVBand="0" w:oddHBand="1" w:evenHBand="0" w:firstRowFirstColumn="0" w:firstRowLastColumn="0" w:lastRowFirstColumn="0" w:lastRowLastColumn="0"/>
          <w:trHeight w:val="290"/>
          <w:ins w:id="744" w:author="Craig Parker" w:date="2024-08-14T16:59:00Z"/>
          <w:trPrChange w:id="745"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746" w:author="Craig Parker" w:date="2024-08-14T17:02:00Z" w16du:dateUtc="2024-08-14T15:02:00Z">
              <w:tcPr>
                <w:tcW w:w="1362" w:type="dxa"/>
                <w:noWrap/>
                <w:hideMark/>
              </w:tcPr>
            </w:tcPrChange>
          </w:tcPr>
          <w:p w14:paraId="1751D8EC" w14:textId="77777777" w:rsidR="00635B4F" w:rsidRPr="00635B4F" w:rsidRDefault="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747" w:author="Craig Parker" w:date="2024-08-14T16:59:00Z" w16du:dateUtc="2024-08-14T14:59:00Z"/>
                <w:rFonts w:ascii="Nunito" w:hAnsi="Nunito"/>
                <w:sz w:val="22"/>
                <w:szCs w:val="22"/>
                <w:lang w:val="en-ZA" w:eastAsia="en-ZA"/>
                <w:rPrChange w:id="748" w:author="Craig Parker" w:date="2024-08-14T17:03:00Z" w16du:dateUtc="2024-08-14T15:03:00Z">
                  <w:rPr>
                    <w:ins w:id="749" w:author="Craig Parker" w:date="2024-08-14T16:59:00Z" w16du:dateUtc="2024-08-14T14:59:00Z"/>
                  </w:rPr>
                </w:rPrChange>
              </w:rPr>
              <w:pPrChange w:id="750"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751" w:author="Craig Parker" w:date="2024-08-14T16:59:00Z" w16du:dateUtc="2024-08-14T14:59:00Z">
              <w:r w:rsidRPr="00635B4F">
                <w:rPr>
                  <w:rFonts w:ascii="Nunito" w:hAnsi="Nunito"/>
                  <w:sz w:val="22"/>
                  <w:szCs w:val="22"/>
                  <w:lang w:val="en-ZA" w:eastAsia="en-ZA"/>
                  <w:rPrChange w:id="752" w:author="Craig Parker" w:date="2024-08-14T17:03:00Z" w16du:dateUtc="2024-08-14T15:03:00Z">
                    <w:rPr/>
                  </w:rPrChange>
                </w:rPr>
                <w:t>HPC</w:t>
              </w:r>
            </w:ins>
          </w:p>
        </w:tc>
        <w:tc>
          <w:tcPr>
            <w:tcW w:w="0" w:type="dxa"/>
            <w:shd w:val="clear" w:color="auto" w:fill="FFFFFF" w:themeFill="background1"/>
            <w:noWrap/>
            <w:hideMark/>
            <w:tcPrChange w:id="753" w:author="Craig Parker" w:date="2024-08-14T17:02:00Z" w16du:dateUtc="2024-08-14T15:02:00Z">
              <w:tcPr>
                <w:tcW w:w="8556" w:type="dxa"/>
                <w:gridSpan w:val="2"/>
                <w:noWrap/>
                <w:hideMark/>
              </w:tcPr>
            </w:tcPrChange>
          </w:tcPr>
          <w:p w14:paraId="39FB978D" w14:textId="77777777" w:rsidR="00635B4F" w:rsidRPr="00635B4F" w:rsidRDefault="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754" w:author="Craig Parker" w:date="2024-08-14T16:59:00Z" w16du:dateUtc="2024-08-14T14:59:00Z"/>
                <w:rFonts w:ascii="Nunito" w:hAnsi="Nunito"/>
                <w:sz w:val="22"/>
                <w:szCs w:val="22"/>
                <w:lang w:val="en-ZA" w:eastAsia="en-ZA"/>
                <w:rPrChange w:id="755" w:author="Craig Parker" w:date="2024-08-14T17:03:00Z" w16du:dateUtc="2024-08-14T15:03:00Z">
                  <w:rPr>
                    <w:ins w:id="756" w:author="Craig Parker" w:date="2024-08-14T16:59:00Z" w16du:dateUtc="2024-08-14T14:59:00Z"/>
                  </w:rPr>
                </w:rPrChange>
              </w:rPr>
              <w:pPrChange w:id="757"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758" w:author="Craig Parker" w:date="2024-08-14T16:59:00Z" w16du:dateUtc="2024-08-14T14:59:00Z">
              <w:r w:rsidRPr="00635B4F">
                <w:rPr>
                  <w:rFonts w:ascii="Nunito" w:hAnsi="Nunito"/>
                  <w:sz w:val="22"/>
                  <w:szCs w:val="22"/>
                  <w:lang w:val="en-ZA" w:eastAsia="en-ZA"/>
                  <w:rPrChange w:id="759" w:author="Craig Parker" w:date="2024-08-14T17:03:00Z" w16du:dateUtc="2024-08-14T15:03:00Z">
                    <w:rPr/>
                  </w:rPrChange>
                </w:rPr>
                <w:t>High-Performance Computing</w:t>
              </w:r>
            </w:ins>
          </w:p>
        </w:tc>
      </w:tr>
      <w:tr w:rsidR="00635B4F" w:rsidRPr="00635B4F" w14:paraId="618A9833" w14:textId="77777777" w:rsidTr="00635B4F">
        <w:trPr>
          <w:trHeight w:val="290"/>
          <w:ins w:id="760" w:author="Craig Parker" w:date="2024-08-14T16:59:00Z"/>
          <w:trPrChange w:id="761"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762" w:author="Craig Parker" w:date="2024-08-14T17:02:00Z" w16du:dateUtc="2024-08-14T15:02:00Z">
              <w:tcPr>
                <w:tcW w:w="1362" w:type="dxa"/>
                <w:noWrap/>
                <w:hideMark/>
              </w:tcPr>
            </w:tcPrChange>
          </w:tcPr>
          <w:p w14:paraId="6DCDEB14" w14:textId="77777777" w:rsidR="00635B4F" w:rsidRPr="00635B4F" w:rsidRDefault="00635B4F">
            <w:pPr>
              <w:overflowPunct/>
              <w:autoSpaceDE/>
              <w:autoSpaceDN/>
              <w:adjustRightInd/>
              <w:rPr>
                <w:ins w:id="763" w:author="Craig Parker" w:date="2024-08-14T16:59:00Z" w16du:dateUtc="2024-08-14T14:59:00Z"/>
                <w:rFonts w:ascii="Nunito" w:hAnsi="Nunito"/>
                <w:sz w:val="22"/>
                <w:szCs w:val="22"/>
                <w:lang w:val="en-ZA" w:eastAsia="en-ZA"/>
                <w:rPrChange w:id="764" w:author="Craig Parker" w:date="2024-08-14T17:03:00Z" w16du:dateUtc="2024-08-14T15:03:00Z">
                  <w:rPr>
                    <w:ins w:id="765" w:author="Craig Parker" w:date="2024-08-14T16:59:00Z" w16du:dateUtc="2024-08-14T14:59:00Z"/>
                  </w:rPr>
                </w:rPrChange>
              </w:rPr>
              <w:pPrChange w:id="766" w:author="Craig Parker" w:date="2024-08-14T16:59:00Z" w16du:dateUtc="2024-08-14T14:59:00Z">
                <w:pPr/>
              </w:pPrChange>
            </w:pPr>
            <w:ins w:id="767" w:author="Craig Parker" w:date="2024-08-14T16:59:00Z" w16du:dateUtc="2024-08-14T14:59:00Z">
              <w:r w:rsidRPr="00635B4F">
                <w:rPr>
                  <w:rFonts w:ascii="Nunito" w:hAnsi="Nunito"/>
                  <w:sz w:val="22"/>
                  <w:szCs w:val="22"/>
                  <w:lang w:val="en-ZA" w:eastAsia="en-ZA"/>
                  <w:rPrChange w:id="768" w:author="Craig Parker" w:date="2024-08-14T17:03:00Z" w16du:dateUtc="2024-08-14T15:03:00Z">
                    <w:rPr/>
                  </w:rPrChange>
                </w:rPr>
                <w:t>HSS</w:t>
              </w:r>
            </w:ins>
          </w:p>
        </w:tc>
        <w:tc>
          <w:tcPr>
            <w:tcW w:w="0" w:type="dxa"/>
            <w:shd w:val="clear" w:color="auto" w:fill="FFFFFF" w:themeFill="background1"/>
            <w:noWrap/>
            <w:hideMark/>
            <w:tcPrChange w:id="769" w:author="Craig Parker" w:date="2024-08-14T17:02:00Z" w16du:dateUtc="2024-08-14T15:02:00Z">
              <w:tcPr>
                <w:tcW w:w="8556" w:type="dxa"/>
                <w:gridSpan w:val="2"/>
                <w:noWrap/>
                <w:hideMark/>
              </w:tcPr>
            </w:tcPrChange>
          </w:tcPr>
          <w:p w14:paraId="0FC05BB3" w14:textId="77777777" w:rsidR="00635B4F" w:rsidRPr="00635B4F" w:rsidRDefault="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0" w:author="Craig Parker" w:date="2024-08-14T16:59:00Z" w16du:dateUtc="2024-08-14T14:59:00Z"/>
                <w:rFonts w:ascii="Nunito" w:hAnsi="Nunito"/>
                <w:sz w:val="22"/>
                <w:szCs w:val="22"/>
                <w:lang w:val="en-ZA" w:eastAsia="en-ZA"/>
                <w:rPrChange w:id="771" w:author="Craig Parker" w:date="2024-08-14T17:03:00Z" w16du:dateUtc="2024-08-14T15:03:00Z">
                  <w:rPr>
                    <w:ins w:id="772" w:author="Craig Parker" w:date="2024-08-14T16:59:00Z" w16du:dateUtc="2024-08-14T14:59:00Z"/>
                  </w:rPr>
                </w:rPrChange>
              </w:rPr>
              <w:pPrChange w:id="773"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774" w:author="Craig Parker" w:date="2024-08-14T16:59:00Z" w16du:dateUtc="2024-08-14T14:59:00Z">
              <w:r w:rsidRPr="00635B4F">
                <w:rPr>
                  <w:rFonts w:ascii="Nunito" w:hAnsi="Nunito"/>
                  <w:sz w:val="22"/>
                  <w:szCs w:val="22"/>
                  <w:lang w:val="en-ZA" w:eastAsia="en-ZA"/>
                  <w:rPrChange w:id="775" w:author="Craig Parker" w:date="2024-08-14T17:03:00Z" w16du:dateUtc="2024-08-14T15:03:00Z">
                    <w:rPr/>
                  </w:rPrChange>
                </w:rPr>
                <w:t>US Department of Human and Health Services</w:t>
              </w:r>
            </w:ins>
          </w:p>
        </w:tc>
      </w:tr>
      <w:tr w:rsidR="00635B4F" w:rsidRPr="00635B4F" w14:paraId="3EBD366B" w14:textId="77777777" w:rsidTr="00635B4F">
        <w:trPr>
          <w:cnfStyle w:val="000000100000" w:firstRow="0" w:lastRow="0" w:firstColumn="0" w:lastColumn="0" w:oddVBand="0" w:evenVBand="0" w:oddHBand="1" w:evenHBand="0" w:firstRowFirstColumn="0" w:firstRowLastColumn="0" w:lastRowFirstColumn="0" w:lastRowLastColumn="0"/>
          <w:trHeight w:val="290"/>
          <w:ins w:id="776" w:author="Craig Parker" w:date="2024-08-14T16:59:00Z"/>
          <w:trPrChange w:id="777"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778" w:author="Craig Parker" w:date="2024-08-14T17:02:00Z" w16du:dateUtc="2024-08-14T15:02:00Z">
              <w:tcPr>
                <w:tcW w:w="1362" w:type="dxa"/>
                <w:noWrap/>
                <w:hideMark/>
              </w:tcPr>
            </w:tcPrChange>
          </w:tcPr>
          <w:p w14:paraId="1CFDC2E2" w14:textId="77777777" w:rsidR="00635B4F" w:rsidRPr="00635B4F" w:rsidRDefault="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779" w:author="Craig Parker" w:date="2024-08-14T16:59:00Z" w16du:dateUtc="2024-08-14T14:59:00Z"/>
                <w:rFonts w:ascii="Nunito" w:hAnsi="Nunito"/>
                <w:sz w:val="22"/>
                <w:szCs w:val="22"/>
                <w:lang w:val="en-ZA" w:eastAsia="en-ZA"/>
                <w:rPrChange w:id="780" w:author="Craig Parker" w:date="2024-08-14T17:03:00Z" w16du:dateUtc="2024-08-14T15:03:00Z">
                  <w:rPr>
                    <w:ins w:id="781" w:author="Craig Parker" w:date="2024-08-14T16:59:00Z" w16du:dateUtc="2024-08-14T14:59:00Z"/>
                  </w:rPr>
                </w:rPrChange>
              </w:rPr>
              <w:pPrChange w:id="782"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783" w:author="Craig Parker" w:date="2024-08-14T16:59:00Z" w16du:dateUtc="2024-08-14T14:59:00Z">
              <w:r w:rsidRPr="00635B4F">
                <w:rPr>
                  <w:rFonts w:ascii="Nunito" w:hAnsi="Nunito"/>
                  <w:sz w:val="22"/>
                  <w:szCs w:val="22"/>
                  <w:lang w:val="en-ZA" w:eastAsia="en-ZA"/>
                  <w:rPrChange w:id="784" w:author="Craig Parker" w:date="2024-08-14T17:03:00Z" w16du:dateUtc="2024-08-14T15:03:00Z">
                    <w:rPr/>
                  </w:rPrChange>
                </w:rPr>
                <w:t>LDAP</w:t>
              </w:r>
            </w:ins>
          </w:p>
        </w:tc>
        <w:tc>
          <w:tcPr>
            <w:tcW w:w="0" w:type="dxa"/>
            <w:shd w:val="clear" w:color="auto" w:fill="FFFFFF" w:themeFill="background1"/>
            <w:noWrap/>
            <w:hideMark/>
            <w:tcPrChange w:id="785" w:author="Craig Parker" w:date="2024-08-14T17:02:00Z" w16du:dateUtc="2024-08-14T15:02:00Z">
              <w:tcPr>
                <w:tcW w:w="8556" w:type="dxa"/>
                <w:gridSpan w:val="2"/>
                <w:noWrap/>
                <w:hideMark/>
              </w:tcPr>
            </w:tcPrChange>
          </w:tcPr>
          <w:p w14:paraId="4E2A1039" w14:textId="77777777" w:rsidR="00635B4F" w:rsidRPr="00635B4F" w:rsidRDefault="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786" w:author="Craig Parker" w:date="2024-08-14T16:59:00Z" w16du:dateUtc="2024-08-14T14:59:00Z"/>
                <w:rFonts w:ascii="Nunito" w:hAnsi="Nunito"/>
                <w:sz w:val="22"/>
                <w:szCs w:val="22"/>
                <w:lang w:val="en-ZA" w:eastAsia="en-ZA"/>
                <w:rPrChange w:id="787" w:author="Craig Parker" w:date="2024-08-14T17:03:00Z" w16du:dateUtc="2024-08-14T15:03:00Z">
                  <w:rPr>
                    <w:ins w:id="788" w:author="Craig Parker" w:date="2024-08-14T16:59:00Z" w16du:dateUtc="2024-08-14T14:59:00Z"/>
                  </w:rPr>
                </w:rPrChange>
              </w:rPr>
              <w:pPrChange w:id="789"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790" w:author="Craig Parker" w:date="2024-08-14T16:59:00Z" w16du:dateUtc="2024-08-14T14:59:00Z">
              <w:r w:rsidRPr="00635B4F">
                <w:rPr>
                  <w:rFonts w:ascii="Nunito" w:hAnsi="Nunito"/>
                  <w:sz w:val="22"/>
                  <w:szCs w:val="22"/>
                  <w:lang w:val="en-ZA" w:eastAsia="en-ZA"/>
                  <w:rPrChange w:id="791" w:author="Craig Parker" w:date="2024-08-14T17:03:00Z" w16du:dateUtc="2024-08-14T15:03:00Z">
                    <w:rPr/>
                  </w:rPrChange>
                </w:rPr>
                <w:t>Lightweight Directory Access Protocol</w:t>
              </w:r>
            </w:ins>
          </w:p>
        </w:tc>
      </w:tr>
      <w:tr w:rsidR="00635B4F" w:rsidRPr="00635B4F" w14:paraId="12C4778E" w14:textId="77777777" w:rsidTr="00635B4F">
        <w:trPr>
          <w:trHeight w:val="290"/>
          <w:ins w:id="792" w:author="Craig Parker" w:date="2024-08-14T16:59:00Z"/>
          <w:trPrChange w:id="793"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794" w:author="Craig Parker" w:date="2024-08-14T17:02:00Z" w16du:dateUtc="2024-08-14T15:02:00Z">
              <w:tcPr>
                <w:tcW w:w="1362" w:type="dxa"/>
                <w:noWrap/>
                <w:hideMark/>
              </w:tcPr>
            </w:tcPrChange>
          </w:tcPr>
          <w:p w14:paraId="7BDD8D4B" w14:textId="77777777" w:rsidR="00635B4F" w:rsidRPr="00635B4F" w:rsidRDefault="00635B4F">
            <w:pPr>
              <w:overflowPunct/>
              <w:autoSpaceDE/>
              <w:autoSpaceDN/>
              <w:adjustRightInd/>
              <w:rPr>
                <w:ins w:id="795" w:author="Craig Parker" w:date="2024-08-14T16:59:00Z" w16du:dateUtc="2024-08-14T14:59:00Z"/>
                <w:rFonts w:ascii="Nunito" w:hAnsi="Nunito"/>
                <w:sz w:val="22"/>
                <w:szCs w:val="22"/>
                <w:lang w:val="en-ZA" w:eastAsia="en-ZA"/>
                <w:rPrChange w:id="796" w:author="Craig Parker" w:date="2024-08-14T17:03:00Z" w16du:dateUtc="2024-08-14T15:03:00Z">
                  <w:rPr>
                    <w:ins w:id="797" w:author="Craig Parker" w:date="2024-08-14T16:59:00Z" w16du:dateUtc="2024-08-14T14:59:00Z"/>
                  </w:rPr>
                </w:rPrChange>
              </w:rPr>
              <w:pPrChange w:id="798" w:author="Craig Parker" w:date="2024-08-14T16:59:00Z" w16du:dateUtc="2024-08-14T14:59:00Z">
                <w:pPr/>
              </w:pPrChange>
            </w:pPr>
            <w:ins w:id="799" w:author="Craig Parker" w:date="2024-08-14T16:59:00Z" w16du:dateUtc="2024-08-14T14:59:00Z">
              <w:r w:rsidRPr="00635B4F">
                <w:rPr>
                  <w:rFonts w:ascii="Nunito" w:hAnsi="Nunito"/>
                  <w:sz w:val="22"/>
                  <w:szCs w:val="22"/>
                  <w:lang w:val="en-ZA" w:eastAsia="en-ZA"/>
                  <w:rPrChange w:id="800" w:author="Craig Parker" w:date="2024-08-14T17:03:00Z" w16du:dateUtc="2024-08-14T15:03:00Z">
                    <w:rPr/>
                  </w:rPrChange>
                </w:rPr>
                <w:t>NDVI</w:t>
              </w:r>
            </w:ins>
          </w:p>
        </w:tc>
        <w:tc>
          <w:tcPr>
            <w:tcW w:w="0" w:type="dxa"/>
            <w:shd w:val="clear" w:color="auto" w:fill="FFFFFF" w:themeFill="background1"/>
            <w:noWrap/>
            <w:hideMark/>
            <w:tcPrChange w:id="801" w:author="Craig Parker" w:date="2024-08-14T17:02:00Z" w16du:dateUtc="2024-08-14T15:02:00Z">
              <w:tcPr>
                <w:tcW w:w="8556" w:type="dxa"/>
                <w:gridSpan w:val="2"/>
                <w:noWrap/>
                <w:hideMark/>
              </w:tcPr>
            </w:tcPrChange>
          </w:tcPr>
          <w:p w14:paraId="7D82820F" w14:textId="77777777" w:rsidR="00635B4F" w:rsidRPr="00635B4F" w:rsidRDefault="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2" w:author="Craig Parker" w:date="2024-08-14T16:59:00Z" w16du:dateUtc="2024-08-14T14:59:00Z"/>
                <w:rFonts w:ascii="Nunito" w:hAnsi="Nunito"/>
                <w:sz w:val="22"/>
                <w:szCs w:val="22"/>
                <w:lang w:val="en-ZA" w:eastAsia="en-ZA"/>
                <w:rPrChange w:id="803" w:author="Craig Parker" w:date="2024-08-14T17:03:00Z" w16du:dateUtc="2024-08-14T15:03:00Z">
                  <w:rPr>
                    <w:ins w:id="804" w:author="Craig Parker" w:date="2024-08-14T16:59:00Z" w16du:dateUtc="2024-08-14T14:59:00Z"/>
                  </w:rPr>
                </w:rPrChange>
              </w:rPr>
              <w:pPrChange w:id="805"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806" w:author="Craig Parker" w:date="2024-08-14T16:59:00Z" w16du:dateUtc="2024-08-14T14:59:00Z">
              <w:r w:rsidRPr="00635B4F">
                <w:rPr>
                  <w:rFonts w:ascii="Nunito" w:hAnsi="Nunito"/>
                  <w:sz w:val="22"/>
                  <w:szCs w:val="22"/>
                  <w:lang w:val="en-ZA" w:eastAsia="en-ZA"/>
                  <w:rPrChange w:id="807" w:author="Craig Parker" w:date="2024-08-14T17:03:00Z" w16du:dateUtc="2024-08-14T15:03:00Z">
                    <w:rPr/>
                  </w:rPrChange>
                </w:rPr>
                <w:t>Normalized Difference Vegetation Index</w:t>
              </w:r>
            </w:ins>
          </w:p>
        </w:tc>
      </w:tr>
      <w:tr w:rsidR="00635B4F" w:rsidRPr="00635B4F" w14:paraId="5DA0B813" w14:textId="77777777" w:rsidTr="00635B4F">
        <w:trPr>
          <w:cnfStyle w:val="000000100000" w:firstRow="0" w:lastRow="0" w:firstColumn="0" w:lastColumn="0" w:oddVBand="0" w:evenVBand="0" w:oddHBand="1" w:evenHBand="0" w:firstRowFirstColumn="0" w:firstRowLastColumn="0" w:lastRowFirstColumn="0" w:lastRowLastColumn="0"/>
          <w:trHeight w:val="290"/>
          <w:ins w:id="808" w:author="Craig Parker" w:date="2024-08-14T16:59:00Z"/>
          <w:trPrChange w:id="809"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810" w:author="Craig Parker" w:date="2024-08-14T17:02:00Z" w16du:dateUtc="2024-08-14T15:02:00Z">
              <w:tcPr>
                <w:tcW w:w="1362" w:type="dxa"/>
                <w:noWrap/>
                <w:hideMark/>
              </w:tcPr>
            </w:tcPrChange>
          </w:tcPr>
          <w:p w14:paraId="162B510A" w14:textId="77777777" w:rsidR="00635B4F" w:rsidRPr="00635B4F" w:rsidRDefault="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811" w:author="Craig Parker" w:date="2024-08-14T16:59:00Z" w16du:dateUtc="2024-08-14T14:59:00Z"/>
                <w:rFonts w:ascii="Nunito" w:hAnsi="Nunito"/>
                <w:sz w:val="22"/>
                <w:szCs w:val="22"/>
                <w:lang w:val="en-ZA" w:eastAsia="en-ZA"/>
                <w:rPrChange w:id="812" w:author="Craig Parker" w:date="2024-08-14T17:03:00Z" w16du:dateUtc="2024-08-14T15:03:00Z">
                  <w:rPr>
                    <w:ins w:id="813" w:author="Craig Parker" w:date="2024-08-14T16:59:00Z" w16du:dateUtc="2024-08-14T14:59:00Z"/>
                  </w:rPr>
                </w:rPrChange>
              </w:rPr>
              <w:pPrChange w:id="814"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815" w:author="Craig Parker" w:date="2024-08-14T16:59:00Z" w16du:dateUtc="2024-08-14T14:59:00Z">
              <w:r w:rsidRPr="00635B4F">
                <w:rPr>
                  <w:rFonts w:ascii="Nunito" w:hAnsi="Nunito"/>
                  <w:sz w:val="22"/>
                  <w:szCs w:val="22"/>
                  <w:lang w:val="en-ZA" w:eastAsia="en-ZA"/>
                  <w:rPrChange w:id="816" w:author="Craig Parker" w:date="2024-08-14T17:03:00Z" w16du:dateUtc="2024-08-14T15:03:00Z">
                    <w:rPr/>
                  </w:rPrChange>
                </w:rPr>
                <w:t>NIH</w:t>
              </w:r>
            </w:ins>
          </w:p>
        </w:tc>
        <w:tc>
          <w:tcPr>
            <w:tcW w:w="0" w:type="dxa"/>
            <w:shd w:val="clear" w:color="auto" w:fill="FFFFFF" w:themeFill="background1"/>
            <w:noWrap/>
            <w:hideMark/>
            <w:tcPrChange w:id="817" w:author="Craig Parker" w:date="2024-08-14T17:02:00Z" w16du:dateUtc="2024-08-14T15:02:00Z">
              <w:tcPr>
                <w:tcW w:w="8556" w:type="dxa"/>
                <w:gridSpan w:val="2"/>
                <w:noWrap/>
                <w:hideMark/>
              </w:tcPr>
            </w:tcPrChange>
          </w:tcPr>
          <w:p w14:paraId="16D0A6EE" w14:textId="77777777" w:rsidR="00635B4F" w:rsidRPr="00635B4F" w:rsidRDefault="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818" w:author="Craig Parker" w:date="2024-08-14T16:59:00Z" w16du:dateUtc="2024-08-14T14:59:00Z"/>
                <w:rFonts w:ascii="Nunito" w:hAnsi="Nunito"/>
                <w:sz w:val="22"/>
                <w:szCs w:val="22"/>
                <w:lang w:val="en-ZA" w:eastAsia="en-ZA"/>
                <w:rPrChange w:id="819" w:author="Craig Parker" w:date="2024-08-14T17:03:00Z" w16du:dateUtc="2024-08-14T15:03:00Z">
                  <w:rPr>
                    <w:ins w:id="820" w:author="Craig Parker" w:date="2024-08-14T16:59:00Z" w16du:dateUtc="2024-08-14T14:59:00Z"/>
                  </w:rPr>
                </w:rPrChange>
              </w:rPr>
              <w:pPrChange w:id="821"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822" w:author="Craig Parker" w:date="2024-08-14T16:59:00Z" w16du:dateUtc="2024-08-14T14:59:00Z">
              <w:r w:rsidRPr="00635B4F">
                <w:rPr>
                  <w:rFonts w:ascii="Nunito" w:hAnsi="Nunito"/>
                  <w:sz w:val="22"/>
                  <w:szCs w:val="22"/>
                  <w:lang w:val="en-ZA" w:eastAsia="en-ZA"/>
                  <w:rPrChange w:id="823" w:author="Craig Parker" w:date="2024-08-14T17:03:00Z" w16du:dateUtc="2024-08-14T15:03:00Z">
                    <w:rPr/>
                  </w:rPrChange>
                </w:rPr>
                <w:t>US National Institute of Health</w:t>
              </w:r>
            </w:ins>
          </w:p>
        </w:tc>
      </w:tr>
      <w:tr w:rsidR="00635B4F" w:rsidRPr="00635B4F" w14:paraId="3DBED836" w14:textId="77777777" w:rsidTr="00635B4F">
        <w:trPr>
          <w:trHeight w:val="290"/>
          <w:ins w:id="824" w:author="Craig Parker" w:date="2024-08-14T16:59:00Z"/>
          <w:trPrChange w:id="825"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826" w:author="Craig Parker" w:date="2024-08-14T17:02:00Z" w16du:dateUtc="2024-08-14T15:02:00Z">
              <w:tcPr>
                <w:tcW w:w="1362" w:type="dxa"/>
                <w:noWrap/>
                <w:hideMark/>
              </w:tcPr>
            </w:tcPrChange>
          </w:tcPr>
          <w:p w14:paraId="79C292E8" w14:textId="77777777" w:rsidR="00635B4F" w:rsidRPr="00635B4F" w:rsidRDefault="00635B4F">
            <w:pPr>
              <w:overflowPunct/>
              <w:autoSpaceDE/>
              <w:autoSpaceDN/>
              <w:adjustRightInd/>
              <w:rPr>
                <w:ins w:id="827" w:author="Craig Parker" w:date="2024-08-14T16:59:00Z" w16du:dateUtc="2024-08-14T14:59:00Z"/>
                <w:rFonts w:ascii="Nunito" w:hAnsi="Nunito"/>
                <w:sz w:val="22"/>
                <w:szCs w:val="22"/>
                <w:lang w:val="en-ZA" w:eastAsia="en-ZA"/>
                <w:rPrChange w:id="828" w:author="Craig Parker" w:date="2024-08-14T17:03:00Z" w16du:dateUtc="2024-08-14T15:03:00Z">
                  <w:rPr>
                    <w:ins w:id="829" w:author="Craig Parker" w:date="2024-08-14T16:59:00Z" w16du:dateUtc="2024-08-14T14:59:00Z"/>
                  </w:rPr>
                </w:rPrChange>
              </w:rPr>
              <w:pPrChange w:id="830" w:author="Craig Parker" w:date="2024-08-14T16:59:00Z" w16du:dateUtc="2024-08-14T14:59:00Z">
                <w:pPr/>
              </w:pPrChange>
            </w:pPr>
            <w:ins w:id="831" w:author="Craig Parker" w:date="2024-08-14T16:59:00Z" w16du:dateUtc="2024-08-14T14:59:00Z">
              <w:r w:rsidRPr="00635B4F">
                <w:rPr>
                  <w:rFonts w:ascii="Nunito" w:hAnsi="Nunito"/>
                  <w:sz w:val="22"/>
                  <w:szCs w:val="22"/>
                  <w:lang w:val="en-ZA" w:eastAsia="en-ZA"/>
                  <w:rPrChange w:id="832" w:author="Craig Parker" w:date="2024-08-14T17:03:00Z" w16du:dateUtc="2024-08-14T15:03:00Z">
                    <w:rPr/>
                  </w:rPrChange>
                </w:rPr>
                <w:t>NIR</w:t>
              </w:r>
            </w:ins>
          </w:p>
        </w:tc>
        <w:tc>
          <w:tcPr>
            <w:tcW w:w="0" w:type="dxa"/>
            <w:shd w:val="clear" w:color="auto" w:fill="FFFFFF" w:themeFill="background1"/>
            <w:noWrap/>
            <w:hideMark/>
            <w:tcPrChange w:id="833" w:author="Craig Parker" w:date="2024-08-14T17:02:00Z" w16du:dateUtc="2024-08-14T15:02:00Z">
              <w:tcPr>
                <w:tcW w:w="8556" w:type="dxa"/>
                <w:gridSpan w:val="2"/>
                <w:noWrap/>
                <w:hideMark/>
              </w:tcPr>
            </w:tcPrChange>
          </w:tcPr>
          <w:p w14:paraId="388ABE99" w14:textId="77777777" w:rsidR="00635B4F" w:rsidRPr="00635B4F" w:rsidRDefault="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34" w:author="Craig Parker" w:date="2024-08-14T16:59:00Z" w16du:dateUtc="2024-08-14T14:59:00Z"/>
                <w:rFonts w:ascii="Nunito" w:hAnsi="Nunito"/>
                <w:sz w:val="22"/>
                <w:szCs w:val="22"/>
                <w:lang w:val="en-ZA" w:eastAsia="en-ZA"/>
                <w:rPrChange w:id="835" w:author="Craig Parker" w:date="2024-08-14T17:03:00Z" w16du:dateUtc="2024-08-14T15:03:00Z">
                  <w:rPr>
                    <w:ins w:id="836" w:author="Craig Parker" w:date="2024-08-14T16:59:00Z" w16du:dateUtc="2024-08-14T14:59:00Z"/>
                  </w:rPr>
                </w:rPrChange>
              </w:rPr>
              <w:pPrChange w:id="837"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838" w:author="Craig Parker" w:date="2024-08-14T16:59:00Z" w16du:dateUtc="2024-08-14T14:59:00Z">
              <w:r w:rsidRPr="00635B4F">
                <w:rPr>
                  <w:rFonts w:ascii="Nunito" w:hAnsi="Nunito"/>
                  <w:sz w:val="22"/>
                  <w:szCs w:val="22"/>
                  <w:lang w:val="en-ZA" w:eastAsia="en-ZA"/>
                  <w:rPrChange w:id="839" w:author="Craig Parker" w:date="2024-08-14T17:03:00Z" w16du:dateUtc="2024-08-14T15:03:00Z">
                    <w:rPr/>
                  </w:rPrChange>
                </w:rPr>
                <w:t>Near-Infrared</w:t>
              </w:r>
            </w:ins>
          </w:p>
        </w:tc>
      </w:tr>
      <w:tr w:rsidR="00635B4F" w:rsidRPr="00635B4F" w14:paraId="5654BBE8" w14:textId="77777777" w:rsidTr="00635B4F">
        <w:trPr>
          <w:cnfStyle w:val="000000100000" w:firstRow="0" w:lastRow="0" w:firstColumn="0" w:lastColumn="0" w:oddVBand="0" w:evenVBand="0" w:oddHBand="1" w:evenHBand="0" w:firstRowFirstColumn="0" w:firstRowLastColumn="0" w:lastRowFirstColumn="0" w:lastRowLastColumn="0"/>
          <w:trHeight w:val="290"/>
          <w:ins w:id="840" w:author="Craig Parker" w:date="2024-08-14T16:59:00Z"/>
          <w:trPrChange w:id="841"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842" w:author="Craig Parker" w:date="2024-08-14T17:02:00Z" w16du:dateUtc="2024-08-14T15:02:00Z">
              <w:tcPr>
                <w:tcW w:w="1362" w:type="dxa"/>
                <w:noWrap/>
                <w:hideMark/>
              </w:tcPr>
            </w:tcPrChange>
          </w:tcPr>
          <w:p w14:paraId="5D796748" w14:textId="77777777" w:rsidR="00635B4F" w:rsidRPr="00635B4F" w:rsidRDefault="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843" w:author="Craig Parker" w:date="2024-08-14T16:59:00Z" w16du:dateUtc="2024-08-14T14:59:00Z"/>
                <w:rFonts w:ascii="Nunito" w:hAnsi="Nunito"/>
                <w:sz w:val="22"/>
                <w:szCs w:val="22"/>
                <w:lang w:val="en-ZA" w:eastAsia="en-ZA"/>
                <w:rPrChange w:id="844" w:author="Craig Parker" w:date="2024-08-14T17:03:00Z" w16du:dateUtc="2024-08-14T15:03:00Z">
                  <w:rPr>
                    <w:ins w:id="845" w:author="Craig Parker" w:date="2024-08-14T16:59:00Z" w16du:dateUtc="2024-08-14T14:59:00Z"/>
                  </w:rPr>
                </w:rPrChange>
              </w:rPr>
              <w:pPrChange w:id="846"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847" w:author="Craig Parker" w:date="2024-08-14T16:59:00Z" w16du:dateUtc="2024-08-14T14:59:00Z">
              <w:r w:rsidRPr="00635B4F">
                <w:rPr>
                  <w:rFonts w:ascii="Nunito" w:hAnsi="Nunito"/>
                  <w:sz w:val="22"/>
                  <w:szCs w:val="22"/>
                  <w:lang w:val="en-ZA" w:eastAsia="en-ZA"/>
                  <w:rPrChange w:id="848" w:author="Craig Parker" w:date="2024-08-14T17:03:00Z" w16du:dateUtc="2024-08-14T15:03:00Z">
                    <w:rPr/>
                  </w:rPrChange>
                </w:rPr>
                <w:t>NIST</w:t>
              </w:r>
            </w:ins>
          </w:p>
        </w:tc>
        <w:tc>
          <w:tcPr>
            <w:tcW w:w="0" w:type="dxa"/>
            <w:shd w:val="clear" w:color="auto" w:fill="FFFFFF" w:themeFill="background1"/>
            <w:noWrap/>
            <w:hideMark/>
            <w:tcPrChange w:id="849" w:author="Craig Parker" w:date="2024-08-14T17:02:00Z" w16du:dateUtc="2024-08-14T15:02:00Z">
              <w:tcPr>
                <w:tcW w:w="8556" w:type="dxa"/>
                <w:gridSpan w:val="2"/>
                <w:noWrap/>
                <w:hideMark/>
              </w:tcPr>
            </w:tcPrChange>
          </w:tcPr>
          <w:p w14:paraId="157C22EE" w14:textId="77777777" w:rsidR="00635B4F" w:rsidRPr="00635B4F" w:rsidRDefault="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850" w:author="Craig Parker" w:date="2024-08-14T16:59:00Z" w16du:dateUtc="2024-08-14T14:59:00Z"/>
                <w:rFonts w:ascii="Nunito" w:hAnsi="Nunito"/>
                <w:sz w:val="22"/>
                <w:szCs w:val="22"/>
                <w:lang w:val="en-ZA" w:eastAsia="en-ZA"/>
                <w:rPrChange w:id="851" w:author="Craig Parker" w:date="2024-08-14T17:03:00Z" w16du:dateUtc="2024-08-14T15:03:00Z">
                  <w:rPr>
                    <w:ins w:id="852" w:author="Craig Parker" w:date="2024-08-14T16:59:00Z" w16du:dateUtc="2024-08-14T14:59:00Z"/>
                  </w:rPr>
                </w:rPrChange>
              </w:rPr>
              <w:pPrChange w:id="853"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854" w:author="Craig Parker" w:date="2024-08-14T16:59:00Z" w16du:dateUtc="2024-08-14T14:59:00Z">
              <w:r w:rsidRPr="00635B4F">
                <w:rPr>
                  <w:rFonts w:ascii="Nunito" w:hAnsi="Nunito"/>
                  <w:sz w:val="22"/>
                  <w:szCs w:val="22"/>
                  <w:lang w:val="en-ZA" w:eastAsia="en-ZA"/>
                  <w:rPrChange w:id="855" w:author="Craig Parker" w:date="2024-08-14T17:03:00Z" w16du:dateUtc="2024-08-14T15:03:00Z">
                    <w:rPr/>
                  </w:rPrChange>
                </w:rPr>
                <w:t>National Institute of Standards and Technology</w:t>
              </w:r>
            </w:ins>
          </w:p>
        </w:tc>
      </w:tr>
      <w:tr w:rsidR="00635B4F" w:rsidRPr="00635B4F" w14:paraId="3F24EE09" w14:textId="77777777" w:rsidTr="00635B4F">
        <w:trPr>
          <w:trHeight w:val="290"/>
          <w:ins w:id="856" w:author="Craig Parker" w:date="2024-08-14T16:59:00Z"/>
          <w:trPrChange w:id="857"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858" w:author="Craig Parker" w:date="2024-08-14T17:02:00Z" w16du:dateUtc="2024-08-14T15:02:00Z">
              <w:tcPr>
                <w:tcW w:w="1362" w:type="dxa"/>
                <w:noWrap/>
                <w:hideMark/>
              </w:tcPr>
            </w:tcPrChange>
          </w:tcPr>
          <w:p w14:paraId="0BB99D02" w14:textId="77777777" w:rsidR="00635B4F" w:rsidRPr="00635B4F" w:rsidRDefault="00635B4F">
            <w:pPr>
              <w:overflowPunct/>
              <w:autoSpaceDE/>
              <w:autoSpaceDN/>
              <w:adjustRightInd/>
              <w:rPr>
                <w:ins w:id="859" w:author="Craig Parker" w:date="2024-08-14T16:59:00Z" w16du:dateUtc="2024-08-14T14:59:00Z"/>
                <w:rFonts w:ascii="Nunito" w:hAnsi="Nunito"/>
                <w:sz w:val="22"/>
                <w:szCs w:val="22"/>
                <w:lang w:val="en-ZA" w:eastAsia="en-ZA"/>
                <w:rPrChange w:id="860" w:author="Craig Parker" w:date="2024-08-14T17:03:00Z" w16du:dateUtc="2024-08-14T15:03:00Z">
                  <w:rPr>
                    <w:ins w:id="861" w:author="Craig Parker" w:date="2024-08-14T16:59:00Z" w16du:dateUtc="2024-08-14T14:59:00Z"/>
                  </w:rPr>
                </w:rPrChange>
              </w:rPr>
              <w:pPrChange w:id="862" w:author="Craig Parker" w:date="2024-08-14T16:59:00Z" w16du:dateUtc="2024-08-14T14:59:00Z">
                <w:pPr/>
              </w:pPrChange>
            </w:pPr>
            <w:ins w:id="863" w:author="Craig Parker" w:date="2024-08-14T16:59:00Z" w16du:dateUtc="2024-08-14T14:59:00Z">
              <w:r w:rsidRPr="00635B4F">
                <w:rPr>
                  <w:rFonts w:ascii="Nunito" w:hAnsi="Nunito"/>
                  <w:sz w:val="22"/>
                  <w:szCs w:val="22"/>
                  <w:lang w:val="en-ZA" w:eastAsia="en-ZA"/>
                  <w:rPrChange w:id="864" w:author="Craig Parker" w:date="2024-08-14T17:03:00Z" w16du:dateUtc="2024-08-14T15:03:00Z">
                    <w:rPr/>
                  </w:rPrChange>
                </w:rPr>
                <w:t>ODSP</w:t>
              </w:r>
            </w:ins>
          </w:p>
        </w:tc>
        <w:tc>
          <w:tcPr>
            <w:tcW w:w="0" w:type="dxa"/>
            <w:shd w:val="clear" w:color="auto" w:fill="FFFFFF" w:themeFill="background1"/>
            <w:noWrap/>
            <w:hideMark/>
            <w:tcPrChange w:id="865" w:author="Craig Parker" w:date="2024-08-14T17:02:00Z" w16du:dateUtc="2024-08-14T15:02:00Z">
              <w:tcPr>
                <w:tcW w:w="8556" w:type="dxa"/>
                <w:gridSpan w:val="2"/>
                <w:noWrap/>
                <w:hideMark/>
              </w:tcPr>
            </w:tcPrChange>
          </w:tcPr>
          <w:p w14:paraId="6AC91484" w14:textId="77777777" w:rsidR="00635B4F" w:rsidRPr="00635B4F" w:rsidRDefault="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66" w:author="Craig Parker" w:date="2024-08-14T16:59:00Z" w16du:dateUtc="2024-08-14T14:59:00Z"/>
                <w:rFonts w:ascii="Nunito" w:hAnsi="Nunito"/>
                <w:sz w:val="22"/>
                <w:szCs w:val="22"/>
                <w:lang w:val="en-ZA" w:eastAsia="en-ZA"/>
                <w:rPrChange w:id="867" w:author="Craig Parker" w:date="2024-08-14T17:03:00Z" w16du:dateUtc="2024-08-14T15:03:00Z">
                  <w:rPr>
                    <w:ins w:id="868" w:author="Craig Parker" w:date="2024-08-14T16:59:00Z" w16du:dateUtc="2024-08-14T14:59:00Z"/>
                  </w:rPr>
                </w:rPrChange>
              </w:rPr>
              <w:pPrChange w:id="869"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870" w:author="Craig Parker" w:date="2024-08-14T16:59:00Z" w16du:dateUtc="2024-08-14T14:59:00Z">
              <w:r w:rsidRPr="00635B4F">
                <w:rPr>
                  <w:rFonts w:ascii="Nunito" w:hAnsi="Nunito"/>
                  <w:sz w:val="22"/>
                  <w:szCs w:val="22"/>
                  <w:lang w:val="en-ZA" w:eastAsia="en-ZA"/>
                  <w:rPrChange w:id="871" w:author="Craig Parker" w:date="2024-08-14T17:03:00Z" w16du:dateUtc="2024-08-14T15:03:00Z">
                    <w:rPr/>
                  </w:rPrChange>
                </w:rPr>
                <w:t>Open Data Science Platform</w:t>
              </w:r>
            </w:ins>
          </w:p>
        </w:tc>
      </w:tr>
      <w:tr w:rsidR="00635B4F" w:rsidRPr="00635B4F" w14:paraId="28CE30C3" w14:textId="77777777" w:rsidTr="00635B4F">
        <w:trPr>
          <w:cnfStyle w:val="000000100000" w:firstRow="0" w:lastRow="0" w:firstColumn="0" w:lastColumn="0" w:oddVBand="0" w:evenVBand="0" w:oddHBand="1" w:evenHBand="0" w:firstRowFirstColumn="0" w:firstRowLastColumn="0" w:lastRowFirstColumn="0" w:lastRowLastColumn="0"/>
          <w:trHeight w:val="290"/>
          <w:ins w:id="872" w:author="Craig Parker" w:date="2024-08-14T16:59:00Z"/>
          <w:trPrChange w:id="873"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874" w:author="Craig Parker" w:date="2024-08-14T17:02:00Z" w16du:dateUtc="2024-08-14T15:02:00Z">
              <w:tcPr>
                <w:tcW w:w="1362" w:type="dxa"/>
                <w:noWrap/>
                <w:hideMark/>
              </w:tcPr>
            </w:tcPrChange>
          </w:tcPr>
          <w:p w14:paraId="06CCA045" w14:textId="77777777" w:rsidR="00635B4F" w:rsidRPr="00635B4F" w:rsidRDefault="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875" w:author="Craig Parker" w:date="2024-08-14T16:59:00Z" w16du:dateUtc="2024-08-14T14:59:00Z"/>
                <w:rFonts w:ascii="Nunito" w:hAnsi="Nunito"/>
                <w:sz w:val="22"/>
                <w:szCs w:val="22"/>
                <w:lang w:val="en-ZA" w:eastAsia="en-ZA"/>
                <w:rPrChange w:id="876" w:author="Craig Parker" w:date="2024-08-14T17:03:00Z" w16du:dateUtc="2024-08-14T15:03:00Z">
                  <w:rPr>
                    <w:ins w:id="877" w:author="Craig Parker" w:date="2024-08-14T16:59:00Z" w16du:dateUtc="2024-08-14T14:59:00Z"/>
                  </w:rPr>
                </w:rPrChange>
              </w:rPr>
              <w:pPrChange w:id="878"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879" w:author="Craig Parker" w:date="2024-08-14T16:59:00Z" w16du:dateUtc="2024-08-14T14:59:00Z">
              <w:r w:rsidRPr="00635B4F">
                <w:rPr>
                  <w:rFonts w:ascii="Nunito" w:hAnsi="Nunito"/>
                  <w:sz w:val="22"/>
                  <w:szCs w:val="22"/>
                  <w:lang w:val="en-ZA" w:eastAsia="en-ZA"/>
                  <w:rPrChange w:id="880" w:author="Craig Parker" w:date="2024-08-14T17:03:00Z" w16du:dateUtc="2024-08-14T15:03:00Z">
                    <w:rPr/>
                  </w:rPrChange>
                </w:rPr>
                <w:t>PI</w:t>
              </w:r>
            </w:ins>
          </w:p>
        </w:tc>
        <w:tc>
          <w:tcPr>
            <w:tcW w:w="0" w:type="dxa"/>
            <w:shd w:val="clear" w:color="auto" w:fill="FFFFFF" w:themeFill="background1"/>
            <w:noWrap/>
            <w:hideMark/>
            <w:tcPrChange w:id="881" w:author="Craig Parker" w:date="2024-08-14T17:02:00Z" w16du:dateUtc="2024-08-14T15:02:00Z">
              <w:tcPr>
                <w:tcW w:w="8556" w:type="dxa"/>
                <w:gridSpan w:val="2"/>
                <w:noWrap/>
                <w:hideMark/>
              </w:tcPr>
            </w:tcPrChange>
          </w:tcPr>
          <w:p w14:paraId="732D381A" w14:textId="77777777" w:rsidR="00635B4F" w:rsidRPr="00635B4F" w:rsidRDefault="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882" w:author="Craig Parker" w:date="2024-08-14T16:59:00Z" w16du:dateUtc="2024-08-14T14:59:00Z"/>
                <w:rFonts w:ascii="Nunito" w:hAnsi="Nunito"/>
                <w:sz w:val="22"/>
                <w:szCs w:val="22"/>
                <w:lang w:val="en-ZA" w:eastAsia="en-ZA"/>
                <w:rPrChange w:id="883" w:author="Craig Parker" w:date="2024-08-14T17:03:00Z" w16du:dateUtc="2024-08-14T15:03:00Z">
                  <w:rPr>
                    <w:ins w:id="884" w:author="Craig Parker" w:date="2024-08-14T16:59:00Z" w16du:dateUtc="2024-08-14T14:59:00Z"/>
                  </w:rPr>
                </w:rPrChange>
              </w:rPr>
              <w:pPrChange w:id="885"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886" w:author="Craig Parker" w:date="2024-08-14T16:59:00Z" w16du:dateUtc="2024-08-14T14:59:00Z">
              <w:r w:rsidRPr="00635B4F">
                <w:rPr>
                  <w:rFonts w:ascii="Nunito" w:hAnsi="Nunito"/>
                  <w:sz w:val="22"/>
                  <w:szCs w:val="22"/>
                  <w:lang w:val="en-ZA" w:eastAsia="en-ZA"/>
                  <w:rPrChange w:id="887" w:author="Craig Parker" w:date="2024-08-14T17:03:00Z" w16du:dateUtc="2024-08-14T15:03:00Z">
                    <w:rPr/>
                  </w:rPrChange>
                </w:rPr>
                <w:t>Principal Investigator</w:t>
              </w:r>
            </w:ins>
          </w:p>
        </w:tc>
      </w:tr>
      <w:tr w:rsidR="00635B4F" w:rsidRPr="00635B4F" w14:paraId="1130A6DC" w14:textId="77777777" w:rsidTr="00635B4F">
        <w:trPr>
          <w:trHeight w:val="290"/>
          <w:ins w:id="888" w:author="Craig Parker" w:date="2024-08-14T16:59:00Z"/>
          <w:trPrChange w:id="889"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890" w:author="Craig Parker" w:date="2024-08-14T17:02:00Z" w16du:dateUtc="2024-08-14T15:02:00Z">
              <w:tcPr>
                <w:tcW w:w="1362" w:type="dxa"/>
                <w:noWrap/>
                <w:hideMark/>
              </w:tcPr>
            </w:tcPrChange>
          </w:tcPr>
          <w:p w14:paraId="0931714D" w14:textId="77777777" w:rsidR="00635B4F" w:rsidRPr="00635B4F" w:rsidRDefault="00635B4F">
            <w:pPr>
              <w:overflowPunct/>
              <w:autoSpaceDE/>
              <w:autoSpaceDN/>
              <w:adjustRightInd/>
              <w:rPr>
                <w:ins w:id="891" w:author="Craig Parker" w:date="2024-08-14T16:59:00Z" w16du:dateUtc="2024-08-14T14:59:00Z"/>
                <w:rFonts w:ascii="Nunito" w:hAnsi="Nunito"/>
                <w:sz w:val="22"/>
                <w:szCs w:val="22"/>
                <w:lang w:val="en-ZA" w:eastAsia="en-ZA"/>
                <w:rPrChange w:id="892" w:author="Craig Parker" w:date="2024-08-14T17:03:00Z" w16du:dateUtc="2024-08-14T15:03:00Z">
                  <w:rPr>
                    <w:ins w:id="893" w:author="Craig Parker" w:date="2024-08-14T16:59:00Z" w16du:dateUtc="2024-08-14T14:59:00Z"/>
                  </w:rPr>
                </w:rPrChange>
              </w:rPr>
              <w:pPrChange w:id="894" w:author="Craig Parker" w:date="2024-08-14T16:59:00Z" w16du:dateUtc="2024-08-14T14:59:00Z">
                <w:pPr/>
              </w:pPrChange>
            </w:pPr>
            <w:ins w:id="895" w:author="Craig Parker" w:date="2024-08-14T16:59:00Z" w16du:dateUtc="2024-08-14T14:59:00Z">
              <w:r w:rsidRPr="00635B4F">
                <w:rPr>
                  <w:rFonts w:ascii="Nunito" w:hAnsi="Nunito"/>
                  <w:sz w:val="22"/>
                  <w:szCs w:val="22"/>
                  <w:lang w:val="en-ZA" w:eastAsia="en-ZA"/>
                  <w:rPrChange w:id="896" w:author="Craig Parker" w:date="2024-08-14T17:03:00Z" w16du:dateUtc="2024-08-14T15:03:00Z">
                    <w:rPr/>
                  </w:rPrChange>
                </w:rPr>
                <w:t>QoS</w:t>
              </w:r>
            </w:ins>
          </w:p>
        </w:tc>
        <w:tc>
          <w:tcPr>
            <w:tcW w:w="0" w:type="dxa"/>
            <w:shd w:val="clear" w:color="auto" w:fill="FFFFFF" w:themeFill="background1"/>
            <w:noWrap/>
            <w:hideMark/>
            <w:tcPrChange w:id="897" w:author="Craig Parker" w:date="2024-08-14T17:02:00Z" w16du:dateUtc="2024-08-14T15:02:00Z">
              <w:tcPr>
                <w:tcW w:w="8556" w:type="dxa"/>
                <w:gridSpan w:val="2"/>
                <w:noWrap/>
                <w:hideMark/>
              </w:tcPr>
            </w:tcPrChange>
          </w:tcPr>
          <w:p w14:paraId="48D43CE3" w14:textId="77777777" w:rsidR="00635B4F" w:rsidRPr="00635B4F" w:rsidRDefault="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98" w:author="Craig Parker" w:date="2024-08-14T16:59:00Z" w16du:dateUtc="2024-08-14T14:59:00Z"/>
                <w:rFonts w:ascii="Nunito" w:hAnsi="Nunito"/>
                <w:sz w:val="22"/>
                <w:szCs w:val="22"/>
                <w:lang w:val="en-ZA" w:eastAsia="en-ZA"/>
                <w:rPrChange w:id="899" w:author="Craig Parker" w:date="2024-08-14T17:03:00Z" w16du:dateUtc="2024-08-14T15:03:00Z">
                  <w:rPr>
                    <w:ins w:id="900" w:author="Craig Parker" w:date="2024-08-14T16:59:00Z" w16du:dateUtc="2024-08-14T14:59:00Z"/>
                  </w:rPr>
                </w:rPrChange>
              </w:rPr>
              <w:pPrChange w:id="901"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902" w:author="Craig Parker" w:date="2024-08-14T16:59:00Z" w16du:dateUtc="2024-08-14T14:59:00Z">
              <w:r w:rsidRPr="00635B4F">
                <w:rPr>
                  <w:rFonts w:ascii="Nunito" w:hAnsi="Nunito"/>
                  <w:sz w:val="22"/>
                  <w:szCs w:val="22"/>
                  <w:lang w:val="en-ZA" w:eastAsia="en-ZA"/>
                  <w:rPrChange w:id="903" w:author="Craig Parker" w:date="2024-08-14T17:03:00Z" w16du:dateUtc="2024-08-14T15:03:00Z">
                    <w:rPr/>
                  </w:rPrChange>
                </w:rPr>
                <w:t>Quality of Service</w:t>
              </w:r>
            </w:ins>
          </w:p>
        </w:tc>
      </w:tr>
      <w:tr w:rsidR="00635B4F" w:rsidRPr="00635B4F" w14:paraId="1FC115CC" w14:textId="77777777" w:rsidTr="00635B4F">
        <w:trPr>
          <w:cnfStyle w:val="000000100000" w:firstRow="0" w:lastRow="0" w:firstColumn="0" w:lastColumn="0" w:oddVBand="0" w:evenVBand="0" w:oddHBand="1" w:evenHBand="0" w:firstRowFirstColumn="0" w:firstRowLastColumn="0" w:lastRowFirstColumn="0" w:lastRowLastColumn="0"/>
          <w:trHeight w:val="290"/>
          <w:ins w:id="904" w:author="Craig Parker" w:date="2024-08-14T16:59:00Z"/>
          <w:trPrChange w:id="905"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906" w:author="Craig Parker" w:date="2024-08-14T17:02:00Z" w16du:dateUtc="2024-08-14T15:02:00Z">
              <w:tcPr>
                <w:tcW w:w="1362" w:type="dxa"/>
                <w:noWrap/>
                <w:hideMark/>
              </w:tcPr>
            </w:tcPrChange>
          </w:tcPr>
          <w:p w14:paraId="127E09F6" w14:textId="77777777" w:rsidR="00635B4F" w:rsidRPr="00635B4F" w:rsidRDefault="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907" w:author="Craig Parker" w:date="2024-08-14T16:59:00Z" w16du:dateUtc="2024-08-14T14:59:00Z"/>
                <w:rFonts w:ascii="Nunito" w:hAnsi="Nunito"/>
                <w:sz w:val="22"/>
                <w:szCs w:val="22"/>
                <w:lang w:val="en-ZA" w:eastAsia="en-ZA"/>
                <w:rPrChange w:id="908" w:author="Craig Parker" w:date="2024-08-14T17:03:00Z" w16du:dateUtc="2024-08-14T15:03:00Z">
                  <w:rPr>
                    <w:ins w:id="909" w:author="Craig Parker" w:date="2024-08-14T16:59:00Z" w16du:dateUtc="2024-08-14T14:59:00Z"/>
                  </w:rPr>
                </w:rPrChange>
              </w:rPr>
              <w:pPrChange w:id="910"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911" w:author="Craig Parker" w:date="2024-08-14T16:59:00Z" w16du:dateUtc="2024-08-14T14:59:00Z">
              <w:r w:rsidRPr="00635B4F">
                <w:rPr>
                  <w:rFonts w:ascii="Nunito" w:hAnsi="Nunito"/>
                  <w:sz w:val="22"/>
                  <w:szCs w:val="22"/>
                  <w:lang w:val="en-ZA" w:eastAsia="en-ZA"/>
                  <w:rPrChange w:id="912" w:author="Craig Parker" w:date="2024-08-14T17:03:00Z" w16du:dateUtc="2024-08-14T15:03:00Z">
                    <w:rPr/>
                  </w:rPrChange>
                </w:rPr>
                <w:t>RP1</w:t>
              </w:r>
            </w:ins>
          </w:p>
        </w:tc>
        <w:tc>
          <w:tcPr>
            <w:tcW w:w="0" w:type="dxa"/>
            <w:shd w:val="clear" w:color="auto" w:fill="FFFFFF" w:themeFill="background1"/>
            <w:noWrap/>
            <w:hideMark/>
            <w:tcPrChange w:id="913" w:author="Craig Parker" w:date="2024-08-14T17:02:00Z" w16du:dateUtc="2024-08-14T15:02:00Z">
              <w:tcPr>
                <w:tcW w:w="8556" w:type="dxa"/>
                <w:gridSpan w:val="2"/>
                <w:noWrap/>
                <w:hideMark/>
              </w:tcPr>
            </w:tcPrChange>
          </w:tcPr>
          <w:p w14:paraId="0850D326" w14:textId="77777777" w:rsidR="00635B4F" w:rsidRPr="00635B4F" w:rsidRDefault="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914" w:author="Craig Parker" w:date="2024-08-14T16:59:00Z" w16du:dateUtc="2024-08-14T14:59:00Z"/>
                <w:rFonts w:ascii="Nunito" w:hAnsi="Nunito"/>
                <w:sz w:val="22"/>
                <w:szCs w:val="22"/>
                <w:lang w:val="en-ZA" w:eastAsia="en-ZA"/>
                <w:rPrChange w:id="915" w:author="Craig Parker" w:date="2024-08-14T17:03:00Z" w16du:dateUtc="2024-08-14T15:03:00Z">
                  <w:rPr>
                    <w:ins w:id="916" w:author="Craig Parker" w:date="2024-08-14T16:59:00Z" w16du:dateUtc="2024-08-14T14:59:00Z"/>
                  </w:rPr>
                </w:rPrChange>
              </w:rPr>
              <w:pPrChange w:id="917"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918" w:author="Craig Parker" w:date="2024-08-14T16:59:00Z" w16du:dateUtc="2024-08-14T14:59:00Z">
              <w:r w:rsidRPr="00635B4F">
                <w:rPr>
                  <w:rFonts w:ascii="Nunito" w:hAnsi="Nunito"/>
                  <w:sz w:val="22"/>
                  <w:szCs w:val="22"/>
                  <w:lang w:val="en-ZA" w:eastAsia="en-ZA"/>
                  <w:rPrChange w:id="919" w:author="Craig Parker" w:date="2024-08-14T17:03:00Z" w16du:dateUtc="2024-08-14T15:03:00Z">
                    <w:rPr/>
                  </w:rPrChange>
                </w:rPr>
                <w:t xml:space="preserve">Research Project 1 of the HEÂ²AT </w:t>
              </w:r>
              <w:proofErr w:type="spellStart"/>
              <w:r w:rsidRPr="00635B4F">
                <w:rPr>
                  <w:rFonts w:ascii="Nunito" w:hAnsi="Nunito"/>
                  <w:sz w:val="22"/>
                  <w:szCs w:val="22"/>
                  <w:lang w:val="en-ZA" w:eastAsia="en-ZA"/>
                  <w:rPrChange w:id="920" w:author="Craig Parker" w:date="2024-08-14T17:03:00Z" w16du:dateUtc="2024-08-14T15:03:00Z">
                    <w:rPr/>
                  </w:rPrChange>
                </w:rPr>
                <w:t>Center</w:t>
              </w:r>
              <w:proofErr w:type="spellEnd"/>
            </w:ins>
          </w:p>
        </w:tc>
      </w:tr>
      <w:tr w:rsidR="00635B4F" w:rsidRPr="00635B4F" w14:paraId="68BE82C1" w14:textId="77777777" w:rsidTr="00635B4F">
        <w:trPr>
          <w:trHeight w:val="290"/>
          <w:ins w:id="921" w:author="Craig Parker" w:date="2024-08-14T16:59:00Z"/>
          <w:trPrChange w:id="922"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923" w:author="Craig Parker" w:date="2024-08-14T17:02:00Z" w16du:dateUtc="2024-08-14T15:02:00Z">
              <w:tcPr>
                <w:tcW w:w="1362" w:type="dxa"/>
                <w:noWrap/>
                <w:hideMark/>
              </w:tcPr>
            </w:tcPrChange>
          </w:tcPr>
          <w:p w14:paraId="4D6E0767" w14:textId="77777777" w:rsidR="00635B4F" w:rsidRPr="00635B4F" w:rsidRDefault="00635B4F">
            <w:pPr>
              <w:overflowPunct/>
              <w:autoSpaceDE/>
              <w:autoSpaceDN/>
              <w:adjustRightInd/>
              <w:rPr>
                <w:ins w:id="924" w:author="Craig Parker" w:date="2024-08-14T16:59:00Z" w16du:dateUtc="2024-08-14T14:59:00Z"/>
                <w:rFonts w:ascii="Nunito" w:hAnsi="Nunito"/>
                <w:sz w:val="22"/>
                <w:szCs w:val="22"/>
                <w:lang w:val="en-ZA" w:eastAsia="en-ZA"/>
                <w:rPrChange w:id="925" w:author="Craig Parker" w:date="2024-08-14T17:03:00Z" w16du:dateUtc="2024-08-14T15:03:00Z">
                  <w:rPr>
                    <w:ins w:id="926" w:author="Craig Parker" w:date="2024-08-14T16:59:00Z" w16du:dateUtc="2024-08-14T14:59:00Z"/>
                  </w:rPr>
                </w:rPrChange>
              </w:rPr>
              <w:pPrChange w:id="927" w:author="Craig Parker" w:date="2024-08-14T16:59:00Z" w16du:dateUtc="2024-08-14T14:59:00Z">
                <w:pPr/>
              </w:pPrChange>
            </w:pPr>
            <w:ins w:id="928" w:author="Craig Parker" w:date="2024-08-14T16:59:00Z" w16du:dateUtc="2024-08-14T14:59:00Z">
              <w:r w:rsidRPr="00635B4F">
                <w:rPr>
                  <w:rFonts w:ascii="Nunito" w:hAnsi="Nunito"/>
                  <w:sz w:val="22"/>
                  <w:szCs w:val="22"/>
                  <w:lang w:val="en-ZA" w:eastAsia="en-ZA"/>
                  <w:rPrChange w:id="929" w:author="Craig Parker" w:date="2024-08-14T17:03:00Z" w16du:dateUtc="2024-08-14T15:03:00Z">
                    <w:rPr/>
                  </w:rPrChange>
                </w:rPr>
                <w:t>RP2</w:t>
              </w:r>
            </w:ins>
          </w:p>
        </w:tc>
        <w:tc>
          <w:tcPr>
            <w:tcW w:w="0" w:type="dxa"/>
            <w:shd w:val="clear" w:color="auto" w:fill="FFFFFF" w:themeFill="background1"/>
            <w:noWrap/>
            <w:hideMark/>
            <w:tcPrChange w:id="930" w:author="Craig Parker" w:date="2024-08-14T17:02:00Z" w16du:dateUtc="2024-08-14T15:02:00Z">
              <w:tcPr>
                <w:tcW w:w="8556" w:type="dxa"/>
                <w:gridSpan w:val="2"/>
                <w:noWrap/>
                <w:hideMark/>
              </w:tcPr>
            </w:tcPrChange>
          </w:tcPr>
          <w:p w14:paraId="111EE186" w14:textId="77777777" w:rsidR="00635B4F" w:rsidRPr="00635B4F" w:rsidRDefault="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931" w:author="Craig Parker" w:date="2024-08-14T16:59:00Z" w16du:dateUtc="2024-08-14T14:59:00Z"/>
                <w:rFonts w:ascii="Nunito" w:hAnsi="Nunito"/>
                <w:sz w:val="22"/>
                <w:szCs w:val="22"/>
                <w:lang w:val="en-ZA" w:eastAsia="en-ZA"/>
                <w:rPrChange w:id="932" w:author="Craig Parker" w:date="2024-08-14T17:03:00Z" w16du:dateUtc="2024-08-14T15:03:00Z">
                  <w:rPr>
                    <w:ins w:id="933" w:author="Craig Parker" w:date="2024-08-14T16:59:00Z" w16du:dateUtc="2024-08-14T14:59:00Z"/>
                  </w:rPr>
                </w:rPrChange>
              </w:rPr>
              <w:pPrChange w:id="934"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935" w:author="Craig Parker" w:date="2024-08-14T16:59:00Z" w16du:dateUtc="2024-08-14T14:59:00Z">
              <w:r w:rsidRPr="00635B4F">
                <w:rPr>
                  <w:rFonts w:ascii="Nunito" w:hAnsi="Nunito"/>
                  <w:sz w:val="22"/>
                  <w:szCs w:val="22"/>
                  <w:lang w:val="en-ZA" w:eastAsia="en-ZA"/>
                  <w:rPrChange w:id="936" w:author="Craig Parker" w:date="2024-08-14T17:03:00Z" w16du:dateUtc="2024-08-14T15:03:00Z">
                    <w:rPr/>
                  </w:rPrChange>
                </w:rPr>
                <w:t xml:space="preserve">Research Project 2 of the HEÂ²AT </w:t>
              </w:r>
              <w:proofErr w:type="spellStart"/>
              <w:r w:rsidRPr="00635B4F">
                <w:rPr>
                  <w:rFonts w:ascii="Nunito" w:hAnsi="Nunito"/>
                  <w:sz w:val="22"/>
                  <w:szCs w:val="22"/>
                  <w:lang w:val="en-ZA" w:eastAsia="en-ZA"/>
                  <w:rPrChange w:id="937" w:author="Craig Parker" w:date="2024-08-14T17:03:00Z" w16du:dateUtc="2024-08-14T15:03:00Z">
                    <w:rPr/>
                  </w:rPrChange>
                </w:rPr>
                <w:t>Center</w:t>
              </w:r>
              <w:proofErr w:type="spellEnd"/>
            </w:ins>
          </w:p>
        </w:tc>
      </w:tr>
      <w:tr w:rsidR="00635B4F" w:rsidRPr="00635B4F" w14:paraId="705B0EF7" w14:textId="77777777" w:rsidTr="00635B4F">
        <w:trPr>
          <w:cnfStyle w:val="000000100000" w:firstRow="0" w:lastRow="0" w:firstColumn="0" w:lastColumn="0" w:oddVBand="0" w:evenVBand="0" w:oddHBand="1" w:evenHBand="0" w:firstRowFirstColumn="0" w:firstRowLastColumn="0" w:lastRowFirstColumn="0" w:lastRowLastColumn="0"/>
          <w:trHeight w:val="290"/>
          <w:ins w:id="938" w:author="Craig Parker" w:date="2024-08-14T16:59:00Z"/>
          <w:trPrChange w:id="939"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940" w:author="Craig Parker" w:date="2024-08-14T17:02:00Z" w16du:dateUtc="2024-08-14T15:02:00Z">
              <w:tcPr>
                <w:tcW w:w="1362" w:type="dxa"/>
                <w:noWrap/>
                <w:hideMark/>
              </w:tcPr>
            </w:tcPrChange>
          </w:tcPr>
          <w:p w14:paraId="6FAB2557" w14:textId="77777777" w:rsidR="00635B4F" w:rsidRPr="00635B4F" w:rsidRDefault="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941" w:author="Craig Parker" w:date="2024-08-14T16:59:00Z" w16du:dateUtc="2024-08-14T14:59:00Z"/>
                <w:rFonts w:ascii="Nunito" w:hAnsi="Nunito"/>
                <w:sz w:val="22"/>
                <w:szCs w:val="22"/>
                <w:lang w:val="en-ZA" w:eastAsia="en-ZA"/>
                <w:rPrChange w:id="942" w:author="Craig Parker" w:date="2024-08-14T17:03:00Z" w16du:dateUtc="2024-08-14T15:03:00Z">
                  <w:rPr>
                    <w:ins w:id="943" w:author="Craig Parker" w:date="2024-08-14T16:59:00Z" w16du:dateUtc="2024-08-14T14:59:00Z"/>
                  </w:rPr>
                </w:rPrChange>
              </w:rPr>
              <w:pPrChange w:id="944"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945" w:author="Craig Parker" w:date="2024-08-14T16:59:00Z" w16du:dateUtc="2024-08-14T14:59:00Z">
              <w:r w:rsidRPr="00635B4F">
                <w:rPr>
                  <w:rFonts w:ascii="Nunito" w:hAnsi="Nunito"/>
                  <w:sz w:val="22"/>
                  <w:szCs w:val="22"/>
                  <w:lang w:val="en-ZA" w:eastAsia="en-ZA"/>
                  <w:rPrChange w:id="946" w:author="Craig Parker" w:date="2024-08-14T17:03:00Z" w16du:dateUtc="2024-08-14T15:03:00Z">
                    <w:rPr/>
                  </w:rPrChange>
                </w:rPr>
                <w:t>Research Hubs</w:t>
              </w:r>
            </w:ins>
          </w:p>
        </w:tc>
        <w:tc>
          <w:tcPr>
            <w:tcW w:w="0" w:type="dxa"/>
            <w:shd w:val="clear" w:color="auto" w:fill="FFFFFF" w:themeFill="background1"/>
            <w:noWrap/>
            <w:hideMark/>
            <w:tcPrChange w:id="947" w:author="Craig Parker" w:date="2024-08-14T17:02:00Z" w16du:dateUtc="2024-08-14T15:02:00Z">
              <w:tcPr>
                <w:tcW w:w="8556" w:type="dxa"/>
                <w:gridSpan w:val="2"/>
                <w:noWrap/>
                <w:hideMark/>
              </w:tcPr>
            </w:tcPrChange>
          </w:tcPr>
          <w:p w14:paraId="13C464C8" w14:textId="77777777" w:rsidR="00635B4F" w:rsidRPr="00635B4F" w:rsidRDefault="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948" w:author="Craig Parker" w:date="2024-08-14T16:59:00Z" w16du:dateUtc="2024-08-14T14:59:00Z"/>
                <w:rFonts w:ascii="Nunito" w:hAnsi="Nunito"/>
                <w:sz w:val="22"/>
                <w:szCs w:val="22"/>
                <w:lang w:val="en-ZA" w:eastAsia="en-ZA"/>
                <w:rPrChange w:id="949" w:author="Craig Parker" w:date="2024-08-14T17:03:00Z" w16du:dateUtc="2024-08-14T15:03:00Z">
                  <w:rPr>
                    <w:ins w:id="950" w:author="Craig Parker" w:date="2024-08-14T16:59:00Z" w16du:dateUtc="2024-08-14T14:59:00Z"/>
                  </w:rPr>
                </w:rPrChange>
              </w:rPr>
              <w:pPrChange w:id="951"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952" w:author="Craig Parker" w:date="2024-08-14T16:59:00Z" w16du:dateUtc="2024-08-14T14:59:00Z">
              <w:r w:rsidRPr="00635B4F">
                <w:rPr>
                  <w:rFonts w:ascii="Nunito" w:hAnsi="Nunito"/>
                  <w:sz w:val="22"/>
                  <w:szCs w:val="22"/>
                  <w:lang w:val="en-ZA" w:eastAsia="en-ZA"/>
                  <w:rPrChange w:id="953" w:author="Craig Parker" w:date="2024-08-14T17:03:00Z" w16du:dateUtc="2024-08-14T15:03:00Z">
                    <w:rPr/>
                  </w:rPrChange>
                </w:rPr>
                <w:t>One of the seven NIH DS-I Africa Research hubs</w:t>
              </w:r>
            </w:ins>
          </w:p>
        </w:tc>
      </w:tr>
      <w:tr w:rsidR="00635B4F" w:rsidRPr="00635B4F" w14:paraId="611AD47C" w14:textId="77777777" w:rsidTr="00635B4F">
        <w:trPr>
          <w:trHeight w:val="290"/>
          <w:ins w:id="954" w:author="Craig Parker" w:date="2024-08-14T16:59:00Z"/>
          <w:trPrChange w:id="955"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956" w:author="Craig Parker" w:date="2024-08-14T17:02:00Z" w16du:dateUtc="2024-08-14T15:02:00Z">
              <w:tcPr>
                <w:tcW w:w="1362" w:type="dxa"/>
                <w:noWrap/>
                <w:hideMark/>
              </w:tcPr>
            </w:tcPrChange>
          </w:tcPr>
          <w:p w14:paraId="705A106A" w14:textId="77777777" w:rsidR="00635B4F" w:rsidRPr="00635B4F" w:rsidRDefault="00635B4F">
            <w:pPr>
              <w:overflowPunct/>
              <w:autoSpaceDE/>
              <w:autoSpaceDN/>
              <w:adjustRightInd/>
              <w:rPr>
                <w:ins w:id="957" w:author="Craig Parker" w:date="2024-08-14T16:59:00Z" w16du:dateUtc="2024-08-14T14:59:00Z"/>
                <w:rFonts w:ascii="Nunito" w:hAnsi="Nunito"/>
                <w:sz w:val="22"/>
                <w:szCs w:val="22"/>
                <w:lang w:val="en-ZA" w:eastAsia="en-ZA"/>
                <w:rPrChange w:id="958" w:author="Craig Parker" w:date="2024-08-14T17:03:00Z" w16du:dateUtc="2024-08-14T15:03:00Z">
                  <w:rPr>
                    <w:ins w:id="959" w:author="Craig Parker" w:date="2024-08-14T16:59:00Z" w16du:dateUtc="2024-08-14T14:59:00Z"/>
                  </w:rPr>
                </w:rPrChange>
              </w:rPr>
              <w:pPrChange w:id="960" w:author="Craig Parker" w:date="2024-08-14T16:59:00Z" w16du:dateUtc="2024-08-14T14:59:00Z">
                <w:pPr/>
              </w:pPrChange>
            </w:pPr>
            <w:ins w:id="961" w:author="Craig Parker" w:date="2024-08-14T16:59:00Z" w16du:dateUtc="2024-08-14T14:59:00Z">
              <w:r w:rsidRPr="00635B4F">
                <w:rPr>
                  <w:rFonts w:ascii="Nunito" w:hAnsi="Nunito"/>
                  <w:sz w:val="22"/>
                  <w:szCs w:val="22"/>
                  <w:lang w:val="en-ZA" w:eastAsia="en-ZA"/>
                  <w:rPrChange w:id="962" w:author="Craig Parker" w:date="2024-08-14T17:03:00Z" w16du:dateUtc="2024-08-14T15:03:00Z">
                    <w:rPr/>
                  </w:rPrChange>
                </w:rPr>
                <w:lastRenderedPageBreak/>
                <w:t>SC</w:t>
              </w:r>
            </w:ins>
          </w:p>
        </w:tc>
        <w:tc>
          <w:tcPr>
            <w:tcW w:w="0" w:type="dxa"/>
            <w:shd w:val="clear" w:color="auto" w:fill="FFFFFF" w:themeFill="background1"/>
            <w:noWrap/>
            <w:hideMark/>
            <w:tcPrChange w:id="963" w:author="Craig Parker" w:date="2024-08-14T17:02:00Z" w16du:dateUtc="2024-08-14T15:02:00Z">
              <w:tcPr>
                <w:tcW w:w="8556" w:type="dxa"/>
                <w:gridSpan w:val="2"/>
                <w:noWrap/>
                <w:hideMark/>
              </w:tcPr>
            </w:tcPrChange>
          </w:tcPr>
          <w:p w14:paraId="4A34A7EC" w14:textId="77777777" w:rsidR="00635B4F" w:rsidRPr="00635B4F" w:rsidRDefault="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964" w:author="Craig Parker" w:date="2024-08-14T16:59:00Z" w16du:dateUtc="2024-08-14T14:59:00Z"/>
                <w:rFonts w:ascii="Nunito" w:hAnsi="Nunito"/>
                <w:sz w:val="22"/>
                <w:szCs w:val="22"/>
                <w:lang w:val="en-ZA" w:eastAsia="en-ZA"/>
                <w:rPrChange w:id="965" w:author="Craig Parker" w:date="2024-08-14T17:03:00Z" w16du:dateUtc="2024-08-14T15:03:00Z">
                  <w:rPr>
                    <w:ins w:id="966" w:author="Craig Parker" w:date="2024-08-14T16:59:00Z" w16du:dateUtc="2024-08-14T14:59:00Z"/>
                  </w:rPr>
                </w:rPrChange>
              </w:rPr>
              <w:pPrChange w:id="967"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968" w:author="Craig Parker" w:date="2024-08-14T16:59:00Z" w16du:dateUtc="2024-08-14T14:59:00Z">
              <w:r w:rsidRPr="00635B4F">
                <w:rPr>
                  <w:rFonts w:ascii="Nunito" w:hAnsi="Nunito"/>
                  <w:sz w:val="22"/>
                  <w:szCs w:val="22"/>
                  <w:lang w:val="en-ZA" w:eastAsia="en-ZA"/>
                  <w:rPrChange w:id="969" w:author="Craig Parker" w:date="2024-08-14T17:03:00Z" w16du:dateUtc="2024-08-14T15:03:00Z">
                    <w:rPr/>
                  </w:rPrChange>
                </w:rPr>
                <w:t xml:space="preserve">HEÂ²AT </w:t>
              </w:r>
              <w:proofErr w:type="spellStart"/>
              <w:r w:rsidRPr="00635B4F">
                <w:rPr>
                  <w:rFonts w:ascii="Nunito" w:hAnsi="Nunito"/>
                  <w:sz w:val="22"/>
                  <w:szCs w:val="22"/>
                  <w:lang w:val="en-ZA" w:eastAsia="en-ZA"/>
                  <w:rPrChange w:id="970" w:author="Craig Parker" w:date="2024-08-14T17:03:00Z" w16du:dateUtc="2024-08-14T15:03:00Z">
                    <w:rPr/>
                  </w:rPrChange>
                </w:rPr>
                <w:t>Center</w:t>
              </w:r>
              <w:proofErr w:type="spellEnd"/>
              <w:r w:rsidRPr="00635B4F">
                <w:rPr>
                  <w:rFonts w:ascii="Nunito" w:hAnsi="Nunito"/>
                  <w:sz w:val="22"/>
                  <w:szCs w:val="22"/>
                  <w:lang w:val="en-ZA" w:eastAsia="en-ZA"/>
                  <w:rPrChange w:id="971" w:author="Craig Parker" w:date="2024-08-14T17:03:00Z" w16du:dateUtc="2024-08-14T15:03:00Z">
                    <w:rPr/>
                  </w:rPrChange>
                </w:rPr>
                <w:t xml:space="preserve"> Steering Committee</w:t>
              </w:r>
            </w:ins>
          </w:p>
        </w:tc>
      </w:tr>
      <w:tr w:rsidR="00635B4F" w:rsidRPr="00635B4F" w14:paraId="73D49A59" w14:textId="77777777" w:rsidTr="00635B4F">
        <w:trPr>
          <w:cnfStyle w:val="000000100000" w:firstRow="0" w:lastRow="0" w:firstColumn="0" w:lastColumn="0" w:oddVBand="0" w:evenVBand="0" w:oddHBand="1" w:evenHBand="0" w:firstRowFirstColumn="0" w:firstRowLastColumn="0" w:lastRowFirstColumn="0" w:lastRowLastColumn="0"/>
          <w:trHeight w:val="290"/>
          <w:ins w:id="972" w:author="Craig Parker" w:date="2024-08-14T16:59:00Z"/>
          <w:trPrChange w:id="973"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974" w:author="Craig Parker" w:date="2024-08-14T17:02:00Z" w16du:dateUtc="2024-08-14T15:02:00Z">
              <w:tcPr>
                <w:tcW w:w="1362" w:type="dxa"/>
                <w:noWrap/>
                <w:hideMark/>
              </w:tcPr>
            </w:tcPrChange>
          </w:tcPr>
          <w:p w14:paraId="5D568B63" w14:textId="77777777" w:rsidR="00635B4F" w:rsidRPr="00635B4F" w:rsidRDefault="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975" w:author="Craig Parker" w:date="2024-08-14T16:59:00Z" w16du:dateUtc="2024-08-14T14:59:00Z"/>
                <w:rFonts w:ascii="Nunito" w:hAnsi="Nunito"/>
                <w:sz w:val="22"/>
                <w:szCs w:val="22"/>
                <w:lang w:val="en-ZA" w:eastAsia="en-ZA"/>
                <w:rPrChange w:id="976" w:author="Craig Parker" w:date="2024-08-14T17:03:00Z" w16du:dateUtc="2024-08-14T15:03:00Z">
                  <w:rPr>
                    <w:ins w:id="977" w:author="Craig Parker" w:date="2024-08-14T16:59:00Z" w16du:dateUtc="2024-08-14T14:59:00Z"/>
                  </w:rPr>
                </w:rPrChange>
              </w:rPr>
              <w:pPrChange w:id="978"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979" w:author="Craig Parker" w:date="2024-08-14T16:59:00Z" w16du:dateUtc="2024-08-14T14:59:00Z">
              <w:r w:rsidRPr="00635B4F">
                <w:rPr>
                  <w:rFonts w:ascii="Nunito" w:hAnsi="Nunito"/>
                  <w:sz w:val="22"/>
                  <w:szCs w:val="22"/>
                  <w:lang w:val="en-ZA" w:eastAsia="en-ZA"/>
                  <w:rPrChange w:id="980" w:author="Craig Parker" w:date="2024-08-14T17:03:00Z" w16du:dateUtc="2024-08-14T15:03:00Z">
                    <w:rPr/>
                  </w:rPrChange>
                </w:rPr>
                <w:t>SRTM</w:t>
              </w:r>
            </w:ins>
          </w:p>
        </w:tc>
        <w:tc>
          <w:tcPr>
            <w:tcW w:w="0" w:type="dxa"/>
            <w:shd w:val="clear" w:color="auto" w:fill="FFFFFF" w:themeFill="background1"/>
            <w:noWrap/>
            <w:hideMark/>
            <w:tcPrChange w:id="981" w:author="Craig Parker" w:date="2024-08-14T17:02:00Z" w16du:dateUtc="2024-08-14T15:02:00Z">
              <w:tcPr>
                <w:tcW w:w="8556" w:type="dxa"/>
                <w:gridSpan w:val="2"/>
                <w:noWrap/>
                <w:hideMark/>
              </w:tcPr>
            </w:tcPrChange>
          </w:tcPr>
          <w:p w14:paraId="5C2E35D9" w14:textId="77777777" w:rsidR="00635B4F" w:rsidRPr="00635B4F" w:rsidRDefault="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982" w:author="Craig Parker" w:date="2024-08-14T16:59:00Z" w16du:dateUtc="2024-08-14T14:59:00Z"/>
                <w:rFonts w:ascii="Nunito" w:hAnsi="Nunito"/>
                <w:sz w:val="22"/>
                <w:szCs w:val="22"/>
                <w:lang w:val="en-ZA" w:eastAsia="en-ZA"/>
                <w:rPrChange w:id="983" w:author="Craig Parker" w:date="2024-08-14T17:03:00Z" w16du:dateUtc="2024-08-14T15:03:00Z">
                  <w:rPr>
                    <w:ins w:id="984" w:author="Craig Parker" w:date="2024-08-14T16:59:00Z" w16du:dateUtc="2024-08-14T14:59:00Z"/>
                  </w:rPr>
                </w:rPrChange>
              </w:rPr>
              <w:pPrChange w:id="985"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986" w:author="Craig Parker" w:date="2024-08-14T16:59:00Z" w16du:dateUtc="2024-08-14T14:59:00Z">
              <w:r w:rsidRPr="00635B4F">
                <w:rPr>
                  <w:rFonts w:ascii="Nunito" w:hAnsi="Nunito"/>
                  <w:sz w:val="22"/>
                  <w:szCs w:val="22"/>
                  <w:lang w:val="en-ZA" w:eastAsia="en-ZA"/>
                  <w:rPrChange w:id="987" w:author="Craig Parker" w:date="2024-08-14T17:03:00Z" w16du:dateUtc="2024-08-14T15:03:00Z">
                    <w:rPr/>
                  </w:rPrChange>
                </w:rPr>
                <w:t>Shuttle Radar Topography Mission</w:t>
              </w:r>
            </w:ins>
          </w:p>
        </w:tc>
      </w:tr>
      <w:tr w:rsidR="00635B4F" w:rsidRPr="00635B4F" w14:paraId="76AF5B6E" w14:textId="77777777" w:rsidTr="00635B4F">
        <w:trPr>
          <w:trHeight w:val="290"/>
          <w:ins w:id="988" w:author="Craig Parker" w:date="2024-08-14T16:59:00Z"/>
          <w:trPrChange w:id="989"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990" w:author="Craig Parker" w:date="2024-08-14T17:02:00Z" w16du:dateUtc="2024-08-14T15:02:00Z">
              <w:tcPr>
                <w:tcW w:w="1362" w:type="dxa"/>
                <w:noWrap/>
                <w:hideMark/>
              </w:tcPr>
            </w:tcPrChange>
          </w:tcPr>
          <w:p w14:paraId="3E324457" w14:textId="77777777" w:rsidR="00635B4F" w:rsidRPr="00635B4F" w:rsidRDefault="00635B4F">
            <w:pPr>
              <w:overflowPunct/>
              <w:autoSpaceDE/>
              <w:autoSpaceDN/>
              <w:adjustRightInd/>
              <w:rPr>
                <w:ins w:id="991" w:author="Craig Parker" w:date="2024-08-14T16:59:00Z" w16du:dateUtc="2024-08-14T14:59:00Z"/>
                <w:rFonts w:ascii="Nunito" w:hAnsi="Nunito"/>
                <w:sz w:val="22"/>
                <w:szCs w:val="22"/>
                <w:lang w:val="en-ZA" w:eastAsia="en-ZA"/>
                <w:rPrChange w:id="992" w:author="Craig Parker" w:date="2024-08-14T17:03:00Z" w16du:dateUtc="2024-08-14T15:03:00Z">
                  <w:rPr>
                    <w:ins w:id="993" w:author="Craig Parker" w:date="2024-08-14T16:59:00Z" w16du:dateUtc="2024-08-14T14:59:00Z"/>
                  </w:rPr>
                </w:rPrChange>
              </w:rPr>
              <w:pPrChange w:id="994" w:author="Craig Parker" w:date="2024-08-14T16:59:00Z" w16du:dateUtc="2024-08-14T14:59:00Z">
                <w:pPr/>
              </w:pPrChange>
            </w:pPr>
            <w:ins w:id="995" w:author="Craig Parker" w:date="2024-08-14T16:59:00Z" w16du:dateUtc="2024-08-14T14:59:00Z">
              <w:r w:rsidRPr="00635B4F">
                <w:rPr>
                  <w:rFonts w:ascii="Nunito" w:hAnsi="Nunito"/>
                  <w:sz w:val="22"/>
                  <w:szCs w:val="22"/>
                  <w:lang w:val="en-ZA" w:eastAsia="en-ZA"/>
                  <w:rPrChange w:id="996" w:author="Craig Parker" w:date="2024-08-14T17:03:00Z" w16du:dateUtc="2024-08-14T15:03:00Z">
                    <w:rPr/>
                  </w:rPrChange>
                </w:rPr>
                <w:t>TEC</w:t>
              </w:r>
            </w:ins>
          </w:p>
        </w:tc>
        <w:tc>
          <w:tcPr>
            <w:tcW w:w="0" w:type="dxa"/>
            <w:shd w:val="clear" w:color="auto" w:fill="FFFFFF" w:themeFill="background1"/>
            <w:noWrap/>
            <w:hideMark/>
            <w:tcPrChange w:id="997" w:author="Craig Parker" w:date="2024-08-14T17:02:00Z" w16du:dateUtc="2024-08-14T15:02:00Z">
              <w:tcPr>
                <w:tcW w:w="8556" w:type="dxa"/>
                <w:gridSpan w:val="2"/>
                <w:noWrap/>
                <w:hideMark/>
              </w:tcPr>
            </w:tcPrChange>
          </w:tcPr>
          <w:p w14:paraId="297488C3" w14:textId="77777777" w:rsidR="00635B4F" w:rsidRPr="00635B4F" w:rsidRDefault="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998" w:author="Craig Parker" w:date="2024-08-14T16:59:00Z" w16du:dateUtc="2024-08-14T14:59:00Z"/>
                <w:rFonts w:ascii="Nunito" w:hAnsi="Nunito"/>
                <w:sz w:val="22"/>
                <w:szCs w:val="22"/>
                <w:lang w:val="en-ZA" w:eastAsia="en-ZA"/>
                <w:rPrChange w:id="999" w:author="Craig Parker" w:date="2024-08-14T17:03:00Z" w16du:dateUtc="2024-08-14T15:03:00Z">
                  <w:rPr>
                    <w:ins w:id="1000" w:author="Craig Parker" w:date="2024-08-14T16:59:00Z" w16du:dateUtc="2024-08-14T14:59:00Z"/>
                  </w:rPr>
                </w:rPrChange>
              </w:rPr>
              <w:pPrChange w:id="1001"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1002" w:author="Craig Parker" w:date="2024-08-14T16:59:00Z" w16du:dateUtc="2024-08-14T14:59:00Z">
              <w:r w:rsidRPr="00635B4F">
                <w:rPr>
                  <w:rFonts w:ascii="Nunito" w:hAnsi="Nunito"/>
                  <w:sz w:val="22"/>
                  <w:szCs w:val="22"/>
                  <w:lang w:val="en-ZA" w:eastAsia="en-ZA"/>
                  <w:rPrChange w:id="1003" w:author="Craig Parker" w:date="2024-08-14T17:03:00Z" w16du:dateUtc="2024-08-14T15:03:00Z">
                    <w:rPr/>
                  </w:rPrChange>
                </w:rPr>
                <w:t xml:space="preserve">Training and Engagement Core of the HEÂ²AT </w:t>
              </w:r>
              <w:proofErr w:type="spellStart"/>
              <w:r w:rsidRPr="00635B4F">
                <w:rPr>
                  <w:rFonts w:ascii="Nunito" w:hAnsi="Nunito"/>
                  <w:sz w:val="22"/>
                  <w:szCs w:val="22"/>
                  <w:lang w:val="en-ZA" w:eastAsia="en-ZA"/>
                  <w:rPrChange w:id="1004" w:author="Craig Parker" w:date="2024-08-14T17:03:00Z" w16du:dateUtc="2024-08-14T15:03:00Z">
                    <w:rPr/>
                  </w:rPrChange>
                </w:rPr>
                <w:t>Center</w:t>
              </w:r>
              <w:proofErr w:type="spellEnd"/>
            </w:ins>
          </w:p>
        </w:tc>
      </w:tr>
      <w:tr w:rsidR="00635B4F" w:rsidRPr="00635B4F" w14:paraId="2590CC51" w14:textId="77777777" w:rsidTr="00635B4F">
        <w:trPr>
          <w:cnfStyle w:val="000000100000" w:firstRow="0" w:lastRow="0" w:firstColumn="0" w:lastColumn="0" w:oddVBand="0" w:evenVBand="0" w:oddHBand="1" w:evenHBand="0" w:firstRowFirstColumn="0" w:firstRowLastColumn="0" w:lastRowFirstColumn="0" w:lastRowLastColumn="0"/>
          <w:trHeight w:val="290"/>
          <w:ins w:id="1005" w:author="Craig Parker" w:date="2024-08-14T16:59:00Z"/>
          <w:trPrChange w:id="1006"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1007" w:author="Craig Parker" w:date="2024-08-14T17:02:00Z" w16du:dateUtc="2024-08-14T15:02:00Z">
              <w:tcPr>
                <w:tcW w:w="1362" w:type="dxa"/>
                <w:noWrap/>
                <w:hideMark/>
              </w:tcPr>
            </w:tcPrChange>
          </w:tcPr>
          <w:p w14:paraId="40538CD0" w14:textId="77777777" w:rsidR="00635B4F" w:rsidRPr="00635B4F" w:rsidRDefault="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008" w:author="Craig Parker" w:date="2024-08-14T16:59:00Z" w16du:dateUtc="2024-08-14T14:59:00Z"/>
                <w:rFonts w:ascii="Nunito" w:hAnsi="Nunito"/>
                <w:sz w:val="22"/>
                <w:szCs w:val="22"/>
                <w:lang w:val="en-ZA" w:eastAsia="en-ZA"/>
                <w:rPrChange w:id="1009" w:author="Craig Parker" w:date="2024-08-14T17:03:00Z" w16du:dateUtc="2024-08-14T15:03:00Z">
                  <w:rPr>
                    <w:ins w:id="1010" w:author="Craig Parker" w:date="2024-08-14T16:59:00Z" w16du:dateUtc="2024-08-14T14:59:00Z"/>
                  </w:rPr>
                </w:rPrChange>
              </w:rPr>
              <w:pPrChange w:id="1011"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1012" w:author="Craig Parker" w:date="2024-08-14T16:59:00Z" w16du:dateUtc="2024-08-14T14:59:00Z">
              <w:r w:rsidRPr="00635B4F">
                <w:rPr>
                  <w:rFonts w:ascii="Nunito" w:hAnsi="Nunito"/>
                  <w:sz w:val="22"/>
                  <w:szCs w:val="22"/>
                  <w:lang w:val="en-ZA" w:eastAsia="en-ZA"/>
                  <w:rPrChange w:id="1013" w:author="Craig Parker" w:date="2024-08-14T17:03:00Z" w16du:dateUtc="2024-08-14T15:03:00Z">
                    <w:rPr/>
                  </w:rPrChange>
                </w:rPr>
                <w:t>TLS</w:t>
              </w:r>
            </w:ins>
          </w:p>
        </w:tc>
        <w:tc>
          <w:tcPr>
            <w:tcW w:w="0" w:type="dxa"/>
            <w:shd w:val="clear" w:color="auto" w:fill="FFFFFF" w:themeFill="background1"/>
            <w:noWrap/>
            <w:hideMark/>
            <w:tcPrChange w:id="1014" w:author="Craig Parker" w:date="2024-08-14T17:02:00Z" w16du:dateUtc="2024-08-14T15:02:00Z">
              <w:tcPr>
                <w:tcW w:w="8556" w:type="dxa"/>
                <w:gridSpan w:val="2"/>
                <w:noWrap/>
                <w:hideMark/>
              </w:tcPr>
            </w:tcPrChange>
          </w:tcPr>
          <w:p w14:paraId="604DD928" w14:textId="77777777" w:rsidR="00635B4F" w:rsidRPr="00635B4F" w:rsidRDefault="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015" w:author="Craig Parker" w:date="2024-08-14T16:59:00Z" w16du:dateUtc="2024-08-14T14:59:00Z"/>
                <w:rFonts w:ascii="Nunito" w:hAnsi="Nunito"/>
                <w:sz w:val="22"/>
                <w:szCs w:val="22"/>
                <w:lang w:val="en-ZA" w:eastAsia="en-ZA"/>
                <w:rPrChange w:id="1016" w:author="Craig Parker" w:date="2024-08-14T17:03:00Z" w16du:dateUtc="2024-08-14T15:03:00Z">
                  <w:rPr>
                    <w:ins w:id="1017" w:author="Craig Parker" w:date="2024-08-14T16:59:00Z" w16du:dateUtc="2024-08-14T14:59:00Z"/>
                  </w:rPr>
                </w:rPrChange>
              </w:rPr>
              <w:pPrChange w:id="1018"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1019" w:author="Craig Parker" w:date="2024-08-14T16:59:00Z" w16du:dateUtc="2024-08-14T14:59:00Z">
              <w:r w:rsidRPr="00635B4F">
                <w:rPr>
                  <w:rFonts w:ascii="Nunito" w:hAnsi="Nunito"/>
                  <w:sz w:val="22"/>
                  <w:szCs w:val="22"/>
                  <w:lang w:val="en-ZA" w:eastAsia="en-ZA"/>
                  <w:rPrChange w:id="1020" w:author="Craig Parker" w:date="2024-08-14T17:03:00Z" w16du:dateUtc="2024-08-14T15:03:00Z">
                    <w:rPr/>
                  </w:rPrChange>
                </w:rPr>
                <w:t>Transport Layer Security</w:t>
              </w:r>
            </w:ins>
          </w:p>
        </w:tc>
      </w:tr>
      <w:tr w:rsidR="00635B4F" w:rsidRPr="00635B4F" w14:paraId="44DD3A33" w14:textId="77777777" w:rsidTr="00635B4F">
        <w:trPr>
          <w:trHeight w:val="290"/>
          <w:ins w:id="1021" w:author="Craig Parker" w:date="2024-08-14T16:59:00Z"/>
          <w:trPrChange w:id="1022"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1023" w:author="Craig Parker" w:date="2024-08-14T17:02:00Z" w16du:dateUtc="2024-08-14T15:02:00Z">
              <w:tcPr>
                <w:tcW w:w="1362" w:type="dxa"/>
                <w:noWrap/>
                <w:hideMark/>
              </w:tcPr>
            </w:tcPrChange>
          </w:tcPr>
          <w:p w14:paraId="3EFB11C6" w14:textId="77777777" w:rsidR="00635B4F" w:rsidRPr="00635B4F" w:rsidRDefault="00635B4F">
            <w:pPr>
              <w:overflowPunct/>
              <w:autoSpaceDE/>
              <w:autoSpaceDN/>
              <w:adjustRightInd/>
              <w:rPr>
                <w:ins w:id="1024" w:author="Craig Parker" w:date="2024-08-14T16:59:00Z" w16du:dateUtc="2024-08-14T14:59:00Z"/>
                <w:rFonts w:ascii="Nunito" w:hAnsi="Nunito"/>
                <w:sz w:val="22"/>
                <w:szCs w:val="22"/>
                <w:lang w:val="en-ZA" w:eastAsia="en-ZA"/>
                <w:rPrChange w:id="1025" w:author="Craig Parker" w:date="2024-08-14T17:03:00Z" w16du:dateUtc="2024-08-14T15:03:00Z">
                  <w:rPr>
                    <w:ins w:id="1026" w:author="Craig Parker" w:date="2024-08-14T16:59:00Z" w16du:dateUtc="2024-08-14T14:59:00Z"/>
                  </w:rPr>
                </w:rPrChange>
              </w:rPr>
              <w:pPrChange w:id="1027" w:author="Craig Parker" w:date="2024-08-14T16:59:00Z" w16du:dateUtc="2024-08-14T14:59:00Z">
                <w:pPr/>
              </w:pPrChange>
            </w:pPr>
            <w:ins w:id="1028" w:author="Craig Parker" w:date="2024-08-14T16:59:00Z" w16du:dateUtc="2024-08-14T14:59:00Z">
              <w:r w:rsidRPr="00635B4F">
                <w:rPr>
                  <w:rFonts w:ascii="Nunito" w:hAnsi="Nunito"/>
                  <w:sz w:val="22"/>
                  <w:szCs w:val="22"/>
                  <w:lang w:val="en-ZA" w:eastAsia="en-ZA"/>
                  <w:rPrChange w:id="1029" w:author="Craig Parker" w:date="2024-08-14T17:03:00Z" w16du:dateUtc="2024-08-14T15:03:00Z">
                    <w:rPr/>
                  </w:rPrChange>
                </w:rPr>
                <w:t>UCT</w:t>
              </w:r>
            </w:ins>
          </w:p>
        </w:tc>
        <w:tc>
          <w:tcPr>
            <w:tcW w:w="0" w:type="dxa"/>
            <w:shd w:val="clear" w:color="auto" w:fill="FFFFFF" w:themeFill="background1"/>
            <w:noWrap/>
            <w:hideMark/>
            <w:tcPrChange w:id="1030" w:author="Craig Parker" w:date="2024-08-14T17:02:00Z" w16du:dateUtc="2024-08-14T15:02:00Z">
              <w:tcPr>
                <w:tcW w:w="8556" w:type="dxa"/>
                <w:gridSpan w:val="2"/>
                <w:noWrap/>
                <w:hideMark/>
              </w:tcPr>
            </w:tcPrChange>
          </w:tcPr>
          <w:p w14:paraId="40E5A44F" w14:textId="77777777" w:rsidR="00635B4F" w:rsidRPr="00635B4F" w:rsidRDefault="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031" w:author="Craig Parker" w:date="2024-08-14T16:59:00Z" w16du:dateUtc="2024-08-14T14:59:00Z"/>
                <w:rFonts w:ascii="Nunito" w:hAnsi="Nunito"/>
                <w:sz w:val="22"/>
                <w:szCs w:val="22"/>
                <w:lang w:val="en-ZA" w:eastAsia="en-ZA"/>
                <w:rPrChange w:id="1032" w:author="Craig Parker" w:date="2024-08-14T17:03:00Z" w16du:dateUtc="2024-08-14T15:03:00Z">
                  <w:rPr>
                    <w:ins w:id="1033" w:author="Craig Parker" w:date="2024-08-14T16:59:00Z" w16du:dateUtc="2024-08-14T14:59:00Z"/>
                  </w:rPr>
                </w:rPrChange>
              </w:rPr>
              <w:pPrChange w:id="1034"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1035" w:author="Craig Parker" w:date="2024-08-14T16:59:00Z" w16du:dateUtc="2024-08-14T14:59:00Z">
              <w:r w:rsidRPr="00635B4F">
                <w:rPr>
                  <w:rFonts w:ascii="Nunito" w:hAnsi="Nunito"/>
                  <w:sz w:val="22"/>
                  <w:szCs w:val="22"/>
                  <w:lang w:val="en-ZA" w:eastAsia="en-ZA"/>
                  <w:rPrChange w:id="1036" w:author="Craig Parker" w:date="2024-08-14T17:03:00Z" w16du:dateUtc="2024-08-14T15:03:00Z">
                    <w:rPr/>
                  </w:rPrChange>
                </w:rPr>
                <w:t>University of Cape Town</w:t>
              </w:r>
            </w:ins>
          </w:p>
        </w:tc>
      </w:tr>
      <w:tr w:rsidR="00635B4F" w:rsidRPr="00635B4F" w14:paraId="3AA62664" w14:textId="77777777" w:rsidTr="00635B4F">
        <w:trPr>
          <w:cnfStyle w:val="000000100000" w:firstRow="0" w:lastRow="0" w:firstColumn="0" w:lastColumn="0" w:oddVBand="0" w:evenVBand="0" w:oddHBand="1" w:evenHBand="0" w:firstRowFirstColumn="0" w:firstRowLastColumn="0" w:lastRowFirstColumn="0" w:lastRowLastColumn="0"/>
          <w:trHeight w:val="290"/>
          <w:ins w:id="1037" w:author="Craig Parker" w:date="2024-08-14T16:59:00Z"/>
          <w:trPrChange w:id="1038"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1039" w:author="Craig Parker" w:date="2024-08-14T17:02:00Z" w16du:dateUtc="2024-08-14T15:02:00Z">
              <w:tcPr>
                <w:tcW w:w="1362" w:type="dxa"/>
                <w:noWrap/>
                <w:hideMark/>
              </w:tcPr>
            </w:tcPrChange>
          </w:tcPr>
          <w:p w14:paraId="760E85A6" w14:textId="77777777" w:rsidR="00635B4F" w:rsidRPr="00635B4F" w:rsidRDefault="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040" w:author="Craig Parker" w:date="2024-08-14T16:59:00Z" w16du:dateUtc="2024-08-14T14:59:00Z"/>
                <w:rFonts w:ascii="Nunito" w:hAnsi="Nunito"/>
                <w:sz w:val="22"/>
                <w:szCs w:val="22"/>
                <w:lang w:val="en-ZA" w:eastAsia="en-ZA"/>
                <w:rPrChange w:id="1041" w:author="Craig Parker" w:date="2024-08-14T17:03:00Z" w16du:dateUtc="2024-08-14T15:03:00Z">
                  <w:rPr>
                    <w:ins w:id="1042" w:author="Craig Parker" w:date="2024-08-14T16:59:00Z" w16du:dateUtc="2024-08-14T14:59:00Z"/>
                  </w:rPr>
                </w:rPrChange>
              </w:rPr>
              <w:pPrChange w:id="1043"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1044" w:author="Craig Parker" w:date="2024-08-14T16:59:00Z" w16du:dateUtc="2024-08-14T14:59:00Z">
              <w:r w:rsidRPr="00635B4F">
                <w:rPr>
                  <w:rFonts w:ascii="Nunito" w:hAnsi="Nunito"/>
                  <w:sz w:val="22"/>
                  <w:szCs w:val="22"/>
                  <w:lang w:val="en-ZA" w:eastAsia="en-ZA"/>
                  <w:rPrChange w:id="1045" w:author="Craig Parker" w:date="2024-08-14T17:03:00Z" w16du:dateUtc="2024-08-14T15:03:00Z">
                    <w:rPr/>
                  </w:rPrChange>
                </w:rPr>
                <w:t>WWARN</w:t>
              </w:r>
            </w:ins>
          </w:p>
        </w:tc>
        <w:tc>
          <w:tcPr>
            <w:tcW w:w="0" w:type="dxa"/>
            <w:shd w:val="clear" w:color="auto" w:fill="FFFFFF" w:themeFill="background1"/>
            <w:noWrap/>
            <w:hideMark/>
            <w:tcPrChange w:id="1046" w:author="Craig Parker" w:date="2024-08-14T17:02:00Z" w16du:dateUtc="2024-08-14T15:02:00Z">
              <w:tcPr>
                <w:tcW w:w="8556" w:type="dxa"/>
                <w:gridSpan w:val="2"/>
                <w:noWrap/>
                <w:hideMark/>
              </w:tcPr>
            </w:tcPrChange>
          </w:tcPr>
          <w:p w14:paraId="262A2A51" w14:textId="77777777" w:rsidR="00635B4F" w:rsidRPr="00635B4F" w:rsidRDefault="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047" w:author="Craig Parker" w:date="2024-08-14T16:59:00Z" w16du:dateUtc="2024-08-14T14:59:00Z"/>
                <w:rFonts w:ascii="Nunito" w:hAnsi="Nunito"/>
                <w:sz w:val="22"/>
                <w:szCs w:val="22"/>
                <w:lang w:val="en-ZA" w:eastAsia="en-ZA"/>
                <w:rPrChange w:id="1048" w:author="Craig Parker" w:date="2024-08-14T17:03:00Z" w16du:dateUtc="2024-08-14T15:03:00Z">
                  <w:rPr>
                    <w:ins w:id="1049" w:author="Craig Parker" w:date="2024-08-14T16:59:00Z" w16du:dateUtc="2024-08-14T14:59:00Z"/>
                  </w:rPr>
                </w:rPrChange>
              </w:rPr>
              <w:pPrChange w:id="1050"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1051" w:author="Craig Parker" w:date="2024-08-14T16:59:00Z" w16du:dateUtc="2024-08-14T14:59:00Z">
              <w:r w:rsidRPr="00635B4F">
                <w:rPr>
                  <w:rFonts w:ascii="Nunito" w:hAnsi="Nunito"/>
                  <w:sz w:val="22"/>
                  <w:szCs w:val="22"/>
                  <w:lang w:val="en-ZA" w:eastAsia="en-ZA"/>
                  <w:rPrChange w:id="1052" w:author="Craig Parker" w:date="2024-08-14T17:03:00Z" w16du:dateUtc="2024-08-14T15:03:00Z">
                    <w:rPr/>
                  </w:rPrChange>
                </w:rPr>
                <w:t>Worldwide Antimalarial Resistance Network</w:t>
              </w:r>
            </w:ins>
          </w:p>
        </w:tc>
      </w:tr>
      <w:tr w:rsidR="00635B4F" w:rsidRPr="00635B4F" w14:paraId="6AED949C" w14:textId="77777777" w:rsidTr="00635B4F">
        <w:trPr>
          <w:trHeight w:val="290"/>
          <w:ins w:id="1053" w:author="Craig Parker" w:date="2024-08-14T16:59:00Z"/>
          <w:trPrChange w:id="1054"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Change w:id="1055" w:author="Craig Parker" w:date="2024-08-14T17:02:00Z" w16du:dateUtc="2024-08-14T15:02:00Z">
              <w:tcPr>
                <w:tcW w:w="1362" w:type="dxa"/>
                <w:noWrap/>
                <w:hideMark/>
              </w:tcPr>
            </w:tcPrChange>
          </w:tcPr>
          <w:p w14:paraId="131B9050" w14:textId="77777777" w:rsidR="00635B4F" w:rsidRPr="00635B4F" w:rsidRDefault="00635B4F">
            <w:pPr>
              <w:overflowPunct/>
              <w:autoSpaceDE/>
              <w:autoSpaceDN/>
              <w:adjustRightInd/>
              <w:rPr>
                <w:ins w:id="1056" w:author="Craig Parker" w:date="2024-08-14T16:59:00Z" w16du:dateUtc="2024-08-14T14:59:00Z"/>
                <w:rFonts w:ascii="Nunito" w:hAnsi="Nunito"/>
                <w:sz w:val="22"/>
                <w:szCs w:val="22"/>
                <w:lang w:val="en-ZA" w:eastAsia="en-ZA"/>
                <w:rPrChange w:id="1057" w:author="Craig Parker" w:date="2024-08-14T17:03:00Z" w16du:dateUtc="2024-08-14T15:03:00Z">
                  <w:rPr>
                    <w:ins w:id="1058" w:author="Craig Parker" w:date="2024-08-14T16:59:00Z" w16du:dateUtc="2024-08-14T14:59:00Z"/>
                  </w:rPr>
                </w:rPrChange>
              </w:rPr>
              <w:pPrChange w:id="1059" w:author="Craig Parker" w:date="2024-08-14T16:59:00Z" w16du:dateUtc="2024-08-14T14:59:00Z">
                <w:pPr/>
              </w:pPrChange>
            </w:pPr>
            <w:proofErr w:type="spellStart"/>
            <w:ins w:id="1060" w:author="Craig Parker" w:date="2024-08-14T16:59:00Z" w16du:dateUtc="2024-08-14T14:59:00Z">
              <w:r w:rsidRPr="00635B4F">
                <w:rPr>
                  <w:rFonts w:ascii="Nunito" w:hAnsi="Nunito"/>
                  <w:sz w:val="22"/>
                  <w:szCs w:val="22"/>
                  <w:lang w:val="en-ZA" w:eastAsia="en-ZA"/>
                  <w:rPrChange w:id="1061" w:author="Craig Parker" w:date="2024-08-14T17:03:00Z" w16du:dateUtc="2024-08-14T15:03:00Z">
                    <w:rPr/>
                  </w:rPrChange>
                </w:rPr>
                <w:t>sSA</w:t>
              </w:r>
              <w:proofErr w:type="spellEnd"/>
            </w:ins>
          </w:p>
        </w:tc>
        <w:tc>
          <w:tcPr>
            <w:tcW w:w="0" w:type="dxa"/>
            <w:shd w:val="clear" w:color="auto" w:fill="FFFFFF" w:themeFill="background1"/>
            <w:noWrap/>
            <w:hideMark/>
            <w:tcPrChange w:id="1062" w:author="Craig Parker" w:date="2024-08-14T17:02:00Z" w16du:dateUtc="2024-08-14T15:02:00Z">
              <w:tcPr>
                <w:tcW w:w="8556" w:type="dxa"/>
                <w:gridSpan w:val="2"/>
                <w:noWrap/>
                <w:hideMark/>
              </w:tcPr>
            </w:tcPrChange>
          </w:tcPr>
          <w:p w14:paraId="237C1991" w14:textId="77777777" w:rsidR="00635B4F" w:rsidRPr="00635B4F" w:rsidRDefault="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063" w:author="Craig Parker" w:date="2024-08-14T16:59:00Z" w16du:dateUtc="2024-08-14T14:59:00Z"/>
                <w:rFonts w:ascii="Nunito" w:hAnsi="Nunito"/>
                <w:sz w:val="22"/>
                <w:szCs w:val="22"/>
                <w:lang w:val="en-ZA" w:eastAsia="en-ZA"/>
                <w:rPrChange w:id="1064" w:author="Craig Parker" w:date="2024-08-14T17:03:00Z" w16du:dateUtc="2024-08-14T15:03:00Z">
                  <w:rPr>
                    <w:ins w:id="1065" w:author="Craig Parker" w:date="2024-08-14T16:59:00Z" w16du:dateUtc="2024-08-14T14:59:00Z"/>
                  </w:rPr>
                </w:rPrChange>
              </w:rPr>
              <w:pPrChange w:id="1066"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1067" w:author="Craig Parker" w:date="2024-08-14T16:59:00Z" w16du:dateUtc="2024-08-14T14:59:00Z">
              <w:r w:rsidRPr="00635B4F">
                <w:rPr>
                  <w:rFonts w:ascii="Nunito" w:hAnsi="Nunito"/>
                  <w:sz w:val="22"/>
                  <w:szCs w:val="22"/>
                  <w:lang w:val="en-ZA" w:eastAsia="en-ZA"/>
                  <w:rPrChange w:id="1068" w:author="Craig Parker" w:date="2024-08-14T17:03:00Z" w16du:dateUtc="2024-08-14T15:03:00Z">
                    <w:rPr/>
                  </w:rPrChange>
                </w:rPr>
                <w:t>sub-Saharan Africa</w:t>
              </w:r>
            </w:ins>
          </w:p>
        </w:tc>
      </w:tr>
    </w:tbl>
    <w:p w14:paraId="2758E8BF" w14:textId="67151B34" w:rsidR="52A8C99F" w:rsidRPr="002E4822" w:rsidDel="00635B4F" w:rsidRDefault="00635B4F">
      <w:pPr>
        <w:pStyle w:val="ListParagraph"/>
        <w:numPr>
          <w:ilvl w:val="0"/>
          <w:numId w:val="47"/>
        </w:numPr>
        <w:spacing w:line="360" w:lineRule="auto"/>
        <w:rPr>
          <w:del w:id="1069" w:author="Craig Parker" w:date="2024-08-14T17:01:00Z" w16du:dateUtc="2024-08-14T15:01:00Z"/>
          <w:rFonts w:ascii="Nunito" w:eastAsia="Nunito" w:hAnsi="Nunito" w:cs="Nunito"/>
          <w:color w:val="000000" w:themeColor="text1"/>
          <w:sz w:val="20"/>
          <w:rPrChange w:id="1070" w:author="Craig Parker" w:date="2024-08-08T08:36:00Z">
            <w:rPr>
              <w:del w:id="1071" w:author="Craig Parker" w:date="2024-08-14T17:01:00Z" w16du:dateUtc="2024-08-14T15:01:00Z"/>
              <w:rFonts w:ascii="Nunito" w:eastAsia="Nunito" w:hAnsi="Nunito" w:cs="Nunito"/>
              <w:color w:val="000000" w:themeColor="text1"/>
            </w:rPr>
          </w:rPrChange>
        </w:rPr>
        <w:pPrChange w:id="1072" w:author="Craig Parker" w:date="2024-08-14T17:01:00Z" w16du:dateUtc="2024-08-14T15:01:00Z">
          <w:pPr>
            <w:pStyle w:val="ListParagraph"/>
            <w:numPr>
              <w:numId w:val="47"/>
            </w:numPr>
            <w:spacing w:before="0" w:after="0"/>
            <w:ind w:left="720" w:hanging="360"/>
          </w:pPr>
        </w:pPrChange>
      </w:pPr>
      <w:ins w:id="1073" w:author="Craig Parker" w:date="2024-08-14T16:59:00Z" w16du:dateUtc="2024-08-14T14:59:00Z">
        <w:r>
          <w:rPr>
            <w:rFonts w:ascii="Nunito" w:eastAsia="Nunito" w:hAnsi="Nunito" w:cs="Nunito"/>
            <w:b/>
            <w:bCs/>
            <w:color w:val="000000" w:themeColor="text1"/>
            <w:sz w:val="20"/>
          </w:rPr>
          <w:fldChar w:fldCharType="end"/>
        </w:r>
      </w:ins>
      <w:commentRangeStart w:id="1074"/>
      <w:commentRangeEnd w:id="1074"/>
      <w:del w:id="1075" w:author="Craig Parker" w:date="2024-08-14T17:01:00Z" w16du:dateUtc="2024-08-14T15:01:00Z">
        <w:r w:rsidR="00E5173C" w:rsidDel="00635B4F">
          <w:rPr>
            <w:rStyle w:val="CommentReference"/>
          </w:rPr>
          <w:commentReference w:id="1074"/>
        </w:r>
      </w:del>
    </w:p>
    <w:p w14:paraId="298AA230" w14:textId="0A79866B" w:rsidR="00AB0BF1" w:rsidRPr="002E4822" w:rsidDel="00635B4F" w:rsidRDefault="60C54407">
      <w:pPr>
        <w:pStyle w:val="ListParagraph"/>
        <w:numPr>
          <w:ilvl w:val="0"/>
          <w:numId w:val="47"/>
        </w:numPr>
        <w:spacing w:line="360" w:lineRule="auto"/>
        <w:rPr>
          <w:del w:id="1076" w:author="Craig Parker" w:date="2024-08-14T17:01:00Z" w16du:dateUtc="2024-08-14T15:01:00Z"/>
          <w:rFonts w:ascii="Nunito" w:eastAsia="Nunito" w:hAnsi="Nunito" w:cs="Nunito"/>
          <w:b/>
          <w:bCs/>
          <w:color w:val="000000" w:themeColor="text1"/>
          <w:sz w:val="20"/>
          <w:rPrChange w:id="1077" w:author="Craig Parker" w:date="2024-08-08T08:36:00Z">
            <w:rPr>
              <w:del w:id="1078" w:author="Craig Parker" w:date="2024-08-14T17:01:00Z" w16du:dateUtc="2024-08-14T15:01:00Z"/>
              <w:rFonts w:ascii="Nunito" w:eastAsia="Nunito" w:hAnsi="Nunito" w:cs="Nunito"/>
              <w:b/>
              <w:bCs/>
              <w:color w:val="000000" w:themeColor="text1"/>
            </w:rPr>
          </w:rPrChange>
        </w:rPr>
        <w:pPrChange w:id="1079" w:author="Craig Parker" w:date="2024-08-14T17:01:00Z" w16du:dateUtc="2024-08-14T15:01:00Z">
          <w:pPr>
            <w:pStyle w:val="ListParagraph"/>
            <w:numPr>
              <w:numId w:val="47"/>
            </w:numPr>
            <w:spacing w:before="0" w:after="0"/>
            <w:ind w:left="720" w:hanging="360"/>
          </w:pPr>
        </w:pPrChange>
      </w:pPr>
      <w:del w:id="1080" w:author="Craig Parker" w:date="2024-08-14T17:01:00Z" w16du:dateUtc="2024-08-14T15:01:00Z">
        <w:r w:rsidRPr="002E4822" w:rsidDel="00635B4F">
          <w:rPr>
            <w:rFonts w:ascii="Nunito" w:eastAsia="Nunito" w:hAnsi="Nunito" w:cs="Nunito"/>
            <w:b/>
            <w:bCs/>
            <w:color w:val="000000" w:themeColor="text1"/>
            <w:sz w:val="20"/>
            <w:rPrChange w:id="1081" w:author="Craig Parker" w:date="2024-08-08T08:36:00Z">
              <w:rPr>
                <w:rFonts w:ascii="Nunito" w:eastAsia="Nunito" w:hAnsi="Nunito" w:cs="Nunito"/>
                <w:b/>
                <w:bCs/>
                <w:color w:val="000000" w:themeColor="text1"/>
              </w:rPr>
            </w:rPrChange>
          </w:rPr>
          <w:delText>SRTM - Shuttle Radar Topography Mission</w:delText>
        </w:r>
      </w:del>
    </w:p>
    <w:p w14:paraId="467CE1D4" w14:textId="23F2E832" w:rsidR="00AB0BF1" w:rsidRPr="002E4822" w:rsidDel="00635B4F" w:rsidRDefault="60C54407">
      <w:pPr>
        <w:pStyle w:val="ListParagraph"/>
        <w:numPr>
          <w:ilvl w:val="0"/>
          <w:numId w:val="47"/>
        </w:numPr>
        <w:spacing w:line="360" w:lineRule="auto"/>
        <w:rPr>
          <w:del w:id="1082" w:author="Craig Parker" w:date="2024-08-14T17:01:00Z" w16du:dateUtc="2024-08-14T15:01:00Z"/>
          <w:rFonts w:ascii="Nunito" w:eastAsia="Nunito" w:hAnsi="Nunito" w:cs="Nunito"/>
          <w:b/>
          <w:bCs/>
          <w:color w:val="000000" w:themeColor="text1"/>
          <w:sz w:val="20"/>
          <w:rPrChange w:id="1083" w:author="Craig Parker" w:date="2024-08-08T08:36:00Z">
            <w:rPr>
              <w:del w:id="1084" w:author="Craig Parker" w:date="2024-08-14T17:01:00Z" w16du:dateUtc="2024-08-14T15:01:00Z"/>
              <w:rFonts w:ascii="Nunito" w:eastAsia="Nunito" w:hAnsi="Nunito" w:cs="Nunito"/>
              <w:b/>
              <w:bCs/>
              <w:color w:val="000000" w:themeColor="text1"/>
            </w:rPr>
          </w:rPrChange>
        </w:rPr>
        <w:pPrChange w:id="1085" w:author="Craig Parker" w:date="2024-08-14T17:01:00Z" w16du:dateUtc="2024-08-14T15:01:00Z">
          <w:pPr>
            <w:pStyle w:val="ListParagraph"/>
            <w:numPr>
              <w:numId w:val="47"/>
            </w:numPr>
            <w:spacing w:before="0" w:after="0"/>
            <w:ind w:left="720" w:hanging="360"/>
          </w:pPr>
        </w:pPrChange>
      </w:pPr>
      <w:del w:id="1086" w:author="Craig Parker" w:date="2024-08-14T17:01:00Z" w16du:dateUtc="2024-08-14T15:01:00Z">
        <w:r w:rsidRPr="002E4822" w:rsidDel="00635B4F">
          <w:rPr>
            <w:rFonts w:ascii="Nunito" w:eastAsia="Nunito" w:hAnsi="Nunito" w:cs="Nunito"/>
            <w:b/>
            <w:bCs/>
            <w:color w:val="000000" w:themeColor="text1"/>
            <w:sz w:val="20"/>
            <w:rPrChange w:id="1087" w:author="Craig Parker" w:date="2024-08-08T08:36:00Z">
              <w:rPr>
                <w:rFonts w:ascii="Nunito" w:eastAsia="Nunito" w:hAnsi="Nunito" w:cs="Nunito"/>
                <w:b/>
                <w:bCs/>
                <w:color w:val="000000" w:themeColor="text1"/>
              </w:rPr>
            </w:rPrChange>
          </w:rPr>
          <w:delText>NDVI - Normalized Difference Vegetation Index</w:delText>
        </w:r>
      </w:del>
    </w:p>
    <w:p w14:paraId="3FF06C6A" w14:textId="1A8A3A2E" w:rsidR="00AB0BF1" w:rsidRPr="002E4822" w:rsidDel="00635B4F" w:rsidRDefault="60C54407">
      <w:pPr>
        <w:pStyle w:val="ListParagraph"/>
        <w:numPr>
          <w:ilvl w:val="0"/>
          <w:numId w:val="47"/>
        </w:numPr>
        <w:spacing w:line="360" w:lineRule="auto"/>
        <w:rPr>
          <w:del w:id="1088" w:author="Craig Parker" w:date="2024-08-14T17:01:00Z" w16du:dateUtc="2024-08-14T15:01:00Z"/>
          <w:rFonts w:ascii="Nunito" w:eastAsia="Nunito" w:hAnsi="Nunito" w:cs="Nunito"/>
          <w:b/>
          <w:bCs/>
          <w:color w:val="000000" w:themeColor="text1"/>
          <w:sz w:val="20"/>
          <w:rPrChange w:id="1089" w:author="Craig Parker" w:date="2024-08-08T08:36:00Z">
            <w:rPr>
              <w:del w:id="1090" w:author="Craig Parker" w:date="2024-08-14T17:01:00Z" w16du:dateUtc="2024-08-14T15:01:00Z"/>
              <w:rFonts w:ascii="Nunito" w:eastAsia="Nunito" w:hAnsi="Nunito" w:cs="Nunito"/>
              <w:b/>
              <w:bCs/>
              <w:color w:val="000000" w:themeColor="text1"/>
            </w:rPr>
          </w:rPrChange>
        </w:rPr>
        <w:pPrChange w:id="1091" w:author="Craig Parker" w:date="2024-08-14T17:01:00Z" w16du:dateUtc="2024-08-14T15:01:00Z">
          <w:pPr>
            <w:pStyle w:val="ListParagraph"/>
            <w:numPr>
              <w:numId w:val="47"/>
            </w:numPr>
            <w:spacing w:before="0" w:after="0"/>
            <w:ind w:left="720" w:hanging="360"/>
          </w:pPr>
        </w:pPrChange>
      </w:pPr>
      <w:del w:id="1092" w:author="Craig Parker" w:date="2024-08-14T17:01:00Z" w16du:dateUtc="2024-08-14T15:01:00Z">
        <w:r w:rsidRPr="002E4822" w:rsidDel="00635B4F">
          <w:rPr>
            <w:rFonts w:ascii="Nunito" w:eastAsia="Nunito" w:hAnsi="Nunito" w:cs="Nunito"/>
            <w:b/>
            <w:bCs/>
            <w:color w:val="000000" w:themeColor="text1"/>
            <w:sz w:val="20"/>
            <w:rPrChange w:id="1093" w:author="Craig Parker" w:date="2024-08-08T08:36:00Z">
              <w:rPr>
                <w:rFonts w:ascii="Nunito" w:eastAsia="Nunito" w:hAnsi="Nunito" w:cs="Nunito"/>
                <w:b/>
                <w:bCs/>
                <w:color w:val="000000" w:themeColor="text1"/>
              </w:rPr>
            </w:rPrChange>
          </w:rPr>
          <w:delText>NIR - Near-Infrared</w:delText>
        </w:r>
      </w:del>
    </w:p>
    <w:p w14:paraId="057BF5A7" w14:textId="085B3D1A" w:rsidR="00AB0BF1" w:rsidRPr="002E4822" w:rsidDel="00635B4F" w:rsidRDefault="60C54407">
      <w:pPr>
        <w:pStyle w:val="ListParagraph"/>
        <w:numPr>
          <w:ilvl w:val="0"/>
          <w:numId w:val="47"/>
        </w:numPr>
        <w:spacing w:line="360" w:lineRule="auto"/>
        <w:rPr>
          <w:del w:id="1094" w:author="Craig Parker" w:date="2024-08-14T17:01:00Z" w16du:dateUtc="2024-08-14T15:01:00Z"/>
          <w:rFonts w:ascii="Nunito" w:eastAsia="Nunito" w:hAnsi="Nunito" w:cs="Nunito"/>
          <w:b/>
          <w:bCs/>
          <w:color w:val="000000" w:themeColor="text1"/>
          <w:sz w:val="20"/>
          <w:rPrChange w:id="1095" w:author="Craig Parker" w:date="2024-08-08T08:36:00Z">
            <w:rPr>
              <w:del w:id="1096" w:author="Craig Parker" w:date="2024-08-14T17:01:00Z" w16du:dateUtc="2024-08-14T15:01:00Z"/>
              <w:rFonts w:ascii="Nunito" w:eastAsia="Nunito" w:hAnsi="Nunito" w:cs="Nunito"/>
              <w:b/>
              <w:bCs/>
              <w:color w:val="000000" w:themeColor="text1"/>
            </w:rPr>
          </w:rPrChange>
        </w:rPr>
        <w:pPrChange w:id="1097" w:author="Craig Parker" w:date="2024-08-14T17:01:00Z" w16du:dateUtc="2024-08-14T15:01:00Z">
          <w:pPr>
            <w:pStyle w:val="ListParagraph"/>
            <w:numPr>
              <w:numId w:val="47"/>
            </w:numPr>
            <w:spacing w:before="0" w:after="0"/>
            <w:ind w:left="720" w:hanging="360"/>
          </w:pPr>
        </w:pPrChange>
      </w:pPr>
      <w:del w:id="1098" w:author="Craig Parker" w:date="2024-08-14T17:01:00Z" w16du:dateUtc="2024-08-14T15:01:00Z">
        <w:r w:rsidRPr="002E4822" w:rsidDel="00635B4F">
          <w:rPr>
            <w:rFonts w:ascii="Nunito" w:eastAsia="Nunito" w:hAnsi="Nunito" w:cs="Nunito"/>
            <w:b/>
            <w:bCs/>
            <w:color w:val="000000" w:themeColor="text1"/>
            <w:sz w:val="20"/>
            <w:rPrChange w:id="1099" w:author="Craig Parker" w:date="2024-08-08T08:36:00Z">
              <w:rPr>
                <w:rFonts w:ascii="Nunito" w:eastAsia="Nunito" w:hAnsi="Nunito" w:cs="Nunito"/>
                <w:b/>
                <w:bCs/>
                <w:color w:val="000000" w:themeColor="text1"/>
              </w:rPr>
            </w:rPrChange>
          </w:rPr>
          <w:delText>AOT - Aerosol Optical Thickness</w:delText>
        </w:r>
      </w:del>
    </w:p>
    <w:p w14:paraId="7F8BC4A8" w14:textId="57F44F91" w:rsidR="00AB0BF1" w:rsidRPr="002E4822" w:rsidDel="00635B4F" w:rsidRDefault="60C54407">
      <w:pPr>
        <w:pStyle w:val="ListParagraph"/>
        <w:numPr>
          <w:ilvl w:val="0"/>
          <w:numId w:val="47"/>
        </w:numPr>
        <w:spacing w:line="360" w:lineRule="auto"/>
        <w:rPr>
          <w:del w:id="1100" w:author="Craig Parker" w:date="2024-08-14T17:01:00Z" w16du:dateUtc="2024-08-14T15:01:00Z"/>
          <w:rFonts w:ascii="Nunito" w:eastAsia="Nunito" w:hAnsi="Nunito" w:cs="Nunito"/>
          <w:b/>
          <w:bCs/>
          <w:color w:val="000000" w:themeColor="text1"/>
          <w:sz w:val="20"/>
          <w:rPrChange w:id="1101" w:author="Craig Parker" w:date="2024-08-08T08:36:00Z">
            <w:rPr>
              <w:del w:id="1102" w:author="Craig Parker" w:date="2024-08-14T17:01:00Z" w16du:dateUtc="2024-08-14T15:01:00Z"/>
              <w:rFonts w:ascii="Nunito" w:eastAsia="Nunito" w:hAnsi="Nunito" w:cs="Nunito"/>
              <w:b/>
              <w:bCs/>
              <w:color w:val="000000" w:themeColor="text1"/>
            </w:rPr>
          </w:rPrChange>
        </w:rPr>
        <w:pPrChange w:id="1103" w:author="Craig Parker" w:date="2024-08-14T17:01:00Z" w16du:dateUtc="2024-08-14T15:01:00Z">
          <w:pPr>
            <w:pStyle w:val="ListParagraph"/>
            <w:numPr>
              <w:numId w:val="47"/>
            </w:numPr>
            <w:spacing w:before="0" w:after="0"/>
            <w:ind w:left="720" w:hanging="360"/>
          </w:pPr>
        </w:pPrChange>
      </w:pPr>
      <w:del w:id="1104" w:author="Craig Parker" w:date="2024-08-14T17:01:00Z" w16du:dateUtc="2024-08-14T15:01:00Z">
        <w:r w:rsidRPr="002E4822" w:rsidDel="00635B4F">
          <w:rPr>
            <w:rFonts w:ascii="Nunito" w:eastAsia="Nunito" w:hAnsi="Nunito" w:cs="Nunito"/>
            <w:b/>
            <w:bCs/>
            <w:color w:val="000000" w:themeColor="text1"/>
            <w:sz w:val="20"/>
            <w:rPrChange w:id="1105" w:author="Craig Parker" w:date="2024-08-08T08:36:00Z">
              <w:rPr>
                <w:rFonts w:ascii="Nunito" w:eastAsia="Nunito" w:hAnsi="Nunito" w:cs="Nunito"/>
                <w:b/>
                <w:bCs/>
                <w:color w:val="000000" w:themeColor="text1"/>
              </w:rPr>
            </w:rPrChange>
          </w:rPr>
          <w:delText>GCRO - Gauteng City-Region Observatory</w:delText>
        </w:r>
      </w:del>
    </w:p>
    <w:p w14:paraId="30045BB1" w14:textId="76FE426C" w:rsidR="00AB0BF1" w:rsidRPr="002E4822" w:rsidDel="00635B4F" w:rsidRDefault="60C54407">
      <w:pPr>
        <w:pStyle w:val="ListParagraph"/>
        <w:numPr>
          <w:ilvl w:val="0"/>
          <w:numId w:val="47"/>
        </w:numPr>
        <w:spacing w:line="360" w:lineRule="auto"/>
        <w:rPr>
          <w:del w:id="1106" w:author="Craig Parker" w:date="2024-08-14T17:01:00Z" w16du:dateUtc="2024-08-14T15:01:00Z"/>
          <w:rFonts w:ascii="Nunito" w:eastAsia="Nunito" w:hAnsi="Nunito" w:cs="Nunito"/>
          <w:b/>
          <w:bCs/>
          <w:color w:val="000000" w:themeColor="text1"/>
          <w:sz w:val="20"/>
          <w:rPrChange w:id="1107" w:author="Craig Parker" w:date="2024-08-08T08:36:00Z">
            <w:rPr>
              <w:del w:id="1108" w:author="Craig Parker" w:date="2024-08-14T17:01:00Z" w16du:dateUtc="2024-08-14T15:01:00Z"/>
              <w:rFonts w:ascii="Nunito" w:eastAsia="Nunito" w:hAnsi="Nunito" w:cs="Nunito"/>
              <w:b/>
              <w:bCs/>
              <w:color w:val="000000" w:themeColor="text1"/>
            </w:rPr>
          </w:rPrChange>
        </w:rPr>
        <w:pPrChange w:id="1109" w:author="Craig Parker" w:date="2024-08-14T17:01:00Z" w16du:dateUtc="2024-08-14T15:01:00Z">
          <w:pPr>
            <w:pStyle w:val="ListParagraph"/>
            <w:numPr>
              <w:numId w:val="47"/>
            </w:numPr>
            <w:spacing w:before="0" w:after="0"/>
            <w:ind w:left="720" w:hanging="360"/>
          </w:pPr>
        </w:pPrChange>
      </w:pPr>
      <w:del w:id="1110" w:author="Craig Parker" w:date="2024-08-14T17:01:00Z" w16du:dateUtc="2024-08-14T15:01:00Z">
        <w:r w:rsidRPr="002E4822" w:rsidDel="00635B4F">
          <w:rPr>
            <w:rFonts w:ascii="Nunito" w:eastAsia="Nunito" w:hAnsi="Nunito" w:cs="Nunito"/>
            <w:b/>
            <w:bCs/>
            <w:color w:val="000000" w:themeColor="text1"/>
            <w:sz w:val="20"/>
            <w:rPrChange w:id="1111" w:author="Craig Parker" w:date="2024-08-08T08:36:00Z">
              <w:rPr>
                <w:rFonts w:ascii="Nunito" w:eastAsia="Nunito" w:hAnsi="Nunito" w:cs="Nunito"/>
                <w:b/>
                <w:bCs/>
                <w:color w:val="000000" w:themeColor="text1"/>
              </w:rPr>
            </w:rPrChange>
          </w:rPr>
          <w:delText>QoS - Quality of Service</w:delText>
        </w:r>
      </w:del>
    </w:p>
    <w:p w14:paraId="323E561D" w14:textId="2CFC14C7" w:rsidR="00AB0BF1" w:rsidRPr="002E4822" w:rsidDel="00635B4F" w:rsidRDefault="60C54407">
      <w:pPr>
        <w:pStyle w:val="ListParagraph"/>
        <w:numPr>
          <w:ilvl w:val="0"/>
          <w:numId w:val="47"/>
        </w:numPr>
        <w:spacing w:line="360" w:lineRule="auto"/>
        <w:rPr>
          <w:del w:id="1112" w:author="Craig Parker" w:date="2024-08-14T17:01:00Z" w16du:dateUtc="2024-08-14T15:01:00Z"/>
          <w:rFonts w:ascii="Nunito" w:eastAsia="Nunito" w:hAnsi="Nunito" w:cs="Nunito"/>
          <w:b/>
          <w:bCs/>
          <w:color w:val="000000" w:themeColor="text1"/>
          <w:sz w:val="20"/>
          <w:rPrChange w:id="1113" w:author="Craig Parker" w:date="2024-08-08T08:36:00Z">
            <w:rPr>
              <w:del w:id="1114" w:author="Craig Parker" w:date="2024-08-14T17:01:00Z" w16du:dateUtc="2024-08-14T15:01:00Z"/>
              <w:rFonts w:ascii="Nunito" w:eastAsia="Nunito" w:hAnsi="Nunito" w:cs="Nunito"/>
              <w:b/>
              <w:bCs/>
              <w:color w:val="000000" w:themeColor="text1"/>
            </w:rPr>
          </w:rPrChange>
        </w:rPr>
        <w:pPrChange w:id="1115" w:author="Craig Parker" w:date="2024-08-14T17:01:00Z" w16du:dateUtc="2024-08-14T15:01:00Z">
          <w:pPr>
            <w:pStyle w:val="ListParagraph"/>
            <w:numPr>
              <w:numId w:val="47"/>
            </w:numPr>
            <w:spacing w:before="0" w:after="0"/>
            <w:ind w:left="720" w:hanging="360"/>
          </w:pPr>
        </w:pPrChange>
      </w:pPr>
      <w:del w:id="1116" w:author="Craig Parker" w:date="2024-08-14T17:01:00Z" w16du:dateUtc="2024-08-14T15:01:00Z">
        <w:r w:rsidRPr="002E4822" w:rsidDel="00635B4F">
          <w:rPr>
            <w:rFonts w:ascii="Nunito" w:eastAsia="Nunito" w:hAnsi="Nunito" w:cs="Nunito"/>
            <w:b/>
            <w:bCs/>
            <w:color w:val="000000" w:themeColor="text1"/>
            <w:sz w:val="20"/>
            <w:rPrChange w:id="1117" w:author="Craig Parker" w:date="2024-08-08T08:36:00Z">
              <w:rPr>
                <w:rFonts w:ascii="Nunito" w:eastAsia="Nunito" w:hAnsi="Nunito" w:cs="Nunito"/>
                <w:b/>
                <w:bCs/>
                <w:color w:val="000000" w:themeColor="text1"/>
              </w:rPr>
            </w:rPrChange>
          </w:rPr>
          <w:delText>TLS - Transport Layer Security</w:delText>
        </w:r>
      </w:del>
    </w:p>
    <w:p w14:paraId="1C7A74F3" w14:textId="248B5F67" w:rsidR="00AB0BF1" w:rsidRPr="002E4822" w:rsidDel="00635B4F" w:rsidRDefault="60C54407">
      <w:pPr>
        <w:pStyle w:val="ListParagraph"/>
        <w:numPr>
          <w:ilvl w:val="0"/>
          <w:numId w:val="47"/>
        </w:numPr>
        <w:spacing w:line="360" w:lineRule="auto"/>
        <w:rPr>
          <w:del w:id="1118" w:author="Craig Parker" w:date="2024-08-14T17:01:00Z" w16du:dateUtc="2024-08-14T15:01:00Z"/>
          <w:rFonts w:ascii="Nunito" w:eastAsia="Nunito" w:hAnsi="Nunito" w:cs="Nunito"/>
          <w:b/>
          <w:bCs/>
          <w:color w:val="000000" w:themeColor="text1"/>
          <w:sz w:val="20"/>
          <w:rPrChange w:id="1119" w:author="Craig Parker" w:date="2024-08-08T08:36:00Z">
            <w:rPr>
              <w:del w:id="1120" w:author="Craig Parker" w:date="2024-08-14T17:01:00Z" w16du:dateUtc="2024-08-14T15:01:00Z"/>
              <w:rFonts w:ascii="Nunito" w:eastAsia="Nunito" w:hAnsi="Nunito" w:cs="Nunito"/>
              <w:b/>
              <w:bCs/>
              <w:color w:val="000000" w:themeColor="text1"/>
            </w:rPr>
          </w:rPrChange>
        </w:rPr>
        <w:pPrChange w:id="1121" w:author="Craig Parker" w:date="2024-08-14T17:01:00Z" w16du:dateUtc="2024-08-14T15:01:00Z">
          <w:pPr>
            <w:pStyle w:val="ListParagraph"/>
            <w:numPr>
              <w:numId w:val="47"/>
            </w:numPr>
            <w:spacing w:before="0" w:after="0"/>
            <w:ind w:left="720" w:hanging="360"/>
          </w:pPr>
        </w:pPrChange>
      </w:pPr>
      <w:del w:id="1122" w:author="Craig Parker" w:date="2024-08-14T17:01:00Z" w16du:dateUtc="2024-08-14T15:01:00Z">
        <w:r w:rsidRPr="002E4822" w:rsidDel="00635B4F">
          <w:rPr>
            <w:rFonts w:ascii="Nunito" w:eastAsia="Nunito" w:hAnsi="Nunito" w:cs="Nunito"/>
            <w:b/>
            <w:bCs/>
            <w:color w:val="000000" w:themeColor="text1"/>
            <w:sz w:val="20"/>
            <w:rPrChange w:id="1123" w:author="Craig Parker" w:date="2024-08-08T08:36:00Z">
              <w:rPr>
                <w:rFonts w:ascii="Nunito" w:eastAsia="Nunito" w:hAnsi="Nunito" w:cs="Nunito"/>
                <w:b/>
                <w:bCs/>
                <w:color w:val="000000" w:themeColor="text1"/>
              </w:rPr>
            </w:rPrChange>
          </w:rPr>
          <w:delText>NIST - National Institute of Standards and Technology</w:delText>
        </w:r>
      </w:del>
    </w:p>
    <w:p w14:paraId="20E53CA9" w14:textId="1934F1AB" w:rsidR="00AB0BF1" w:rsidRPr="002E4822" w:rsidDel="00635B4F" w:rsidRDefault="60C54407">
      <w:pPr>
        <w:pStyle w:val="ListParagraph"/>
        <w:numPr>
          <w:ilvl w:val="0"/>
          <w:numId w:val="47"/>
        </w:numPr>
        <w:spacing w:line="360" w:lineRule="auto"/>
        <w:rPr>
          <w:del w:id="1124" w:author="Craig Parker" w:date="2024-08-14T17:01:00Z" w16du:dateUtc="2024-08-14T15:01:00Z"/>
          <w:rFonts w:ascii="Nunito" w:eastAsia="Nunito" w:hAnsi="Nunito" w:cs="Nunito"/>
          <w:b/>
          <w:bCs/>
          <w:color w:val="000000" w:themeColor="text1"/>
          <w:sz w:val="20"/>
          <w:rPrChange w:id="1125" w:author="Craig Parker" w:date="2024-08-08T08:36:00Z">
            <w:rPr>
              <w:del w:id="1126" w:author="Craig Parker" w:date="2024-08-14T17:01:00Z" w16du:dateUtc="2024-08-14T15:01:00Z"/>
              <w:rFonts w:ascii="Nunito" w:eastAsia="Nunito" w:hAnsi="Nunito" w:cs="Nunito"/>
              <w:b/>
              <w:bCs/>
              <w:color w:val="000000" w:themeColor="text1"/>
            </w:rPr>
          </w:rPrChange>
        </w:rPr>
        <w:pPrChange w:id="1127" w:author="Craig Parker" w:date="2024-08-14T17:01:00Z" w16du:dateUtc="2024-08-14T15:01:00Z">
          <w:pPr>
            <w:pStyle w:val="ListParagraph"/>
            <w:numPr>
              <w:numId w:val="47"/>
            </w:numPr>
            <w:spacing w:before="0" w:after="0"/>
            <w:ind w:left="720" w:hanging="360"/>
          </w:pPr>
        </w:pPrChange>
      </w:pPr>
      <w:del w:id="1128" w:author="Craig Parker" w:date="2024-08-14T17:01:00Z" w16du:dateUtc="2024-08-14T15:01:00Z">
        <w:r w:rsidRPr="002E4822" w:rsidDel="00635B4F">
          <w:rPr>
            <w:rFonts w:ascii="Nunito" w:eastAsia="Nunito" w:hAnsi="Nunito" w:cs="Nunito"/>
            <w:b/>
            <w:bCs/>
            <w:color w:val="000000" w:themeColor="text1"/>
            <w:sz w:val="20"/>
            <w:rPrChange w:id="1129" w:author="Craig Parker" w:date="2024-08-08T08:36:00Z">
              <w:rPr>
                <w:rFonts w:ascii="Nunito" w:eastAsia="Nunito" w:hAnsi="Nunito" w:cs="Nunito"/>
                <w:b/>
                <w:bCs/>
                <w:color w:val="000000" w:themeColor="text1"/>
              </w:rPr>
            </w:rPrChange>
          </w:rPr>
          <w:delText>FIPS - Federal Information Processing Standards</w:delText>
        </w:r>
      </w:del>
    </w:p>
    <w:p w14:paraId="3B0A74C9" w14:textId="7545276A" w:rsidR="00D3339B" w:rsidRPr="002E4822" w:rsidDel="00635B4F" w:rsidRDefault="60C54407">
      <w:pPr>
        <w:pStyle w:val="ListParagraph"/>
        <w:numPr>
          <w:ilvl w:val="0"/>
          <w:numId w:val="47"/>
        </w:numPr>
        <w:spacing w:line="360" w:lineRule="auto"/>
        <w:rPr>
          <w:del w:id="1130" w:author="Craig Parker" w:date="2024-08-14T17:01:00Z" w16du:dateUtc="2024-08-14T15:01:00Z"/>
          <w:rFonts w:ascii="Nunito" w:eastAsia="Nunito" w:hAnsi="Nunito" w:cs="Nunito"/>
          <w:b/>
          <w:bCs/>
          <w:color w:val="000000" w:themeColor="text1"/>
          <w:sz w:val="20"/>
          <w:rPrChange w:id="1131" w:author="Craig Parker" w:date="2024-08-08T08:36:00Z">
            <w:rPr>
              <w:del w:id="1132" w:author="Craig Parker" w:date="2024-08-14T17:01:00Z" w16du:dateUtc="2024-08-14T15:01:00Z"/>
              <w:rFonts w:ascii="Nunito" w:eastAsia="Nunito" w:hAnsi="Nunito" w:cs="Nunito"/>
              <w:b/>
              <w:bCs/>
              <w:color w:val="000000" w:themeColor="text1"/>
            </w:rPr>
          </w:rPrChange>
        </w:rPr>
        <w:pPrChange w:id="1133" w:author="Craig Parker" w:date="2024-08-14T17:01:00Z" w16du:dateUtc="2024-08-14T15:01:00Z">
          <w:pPr>
            <w:pStyle w:val="ListParagraph"/>
            <w:numPr>
              <w:numId w:val="47"/>
            </w:numPr>
            <w:spacing w:before="0" w:after="0"/>
            <w:ind w:left="720" w:hanging="360"/>
          </w:pPr>
        </w:pPrChange>
      </w:pPr>
      <w:del w:id="1134" w:author="Craig Parker" w:date="2024-08-14T17:01:00Z" w16du:dateUtc="2024-08-14T15:01:00Z">
        <w:r w:rsidRPr="002E4822" w:rsidDel="00635B4F">
          <w:rPr>
            <w:rFonts w:ascii="Nunito" w:eastAsia="Nunito" w:hAnsi="Nunito" w:cs="Nunito"/>
            <w:b/>
            <w:bCs/>
            <w:color w:val="000000" w:themeColor="text1"/>
            <w:sz w:val="20"/>
            <w:rPrChange w:id="1135" w:author="Craig Parker" w:date="2024-08-08T08:36:00Z">
              <w:rPr>
                <w:rFonts w:ascii="Nunito" w:eastAsia="Nunito" w:hAnsi="Nunito" w:cs="Nunito"/>
                <w:b/>
                <w:bCs/>
                <w:color w:val="000000" w:themeColor="text1"/>
              </w:rPr>
            </w:rPrChange>
          </w:rPr>
          <w:delText xml:space="preserve">HSS - US </w:delText>
        </w:r>
        <w:commentRangeStart w:id="1136"/>
        <w:r w:rsidRPr="002E4822" w:rsidDel="00635B4F">
          <w:rPr>
            <w:rFonts w:ascii="Nunito" w:eastAsia="Nunito" w:hAnsi="Nunito" w:cs="Nunito"/>
            <w:b/>
            <w:bCs/>
            <w:color w:val="000000" w:themeColor="text1"/>
            <w:sz w:val="20"/>
            <w:rPrChange w:id="1137" w:author="Craig Parker" w:date="2024-08-08T08:36:00Z">
              <w:rPr>
                <w:rFonts w:ascii="Nunito" w:eastAsia="Nunito" w:hAnsi="Nunito" w:cs="Nunito"/>
                <w:b/>
                <w:bCs/>
                <w:color w:val="000000" w:themeColor="text1"/>
              </w:rPr>
            </w:rPrChange>
          </w:rPr>
          <w:delText>Department</w:delText>
        </w:r>
        <w:commentRangeEnd w:id="1136"/>
        <w:r w:rsidR="00E5173C" w:rsidDel="00635B4F">
          <w:rPr>
            <w:rStyle w:val="CommentReference"/>
          </w:rPr>
          <w:commentReference w:id="1136"/>
        </w:r>
        <w:r w:rsidRPr="002E4822" w:rsidDel="00635B4F">
          <w:rPr>
            <w:rFonts w:ascii="Nunito" w:eastAsia="Nunito" w:hAnsi="Nunito" w:cs="Nunito"/>
            <w:b/>
            <w:bCs/>
            <w:color w:val="000000" w:themeColor="text1"/>
            <w:sz w:val="20"/>
            <w:rPrChange w:id="1138" w:author="Craig Parker" w:date="2024-08-08T08:36:00Z">
              <w:rPr>
                <w:rFonts w:ascii="Nunito" w:eastAsia="Nunito" w:hAnsi="Nunito" w:cs="Nunito"/>
                <w:b/>
                <w:bCs/>
                <w:color w:val="000000" w:themeColor="text1"/>
              </w:rPr>
            </w:rPrChange>
          </w:rPr>
          <w:delText xml:space="preserve"> of Human and Health Services</w:delText>
        </w:r>
      </w:del>
    </w:p>
    <w:p w14:paraId="602D74AD" w14:textId="785CF008" w:rsidR="00D3339B" w:rsidRPr="002E4822" w:rsidDel="00635B4F" w:rsidRDefault="60C54407">
      <w:pPr>
        <w:pStyle w:val="ListParagraph"/>
        <w:numPr>
          <w:ilvl w:val="0"/>
          <w:numId w:val="47"/>
        </w:numPr>
        <w:spacing w:line="360" w:lineRule="auto"/>
        <w:rPr>
          <w:del w:id="1139" w:author="Craig Parker" w:date="2024-08-14T17:01:00Z" w16du:dateUtc="2024-08-14T15:01:00Z"/>
          <w:rFonts w:ascii="Nunito" w:eastAsia="Nunito" w:hAnsi="Nunito" w:cs="Nunito"/>
          <w:b/>
          <w:bCs/>
          <w:color w:val="000000" w:themeColor="text1"/>
          <w:sz w:val="20"/>
          <w:rPrChange w:id="1140" w:author="Craig Parker" w:date="2024-08-08T08:36:00Z">
            <w:rPr>
              <w:del w:id="1141" w:author="Craig Parker" w:date="2024-08-14T17:01:00Z" w16du:dateUtc="2024-08-14T15:01:00Z"/>
              <w:rFonts w:ascii="Nunito" w:eastAsia="Nunito" w:hAnsi="Nunito" w:cs="Nunito"/>
              <w:b/>
              <w:bCs/>
              <w:color w:val="000000" w:themeColor="text1"/>
            </w:rPr>
          </w:rPrChange>
        </w:rPr>
        <w:pPrChange w:id="1142" w:author="Craig Parker" w:date="2024-08-14T17:01:00Z" w16du:dateUtc="2024-08-14T15:01:00Z">
          <w:pPr>
            <w:pStyle w:val="ListParagraph"/>
            <w:numPr>
              <w:numId w:val="47"/>
            </w:numPr>
            <w:spacing w:before="0" w:after="0"/>
            <w:ind w:left="720" w:hanging="360"/>
          </w:pPr>
        </w:pPrChange>
      </w:pPr>
      <w:del w:id="1143" w:author="Craig Parker" w:date="2024-08-14T17:01:00Z" w16du:dateUtc="2024-08-14T15:01:00Z">
        <w:r w:rsidRPr="002E4822" w:rsidDel="00635B4F">
          <w:rPr>
            <w:rFonts w:ascii="Nunito" w:eastAsia="Nunito" w:hAnsi="Nunito" w:cs="Nunito"/>
            <w:b/>
            <w:bCs/>
            <w:color w:val="000000" w:themeColor="text1"/>
            <w:sz w:val="20"/>
            <w:lang w:val="en-ZA"/>
            <w:rPrChange w:id="1144" w:author="Craig Parker" w:date="2024-08-08T08:36:00Z">
              <w:rPr>
                <w:rFonts w:ascii="Nunito" w:eastAsia="Nunito" w:hAnsi="Nunito" w:cs="Nunito"/>
                <w:b/>
                <w:bCs/>
                <w:color w:val="000000" w:themeColor="text1"/>
                <w:lang w:val="en-ZA"/>
              </w:rPr>
            </w:rPrChange>
          </w:rPr>
          <w:delText>CSAG- Climate System Analysis Group</w:delText>
        </w:r>
      </w:del>
    </w:p>
    <w:p w14:paraId="6CCF4260" w14:textId="5B5C8BAC" w:rsidR="00D3339B" w:rsidRPr="002E4822" w:rsidDel="00635B4F" w:rsidRDefault="3DE9DB2F">
      <w:pPr>
        <w:pStyle w:val="ListParagraph"/>
        <w:numPr>
          <w:ilvl w:val="0"/>
          <w:numId w:val="47"/>
        </w:numPr>
        <w:spacing w:line="360" w:lineRule="auto"/>
        <w:rPr>
          <w:del w:id="1145" w:author="Craig Parker" w:date="2024-08-14T17:01:00Z" w16du:dateUtc="2024-08-14T15:01:00Z"/>
          <w:rFonts w:ascii="Nunito" w:eastAsia="Nunito" w:hAnsi="Nunito" w:cs="Nunito"/>
          <w:b/>
          <w:bCs/>
          <w:color w:val="000000" w:themeColor="text1"/>
          <w:sz w:val="20"/>
          <w:rPrChange w:id="1146" w:author="Craig Parker" w:date="2024-08-08T08:36:00Z">
            <w:rPr>
              <w:del w:id="1147" w:author="Craig Parker" w:date="2024-08-14T17:01:00Z" w16du:dateUtc="2024-08-14T15:01:00Z"/>
              <w:rFonts w:ascii="Nunito" w:eastAsia="Nunito" w:hAnsi="Nunito" w:cs="Nunito"/>
              <w:b/>
              <w:bCs/>
              <w:color w:val="000000" w:themeColor="text1"/>
            </w:rPr>
          </w:rPrChange>
        </w:rPr>
        <w:pPrChange w:id="1148" w:author="Craig Parker" w:date="2024-08-14T17:01:00Z" w16du:dateUtc="2024-08-14T15:01:00Z">
          <w:pPr>
            <w:pStyle w:val="ListParagraph"/>
            <w:numPr>
              <w:numId w:val="47"/>
            </w:numPr>
            <w:spacing w:before="0" w:after="0"/>
            <w:ind w:left="720" w:hanging="360"/>
          </w:pPr>
        </w:pPrChange>
      </w:pPr>
      <w:del w:id="1149" w:author="Craig Parker" w:date="2024-08-14T17:01:00Z" w16du:dateUtc="2024-08-14T15:01:00Z">
        <w:r w:rsidRPr="3DE9DB2F" w:rsidDel="00635B4F">
          <w:rPr>
            <w:rFonts w:ascii="Nunito" w:eastAsia="Nunito" w:hAnsi="Nunito" w:cs="Nunito"/>
            <w:b/>
            <w:bCs/>
            <w:color w:val="000000" w:themeColor="text1"/>
            <w:sz w:val="20"/>
            <w:lang w:val="en-ZA"/>
            <w:rPrChange w:id="1150" w:author="Craig Parker" w:date="2024-08-08T08:36:00Z">
              <w:rPr>
                <w:rFonts w:ascii="Nunito" w:eastAsia="Nunito" w:hAnsi="Nunito" w:cs="Nunito"/>
                <w:b/>
                <w:bCs/>
                <w:color w:val="000000" w:themeColor="text1"/>
                <w:lang w:val="en-ZA"/>
              </w:rPr>
            </w:rPrChange>
          </w:rPr>
          <w:delText>UCT- University of Cape Town</w:delText>
        </w:r>
      </w:del>
    </w:p>
    <w:p w14:paraId="302FA958" w14:textId="24D19DAC" w:rsidR="00B02689" w:rsidRPr="000059DF" w:rsidDel="00614D36" w:rsidRDefault="60C54407">
      <w:pPr>
        <w:pStyle w:val="ListParagraph"/>
        <w:numPr>
          <w:ilvl w:val="0"/>
          <w:numId w:val="47"/>
        </w:numPr>
        <w:spacing w:line="360" w:lineRule="auto"/>
        <w:rPr>
          <w:ins w:id="1151" w:author="Matthew Chersich" w:date="2024-08-13T20:41:00Z"/>
          <w:del w:id="1152" w:author="Craig Parker" w:date="2024-08-14T17:18:00Z" w16du:dateUtc="2024-08-14T15:18:00Z"/>
          <w:rFonts w:ascii="Nunito" w:eastAsia="Nunito" w:hAnsi="Nunito" w:cs="Nunito"/>
          <w:color w:val="000000" w:themeColor="text1"/>
          <w:sz w:val="20"/>
        </w:rPr>
        <w:pPrChange w:id="1153" w:author="Craig Parker" w:date="2024-08-14T17:18:00Z" w16du:dateUtc="2024-08-14T15:18:00Z">
          <w:pPr>
            <w:pStyle w:val="ListParagraph"/>
            <w:numPr>
              <w:numId w:val="14"/>
            </w:numPr>
            <w:spacing w:before="0" w:after="0"/>
            <w:ind w:left="720" w:hanging="360"/>
          </w:pPr>
        </w:pPrChange>
      </w:pPr>
      <w:del w:id="1154" w:author="Craig Parker" w:date="2024-08-14T17:01:00Z" w16du:dateUtc="2024-08-14T15:01:00Z">
        <w:r w:rsidRPr="002E4822" w:rsidDel="00635B4F">
          <w:rPr>
            <w:rFonts w:ascii="Nunito" w:eastAsia="Nunito" w:hAnsi="Nunito" w:cs="Nunito"/>
            <w:b/>
            <w:bCs/>
            <w:color w:val="000000" w:themeColor="text1"/>
            <w:sz w:val="20"/>
            <w:lang w:val="en-ZA"/>
            <w:rPrChange w:id="1155" w:author="Craig Parker" w:date="2024-08-08T08:36:00Z">
              <w:rPr>
                <w:rFonts w:ascii="Nunito" w:eastAsia="Nunito" w:hAnsi="Nunito" w:cs="Nunito"/>
                <w:b/>
                <w:bCs/>
                <w:color w:val="000000" w:themeColor="text1"/>
                <w:lang w:val="en-ZA"/>
              </w:rPr>
            </w:rPrChange>
          </w:rPr>
          <w:delText>HPC- High-Performance Computing</w:delText>
        </w:r>
      </w:del>
      <w:commentRangeStart w:id="1156"/>
      <w:commentRangeEnd w:id="1156"/>
      <w:del w:id="1157" w:author="Craig Parker" w:date="2024-08-14T17:18:00Z" w16du:dateUtc="2024-08-14T15:18:00Z">
        <w:r w:rsidR="00E5173C" w:rsidDel="00614D36">
          <w:rPr>
            <w:rStyle w:val="CommentReference"/>
          </w:rPr>
          <w:commentReference w:id="1156"/>
        </w:r>
        <w:r w:rsidRPr="002E4822" w:rsidDel="00614D36">
          <w:rPr>
            <w:rFonts w:ascii="Nunito" w:eastAsia="Nunito" w:hAnsi="Nunito" w:cs="Nunito"/>
            <w:color w:val="000000" w:themeColor="text1"/>
            <w:sz w:val="20"/>
            <w:rPrChange w:id="1158" w:author="Craig Parker" w:date="2024-08-08T08:36:00Z">
              <w:rPr>
                <w:rFonts w:ascii="Nunito" w:eastAsia="Nunito" w:hAnsi="Nunito" w:cs="Nunito"/>
                <w:color w:val="000000" w:themeColor="text1"/>
              </w:rPr>
            </w:rPrChange>
          </w:rPr>
          <w:delText>data science and research's ethical, legal, and social aspects</w:delText>
        </w:r>
      </w:del>
      <w:ins w:id="1159" w:author="Matthew Chersich" w:date="2024-08-13T20:41:00Z">
        <w:del w:id="1160" w:author="Craig Parker" w:date="2024-08-14T17:18:00Z" w16du:dateUtc="2024-08-14T15:18:00Z">
          <w:r w:rsidR="00B02689" w:rsidRPr="000059DF" w:rsidDel="00614D36">
            <w:rPr>
              <w:rFonts w:ascii="Nunito" w:eastAsia="Nunito" w:hAnsi="Nunito" w:cs="Nunito"/>
              <w:b/>
              <w:bCs/>
              <w:color w:val="000000" w:themeColor="text1"/>
              <w:sz w:val="20"/>
            </w:rPr>
            <w:delText>Research Hubs</w:delText>
          </w:r>
          <w:r w:rsidR="00B02689" w:rsidRPr="000059DF" w:rsidDel="00614D36">
            <w:rPr>
              <w:rFonts w:ascii="Nunito" w:eastAsia="Nunito" w:hAnsi="Nunito" w:cs="Nunito"/>
              <w:color w:val="000000" w:themeColor="text1"/>
              <w:sz w:val="20"/>
            </w:rPr>
            <w:delText xml:space="preserve">: </w:delText>
          </w:r>
          <w:r w:rsidR="00B02689" w:rsidDel="00614D36">
            <w:rPr>
              <w:rFonts w:ascii="Nunito" w:eastAsia="Nunito" w:hAnsi="Nunito" w:cs="Nunito"/>
              <w:color w:val="000000" w:themeColor="text1"/>
              <w:sz w:val="20"/>
            </w:rPr>
            <w:delText>S</w:delText>
          </w:r>
          <w:r w:rsidR="00B02689" w:rsidRPr="000059DF" w:rsidDel="00614D36">
            <w:rPr>
              <w:rFonts w:ascii="Nunito" w:eastAsia="Nunito" w:hAnsi="Nunito" w:cs="Nunito"/>
              <w:color w:val="000000" w:themeColor="text1"/>
              <w:sz w:val="20"/>
            </w:rPr>
            <w:delText xml:space="preserve">even NIH DS-I Africa </w:delText>
          </w:r>
          <w:r w:rsidR="00B02689" w:rsidDel="00614D36">
            <w:rPr>
              <w:rFonts w:ascii="Nunito" w:eastAsia="Nunito" w:hAnsi="Nunito" w:cs="Nunito"/>
              <w:color w:val="000000" w:themeColor="text1"/>
              <w:sz w:val="20"/>
            </w:rPr>
            <w:delText xml:space="preserve">U54 grants that are called </w:delText>
          </w:r>
          <w:r w:rsidR="00B02689" w:rsidRPr="000059DF" w:rsidDel="00614D36">
            <w:rPr>
              <w:rFonts w:ascii="Nunito" w:eastAsia="Nunito" w:hAnsi="Nunito" w:cs="Nunito"/>
              <w:color w:val="000000" w:themeColor="text1"/>
              <w:sz w:val="20"/>
            </w:rPr>
            <w:delText xml:space="preserve">Research </w:delText>
          </w:r>
          <w:r w:rsidR="00B02689" w:rsidDel="00614D36">
            <w:rPr>
              <w:rFonts w:ascii="Nunito" w:eastAsia="Nunito" w:hAnsi="Nunito" w:cs="Nunito"/>
              <w:color w:val="000000" w:themeColor="text1"/>
              <w:sz w:val="20"/>
            </w:rPr>
            <w:delText>H</w:delText>
          </w:r>
          <w:r w:rsidR="00B02689" w:rsidRPr="000059DF" w:rsidDel="00614D36">
            <w:rPr>
              <w:rFonts w:ascii="Nunito" w:eastAsia="Nunito" w:hAnsi="Nunito" w:cs="Nunito"/>
              <w:color w:val="000000" w:themeColor="text1"/>
              <w:sz w:val="20"/>
            </w:rPr>
            <w:delText xml:space="preserve">ubs </w:delText>
          </w:r>
          <w:r w:rsidR="00B02689" w:rsidDel="00614D36">
            <w:rPr>
              <w:rFonts w:ascii="Nunito" w:eastAsia="Nunito" w:hAnsi="Nunito" w:cs="Nunito"/>
              <w:color w:val="000000" w:themeColor="text1"/>
              <w:sz w:val="20"/>
            </w:rPr>
            <w:delText>and who</w:delText>
          </w:r>
          <w:r w:rsidR="00B02689" w:rsidRPr="000059DF" w:rsidDel="00614D36">
            <w:rPr>
              <w:rFonts w:ascii="Nunito" w:eastAsia="Nunito" w:hAnsi="Nunito" w:cs="Nunito"/>
              <w:color w:val="000000" w:themeColor="text1"/>
              <w:sz w:val="20"/>
            </w:rPr>
            <w:delText xml:space="preserve"> contribute to and utilize shared data resources.</w:delText>
          </w:r>
        </w:del>
      </w:ins>
    </w:p>
    <w:p w14:paraId="7929E750" w14:textId="1767D46B" w:rsidR="52A8C99F" w:rsidRPr="002E4822" w:rsidDel="00614D36" w:rsidRDefault="00C53C5B">
      <w:pPr>
        <w:pStyle w:val="ListParagraph"/>
        <w:numPr>
          <w:ilvl w:val="0"/>
          <w:numId w:val="47"/>
        </w:numPr>
        <w:spacing w:line="360" w:lineRule="auto"/>
        <w:rPr>
          <w:del w:id="1161" w:author="Craig Parker" w:date="2024-08-14T17:18:00Z" w16du:dateUtc="2024-08-14T15:18:00Z"/>
          <w:rFonts w:ascii="Nunito" w:eastAsia="Nunito" w:hAnsi="Nunito" w:cs="Nunito"/>
          <w:color w:val="000000" w:themeColor="text1"/>
          <w:sz w:val="20"/>
          <w:rPrChange w:id="1162" w:author="Craig Parker" w:date="2024-08-08T08:36:00Z">
            <w:rPr>
              <w:del w:id="1163" w:author="Craig Parker" w:date="2024-08-14T17:18:00Z" w16du:dateUtc="2024-08-14T15:18:00Z"/>
              <w:rFonts w:ascii="Nunito" w:eastAsia="Nunito" w:hAnsi="Nunito" w:cs="Nunito"/>
              <w:color w:val="000000" w:themeColor="text1"/>
            </w:rPr>
          </w:rPrChange>
        </w:rPr>
        <w:pPrChange w:id="1164" w:author="Craig Parker" w:date="2024-08-14T17:18:00Z" w16du:dateUtc="2024-08-14T15:18:00Z">
          <w:pPr>
            <w:pStyle w:val="ListParagraph"/>
            <w:numPr>
              <w:numId w:val="14"/>
            </w:numPr>
            <w:spacing w:before="0" w:after="0"/>
            <w:ind w:left="720" w:hanging="360"/>
          </w:pPr>
        </w:pPrChange>
      </w:pPr>
      <w:ins w:id="1165" w:author="Matthew Chersich" w:date="2024-08-13T21:20:00Z">
        <w:del w:id="1166" w:author="Craig Parker" w:date="2024-08-14T17:18:00Z" w16du:dateUtc="2024-08-14T15:18:00Z">
          <w:r w:rsidDel="00614D36">
            <w:rPr>
              <w:rFonts w:ascii="Nunito" w:eastAsia="Nunito" w:hAnsi="Nunito" w:cs="Nunito"/>
              <w:color w:val="000000" w:themeColor="text1"/>
              <w:sz w:val="20"/>
            </w:rPr>
            <w:lastRenderedPageBreak/>
            <w:delText>project</w:delText>
          </w:r>
        </w:del>
      </w:ins>
    </w:p>
    <w:p w14:paraId="0CEB4DCF" w14:textId="344BCC01" w:rsidR="52A8C99F" w:rsidRPr="002E4822" w:rsidDel="00614D36" w:rsidRDefault="60C54407">
      <w:pPr>
        <w:pStyle w:val="ListParagraph"/>
        <w:numPr>
          <w:ilvl w:val="0"/>
          <w:numId w:val="47"/>
        </w:numPr>
        <w:spacing w:line="360" w:lineRule="auto"/>
        <w:rPr>
          <w:del w:id="1167" w:author="Craig Parker" w:date="2024-08-14T17:18:00Z" w16du:dateUtc="2024-08-14T15:18:00Z"/>
          <w:rFonts w:ascii="Nunito" w:eastAsia="Nunito" w:hAnsi="Nunito" w:cs="Nunito"/>
          <w:color w:val="000000" w:themeColor="text1"/>
          <w:sz w:val="20"/>
          <w:rPrChange w:id="1168" w:author="Craig Parker" w:date="2024-08-08T08:36:00Z">
            <w:rPr>
              <w:del w:id="1169" w:author="Craig Parker" w:date="2024-08-14T17:18:00Z" w16du:dateUtc="2024-08-14T15:18:00Z"/>
              <w:rFonts w:ascii="Nunito" w:eastAsia="Nunito" w:hAnsi="Nunito" w:cs="Nunito"/>
              <w:color w:val="000000" w:themeColor="text1"/>
            </w:rPr>
          </w:rPrChange>
        </w:rPr>
        <w:pPrChange w:id="1170" w:author="Craig Parker" w:date="2024-08-14T17:18:00Z" w16du:dateUtc="2024-08-14T15:18:00Z">
          <w:pPr>
            <w:pStyle w:val="ListParagraph"/>
            <w:numPr>
              <w:numId w:val="14"/>
            </w:numPr>
            <w:spacing w:before="0" w:after="0"/>
            <w:ind w:left="720" w:hanging="360"/>
          </w:pPr>
        </w:pPrChange>
      </w:pPr>
      <w:del w:id="1171" w:author="Craig Parker" w:date="2024-08-14T17:18:00Z" w16du:dateUtc="2024-08-14T15:18:00Z">
        <w:r w:rsidRPr="002E4822" w:rsidDel="00614D36">
          <w:rPr>
            <w:rFonts w:ascii="Nunito" w:eastAsia="Nunito" w:hAnsi="Nunito" w:cs="Nunito"/>
            <w:b/>
            <w:bCs/>
            <w:color w:val="000000" w:themeColor="text1"/>
            <w:sz w:val="20"/>
            <w:rPrChange w:id="1172" w:author="Craig Parker" w:date="2024-08-08T08:36:00Z">
              <w:rPr>
                <w:rFonts w:ascii="Nunito" w:eastAsia="Nunito" w:hAnsi="Nunito" w:cs="Nunito"/>
                <w:b/>
                <w:bCs/>
                <w:color w:val="000000" w:themeColor="text1"/>
              </w:rPr>
            </w:rPrChange>
          </w:rPr>
          <w:delText>CSAG GitLab</w:delText>
        </w:r>
        <w:r w:rsidRPr="002E4822" w:rsidDel="00614D36">
          <w:rPr>
            <w:rFonts w:ascii="Nunito" w:eastAsia="Nunito" w:hAnsi="Nunito" w:cs="Nunito"/>
            <w:color w:val="000000" w:themeColor="text1"/>
            <w:sz w:val="20"/>
            <w:rPrChange w:id="1173" w:author="Craig Parker" w:date="2024-08-08T08:36:00Z">
              <w:rPr>
                <w:rFonts w:ascii="Nunito" w:eastAsia="Nunito" w:hAnsi="Nunito" w:cs="Nunito"/>
                <w:color w:val="000000" w:themeColor="text1"/>
              </w:rPr>
            </w:rPrChange>
          </w:rPr>
          <w:delText>: The version control and collaboration platform used by the Climate System Analysis Group (CSAG) at the University of Cape Town (UCT) for managing the HE²AT Center's data processes, documenting Data Reference Syntax (DRS), and storing data management code. It ensures transparent, version-controlled data handling accessible to authorized team members.</w:delText>
        </w:r>
      </w:del>
      <w:ins w:id="1174" w:author="Matthew Chersich" w:date="2024-08-13T21:09:00Z">
        <w:del w:id="1175" w:author="Craig Parker" w:date="2024-08-14T17:18:00Z" w16du:dateUtc="2024-08-14T15:18:00Z">
          <w:r w:rsidR="00977ACD" w:rsidDel="00614D36">
            <w:rPr>
              <w:rFonts w:ascii="Nunito" w:eastAsia="Nunito" w:hAnsi="Nunito" w:cs="Nunito"/>
              <w:color w:val="000000" w:themeColor="text1"/>
              <w:sz w:val="20"/>
            </w:rPr>
            <w:delText xml:space="preserve">and </w:delText>
          </w:r>
        </w:del>
      </w:ins>
      <w:del w:id="1176" w:author="Craig Parker" w:date="2024-08-14T17:18:00Z" w16du:dateUtc="2024-08-14T15:18:00Z">
        <w:r w:rsidRPr="002E4822" w:rsidDel="00614D36">
          <w:rPr>
            <w:rFonts w:ascii="Nunito" w:eastAsia="Nunito" w:hAnsi="Nunito" w:cs="Nunito"/>
            <w:color w:val="000000" w:themeColor="text1"/>
            <w:sz w:val="20"/>
            <w:rPrChange w:id="1177" w:author="Craig Parker" w:date="2024-08-08T08:36:00Z">
              <w:rPr>
                <w:rFonts w:ascii="Nunito" w:eastAsia="Nunito" w:hAnsi="Nunito" w:cs="Nunito"/>
                <w:color w:val="000000" w:themeColor="text1"/>
              </w:rPr>
            </w:rPrChange>
          </w:rPr>
          <w:delText>These data areharmonisation</w:delText>
        </w:r>
      </w:del>
      <w:ins w:id="1178" w:author="Matthew Chersich" w:date="2024-08-13T21:10:00Z">
        <w:del w:id="1179" w:author="Craig Parker" w:date="2024-08-14T17:18:00Z" w16du:dateUtc="2024-08-14T15:18:00Z">
          <w:r w:rsidR="00977ACD" w:rsidDel="00614D36">
            <w:rPr>
              <w:rFonts w:ascii="Nunito" w:eastAsia="Nunito" w:hAnsi="Nunito" w:cs="Nunito"/>
              <w:color w:val="000000" w:themeColor="text1"/>
              <w:sz w:val="20"/>
            </w:rPr>
            <w:delText>approved by the Data Access CommitteeData a</w:delText>
          </w:r>
        </w:del>
      </w:ins>
      <w:del w:id="1180" w:author="Craig Parker" w:date="2024-08-14T17:18:00Z" w16du:dateUtc="2024-08-14T15:18:00Z">
        <w:r w:rsidRPr="002E4822" w:rsidDel="00614D36">
          <w:rPr>
            <w:rFonts w:ascii="Nunito" w:eastAsia="Nunito" w:hAnsi="Nunito" w:cs="Nunito"/>
            <w:color w:val="000000" w:themeColor="text1"/>
            <w:sz w:val="20"/>
            <w:rPrChange w:id="1181" w:author="Craig Parker" w:date="2024-08-08T08:36:00Z">
              <w:rPr>
                <w:rFonts w:ascii="Nunito" w:eastAsia="Nunito" w:hAnsi="Nunito" w:cs="Nunito"/>
                <w:color w:val="000000" w:themeColor="text1"/>
              </w:rPr>
            </w:rPrChange>
          </w:rPr>
          <w:delText>analysingcan download datasets to their local computing environments directlyanalyse</w:delText>
        </w:r>
      </w:del>
    </w:p>
    <w:p w14:paraId="14DED47D" w14:textId="0101A987" w:rsidR="00AB0BF1" w:rsidRPr="002E4822" w:rsidDel="00614D36" w:rsidRDefault="60C54407">
      <w:pPr>
        <w:pStyle w:val="ListParagraph"/>
        <w:numPr>
          <w:ilvl w:val="0"/>
          <w:numId w:val="47"/>
        </w:numPr>
        <w:spacing w:line="360" w:lineRule="auto"/>
        <w:rPr>
          <w:del w:id="1182" w:author="Craig Parker" w:date="2024-08-14T17:18:00Z" w16du:dateUtc="2024-08-14T15:18:00Z"/>
          <w:rFonts w:ascii="Nunito" w:eastAsia="Nunito" w:hAnsi="Nunito" w:cs="Nunito"/>
          <w:b/>
          <w:bCs/>
          <w:color w:val="000000" w:themeColor="text1"/>
          <w:sz w:val="20"/>
          <w:rPrChange w:id="1183" w:author="Craig Parker" w:date="2024-08-08T08:36:00Z">
            <w:rPr>
              <w:del w:id="1184" w:author="Craig Parker" w:date="2024-08-14T17:18:00Z" w16du:dateUtc="2024-08-14T15:18:00Z"/>
              <w:rFonts w:ascii="Nunito" w:eastAsia="Nunito" w:hAnsi="Nunito" w:cs="Nunito"/>
              <w:b/>
              <w:bCs/>
              <w:color w:val="000000" w:themeColor="text1"/>
            </w:rPr>
          </w:rPrChange>
        </w:rPr>
        <w:pPrChange w:id="1185" w:author="Craig Parker" w:date="2024-08-14T17:18:00Z" w16du:dateUtc="2024-08-14T15:18:00Z">
          <w:pPr>
            <w:pStyle w:val="ListParagraph"/>
            <w:numPr>
              <w:numId w:val="14"/>
            </w:numPr>
            <w:spacing w:before="0" w:after="0"/>
            <w:ind w:left="720" w:hanging="360"/>
          </w:pPr>
        </w:pPrChange>
      </w:pPr>
      <w:del w:id="1186" w:author="Craig Parker" w:date="2024-08-14T17:18:00Z" w16du:dateUtc="2024-08-14T15:18:00Z">
        <w:r w:rsidRPr="002E4822" w:rsidDel="00614D36">
          <w:rPr>
            <w:rFonts w:ascii="Nunito" w:eastAsia="Nunito" w:hAnsi="Nunito" w:cs="Nunito"/>
            <w:b/>
            <w:bCs/>
            <w:color w:val="000000" w:themeColor="text1"/>
            <w:sz w:val="20"/>
            <w:rPrChange w:id="1187" w:author="Craig Parker" w:date="2024-08-08T08:36:00Z">
              <w:rPr>
                <w:rFonts w:ascii="Nunito" w:eastAsia="Nunito" w:hAnsi="Nunito" w:cs="Nunito"/>
                <w:b/>
                <w:bCs/>
                <w:color w:val="000000" w:themeColor="text1"/>
              </w:rPr>
            </w:rPrChange>
          </w:rPr>
          <w:delText xml:space="preserve">Shuttle Radar Topography Mission (SRTM): </w:delText>
        </w:r>
        <w:r w:rsidRPr="002E4822" w:rsidDel="00614D36">
          <w:rPr>
            <w:rFonts w:ascii="Nunito" w:eastAsia="Nunito" w:hAnsi="Nunito" w:cs="Nunito"/>
            <w:color w:val="000000" w:themeColor="text1"/>
            <w:sz w:val="20"/>
            <w:rPrChange w:id="1188" w:author="Craig Parker" w:date="2024-08-08T08:36:00Z">
              <w:rPr>
                <w:rFonts w:ascii="Nunito" w:eastAsia="Nunito" w:hAnsi="Nunito" w:cs="Nunito"/>
                <w:color w:val="000000" w:themeColor="text1"/>
              </w:rPr>
            </w:rPrChange>
          </w:rPr>
          <w:delText>A mission that obtained elevation data for most of the Earth using radar interferometry.</w:delText>
        </w:r>
      </w:del>
    </w:p>
    <w:p w14:paraId="438A89D0" w14:textId="5FEDB2DC" w:rsidR="00AB0BF1" w:rsidRPr="002E4822" w:rsidDel="00614D36" w:rsidRDefault="60C54407">
      <w:pPr>
        <w:pStyle w:val="ListParagraph"/>
        <w:numPr>
          <w:ilvl w:val="0"/>
          <w:numId w:val="47"/>
        </w:numPr>
        <w:spacing w:line="360" w:lineRule="auto"/>
        <w:rPr>
          <w:del w:id="1189" w:author="Craig Parker" w:date="2024-08-14T17:18:00Z" w16du:dateUtc="2024-08-14T15:18:00Z"/>
          <w:rFonts w:ascii="Nunito" w:eastAsia="Nunito" w:hAnsi="Nunito" w:cs="Nunito"/>
          <w:b/>
          <w:bCs/>
          <w:color w:val="000000" w:themeColor="text1"/>
          <w:sz w:val="20"/>
          <w:rPrChange w:id="1190" w:author="Craig Parker" w:date="2024-08-08T08:36:00Z">
            <w:rPr>
              <w:del w:id="1191" w:author="Craig Parker" w:date="2024-08-14T17:18:00Z" w16du:dateUtc="2024-08-14T15:18:00Z"/>
              <w:rFonts w:ascii="Nunito" w:eastAsia="Nunito" w:hAnsi="Nunito" w:cs="Nunito"/>
              <w:b/>
              <w:bCs/>
              <w:color w:val="000000" w:themeColor="text1"/>
            </w:rPr>
          </w:rPrChange>
        </w:rPr>
        <w:pPrChange w:id="1192" w:author="Craig Parker" w:date="2024-08-14T17:18:00Z" w16du:dateUtc="2024-08-14T15:18:00Z">
          <w:pPr>
            <w:pStyle w:val="ListParagraph"/>
            <w:numPr>
              <w:numId w:val="14"/>
            </w:numPr>
            <w:spacing w:before="0" w:after="0"/>
            <w:ind w:left="720" w:hanging="360"/>
          </w:pPr>
        </w:pPrChange>
      </w:pPr>
      <w:del w:id="1193" w:author="Craig Parker" w:date="2024-08-14T17:18:00Z" w16du:dateUtc="2024-08-14T15:18:00Z">
        <w:r w:rsidRPr="002E4822" w:rsidDel="00614D36">
          <w:rPr>
            <w:rFonts w:ascii="Nunito" w:eastAsia="Nunito" w:hAnsi="Nunito" w:cs="Nunito"/>
            <w:b/>
            <w:bCs/>
            <w:color w:val="000000" w:themeColor="text1"/>
            <w:sz w:val="20"/>
            <w:rPrChange w:id="1194" w:author="Craig Parker" w:date="2024-08-08T08:36:00Z">
              <w:rPr>
                <w:rFonts w:ascii="Nunito" w:eastAsia="Nunito" w:hAnsi="Nunito" w:cs="Nunito"/>
                <w:b/>
                <w:bCs/>
                <w:color w:val="000000" w:themeColor="text1"/>
              </w:rPr>
            </w:rPrChange>
          </w:rPr>
          <w:delText xml:space="preserve">Normalized Difference Vegetation Index (NDVI): </w:delText>
        </w:r>
        <w:r w:rsidRPr="002E4822" w:rsidDel="00614D36">
          <w:rPr>
            <w:rFonts w:ascii="Nunito" w:eastAsia="Nunito" w:hAnsi="Nunito" w:cs="Nunito"/>
            <w:color w:val="000000" w:themeColor="text1"/>
            <w:sz w:val="20"/>
            <w:rPrChange w:id="1195" w:author="Craig Parker" w:date="2024-08-08T08:36:00Z">
              <w:rPr>
                <w:rFonts w:ascii="Nunito" w:eastAsia="Nunito" w:hAnsi="Nunito" w:cs="Nunito"/>
                <w:color w:val="000000" w:themeColor="text1"/>
              </w:rPr>
            </w:rPrChange>
          </w:rPr>
          <w:delText>An index of plant "greenness" or photosynthetic activity.</w:delText>
        </w:r>
      </w:del>
    </w:p>
    <w:p w14:paraId="500899A1" w14:textId="0B0FFF1C" w:rsidR="00AB0BF1" w:rsidRPr="002E4822" w:rsidDel="00614D36" w:rsidRDefault="3DE9DB2F">
      <w:pPr>
        <w:pStyle w:val="ListParagraph"/>
        <w:numPr>
          <w:ilvl w:val="0"/>
          <w:numId w:val="47"/>
        </w:numPr>
        <w:spacing w:line="360" w:lineRule="auto"/>
        <w:rPr>
          <w:del w:id="1196" w:author="Craig Parker" w:date="2024-08-14T17:18:00Z" w16du:dateUtc="2024-08-14T15:18:00Z"/>
          <w:rFonts w:ascii="Nunito" w:eastAsia="Nunito" w:hAnsi="Nunito" w:cs="Nunito"/>
          <w:color w:val="000000" w:themeColor="text1"/>
          <w:szCs w:val="18"/>
          <w:highlight w:val="yellow"/>
        </w:rPr>
        <w:pPrChange w:id="1197" w:author="Craig Parker" w:date="2024-08-14T17:18:00Z" w16du:dateUtc="2024-08-14T15:18:00Z">
          <w:pPr>
            <w:pStyle w:val="ListParagraph"/>
            <w:numPr>
              <w:numId w:val="14"/>
            </w:numPr>
            <w:spacing w:before="0" w:after="0"/>
            <w:ind w:left="720" w:hanging="360"/>
          </w:pPr>
        </w:pPrChange>
      </w:pPr>
      <w:del w:id="1198" w:author="Craig Parker" w:date="2024-08-14T17:18:00Z" w16du:dateUtc="2024-08-14T15:18:00Z">
        <w:r w:rsidRPr="3DE9DB2F" w:rsidDel="00614D36">
          <w:rPr>
            <w:rFonts w:ascii="Nunito" w:eastAsia="Nunito" w:hAnsi="Nunito" w:cs="Nunito"/>
            <w:b/>
            <w:bCs/>
            <w:color w:val="000000" w:themeColor="text1"/>
            <w:sz w:val="20"/>
            <w:highlight w:val="yellow"/>
          </w:rPr>
          <w:delText xml:space="preserve">Harmonization: </w:delText>
        </w:r>
        <w:r w:rsidRPr="3DE9DB2F" w:rsidDel="00614D36">
          <w:rPr>
            <w:rFonts w:ascii="Nunito" w:eastAsia="Nunito" w:hAnsi="Nunito" w:cs="Nunito"/>
            <w:color w:val="000000" w:themeColor="text1"/>
            <w:sz w:val="20"/>
            <w:highlight w:val="yellow"/>
          </w:rPr>
          <w:delText>aligning various health datasets into a unified format</w:delText>
        </w:r>
      </w:del>
    </w:p>
    <w:p w14:paraId="68C11F7D" w14:textId="7E64D3DB" w:rsidR="00AB0BF1" w:rsidRPr="002E4822" w:rsidDel="00614D36" w:rsidRDefault="3DE9DB2F">
      <w:pPr>
        <w:pStyle w:val="ListParagraph"/>
        <w:numPr>
          <w:ilvl w:val="0"/>
          <w:numId w:val="47"/>
        </w:numPr>
        <w:spacing w:line="360" w:lineRule="auto"/>
        <w:rPr>
          <w:del w:id="1199" w:author="Craig Parker" w:date="2024-08-14T17:18:00Z" w16du:dateUtc="2024-08-14T15:18:00Z"/>
          <w:rFonts w:ascii="Nunito" w:eastAsia="Nunito" w:hAnsi="Nunito" w:cs="Nunito"/>
          <w:color w:val="000000" w:themeColor="text1"/>
          <w:szCs w:val="18"/>
          <w:highlight w:val="yellow"/>
        </w:rPr>
        <w:pPrChange w:id="1200" w:author="Craig Parker" w:date="2024-08-14T17:18:00Z" w16du:dateUtc="2024-08-14T15:18:00Z">
          <w:pPr>
            <w:pStyle w:val="ListParagraph"/>
            <w:numPr>
              <w:numId w:val="14"/>
            </w:numPr>
            <w:spacing w:before="0" w:after="0"/>
            <w:ind w:left="720" w:hanging="360"/>
          </w:pPr>
        </w:pPrChange>
      </w:pPr>
      <w:del w:id="1201" w:author="Craig Parker" w:date="2024-08-14T17:18:00Z" w16du:dateUtc="2024-08-14T15:18:00Z">
        <w:r w:rsidRPr="3DE9DB2F" w:rsidDel="00614D36">
          <w:rPr>
            <w:rFonts w:ascii="Nunito" w:eastAsia="Nunito" w:hAnsi="Nunito" w:cs="Nunito"/>
            <w:b/>
            <w:bCs/>
            <w:color w:val="000000" w:themeColor="text1"/>
            <w:sz w:val="20"/>
            <w:highlight w:val="yellow"/>
          </w:rPr>
          <w:delText xml:space="preserve">Integration: </w:delText>
        </w:r>
        <w:r w:rsidRPr="3DE9DB2F" w:rsidDel="00614D36">
          <w:rPr>
            <w:rFonts w:ascii="Nunito" w:eastAsia="Nunito" w:hAnsi="Nunito" w:cs="Nunito"/>
            <w:color w:val="000000" w:themeColor="text1"/>
            <w:sz w:val="20"/>
            <w:highlight w:val="yellow"/>
          </w:rPr>
          <w:delText>aligning and integrating health and other various datasets into a unified format</w:delText>
        </w:r>
      </w:del>
    </w:p>
    <w:p w14:paraId="34D5D890" w14:textId="1D9C6077" w:rsidR="00AB0BF1" w:rsidRPr="002E4822" w:rsidDel="00614D36" w:rsidRDefault="3DE9DB2F">
      <w:pPr>
        <w:pStyle w:val="ListParagraph"/>
        <w:numPr>
          <w:ilvl w:val="0"/>
          <w:numId w:val="47"/>
        </w:numPr>
        <w:spacing w:line="360" w:lineRule="auto"/>
        <w:rPr>
          <w:del w:id="1202" w:author="Craig Parker" w:date="2024-08-14T17:18:00Z" w16du:dateUtc="2024-08-14T15:18:00Z"/>
          <w:rFonts w:ascii="Nunito" w:eastAsia="Nunito" w:hAnsi="Nunito" w:cs="Nunito"/>
          <w:b/>
          <w:bCs/>
          <w:color w:val="000000" w:themeColor="text1"/>
          <w:sz w:val="20"/>
          <w:rPrChange w:id="1203" w:author="Craig Parker" w:date="2024-08-08T08:36:00Z">
            <w:rPr>
              <w:del w:id="1204" w:author="Craig Parker" w:date="2024-08-14T17:18:00Z" w16du:dateUtc="2024-08-14T15:18:00Z"/>
              <w:rFonts w:ascii="Nunito" w:eastAsia="Nunito" w:hAnsi="Nunito" w:cs="Nunito"/>
              <w:b/>
              <w:bCs/>
              <w:color w:val="000000" w:themeColor="text1"/>
            </w:rPr>
          </w:rPrChange>
        </w:rPr>
        <w:pPrChange w:id="1205" w:author="Craig Parker" w:date="2024-08-14T17:18:00Z" w16du:dateUtc="2024-08-14T15:18:00Z">
          <w:pPr>
            <w:pStyle w:val="ListParagraph"/>
            <w:numPr>
              <w:numId w:val="14"/>
            </w:numPr>
            <w:spacing w:before="0" w:after="0"/>
            <w:ind w:left="720" w:hanging="360"/>
          </w:pPr>
        </w:pPrChange>
      </w:pPr>
      <w:del w:id="1206" w:author="Craig Parker" w:date="2024-08-14T17:18:00Z" w16du:dateUtc="2024-08-14T15:18:00Z">
        <w:r w:rsidRPr="3DE9DB2F" w:rsidDel="00614D36">
          <w:rPr>
            <w:rFonts w:ascii="Nunito" w:eastAsia="Nunito" w:hAnsi="Nunito" w:cs="Nunito"/>
            <w:b/>
            <w:bCs/>
            <w:color w:val="000000" w:themeColor="text1"/>
            <w:sz w:val="20"/>
            <w:rPrChange w:id="1207" w:author="Craig Parker" w:date="2024-08-08T08:36:00Z">
              <w:rPr>
                <w:rFonts w:ascii="Nunito" w:eastAsia="Nunito" w:hAnsi="Nunito" w:cs="Nunito"/>
                <w:b/>
                <w:bCs/>
                <w:color w:val="000000" w:themeColor="text1"/>
              </w:rPr>
            </w:rPrChange>
          </w:rPr>
          <w:delText xml:space="preserve">Near-Infrared (NIR): </w:delText>
        </w:r>
        <w:r w:rsidRPr="3DE9DB2F" w:rsidDel="00614D36">
          <w:rPr>
            <w:rFonts w:ascii="Nunito" w:eastAsia="Nunito" w:hAnsi="Nunito" w:cs="Nunito"/>
            <w:color w:val="000000" w:themeColor="text1"/>
            <w:sz w:val="20"/>
            <w:rPrChange w:id="1208" w:author="Craig Parker" w:date="2024-08-08T08:36:00Z">
              <w:rPr>
                <w:rFonts w:ascii="Nunito" w:eastAsia="Nunito" w:hAnsi="Nunito" w:cs="Nunito"/>
                <w:color w:val="000000" w:themeColor="text1"/>
              </w:rPr>
            </w:rPrChange>
          </w:rPr>
          <w:delText>A region of the infrared spectrum of light used in remote sensing applications.</w:delText>
        </w:r>
      </w:del>
    </w:p>
    <w:p w14:paraId="0AE1EAA7" w14:textId="65B7CD29" w:rsidR="00AB0BF1" w:rsidRPr="002E4822" w:rsidDel="00614D36" w:rsidRDefault="60C54407">
      <w:pPr>
        <w:pStyle w:val="ListParagraph"/>
        <w:numPr>
          <w:ilvl w:val="0"/>
          <w:numId w:val="47"/>
        </w:numPr>
        <w:spacing w:line="360" w:lineRule="auto"/>
        <w:rPr>
          <w:del w:id="1209" w:author="Craig Parker" w:date="2024-08-14T17:18:00Z" w16du:dateUtc="2024-08-14T15:18:00Z"/>
          <w:rFonts w:ascii="Nunito" w:eastAsia="Nunito" w:hAnsi="Nunito" w:cs="Nunito"/>
          <w:b/>
          <w:bCs/>
          <w:color w:val="000000" w:themeColor="text1"/>
          <w:sz w:val="20"/>
          <w:rPrChange w:id="1210" w:author="Craig Parker" w:date="2024-08-08T08:36:00Z">
            <w:rPr>
              <w:del w:id="1211" w:author="Craig Parker" w:date="2024-08-14T17:18:00Z" w16du:dateUtc="2024-08-14T15:18:00Z"/>
              <w:rFonts w:ascii="Nunito" w:eastAsia="Nunito" w:hAnsi="Nunito" w:cs="Nunito"/>
              <w:b/>
              <w:bCs/>
              <w:color w:val="000000" w:themeColor="text1"/>
            </w:rPr>
          </w:rPrChange>
        </w:rPr>
        <w:pPrChange w:id="1212" w:author="Craig Parker" w:date="2024-08-14T17:18:00Z" w16du:dateUtc="2024-08-14T15:18:00Z">
          <w:pPr>
            <w:pStyle w:val="ListParagraph"/>
            <w:numPr>
              <w:numId w:val="14"/>
            </w:numPr>
            <w:spacing w:before="0" w:after="0"/>
            <w:ind w:left="720" w:hanging="360"/>
          </w:pPr>
        </w:pPrChange>
      </w:pPr>
      <w:del w:id="1213" w:author="Craig Parker" w:date="2024-08-14T17:18:00Z" w16du:dateUtc="2024-08-14T15:18:00Z">
        <w:r w:rsidRPr="002E4822" w:rsidDel="00614D36">
          <w:rPr>
            <w:rFonts w:ascii="Nunito" w:eastAsia="Nunito" w:hAnsi="Nunito" w:cs="Nunito"/>
            <w:b/>
            <w:bCs/>
            <w:color w:val="000000" w:themeColor="text1"/>
            <w:sz w:val="20"/>
            <w:rPrChange w:id="1214" w:author="Craig Parker" w:date="2024-08-08T08:36:00Z">
              <w:rPr>
                <w:rFonts w:ascii="Nunito" w:eastAsia="Nunito" w:hAnsi="Nunito" w:cs="Nunito"/>
                <w:b/>
                <w:bCs/>
                <w:color w:val="000000" w:themeColor="text1"/>
              </w:rPr>
            </w:rPrChange>
          </w:rPr>
          <w:delText xml:space="preserve">Aerosol Optical Thickness (AOT): </w:delText>
        </w:r>
        <w:r w:rsidRPr="002E4822" w:rsidDel="00614D36">
          <w:rPr>
            <w:rFonts w:ascii="Nunito" w:eastAsia="Nunito" w:hAnsi="Nunito" w:cs="Nunito"/>
            <w:color w:val="000000" w:themeColor="text1"/>
            <w:sz w:val="20"/>
            <w:rPrChange w:id="1215" w:author="Craig Parker" w:date="2024-08-08T08:36:00Z">
              <w:rPr>
                <w:rFonts w:ascii="Nunito" w:eastAsia="Nunito" w:hAnsi="Nunito" w:cs="Nunito"/>
                <w:color w:val="000000" w:themeColor="text1"/>
              </w:rPr>
            </w:rPrChange>
          </w:rPr>
          <w:delText>A measure of the extinction of solar light by atmospheric aerosols</w:delText>
        </w:r>
        <w:r w:rsidRPr="002E4822" w:rsidDel="00614D36">
          <w:rPr>
            <w:rFonts w:ascii="Nunito" w:eastAsia="Nunito" w:hAnsi="Nunito" w:cs="Nunito"/>
            <w:b/>
            <w:bCs/>
            <w:color w:val="000000" w:themeColor="text1"/>
            <w:sz w:val="20"/>
            <w:rPrChange w:id="1216" w:author="Craig Parker" w:date="2024-08-08T08:36:00Z">
              <w:rPr>
                <w:rFonts w:ascii="Nunito" w:eastAsia="Nunito" w:hAnsi="Nunito" w:cs="Nunito"/>
                <w:b/>
                <w:bCs/>
                <w:color w:val="000000" w:themeColor="text1"/>
              </w:rPr>
            </w:rPrChange>
          </w:rPr>
          <w:delText>.</w:delText>
        </w:r>
      </w:del>
    </w:p>
    <w:p w14:paraId="17F3B015" w14:textId="35C4B4FC" w:rsidR="00AB0BF1" w:rsidRPr="002E4822" w:rsidDel="00614D36" w:rsidRDefault="60C54407">
      <w:pPr>
        <w:pStyle w:val="ListParagraph"/>
        <w:numPr>
          <w:ilvl w:val="0"/>
          <w:numId w:val="47"/>
        </w:numPr>
        <w:spacing w:line="360" w:lineRule="auto"/>
        <w:rPr>
          <w:del w:id="1217" w:author="Craig Parker" w:date="2024-08-14T17:18:00Z" w16du:dateUtc="2024-08-14T15:18:00Z"/>
          <w:rFonts w:ascii="Nunito" w:eastAsia="Nunito" w:hAnsi="Nunito" w:cs="Nunito"/>
          <w:color w:val="000000" w:themeColor="text1"/>
          <w:sz w:val="20"/>
          <w:rPrChange w:id="1218" w:author="Craig Parker" w:date="2024-08-08T08:36:00Z">
            <w:rPr>
              <w:del w:id="1219" w:author="Craig Parker" w:date="2024-08-14T17:18:00Z" w16du:dateUtc="2024-08-14T15:18:00Z"/>
              <w:rFonts w:ascii="Nunito" w:eastAsia="Nunito" w:hAnsi="Nunito" w:cs="Nunito"/>
              <w:color w:val="000000" w:themeColor="text1"/>
            </w:rPr>
          </w:rPrChange>
        </w:rPr>
        <w:pPrChange w:id="1220" w:author="Craig Parker" w:date="2024-08-14T17:18:00Z" w16du:dateUtc="2024-08-14T15:18:00Z">
          <w:pPr>
            <w:pStyle w:val="ListParagraph"/>
            <w:numPr>
              <w:numId w:val="14"/>
            </w:numPr>
            <w:spacing w:before="0" w:after="0"/>
            <w:ind w:left="720" w:hanging="360"/>
          </w:pPr>
        </w:pPrChange>
      </w:pPr>
      <w:del w:id="1221" w:author="Craig Parker" w:date="2024-08-14T17:18:00Z" w16du:dateUtc="2024-08-14T15:18:00Z">
        <w:r w:rsidRPr="002E4822" w:rsidDel="00614D36">
          <w:rPr>
            <w:rFonts w:ascii="Nunito" w:eastAsia="Nunito" w:hAnsi="Nunito" w:cs="Nunito"/>
            <w:b/>
            <w:bCs/>
            <w:color w:val="000000" w:themeColor="text1"/>
            <w:sz w:val="20"/>
            <w:rPrChange w:id="1222" w:author="Craig Parker" w:date="2024-08-08T08:36:00Z">
              <w:rPr>
                <w:rFonts w:ascii="Nunito" w:eastAsia="Nunito" w:hAnsi="Nunito" w:cs="Nunito"/>
                <w:b/>
                <w:bCs/>
                <w:color w:val="000000" w:themeColor="text1"/>
              </w:rPr>
            </w:rPrChange>
          </w:rPr>
          <w:delText xml:space="preserve">Gauteng City-Region Observatory (GCRO): </w:delText>
        </w:r>
        <w:r w:rsidRPr="002E4822" w:rsidDel="00614D36">
          <w:rPr>
            <w:rFonts w:ascii="Nunito" w:eastAsia="Nunito" w:hAnsi="Nunito" w:cs="Nunito"/>
            <w:color w:val="000000" w:themeColor="text1"/>
            <w:sz w:val="20"/>
            <w:rPrChange w:id="1223" w:author="Craig Parker" w:date="2024-08-08T08:36:00Z">
              <w:rPr>
                <w:rFonts w:ascii="Nunito" w:eastAsia="Nunito" w:hAnsi="Nunito" w:cs="Nunito"/>
                <w:color w:val="000000" w:themeColor="text1"/>
              </w:rPr>
            </w:rPrChange>
          </w:rPr>
          <w:delText>A research institute producing data on the quality of life in the Gauteng City-Region.</w:delText>
        </w:r>
      </w:del>
    </w:p>
    <w:p w14:paraId="7AB6DDEE" w14:textId="21E33CFA" w:rsidR="00AB0BF1" w:rsidRPr="002E4822" w:rsidDel="00614D36" w:rsidRDefault="60C54407">
      <w:pPr>
        <w:pStyle w:val="ListParagraph"/>
        <w:numPr>
          <w:ilvl w:val="0"/>
          <w:numId w:val="47"/>
        </w:numPr>
        <w:spacing w:line="360" w:lineRule="auto"/>
        <w:rPr>
          <w:del w:id="1224" w:author="Craig Parker" w:date="2024-08-14T17:18:00Z" w16du:dateUtc="2024-08-14T15:18:00Z"/>
          <w:rFonts w:ascii="Nunito" w:eastAsia="Nunito" w:hAnsi="Nunito" w:cs="Nunito"/>
          <w:color w:val="000000" w:themeColor="text1"/>
          <w:sz w:val="20"/>
          <w:rPrChange w:id="1225" w:author="Craig Parker" w:date="2024-08-08T08:36:00Z">
            <w:rPr>
              <w:del w:id="1226" w:author="Craig Parker" w:date="2024-08-14T17:18:00Z" w16du:dateUtc="2024-08-14T15:18:00Z"/>
              <w:rFonts w:ascii="Nunito" w:eastAsia="Nunito" w:hAnsi="Nunito" w:cs="Nunito"/>
              <w:color w:val="000000" w:themeColor="text1"/>
            </w:rPr>
          </w:rPrChange>
        </w:rPr>
        <w:pPrChange w:id="1227" w:author="Craig Parker" w:date="2024-08-14T17:18:00Z" w16du:dateUtc="2024-08-14T15:18:00Z">
          <w:pPr>
            <w:pStyle w:val="ListParagraph"/>
            <w:numPr>
              <w:numId w:val="14"/>
            </w:numPr>
            <w:spacing w:before="0" w:after="0"/>
            <w:ind w:left="720" w:hanging="360"/>
          </w:pPr>
        </w:pPrChange>
      </w:pPr>
      <w:del w:id="1228" w:author="Craig Parker" w:date="2024-08-14T17:18:00Z" w16du:dateUtc="2024-08-14T15:18:00Z">
        <w:r w:rsidRPr="002E4822" w:rsidDel="00614D36">
          <w:rPr>
            <w:rFonts w:ascii="Nunito" w:eastAsia="Nunito" w:hAnsi="Nunito" w:cs="Nunito"/>
            <w:b/>
            <w:bCs/>
            <w:color w:val="000000" w:themeColor="text1"/>
            <w:sz w:val="20"/>
            <w:rPrChange w:id="1229" w:author="Craig Parker" w:date="2024-08-08T08:36:00Z">
              <w:rPr>
                <w:rFonts w:ascii="Nunito" w:eastAsia="Nunito" w:hAnsi="Nunito" w:cs="Nunito"/>
                <w:b/>
                <w:bCs/>
                <w:color w:val="000000" w:themeColor="text1"/>
              </w:rPr>
            </w:rPrChange>
          </w:rPr>
          <w:delText xml:space="preserve">Quality of Service (QoS): </w:delText>
        </w:r>
        <w:r w:rsidRPr="002E4822" w:rsidDel="00614D36">
          <w:rPr>
            <w:rFonts w:ascii="Nunito" w:eastAsia="Nunito" w:hAnsi="Nunito" w:cs="Nunito"/>
            <w:color w:val="000000" w:themeColor="text1"/>
            <w:sz w:val="20"/>
            <w:rPrChange w:id="1230" w:author="Craig Parker" w:date="2024-08-08T08:36:00Z">
              <w:rPr>
                <w:rFonts w:ascii="Nunito" w:eastAsia="Nunito" w:hAnsi="Nunito" w:cs="Nunito"/>
                <w:color w:val="000000" w:themeColor="text1"/>
              </w:rPr>
            </w:rPrChange>
          </w:rPr>
          <w:delText>A measure of the overall performance of a service such as a survey or data collection process.</w:delText>
        </w:r>
      </w:del>
    </w:p>
    <w:p w14:paraId="546CFE87" w14:textId="6670095F" w:rsidR="00AB0BF1" w:rsidRPr="002E4822" w:rsidDel="00614D36" w:rsidRDefault="60C54407">
      <w:pPr>
        <w:pStyle w:val="ListParagraph"/>
        <w:numPr>
          <w:ilvl w:val="0"/>
          <w:numId w:val="47"/>
        </w:numPr>
        <w:spacing w:line="360" w:lineRule="auto"/>
        <w:rPr>
          <w:del w:id="1231" w:author="Craig Parker" w:date="2024-08-14T17:18:00Z" w16du:dateUtc="2024-08-14T15:18:00Z"/>
          <w:rFonts w:ascii="Nunito" w:eastAsia="Nunito" w:hAnsi="Nunito" w:cs="Nunito"/>
          <w:color w:val="000000" w:themeColor="text1"/>
          <w:sz w:val="20"/>
          <w:rPrChange w:id="1232" w:author="Craig Parker" w:date="2024-08-08T08:36:00Z">
            <w:rPr>
              <w:del w:id="1233" w:author="Craig Parker" w:date="2024-08-14T17:18:00Z" w16du:dateUtc="2024-08-14T15:18:00Z"/>
              <w:rFonts w:ascii="Nunito" w:eastAsia="Nunito" w:hAnsi="Nunito" w:cs="Nunito"/>
              <w:color w:val="000000" w:themeColor="text1"/>
            </w:rPr>
          </w:rPrChange>
        </w:rPr>
        <w:pPrChange w:id="1234" w:author="Craig Parker" w:date="2024-08-14T17:18:00Z" w16du:dateUtc="2024-08-14T15:18:00Z">
          <w:pPr>
            <w:pStyle w:val="ListParagraph"/>
            <w:numPr>
              <w:numId w:val="14"/>
            </w:numPr>
            <w:spacing w:before="0" w:after="0"/>
            <w:ind w:left="720" w:hanging="360"/>
          </w:pPr>
        </w:pPrChange>
      </w:pPr>
      <w:del w:id="1235" w:author="Craig Parker" w:date="2024-08-14T17:18:00Z" w16du:dateUtc="2024-08-14T15:18:00Z">
        <w:r w:rsidRPr="002E4822" w:rsidDel="00614D36">
          <w:rPr>
            <w:rFonts w:ascii="Nunito" w:eastAsia="Nunito" w:hAnsi="Nunito" w:cs="Nunito"/>
            <w:b/>
            <w:bCs/>
            <w:color w:val="000000" w:themeColor="text1"/>
            <w:sz w:val="20"/>
            <w:rPrChange w:id="1236" w:author="Craig Parker" w:date="2024-08-08T08:36:00Z">
              <w:rPr>
                <w:rFonts w:ascii="Nunito" w:eastAsia="Nunito" w:hAnsi="Nunito" w:cs="Nunito"/>
                <w:b/>
                <w:bCs/>
                <w:color w:val="000000" w:themeColor="text1"/>
              </w:rPr>
            </w:rPrChange>
          </w:rPr>
          <w:delText xml:space="preserve">Transport Layer Security (TLS): </w:delText>
        </w:r>
        <w:r w:rsidRPr="002E4822" w:rsidDel="00614D36">
          <w:rPr>
            <w:rFonts w:ascii="Nunito" w:eastAsia="Nunito" w:hAnsi="Nunito" w:cs="Nunito"/>
            <w:color w:val="000000" w:themeColor="text1"/>
            <w:sz w:val="20"/>
            <w:rPrChange w:id="1237" w:author="Craig Parker" w:date="2024-08-08T08:36:00Z">
              <w:rPr>
                <w:rFonts w:ascii="Nunito" w:eastAsia="Nunito" w:hAnsi="Nunito" w:cs="Nunito"/>
                <w:color w:val="000000" w:themeColor="text1"/>
              </w:rPr>
            </w:rPrChange>
          </w:rPr>
          <w:delText>A cryptographic protocol designed to provide secure communication over a computer network.</w:delText>
        </w:r>
      </w:del>
    </w:p>
    <w:p w14:paraId="746D5FAD" w14:textId="3D0B5DA7" w:rsidR="00AB0BF1" w:rsidRPr="002E4822" w:rsidDel="00614D36" w:rsidRDefault="60C54407">
      <w:pPr>
        <w:pStyle w:val="ListParagraph"/>
        <w:numPr>
          <w:ilvl w:val="0"/>
          <w:numId w:val="47"/>
        </w:numPr>
        <w:spacing w:line="360" w:lineRule="auto"/>
        <w:rPr>
          <w:del w:id="1238" w:author="Craig Parker" w:date="2024-08-14T17:18:00Z" w16du:dateUtc="2024-08-14T15:18:00Z"/>
          <w:rFonts w:ascii="Nunito" w:eastAsia="Nunito" w:hAnsi="Nunito" w:cs="Nunito"/>
          <w:color w:val="000000" w:themeColor="text1"/>
          <w:sz w:val="20"/>
          <w:rPrChange w:id="1239" w:author="Craig Parker" w:date="2024-08-08T08:36:00Z">
            <w:rPr>
              <w:del w:id="1240" w:author="Craig Parker" w:date="2024-08-14T17:18:00Z" w16du:dateUtc="2024-08-14T15:18:00Z"/>
              <w:rFonts w:ascii="Nunito" w:eastAsia="Nunito" w:hAnsi="Nunito" w:cs="Nunito"/>
              <w:color w:val="000000" w:themeColor="text1"/>
            </w:rPr>
          </w:rPrChange>
        </w:rPr>
        <w:pPrChange w:id="1241" w:author="Craig Parker" w:date="2024-08-14T17:18:00Z" w16du:dateUtc="2024-08-14T15:18:00Z">
          <w:pPr>
            <w:pStyle w:val="ListParagraph"/>
            <w:numPr>
              <w:numId w:val="14"/>
            </w:numPr>
            <w:spacing w:before="0" w:after="0"/>
            <w:ind w:left="720" w:hanging="360"/>
          </w:pPr>
        </w:pPrChange>
      </w:pPr>
      <w:del w:id="1242" w:author="Craig Parker" w:date="2024-08-14T17:18:00Z" w16du:dateUtc="2024-08-14T15:18:00Z">
        <w:r w:rsidRPr="002E4822" w:rsidDel="00614D36">
          <w:rPr>
            <w:rFonts w:ascii="Nunito" w:eastAsia="Nunito" w:hAnsi="Nunito" w:cs="Nunito"/>
            <w:b/>
            <w:bCs/>
            <w:color w:val="000000" w:themeColor="text1"/>
            <w:sz w:val="20"/>
            <w:rPrChange w:id="1243" w:author="Craig Parker" w:date="2024-08-08T08:36:00Z">
              <w:rPr>
                <w:rFonts w:ascii="Nunito" w:eastAsia="Nunito" w:hAnsi="Nunito" w:cs="Nunito"/>
                <w:b/>
                <w:bCs/>
                <w:color w:val="000000" w:themeColor="text1"/>
              </w:rPr>
            </w:rPrChange>
          </w:rPr>
          <w:lastRenderedPageBreak/>
          <w:delText>National Institute of Standards and Technology (NIST</w:delText>
        </w:r>
        <w:r w:rsidRPr="002E4822" w:rsidDel="00614D36">
          <w:rPr>
            <w:rFonts w:ascii="Nunito" w:eastAsia="Nunito" w:hAnsi="Nunito" w:cs="Nunito"/>
            <w:color w:val="000000" w:themeColor="text1"/>
            <w:sz w:val="20"/>
            <w:rPrChange w:id="1244" w:author="Craig Parker" w:date="2024-08-08T08:36:00Z">
              <w:rPr>
                <w:rFonts w:ascii="Nunito" w:eastAsia="Nunito" w:hAnsi="Nunito" w:cs="Nunito"/>
                <w:color w:val="000000" w:themeColor="text1"/>
              </w:rPr>
            </w:rPrChange>
          </w:rPr>
          <w:delText>): A US federal agency that develops and promotes measurement standards.</w:delText>
        </w:r>
      </w:del>
    </w:p>
    <w:p w14:paraId="22FC5980" w14:textId="12CDD270" w:rsidR="00AB0BF1" w:rsidRPr="002E4822" w:rsidDel="00614D36" w:rsidRDefault="60C54407">
      <w:pPr>
        <w:pStyle w:val="ListParagraph"/>
        <w:numPr>
          <w:ilvl w:val="0"/>
          <w:numId w:val="47"/>
        </w:numPr>
        <w:spacing w:line="360" w:lineRule="auto"/>
        <w:rPr>
          <w:del w:id="1245" w:author="Craig Parker" w:date="2024-08-14T17:18:00Z" w16du:dateUtc="2024-08-14T15:18:00Z"/>
          <w:rFonts w:ascii="Nunito" w:eastAsia="Nunito" w:hAnsi="Nunito" w:cs="Nunito"/>
          <w:b/>
          <w:bCs/>
          <w:color w:val="000000" w:themeColor="text1"/>
          <w:sz w:val="20"/>
          <w:rPrChange w:id="1246" w:author="Craig Parker" w:date="2024-08-08T08:36:00Z">
            <w:rPr>
              <w:del w:id="1247" w:author="Craig Parker" w:date="2024-08-14T17:18:00Z" w16du:dateUtc="2024-08-14T15:18:00Z"/>
              <w:rFonts w:ascii="Nunito" w:eastAsia="Nunito" w:hAnsi="Nunito" w:cs="Nunito"/>
              <w:b/>
              <w:bCs/>
              <w:color w:val="000000" w:themeColor="text1"/>
            </w:rPr>
          </w:rPrChange>
        </w:rPr>
        <w:pPrChange w:id="1248" w:author="Craig Parker" w:date="2024-08-14T17:18:00Z" w16du:dateUtc="2024-08-14T15:18:00Z">
          <w:pPr>
            <w:pStyle w:val="ListParagraph"/>
            <w:numPr>
              <w:numId w:val="14"/>
            </w:numPr>
            <w:spacing w:before="0" w:after="0"/>
            <w:ind w:left="720" w:hanging="360"/>
          </w:pPr>
        </w:pPrChange>
      </w:pPr>
      <w:del w:id="1249" w:author="Craig Parker" w:date="2024-08-14T17:18:00Z" w16du:dateUtc="2024-08-14T15:18:00Z">
        <w:r w:rsidRPr="002E4822" w:rsidDel="00614D36">
          <w:rPr>
            <w:rFonts w:ascii="Nunito" w:eastAsia="Nunito" w:hAnsi="Nunito" w:cs="Nunito"/>
            <w:b/>
            <w:bCs/>
            <w:color w:val="000000" w:themeColor="text1"/>
            <w:sz w:val="20"/>
            <w:rPrChange w:id="1250" w:author="Craig Parker" w:date="2024-08-08T08:36:00Z">
              <w:rPr>
                <w:rFonts w:ascii="Nunito" w:eastAsia="Nunito" w:hAnsi="Nunito" w:cs="Nunito"/>
                <w:b/>
                <w:bCs/>
                <w:color w:val="000000" w:themeColor="text1"/>
              </w:rPr>
            </w:rPrChange>
          </w:rPr>
          <w:delText xml:space="preserve">Federal Information Processing Standards (FIPS): </w:delText>
        </w:r>
        <w:r w:rsidRPr="002E4822" w:rsidDel="00614D36">
          <w:rPr>
            <w:rFonts w:ascii="Nunito" w:eastAsia="Nunito" w:hAnsi="Nunito" w:cs="Nunito"/>
            <w:color w:val="000000" w:themeColor="text1"/>
            <w:sz w:val="20"/>
            <w:rPrChange w:id="1251" w:author="Craig Parker" w:date="2024-08-08T08:36:00Z">
              <w:rPr>
                <w:rFonts w:ascii="Nunito" w:eastAsia="Nunito" w:hAnsi="Nunito" w:cs="Nunito"/>
                <w:color w:val="000000" w:themeColor="text1"/>
              </w:rPr>
            </w:rPrChange>
          </w:rPr>
          <w:delText>Standards for federal computer systems that are developed by NIST.</w:delText>
        </w:r>
      </w:del>
    </w:p>
    <w:p w14:paraId="46023B79" w14:textId="76BD16CF" w:rsidR="00AB0BF1" w:rsidRPr="002E4822" w:rsidDel="00614D36" w:rsidRDefault="60C54407">
      <w:pPr>
        <w:pStyle w:val="ListParagraph"/>
        <w:numPr>
          <w:ilvl w:val="0"/>
          <w:numId w:val="47"/>
        </w:numPr>
        <w:spacing w:line="360" w:lineRule="auto"/>
        <w:rPr>
          <w:del w:id="1252" w:author="Craig Parker" w:date="2024-08-14T17:18:00Z" w16du:dateUtc="2024-08-14T15:18:00Z"/>
          <w:rFonts w:ascii="Nunito" w:eastAsia="Nunito" w:hAnsi="Nunito" w:cs="Nunito"/>
          <w:color w:val="000000" w:themeColor="text1"/>
          <w:sz w:val="20"/>
          <w:rPrChange w:id="1253" w:author="Craig Parker" w:date="2024-08-08T08:36:00Z">
            <w:rPr>
              <w:del w:id="1254" w:author="Craig Parker" w:date="2024-08-14T17:18:00Z" w16du:dateUtc="2024-08-14T15:18:00Z"/>
              <w:rFonts w:ascii="Nunito" w:eastAsia="Nunito" w:hAnsi="Nunito" w:cs="Nunito"/>
              <w:color w:val="000000" w:themeColor="text1"/>
            </w:rPr>
          </w:rPrChange>
        </w:rPr>
        <w:pPrChange w:id="1255" w:author="Craig Parker" w:date="2024-08-14T17:18:00Z" w16du:dateUtc="2024-08-14T15:18:00Z">
          <w:pPr>
            <w:pStyle w:val="ListParagraph"/>
            <w:numPr>
              <w:numId w:val="14"/>
            </w:numPr>
            <w:spacing w:before="0" w:after="0"/>
            <w:ind w:left="720" w:hanging="360"/>
          </w:pPr>
        </w:pPrChange>
      </w:pPr>
      <w:del w:id="1256" w:author="Craig Parker" w:date="2024-08-14T17:18:00Z" w16du:dateUtc="2024-08-14T15:18:00Z">
        <w:r w:rsidRPr="002E4822" w:rsidDel="00614D36">
          <w:rPr>
            <w:rFonts w:ascii="Nunito" w:eastAsia="Nunito" w:hAnsi="Nunito" w:cs="Nunito"/>
            <w:b/>
            <w:bCs/>
            <w:color w:val="000000" w:themeColor="text1"/>
            <w:sz w:val="20"/>
            <w:rPrChange w:id="1257" w:author="Craig Parker" w:date="2024-08-08T08:36:00Z">
              <w:rPr>
                <w:rFonts w:ascii="Nunito" w:eastAsia="Nunito" w:hAnsi="Nunito" w:cs="Nunito"/>
                <w:b/>
                <w:bCs/>
                <w:color w:val="000000" w:themeColor="text1"/>
              </w:rPr>
            </w:rPrChange>
          </w:rPr>
          <w:delText xml:space="preserve">US Department of Human and Health Services (HSS): </w:delText>
        </w:r>
        <w:r w:rsidRPr="002E4822" w:rsidDel="00614D36">
          <w:rPr>
            <w:rFonts w:ascii="Nunito" w:eastAsia="Nunito" w:hAnsi="Nunito" w:cs="Nunito"/>
            <w:color w:val="000000" w:themeColor="text1"/>
            <w:sz w:val="20"/>
            <w:rPrChange w:id="1258" w:author="Craig Parker" w:date="2024-08-08T08:36:00Z">
              <w:rPr>
                <w:rFonts w:ascii="Nunito" w:eastAsia="Nunito" w:hAnsi="Nunito" w:cs="Nunito"/>
                <w:color w:val="000000" w:themeColor="text1"/>
              </w:rPr>
            </w:rPrChange>
          </w:rPr>
          <w:delText>A department of the US government responsible for protecting the health of all Americans and providing essential human services.</w:delText>
        </w:r>
      </w:del>
    </w:p>
    <w:p w14:paraId="30F92492" w14:textId="77777777" w:rsidR="00AB0BF1" w:rsidRDefault="00AB0BF1" w:rsidP="00614D36">
      <w:pPr>
        <w:pStyle w:val="ListParagraph"/>
        <w:spacing w:line="360" w:lineRule="auto"/>
        <w:ind w:left="720"/>
        <w:rPr>
          <w:ins w:id="1259" w:author="Craig Parker" w:date="2024-08-14T17:18:00Z" w16du:dateUtc="2024-08-14T15:18:00Z"/>
          <w:rFonts w:ascii="Nunito" w:eastAsia="Nunito" w:hAnsi="Nunito" w:cs="Nunito"/>
          <w:color w:val="000000" w:themeColor="text1"/>
          <w:sz w:val="20"/>
        </w:rPr>
      </w:pPr>
    </w:p>
    <w:p w14:paraId="421066C8" w14:textId="77777777" w:rsidR="00614D36" w:rsidRPr="00614D36" w:rsidRDefault="00614D36">
      <w:pPr>
        <w:spacing w:line="360" w:lineRule="auto"/>
        <w:rPr>
          <w:ins w:id="1260" w:author="Craig Parker" w:date="2024-08-14T17:18:00Z" w16du:dateUtc="2024-08-14T15:18:00Z"/>
          <w:rFonts w:ascii="Nunito" w:eastAsia="Nunito" w:hAnsi="Nunito" w:cs="Nunito"/>
          <w:color w:val="000000" w:themeColor="text1"/>
          <w:sz w:val="20"/>
          <w:rPrChange w:id="1261" w:author="Craig Parker" w:date="2024-08-14T17:19:00Z" w16du:dateUtc="2024-08-14T15:19:00Z">
            <w:rPr>
              <w:ins w:id="1262" w:author="Craig Parker" w:date="2024-08-14T17:18:00Z" w16du:dateUtc="2024-08-14T15:18:00Z"/>
              <w:rFonts w:eastAsia="Nunito"/>
            </w:rPr>
          </w:rPrChange>
        </w:rPr>
        <w:pPrChange w:id="1263" w:author="Craig Parker" w:date="2024-08-14T17:19:00Z" w16du:dateUtc="2024-08-14T15:19:00Z">
          <w:pPr>
            <w:pStyle w:val="ListParagraph"/>
            <w:spacing w:before="0" w:after="0"/>
            <w:ind w:left="720"/>
          </w:pPr>
        </w:pPrChange>
      </w:pPr>
    </w:p>
    <w:p w14:paraId="682AE3C4" w14:textId="77777777" w:rsidR="00614D36" w:rsidRDefault="00614D36" w:rsidP="00614D36">
      <w:pPr>
        <w:pStyle w:val="ListParagraph"/>
        <w:spacing w:line="360" w:lineRule="auto"/>
        <w:ind w:left="720"/>
        <w:rPr>
          <w:ins w:id="1264" w:author="Craig Parker" w:date="2024-08-14T17:12:00Z" w16du:dateUtc="2024-08-14T15:12:00Z"/>
          <w:rFonts w:ascii="Nunito" w:eastAsia="Nunito" w:hAnsi="Nunito" w:cs="Nunito"/>
          <w:color w:val="000000" w:themeColor="text1"/>
          <w:sz w:val="20"/>
        </w:rPr>
      </w:pPr>
    </w:p>
    <w:tbl>
      <w:tblPr>
        <w:tblStyle w:val="PlainTable4"/>
        <w:tblW w:w="5000" w:type="pct"/>
        <w:shd w:val="clear" w:color="auto" w:fill="FFFFFF" w:themeFill="background1"/>
        <w:tblLayout w:type="fixed"/>
        <w:tblLook w:val="04A0" w:firstRow="1" w:lastRow="0" w:firstColumn="1" w:lastColumn="0" w:noHBand="0" w:noVBand="1"/>
        <w:tblPrChange w:id="1265" w:author="Craig Parker" w:date="2024-08-14T17:53:00Z" w16du:dateUtc="2024-08-14T15:53:00Z">
          <w:tblPr>
            <w:tblStyle w:val="PlainTable4"/>
            <w:tblW w:w="5000" w:type="pct"/>
            <w:tblLook w:val="04A0" w:firstRow="1" w:lastRow="0" w:firstColumn="1" w:lastColumn="0" w:noHBand="0" w:noVBand="1"/>
          </w:tblPr>
        </w:tblPrChange>
      </w:tblPr>
      <w:tblGrid>
        <w:gridCol w:w="2409"/>
        <w:gridCol w:w="6951"/>
        <w:tblGridChange w:id="1266">
          <w:tblGrid>
            <w:gridCol w:w="2409"/>
            <w:gridCol w:w="2735"/>
            <w:gridCol w:w="4216"/>
          </w:tblGrid>
        </w:tblGridChange>
      </w:tblGrid>
      <w:tr w:rsidR="00523FB0" w:rsidRPr="00614D36" w14:paraId="63623AD2" w14:textId="77777777" w:rsidTr="0027516D">
        <w:trPr>
          <w:cnfStyle w:val="100000000000" w:firstRow="1" w:lastRow="0" w:firstColumn="0" w:lastColumn="0" w:oddVBand="0" w:evenVBand="0" w:oddHBand="0" w:evenHBand="0" w:firstRowFirstColumn="0" w:firstRowLastColumn="0" w:lastRowFirstColumn="0" w:lastRowLastColumn="0"/>
          <w:trHeight w:val="290"/>
          <w:ins w:id="1267" w:author="Craig Parker" w:date="2024-08-14T17:12:00Z"/>
          <w:trPrChange w:id="1268"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269" w:author="Craig Parker" w:date="2024-08-14T17:53:00Z" w16du:dateUtc="2024-08-14T15:53:00Z">
              <w:tcPr>
                <w:tcW w:w="1439" w:type="pct"/>
                <w:gridSpan w:val="2"/>
                <w:noWrap/>
                <w:hideMark/>
              </w:tcPr>
            </w:tcPrChange>
          </w:tcPr>
          <w:p w14:paraId="33480B81" w14:textId="77777777" w:rsidR="00523FB0" w:rsidRPr="00614D36" w:rsidRDefault="00523FB0" w:rsidP="00523FB0">
            <w:pPr>
              <w:overflowPunct/>
              <w:autoSpaceDE/>
              <w:autoSpaceDN/>
              <w:adjustRightInd/>
              <w:cnfStyle w:val="101000000000" w:firstRow="1" w:lastRow="0" w:firstColumn="1" w:lastColumn="0" w:oddVBand="0" w:evenVBand="0" w:oddHBand="0" w:evenHBand="0" w:firstRowFirstColumn="0" w:firstRowLastColumn="0" w:lastRowFirstColumn="0" w:lastRowLastColumn="0"/>
              <w:rPr>
                <w:ins w:id="1270" w:author="Craig Parker" w:date="2024-08-14T17:12:00Z" w16du:dateUtc="2024-08-14T15:12:00Z"/>
                <w:rFonts w:ascii="Nunito" w:hAnsi="Nunito"/>
                <w:color w:val="000000" w:themeColor="text1"/>
                <w:sz w:val="22"/>
                <w:szCs w:val="22"/>
                <w:lang w:val="en-ZA" w:eastAsia="en-ZA"/>
                <w:rPrChange w:id="1271" w:author="Craig Parker" w:date="2024-08-14T17:19:00Z" w16du:dateUtc="2024-08-14T15:19:00Z">
                  <w:rPr>
                    <w:ins w:id="1272" w:author="Craig Parker" w:date="2024-08-14T17:12:00Z" w16du:dateUtc="2024-08-14T15:12:00Z"/>
                    <w:rFonts w:ascii="Aptos Narrow" w:hAnsi="Aptos Narrow"/>
                    <w:color w:val="FFFFFF"/>
                    <w:sz w:val="22"/>
                    <w:szCs w:val="22"/>
                    <w:lang w:val="en-ZA" w:eastAsia="en-ZA"/>
                  </w:rPr>
                </w:rPrChange>
              </w:rPr>
            </w:pPr>
            <w:ins w:id="1273" w:author="Craig Parker" w:date="2024-08-14T17:12:00Z" w16du:dateUtc="2024-08-14T15:12:00Z">
              <w:r w:rsidRPr="00614D36">
                <w:rPr>
                  <w:rFonts w:ascii="Nunito" w:hAnsi="Nunito"/>
                  <w:color w:val="000000" w:themeColor="text1"/>
                  <w:sz w:val="22"/>
                  <w:szCs w:val="22"/>
                  <w:lang w:val="en-ZA" w:eastAsia="en-ZA"/>
                  <w:rPrChange w:id="1274" w:author="Craig Parker" w:date="2024-08-14T17:19:00Z" w16du:dateUtc="2024-08-14T15:19:00Z">
                    <w:rPr>
                      <w:rFonts w:ascii="Aptos Narrow" w:hAnsi="Aptos Narrow"/>
                      <w:color w:val="FFFFFF"/>
                      <w:sz w:val="22"/>
                      <w:szCs w:val="22"/>
                      <w:lang w:val="en-ZA" w:eastAsia="en-ZA"/>
                    </w:rPr>
                  </w:rPrChange>
                </w:rPr>
                <w:t>Term</w:t>
              </w:r>
            </w:ins>
          </w:p>
        </w:tc>
        <w:tc>
          <w:tcPr>
            <w:tcW w:w="3713" w:type="pct"/>
            <w:shd w:val="clear" w:color="auto" w:fill="FFFFFF" w:themeFill="background1"/>
            <w:hideMark/>
            <w:tcPrChange w:id="1275" w:author="Craig Parker" w:date="2024-08-14T17:53:00Z" w16du:dateUtc="2024-08-14T15:53:00Z">
              <w:tcPr>
                <w:tcW w:w="3561" w:type="pct"/>
                <w:hideMark/>
              </w:tcPr>
            </w:tcPrChange>
          </w:tcPr>
          <w:p w14:paraId="6DEE2083" w14:textId="77777777" w:rsidR="00523FB0" w:rsidRPr="00614D36" w:rsidRDefault="00523FB0" w:rsidP="00523FB0">
            <w:pPr>
              <w:overflowPunct/>
              <w:autoSpaceDE/>
              <w:autoSpaceDN/>
              <w:adjustRightInd/>
              <w:cnfStyle w:val="100000000000" w:firstRow="1" w:lastRow="0" w:firstColumn="0" w:lastColumn="0" w:oddVBand="0" w:evenVBand="0" w:oddHBand="0" w:evenHBand="0" w:firstRowFirstColumn="0" w:firstRowLastColumn="0" w:lastRowFirstColumn="0" w:lastRowLastColumn="0"/>
              <w:rPr>
                <w:ins w:id="1276" w:author="Craig Parker" w:date="2024-08-14T17:12:00Z" w16du:dateUtc="2024-08-14T15:12:00Z"/>
                <w:rFonts w:ascii="Nunito" w:hAnsi="Nunito"/>
                <w:color w:val="000000" w:themeColor="text1"/>
                <w:sz w:val="22"/>
                <w:szCs w:val="22"/>
                <w:lang w:val="en-ZA" w:eastAsia="en-ZA"/>
                <w:rPrChange w:id="1277" w:author="Craig Parker" w:date="2024-08-14T17:19:00Z" w16du:dateUtc="2024-08-14T15:19:00Z">
                  <w:rPr>
                    <w:ins w:id="1278" w:author="Craig Parker" w:date="2024-08-14T17:12:00Z" w16du:dateUtc="2024-08-14T15:12:00Z"/>
                    <w:rFonts w:ascii="Aptos Narrow" w:hAnsi="Aptos Narrow"/>
                    <w:color w:val="FFFFFF"/>
                    <w:sz w:val="22"/>
                    <w:szCs w:val="22"/>
                    <w:lang w:val="en-ZA" w:eastAsia="en-ZA"/>
                  </w:rPr>
                </w:rPrChange>
              </w:rPr>
            </w:pPr>
            <w:ins w:id="1279" w:author="Craig Parker" w:date="2024-08-14T17:12:00Z" w16du:dateUtc="2024-08-14T15:12:00Z">
              <w:r w:rsidRPr="00614D36">
                <w:rPr>
                  <w:rFonts w:ascii="Nunito" w:hAnsi="Nunito"/>
                  <w:color w:val="000000" w:themeColor="text1"/>
                  <w:sz w:val="22"/>
                  <w:szCs w:val="22"/>
                  <w:lang w:val="en-ZA" w:eastAsia="en-ZA"/>
                  <w:rPrChange w:id="1280" w:author="Craig Parker" w:date="2024-08-14T17:19:00Z" w16du:dateUtc="2024-08-14T15:19:00Z">
                    <w:rPr>
                      <w:rFonts w:ascii="Aptos Narrow" w:hAnsi="Aptos Narrow"/>
                      <w:color w:val="FFFFFF"/>
                      <w:sz w:val="22"/>
                      <w:szCs w:val="22"/>
                      <w:lang w:val="en-ZA" w:eastAsia="en-ZA"/>
                    </w:rPr>
                  </w:rPrChange>
                </w:rPr>
                <w:t>Definition</w:t>
              </w:r>
            </w:ins>
          </w:p>
        </w:tc>
      </w:tr>
      <w:tr w:rsidR="00523FB0" w:rsidRPr="00614D36" w14:paraId="72A3CD7C" w14:textId="77777777" w:rsidTr="0027516D">
        <w:trPr>
          <w:cnfStyle w:val="000000100000" w:firstRow="0" w:lastRow="0" w:firstColumn="0" w:lastColumn="0" w:oddVBand="0" w:evenVBand="0" w:oddHBand="1" w:evenHBand="0" w:firstRowFirstColumn="0" w:firstRowLastColumn="0" w:lastRowFirstColumn="0" w:lastRowLastColumn="0"/>
          <w:trHeight w:val="580"/>
          <w:ins w:id="1281" w:author="Craig Parker" w:date="2024-08-14T17:12:00Z"/>
          <w:trPrChange w:id="1282"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283" w:author="Craig Parker" w:date="2024-08-14T17:53:00Z" w16du:dateUtc="2024-08-14T15:53:00Z">
              <w:tcPr>
                <w:tcW w:w="1439" w:type="pct"/>
                <w:gridSpan w:val="2"/>
                <w:noWrap/>
                <w:hideMark/>
              </w:tcPr>
            </w:tcPrChange>
          </w:tcPr>
          <w:p w14:paraId="4A778698"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284" w:author="Craig Parker" w:date="2024-08-14T17:12:00Z" w16du:dateUtc="2024-08-14T15:12:00Z"/>
                <w:rFonts w:ascii="Nunito" w:hAnsi="Nunito"/>
                <w:color w:val="000000"/>
                <w:sz w:val="22"/>
                <w:szCs w:val="22"/>
                <w:lang w:val="en-ZA" w:eastAsia="en-ZA"/>
                <w:rPrChange w:id="1285" w:author="Craig Parker" w:date="2024-08-14T17:18:00Z" w16du:dateUtc="2024-08-14T15:18:00Z">
                  <w:rPr>
                    <w:ins w:id="1286" w:author="Craig Parker" w:date="2024-08-14T17:12:00Z" w16du:dateUtc="2024-08-14T15:12:00Z"/>
                    <w:rFonts w:ascii="Aptos Narrow" w:hAnsi="Aptos Narrow"/>
                    <w:color w:val="000000"/>
                    <w:sz w:val="22"/>
                    <w:szCs w:val="22"/>
                    <w:lang w:val="en-ZA" w:eastAsia="en-ZA"/>
                  </w:rPr>
                </w:rPrChange>
              </w:rPr>
            </w:pPr>
            <w:ins w:id="1287" w:author="Craig Parker" w:date="2024-08-14T17:12:00Z" w16du:dateUtc="2024-08-14T15:12:00Z">
              <w:r w:rsidRPr="00614D36">
                <w:rPr>
                  <w:rFonts w:ascii="Nunito" w:hAnsi="Nunito"/>
                  <w:color w:val="000000"/>
                  <w:sz w:val="22"/>
                  <w:szCs w:val="22"/>
                  <w:lang w:val="en-ZA" w:eastAsia="en-ZA"/>
                  <w:rPrChange w:id="1288" w:author="Craig Parker" w:date="2024-08-14T17:18:00Z" w16du:dateUtc="2024-08-14T15:18:00Z">
                    <w:rPr>
                      <w:rFonts w:ascii="Aptos Narrow" w:hAnsi="Aptos Narrow"/>
                      <w:color w:val="000000"/>
                      <w:sz w:val="22"/>
                      <w:szCs w:val="22"/>
                      <w:lang w:val="en-ZA" w:eastAsia="en-ZA"/>
                    </w:rPr>
                  </w:rPrChange>
                </w:rPr>
                <w:t>Areal/Geospatial Socio-Economic Data</w:t>
              </w:r>
            </w:ins>
          </w:p>
        </w:tc>
        <w:tc>
          <w:tcPr>
            <w:tcW w:w="3713" w:type="pct"/>
            <w:shd w:val="clear" w:color="auto" w:fill="FFFFFF" w:themeFill="background1"/>
            <w:hideMark/>
            <w:tcPrChange w:id="1289" w:author="Craig Parker" w:date="2024-08-14T17:53:00Z" w16du:dateUtc="2024-08-14T15:53:00Z">
              <w:tcPr>
                <w:tcW w:w="3561" w:type="pct"/>
                <w:hideMark/>
              </w:tcPr>
            </w:tcPrChange>
          </w:tcPr>
          <w:p w14:paraId="66735C2B"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290" w:author="Craig Parker" w:date="2024-08-14T17:12:00Z" w16du:dateUtc="2024-08-14T15:12:00Z"/>
                <w:rFonts w:ascii="Nunito" w:hAnsi="Nunito"/>
                <w:color w:val="000000"/>
                <w:sz w:val="22"/>
                <w:szCs w:val="22"/>
                <w:lang w:val="en-ZA" w:eastAsia="en-ZA"/>
                <w:rPrChange w:id="1291" w:author="Craig Parker" w:date="2024-08-14T17:18:00Z" w16du:dateUtc="2024-08-14T15:18:00Z">
                  <w:rPr>
                    <w:ins w:id="1292" w:author="Craig Parker" w:date="2024-08-14T17:12:00Z" w16du:dateUtc="2024-08-14T15:12:00Z"/>
                    <w:rFonts w:ascii="Aptos Narrow" w:hAnsi="Aptos Narrow"/>
                    <w:color w:val="000000"/>
                    <w:sz w:val="22"/>
                    <w:szCs w:val="22"/>
                    <w:lang w:val="en-ZA" w:eastAsia="en-ZA"/>
                  </w:rPr>
                </w:rPrChange>
              </w:rPr>
            </w:pPr>
            <w:ins w:id="1293" w:author="Craig Parker" w:date="2024-08-14T17:12:00Z" w16du:dateUtc="2024-08-14T15:12:00Z">
              <w:r w:rsidRPr="00614D36">
                <w:rPr>
                  <w:rFonts w:ascii="Nunito" w:hAnsi="Nunito"/>
                  <w:color w:val="000000"/>
                  <w:sz w:val="22"/>
                  <w:szCs w:val="22"/>
                  <w:lang w:val="en-ZA" w:eastAsia="en-ZA"/>
                  <w:rPrChange w:id="1294" w:author="Craig Parker" w:date="2024-08-14T17:18:00Z" w16du:dateUtc="2024-08-14T15:18:00Z">
                    <w:rPr>
                      <w:rFonts w:ascii="Aptos Narrow" w:hAnsi="Aptos Narrow"/>
                      <w:color w:val="000000"/>
                      <w:sz w:val="22"/>
                      <w:szCs w:val="22"/>
                      <w:lang w:val="en-ZA" w:eastAsia="en-ZA"/>
                    </w:rPr>
                  </w:rPrChange>
                </w:rPr>
                <w:t>Represents socio-economic conditions such as household economic status, access to services, and dwelling type. Sourced from national census data and focused household and demographic surveys.</w:t>
              </w:r>
            </w:ins>
          </w:p>
        </w:tc>
      </w:tr>
      <w:tr w:rsidR="00523FB0" w:rsidRPr="00614D36" w14:paraId="029A1C86" w14:textId="77777777" w:rsidTr="0027516D">
        <w:tblPrEx>
          <w:tblPrExChange w:id="1295" w:author="Craig Parker" w:date="2024-08-14T17:53:00Z" w16du:dateUtc="2024-08-14T15:53:00Z">
            <w:tblPrEx>
              <w:tblLayout w:type="fixed"/>
            </w:tblPrEx>
          </w:tblPrExChange>
        </w:tblPrEx>
        <w:trPr>
          <w:trHeight w:val="580"/>
          <w:ins w:id="1296" w:author="Craig Parker" w:date="2024-08-14T17:12:00Z"/>
          <w:trPrChange w:id="1297"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0" w:type="pct"/>
            <w:shd w:val="clear" w:color="auto" w:fill="FFFFFF" w:themeFill="background1"/>
            <w:noWrap/>
            <w:hideMark/>
            <w:tcPrChange w:id="1298" w:author="Craig Parker" w:date="2024-08-14T17:53:00Z" w16du:dateUtc="2024-08-14T15:53:00Z">
              <w:tcPr>
                <w:tcW w:w="1287" w:type="pct"/>
                <w:noWrap/>
                <w:hideMark/>
              </w:tcPr>
            </w:tcPrChange>
          </w:tcPr>
          <w:p w14:paraId="110F1585" w14:textId="77777777" w:rsidR="00523FB0" w:rsidRPr="00614D36" w:rsidRDefault="00523FB0" w:rsidP="00523FB0">
            <w:pPr>
              <w:overflowPunct/>
              <w:autoSpaceDE/>
              <w:autoSpaceDN/>
              <w:adjustRightInd/>
              <w:rPr>
                <w:ins w:id="1299" w:author="Craig Parker" w:date="2024-08-14T17:12:00Z" w16du:dateUtc="2024-08-14T15:12:00Z"/>
                <w:rFonts w:ascii="Nunito" w:hAnsi="Nunito"/>
                <w:color w:val="000000"/>
                <w:sz w:val="22"/>
                <w:szCs w:val="22"/>
                <w:lang w:val="en-ZA" w:eastAsia="en-ZA"/>
                <w:rPrChange w:id="1300" w:author="Craig Parker" w:date="2024-08-14T17:18:00Z" w16du:dateUtc="2024-08-14T15:18:00Z">
                  <w:rPr>
                    <w:ins w:id="1301" w:author="Craig Parker" w:date="2024-08-14T17:12:00Z" w16du:dateUtc="2024-08-14T15:12:00Z"/>
                    <w:rFonts w:ascii="Aptos Narrow" w:hAnsi="Aptos Narrow"/>
                    <w:color w:val="000000"/>
                    <w:sz w:val="22"/>
                    <w:szCs w:val="22"/>
                    <w:lang w:val="en-ZA" w:eastAsia="en-ZA"/>
                  </w:rPr>
                </w:rPrChange>
              </w:rPr>
            </w:pPr>
            <w:ins w:id="1302" w:author="Craig Parker" w:date="2024-08-14T17:12:00Z" w16du:dateUtc="2024-08-14T15:12:00Z">
              <w:r w:rsidRPr="00614D36">
                <w:rPr>
                  <w:rFonts w:ascii="Nunito" w:hAnsi="Nunito"/>
                  <w:color w:val="000000"/>
                  <w:sz w:val="22"/>
                  <w:szCs w:val="22"/>
                  <w:lang w:val="en-ZA" w:eastAsia="en-ZA"/>
                  <w:rPrChange w:id="1303" w:author="Craig Parker" w:date="2024-08-14T17:18:00Z" w16du:dateUtc="2024-08-14T15:18:00Z">
                    <w:rPr>
                      <w:rFonts w:ascii="Aptos Narrow" w:hAnsi="Aptos Narrow"/>
                      <w:color w:val="000000"/>
                      <w:sz w:val="22"/>
                      <w:szCs w:val="22"/>
                      <w:lang w:val="en-ZA" w:eastAsia="en-ZA"/>
                    </w:rPr>
                  </w:rPrChange>
                </w:rPr>
                <w:t>Bona Fide Researcher</w:t>
              </w:r>
            </w:ins>
          </w:p>
        </w:tc>
        <w:tc>
          <w:tcPr>
            <w:tcW w:w="0" w:type="pct"/>
            <w:shd w:val="clear" w:color="auto" w:fill="FFFFFF" w:themeFill="background1"/>
            <w:hideMark/>
            <w:tcPrChange w:id="1304" w:author="Craig Parker" w:date="2024-08-14T17:53:00Z" w16du:dateUtc="2024-08-14T15:53:00Z">
              <w:tcPr>
                <w:tcW w:w="3713" w:type="pct"/>
                <w:gridSpan w:val="2"/>
                <w:hideMark/>
              </w:tcPr>
            </w:tcPrChange>
          </w:tcPr>
          <w:p w14:paraId="0AB95261"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305" w:author="Craig Parker" w:date="2024-08-14T17:12:00Z" w16du:dateUtc="2024-08-14T15:12:00Z"/>
                <w:rFonts w:ascii="Nunito" w:hAnsi="Nunito"/>
                <w:color w:val="000000"/>
                <w:sz w:val="22"/>
                <w:szCs w:val="22"/>
                <w:lang w:val="en-ZA" w:eastAsia="en-ZA"/>
                <w:rPrChange w:id="1306" w:author="Craig Parker" w:date="2024-08-14T17:18:00Z" w16du:dateUtc="2024-08-14T15:18:00Z">
                  <w:rPr>
                    <w:ins w:id="1307" w:author="Craig Parker" w:date="2024-08-14T17:12:00Z" w16du:dateUtc="2024-08-14T15:12:00Z"/>
                    <w:rFonts w:ascii="Aptos Narrow" w:hAnsi="Aptos Narrow"/>
                    <w:color w:val="000000"/>
                    <w:sz w:val="22"/>
                    <w:szCs w:val="22"/>
                    <w:lang w:val="en-ZA" w:eastAsia="en-ZA"/>
                  </w:rPr>
                </w:rPrChange>
              </w:rPr>
            </w:pPr>
            <w:ins w:id="1308" w:author="Craig Parker" w:date="2024-08-14T17:12:00Z" w16du:dateUtc="2024-08-14T15:12:00Z">
              <w:r w:rsidRPr="00614D36">
                <w:rPr>
                  <w:rFonts w:ascii="Nunito" w:hAnsi="Nunito"/>
                  <w:color w:val="000000"/>
                  <w:sz w:val="22"/>
                  <w:szCs w:val="22"/>
                  <w:lang w:val="en-ZA" w:eastAsia="en-ZA"/>
                  <w:rPrChange w:id="1309" w:author="Craig Parker" w:date="2024-08-14T17:18:00Z" w16du:dateUtc="2024-08-14T15:18:00Z">
                    <w:rPr>
                      <w:rFonts w:ascii="Aptos Narrow" w:hAnsi="Aptos Narrow"/>
                      <w:color w:val="000000"/>
                      <w:sz w:val="22"/>
                      <w:szCs w:val="22"/>
                      <w:lang w:val="en-ZA" w:eastAsia="en-ZA"/>
                    </w:rPr>
                  </w:rPrChange>
                </w:rPr>
                <w:t>An individual or entity engaged in legitimate scientific research with the objective of advancing knowledge in health data science, operating within the ethical, legal, and professional frameworks of academic and scientific research.</w:t>
              </w:r>
            </w:ins>
          </w:p>
        </w:tc>
      </w:tr>
      <w:tr w:rsidR="00523FB0" w:rsidRPr="00614D36" w14:paraId="15029743" w14:textId="77777777" w:rsidTr="0027516D">
        <w:trPr>
          <w:cnfStyle w:val="000000100000" w:firstRow="0" w:lastRow="0" w:firstColumn="0" w:lastColumn="0" w:oddVBand="0" w:evenVBand="0" w:oddHBand="1" w:evenHBand="0" w:firstRowFirstColumn="0" w:firstRowLastColumn="0" w:lastRowFirstColumn="0" w:lastRowLastColumn="0"/>
          <w:trHeight w:val="870"/>
          <w:ins w:id="1310" w:author="Craig Parker" w:date="2024-08-14T17:12:00Z"/>
          <w:trPrChange w:id="1311" w:author="Craig Parker" w:date="2024-08-14T17:53:00Z" w16du:dateUtc="2024-08-14T15:53:00Z">
            <w:trPr>
              <w:trHeight w:val="87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312" w:author="Craig Parker" w:date="2024-08-14T17:53:00Z" w16du:dateUtc="2024-08-14T15:53:00Z">
              <w:tcPr>
                <w:tcW w:w="1439" w:type="pct"/>
                <w:gridSpan w:val="2"/>
                <w:noWrap/>
                <w:hideMark/>
              </w:tcPr>
            </w:tcPrChange>
          </w:tcPr>
          <w:p w14:paraId="6D44E684"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313" w:author="Craig Parker" w:date="2024-08-14T17:12:00Z" w16du:dateUtc="2024-08-14T15:12:00Z"/>
                <w:rFonts w:ascii="Nunito" w:hAnsi="Nunito"/>
                <w:color w:val="000000"/>
                <w:sz w:val="22"/>
                <w:szCs w:val="22"/>
                <w:lang w:val="en-ZA" w:eastAsia="en-ZA"/>
                <w:rPrChange w:id="1314" w:author="Craig Parker" w:date="2024-08-14T17:18:00Z" w16du:dateUtc="2024-08-14T15:18:00Z">
                  <w:rPr>
                    <w:ins w:id="1315" w:author="Craig Parker" w:date="2024-08-14T17:12:00Z" w16du:dateUtc="2024-08-14T15:12:00Z"/>
                    <w:rFonts w:ascii="Aptos Narrow" w:hAnsi="Aptos Narrow"/>
                    <w:color w:val="000000"/>
                    <w:sz w:val="22"/>
                    <w:szCs w:val="22"/>
                    <w:lang w:val="en-ZA" w:eastAsia="en-ZA"/>
                  </w:rPr>
                </w:rPrChange>
              </w:rPr>
            </w:pPr>
            <w:ins w:id="1316" w:author="Craig Parker" w:date="2024-08-14T17:12:00Z" w16du:dateUtc="2024-08-14T15:12:00Z">
              <w:r w:rsidRPr="00614D36">
                <w:rPr>
                  <w:rFonts w:ascii="Nunito" w:hAnsi="Nunito"/>
                  <w:color w:val="000000"/>
                  <w:sz w:val="22"/>
                  <w:szCs w:val="22"/>
                  <w:lang w:val="en-ZA" w:eastAsia="en-ZA"/>
                  <w:rPrChange w:id="1317" w:author="Craig Parker" w:date="2024-08-14T17:18:00Z" w16du:dateUtc="2024-08-14T15:18:00Z">
                    <w:rPr>
                      <w:rFonts w:ascii="Aptos Narrow" w:hAnsi="Aptos Narrow"/>
                      <w:color w:val="000000"/>
                      <w:sz w:val="22"/>
                      <w:szCs w:val="22"/>
                      <w:lang w:val="en-ZA" w:eastAsia="en-ZA"/>
                    </w:rPr>
                  </w:rPrChange>
                </w:rPr>
                <w:t>CSAG GitLab</w:t>
              </w:r>
            </w:ins>
          </w:p>
        </w:tc>
        <w:tc>
          <w:tcPr>
            <w:tcW w:w="3713" w:type="pct"/>
            <w:shd w:val="clear" w:color="auto" w:fill="FFFFFF" w:themeFill="background1"/>
            <w:hideMark/>
            <w:tcPrChange w:id="1318" w:author="Craig Parker" w:date="2024-08-14T17:53:00Z" w16du:dateUtc="2024-08-14T15:53:00Z">
              <w:tcPr>
                <w:tcW w:w="3561" w:type="pct"/>
                <w:hideMark/>
              </w:tcPr>
            </w:tcPrChange>
          </w:tcPr>
          <w:p w14:paraId="074C4BBF"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319" w:author="Craig Parker" w:date="2024-08-14T17:12:00Z" w16du:dateUtc="2024-08-14T15:12:00Z"/>
                <w:rFonts w:ascii="Nunito" w:hAnsi="Nunito"/>
                <w:color w:val="000000"/>
                <w:sz w:val="22"/>
                <w:szCs w:val="22"/>
                <w:lang w:val="en-ZA" w:eastAsia="en-ZA"/>
                <w:rPrChange w:id="1320" w:author="Craig Parker" w:date="2024-08-14T17:18:00Z" w16du:dateUtc="2024-08-14T15:18:00Z">
                  <w:rPr>
                    <w:ins w:id="1321" w:author="Craig Parker" w:date="2024-08-14T17:12:00Z" w16du:dateUtc="2024-08-14T15:12:00Z"/>
                    <w:rFonts w:ascii="Aptos Narrow" w:hAnsi="Aptos Narrow"/>
                    <w:color w:val="000000"/>
                    <w:sz w:val="22"/>
                    <w:szCs w:val="22"/>
                    <w:lang w:val="en-ZA" w:eastAsia="en-ZA"/>
                  </w:rPr>
                </w:rPrChange>
              </w:rPr>
            </w:pPr>
            <w:ins w:id="1322" w:author="Craig Parker" w:date="2024-08-14T17:12:00Z" w16du:dateUtc="2024-08-14T15:12:00Z">
              <w:r w:rsidRPr="00614D36">
                <w:rPr>
                  <w:rFonts w:ascii="Nunito" w:hAnsi="Nunito"/>
                  <w:color w:val="000000"/>
                  <w:sz w:val="22"/>
                  <w:szCs w:val="22"/>
                  <w:lang w:val="en-ZA" w:eastAsia="en-ZA"/>
                  <w:rPrChange w:id="1323" w:author="Craig Parker" w:date="2024-08-14T17:18:00Z" w16du:dateUtc="2024-08-14T15:18:00Z">
                    <w:rPr>
                      <w:rFonts w:ascii="Aptos Narrow" w:hAnsi="Aptos Narrow"/>
                      <w:color w:val="000000"/>
                      <w:sz w:val="22"/>
                      <w:szCs w:val="22"/>
                      <w:lang w:val="en-ZA" w:eastAsia="en-ZA"/>
                    </w:rPr>
                  </w:rPrChange>
                </w:rPr>
                <w:t xml:space="preserve">The version control and collaboration platform used by the Climate System Analysis Group (CSAG) at the University of Cape Town (UCT) for managing the HEÂ²AT </w:t>
              </w:r>
              <w:proofErr w:type="spellStart"/>
              <w:r w:rsidRPr="00614D36">
                <w:rPr>
                  <w:rFonts w:ascii="Nunito" w:hAnsi="Nunito"/>
                  <w:color w:val="000000"/>
                  <w:sz w:val="22"/>
                  <w:szCs w:val="22"/>
                  <w:lang w:val="en-ZA" w:eastAsia="en-ZA"/>
                  <w:rPrChange w:id="1324" w:author="Craig Parker" w:date="2024-08-14T17:18:00Z" w16du:dateUtc="2024-08-14T15:18:00Z">
                    <w:rPr>
                      <w:rFonts w:ascii="Aptos Narrow" w:hAnsi="Aptos Narrow"/>
                      <w:color w:val="000000"/>
                      <w:sz w:val="22"/>
                      <w:szCs w:val="22"/>
                      <w:lang w:val="en-ZA" w:eastAsia="en-ZA"/>
                    </w:rPr>
                  </w:rPrChange>
                </w:rPr>
                <w:t>Center's</w:t>
              </w:r>
              <w:proofErr w:type="spellEnd"/>
              <w:r w:rsidRPr="00614D36">
                <w:rPr>
                  <w:rFonts w:ascii="Nunito" w:hAnsi="Nunito"/>
                  <w:color w:val="000000"/>
                  <w:sz w:val="22"/>
                  <w:szCs w:val="22"/>
                  <w:lang w:val="en-ZA" w:eastAsia="en-ZA"/>
                  <w:rPrChange w:id="1325" w:author="Craig Parker" w:date="2024-08-14T17:18:00Z" w16du:dateUtc="2024-08-14T15:18:00Z">
                    <w:rPr>
                      <w:rFonts w:ascii="Aptos Narrow" w:hAnsi="Aptos Narrow"/>
                      <w:color w:val="000000"/>
                      <w:sz w:val="22"/>
                      <w:szCs w:val="22"/>
                      <w:lang w:val="en-ZA" w:eastAsia="en-ZA"/>
                    </w:rPr>
                  </w:rPrChange>
                </w:rPr>
                <w:t xml:space="preserve"> data processes, documenting Data Reference Syntax (DRS), and storing data management code. It ensures transparent, version-controlled data handling accessible to authorized team members.</w:t>
              </w:r>
            </w:ins>
          </w:p>
        </w:tc>
      </w:tr>
      <w:tr w:rsidR="00523FB0" w:rsidRPr="00614D36" w14:paraId="43CC4B84" w14:textId="77777777" w:rsidTr="0027516D">
        <w:tblPrEx>
          <w:tblPrExChange w:id="1326" w:author="Craig Parker" w:date="2024-08-14T17:53:00Z" w16du:dateUtc="2024-08-14T15:53:00Z">
            <w:tblPrEx>
              <w:tblLayout w:type="fixed"/>
            </w:tblPrEx>
          </w:tblPrExChange>
        </w:tblPrEx>
        <w:trPr>
          <w:trHeight w:val="580"/>
          <w:ins w:id="1327" w:author="Craig Parker" w:date="2024-08-14T17:12:00Z"/>
          <w:trPrChange w:id="1328"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0" w:type="pct"/>
            <w:shd w:val="clear" w:color="auto" w:fill="FFFFFF" w:themeFill="background1"/>
            <w:noWrap/>
            <w:hideMark/>
            <w:tcPrChange w:id="1329" w:author="Craig Parker" w:date="2024-08-14T17:53:00Z" w16du:dateUtc="2024-08-14T15:53:00Z">
              <w:tcPr>
                <w:tcW w:w="1287" w:type="pct"/>
                <w:noWrap/>
                <w:hideMark/>
              </w:tcPr>
            </w:tcPrChange>
          </w:tcPr>
          <w:p w14:paraId="1F7193A6" w14:textId="77777777" w:rsidR="00523FB0" w:rsidRPr="00614D36" w:rsidRDefault="00523FB0" w:rsidP="00523FB0">
            <w:pPr>
              <w:overflowPunct/>
              <w:autoSpaceDE/>
              <w:autoSpaceDN/>
              <w:adjustRightInd/>
              <w:rPr>
                <w:ins w:id="1330" w:author="Craig Parker" w:date="2024-08-14T17:12:00Z" w16du:dateUtc="2024-08-14T15:12:00Z"/>
                <w:rFonts w:ascii="Nunito" w:hAnsi="Nunito"/>
                <w:color w:val="000000"/>
                <w:sz w:val="22"/>
                <w:szCs w:val="22"/>
                <w:lang w:val="en-ZA" w:eastAsia="en-ZA"/>
                <w:rPrChange w:id="1331" w:author="Craig Parker" w:date="2024-08-14T17:18:00Z" w16du:dateUtc="2024-08-14T15:18:00Z">
                  <w:rPr>
                    <w:ins w:id="1332" w:author="Craig Parker" w:date="2024-08-14T17:12:00Z" w16du:dateUtc="2024-08-14T15:12:00Z"/>
                    <w:rFonts w:ascii="Aptos Narrow" w:hAnsi="Aptos Narrow"/>
                    <w:color w:val="000000"/>
                    <w:sz w:val="22"/>
                    <w:szCs w:val="22"/>
                    <w:lang w:val="en-ZA" w:eastAsia="en-ZA"/>
                  </w:rPr>
                </w:rPrChange>
              </w:rPr>
            </w:pPr>
            <w:ins w:id="1333" w:author="Craig Parker" w:date="2024-08-14T17:12:00Z" w16du:dateUtc="2024-08-14T15:12:00Z">
              <w:r w:rsidRPr="00614D36">
                <w:rPr>
                  <w:rFonts w:ascii="Nunito" w:hAnsi="Nunito"/>
                  <w:color w:val="000000"/>
                  <w:sz w:val="22"/>
                  <w:szCs w:val="22"/>
                  <w:lang w:val="en-ZA" w:eastAsia="en-ZA"/>
                  <w:rPrChange w:id="1334" w:author="Craig Parker" w:date="2024-08-14T17:18:00Z" w16du:dateUtc="2024-08-14T15:18:00Z">
                    <w:rPr>
                      <w:rFonts w:ascii="Aptos Narrow" w:hAnsi="Aptos Narrow"/>
                      <w:color w:val="000000"/>
                      <w:sz w:val="22"/>
                      <w:szCs w:val="22"/>
                      <w:lang w:val="en-ZA" w:eastAsia="en-ZA"/>
                    </w:rPr>
                  </w:rPrChange>
                </w:rPr>
                <w:t>Climate/Weather Data</w:t>
              </w:r>
            </w:ins>
          </w:p>
        </w:tc>
        <w:tc>
          <w:tcPr>
            <w:tcW w:w="0" w:type="pct"/>
            <w:shd w:val="clear" w:color="auto" w:fill="FFFFFF" w:themeFill="background1"/>
            <w:hideMark/>
            <w:tcPrChange w:id="1335" w:author="Craig Parker" w:date="2024-08-14T17:53:00Z" w16du:dateUtc="2024-08-14T15:53:00Z">
              <w:tcPr>
                <w:tcW w:w="3713" w:type="pct"/>
                <w:gridSpan w:val="2"/>
                <w:hideMark/>
              </w:tcPr>
            </w:tcPrChange>
          </w:tcPr>
          <w:p w14:paraId="633A0485"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336" w:author="Craig Parker" w:date="2024-08-14T17:12:00Z" w16du:dateUtc="2024-08-14T15:12:00Z"/>
                <w:rFonts w:ascii="Nunito" w:hAnsi="Nunito"/>
                <w:color w:val="000000"/>
                <w:sz w:val="22"/>
                <w:szCs w:val="22"/>
                <w:lang w:val="en-ZA" w:eastAsia="en-ZA"/>
                <w:rPrChange w:id="1337" w:author="Craig Parker" w:date="2024-08-14T17:18:00Z" w16du:dateUtc="2024-08-14T15:18:00Z">
                  <w:rPr>
                    <w:ins w:id="1338" w:author="Craig Parker" w:date="2024-08-14T17:12:00Z" w16du:dateUtc="2024-08-14T15:12:00Z"/>
                    <w:rFonts w:ascii="Aptos Narrow" w:hAnsi="Aptos Narrow"/>
                    <w:color w:val="000000"/>
                    <w:sz w:val="22"/>
                    <w:szCs w:val="22"/>
                    <w:lang w:val="en-ZA" w:eastAsia="en-ZA"/>
                  </w:rPr>
                </w:rPrChange>
              </w:rPr>
            </w:pPr>
            <w:ins w:id="1339" w:author="Craig Parker" w:date="2024-08-14T17:12:00Z" w16du:dateUtc="2024-08-14T15:12:00Z">
              <w:r w:rsidRPr="00614D36">
                <w:rPr>
                  <w:rFonts w:ascii="Nunito" w:hAnsi="Nunito"/>
                  <w:color w:val="000000"/>
                  <w:sz w:val="22"/>
                  <w:szCs w:val="22"/>
                  <w:lang w:val="en-ZA" w:eastAsia="en-ZA"/>
                  <w:rPrChange w:id="1340" w:author="Craig Parker" w:date="2024-08-14T17:18:00Z" w16du:dateUtc="2024-08-14T15:18:00Z">
                    <w:rPr>
                      <w:rFonts w:ascii="Aptos Narrow" w:hAnsi="Aptos Narrow"/>
                      <w:color w:val="000000"/>
                      <w:sz w:val="22"/>
                      <w:szCs w:val="22"/>
                      <w:lang w:val="en-ZA" w:eastAsia="en-ZA"/>
                    </w:rPr>
                  </w:rPrChange>
                </w:rPr>
                <w:t>Includes observational-based datasets such as weather station observations, satellite proxy observations, and gridded climate data produced from atmospheric re-analysis and climate simulations.</w:t>
              </w:r>
            </w:ins>
          </w:p>
        </w:tc>
      </w:tr>
      <w:tr w:rsidR="00523FB0" w:rsidRPr="00614D36" w14:paraId="513DE1F3" w14:textId="77777777" w:rsidTr="0027516D">
        <w:trPr>
          <w:cnfStyle w:val="000000100000" w:firstRow="0" w:lastRow="0" w:firstColumn="0" w:lastColumn="0" w:oddVBand="0" w:evenVBand="0" w:oddHBand="1" w:evenHBand="0" w:firstRowFirstColumn="0" w:firstRowLastColumn="0" w:lastRowFirstColumn="0" w:lastRowLastColumn="0"/>
          <w:trHeight w:val="580"/>
          <w:ins w:id="1341" w:author="Craig Parker" w:date="2024-08-14T17:12:00Z"/>
          <w:trPrChange w:id="1342"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343" w:author="Craig Parker" w:date="2024-08-14T17:53:00Z" w16du:dateUtc="2024-08-14T15:53:00Z">
              <w:tcPr>
                <w:tcW w:w="1439" w:type="pct"/>
                <w:gridSpan w:val="2"/>
                <w:noWrap/>
                <w:hideMark/>
              </w:tcPr>
            </w:tcPrChange>
          </w:tcPr>
          <w:p w14:paraId="0F79E1B2"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344" w:author="Craig Parker" w:date="2024-08-14T17:12:00Z" w16du:dateUtc="2024-08-14T15:12:00Z"/>
                <w:rFonts w:ascii="Nunito" w:hAnsi="Nunito"/>
                <w:color w:val="000000"/>
                <w:sz w:val="22"/>
                <w:szCs w:val="22"/>
                <w:lang w:val="en-ZA" w:eastAsia="en-ZA"/>
                <w:rPrChange w:id="1345" w:author="Craig Parker" w:date="2024-08-14T17:18:00Z" w16du:dateUtc="2024-08-14T15:18:00Z">
                  <w:rPr>
                    <w:ins w:id="1346" w:author="Craig Parker" w:date="2024-08-14T17:12:00Z" w16du:dateUtc="2024-08-14T15:12:00Z"/>
                    <w:rFonts w:ascii="Aptos Narrow" w:hAnsi="Aptos Narrow"/>
                    <w:color w:val="000000"/>
                    <w:sz w:val="22"/>
                    <w:szCs w:val="22"/>
                    <w:lang w:val="en-ZA" w:eastAsia="en-ZA"/>
                  </w:rPr>
                </w:rPrChange>
              </w:rPr>
            </w:pPr>
            <w:ins w:id="1347" w:author="Craig Parker" w:date="2024-08-14T17:12:00Z" w16du:dateUtc="2024-08-14T15:12:00Z">
              <w:r w:rsidRPr="00614D36">
                <w:rPr>
                  <w:rFonts w:ascii="Nunito" w:hAnsi="Nunito"/>
                  <w:color w:val="000000"/>
                  <w:sz w:val="22"/>
                  <w:szCs w:val="22"/>
                  <w:lang w:val="en-ZA" w:eastAsia="en-ZA"/>
                  <w:rPrChange w:id="1348" w:author="Craig Parker" w:date="2024-08-14T17:18:00Z" w16du:dateUtc="2024-08-14T15:18:00Z">
                    <w:rPr>
                      <w:rFonts w:ascii="Aptos Narrow" w:hAnsi="Aptos Narrow"/>
                      <w:color w:val="000000"/>
                      <w:sz w:val="22"/>
                      <w:szCs w:val="22"/>
                      <w:lang w:val="en-ZA" w:eastAsia="en-ZA"/>
                    </w:rPr>
                  </w:rPrChange>
                </w:rPr>
                <w:t>Consortium Shared Data</w:t>
              </w:r>
            </w:ins>
          </w:p>
        </w:tc>
        <w:tc>
          <w:tcPr>
            <w:tcW w:w="3713" w:type="pct"/>
            <w:shd w:val="clear" w:color="auto" w:fill="FFFFFF" w:themeFill="background1"/>
            <w:hideMark/>
            <w:tcPrChange w:id="1349" w:author="Craig Parker" w:date="2024-08-14T17:53:00Z" w16du:dateUtc="2024-08-14T15:53:00Z">
              <w:tcPr>
                <w:tcW w:w="3561" w:type="pct"/>
                <w:hideMark/>
              </w:tcPr>
            </w:tcPrChange>
          </w:tcPr>
          <w:p w14:paraId="51D41BDE"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350" w:author="Craig Parker" w:date="2024-08-14T17:12:00Z" w16du:dateUtc="2024-08-14T15:12:00Z"/>
                <w:rFonts w:ascii="Nunito" w:hAnsi="Nunito"/>
                <w:color w:val="000000"/>
                <w:sz w:val="22"/>
                <w:szCs w:val="22"/>
                <w:lang w:val="en-ZA" w:eastAsia="en-ZA"/>
                <w:rPrChange w:id="1351" w:author="Craig Parker" w:date="2024-08-14T17:18:00Z" w16du:dateUtc="2024-08-14T15:18:00Z">
                  <w:rPr>
                    <w:ins w:id="1352" w:author="Craig Parker" w:date="2024-08-14T17:12:00Z" w16du:dateUtc="2024-08-14T15:12:00Z"/>
                    <w:rFonts w:ascii="Aptos Narrow" w:hAnsi="Aptos Narrow"/>
                    <w:color w:val="000000"/>
                    <w:sz w:val="22"/>
                    <w:szCs w:val="22"/>
                    <w:lang w:val="en-ZA" w:eastAsia="en-ZA"/>
                  </w:rPr>
                </w:rPrChange>
              </w:rPr>
            </w:pPr>
            <w:ins w:id="1353" w:author="Craig Parker" w:date="2024-08-14T17:12:00Z" w16du:dateUtc="2024-08-14T15:12:00Z">
              <w:r w:rsidRPr="00614D36">
                <w:rPr>
                  <w:rFonts w:ascii="Nunito" w:hAnsi="Nunito"/>
                  <w:color w:val="000000"/>
                  <w:sz w:val="22"/>
                  <w:szCs w:val="22"/>
                  <w:lang w:val="en-ZA" w:eastAsia="en-ZA"/>
                  <w:rPrChange w:id="1354" w:author="Craig Parker" w:date="2024-08-14T17:18:00Z" w16du:dateUtc="2024-08-14T15:18:00Z">
                    <w:rPr>
                      <w:rFonts w:ascii="Aptos Narrow" w:hAnsi="Aptos Narrow"/>
                      <w:color w:val="000000"/>
                      <w:sz w:val="22"/>
                      <w:szCs w:val="22"/>
                      <w:lang w:val="en-ZA" w:eastAsia="en-ZA"/>
                    </w:rPr>
                  </w:rPrChange>
                </w:rPr>
                <w:t xml:space="preserve">Data that has undergone initial harmonisation and is shared among HEÂ²AT </w:t>
              </w:r>
              <w:proofErr w:type="spellStart"/>
              <w:r w:rsidRPr="00614D36">
                <w:rPr>
                  <w:rFonts w:ascii="Nunito" w:hAnsi="Nunito"/>
                  <w:color w:val="000000"/>
                  <w:sz w:val="22"/>
                  <w:szCs w:val="22"/>
                  <w:lang w:val="en-ZA" w:eastAsia="en-ZA"/>
                  <w:rPrChange w:id="1355" w:author="Craig Parker" w:date="2024-08-14T17:18:00Z" w16du:dateUtc="2024-08-14T15:18:00Z">
                    <w:rPr>
                      <w:rFonts w:ascii="Aptos Narrow" w:hAnsi="Aptos Narrow"/>
                      <w:color w:val="000000"/>
                      <w:sz w:val="22"/>
                      <w:szCs w:val="22"/>
                      <w:lang w:val="en-ZA" w:eastAsia="en-ZA"/>
                    </w:rPr>
                  </w:rPrChange>
                </w:rPr>
                <w:t>Center</w:t>
              </w:r>
              <w:proofErr w:type="spellEnd"/>
              <w:r w:rsidRPr="00614D36">
                <w:rPr>
                  <w:rFonts w:ascii="Nunito" w:hAnsi="Nunito"/>
                  <w:color w:val="000000"/>
                  <w:sz w:val="22"/>
                  <w:szCs w:val="22"/>
                  <w:lang w:val="en-ZA" w:eastAsia="en-ZA"/>
                  <w:rPrChange w:id="1356" w:author="Craig Parker" w:date="2024-08-14T17:18:00Z" w16du:dateUtc="2024-08-14T15:18:00Z">
                    <w:rPr>
                      <w:rFonts w:ascii="Aptos Narrow" w:hAnsi="Aptos Narrow"/>
                      <w:color w:val="000000"/>
                      <w:sz w:val="22"/>
                      <w:szCs w:val="22"/>
                      <w:lang w:val="en-ZA" w:eastAsia="en-ZA"/>
                    </w:rPr>
                  </w:rPrChange>
                </w:rPr>
                <w:t xml:space="preserve"> partners. This data is retained indefinitely or for five years post-project or DTA termination.</w:t>
              </w:r>
            </w:ins>
          </w:p>
        </w:tc>
      </w:tr>
      <w:tr w:rsidR="00523FB0" w:rsidRPr="00614D36" w14:paraId="6C0B47D0" w14:textId="77777777" w:rsidTr="0027516D">
        <w:tblPrEx>
          <w:tblPrExChange w:id="1357" w:author="Craig Parker" w:date="2024-08-14T17:53:00Z" w16du:dateUtc="2024-08-14T15:53:00Z">
            <w:tblPrEx>
              <w:tblLayout w:type="fixed"/>
            </w:tblPrEx>
          </w:tblPrExChange>
        </w:tblPrEx>
        <w:trPr>
          <w:trHeight w:val="580"/>
          <w:ins w:id="1358" w:author="Craig Parker" w:date="2024-08-14T17:12:00Z"/>
          <w:trPrChange w:id="1359"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0" w:type="pct"/>
            <w:shd w:val="clear" w:color="auto" w:fill="FFFFFF" w:themeFill="background1"/>
            <w:noWrap/>
            <w:hideMark/>
            <w:tcPrChange w:id="1360" w:author="Craig Parker" w:date="2024-08-14T17:53:00Z" w16du:dateUtc="2024-08-14T15:53:00Z">
              <w:tcPr>
                <w:tcW w:w="1287" w:type="pct"/>
                <w:noWrap/>
                <w:hideMark/>
              </w:tcPr>
            </w:tcPrChange>
          </w:tcPr>
          <w:p w14:paraId="4E11F9FF" w14:textId="77777777" w:rsidR="00523FB0" w:rsidRPr="00614D36" w:rsidRDefault="00523FB0" w:rsidP="00523FB0">
            <w:pPr>
              <w:overflowPunct/>
              <w:autoSpaceDE/>
              <w:autoSpaceDN/>
              <w:adjustRightInd/>
              <w:rPr>
                <w:ins w:id="1361" w:author="Craig Parker" w:date="2024-08-14T17:12:00Z" w16du:dateUtc="2024-08-14T15:12:00Z"/>
                <w:rFonts w:ascii="Nunito" w:hAnsi="Nunito"/>
                <w:color w:val="000000"/>
                <w:sz w:val="22"/>
                <w:szCs w:val="22"/>
                <w:lang w:val="en-ZA" w:eastAsia="en-ZA"/>
                <w:rPrChange w:id="1362" w:author="Craig Parker" w:date="2024-08-14T17:18:00Z" w16du:dateUtc="2024-08-14T15:18:00Z">
                  <w:rPr>
                    <w:ins w:id="1363" w:author="Craig Parker" w:date="2024-08-14T17:12:00Z" w16du:dateUtc="2024-08-14T15:12:00Z"/>
                    <w:rFonts w:ascii="Aptos Narrow" w:hAnsi="Aptos Narrow"/>
                    <w:color w:val="000000"/>
                    <w:sz w:val="22"/>
                    <w:szCs w:val="22"/>
                    <w:lang w:val="en-ZA" w:eastAsia="en-ZA"/>
                  </w:rPr>
                </w:rPrChange>
              </w:rPr>
            </w:pPr>
            <w:ins w:id="1364" w:author="Craig Parker" w:date="2024-08-14T17:12:00Z" w16du:dateUtc="2024-08-14T15:12:00Z">
              <w:r w:rsidRPr="00614D36">
                <w:rPr>
                  <w:rFonts w:ascii="Nunito" w:hAnsi="Nunito"/>
                  <w:color w:val="000000"/>
                  <w:sz w:val="22"/>
                  <w:szCs w:val="22"/>
                  <w:lang w:val="en-ZA" w:eastAsia="en-ZA"/>
                  <w:rPrChange w:id="1365" w:author="Craig Parker" w:date="2024-08-14T17:18:00Z" w16du:dateUtc="2024-08-14T15:18:00Z">
                    <w:rPr>
                      <w:rFonts w:ascii="Aptos Narrow" w:hAnsi="Aptos Narrow"/>
                      <w:color w:val="000000"/>
                      <w:sz w:val="22"/>
                      <w:szCs w:val="22"/>
                      <w:lang w:val="en-ZA" w:eastAsia="en-ZA"/>
                    </w:rPr>
                  </w:rPrChange>
                </w:rPr>
                <w:lastRenderedPageBreak/>
                <w:t>Controlled Access</w:t>
              </w:r>
            </w:ins>
          </w:p>
        </w:tc>
        <w:tc>
          <w:tcPr>
            <w:tcW w:w="0" w:type="pct"/>
            <w:shd w:val="clear" w:color="auto" w:fill="FFFFFF" w:themeFill="background1"/>
            <w:hideMark/>
            <w:tcPrChange w:id="1366" w:author="Craig Parker" w:date="2024-08-14T17:53:00Z" w16du:dateUtc="2024-08-14T15:53:00Z">
              <w:tcPr>
                <w:tcW w:w="3713" w:type="pct"/>
                <w:gridSpan w:val="2"/>
                <w:hideMark/>
              </w:tcPr>
            </w:tcPrChange>
          </w:tcPr>
          <w:p w14:paraId="22B099DC"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367" w:author="Craig Parker" w:date="2024-08-14T17:12:00Z" w16du:dateUtc="2024-08-14T15:12:00Z"/>
                <w:rFonts w:ascii="Nunito" w:hAnsi="Nunito"/>
                <w:color w:val="000000"/>
                <w:sz w:val="22"/>
                <w:szCs w:val="22"/>
                <w:lang w:val="en-ZA" w:eastAsia="en-ZA"/>
                <w:rPrChange w:id="1368" w:author="Craig Parker" w:date="2024-08-14T17:18:00Z" w16du:dateUtc="2024-08-14T15:18:00Z">
                  <w:rPr>
                    <w:ins w:id="1369" w:author="Craig Parker" w:date="2024-08-14T17:12:00Z" w16du:dateUtc="2024-08-14T15:12:00Z"/>
                    <w:rFonts w:ascii="Aptos Narrow" w:hAnsi="Aptos Narrow"/>
                    <w:color w:val="000000"/>
                    <w:sz w:val="22"/>
                    <w:szCs w:val="22"/>
                    <w:lang w:val="en-ZA" w:eastAsia="en-ZA"/>
                  </w:rPr>
                </w:rPrChange>
              </w:rPr>
            </w:pPr>
            <w:ins w:id="1370" w:author="Craig Parker" w:date="2024-08-14T17:12:00Z" w16du:dateUtc="2024-08-14T15:12:00Z">
              <w:r w:rsidRPr="00614D36">
                <w:rPr>
                  <w:rFonts w:ascii="Nunito" w:hAnsi="Nunito"/>
                  <w:color w:val="000000"/>
                  <w:sz w:val="22"/>
                  <w:szCs w:val="22"/>
                  <w:lang w:val="en-ZA" w:eastAsia="en-ZA"/>
                  <w:rPrChange w:id="1371" w:author="Craig Parker" w:date="2024-08-14T17:18:00Z" w16du:dateUtc="2024-08-14T15:18:00Z">
                    <w:rPr>
                      <w:rFonts w:ascii="Aptos Narrow" w:hAnsi="Aptos Narrow"/>
                      <w:color w:val="000000"/>
                      <w:sz w:val="22"/>
                      <w:szCs w:val="22"/>
                      <w:lang w:val="en-ZA" w:eastAsia="en-ZA"/>
                    </w:rPr>
                  </w:rPrChange>
                </w:rPr>
                <w:t>A mechanism by which potentially personally identifiable research data is distributed to bona fide researchers upon submission of a data access request and supporting documentation.</w:t>
              </w:r>
            </w:ins>
          </w:p>
        </w:tc>
      </w:tr>
      <w:tr w:rsidR="00523FB0" w:rsidRPr="00614D36" w14:paraId="5F4D1189" w14:textId="77777777" w:rsidTr="0027516D">
        <w:trPr>
          <w:cnfStyle w:val="000000100000" w:firstRow="0" w:lastRow="0" w:firstColumn="0" w:lastColumn="0" w:oddVBand="0" w:evenVBand="0" w:oddHBand="1" w:evenHBand="0" w:firstRowFirstColumn="0" w:firstRowLastColumn="0" w:lastRowFirstColumn="0" w:lastRowLastColumn="0"/>
          <w:trHeight w:val="290"/>
          <w:ins w:id="1372" w:author="Craig Parker" w:date="2024-08-14T17:12:00Z"/>
          <w:trPrChange w:id="1373"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374" w:author="Craig Parker" w:date="2024-08-14T17:53:00Z" w16du:dateUtc="2024-08-14T15:53:00Z">
              <w:tcPr>
                <w:tcW w:w="1439" w:type="pct"/>
                <w:gridSpan w:val="2"/>
                <w:noWrap/>
                <w:hideMark/>
              </w:tcPr>
            </w:tcPrChange>
          </w:tcPr>
          <w:p w14:paraId="07CEEDED"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375" w:author="Craig Parker" w:date="2024-08-14T17:12:00Z" w16du:dateUtc="2024-08-14T15:12:00Z"/>
                <w:rFonts w:ascii="Nunito" w:hAnsi="Nunito"/>
                <w:color w:val="000000"/>
                <w:sz w:val="22"/>
                <w:szCs w:val="22"/>
                <w:lang w:val="en-ZA" w:eastAsia="en-ZA"/>
                <w:rPrChange w:id="1376" w:author="Craig Parker" w:date="2024-08-14T17:18:00Z" w16du:dateUtc="2024-08-14T15:18:00Z">
                  <w:rPr>
                    <w:ins w:id="1377" w:author="Craig Parker" w:date="2024-08-14T17:12:00Z" w16du:dateUtc="2024-08-14T15:12:00Z"/>
                    <w:rFonts w:ascii="Aptos Narrow" w:hAnsi="Aptos Narrow"/>
                    <w:color w:val="000000"/>
                    <w:sz w:val="22"/>
                    <w:szCs w:val="22"/>
                    <w:lang w:val="en-ZA" w:eastAsia="en-ZA"/>
                  </w:rPr>
                </w:rPrChange>
              </w:rPr>
            </w:pPr>
            <w:ins w:id="1378" w:author="Craig Parker" w:date="2024-08-14T17:12:00Z" w16du:dateUtc="2024-08-14T15:12:00Z">
              <w:r w:rsidRPr="00614D36">
                <w:rPr>
                  <w:rFonts w:ascii="Nunito" w:hAnsi="Nunito"/>
                  <w:color w:val="000000"/>
                  <w:sz w:val="22"/>
                  <w:szCs w:val="22"/>
                  <w:lang w:val="en-ZA" w:eastAsia="en-ZA"/>
                  <w:rPrChange w:id="1379" w:author="Craig Parker" w:date="2024-08-14T17:18:00Z" w16du:dateUtc="2024-08-14T15:18:00Z">
                    <w:rPr>
                      <w:rFonts w:ascii="Aptos Narrow" w:hAnsi="Aptos Narrow"/>
                      <w:color w:val="000000"/>
                      <w:sz w:val="22"/>
                      <w:szCs w:val="22"/>
                      <w:lang w:val="en-ZA" w:eastAsia="en-ZA"/>
                    </w:rPr>
                  </w:rPrChange>
                </w:rPr>
                <w:t>Data Access Committee (DAC)</w:t>
              </w:r>
            </w:ins>
          </w:p>
        </w:tc>
        <w:tc>
          <w:tcPr>
            <w:tcW w:w="3713" w:type="pct"/>
            <w:shd w:val="clear" w:color="auto" w:fill="FFFFFF" w:themeFill="background1"/>
            <w:hideMark/>
            <w:tcPrChange w:id="1380" w:author="Craig Parker" w:date="2024-08-14T17:53:00Z" w16du:dateUtc="2024-08-14T15:53:00Z">
              <w:tcPr>
                <w:tcW w:w="3561" w:type="pct"/>
                <w:hideMark/>
              </w:tcPr>
            </w:tcPrChange>
          </w:tcPr>
          <w:p w14:paraId="288A5E36"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381" w:author="Craig Parker" w:date="2024-08-14T17:12:00Z" w16du:dateUtc="2024-08-14T15:12:00Z"/>
                <w:rFonts w:ascii="Nunito" w:hAnsi="Nunito"/>
                <w:color w:val="000000"/>
                <w:sz w:val="22"/>
                <w:szCs w:val="22"/>
                <w:lang w:val="en-ZA" w:eastAsia="en-ZA"/>
                <w:rPrChange w:id="1382" w:author="Craig Parker" w:date="2024-08-14T17:18:00Z" w16du:dateUtc="2024-08-14T15:18:00Z">
                  <w:rPr>
                    <w:ins w:id="1383" w:author="Craig Parker" w:date="2024-08-14T17:12:00Z" w16du:dateUtc="2024-08-14T15:12:00Z"/>
                    <w:rFonts w:ascii="Aptos Narrow" w:hAnsi="Aptos Narrow"/>
                    <w:color w:val="000000"/>
                    <w:sz w:val="22"/>
                    <w:szCs w:val="22"/>
                    <w:lang w:val="en-ZA" w:eastAsia="en-ZA"/>
                  </w:rPr>
                </w:rPrChange>
              </w:rPr>
            </w:pPr>
            <w:ins w:id="1384" w:author="Craig Parker" w:date="2024-08-14T17:12:00Z" w16du:dateUtc="2024-08-14T15:12:00Z">
              <w:r w:rsidRPr="00614D36">
                <w:rPr>
                  <w:rFonts w:ascii="Nunito" w:hAnsi="Nunito"/>
                  <w:color w:val="000000"/>
                  <w:sz w:val="22"/>
                  <w:szCs w:val="22"/>
                  <w:lang w:val="en-ZA" w:eastAsia="en-ZA"/>
                  <w:rPrChange w:id="1385" w:author="Craig Parker" w:date="2024-08-14T17:18:00Z" w16du:dateUtc="2024-08-14T15:18:00Z">
                    <w:rPr>
                      <w:rFonts w:ascii="Aptos Narrow" w:hAnsi="Aptos Narrow"/>
                      <w:color w:val="000000"/>
                      <w:sz w:val="22"/>
                      <w:szCs w:val="22"/>
                      <w:lang w:val="en-ZA" w:eastAsia="en-ZA"/>
                    </w:rPr>
                  </w:rPrChange>
                </w:rPr>
                <w:t>A committee responsible for reviewing and approving data access requests, and ensuring adherence to ethical, legal, and scientific standards.</w:t>
              </w:r>
            </w:ins>
          </w:p>
        </w:tc>
      </w:tr>
      <w:tr w:rsidR="00523FB0" w:rsidRPr="00614D36" w14:paraId="39E458DE" w14:textId="77777777" w:rsidTr="0027516D">
        <w:tblPrEx>
          <w:tblPrExChange w:id="1386" w:author="Craig Parker" w:date="2024-08-14T17:53:00Z" w16du:dateUtc="2024-08-14T15:53:00Z">
            <w:tblPrEx>
              <w:tblLayout w:type="fixed"/>
            </w:tblPrEx>
          </w:tblPrExChange>
        </w:tblPrEx>
        <w:trPr>
          <w:trHeight w:val="290"/>
          <w:ins w:id="1387" w:author="Craig Parker" w:date="2024-08-14T17:12:00Z"/>
          <w:trPrChange w:id="1388"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pct"/>
            <w:shd w:val="clear" w:color="auto" w:fill="FFFFFF" w:themeFill="background1"/>
            <w:noWrap/>
            <w:hideMark/>
            <w:tcPrChange w:id="1389" w:author="Craig Parker" w:date="2024-08-14T17:53:00Z" w16du:dateUtc="2024-08-14T15:53:00Z">
              <w:tcPr>
                <w:tcW w:w="1287" w:type="pct"/>
                <w:noWrap/>
                <w:hideMark/>
              </w:tcPr>
            </w:tcPrChange>
          </w:tcPr>
          <w:p w14:paraId="2AA69F65" w14:textId="77777777" w:rsidR="00523FB0" w:rsidRPr="00614D36" w:rsidRDefault="00523FB0" w:rsidP="00523FB0">
            <w:pPr>
              <w:overflowPunct/>
              <w:autoSpaceDE/>
              <w:autoSpaceDN/>
              <w:adjustRightInd/>
              <w:rPr>
                <w:ins w:id="1390" w:author="Craig Parker" w:date="2024-08-14T17:12:00Z" w16du:dateUtc="2024-08-14T15:12:00Z"/>
                <w:rFonts w:ascii="Nunito" w:hAnsi="Nunito"/>
                <w:color w:val="000000"/>
                <w:sz w:val="22"/>
                <w:szCs w:val="22"/>
                <w:lang w:val="en-ZA" w:eastAsia="en-ZA"/>
                <w:rPrChange w:id="1391" w:author="Craig Parker" w:date="2024-08-14T17:18:00Z" w16du:dateUtc="2024-08-14T15:18:00Z">
                  <w:rPr>
                    <w:ins w:id="1392" w:author="Craig Parker" w:date="2024-08-14T17:12:00Z" w16du:dateUtc="2024-08-14T15:12:00Z"/>
                    <w:rFonts w:ascii="Aptos Narrow" w:hAnsi="Aptos Narrow"/>
                    <w:color w:val="000000"/>
                    <w:sz w:val="22"/>
                    <w:szCs w:val="22"/>
                    <w:lang w:val="en-ZA" w:eastAsia="en-ZA"/>
                  </w:rPr>
                </w:rPrChange>
              </w:rPr>
            </w:pPr>
            <w:ins w:id="1393" w:author="Craig Parker" w:date="2024-08-14T17:12:00Z" w16du:dateUtc="2024-08-14T15:12:00Z">
              <w:r w:rsidRPr="00614D36">
                <w:rPr>
                  <w:rFonts w:ascii="Nunito" w:hAnsi="Nunito"/>
                  <w:color w:val="000000"/>
                  <w:sz w:val="22"/>
                  <w:szCs w:val="22"/>
                  <w:lang w:val="en-ZA" w:eastAsia="en-ZA"/>
                  <w:rPrChange w:id="1394" w:author="Craig Parker" w:date="2024-08-14T17:18:00Z" w16du:dateUtc="2024-08-14T15:18:00Z">
                    <w:rPr>
                      <w:rFonts w:ascii="Aptos Narrow" w:hAnsi="Aptos Narrow"/>
                      <w:color w:val="000000"/>
                      <w:sz w:val="22"/>
                      <w:szCs w:val="22"/>
                      <w:lang w:val="en-ZA" w:eastAsia="en-ZA"/>
                    </w:rPr>
                  </w:rPrChange>
                </w:rPr>
                <w:t>Data Analysis Platform (DAP)</w:t>
              </w:r>
            </w:ins>
          </w:p>
        </w:tc>
        <w:tc>
          <w:tcPr>
            <w:tcW w:w="0" w:type="pct"/>
            <w:shd w:val="clear" w:color="auto" w:fill="FFFFFF" w:themeFill="background1"/>
            <w:hideMark/>
            <w:tcPrChange w:id="1395" w:author="Craig Parker" w:date="2024-08-14T17:53:00Z" w16du:dateUtc="2024-08-14T15:53:00Z">
              <w:tcPr>
                <w:tcW w:w="3713" w:type="pct"/>
                <w:gridSpan w:val="2"/>
                <w:hideMark/>
              </w:tcPr>
            </w:tcPrChange>
          </w:tcPr>
          <w:p w14:paraId="553DAB60"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396" w:author="Craig Parker" w:date="2024-08-14T17:12:00Z" w16du:dateUtc="2024-08-14T15:12:00Z"/>
                <w:rFonts w:ascii="Nunito" w:hAnsi="Nunito"/>
                <w:color w:val="000000"/>
                <w:sz w:val="22"/>
                <w:szCs w:val="22"/>
                <w:lang w:val="en-ZA" w:eastAsia="en-ZA"/>
                <w:rPrChange w:id="1397" w:author="Craig Parker" w:date="2024-08-14T17:18:00Z" w16du:dateUtc="2024-08-14T15:18:00Z">
                  <w:rPr>
                    <w:ins w:id="1398" w:author="Craig Parker" w:date="2024-08-14T17:12:00Z" w16du:dateUtc="2024-08-14T15:12:00Z"/>
                    <w:rFonts w:ascii="Aptos Narrow" w:hAnsi="Aptos Narrow"/>
                    <w:color w:val="000000"/>
                    <w:sz w:val="22"/>
                    <w:szCs w:val="22"/>
                    <w:lang w:val="en-ZA" w:eastAsia="en-ZA"/>
                  </w:rPr>
                </w:rPrChange>
              </w:rPr>
            </w:pPr>
            <w:ins w:id="1399" w:author="Craig Parker" w:date="2024-08-14T17:12:00Z" w16du:dateUtc="2024-08-14T15:12:00Z">
              <w:r w:rsidRPr="00614D36">
                <w:rPr>
                  <w:rFonts w:ascii="Nunito" w:hAnsi="Nunito"/>
                  <w:color w:val="000000"/>
                  <w:sz w:val="22"/>
                  <w:szCs w:val="22"/>
                  <w:lang w:val="en-ZA" w:eastAsia="en-ZA"/>
                  <w:rPrChange w:id="1400" w:author="Craig Parker" w:date="2024-08-14T17:18:00Z" w16du:dateUtc="2024-08-14T15:18:00Z">
                    <w:rPr>
                      <w:rFonts w:ascii="Aptos Narrow" w:hAnsi="Aptos Narrow"/>
                      <w:color w:val="000000"/>
                      <w:sz w:val="22"/>
                      <w:szCs w:val="22"/>
                      <w:lang w:val="en-ZA" w:eastAsia="en-ZA"/>
                    </w:rPr>
                  </w:rPrChange>
                </w:rPr>
                <w:t xml:space="preserve">The platform used for conducting data analysis, typically including tools like </w:t>
              </w:r>
              <w:proofErr w:type="spellStart"/>
              <w:r w:rsidRPr="00614D36">
                <w:rPr>
                  <w:rFonts w:ascii="Nunito" w:hAnsi="Nunito"/>
                  <w:color w:val="000000"/>
                  <w:sz w:val="22"/>
                  <w:szCs w:val="22"/>
                  <w:lang w:val="en-ZA" w:eastAsia="en-ZA"/>
                  <w:rPrChange w:id="1401" w:author="Craig Parker" w:date="2024-08-14T17:18:00Z" w16du:dateUtc="2024-08-14T15:18:00Z">
                    <w:rPr>
                      <w:rFonts w:ascii="Aptos Narrow" w:hAnsi="Aptos Narrow"/>
                      <w:color w:val="000000"/>
                      <w:sz w:val="22"/>
                      <w:szCs w:val="22"/>
                      <w:lang w:val="en-ZA" w:eastAsia="en-ZA"/>
                    </w:rPr>
                  </w:rPrChange>
                </w:rPr>
                <w:t>JupyterHub</w:t>
              </w:r>
              <w:proofErr w:type="spellEnd"/>
              <w:r w:rsidRPr="00614D36">
                <w:rPr>
                  <w:rFonts w:ascii="Nunito" w:hAnsi="Nunito"/>
                  <w:color w:val="000000"/>
                  <w:sz w:val="22"/>
                  <w:szCs w:val="22"/>
                  <w:lang w:val="en-ZA" w:eastAsia="en-ZA"/>
                  <w:rPrChange w:id="1402" w:author="Craig Parker" w:date="2024-08-14T17:18:00Z" w16du:dateUtc="2024-08-14T15:18:00Z">
                    <w:rPr>
                      <w:rFonts w:ascii="Aptos Narrow" w:hAnsi="Aptos Narrow"/>
                      <w:color w:val="000000"/>
                      <w:sz w:val="22"/>
                      <w:szCs w:val="22"/>
                      <w:lang w:val="en-ZA" w:eastAsia="en-ZA"/>
                    </w:rPr>
                  </w:rPrChange>
                </w:rPr>
                <w:t>.</w:t>
              </w:r>
            </w:ins>
          </w:p>
        </w:tc>
      </w:tr>
      <w:tr w:rsidR="00523FB0" w:rsidRPr="00614D36" w14:paraId="0DCB1679" w14:textId="77777777" w:rsidTr="0027516D">
        <w:trPr>
          <w:cnfStyle w:val="000000100000" w:firstRow="0" w:lastRow="0" w:firstColumn="0" w:lastColumn="0" w:oddVBand="0" w:evenVBand="0" w:oddHBand="1" w:evenHBand="0" w:firstRowFirstColumn="0" w:firstRowLastColumn="0" w:lastRowFirstColumn="0" w:lastRowLastColumn="0"/>
          <w:trHeight w:val="290"/>
          <w:ins w:id="1403" w:author="Craig Parker" w:date="2024-08-14T17:12:00Z"/>
          <w:trPrChange w:id="1404"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405" w:author="Craig Parker" w:date="2024-08-14T17:53:00Z" w16du:dateUtc="2024-08-14T15:53:00Z">
              <w:tcPr>
                <w:tcW w:w="1439" w:type="pct"/>
                <w:gridSpan w:val="2"/>
                <w:noWrap/>
                <w:hideMark/>
              </w:tcPr>
            </w:tcPrChange>
          </w:tcPr>
          <w:p w14:paraId="08321212"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406" w:author="Craig Parker" w:date="2024-08-14T17:12:00Z" w16du:dateUtc="2024-08-14T15:12:00Z"/>
                <w:rFonts w:ascii="Nunito" w:hAnsi="Nunito"/>
                <w:color w:val="000000"/>
                <w:sz w:val="22"/>
                <w:szCs w:val="22"/>
                <w:lang w:val="en-ZA" w:eastAsia="en-ZA"/>
                <w:rPrChange w:id="1407" w:author="Craig Parker" w:date="2024-08-14T17:18:00Z" w16du:dateUtc="2024-08-14T15:18:00Z">
                  <w:rPr>
                    <w:ins w:id="1408" w:author="Craig Parker" w:date="2024-08-14T17:12:00Z" w16du:dateUtc="2024-08-14T15:12:00Z"/>
                    <w:rFonts w:ascii="Aptos Narrow" w:hAnsi="Aptos Narrow"/>
                    <w:color w:val="000000"/>
                    <w:sz w:val="22"/>
                    <w:szCs w:val="22"/>
                    <w:lang w:val="en-ZA" w:eastAsia="en-ZA"/>
                  </w:rPr>
                </w:rPrChange>
              </w:rPr>
            </w:pPr>
            <w:ins w:id="1409" w:author="Craig Parker" w:date="2024-08-14T17:12:00Z" w16du:dateUtc="2024-08-14T15:12:00Z">
              <w:r w:rsidRPr="00614D36">
                <w:rPr>
                  <w:rFonts w:ascii="Nunito" w:hAnsi="Nunito"/>
                  <w:color w:val="000000"/>
                  <w:sz w:val="22"/>
                  <w:szCs w:val="22"/>
                  <w:lang w:val="en-ZA" w:eastAsia="en-ZA"/>
                  <w:rPrChange w:id="1410" w:author="Craig Parker" w:date="2024-08-14T17:18:00Z" w16du:dateUtc="2024-08-14T15:18:00Z">
                    <w:rPr>
                      <w:rFonts w:ascii="Aptos Narrow" w:hAnsi="Aptos Narrow"/>
                      <w:color w:val="000000"/>
                      <w:sz w:val="22"/>
                      <w:szCs w:val="22"/>
                      <w:lang w:val="en-ZA" w:eastAsia="en-ZA"/>
                    </w:rPr>
                  </w:rPrChange>
                </w:rPr>
                <w:t>Data Downloads</w:t>
              </w:r>
            </w:ins>
          </w:p>
        </w:tc>
        <w:tc>
          <w:tcPr>
            <w:tcW w:w="3713" w:type="pct"/>
            <w:shd w:val="clear" w:color="auto" w:fill="FFFFFF" w:themeFill="background1"/>
            <w:hideMark/>
            <w:tcPrChange w:id="1411" w:author="Craig Parker" w:date="2024-08-14T17:53:00Z" w16du:dateUtc="2024-08-14T15:53:00Z">
              <w:tcPr>
                <w:tcW w:w="3561" w:type="pct"/>
                <w:hideMark/>
              </w:tcPr>
            </w:tcPrChange>
          </w:tcPr>
          <w:p w14:paraId="03EBF2B7"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412" w:author="Craig Parker" w:date="2024-08-14T17:12:00Z" w16du:dateUtc="2024-08-14T15:12:00Z"/>
                <w:rFonts w:ascii="Nunito" w:hAnsi="Nunito"/>
                <w:color w:val="000000"/>
                <w:sz w:val="22"/>
                <w:szCs w:val="22"/>
                <w:lang w:val="en-ZA" w:eastAsia="en-ZA"/>
                <w:rPrChange w:id="1413" w:author="Craig Parker" w:date="2024-08-14T17:18:00Z" w16du:dateUtc="2024-08-14T15:18:00Z">
                  <w:rPr>
                    <w:ins w:id="1414" w:author="Craig Parker" w:date="2024-08-14T17:12:00Z" w16du:dateUtc="2024-08-14T15:12:00Z"/>
                    <w:rFonts w:ascii="Aptos Narrow" w:hAnsi="Aptos Narrow"/>
                    <w:color w:val="000000"/>
                    <w:sz w:val="22"/>
                    <w:szCs w:val="22"/>
                    <w:lang w:val="en-ZA" w:eastAsia="en-ZA"/>
                  </w:rPr>
                </w:rPrChange>
              </w:rPr>
            </w:pPr>
            <w:ins w:id="1415" w:author="Craig Parker" w:date="2024-08-14T17:12:00Z" w16du:dateUtc="2024-08-14T15:12:00Z">
              <w:r w:rsidRPr="00614D36">
                <w:rPr>
                  <w:rFonts w:ascii="Nunito" w:hAnsi="Nunito"/>
                  <w:color w:val="000000"/>
                  <w:sz w:val="22"/>
                  <w:szCs w:val="22"/>
                  <w:lang w:val="en-ZA" w:eastAsia="en-ZA"/>
                  <w:rPrChange w:id="1416" w:author="Craig Parker" w:date="2024-08-14T17:18:00Z" w16du:dateUtc="2024-08-14T15:18:00Z">
                    <w:rPr>
                      <w:rFonts w:ascii="Aptos Narrow" w:hAnsi="Aptos Narrow"/>
                      <w:color w:val="000000"/>
                      <w:sz w:val="22"/>
                      <w:szCs w:val="22"/>
                      <w:lang w:val="en-ZA" w:eastAsia="en-ZA"/>
                    </w:rPr>
                  </w:rPrChange>
                </w:rPr>
                <w:t>A modality of data sharing where researchers can download datasets to their local computing environments directly.</w:t>
              </w:r>
            </w:ins>
          </w:p>
        </w:tc>
      </w:tr>
      <w:tr w:rsidR="00523FB0" w:rsidRPr="00614D36" w14:paraId="12A32740" w14:textId="77777777" w:rsidTr="0027516D">
        <w:tblPrEx>
          <w:tblPrExChange w:id="1417" w:author="Craig Parker" w:date="2024-08-14T17:53:00Z" w16du:dateUtc="2024-08-14T15:53:00Z">
            <w:tblPrEx>
              <w:tblLayout w:type="fixed"/>
            </w:tblPrEx>
          </w:tblPrExChange>
        </w:tblPrEx>
        <w:trPr>
          <w:trHeight w:val="290"/>
          <w:ins w:id="1418" w:author="Craig Parker" w:date="2024-08-14T17:12:00Z"/>
          <w:trPrChange w:id="1419"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pct"/>
            <w:shd w:val="clear" w:color="auto" w:fill="FFFFFF" w:themeFill="background1"/>
            <w:noWrap/>
            <w:hideMark/>
            <w:tcPrChange w:id="1420" w:author="Craig Parker" w:date="2024-08-14T17:53:00Z" w16du:dateUtc="2024-08-14T15:53:00Z">
              <w:tcPr>
                <w:tcW w:w="1287" w:type="pct"/>
                <w:noWrap/>
                <w:hideMark/>
              </w:tcPr>
            </w:tcPrChange>
          </w:tcPr>
          <w:p w14:paraId="4329D814" w14:textId="77777777" w:rsidR="00523FB0" w:rsidRPr="00614D36" w:rsidRDefault="00523FB0" w:rsidP="00523FB0">
            <w:pPr>
              <w:overflowPunct/>
              <w:autoSpaceDE/>
              <w:autoSpaceDN/>
              <w:adjustRightInd/>
              <w:rPr>
                <w:ins w:id="1421" w:author="Craig Parker" w:date="2024-08-14T17:12:00Z" w16du:dateUtc="2024-08-14T15:12:00Z"/>
                <w:rFonts w:ascii="Nunito" w:hAnsi="Nunito"/>
                <w:color w:val="000000"/>
                <w:sz w:val="22"/>
                <w:szCs w:val="22"/>
                <w:lang w:val="en-ZA" w:eastAsia="en-ZA"/>
                <w:rPrChange w:id="1422" w:author="Craig Parker" w:date="2024-08-14T17:18:00Z" w16du:dateUtc="2024-08-14T15:18:00Z">
                  <w:rPr>
                    <w:ins w:id="1423" w:author="Craig Parker" w:date="2024-08-14T17:12:00Z" w16du:dateUtc="2024-08-14T15:12:00Z"/>
                    <w:rFonts w:ascii="Aptos Narrow" w:hAnsi="Aptos Narrow"/>
                    <w:color w:val="000000"/>
                    <w:sz w:val="22"/>
                    <w:szCs w:val="22"/>
                    <w:lang w:val="en-ZA" w:eastAsia="en-ZA"/>
                  </w:rPr>
                </w:rPrChange>
              </w:rPr>
            </w:pPr>
            <w:ins w:id="1424" w:author="Craig Parker" w:date="2024-08-14T17:12:00Z" w16du:dateUtc="2024-08-14T15:12:00Z">
              <w:r w:rsidRPr="00614D36">
                <w:rPr>
                  <w:rFonts w:ascii="Nunito" w:hAnsi="Nunito"/>
                  <w:color w:val="000000"/>
                  <w:sz w:val="22"/>
                  <w:szCs w:val="22"/>
                  <w:lang w:val="en-ZA" w:eastAsia="en-ZA"/>
                  <w:rPrChange w:id="1425" w:author="Craig Parker" w:date="2024-08-14T17:18:00Z" w16du:dateUtc="2024-08-14T15:18:00Z">
                    <w:rPr>
                      <w:rFonts w:ascii="Aptos Narrow" w:hAnsi="Aptos Narrow"/>
                      <w:color w:val="000000"/>
                      <w:sz w:val="22"/>
                      <w:szCs w:val="22"/>
                      <w:lang w:val="en-ZA" w:eastAsia="en-ZA"/>
                    </w:rPr>
                  </w:rPrChange>
                </w:rPr>
                <w:t>Data Management Plan (DMP)</w:t>
              </w:r>
            </w:ins>
          </w:p>
        </w:tc>
        <w:tc>
          <w:tcPr>
            <w:tcW w:w="0" w:type="pct"/>
            <w:shd w:val="clear" w:color="auto" w:fill="FFFFFF" w:themeFill="background1"/>
            <w:hideMark/>
            <w:tcPrChange w:id="1426" w:author="Craig Parker" w:date="2024-08-14T17:53:00Z" w16du:dateUtc="2024-08-14T15:53:00Z">
              <w:tcPr>
                <w:tcW w:w="3713" w:type="pct"/>
                <w:gridSpan w:val="2"/>
                <w:hideMark/>
              </w:tcPr>
            </w:tcPrChange>
          </w:tcPr>
          <w:p w14:paraId="375352FB"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427" w:author="Craig Parker" w:date="2024-08-14T17:12:00Z" w16du:dateUtc="2024-08-14T15:12:00Z"/>
                <w:rFonts w:ascii="Nunito" w:hAnsi="Nunito"/>
                <w:color w:val="000000"/>
                <w:sz w:val="22"/>
                <w:szCs w:val="22"/>
                <w:lang w:val="en-ZA" w:eastAsia="en-ZA"/>
                <w:rPrChange w:id="1428" w:author="Craig Parker" w:date="2024-08-14T17:18:00Z" w16du:dateUtc="2024-08-14T15:18:00Z">
                  <w:rPr>
                    <w:ins w:id="1429" w:author="Craig Parker" w:date="2024-08-14T17:12:00Z" w16du:dateUtc="2024-08-14T15:12:00Z"/>
                    <w:rFonts w:ascii="Aptos Narrow" w:hAnsi="Aptos Narrow"/>
                    <w:color w:val="000000"/>
                    <w:sz w:val="22"/>
                    <w:szCs w:val="22"/>
                    <w:lang w:val="en-ZA" w:eastAsia="en-ZA"/>
                  </w:rPr>
                </w:rPrChange>
              </w:rPr>
            </w:pPr>
            <w:ins w:id="1430" w:author="Craig Parker" w:date="2024-08-14T17:12:00Z" w16du:dateUtc="2024-08-14T15:12:00Z">
              <w:r w:rsidRPr="00614D36">
                <w:rPr>
                  <w:rFonts w:ascii="Nunito" w:hAnsi="Nunito"/>
                  <w:color w:val="000000"/>
                  <w:sz w:val="22"/>
                  <w:szCs w:val="22"/>
                  <w:lang w:val="en-ZA" w:eastAsia="en-ZA"/>
                  <w:rPrChange w:id="1431" w:author="Craig Parker" w:date="2024-08-14T17:18:00Z" w16du:dateUtc="2024-08-14T15:18:00Z">
                    <w:rPr>
                      <w:rFonts w:ascii="Aptos Narrow" w:hAnsi="Aptos Narrow"/>
                      <w:color w:val="000000"/>
                      <w:sz w:val="22"/>
                      <w:szCs w:val="22"/>
                      <w:lang w:val="en-ZA" w:eastAsia="en-ZA"/>
                    </w:rPr>
                  </w:rPrChange>
                </w:rPr>
                <w:t>A document outlining the procedures and standards for data acquisition, transfer, processing, storage, and access within the project.</w:t>
              </w:r>
            </w:ins>
          </w:p>
        </w:tc>
      </w:tr>
      <w:tr w:rsidR="00523FB0" w:rsidRPr="00614D36" w14:paraId="2F906AF8" w14:textId="77777777" w:rsidTr="0027516D">
        <w:trPr>
          <w:cnfStyle w:val="000000100000" w:firstRow="0" w:lastRow="0" w:firstColumn="0" w:lastColumn="0" w:oddVBand="0" w:evenVBand="0" w:oddHBand="1" w:evenHBand="0" w:firstRowFirstColumn="0" w:firstRowLastColumn="0" w:lastRowFirstColumn="0" w:lastRowLastColumn="0"/>
          <w:trHeight w:val="290"/>
          <w:ins w:id="1432" w:author="Craig Parker" w:date="2024-08-14T17:12:00Z"/>
          <w:trPrChange w:id="1433"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434" w:author="Craig Parker" w:date="2024-08-14T17:53:00Z" w16du:dateUtc="2024-08-14T15:53:00Z">
              <w:tcPr>
                <w:tcW w:w="1439" w:type="pct"/>
                <w:gridSpan w:val="2"/>
                <w:noWrap/>
                <w:hideMark/>
              </w:tcPr>
            </w:tcPrChange>
          </w:tcPr>
          <w:p w14:paraId="18258158"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435" w:author="Craig Parker" w:date="2024-08-14T17:12:00Z" w16du:dateUtc="2024-08-14T15:12:00Z"/>
                <w:rFonts w:ascii="Nunito" w:hAnsi="Nunito"/>
                <w:color w:val="000000"/>
                <w:sz w:val="22"/>
                <w:szCs w:val="22"/>
                <w:lang w:val="en-ZA" w:eastAsia="en-ZA"/>
                <w:rPrChange w:id="1436" w:author="Craig Parker" w:date="2024-08-14T17:18:00Z" w16du:dateUtc="2024-08-14T15:18:00Z">
                  <w:rPr>
                    <w:ins w:id="1437" w:author="Craig Parker" w:date="2024-08-14T17:12:00Z" w16du:dateUtc="2024-08-14T15:12:00Z"/>
                    <w:rFonts w:ascii="Aptos Narrow" w:hAnsi="Aptos Narrow"/>
                    <w:color w:val="000000"/>
                    <w:sz w:val="22"/>
                    <w:szCs w:val="22"/>
                    <w:lang w:val="en-ZA" w:eastAsia="en-ZA"/>
                  </w:rPr>
                </w:rPrChange>
              </w:rPr>
            </w:pPr>
            <w:ins w:id="1438" w:author="Craig Parker" w:date="2024-08-14T17:12:00Z" w16du:dateUtc="2024-08-14T15:12:00Z">
              <w:r w:rsidRPr="00614D36">
                <w:rPr>
                  <w:rFonts w:ascii="Nunito" w:hAnsi="Nunito"/>
                  <w:color w:val="000000"/>
                  <w:sz w:val="22"/>
                  <w:szCs w:val="22"/>
                  <w:lang w:val="en-ZA" w:eastAsia="en-ZA"/>
                  <w:rPrChange w:id="1439" w:author="Craig Parker" w:date="2024-08-14T17:18:00Z" w16du:dateUtc="2024-08-14T15:18:00Z">
                    <w:rPr>
                      <w:rFonts w:ascii="Aptos Narrow" w:hAnsi="Aptos Narrow"/>
                      <w:color w:val="000000"/>
                      <w:sz w:val="22"/>
                      <w:szCs w:val="22"/>
                      <w:lang w:val="en-ZA" w:eastAsia="en-ZA"/>
                    </w:rPr>
                  </w:rPrChange>
                </w:rPr>
                <w:t>Data Management and Analysis Core (DMAC)</w:t>
              </w:r>
            </w:ins>
          </w:p>
        </w:tc>
        <w:tc>
          <w:tcPr>
            <w:tcW w:w="3713" w:type="pct"/>
            <w:shd w:val="clear" w:color="auto" w:fill="FFFFFF" w:themeFill="background1"/>
            <w:hideMark/>
            <w:tcPrChange w:id="1440" w:author="Craig Parker" w:date="2024-08-14T17:53:00Z" w16du:dateUtc="2024-08-14T15:53:00Z">
              <w:tcPr>
                <w:tcW w:w="3561" w:type="pct"/>
                <w:hideMark/>
              </w:tcPr>
            </w:tcPrChange>
          </w:tcPr>
          <w:p w14:paraId="71DFBE32"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441" w:author="Craig Parker" w:date="2024-08-14T17:12:00Z" w16du:dateUtc="2024-08-14T15:12:00Z"/>
                <w:rFonts w:ascii="Nunito" w:hAnsi="Nunito"/>
                <w:color w:val="000000"/>
                <w:sz w:val="22"/>
                <w:szCs w:val="22"/>
                <w:lang w:val="en-ZA" w:eastAsia="en-ZA"/>
                <w:rPrChange w:id="1442" w:author="Craig Parker" w:date="2024-08-14T17:18:00Z" w16du:dateUtc="2024-08-14T15:18:00Z">
                  <w:rPr>
                    <w:ins w:id="1443" w:author="Craig Parker" w:date="2024-08-14T17:12:00Z" w16du:dateUtc="2024-08-14T15:12:00Z"/>
                    <w:rFonts w:ascii="Aptos Narrow" w:hAnsi="Aptos Narrow"/>
                    <w:color w:val="000000"/>
                    <w:sz w:val="22"/>
                    <w:szCs w:val="22"/>
                    <w:lang w:val="en-ZA" w:eastAsia="en-ZA"/>
                  </w:rPr>
                </w:rPrChange>
              </w:rPr>
            </w:pPr>
            <w:ins w:id="1444" w:author="Craig Parker" w:date="2024-08-14T17:12:00Z" w16du:dateUtc="2024-08-14T15:12:00Z">
              <w:r w:rsidRPr="00614D36">
                <w:rPr>
                  <w:rFonts w:ascii="Nunito" w:hAnsi="Nunito"/>
                  <w:color w:val="000000"/>
                  <w:sz w:val="22"/>
                  <w:szCs w:val="22"/>
                  <w:lang w:val="en-ZA" w:eastAsia="en-ZA"/>
                  <w:rPrChange w:id="1445" w:author="Craig Parker" w:date="2024-08-14T17:18:00Z" w16du:dateUtc="2024-08-14T15:18:00Z">
                    <w:rPr>
                      <w:rFonts w:ascii="Aptos Narrow" w:hAnsi="Aptos Narrow"/>
                      <w:color w:val="000000"/>
                      <w:sz w:val="22"/>
                      <w:szCs w:val="22"/>
                      <w:lang w:val="en-ZA" w:eastAsia="en-ZA"/>
                    </w:rPr>
                  </w:rPrChange>
                </w:rPr>
                <w:t xml:space="preserve">The core component of the HEÂ²AT </w:t>
              </w:r>
              <w:proofErr w:type="spellStart"/>
              <w:r w:rsidRPr="00614D36">
                <w:rPr>
                  <w:rFonts w:ascii="Nunito" w:hAnsi="Nunito"/>
                  <w:color w:val="000000"/>
                  <w:sz w:val="22"/>
                  <w:szCs w:val="22"/>
                  <w:lang w:val="en-ZA" w:eastAsia="en-ZA"/>
                  <w:rPrChange w:id="1446" w:author="Craig Parker" w:date="2024-08-14T17:18:00Z" w16du:dateUtc="2024-08-14T15:18:00Z">
                    <w:rPr>
                      <w:rFonts w:ascii="Aptos Narrow" w:hAnsi="Aptos Narrow"/>
                      <w:color w:val="000000"/>
                      <w:sz w:val="22"/>
                      <w:szCs w:val="22"/>
                      <w:lang w:val="en-ZA" w:eastAsia="en-ZA"/>
                    </w:rPr>
                  </w:rPrChange>
                </w:rPr>
                <w:t>Center</w:t>
              </w:r>
              <w:proofErr w:type="spellEnd"/>
              <w:r w:rsidRPr="00614D36">
                <w:rPr>
                  <w:rFonts w:ascii="Nunito" w:hAnsi="Nunito"/>
                  <w:color w:val="000000"/>
                  <w:sz w:val="22"/>
                  <w:szCs w:val="22"/>
                  <w:lang w:val="en-ZA" w:eastAsia="en-ZA"/>
                  <w:rPrChange w:id="1447" w:author="Craig Parker" w:date="2024-08-14T17:18:00Z" w16du:dateUtc="2024-08-14T15:18:00Z">
                    <w:rPr>
                      <w:rFonts w:ascii="Aptos Narrow" w:hAnsi="Aptos Narrow"/>
                      <w:color w:val="000000"/>
                      <w:sz w:val="22"/>
                      <w:szCs w:val="22"/>
                      <w:lang w:val="en-ZA" w:eastAsia="en-ZA"/>
                    </w:rPr>
                  </w:rPrChange>
                </w:rPr>
                <w:t xml:space="preserve"> responsible for overseeing data management and analysis activities.</w:t>
              </w:r>
            </w:ins>
          </w:p>
        </w:tc>
      </w:tr>
      <w:tr w:rsidR="00523FB0" w:rsidRPr="00614D36" w14:paraId="4ED50CB3" w14:textId="77777777" w:rsidTr="0027516D">
        <w:tblPrEx>
          <w:tblPrExChange w:id="1448" w:author="Craig Parker" w:date="2024-08-14T17:53:00Z" w16du:dateUtc="2024-08-14T15:53:00Z">
            <w:tblPrEx>
              <w:tblLayout w:type="fixed"/>
            </w:tblPrEx>
          </w:tblPrExChange>
        </w:tblPrEx>
        <w:trPr>
          <w:trHeight w:val="580"/>
          <w:ins w:id="1449" w:author="Craig Parker" w:date="2024-08-14T17:12:00Z"/>
          <w:trPrChange w:id="1450"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0" w:type="pct"/>
            <w:shd w:val="clear" w:color="auto" w:fill="FFFFFF" w:themeFill="background1"/>
            <w:noWrap/>
            <w:hideMark/>
            <w:tcPrChange w:id="1451" w:author="Craig Parker" w:date="2024-08-14T17:53:00Z" w16du:dateUtc="2024-08-14T15:53:00Z">
              <w:tcPr>
                <w:tcW w:w="1287" w:type="pct"/>
                <w:noWrap/>
                <w:hideMark/>
              </w:tcPr>
            </w:tcPrChange>
          </w:tcPr>
          <w:p w14:paraId="526467A9" w14:textId="77777777" w:rsidR="00523FB0" w:rsidRPr="00614D36" w:rsidRDefault="00523FB0" w:rsidP="00523FB0">
            <w:pPr>
              <w:overflowPunct/>
              <w:autoSpaceDE/>
              <w:autoSpaceDN/>
              <w:adjustRightInd/>
              <w:rPr>
                <w:ins w:id="1452" w:author="Craig Parker" w:date="2024-08-14T17:12:00Z" w16du:dateUtc="2024-08-14T15:12:00Z"/>
                <w:rFonts w:ascii="Nunito" w:hAnsi="Nunito"/>
                <w:color w:val="000000"/>
                <w:sz w:val="22"/>
                <w:szCs w:val="22"/>
                <w:lang w:val="en-ZA" w:eastAsia="en-ZA"/>
                <w:rPrChange w:id="1453" w:author="Craig Parker" w:date="2024-08-14T17:18:00Z" w16du:dateUtc="2024-08-14T15:18:00Z">
                  <w:rPr>
                    <w:ins w:id="1454" w:author="Craig Parker" w:date="2024-08-14T17:12:00Z" w16du:dateUtc="2024-08-14T15:12:00Z"/>
                    <w:rFonts w:ascii="Aptos Narrow" w:hAnsi="Aptos Narrow"/>
                    <w:color w:val="000000"/>
                    <w:sz w:val="22"/>
                    <w:szCs w:val="22"/>
                    <w:lang w:val="en-ZA" w:eastAsia="en-ZA"/>
                  </w:rPr>
                </w:rPrChange>
              </w:rPr>
            </w:pPr>
            <w:ins w:id="1455" w:author="Craig Parker" w:date="2024-08-14T17:12:00Z" w16du:dateUtc="2024-08-14T15:12:00Z">
              <w:r w:rsidRPr="00614D36">
                <w:rPr>
                  <w:rFonts w:ascii="Nunito" w:hAnsi="Nunito"/>
                  <w:color w:val="000000"/>
                  <w:sz w:val="22"/>
                  <w:szCs w:val="22"/>
                  <w:lang w:val="en-ZA" w:eastAsia="en-ZA"/>
                  <w:rPrChange w:id="1456" w:author="Craig Parker" w:date="2024-08-14T17:18:00Z" w16du:dateUtc="2024-08-14T15:18:00Z">
                    <w:rPr>
                      <w:rFonts w:ascii="Aptos Narrow" w:hAnsi="Aptos Narrow"/>
                      <w:color w:val="000000"/>
                      <w:sz w:val="22"/>
                      <w:szCs w:val="22"/>
                      <w:lang w:val="en-ZA" w:eastAsia="en-ZA"/>
                    </w:rPr>
                  </w:rPrChange>
                </w:rPr>
                <w:t>Data Protection Legislation</w:t>
              </w:r>
            </w:ins>
          </w:p>
        </w:tc>
        <w:tc>
          <w:tcPr>
            <w:tcW w:w="0" w:type="pct"/>
            <w:shd w:val="clear" w:color="auto" w:fill="FFFFFF" w:themeFill="background1"/>
            <w:hideMark/>
            <w:tcPrChange w:id="1457" w:author="Craig Parker" w:date="2024-08-14T17:53:00Z" w16du:dateUtc="2024-08-14T15:53:00Z">
              <w:tcPr>
                <w:tcW w:w="3713" w:type="pct"/>
                <w:gridSpan w:val="2"/>
                <w:hideMark/>
              </w:tcPr>
            </w:tcPrChange>
          </w:tcPr>
          <w:p w14:paraId="70E9A7BE"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458" w:author="Craig Parker" w:date="2024-08-14T17:12:00Z" w16du:dateUtc="2024-08-14T15:12:00Z"/>
                <w:rFonts w:ascii="Nunito" w:hAnsi="Nunito"/>
                <w:color w:val="000000"/>
                <w:sz w:val="22"/>
                <w:szCs w:val="22"/>
                <w:lang w:val="en-ZA" w:eastAsia="en-ZA"/>
                <w:rPrChange w:id="1459" w:author="Craig Parker" w:date="2024-08-14T17:18:00Z" w16du:dateUtc="2024-08-14T15:18:00Z">
                  <w:rPr>
                    <w:ins w:id="1460" w:author="Craig Parker" w:date="2024-08-14T17:12:00Z" w16du:dateUtc="2024-08-14T15:12:00Z"/>
                    <w:rFonts w:ascii="Aptos Narrow" w:hAnsi="Aptos Narrow"/>
                    <w:color w:val="000000"/>
                    <w:sz w:val="22"/>
                    <w:szCs w:val="22"/>
                    <w:lang w:val="en-ZA" w:eastAsia="en-ZA"/>
                  </w:rPr>
                </w:rPrChange>
              </w:rPr>
            </w:pPr>
            <w:ins w:id="1461" w:author="Craig Parker" w:date="2024-08-14T17:12:00Z" w16du:dateUtc="2024-08-14T15:12:00Z">
              <w:r w:rsidRPr="00614D36">
                <w:rPr>
                  <w:rFonts w:ascii="Nunito" w:hAnsi="Nunito"/>
                  <w:color w:val="000000"/>
                  <w:sz w:val="22"/>
                  <w:szCs w:val="22"/>
                  <w:lang w:val="en-ZA" w:eastAsia="en-ZA"/>
                  <w:rPrChange w:id="1462" w:author="Craig Parker" w:date="2024-08-14T17:18:00Z" w16du:dateUtc="2024-08-14T15:18:00Z">
                    <w:rPr>
                      <w:rFonts w:ascii="Aptos Narrow" w:hAnsi="Aptos Narrow"/>
                      <w:color w:val="000000"/>
                      <w:sz w:val="22"/>
                      <w:szCs w:val="22"/>
                      <w:lang w:val="en-ZA" w:eastAsia="en-ZA"/>
                    </w:rPr>
                  </w:rPrChange>
                </w:rPr>
                <w:t>Any data protection or data privacy laws as may be applicable including but not limited to POPIA, the Electronic Communications and Transactions Act 26 of 2005, the Consumer Protection Act 68 of 2008, and the General Data Protection Regulation (GDPR).</w:t>
              </w:r>
            </w:ins>
          </w:p>
        </w:tc>
      </w:tr>
      <w:tr w:rsidR="00523FB0" w:rsidRPr="00614D36" w14:paraId="5B1E4AF4" w14:textId="77777777" w:rsidTr="0027516D">
        <w:trPr>
          <w:cnfStyle w:val="000000100000" w:firstRow="0" w:lastRow="0" w:firstColumn="0" w:lastColumn="0" w:oddVBand="0" w:evenVBand="0" w:oddHBand="1" w:evenHBand="0" w:firstRowFirstColumn="0" w:firstRowLastColumn="0" w:lastRowFirstColumn="0" w:lastRowLastColumn="0"/>
          <w:trHeight w:val="290"/>
          <w:ins w:id="1463" w:author="Craig Parker" w:date="2024-08-14T17:12:00Z"/>
          <w:trPrChange w:id="1464"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465" w:author="Craig Parker" w:date="2024-08-14T17:53:00Z" w16du:dateUtc="2024-08-14T15:53:00Z">
              <w:tcPr>
                <w:tcW w:w="1439" w:type="pct"/>
                <w:gridSpan w:val="2"/>
                <w:noWrap/>
                <w:hideMark/>
              </w:tcPr>
            </w:tcPrChange>
          </w:tcPr>
          <w:p w14:paraId="5E54FF6D"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466" w:author="Craig Parker" w:date="2024-08-14T17:12:00Z" w16du:dateUtc="2024-08-14T15:12:00Z"/>
                <w:rFonts w:ascii="Nunito" w:hAnsi="Nunito"/>
                <w:color w:val="000000"/>
                <w:sz w:val="22"/>
                <w:szCs w:val="22"/>
                <w:lang w:val="en-ZA" w:eastAsia="en-ZA"/>
                <w:rPrChange w:id="1467" w:author="Craig Parker" w:date="2024-08-14T17:18:00Z" w16du:dateUtc="2024-08-14T15:18:00Z">
                  <w:rPr>
                    <w:ins w:id="1468" w:author="Craig Parker" w:date="2024-08-14T17:12:00Z" w16du:dateUtc="2024-08-14T15:12:00Z"/>
                    <w:rFonts w:ascii="Aptos Narrow" w:hAnsi="Aptos Narrow"/>
                    <w:color w:val="000000"/>
                    <w:sz w:val="22"/>
                    <w:szCs w:val="22"/>
                    <w:lang w:val="en-ZA" w:eastAsia="en-ZA"/>
                  </w:rPr>
                </w:rPrChange>
              </w:rPr>
            </w:pPr>
            <w:ins w:id="1469" w:author="Craig Parker" w:date="2024-08-14T17:12:00Z" w16du:dateUtc="2024-08-14T15:12:00Z">
              <w:r w:rsidRPr="00614D36">
                <w:rPr>
                  <w:rFonts w:ascii="Nunito" w:hAnsi="Nunito"/>
                  <w:color w:val="000000"/>
                  <w:sz w:val="22"/>
                  <w:szCs w:val="22"/>
                  <w:lang w:val="en-ZA" w:eastAsia="en-ZA"/>
                  <w:rPrChange w:id="1470" w:author="Craig Parker" w:date="2024-08-14T17:18:00Z" w16du:dateUtc="2024-08-14T15:18:00Z">
                    <w:rPr>
                      <w:rFonts w:ascii="Aptos Narrow" w:hAnsi="Aptos Narrow"/>
                      <w:color w:val="000000"/>
                      <w:sz w:val="22"/>
                      <w:szCs w:val="22"/>
                      <w:lang w:val="en-ZA" w:eastAsia="en-ZA"/>
                    </w:rPr>
                  </w:rPrChange>
                </w:rPr>
                <w:t>Data Provider</w:t>
              </w:r>
            </w:ins>
          </w:p>
        </w:tc>
        <w:tc>
          <w:tcPr>
            <w:tcW w:w="3713" w:type="pct"/>
            <w:shd w:val="clear" w:color="auto" w:fill="FFFFFF" w:themeFill="background1"/>
            <w:hideMark/>
            <w:tcPrChange w:id="1471" w:author="Craig Parker" w:date="2024-08-14T17:53:00Z" w16du:dateUtc="2024-08-14T15:53:00Z">
              <w:tcPr>
                <w:tcW w:w="3561" w:type="pct"/>
                <w:hideMark/>
              </w:tcPr>
            </w:tcPrChange>
          </w:tcPr>
          <w:p w14:paraId="7DD7CE9D"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472" w:author="Craig Parker" w:date="2024-08-14T17:12:00Z" w16du:dateUtc="2024-08-14T15:12:00Z"/>
                <w:rFonts w:ascii="Nunito" w:hAnsi="Nunito"/>
                <w:color w:val="000000"/>
                <w:sz w:val="22"/>
                <w:szCs w:val="22"/>
                <w:lang w:val="en-ZA" w:eastAsia="en-ZA"/>
                <w:rPrChange w:id="1473" w:author="Craig Parker" w:date="2024-08-14T17:18:00Z" w16du:dateUtc="2024-08-14T15:18:00Z">
                  <w:rPr>
                    <w:ins w:id="1474" w:author="Craig Parker" w:date="2024-08-14T17:12:00Z" w16du:dateUtc="2024-08-14T15:12:00Z"/>
                    <w:rFonts w:ascii="Aptos Narrow" w:hAnsi="Aptos Narrow"/>
                    <w:color w:val="000000"/>
                    <w:sz w:val="22"/>
                    <w:szCs w:val="22"/>
                    <w:lang w:val="en-ZA" w:eastAsia="en-ZA"/>
                  </w:rPr>
                </w:rPrChange>
              </w:rPr>
            </w:pPr>
            <w:ins w:id="1475" w:author="Craig Parker" w:date="2024-08-14T17:12:00Z" w16du:dateUtc="2024-08-14T15:12:00Z">
              <w:r w:rsidRPr="00614D36">
                <w:rPr>
                  <w:rFonts w:ascii="Nunito" w:hAnsi="Nunito"/>
                  <w:color w:val="000000"/>
                  <w:sz w:val="22"/>
                  <w:szCs w:val="22"/>
                  <w:lang w:val="en-ZA" w:eastAsia="en-ZA"/>
                  <w:rPrChange w:id="1476" w:author="Craig Parker" w:date="2024-08-14T17:18:00Z" w16du:dateUtc="2024-08-14T15:18:00Z">
                    <w:rPr>
                      <w:rFonts w:ascii="Aptos Narrow" w:hAnsi="Aptos Narrow"/>
                      <w:color w:val="000000"/>
                      <w:sz w:val="22"/>
                      <w:szCs w:val="22"/>
                      <w:lang w:val="en-ZA" w:eastAsia="en-ZA"/>
                    </w:rPr>
                  </w:rPrChange>
                </w:rPr>
                <w:t>The legal entity responsible for authorizing access to a dataset.</w:t>
              </w:r>
            </w:ins>
          </w:p>
        </w:tc>
      </w:tr>
      <w:tr w:rsidR="00523FB0" w:rsidRPr="00614D36" w14:paraId="556DAE35" w14:textId="77777777" w:rsidTr="0027516D">
        <w:tblPrEx>
          <w:tblPrExChange w:id="1477" w:author="Craig Parker" w:date="2024-08-14T17:53:00Z" w16du:dateUtc="2024-08-14T15:53:00Z">
            <w:tblPrEx>
              <w:tblLayout w:type="fixed"/>
            </w:tblPrEx>
          </w:tblPrExChange>
        </w:tblPrEx>
        <w:trPr>
          <w:trHeight w:val="290"/>
          <w:ins w:id="1478" w:author="Craig Parker" w:date="2024-08-14T17:12:00Z"/>
          <w:trPrChange w:id="1479"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pct"/>
            <w:shd w:val="clear" w:color="auto" w:fill="FFFFFF" w:themeFill="background1"/>
            <w:noWrap/>
            <w:hideMark/>
            <w:tcPrChange w:id="1480" w:author="Craig Parker" w:date="2024-08-14T17:53:00Z" w16du:dateUtc="2024-08-14T15:53:00Z">
              <w:tcPr>
                <w:tcW w:w="1287" w:type="pct"/>
                <w:noWrap/>
                <w:hideMark/>
              </w:tcPr>
            </w:tcPrChange>
          </w:tcPr>
          <w:p w14:paraId="342E5E77" w14:textId="77777777" w:rsidR="00523FB0" w:rsidRPr="00614D36" w:rsidRDefault="00523FB0" w:rsidP="00523FB0">
            <w:pPr>
              <w:overflowPunct/>
              <w:autoSpaceDE/>
              <w:autoSpaceDN/>
              <w:adjustRightInd/>
              <w:rPr>
                <w:ins w:id="1481" w:author="Craig Parker" w:date="2024-08-14T17:12:00Z" w16du:dateUtc="2024-08-14T15:12:00Z"/>
                <w:rFonts w:ascii="Nunito" w:hAnsi="Nunito"/>
                <w:color w:val="000000"/>
                <w:sz w:val="22"/>
                <w:szCs w:val="22"/>
                <w:lang w:val="en-ZA" w:eastAsia="en-ZA"/>
                <w:rPrChange w:id="1482" w:author="Craig Parker" w:date="2024-08-14T17:18:00Z" w16du:dateUtc="2024-08-14T15:18:00Z">
                  <w:rPr>
                    <w:ins w:id="1483" w:author="Craig Parker" w:date="2024-08-14T17:12:00Z" w16du:dateUtc="2024-08-14T15:12:00Z"/>
                    <w:rFonts w:ascii="Aptos Narrow" w:hAnsi="Aptos Narrow"/>
                    <w:color w:val="000000"/>
                    <w:sz w:val="22"/>
                    <w:szCs w:val="22"/>
                    <w:lang w:val="en-ZA" w:eastAsia="en-ZA"/>
                  </w:rPr>
                </w:rPrChange>
              </w:rPr>
            </w:pPr>
            <w:ins w:id="1484" w:author="Craig Parker" w:date="2024-08-14T17:12:00Z" w16du:dateUtc="2024-08-14T15:12:00Z">
              <w:r w:rsidRPr="00614D36">
                <w:rPr>
                  <w:rFonts w:ascii="Nunito" w:hAnsi="Nunito"/>
                  <w:color w:val="000000"/>
                  <w:sz w:val="22"/>
                  <w:szCs w:val="22"/>
                  <w:lang w:val="en-ZA" w:eastAsia="en-ZA"/>
                  <w:rPrChange w:id="1485" w:author="Craig Parker" w:date="2024-08-14T17:18:00Z" w16du:dateUtc="2024-08-14T15:18:00Z">
                    <w:rPr>
                      <w:rFonts w:ascii="Aptos Narrow" w:hAnsi="Aptos Narrow"/>
                      <w:color w:val="000000"/>
                      <w:sz w:val="22"/>
                      <w:szCs w:val="22"/>
                      <w:lang w:val="en-ZA" w:eastAsia="en-ZA"/>
                    </w:rPr>
                  </w:rPrChange>
                </w:rPr>
                <w:t>Data Subject</w:t>
              </w:r>
            </w:ins>
          </w:p>
        </w:tc>
        <w:tc>
          <w:tcPr>
            <w:tcW w:w="0" w:type="pct"/>
            <w:shd w:val="clear" w:color="auto" w:fill="FFFFFF" w:themeFill="background1"/>
            <w:hideMark/>
            <w:tcPrChange w:id="1486" w:author="Craig Parker" w:date="2024-08-14T17:53:00Z" w16du:dateUtc="2024-08-14T15:53:00Z">
              <w:tcPr>
                <w:tcW w:w="3713" w:type="pct"/>
                <w:gridSpan w:val="2"/>
                <w:hideMark/>
              </w:tcPr>
            </w:tcPrChange>
          </w:tcPr>
          <w:p w14:paraId="71EABD51"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487" w:author="Craig Parker" w:date="2024-08-14T17:12:00Z" w16du:dateUtc="2024-08-14T15:12:00Z"/>
                <w:rFonts w:ascii="Nunito" w:hAnsi="Nunito"/>
                <w:color w:val="000000"/>
                <w:sz w:val="22"/>
                <w:szCs w:val="22"/>
                <w:lang w:val="en-ZA" w:eastAsia="en-ZA"/>
                <w:rPrChange w:id="1488" w:author="Craig Parker" w:date="2024-08-14T17:18:00Z" w16du:dateUtc="2024-08-14T15:18:00Z">
                  <w:rPr>
                    <w:ins w:id="1489" w:author="Craig Parker" w:date="2024-08-14T17:12:00Z" w16du:dateUtc="2024-08-14T15:12:00Z"/>
                    <w:rFonts w:ascii="Aptos Narrow" w:hAnsi="Aptos Narrow"/>
                    <w:color w:val="000000"/>
                    <w:sz w:val="22"/>
                    <w:szCs w:val="22"/>
                    <w:lang w:val="en-ZA" w:eastAsia="en-ZA"/>
                  </w:rPr>
                </w:rPrChange>
              </w:rPr>
            </w:pPr>
            <w:ins w:id="1490" w:author="Craig Parker" w:date="2024-08-14T17:12:00Z" w16du:dateUtc="2024-08-14T15:12:00Z">
              <w:r w:rsidRPr="00614D36">
                <w:rPr>
                  <w:rFonts w:ascii="Nunito" w:hAnsi="Nunito"/>
                  <w:color w:val="000000"/>
                  <w:sz w:val="22"/>
                  <w:szCs w:val="22"/>
                  <w:lang w:val="en-ZA" w:eastAsia="en-ZA"/>
                  <w:rPrChange w:id="1491" w:author="Craig Parker" w:date="2024-08-14T17:18:00Z" w16du:dateUtc="2024-08-14T15:18:00Z">
                    <w:rPr>
                      <w:rFonts w:ascii="Aptos Narrow" w:hAnsi="Aptos Narrow"/>
                      <w:color w:val="000000"/>
                      <w:sz w:val="22"/>
                      <w:szCs w:val="22"/>
                      <w:lang w:val="en-ZA" w:eastAsia="en-ZA"/>
                    </w:rPr>
                  </w:rPrChange>
                </w:rPr>
                <w:t>The individuals whose personal information is captured in health datasets.</w:t>
              </w:r>
            </w:ins>
          </w:p>
        </w:tc>
      </w:tr>
      <w:tr w:rsidR="00523FB0" w:rsidRPr="00614D36" w14:paraId="31223A50" w14:textId="77777777" w:rsidTr="0027516D">
        <w:trPr>
          <w:cnfStyle w:val="000000100000" w:firstRow="0" w:lastRow="0" w:firstColumn="0" w:lastColumn="0" w:oddVBand="0" w:evenVBand="0" w:oddHBand="1" w:evenHBand="0" w:firstRowFirstColumn="0" w:firstRowLastColumn="0" w:lastRowFirstColumn="0" w:lastRowLastColumn="0"/>
          <w:trHeight w:val="580"/>
          <w:ins w:id="1492" w:author="Craig Parker" w:date="2024-08-14T17:12:00Z"/>
          <w:trPrChange w:id="1493"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494" w:author="Craig Parker" w:date="2024-08-14T17:53:00Z" w16du:dateUtc="2024-08-14T15:53:00Z">
              <w:tcPr>
                <w:tcW w:w="1439" w:type="pct"/>
                <w:gridSpan w:val="2"/>
                <w:noWrap/>
                <w:hideMark/>
              </w:tcPr>
            </w:tcPrChange>
          </w:tcPr>
          <w:p w14:paraId="6BC102BD"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495" w:author="Craig Parker" w:date="2024-08-14T17:12:00Z" w16du:dateUtc="2024-08-14T15:12:00Z"/>
                <w:rFonts w:ascii="Nunito" w:hAnsi="Nunito"/>
                <w:color w:val="000000"/>
                <w:sz w:val="22"/>
                <w:szCs w:val="22"/>
                <w:lang w:val="en-ZA" w:eastAsia="en-ZA"/>
                <w:rPrChange w:id="1496" w:author="Craig Parker" w:date="2024-08-14T17:18:00Z" w16du:dateUtc="2024-08-14T15:18:00Z">
                  <w:rPr>
                    <w:ins w:id="1497" w:author="Craig Parker" w:date="2024-08-14T17:12:00Z" w16du:dateUtc="2024-08-14T15:12:00Z"/>
                    <w:rFonts w:ascii="Aptos Narrow" w:hAnsi="Aptos Narrow"/>
                    <w:color w:val="000000"/>
                    <w:sz w:val="22"/>
                    <w:szCs w:val="22"/>
                    <w:lang w:val="en-ZA" w:eastAsia="en-ZA"/>
                  </w:rPr>
                </w:rPrChange>
              </w:rPr>
            </w:pPr>
            <w:ins w:id="1498" w:author="Craig Parker" w:date="2024-08-14T17:12:00Z" w16du:dateUtc="2024-08-14T15:12:00Z">
              <w:r w:rsidRPr="00614D36">
                <w:rPr>
                  <w:rFonts w:ascii="Nunito" w:hAnsi="Nunito"/>
                  <w:color w:val="000000"/>
                  <w:sz w:val="22"/>
                  <w:szCs w:val="22"/>
                  <w:lang w:val="en-ZA" w:eastAsia="en-ZA"/>
                  <w:rPrChange w:id="1499" w:author="Craig Parker" w:date="2024-08-14T17:18:00Z" w16du:dateUtc="2024-08-14T15:18:00Z">
                    <w:rPr>
                      <w:rFonts w:ascii="Aptos Narrow" w:hAnsi="Aptos Narrow"/>
                      <w:color w:val="000000"/>
                      <w:sz w:val="22"/>
                      <w:szCs w:val="22"/>
                      <w:lang w:val="en-ZA" w:eastAsia="en-ZA"/>
                    </w:rPr>
                  </w:rPrChange>
                </w:rPr>
                <w:t>Data Transfer Agreement (DTA)</w:t>
              </w:r>
            </w:ins>
          </w:p>
        </w:tc>
        <w:tc>
          <w:tcPr>
            <w:tcW w:w="3713" w:type="pct"/>
            <w:shd w:val="clear" w:color="auto" w:fill="FFFFFF" w:themeFill="background1"/>
            <w:hideMark/>
            <w:tcPrChange w:id="1500" w:author="Craig Parker" w:date="2024-08-14T17:53:00Z" w16du:dateUtc="2024-08-14T15:53:00Z">
              <w:tcPr>
                <w:tcW w:w="3561" w:type="pct"/>
                <w:hideMark/>
              </w:tcPr>
            </w:tcPrChange>
          </w:tcPr>
          <w:p w14:paraId="6693048B"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501" w:author="Craig Parker" w:date="2024-08-14T17:12:00Z" w16du:dateUtc="2024-08-14T15:12:00Z"/>
                <w:rFonts w:ascii="Nunito" w:hAnsi="Nunito"/>
                <w:color w:val="000000"/>
                <w:sz w:val="22"/>
                <w:szCs w:val="22"/>
                <w:lang w:val="en-ZA" w:eastAsia="en-ZA"/>
                <w:rPrChange w:id="1502" w:author="Craig Parker" w:date="2024-08-14T17:18:00Z" w16du:dateUtc="2024-08-14T15:18:00Z">
                  <w:rPr>
                    <w:ins w:id="1503" w:author="Craig Parker" w:date="2024-08-14T17:12:00Z" w16du:dateUtc="2024-08-14T15:12:00Z"/>
                    <w:rFonts w:ascii="Aptos Narrow" w:hAnsi="Aptos Narrow"/>
                    <w:color w:val="000000"/>
                    <w:sz w:val="22"/>
                    <w:szCs w:val="22"/>
                    <w:lang w:val="en-ZA" w:eastAsia="en-ZA"/>
                  </w:rPr>
                </w:rPrChange>
              </w:rPr>
            </w:pPr>
            <w:ins w:id="1504" w:author="Craig Parker" w:date="2024-08-14T17:12:00Z" w16du:dateUtc="2024-08-14T15:12:00Z">
              <w:r w:rsidRPr="00614D36">
                <w:rPr>
                  <w:rFonts w:ascii="Nunito" w:hAnsi="Nunito"/>
                  <w:color w:val="000000"/>
                  <w:sz w:val="22"/>
                  <w:szCs w:val="22"/>
                  <w:lang w:val="en-ZA" w:eastAsia="en-ZA"/>
                  <w:rPrChange w:id="1505" w:author="Craig Parker" w:date="2024-08-14T17:18:00Z" w16du:dateUtc="2024-08-14T15:18:00Z">
                    <w:rPr>
                      <w:rFonts w:ascii="Aptos Narrow" w:hAnsi="Aptos Narrow"/>
                      <w:color w:val="000000"/>
                      <w:sz w:val="22"/>
                      <w:szCs w:val="22"/>
                      <w:lang w:val="en-ZA" w:eastAsia="en-ZA"/>
                    </w:rPr>
                  </w:rPrChange>
                </w:rPr>
                <w:t>A legal document outlining the terms and conditions under which data is shared between the provider and the recipient, addressing confidentiality, data use limitations, and compliance with relevant laws and guidelines.</w:t>
              </w:r>
            </w:ins>
          </w:p>
        </w:tc>
      </w:tr>
      <w:tr w:rsidR="00523FB0" w:rsidRPr="00614D36" w14:paraId="6AF1582A" w14:textId="77777777" w:rsidTr="0027516D">
        <w:tblPrEx>
          <w:tblPrExChange w:id="1506" w:author="Craig Parker" w:date="2024-08-14T17:53:00Z" w16du:dateUtc="2024-08-14T15:53:00Z">
            <w:tblPrEx>
              <w:tblLayout w:type="fixed"/>
            </w:tblPrEx>
          </w:tblPrExChange>
        </w:tblPrEx>
        <w:trPr>
          <w:trHeight w:val="290"/>
          <w:ins w:id="1507" w:author="Craig Parker" w:date="2024-08-14T17:12:00Z"/>
          <w:trPrChange w:id="1508"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pct"/>
            <w:shd w:val="clear" w:color="auto" w:fill="FFFFFF" w:themeFill="background1"/>
            <w:noWrap/>
            <w:hideMark/>
            <w:tcPrChange w:id="1509" w:author="Craig Parker" w:date="2024-08-14T17:53:00Z" w16du:dateUtc="2024-08-14T15:53:00Z">
              <w:tcPr>
                <w:tcW w:w="1287" w:type="pct"/>
                <w:noWrap/>
                <w:hideMark/>
              </w:tcPr>
            </w:tcPrChange>
          </w:tcPr>
          <w:p w14:paraId="0923E589" w14:textId="77777777" w:rsidR="00523FB0" w:rsidRPr="00614D36" w:rsidRDefault="00523FB0" w:rsidP="00523FB0">
            <w:pPr>
              <w:overflowPunct/>
              <w:autoSpaceDE/>
              <w:autoSpaceDN/>
              <w:adjustRightInd/>
              <w:rPr>
                <w:ins w:id="1510" w:author="Craig Parker" w:date="2024-08-14T17:12:00Z" w16du:dateUtc="2024-08-14T15:12:00Z"/>
                <w:rFonts w:ascii="Nunito" w:hAnsi="Nunito"/>
                <w:color w:val="000000"/>
                <w:sz w:val="22"/>
                <w:szCs w:val="22"/>
                <w:lang w:val="en-ZA" w:eastAsia="en-ZA"/>
                <w:rPrChange w:id="1511" w:author="Craig Parker" w:date="2024-08-14T17:18:00Z" w16du:dateUtc="2024-08-14T15:18:00Z">
                  <w:rPr>
                    <w:ins w:id="1512" w:author="Craig Parker" w:date="2024-08-14T17:12:00Z" w16du:dateUtc="2024-08-14T15:12:00Z"/>
                    <w:rFonts w:ascii="Aptos Narrow" w:hAnsi="Aptos Narrow"/>
                    <w:color w:val="000000"/>
                    <w:sz w:val="22"/>
                    <w:szCs w:val="22"/>
                    <w:lang w:val="en-ZA" w:eastAsia="en-ZA"/>
                  </w:rPr>
                </w:rPrChange>
              </w:rPr>
            </w:pPr>
            <w:ins w:id="1513" w:author="Craig Parker" w:date="2024-08-14T17:12:00Z" w16du:dateUtc="2024-08-14T15:12:00Z">
              <w:r w:rsidRPr="00614D36">
                <w:rPr>
                  <w:rFonts w:ascii="Nunito" w:hAnsi="Nunito"/>
                  <w:color w:val="000000"/>
                  <w:sz w:val="22"/>
                  <w:szCs w:val="22"/>
                  <w:lang w:val="en-ZA" w:eastAsia="en-ZA"/>
                  <w:rPrChange w:id="1514" w:author="Craig Parker" w:date="2024-08-14T17:18:00Z" w16du:dateUtc="2024-08-14T15:18:00Z">
                    <w:rPr>
                      <w:rFonts w:ascii="Aptos Narrow" w:hAnsi="Aptos Narrow"/>
                      <w:color w:val="000000"/>
                      <w:sz w:val="22"/>
                      <w:szCs w:val="22"/>
                      <w:lang w:val="en-ZA" w:eastAsia="en-ZA"/>
                    </w:rPr>
                  </w:rPrChange>
                </w:rPr>
                <w:t>Data Visiting</w:t>
              </w:r>
            </w:ins>
          </w:p>
        </w:tc>
        <w:tc>
          <w:tcPr>
            <w:tcW w:w="0" w:type="pct"/>
            <w:shd w:val="clear" w:color="auto" w:fill="FFFFFF" w:themeFill="background1"/>
            <w:hideMark/>
            <w:tcPrChange w:id="1515" w:author="Craig Parker" w:date="2024-08-14T17:53:00Z" w16du:dateUtc="2024-08-14T15:53:00Z">
              <w:tcPr>
                <w:tcW w:w="3713" w:type="pct"/>
                <w:gridSpan w:val="2"/>
                <w:hideMark/>
              </w:tcPr>
            </w:tcPrChange>
          </w:tcPr>
          <w:p w14:paraId="41295D69"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516" w:author="Craig Parker" w:date="2024-08-14T17:12:00Z" w16du:dateUtc="2024-08-14T15:12:00Z"/>
                <w:rFonts w:ascii="Nunito" w:hAnsi="Nunito"/>
                <w:color w:val="000000"/>
                <w:sz w:val="22"/>
                <w:szCs w:val="22"/>
                <w:lang w:val="en-ZA" w:eastAsia="en-ZA"/>
                <w:rPrChange w:id="1517" w:author="Craig Parker" w:date="2024-08-14T17:18:00Z" w16du:dateUtc="2024-08-14T15:18:00Z">
                  <w:rPr>
                    <w:ins w:id="1518" w:author="Craig Parker" w:date="2024-08-14T17:12:00Z" w16du:dateUtc="2024-08-14T15:12:00Z"/>
                    <w:rFonts w:ascii="Aptos Narrow" w:hAnsi="Aptos Narrow"/>
                    <w:color w:val="000000"/>
                    <w:sz w:val="22"/>
                    <w:szCs w:val="22"/>
                    <w:lang w:val="en-ZA" w:eastAsia="en-ZA"/>
                  </w:rPr>
                </w:rPrChange>
              </w:rPr>
            </w:pPr>
            <w:ins w:id="1519" w:author="Craig Parker" w:date="2024-08-14T17:12:00Z" w16du:dateUtc="2024-08-14T15:12:00Z">
              <w:r w:rsidRPr="00614D36">
                <w:rPr>
                  <w:rFonts w:ascii="Nunito" w:hAnsi="Nunito"/>
                  <w:color w:val="000000"/>
                  <w:sz w:val="22"/>
                  <w:szCs w:val="22"/>
                  <w:lang w:val="en-ZA" w:eastAsia="en-ZA"/>
                  <w:rPrChange w:id="1520" w:author="Craig Parker" w:date="2024-08-14T17:18:00Z" w16du:dateUtc="2024-08-14T15:18:00Z">
                    <w:rPr>
                      <w:rFonts w:ascii="Aptos Narrow" w:hAnsi="Aptos Narrow"/>
                      <w:color w:val="000000"/>
                      <w:sz w:val="22"/>
                      <w:szCs w:val="22"/>
                      <w:lang w:val="en-ZA" w:eastAsia="en-ZA"/>
                    </w:rPr>
                  </w:rPrChange>
                </w:rPr>
                <w:t>A modality of data sharing where data users access and analyse the data within the computing environment of the data provider.</w:t>
              </w:r>
            </w:ins>
          </w:p>
        </w:tc>
      </w:tr>
      <w:tr w:rsidR="00523FB0" w:rsidRPr="00614D36" w14:paraId="6CAF53F0" w14:textId="77777777" w:rsidTr="0027516D">
        <w:trPr>
          <w:cnfStyle w:val="000000100000" w:firstRow="0" w:lastRow="0" w:firstColumn="0" w:lastColumn="0" w:oddVBand="0" w:evenVBand="0" w:oddHBand="1" w:evenHBand="0" w:firstRowFirstColumn="0" w:firstRowLastColumn="0" w:lastRowFirstColumn="0" w:lastRowLastColumn="0"/>
          <w:trHeight w:val="290"/>
          <w:ins w:id="1521" w:author="Craig Parker" w:date="2024-08-14T17:12:00Z"/>
          <w:trPrChange w:id="1522"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523" w:author="Craig Parker" w:date="2024-08-14T17:53:00Z" w16du:dateUtc="2024-08-14T15:53:00Z">
              <w:tcPr>
                <w:tcW w:w="1439" w:type="pct"/>
                <w:gridSpan w:val="2"/>
                <w:noWrap/>
                <w:hideMark/>
              </w:tcPr>
            </w:tcPrChange>
          </w:tcPr>
          <w:p w14:paraId="47D026FD"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524" w:author="Craig Parker" w:date="2024-08-14T17:12:00Z" w16du:dateUtc="2024-08-14T15:12:00Z"/>
                <w:rFonts w:ascii="Nunito" w:hAnsi="Nunito"/>
                <w:color w:val="000000"/>
                <w:sz w:val="22"/>
                <w:szCs w:val="22"/>
                <w:lang w:val="en-ZA" w:eastAsia="en-ZA"/>
                <w:rPrChange w:id="1525" w:author="Craig Parker" w:date="2024-08-14T17:18:00Z" w16du:dateUtc="2024-08-14T15:18:00Z">
                  <w:rPr>
                    <w:ins w:id="1526" w:author="Craig Parker" w:date="2024-08-14T17:12:00Z" w16du:dateUtc="2024-08-14T15:12:00Z"/>
                    <w:rFonts w:ascii="Aptos Narrow" w:hAnsi="Aptos Narrow"/>
                    <w:color w:val="000000"/>
                    <w:sz w:val="22"/>
                    <w:szCs w:val="22"/>
                    <w:lang w:val="en-ZA" w:eastAsia="en-ZA"/>
                  </w:rPr>
                </w:rPrChange>
              </w:rPr>
            </w:pPr>
            <w:ins w:id="1527" w:author="Craig Parker" w:date="2024-08-14T17:12:00Z" w16du:dateUtc="2024-08-14T15:12:00Z">
              <w:r w:rsidRPr="00614D36">
                <w:rPr>
                  <w:rFonts w:ascii="Nunito" w:hAnsi="Nunito"/>
                  <w:color w:val="000000"/>
                  <w:sz w:val="22"/>
                  <w:szCs w:val="22"/>
                  <w:lang w:val="en-ZA" w:eastAsia="en-ZA"/>
                  <w:rPrChange w:id="1528" w:author="Craig Parker" w:date="2024-08-14T17:18:00Z" w16du:dateUtc="2024-08-14T15:18:00Z">
                    <w:rPr>
                      <w:rFonts w:ascii="Aptos Narrow" w:hAnsi="Aptos Narrow"/>
                      <w:color w:val="000000"/>
                      <w:sz w:val="22"/>
                      <w:szCs w:val="22"/>
                      <w:lang w:val="en-ZA" w:eastAsia="en-ZA"/>
                    </w:rPr>
                  </w:rPrChange>
                </w:rPr>
                <w:t>Ethical Legal and Social Implications (ELSI)</w:t>
              </w:r>
            </w:ins>
          </w:p>
        </w:tc>
        <w:tc>
          <w:tcPr>
            <w:tcW w:w="3713" w:type="pct"/>
            <w:shd w:val="clear" w:color="auto" w:fill="FFFFFF" w:themeFill="background1"/>
            <w:hideMark/>
            <w:tcPrChange w:id="1529" w:author="Craig Parker" w:date="2024-08-14T17:53:00Z" w16du:dateUtc="2024-08-14T15:53:00Z">
              <w:tcPr>
                <w:tcW w:w="3561" w:type="pct"/>
                <w:hideMark/>
              </w:tcPr>
            </w:tcPrChange>
          </w:tcPr>
          <w:p w14:paraId="177488C3"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530" w:author="Craig Parker" w:date="2024-08-14T17:12:00Z" w16du:dateUtc="2024-08-14T15:12:00Z"/>
                <w:rFonts w:ascii="Nunito" w:hAnsi="Nunito"/>
                <w:color w:val="000000"/>
                <w:sz w:val="22"/>
                <w:szCs w:val="22"/>
                <w:lang w:val="en-ZA" w:eastAsia="en-ZA"/>
                <w:rPrChange w:id="1531" w:author="Craig Parker" w:date="2024-08-14T17:18:00Z" w16du:dateUtc="2024-08-14T15:18:00Z">
                  <w:rPr>
                    <w:ins w:id="1532" w:author="Craig Parker" w:date="2024-08-14T17:12:00Z" w16du:dateUtc="2024-08-14T15:12:00Z"/>
                    <w:rFonts w:ascii="Aptos Narrow" w:hAnsi="Aptos Narrow"/>
                    <w:color w:val="000000"/>
                    <w:sz w:val="22"/>
                    <w:szCs w:val="22"/>
                    <w:lang w:val="en-ZA" w:eastAsia="en-ZA"/>
                  </w:rPr>
                </w:rPrChange>
              </w:rPr>
            </w:pPr>
            <w:ins w:id="1533" w:author="Craig Parker" w:date="2024-08-14T17:12:00Z" w16du:dateUtc="2024-08-14T15:12:00Z">
              <w:r w:rsidRPr="00614D36">
                <w:rPr>
                  <w:rFonts w:ascii="Nunito" w:hAnsi="Nunito"/>
                  <w:color w:val="000000"/>
                  <w:sz w:val="22"/>
                  <w:szCs w:val="22"/>
                  <w:lang w:val="en-ZA" w:eastAsia="en-ZA"/>
                  <w:rPrChange w:id="1534" w:author="Craig Parker" w:date="2024-08-14T17:18:00Z" w16du:dateUtc="2024-08-14T15:18:00Z">
                    <w:rPr>
                      <w:rFonts w:ascii="Aptos Narrow" w:hAnsi="Aptos Narrow"/>
                      <w:color w:val="000000"/>
                      <w:sz w:val="22"/>
                      <w:szCs w:val="22"/>
                      <w:lang w:val="en-ZA" w:eastAsia="en-ZA"/>
                    </w:rPr>
                  </w:rPrChange>
                </w:rPr>
                <w:t>Projects within DS-I Africa that focus on data science and research's ethical, legal, and social aspects.</w:t>
              </w:r>
            </w:ins>
          </w:p>
        </w:tc>
      </w:tr>
      <w:tr w:rsidR="00523FB0" w:rsidRPr="00614D36" w14:paraId="29C1780A" w14:textId="77777777" w:rsidTr="0027516D">
        <w:tblPrEx>
          <w:tblPrExChange w:id="1535" w:author="Craig Parker" w:date="2024-08-14T17:53:00Z" w16du:dateUtc="2024-08-14T15:53:00Z">
            <w:tblPrEx>
              <w:tblLayout w:type="fixed"/>
            </w:tblPrEx>
          </w:tblPrExChange>
        </w:tblPrEx>
        <w:trPr>
          <w:trHeight w:val="290"/>
          <w:ins w:id="1536" w:author="Craig Parker" w:date="2024-08-14T17:12:00Z"/>
          <w:trPrChange w:id="1537"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pct"/>
            <w:shd w:val="clear" w:color="auto" w:fill="FFFFFF" w:themeFill="background1"/>
            <w:noWrap/>
            <w:hideMark/>
            <w:tcPrChange w:id="1538" w:author="Craig Parker" w:date="2024-08-14T17:53:00Z" w16du:dateUtc="2024-08-14T15:53:00Z">
              <w:tcPr>
                <w:tcW w:w="1287" w:type="pct"/>
                <w:noWrap/>
                <w:hideMark/>
              </w:tcPr>
            </w:tcPrChange>
          </w:tcPr>
          <w:p w14:paraId="1D3419BF" w14:textId="77777777" w:rsidR="00523FB0" w:rsidRPr="00614D36" w:rsidRDefault="00523FB0" w:rsidP="00523FB0">
            <w:pPr>
              <w:overflowPunct/>
              <w:autoSpaceDE/>
              <w:autoSpaceDN/>
              <w:adjustRightInd/>
              <w:rPr>
                <w:ins w:id="1539" w:author="Craig Parker" w:date="2024-08-14T17:12:00Z" w16du:dateUtc="2024-08-14T15:12:00Z"/>
                <w:rFonts w:ascii="Nunito" w:hAnsi="Nunito"/>
                <w:color w:val="000000"/>
                <w:sz w:val="22"/>
                <w:szCs w:val="22"/>
                <w:lang w:val="en-ZA" w:eastAsia="en-ZA"/>
                <w:rPrChange w:id="1540" w:author="Craig Parker" w:date="2024-08-14T17:18:00Z" w16du:dateUtc="2024-08-14T15:18:00Z">
                  <w:rPr>
                    <w:ins w:id="1541" w:author="Craig Parker" w:date="2024-08-14T17:12:00Z" w16du:dateUtc="2024-08-14T15:12:00Z"/>
                    <w:rFonts w:ascii="Aptos Narrow" w:hAnsi="Aptos Narrow"/>
                    <w:color w:val="000000"/>
                    <w:sz w:val="22"/>
                    <w:szCs w:val="22"/>
                    <w:lang w:val="en-ZA" w:eastAsia="en-ZA"/>
                  </w:rPr>
                </w:rPrChange>
              </w:rPr>
            </w:pPr>
            <w:ins w:id="1542" w:author="Craig Parker" w:date="2024-08-14T17:12:00Z" w16du:dateUtc="2024-08-14T15:12:00Z">
              <w:r w:rsidRPr="00614D36">
                <w:rPr>
                  <w:rFonts w:ascii="Nunito" w:hAnsi="Nunito"/>
                  <w:color w:val="000000"/>
                  <w:sz w:val="22"/>
                  <w:szCs w:val="22"/>
                  <w:lang w:val="en-ZA" w:eastAsia="en-ZA"/>
                  <w:rPrChange w:id="1543" w:author="Craig Parker" w:date="2024-08-14T17:18:00Z" w16du:dateUtc="2024-08-14T15:18:00Z">
                    <w:rPr>
                      <w:rFonts w:ascii="Aptos Narrow" w:hAnsi="Aptos Narrow"/>
                      <w:color w:val="000000"/>
                      <w:sz w:val="22"/>
                      <w:szCs w:val="22"/>
                      <w:lang w:val="en-ZA" w:eastAsia="en-ZA"/>
                    </w:rPr>
                  </w:rPrChange>
                </w:rPr>
                <w:t>Federal Information Processing Standards (FIPS)</w:t>
              </w:r>
            </w:ins>
          </w:p>
        </w:tc>
        <w:tc>
          <w:tcPr>
            <w:tcW w:w="0" w:type="pct"/>
            <w:shd w:val="clear" w:color="auto" w:fill="FFFFFF" w:themeFill="background1"/>
            <w:hideMark/>
            <w:tcPrChange w:id="1544" w:author="Craig Parker" w:date="2024-08-14T17:53:00Z" w16du:dateUtc="2024-08-14T15:53:00Z">
              <w:tcPr>
                <w:tcW w:w="3713" w:type="pct"/>
                <w:gridSpan w:val="2"/>
                <w:hideMark/>
              </w:tcPr>
            </w:tcPrChange>
          </w:tcPr>
          <w:p w14:paraId="72CC7C17" w14:textId="43A49C21"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545" w:author="Craig Parker" w:date="2024-08-14T17:12:00Z" w16du:dateUtc="2024-08-14T15:12:00Z"/>
                <w:rFonts w:ascii="Nunito" w:hAnsi="Nunito"/>
                <w:color w:val="000000"/>
                <w:sz w:val="22"/>
                <w:szCs w:val="22"/>
                <w:lang w:val="en-ZA" w:eastAsia="en-ZA"/>
                <w:rPrChange w:id="1546" w:author="Craig Parker" w:date="2024-08-14T17:18:00Z" w16du:dateUtc="2024-08-14T15:18:00Z">
                  <w:rPr>
                    <w:ins w:id="1547" w:author="Craig Parker" w:date="2024-08-14T17:12:00Z" w16du:dateUtc="2024-08-14T15:12:00Z"/>
                    <w:rFonts w:ascii="Aptos Narrow" w:hAnsi="Aptos Narrow"/>
                    <w:color w:val="000000"/>
                    <w:sz w:val="22"/>
                    <w:szCs w:val="22"/>
                    <w:lang w:val="en-ZA" w:eastAsia="en-ZA"/>
                  </w:rPr>
                </w:rPrChange>
              </w:rPr>
            </w:pPr>
            <w:ins w:id="1548" w:author="Craig Parker" w:date="2024-08-14T17:12:00Z" w16du:dateUtc="2024-08-14T15:12:00Z">
              <w:r w:rsidRPr="00614D36">
                <w:rPr>
                  <w:rFonts w:ascii="Nunito" w:hAnsi="Nunito"/>
                  <w:color w:val="000000"/>
                  <w:sz w:val="22"/>
                  <w:szCs w:val="22"/>
                  <w:lang w:val="en-ZA" w:eastAsia="en-ZA"/>
                  <w:rPrChange w:id="1549" w:author="Craig Parker" w:date="2024-08-14T17:18:00Z" w16du:dateUtc="2024-08-14T15:18:00Z">
                    <w:rPr>
                      <w:rFonts w:ascii="Aptos Narrow" w:hAnsi="Aptos Narrow"/>
                      <w:color w:val="000000"/>
                      <w:sz w:val="22"/>
                      <w:szCs w:val="22"/>
                      <w:lang w:val="en-ZA" w:eastAsia="en-ZA"/>
                    </w:rPr>
                  </w:rPrChange>
                </w:rPr>
                <w:t xml:space="preserve">Standards for federal computer systems that </w:t>
              </w:r>
            </w:ins>
            <w:ins w:id="1550" w:author="Craig Parker" w:date="2024-08-14T17:15:00Z" w16du:dateUtc="2024-08-14T15:15:00Z">
              <w:r w:rsidRPr="00614D36">
                <w:rPr>
                  <w:rFonts w:ascii="Nunito" w:hAnsi="Nunito"/>
                  <w:color w:val="000000"/>
                  <w:sz w:val="22"/>
                  <w:szCs w:val="22"/>
                  <w:lang w:val="en-ZA" w:eastAsia="en-ZA"/>
                  <w:rPrChange w:id="1551" w:author="Craig Parker" w:date="2024-08-14T17:18:00Z" w16du:dateUtc="2024-08-14T15:18:00Z">
                    <w:rPr>
                      <w:rFonts w:ascii="Aptos Narrow" w:hAnsi="Aptos Narrow"/>
                      <w:color w:val="000000"/>
                      <w:sz w:val="22"/>
                      <w:szCs w:val="22"/>
                      <w:lang w:val="en-ZA" w:eastAsia="en-ZA"/>
                    </w:rPr>
                  </w:rPrChange>
                </w:rPr>
                <w:t>NIST develops</w:t>
              </w:r>
            </w:ins>
            <w:ins w:id="1552" w:author="Craig Parker" w:date="2024-08-14T17:12:00Z" w16du:dateUtc="2024-08-14T15:12:00Z">
              <w:r w:rsidRPr="00614D36">
                <w:rPr>
                  <w:rFonts w:ascii="Nunito" w:hAnsi="Nunito"/>
                  <w:color w:val="000000"/>
                  <w:sz w:val="22"/>
                  <w:szCs w:val="22"/>
                  <w:lang w:val="en-ZA" w:eastAsia="en-ZA"/>
                  <w:rPrChange w:id="1553" w:author="Craig Parker" w:date="2024-08-14T17:18:00Z" w16du:dateUtc="2024-08-14T15:18:00Z">
                    <w:rPr>
                      <w:rFonts w:ascii="Aptos Narrow" w:hAnsi="Aptos Narrow"/>
                      <w:color w:val="000000"/>
                      <w:sz w:val="22"/>
                      <w:szCs w:val="22"/>
                      <w:lang w:val="en-ZA" w:eastAsia="en-ZA"/>
                    </w:rPr>
                  </w:rPrChange>
                </w:rPr>
                <w:t>.</w:t>
              </w:r>
            </w:ins>
          </w:p>
        </w:tc>
      </w:tr>
      <w:tr w:rsidR="00523FB0" w:rsidRPr="00614D36" w14:paraId="36C22AE7" w14:textId="77777777" w:rsidTr="0027516D">
        <w:trPr>
          <w:cnfStyle w:val="000000100000" w:firstRow="0" w:lastRow="0" w:firstColumn="0" w:lastColumn="0" w:oddVBand="0" w:evenVBand="0" w:oddHBand="1" w:evenHBand="0" w:firstRowFirstColumn="0" w:firstRowLastColumn="0" w:lastRowFirstColumn="0" w:lastRowLastColumn="0"/>
          <w:trHeight w:val="290"/>
          <w:ins w:id="1554" w:author="Craig Parker" w:date="2024-08-14T17:12:00Z"/>
          <w:trPrChange w:id="1555"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556" w:author="Craig Parker" w:date="2024-08-14T17:53:00Z" w16du:dateUtc="2024-08-14T15:53:00Z">
              <w:tcPr>
                <w:tcW w:w="1439" w:type="pct"/>
                <w:gridSpan w:val="2"/>
                <w:noWrap/>
                <w:hideMark/>
              </w:tcPr>
            </w:tcPrChange>
          </w:tcPr>
          <w:p w14:paraId="7E26F0DE" w14:textId="5A1EC616"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557" w:author="Craig Parker" w:date="2024-08-14T17:12:00Z" w16du:dateUtc="2024-08-14T15:12:00Z"/>
                <w:rFonts w:ascii="Nunito" w:hAnsi="Nunito"/>
                <w:color w:val="000000"/>
                <w:sz w:val="22"/>
                <w:szCs w:val="22"/>
                <w:lang w:val="en-ZA" w:eastAsia="en-ZA"/>
                <w:rPrChange w:id="1558" w:author="Craig Parker" w:date="2024-08-14T17:18:00Z" w16du:dateUtc="2024-08-14T15:18:00Z">
                  <w:rPr>
                    <w:ins w:id="1559" w:author="Craig Parker" w:date="2024-08-14T17:12:00Z" w16du:dateUtc="2024-08-14T15:12:00Z"/>
                    <w:rFonts w:ascii="Aptos Narrow" w:hAnsi="Aptos Narrow"/>
                    <w:color w:val="000000"/>
                    <w:sz w:val="22"/>
                    <w:szCs w:val="22"/>
                    <w:lang w:val="en-ZA" w:eastAsia="en-ZA"/>
                  </w:rPr>
                </w:rPrChange>
              </w:rPr>
            </w:pPr>
            <w:ins w:id="1560" w:author="Craig Parker" w:date="2024-08-14T17:16:00Z">
              <w:r w:rsidRPr="00614D36">
                <w:rPr>
                  <w:rFonts w:ascii="Nunito" w:hAnsi="Nunito"/>
                  <w:color w:val="000000"/>
                  <w:sz w:val="22"/>
                  <w:szCs w:val="22"/>
                  <w:lang w:eastAsia="en-ZA"/>
                  <w:rPrChange w:id="1561" w:author="Craig Parker" w:date="2024-08-14T17:18:00Z" w16du:dateUtc="2024-08-14T15:18:00Z">
                    <w:rPr>
                      <w:rFonts w:ascii="Aptos Narrow" w:hAnsi="Aptos Narrow"/>
                      <w:color w:val="000000"/>
                      <w:sz w:val="22"/>
                      <w:szCs w:val="22"/>
                      <w:lang w:eastAsia="en-ZA"/>
                    </w:rPr>
                  </w:rPrChange>
                </w:rPr>
                <w:t>Findable, Accessible, Interoperable, and Reusable (FAIR)</w:t>
              </w:r>
            </w:ins>
          </w:p>
        </w:tc>
        <w:tc>
          <w:tcPr>
            <w:tcW w:w="3713" w:type="pct"/>
            <w:shd w:val="clear" w:color="auto" w:fill="FFFFFF" w:themeFill="background1"/>
            <w:hideMark/>
            <w:tcPrChange w:id="1562" w:author="Craig Parker" w:date="2024-08-14T17:53:00Z" w16du:dateUtc="2024-08-14T15:53:00Z">
              <w:tcPr>
                <w:tcW w:w="3561" w:type="pct"/>
                <w:hideMark/>
              </w:tcPr>
            </w:tcPrChange>
          </w:tcPr>
          <w:p w14:paraId="36F381AA" w14:textId="04E175C0"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563" w:author="Craig Parker" w:date="2024-08-14T17:12:00Z" w16du:dateUtc="2024-08-14T15:12:00Z"/>
                <w:rFonts w:ascii="Nunito" w:hAnsi="Nunito"/>
                <w:color w:val="000000"/>
                <w:sz w:val="22"/>
                <w:szCs w:val="22"/>
                <w:lang w:val="en-ZA" w:eastAsia="en-ZA"/>
                <w:rPrChange w:id="1564" w:author="Craig Parker" w:date="2024-08-14T17:18:00Z" w16du:dateUtc="2024-08-14T15:18:00Z">
                  <w:rPr>
                    <w:ins w:id="1565" w:author="Craig Parker" w:date="2024-08-14T17:12:00Z" w16du:dateUtc="2024-08-14T15:12:00Z"/>
                    <w:rFonts w:ascii="Aptos Narrow" w:hAnsi="Aptos Narrow"/>
                    <w:color w:val="000000"/>
                    <w:sz w:val="22"/>
                    <w:szCs w:val="22"/>
                    <w:lang w:val="en-ZA" w:eastAsia="en-ZA"/>
                  </w:rPr>
                </w:rPrChange>
              </w:rPr>
            </w:pPr>
            <w:ins w:id="1566" w:author="Craig Parker" w:date="2024-08-14T17:12:00Z" w16du:dateUtc="2024-08-14T15:12:00Z">
              <w:r w:rsidRPr="00614D36">
                <w:rPr>
                  <w:rFonts w:ascii="Nunito" w:hAnsi="Nunito"/>
                  <w:color w:val="000000"/>
                  <w:sz w:val="22"/>
                  <w:szCs w:val="22"/>
                  <w:lang w:val="en-ZA" w:eastAsia="en-ZA"/>
                  <w:rPrChange w:id="1567" w:author="Craig Parker" w:date="2024-08-14T17:18:00Z" w16du:dateUtc="2024-08-14T15:18:00Z">
                    <w:rPr>
                      <w:rFonts w:ascii="Aptos Narrow" w:hAnsi="Aptos Narrow"/>
                      <w:color w:val="000000"/>
                      <w:sz w:val="22"/>
                      <w:szCs w:val="22"/>
                      <w:lang w:val="en-ZA" w:eastAsia="en-ZA"/>
                    </w:rPr>
                  </w:rPrChange>
                </w:rPr>
                <w:t xml:space="preserve"> </w:t>
              </w:r>
            </w:ins>
            <w:ins w:id="1568" w:author="Craig Parker" w:date="2024-08-14T17:16:00Z">
              <w:r w:rsidRPr="00614D36">
                <w:rPr>
                  <w:rFonts w:ascii="Nunito" w:hAnsi="Nunito"/>
                  <w:color w:val="000000"/>
                  <w:sz w:val="22"/>
                  <w:szCs w:val="22"/>
                  <w:lang w:eastAsia="en-ZA"/>
                  <w:rPrChange w:id="1569" w:author="Craig Parker" w:date="2024-08-14T17:18:00Z" w16du:dateUtc="2024-08-14T15:18:00Z">
                    <w:rPr>
                      <w:rFonts w:ascii="Aptos Narrow" w:hAnsi="Aptos Narrow"/>
                      <w:color w:val="000000"/>
                      <w:sz w:val="22"/>
                      <w:szCs w:val="22"/>
                      <w:lang w:eastAsia="en-ZA"/>
                    </w:rPr>
                  </w:rPrChange>
                </w:rPr>
                <w:t>Principles that aim to improve the discovery, accessibility, interoperability, and reuse of data.</w:t>
              </w:r>
            </w:ins>
          </w:p>
        </w:tc>
      </w:tr>
      <w:tr w:rsidR="00523FB0" w:rsidRPr="00614D36" w14:paraId="5D62E72D" w14:textId="77777777" w:rsidTr="0027516D">
        <w:tblPrEx>
          <w:tblPrExChange w:id="1570" w:author="Craig Parker" w:date="2024-08-14T17:53:00Z" w16du:dateUtc="2024-08-14T15:53:00Z">
            <w:tblPrEx>
              <w:tblLayout w:type="fixed"/>
            </w:tblPrEx>
          </w:tblPrExChange>
        </w:tblPrEx>
        <w:trPr>
          <w:trHeight w:val="290"/>
          <w:ins w:id="1571" w:author="Craig Parker" w:date="2024-08-14T17:12:00Z"/>
          <w:trPrChange w:id="1572"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pct"/>
            <w:shd w:val="clear" w:color="auto" w:fill="FFFFFF" w:themeFill="background1"/>
            <w:noWrap/>
            <w:hideMark/>
            <w:tcPrChange w:id="1573" w:author="Craig Parker" w:date="2024-08-14T17:53:00Z" w16du:dateUtc="2024-08-14T15:53:00Z">
              <w:tcPr>
                <w:tcW w:w="1287" w:type="pct"/>
                <w:noWrap/>
                <w:hideMark/>
              </w:tcPr>
            </w:tcPrChange>
          </w:tcPr>
          <w:p w14:paraId="51F4B915" w14:textId="77777777" w:rsidR="00523FB0" w:rsidRPr="00614D36" w:rsidRDefault="00523FB0" w:rsidP="00523FB0">
            <w:pPr>
              <w:overflowPunct/>
              <w:autoSpaceDE/>
              <w:autoSpaceDN/>
              <w:adjustRightInd/>
              <w:rPr>
                <w:ins w:id="1574" w:author="Craig Parker" w:date="2024-08-14T17:12:00Z" w16du:dateUtc="2024-08-14T15:12:00Z"/>
                <w:rFonts w:ascii="Nunito" w:hAnsi="Nunito"/>
                <w:color w:val="000000"/>
                <w:sz w:val="22"/>
                <w:szCs w:val="22"/>
                <w:lang w:val="en-ZA" w:eastAsia="en-ZA"/>
                <w:rPrChange w:id="1575" w:author="Craig Parker" w:date="2024-08-14T17:18:00Z" w16du:dateUtc="2024-08-14T15:18:00Z">
                  <w:rPr>
                    <w:ins w:id="1576" w:author="Craig Parker" w:date="2024-08-14T17:12:00Z" w16du:dateUtc="2024-08-14T15:12:00Z"/>
                    <w:rFonts w:ascii="Aptos Narrow" w:hAnsi="Aptos Narrow"/>
                    <w:color w:val="000000"/>
                    <w:sz w:val="22"/>
                    <w:szCs w:val="22"/>
                    <w:lang w:val="en-ZA" w:eastAsia="en-ZA"/>
                  </w:rPr>
                </w:rPrChange>
              </w:rPr>
            </w:pPr>
            <w:ins w:id="1577" w:author="Craig Parker" w:date="2024-08-14T17:12:00Z" w16du:dateUtc="2024-08-14T15:12:00Z">
              <w:r w:rsidRPr="00614D36">
                <w:rPr>
                  <w:rFonts w:ascii="Nunito" w:hAnsi="Nunito"/>
                  <w:color w:val="000000"/>
                  <w:sz w:val="22"/>
                  <w:szCs w:val="22"/>
                  <w:lang w:val="en-ZA" w:eastAsia="en-ZA"/>
                  <w:rPrChange w:id="1578" w:author="Craig Parker" w:date="2024-08-14T17:18:00Z" w16du:dateUtc="2024-08-14T15:18:00Z">
                    <w:rPr>
                      <w:rFonts w:ascii="Aptos Narrow" w:hAnsi="Aptos Narrow"/>
                      <w:color w:val="000000"/>
                      <w:sz w:val="22"/>
                      <w:szCs w:val="22"/>
                      <w:lang w:val="en-ZA" w:eastAsia="en-ZA"/>
                    </w:rPr>
                  </w:rPrChange>
                </w:rPr>
                <w:t>Gauteng City-Region Observatory (GCRO)</w:t>
              </w:r>
            </w:ins>
          </w:p>
        </w:tc>
        <w:tc>
          <w:tcPr>
            <w:tcW w:w="0" w:type="pct"/>
            <w:shd w:val="clear" w:color="auto" w:fill="FFFFFF" w:themeFill="background1"/>
            <w:hideMark/>
            <w:tcPrChange w:id="1579" w:author="Craig Parker" w:date="2024-08-14T17:53:00Z" w16du:dateUtc="2024-08-14T15:53:00Z">
              <w:tcPr>
                <w:tcW w:w="3713" w:type="pct"/>
                <w:gridSpan w:val="2"/>
                <w:hideMark/>
              </w:tcPr>
            </w:tcPrChange>
          </w:tcPr>
          <w:p w14:paraId="346D3A50"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580" w:author="Craig Parker" w:date="2024-08-14T17:12:00Z" w16du:dateUtc="2024-08-14T15:12:00Z"/>
                <w:rFonts w:ascii="Nunito" w:hAnsi="Nunito"/>
                <w:color w:val="000000"/>
                <w:sz w:val="22"/>
                <w:szCs w:val="22"/>
                <w:lang w:val="en-ZA" w:eastAsia="en-ZA"/>
                <w:rPrChange w:id="1581" w:author="Craig Parker" w:date="2024-08-14T17:18:00Z" w16du:dateUtc="2024-08-14T15:18:00Z">
                  <w:rPr>
                    <w:ins w:id="1582" w:author="Craig Parker" w:date="2024-08-14T17:12:00Z" w16du:dateUtc="2024-08-14T15:12:00Z"/>
                    <w:rFonts w:ascii="Aptos Narrow" w:hAnsi="Aptos Narrow"/>
                    <w:color w:val="000000"/>
                    <w:sz w:val="22"/>
                    <w:szCs w:val="22"/>
                    <w:lang w:val="en-ZA" w:eastAsia="en-ZA"/>
                  </w:rPr>
                </w:rPrChange>
              </w:rPr>
            </w:pPr>
            <w:ins w:id="1583" w:author="Craig Parker" w:date="2024-08-14T17:12:00Z" w16du:dateUtc="2024-08-14T15:12:00Z">
              <w:r w:rsidRPr="00614D36">
                <w:rPr>
                  <w:rFonts w:ascii="Nunito" w:hAnsi="Nunito"/>
                  <w:color w:val="000000"/>
                  <w:sz w:val="22"/>
                  <w:szCs w:val="22"/>
                  <w:lang w:val="en-ZA" w:eastAsia="en-ZA"/>
                  <w:rPrChange w:id="1584" w:author="Craig Parker" w:date="2024-08-14T17:18:00Z" w16du:dateUtc="2024-08-14T15:18:00Z">
                    <w:rPr>
                      <w:rFonts w:ascii="Aptos Narrow" w:hAnsi="Aptos Narrow"/>
                      <w:color w:val="000000"/>
                      <w:sz w:val="22"/>
                      <w:szCs w:val="22"/>
                      <w:lang w:val="en-ZA" w:eastAsia="en-ZA"/>
                    </w:rPr>
                  </w:rPrChange>
                </w:rPr>
                <w:t>A research institute producing data on the quality of life in the Gauteng City-Region.</w:t>
              </w:r>
            </w:ins>
          </w:p>
        </w:tc>
      </w:tr>
      <w:tr w:rsidR="00523FB0" w:rsidRPr="00614D36" w14:paraId="6D9A0B72" w14:textId="77777777" w:rsidTr="0027516D">
        <w:trPr>
          <w:cnfStyle w:val="000000100000" w:firstRow="0" w:lastRow="0" w:firstColumn="0" w:lastColumn="0" w:oddVBand="0" w:evenVBand="0" w:oddHBand="1" w:evenHBand="0" w:firstRowFirstColumn="0" w:firstRowLastColumn="0" w:lastRowFirstColumn="0" w:lastRowLastColumn="0"/>
          <w:trHeight w:val="290"/>
          <w:ins w:id="1585" w:author="Craig Parker" w:date="2024-08-14T17:12:00Z"/>
          <w:trPrChange w:id="1586"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587" w:author="Craig Parker" w:date="2024-08-14T17:53:00Z" w16du:dateUtc="2024-08-14T15:53:00Z">
              <w:tcPr>
                <w:tcW w:w="1439" w:type="pct"/>
                <w:gridSpan w:val="2"/>
                <w:noWrap/>
                <w:hideMark/>
              </w:tcPr>
            </w:tcPrChange>
          </w:tcPr>
          <w:p w14:paraId="364B9A91"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588" w:author="Craig Parker" w:date="2024-08-14T17:12:00Z" w16du:dateUtc="2024-08-14T15:12:00Z"/>
                <w:rFonts w:ascii="Nunito" w:hAnsi="Nunito"/>
                <w:color w:val="000000"/>
                <w:sz w:val="22"/>
                <w:szCs w:val="22"/>
                <w:lang w:val="en-ZA" w:eastAsia="en-ZA"/>
                <w:rPrChange w:id="1589" w:author="Craig Parker" w:date="2024-08-14T17:18:00Z" w16du:dateUtc="2024-08-14T15:18:00Z">
                  <w:rPr>
                    <w:ins w:id="1590" w:author="Craig Parker" w:date="2024-08-14T17:12:00Z" w16du:dateUtc="2024-08-14T15:12:00Z"/>
                    <w:rFonts w:ascii="Aptos Narrow" w:hAnsi="Aptos Narrow"/>
                    <w:color w:val="000000"/>
                    <w:sz w:val="22"/>
                    <w:szCs w:val="22"/>
                    <w:lang w:val="en-ZA" w:eastAsia="en-ZA"/>
                  </w:rPr>
                </w:rPrChange>
              </w:rPr>
            </w:pPr>
            <w:ins w:id="1591" w:author="Craig Parker" w:date="2024-08-14T17:12:00Z" w16du:dateUtc="2024-08-14T15:12:00Z">
              <w:r w:rsidRPr="00614D36">
                <w:rPr>
                  <w:rFonts w:ascii="Nunito" w:hAnsi="Nunito"/>
                  <w:color w:val="000000"/>
                  <w:sz w:val="22"/>
                  <w:szCs w:val="22"/>
                  <w:lang w:val="en-ZA" w:eastAsia="en-ZA"/>
                  <w:rPrChange w:id="1592" w:author="Craig Parker" w:date="2024-08-14T17:18:00Z" w16du:dateUtc="2024-08-14T15:18:00Z">
                    <w:rPr>
                      <w:rFonts w:ascii="Aptos Narrow" w:hAnsi="Aptos Narrow"/>
                      <w:color w:val="000000"/>
                      <w:sz w:val="22"/>
                      <w:szCs w:val="22"/>
                      <w:lang w:val="en-ZA" w:eastAsia="en-ZA"/>
                    </w:rPr>
                  </w:rPrChange>
                </w:rPr>
                <w:lastRenderedPageBreak/>
                <w:t xml:space="preserve">HE2AT </w:t>
              </w:r>
              <w:proofErr w:type="spellStart"/>
              <w:r w:rsidRPr="00614D36">
                <w:rPr>
                  <w:rFonts w:ascii="Nunito" w:hAnsi="Nunito"/>
                  <w:color w:val="000000"/>
                  <w:sz w:val="22"/>
                  <w:szCs w:val="22"/>
                  <w:lang w:val="en-ZA" w:eastAsia="en-ZA"/>
                  <w:rPrChange w:id="1593" w:author="Craig Parker" w:date="2024-08-14T17:18:00Z" w16du:dateUtc="2024-08-14T15:18:00Z">
                    <w:rPr>
                      <w:rFonts w:ascii="Aptos Narrow" w:hAnsi="Aptos Narrow"/>
                      <w:color w:val="000000"/>
                      <w:sz w:val="22"/>
                      <w:szCs w:val="22"/>
                      <w:lang w:val="en-ZA" w:eastAsia="en-ZA"/>
                    </w:rPr>
                  </w:rPrChange>
                </w:rPr>
                <w:t>Center</w:t>
              </w:r>
              <w:proofErr w:type="spellEnd"/>
              <w:r w:rsidRPr="00614D36">
                <w:rPr>
                  <w:rFonts w:ascii="Nunito" w:hAnsi="Nunito"/>
                  <w:color w:val="000000"/>
                  <w:sz w:val="22"/>
                  <w:szCs w:val="22"/>
                  <w:lang w:val="en-ZA" w:eastAsia="en-ZA"/>
                  <w:rPrChange w:id="1594" w:author="Craig Parker" w:date="2024-08-14T17:18:00Z" w16du:dateUtc="2024-08-14T15:18:00Z">
                    <w:rPr>
                      <w:rFonts w:ascii="Aptos Narrow" w:hAnsi="Aptos Narrow"/>
                      <w:color w:val="000000"/>
                      <w:sz w:val="22"/>
                      <w:szCs w:val="22"/>
                      <w:lang w:val="en-ZA" w:eastAsia="en-ZA"/>
                    </w:rPr>
                  </w:rPrChange>
                </w:rPr>
                <w:t xml:space="preserve"> Consortium</w:t>
              </w:r>
            </w:ins>
          </w:p>
        </w:tc>
        <w:tc>
          <w:tcPr>
            <w:tcW w:w="3713" w:type="pct"/>
            <w:shd w:val="clear" w:color="auto" w:fill="FFFFFF" w:themeFill="background1"/>
            <w:hideMark/>
            <w:tcPrChange w:id="1595" w:author="Craig Parker" w:date="2024-08-14T17:53:00Z" w16du:dateUtc="2024-08-14T15:53:00Z">
              <w:tcPr>
                <w:tcW w:w="3561" w:type="pct"/>
                <w:hideMark/>
              </w:tcPr>
            </w:tcPrChange>
          </w:tcPr>
          <w:p w14:paraId="0D7571C3"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596" w:author="Craig Parker" w:date="2024-08-14T17:12:00Z" w16du:dateUtc="2024-08-14T15:12:00Z"/>
                <w:rFonts w:ascii="Nunito" w:hAnsi="Nunito"/>
                <w:color w:val="000000"/>
                <w:sz w:val="22"/>
                <w:szCs w:val="22"/>
                <w:lang w:val="en-ZA" w:eastAsia="en-ZA"/>
                <w:rPrChange w:id="1597" w:author="Craig Parker" w:date="2024-08-14T17:18:00Z" w16du:dateUtc="2024-08-14T15:18:00Z">
                  <w:rPr>
                    <w:ins w:id="1598" w:author="Craig Parker" w:date="2024-08-14T17:12:00Z" w16du:dateUtc="2024-08-14T15:12:00Z"/>
                    <w:rFonts w:ascii="Aptos Narrow" w:hAnsi="Aptos Narrow"/>
                    <w:color w:val="000000"/>
                    <w:sz w:val="22"/>
                    <w:szCs w:val="22"/>
                    <w:lang w:val="en-ZA" w:eastAsia="en-ZA"/>
                  </w:rPr>
                </w:rPrChange>
              </w:rPr>
            </w:pPr>
            <w:ins w:id="1599" w:author="Craig Parker" w:date="2024-08-14T17:12:00Z" w16du:dateUtc="2024-08-14T15:12:00Z">
              <w:r w:rsidRPr="00614D36">
                <w:rPr>
                  <w:rFonts w:ascii="Nunito" w:hAnsi="Nunito"/>
                  <w:color w:val="000000"/>
                  <w:sz w:val="22"/>
                  <w:szCs w:val="22"/>
                  <w:lang w:val="en-ZA" w:eastAsia="en-ZA"/>
                  <w:rPrChange w:id="1600" w:author="Craig Parker" w:date="2024-08-14T17:18:00Z" w16du:dateUtc="2024-08-14T15:18:00Z">
                    <w:rPr>
                      <w:rFonts w:ascii="Aptos Narrow" w:hAnsi="Aptos Narrow"/>
                      <w:color w:val="000000"/>
                      <w:sz w:val="22"/>
                      <w:szCs w:val="22"/>
                      <w:lang w:val="en-ZA" w:eastAsia="en-ZA"/>
                    </w:rPr>
                  </w:rPrChange>
                </w:rPr>
                <w:t>The consortium members jointly working on the HE2AT Project.</w:t>
              </w:r>
            </w:ins>
          </w:p>
        </w:tc>
      </w:tr>
      <w:tr w:rsidR="00523FB0" w:rsidRPr="00614D36" w14:paraId="2CDD3341" w14:textId="77777777" w:rsidTr="0027516D">
        <w:tblPrEx>
          <w:tblPrExChange w:id="1601" w:author="Craig Parker" w:date="2024-08-14T17:53:00Z" w16du:dateUtc="2024-08-14T15:53:00Z">
            <w:tblPrEx>
              <w:tblLayout w:type="fixed"/>
            </w:tblPrEx>
          </w:tblPrExChange>
        </w:tblPrEx>
        <w:trPr>
          <w:trHeight w:val="290"/>
          <w:ins w:id="1602" w:author="Craig Parker" w:date="2024-08-14T17:12:00Z"/>
          <w:trPrChange w:id="1603"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pct"/>
            <w:shd w:val="clear" w:color="auto" w:fill="FFFFFF" w:themeFill="background1"/>
            <w:noWrap/>
            <w:hideMark/>
            <w:tcPrChange w:id="1604" w:author="Craig Parker" w:date="2024-08-14T17:53:00Z" w16du:dateUtc="2024-08-14T15:53:00Z">
              <w:tcPr>
                <w:tcW w:w="1287" w:type="pct"/>
                <w:noWrap/>
                <w:hideMark/>
              </w:tcPr>
            </w:tcPrChange>
          </w:tcPr>
          <w:p w14:paraId="49B60ACD" w14:textId="77777777" w:rsidR="00523FB0" w:rsidRPr="00614D36" w:rsidRDefault="00523FB0" w:rsidP="00523FB0">
            <w:pPr>
              <w:overflowPunct/>
              <w:autoSpaceDE/>
              <w:autoSpaceDN/>
              <w:adjustRightInd/>
              <w:rPr>
                <w:ins w:id="1605" w:author="Craig Parker" w:date="2024-08-14T17:12:00Z" w16du:dateUtc="2024-08-14T15:12:00Z"/>
                <w:rFonts w:ascii="Nunito" w:hAnsi="Nunito"/>
                <w:color w:val="000000"/>
                <w:sz w:val="22"/>
                <w:szCs w:val="22"/>
                <w:lang w:val="en-ZA" w:eastAsia="en-ZA"/>
                <w:rPrChange w:id="1606" w:author="Craig Parker" w:date="2024-08-14T17:18:00Z" w16du:dateUtc="2024-08-14T15:18:00Z">
                  <w:rPr>
                    <w:ins w:id="1607" w:author="Craig Parker" w:date="2024-08-14T17:12:00Z" w16du:dateUtc="2024-08-14T15:12:00Z"/>
                    <w:rFonts w:ascii="Aptos Narrow" w:hAnsi="Aptos Narrow"/>
                    <w:color w:val="000000"/>
                    <w:sz w:val="22"/>
                    <w:szCs w:val="22"/>
                    <w:lang w:val="en-ZA" w:eastAsia="en-ZA"/>
                  </w:rPr>
                </w:rPrChange>
              </w:rPr>
            </w:pPr>
            <w:ins w:id="1608" w:author="Craig Parker" w:date="2024-08-14T17:12:00Z" w16du:dateUtc="2024-08-14T15:12:00Z">
              <w:r w:rsidRPr="00614D36">
                <w:rPr>
                  <w:rFonts w:ascii="Nunito" w:hAnsi="Nunito"/>
                  <w:color w:val="000000"/>
                  <w:sz w:val="22"/>
                  <w:szCs w:val="22"/>
                  <w:lang w:val="en-ZA" w:eastAsia="en-ZA"/>
                  <w:rPrChange w:id="1609" w:author="Craig Parker" w:date="2024-08-14T17:18:00Z" w16du:dateUtc="2024-08-14T15:18:00Z">
                    <w:rPr>
                      <w:rFonts w:ascii="Aptos Narrow" w:hAnsi="Aptos Narrow"/>
                      <w:color w:val="000000"/>
                      <w:sz w:val="22"/>
                      <w:szCs w:val="22"/>
                      <w:lang w:val="en-ZA" w:eastAsia="en-ZA"/>
                    </w:rPr>
                  </w:rPrChange>
                </w:rPr>
                <w:t xml:space="preserve">HE2AT </w:t>
              </w:r>
              <w:proofErr w:type="spellStart"/>
              <w:r w:rsidRPr="00614D36">
                <w:rPr>
                  <w:rFonts w:ascii="Nunito" w:hAnsi="Nunito"/>
                  <w:color w:val="000000"/>
                  <w:sz w:val="22"/>
                  <w:szCs w:val="22"/>
                  <w:lang w:val="en-ZA" w:eastAsia="en-ZA"/>
                  <w:rPrChange w:id="1610" w:author="Craig Parker" w:date="2024-08-14T17:18:00Z" w16du:dateUtc="2024-08-14T15:18:00Z">
                    <w:rPr>
                      <w:rFonts w:ascii="Aptos Narrow" w:hAnsi="Aptos Narrow"/>
                      <w:color w:val="000000"/>
                      <w:sz w:val="22"/>
                      <w:szCs w:val="22"/>
                      <w:lang w:val="en-ZA" w:eastAsia="en-ZA"/>
                    </w:rPr>
                  </w:rPrChange>
                </w:rPr>
                <w:t>Center</w:t>
              </w:r>
              <w:proofErr w:type="spellEnd"/>
              <w:r w:rsidRPr="00614D36">
                <w:rPr>
                  <w:rFonts w:ascii="Nunito" w:hAnsi="Nunito"/>
                  <w:color w:val="000000"/>
                  <w:sz w:val="22"/>
                  <w:szCs w:val="22"/>
                  <w:lang w:val="en-ZA" w:eastAsia="en-ZA"/>
                  <w:rPrChange w:id="1611" w:author="Craig Parker" w:date="2024-08-14T17:18:00Z" w16du:dateUtc="2024-08-14T15:18:00Z">
                    <w:rPr>
                      <w:rFonts w:ascii="Aptos Narrow" w:hAnsi="Aptos Narrow"/>
                      <w:color w:val="000000"/>
                      <w:sz w:val="22"/>
                      <w:szCs w:val="22"/>
                      <w:lang w:val="en-ZA" w:eastAsia="en-ZA"/>
                    </w:rPr>
                  </w:rPrChange>
                </w:rPr>
                <w:t xml:space="preserve"> Data Management Plan</w:t>
              </w:r>
            </w:ins>
          </w:p>
        </w:tc>
        <w:tc>
          <w:tcPr>
            <w:tcW w:w="0" w:type="pct"/>
            <w:shd w:val="clear" w:color="auto" w:fill="FFFFFF" w:themeFill="background1"/>
            <w:hideMark/>
            <w:tcPrChange w:id="1612" w:author="Craig Parker" w:date="2024-08-14T17:53:00Z" w16du:dateUtc="2024-08-14T15:53:00Z">
              <w:tcPr>
                <w:tcW w:w="3713" w:type="pct"/>
                <w:gridSpan w:val="2"/>
                <w:hideMark/>
              </w:tcPr>
            </w:tcPrChange>
          </w:tcPr>
          <w:p w14:paraId="67C93403"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613" w:author="Craig Parker" w:date="2024-08-14T17:12:00Z" w16du:dateUtc="2024-08-14T15:12:00Z"/>
                <w:rFonts w:ascii="Nunito" w:hAnsi="Nunito"/>
                <w:color w:val="000000"/>
                <w:sz w:val="22"/>
                <w:szCs w:val="22"/>
                <w:lang w:val="en-ZA" w:eastAsia="en-ZA"/>
                <w:rPrChange w:id="1614" w:author="Craig Parker" w:date="2024-08-14T17:18:00Z" w16du:dateUtc="2024-08-14T15:18:00Z">
                  <w:rPr>
                    <w:ins w:id="1615" w:author="Craig Parker" w:date="2024-08-14T17:12:00Z" w16du:dateUtc="2024-08-14T15:12:00Z"/>
                    <w:rFonts w:ascii="Aptos Narrow" w:hAnsi="Aptos Narrow"/>
                    <w:color w:val="000000"/>
                    <w:sz w:val="22"/>
                    <w:szCs w:val="22"/>
                    <w:lang w:val="en-ZA" w:eastAsia="en-ZA"/>
                  </w:rPr>
                </w:rPrChange>
              </w:rPr>
            </w:pPr>
            <w:ins w:id="1616" w:author="Craig Parker" w:date="2024-08-14T17:12:00Z" w16du:dateUtc="2024-08-14T15:12:00Z">
              <w:r w:rsidRPr="00614D36">
                <w:rPr>
                  <w:rFonts w:ascii="Nunito" w:hAnsi="Nunito"/>
                  <w:color w:val="000000"/>
                  <w:sz w:val="22"/>
                  <w:szCs w:val="22"/>
                  <w:lang w:val="en-ZA" w:eastAsia="en-ZA"/>
                  <w:rPrChange w:id="1617" w:author="Craig Parker" w:date="2024-08-14T17:18:00Z" w16du:dateUtc="2024-08-14T15:18:00Z">
                    <w:rPr>
                      <w:rFonts w:ascii="Aptos Narrow" w:hAnsi="Aptos Narrow"/>
                      <w:color w:val="000000"/>
                      <w:sz w:val="22"/>
                      <w:szCs w:val="22"/>
                      <w:lang w:val="en-ZA" w:eastAsia="en-ZA"/>
                    </w:rPr>
                  </w:rPrChange>
                </w:rPr>
                <w:t>The data management plan applicable to the RP1 Study as may be amended and updated from time to time.</w:t>
              </w:r>
            </w:ins>
          </w:p>
        </w:tc>
      </w:tr>
      <w:tr w:rsidR="00523FB0" w:rsidRPr="00614D36" w14:paraId="6720D688" w14:textId="77777777" w:rsidTr="0027516D">
        <w:trPr>
          <w:cnfStyle w:val="000000100000" w:firstRow="0" w:lastRow="0" w:firstColumn="0" w:lastColumn="0" w:oddVBand="0" w:evenVBand="0" w:oddHBand="1" w:evenHBand="0" w:firstRowFirstColumn="0" w:firstRowLastColumn="0" w:lastRowFirstColumn="0" w:lastRowLastColumn="0"/>
          <w:trHeight w:val="290"/>
          <w:ins w:id="1618" w:author="Craig Parker" w:date="2024-08-14T17:12:00Z"/>
          <w:trPrChange w:id="1619"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620" w:author="Craig Parker" w:date="2024-08-14T17:53:00Z" w16du:dateUtc="2024-08-14T15:53:00Z">
              <w:tcPr>
                <w:tcW w:w="1439" w:type="pct"/>
                <w:gridSpan w:val="2"/>
                <w:noWrap/>
                <w:hideMark/>
              </w:tcPr>
            </w:tcPrChange>
          </w:tcPr>
          <w:p w14:paraId="3D040820"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621" w:author="Craig Parker" w:date="2024-08-14T17:12:00Z" w16du:dateUtc="2024-08-14T15:12:00Z"/>
                <w:rFonts w:ascii="Nunito" w:hAnsi="Nunito"/>
                <w:color w:val="000000"/>
                <w:sz w:val="22"/>
                <w:szCs w:val="22"/>
                <w:lang w:val="en-ZA" w:eastAsia="en-ZA"/>
                <w:rPrChange w:id="1622" w:author="Craig Parker" w:date="2024-08-14T17:18:00Z" w16du:dateUtc="2024-08-14T15:18:00Z">
                  <w:rPr>
                    <w:ins w:id="1623" w:author="Craig Parker" w:date="2024-08-14T17:12:00Z" w16du:dateUtc="2024-08-14T15:12:00Z"/>
                    <w:rFonts w:ascii="Aptos Narrow" w:hAnsi="Aptos Narrow"/>
                    <w:color w:val="000000"/>
                    <w:sz w:val="22"/>
                    <w:szCs w:val="22"/>
                    <w:lang w:val="en-ZA" w:eastAsia="en-ZA"/>
                  </w:rPr>
                </w:rPrChange>
              </w:rPr>
            </w:pPr>
            <w:ins w:id="1624" w:author="Craig Parker" w:date="2024-08-14T17:12:00Z" w16du:dateUtc="2024-08-14T15:12:00Z">
              <w:r w:rsidRPr="00614D36">
                <w:rPr>
                  <w:rFonts w:ascii="Nunito" w:hAnsi="Nunito"/>
                  <w:color w:val="000000"/>
                  <w:sz w:val="22"/>
                  <w:szCs w:val="22"/>
                  <w:lang w:val="en-ZA" w:eastAsia="en-ZA"/>
                  <w:rPrChange w:id="1625" w:author="Craig Parker" w:date="2024-08-14T17:18:00Z" w16du:dateUtc="2024-08-14T15:18:00Z">
                    <w:rPr>
                      <w:rFonts w:ascii="Aptos Narrow" w:hAnsi="Aptos Narrow"/>
                      <w:color w:val="000000"/>
                      <w:sz w:val="22"/>
                      <w:szCs w:val="22"/>
                      <w:lang w:val="en-ZA" w:eastAsia="en-ZA"/>
                    </w:rPr>
                  </w:rPrChange>
                </w:rPr>
                <w:t xml:space="preserve">HEÂ²AT </w:t>
              </w:r>
              <w:proofErr w:type="spellStart"/>
              <w:r w:rsidRPr="00614D36">
                <w:rPr>
                  <w:rFonts w:ascii="Nunito" w:hAnsi="Nunito"/>
                  <w:color w:val="000000"/>
                  <w:sz w:val="22"/>
                  <w:szCs w:val="22"/>
                  <w:lang w:val="en-ZA" w:eastAsia="en-ZA"/>
                  <w:rPrChange w:id="1626" w:author="Craig Parker" w:date="2024-08-14T17:18:00Z" w16du:dateUtc="2024-08-14T15:18:00Z">
                    <w:rPr>
                      <w:rFonts w:ascii="Aptos Narrow" w:hAnsi="Aptos Narrow"/>
                      <w:color w:val="000000"/>
                      <w:sz w:val="22"/>
                      <w:szCs w:val="22"/>
                      <w:lang w:val="en-ZA" w:eastAsia="en-ZA"/>
                    </w:rPr>
                  </w:rPrChange>
                </w:rPr>
                <w:t>Center</w:t>
              </w:r>
              <w:proofErr w:type="spellEnd"/>
            </w:ins>
          </w:p>
        </w:tc>
        <w:tc>
          <w:tcPr>
            <w:tcW w:w="3713" w:type="pct"/>
            <w:shd w:val="clear" w:color="auto" w:fill="FFFFFF" w:themeFill="background1"/>
            <w:hideMark/>
            <w:tcPrChange w:id="1627" w:author="Craig Parker" w:date="2024-08-14T17:53:00Z" w16du:dateUtc="2024-08-14T15:53:00Z">
              <w:tcPr>
                <w:tcW w:w="3561" w:type="pct"/>
                <w:hideMark/>
              </w:tcPr>
            </w:tcPrChange>
          </w:tcPr>
          <w:p w14:paraId="5EB8805A"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628" w:author="Craig Parker" w:date="2024-08-14T17:12:00Z" w16du:dateUtc="2024-08-14T15:12:00Z"/>
                <w:rFonts w:ascii="Nunito" w:hAnsi="Nunito"/>
                <w:color w:val="000000"/>
                <w:sz w:val="22"/>
                <w:szCs w:val="22"/>
                <w:lang w:val="en-ZA" w:eastAsia="en-ZA"/>
                <w:rPrChange w:id="1629" w:author="Craig Parker" w:date="2024-08-14T17:18:00Z" w16du:dateUtc="2024-08-14T15:18:00Z">
                  <w:rPr>
                    <w:ins w:id="1630" w:author="Craig Parker" w:date="2024-08-14T17:12:00Z" w16du:dateUtc="2024-08-14T15:12:00Z"/>
                    <w:rFonts w:ascii="Aptos Narrow" w:hAnsi="Aptos Narrow"/>
                    <w:color w:val="000000"/>
                    <w:sz w:val="22"/>
                    <w:szCs w:val="22"/>
                    <w:lang w:val="en-ZA" w:eastAsia="en-ZA"/>
                  </w:rPr>
                </w:rPrChange>
              </w:rPr>
            </w:pPr>
            <w:ins w:id="1631" w:author="Craig Parker" w:date="2024-08-14T17:12:00Z" w16du:dateUtc="2024-08-14T15:12:00Z">
              <w:r w:rsidRPr="00614D36">
                <w:rPr>
                  <w:rFonts w:ascii="Nunito" w:hAnsi="Nunito"/>
                  <w:color w:val="000000"/>
                  <w:sz w:val="22"/>
                  <w:szCs w:val="22"/>
                  <w:lang w:val="en-ZA" w:eastAsia="en-ZA"/>
                  <w:rPrChange w:id="1632" w:author="Craig Parker" w:date="2024-08-14T17:18:00Z" w16du:dateUtc="2024-08-14T15:18:00Z">
                    <w:rPr>
                      <w:rFonts w:ascii="Aptos Narrow" w:hAnsi="Aptos Narrow"/>
                      <w:color w:val="000000"/>
                      <w:sz w:val="22"/>
                      <w:szCs w:val="22"/>
                      <w:lang w:val="en-ZA" w:eastAsia="en-ZA"/>
                    </w:rPr>
                  </w:rPrChange>
                </w:rPr>
                <w:t xml:space="preserve">The Heat and Health in Africa Transdisciplinary </w:t>
              </w:r>
              <w:proofErr w:type="spellStart"/>
              <w:r w:rsidRPr="00614D36">
                <w:rPr>
                  <w:rFonts w:ascii="Nunito" w:hAnsi="Nunito"/>
                  <w:color w:val="000000"/>
                  <w:sz w:val="22"/>
                  <w:szCs w:val="22"/>
                  <w:lang w:val="en-ZA" w:eastAsia="en-ZA"/>
                  <w:rPrChange w:id="1633" w:author="Craig Parker" w:date="2024-08-14T17:18:00Z" w16du:dateUtc="2024-08-14T15:18:00Z">
                    <w:rPr>
                      <w:rFonts w:ascii="Aptos Narrow" w:hAnsi="Aptos Narrow"/>
                      <w:color w:val="000000"/>
                      <w:sz w:val="22"/>
                      <w:szCs w:val="22"/>
                      <w:lang w:val="en-ZA" w:eastAsia="en-ZA"/>
                    </w:rPr>
                  </w:rPrChange>
                </w:rPr>
                <w:t>Center</w:t>
              </w:r>
              <w:proofErr w:type="spellEnd"/>
              <w:r w:rsidRPr="00614D36">
                <w:rPr>
                  <w:rFonts w:ascii="Nunito" w:hAnsi="Nunito"/>
                  <w:color w:val="000000"/>
                  <w:sz w:val="22"/>
                  <w:szCs w:val="22"/>
                  <w:lang w:val="en-ZA" w:eastAsia="en-ZA"/>
                  <w:rPrChange w:id="1634" w:author="Craig Parker" w:date="2024-08-14T17:18:00Z" w16du:dateUtc="2024-08-14T15:18:00Z">
                    <w:rPr>
                      <w:rFonts w:ascii="Aptos Narrow" w:hAnsi="Aptos Narrow"/>
                      <w:color w:val="000000"/>
                      <w:sz w:val="22"/>
                      <w:szCs w:val="22"/>
                      <w:lang w:val="en-ZA" w:eastAsia="en-ZA"/>
                    </w:rPr>
                  </w:rPrChange>
                </w:rPr>
                <w:t>, focused on heat-health research, capacity building, and engagement.</w:t>
              </w:r>
            </w:ins>
          </w:p>
        </w:tc>
      </w:tr>
      <w:tr w:rsidR="00523FB0" w:rsidRPr="00614D36" w14:paraId="4057745A" w14:textId="77777777" w:rsidTr="0027516D">
        <w:tblPrEx>
          <w:tblPrExChange w:id="1635" w:author="Craig Parker" w:date="2024-08-14T17:53:00Z" w16du:dateUtc="2024-08-14T15:53:00Z">
            <w:tblPrEx>
              <w:tblLayout w:type="fixed"/>
            </w:tblPrEx>
          </w:tblPrExChange>
        </w:tblPrEx>
        <w:trPr>
          <w:trHeight w:val="290"/>
          <w:ins w:id="1636" w:author="Craig Parker" w:date="2024-08-14T17:12:00Z"/>
          <w:trPrChange w:id="1637"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pct"/>
            <w:shd w:val="clear" w:color="auto" w:fill="FFFFFF" w:themeFill="background1"/>
            <w:noWrap/>
            <w:hideMark/>
            <w:tcPrChange w:id="1638" w:author="Craig Parker" w:date="2024-08-14T17:53:00Z" w16du:dateUtc="2024-08-14T15:53:00Z">
              <w:tcPr>
                <w:tcW w:w="1287" w:type="pct"/>
                <w:noWrap/>
                <w:hideMark/>
              </w:tcPr>
            </w:tcPrChange>
          </w:tcPr>
          <w:p w14:paraId="71D31770" w14:textId="77777777" w:rsidR="00523FB0" w:rsidRPr="00614D36" w:rsidRDefault="00523FB0" w:rsidP="00523FB0">
            <w:pPr>
              <w:overflowPunct/>
              <w:autoSpaceDE/>
              <w:autoSpaceDN/>
              <w:adjustRightInd/>
              <w:rPr>
                <w:ins w:id="1639" w:author="Craig Parker" w:date="2024-08-14T17:12:00Z" w16du:dateUtc="2024-08-14T15:12:00Z"/>
                <w:rFonts w:ascii="Nunito" w:hAnsi="Nunito"/>
                <w:color w:val="000000"/>
                <w:sz w:val="22"/>
                <w:szCs w:val="22"/>
                <w:lang w:val="en-ZA" w:eastAsia="en-ZA"/>
                <w:rPrChange w:id="1640" w:author="Craig Parker" w:date="2024-08-14T17:18:00Z" w16du:dateUtc="2024-08-14T15:18:00Z">
                  <w:rPr>
                    <w:ins w:id="1641" w:author="Craig Parker" w:date="2024-08-14T17:12:00Z" w16du:dateUtc="2024-08-14T15:12:00Z"/>
                    <w:rFonts w:ascii="Aptos Narrow" w:hAnsi="Aptos Narrow"/>
                    <w:color w:val="000000"/>
                    <w:sz w:val="22"/>
                    <w:szCs w:val="22"/>
                    <w:lang w:val="en-ZA" w:eastAsia="en-ZA"/>
                  </w:rPr>
                </w:rPrChange>
              </w:rPr>
            </w:pPr>
            <w:ins w:id="1642" w:author="Craig Parker" w:date="2024-08-14T17:12:00Z" w16du:dateUtc="2024-08-14T15:12:00Z">
              <w:r w:rsidRPr="00614D36">
                <w:rPr>
                  <w:rFonts w:ascii="Nunito" w:hAnsi="Nunito"/>
                  <w:color w:val="000000"/>
                  <w:sz w:val="22"/>
                  <w:szCs w:val="22"/>
                  <w:lang w:val="en-ZA" w:eastAsia="en-ZA"/>
                  <w:rPrChange w:id="1643" w:author="Craig Parker" w:date="2024-08-14T17:18:00Z" w16du:dateUtc="2024-08-14T15:18:00Z">
                    <w:rPr>
                      <w:rFonts w:ascii="Aptos Narrow" w:hAnsi="Aptos Narrow"/>
                      <w:color w:val="000000"/>
                      <w:sz w:val="22"/>
                      <w:szCs w:val="22"/>
                      <w:lang w:val="en-ZA" w:eastAsia="en-ZA"/>
                    </w:rPr>
                  </w:rPrChange>
                </w:rPr>
                <w:t xml:space="preserve">HEÂ²AT </w:t>
              </w:r>
              <w:proofErr w:type="spellStart"/>
              <w:r w:rsidRPr="00614D36">
                <w:rPr>
                  <w:rFonts w:ascii="Nunito" w:hAnsi="Nunito"/>
                  <w:color w:val="000000"/>
                  <w:sz w:val="22"/>
                  <w:szCs w:val="22"/>
                  <w:lang w:val="en-ZA" w:eastAsia="en-ZA"/>
                  <w:rPrChange w:id="1644" w:author="Craig Parker" w:date="2024-08-14T17:18:00Z" w16du:dateUtc="2024-08-14T15:18:00Z">
                    <w:rPr>
                      <w:rFonts w:ascii="Aptos Narrow" w:hAnsi="Aptos Narrow"/>
                      <w:color w:val="000000"/>
                      <w:sz w:val="22"/>
                      <w:szCs w:val="22"/>
                      <w:lang w:val="en-ZA" w:eastAsia="en-ZA"/>
                    </w:rPr>
                  </w:rPrChange>
                </w:rPr>
                <w:t>Center</w:t>
              </w:r>
              <w:proofErr w:type="spellEnd"/>
              <w:r w:rsidRPr="00614D36">
                <w:rPr>
                  <w:rFonts w:ascii="Nunito" w:hAnsi="Nunito"/>
                  <w:color w:val="000000"/>
                  <w:sz w:val="22"/>
                  <w:szCs w:val="22"/>
                  <w:lang w:val="en-ZA" w:eastAsia="en-ZA"/>
                  <w:rPrChange w:id="1645" w:author="Craig Parker" w:date="2024-08-14T17:18:00Z" w16du:dateUtc="2024-08-14T15:18:00Z">
                    <w:rPr>
                      <w:rFonts w:ascii="Aptos Narrow" w:hAnsi="Aptos Narrow"/>
                      <w:color w:val="000000"/>
                      <w:sz w:val="22"/>
                      <w:szCs w:val="22"/>
                      <w:lang w:val="en-ZA" w:eastAsia="en-ZA"/>
                    </w:rPr>
                  </w:rPrChange>
                </w:rPr>
                <w:t xml:space="preserve"> Steering Committee (SC)</w:t>
              </w:r>
            </w:ins>
          </w:p>
        </w:tc>
        <w:tc>
          <w:tcPr>
            <w:tcW w:w="0" w:type="pct"/>
            <w:shd w:val="clear" w:color="auto" w:fill="FFFFFF" w:themeFill="background1"/>
            <w:hideMark/>
            <w:tcPrChange w:id="1646" w:author="Craig Parker" w:date="2024-08-14T17:53:00Z" w16du:dateUtc="2024-08-14T15:53:00Z">
              <w:tcPr>
                <w:tcW w:w="3713" w:type="pct"/>
                <w:gridSpan w:val="2"/>
                <w:hideMark/>
              </w:tcPr>
            </w:tcPrChange>
          </w:tcPr>
          <w:p w14:paraId="4A372371"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647" w:author="Craig Parker" w:date="2024-08-14T17:12:00Z" w16du:dateUtc="2024-08-14T15:12:00Z"/>
                <w:rFonts w:ascii="Nunito" w:hAnsi="Nunito"/>
                <w:color w:val="000000"/>
                <w:sz w:val="22"/>
                <w:szCs w:val="22"/>
                <w:lang w:val="en-ZA" w:eastAsia="en-ZA"/>
                <w:rPrChange w:id="1648" w:author="Craig Parker" w:date="2024-08-14T17:18:00Z" w16du:dateUtc="2024-08-14T15:18:00Z">
                  <w:rPr>
                    <w:ins w:id="1649" w:author="Craig Parker" w:date="2024-08-14T17:12:00Z" w16du:dateUtc="2024-08-14T15:12:00Z"/>
                    <w:rFonts w:ascii="Aptos Narrow" w:hAnsi="Aptos Narrow"/>
                    <w:color w:val="000000"/>
                    <w:sz w:val="22"/>
                    <w:szCs w:val="22"/>
                    <w:lang w:val="en-ZA" w:eastAsia="en-ZA"/>
                  </w:rPr>
                </w:rPrChange>
              </w:rPr>
            </w:pPr>
            <w:ins w:id="1650" w:author="Craig Parker" w:date="2024-08-14T17:12:00Z" w16du:dateUtc="2024-08-14T15:12:00Z">
              <w:r w:rsidRPr="00614D36">
                <w:rPr>
                  <w:rFonts w:ascii="Nunito" w:hAnsi="Nunito"/>
                  <w:color w:val="000000"/>
                  <w:sz w:val="22"/>
                  <w:szCs w:val="22"/>
                  <w:lang w:val="en-ZA" w:eastAsia="en-ZA"/>
                  <w:rPrChange w:id="1651" w:author="Craig Parker" w:date="2024-08-14T17:18:00Z" w16du:dateUtc="2024-08-14T15:18:00Z">
                    <w:rPr>
                      <w:rFonts w:ascii="Aptos Narrow" w:hAnsi="Aptos Narrow"/>
                      <w:color w:val="000000"/>
                      <w:sz w:val="22"/>
                      <w:szCs w:val="22"/>
                      <w:lang w:val="en-ZA" w:eastAsia="en-ZA"/>
                    </w:rPr>
                  </w:rPrChange>
                </w:rPr>
                <w:t xml:space="preserve">The committee responsible for guiding the strategic direction and oversight of the HEÂ²AT </w:t>
              </w:r>
              <w:proofErr w:type="spellStart"/>
              <w:r w:rsidRPr="00614D36">
                <w:rPr>
                  <w:rFonts w:ascii="Nunito" w:hAnsi="Nunito"/>
                  <w:color w:val="000000"/>
                  <w:sz w:val="22"/>
                  <w:szCs w:val="22"/>
                  <w:lang w:val="en-ZA" w:eastAsia="en-ZA"/>
                  <w:rPrChange w:id="1652" w:author="Craig Parker" w:date="2024-08-14T17:18:00Z" w16du:dateUtc="2024-08-14T15:18:00Z">
                    <w:rPr>
                      <w:rFonts w:ascii="Aptos Narrow" w:hAnsi="Aptos Narrow"/>
                      <w:color w:val="000000"/>
                      <w:sz w:val="22"/>
                      <w:szCs w:val="22"/>
                      <w:lang w:val="en-ZA" w:eastAsia="en-ZA"/>
                    </w:rPr>
                  </w:rPrChange>
                </w:rPr>
                <w:t>Center</w:t>
              </w:r>
              <w:proofErr w:type="spellEnd"/>
              <w:r w:rsidRPr="00614D36">
                <w:rPr>
                  <w:rFonts w:ascii="Nunito" w:hAnsi="Nunito"/>
                  <w:color w:val="000000"/>
                  <w:sz w:val="22"/>
                  <w:szCs w:val="22"/>
                  <w:lang w:val="en-ZA" w:eastAsia="en-ZA"/>
                  <w:rPrChange w:id="1653" w:author="Craig Parker" w:date="2024-08-14T17:18:00Z" w16du:dateUtc="2024-08-14T15:18:00Z">
                    <w:rPr>
                      <w:rFonts w:ascii="Aptos Narrow" w:hAnsi="Aptos Narrow"/>
                      <w:color w:val="000000"/>
                      <w:sz w:val="22"/>
                      <w:szCs w:val="22"/>
                      <w:lang w:val="en-ZA" w:eastAsia="en-ZA"/>
                    </w:rPr>
                  </w:rPrChange>
                </w:rPr>
                <w:t>.</w:t>
              </w:r>
            </w:ins>
          </w:p>
        </w:tc>
      </w:tr>
      <w:tr w:rsidR="00523FB0" w:rsidRPr="00614D36" w14:paraId="10D09BE8" w14:textId="77777777" w:rsidTr="0027516D">
        <w:trPr>
          <w:cnfStyle w:val="000000100000" w:firstRow="0" w:lastRow="0" w:firstColumn="0" w:lastColumn="0" w:oddVBand="0" w:evenVBand="0" w:oddHBand="1" w:evenHBand="0" w:firstRowFirstColumn="0" w:firstRowLastColumn="0" w:lastRowFirstColumn="0" w:lastRowLastColumn="0"/>
          <w:trHeight w:val="290"/>
          <w:ins w:id="1654" w:author="Craig Parker" w:date="2024-08-14T17:12:00Z"/>
          <w:trPrChange w:id="1655"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656" w:author="Craig Parker" w:date="2024-08-14T17:53:00Z" w16du:dateUtc="2024-08-14T15:53:00Z">
              <w:tcPr>
                <w:tcW w:w="1439" w:type="pct"/>
                <w:gridSpan w:val="2"/>
                <w:noWrap/>
                <w:hideMark/>
              </w:tcPr>
            </w:tcPrChange>
          </w:tcPr>
          <w:p w14:paraId="7617736A"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657" w:author="Craig Parker" w:date="2024-08-14T17:12:00Z" w16du:dateUtc="2024-08-14T15:12:00Z"/>
                <w:rFonts w:ascii="Nunito" w:hAnsi="Nunito"/>
                <w:color w:val="000000"/>
                <w:sz w:val="22"/>
                <w:szCs w:val="22"/>
                <w:lang w:val="en-ZA" w:eastAsia="en-ZA"/>
                <w:rPrChange w:id="1658" w:author="Craig Parker" w:date="2024-08-14T17:18:00Z" w16du:dateUtc="2024-08-14T15:18:00Z">
                  <w:rPr>
                    <w:ins w:id="1659" w:author="Craig Parker" w:date="2024-08-14T17:12:00Z" w16du:dateUtc="2024-08-14T15:12:00Z"/>
                    <w:rFonts w:ascii="Aptos Narrow" w:hAnsi="Aptos Narrow"/>
                    <w:color w:val="000000"/>
                    <w:sz w:val="22"/>
                    <w:szCs w:val="22"/>
                    <w:lang w:val="en-ZA" w:eastAsia="en-ZA"/>
                  </w:rPr>
                </w:rPrChange>
              </w:rPr>
            </w:pPr>
            <w:ins w:id="1660" w:author="Craig Parker" w:date="2024-08-14T17:12:00Z" w16du:dateUtc="2024-08-14T15:12:00Z">
              <w:r w:rsidRPr="00614D36">
                <w:rPr>
                  <w:rFonts w:ascii="Nunito" w:hAnsi="Nunito"/>
                  <w:color w:val="000000"/>
                  <w:sz w:val="22"/>
                  <w:szCs w:val="22"/>
                  <w:lang w:val="en-ZA" w:eastAsia="en-ZA"/>
                  <w:rPrChange w:id="1661" w:author="Craig Parker" w:date="2024-08-14T17:18:00Z" w16du:dateUtc="2024-08-14T15:18:00Z">
                    <w:rPr>
                      <w:rFonts w:ascii="Aptos Narrow" w:hAnsi="Aptos Narrow"/>
                      <w:color w:val="000000"/>
                      <w:sz w:val="22"/>
                      <w:szCs w:val="22"/>
                      <w:lang w:val="en-ZA" w:eastAsia="en-ZA"/>
                    </w:rPr>
                  </w:rPrChange>
                </w:rPr>
                <w:t>Harmonization</w:t>
              </w:r>
            </w:ins>
          </w:p>
        </w:tc>
        <w:tc>
          <w:tcPr>
            <w:tcW w:w="3713" w:type="pct"/>
            <w:shd w:val="clear" w:color="auto" w:fill="FFFFFF" w:themeFill="background1"/>
            <w:hideMark/>
            <w:tcPrChange w:id="1662" w:author="Craig Parker" w:date="2024-08-14T17:53:00Z" w16du:dateUtc="2024-08-14T15:53:00Z">
              <w:tcPr>
                <w:tcW w:w="3561" w:type="pct"/>
                <w:hideMark/>
              </w:tcPr>
            </w:tcPrChange>
          </w:tcPr>
          <w:p w14:paraId="7CB397B9"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663" w:author="Craig Parker" w:date="2024-08-14T17:12:00Z" w16du:dateUtc="2024-08-14T15:12:00Z"/>
                <w:rFonts w:ascii="Nunito" w:hAnsi="Nunito"/>
                <w:color w:val="000000"/>
                <w:sz w:val="22"/>
                <w:szCs w:val="22"/>
                <w:lang w:val="en-ZA" w:eastAsia="en-ZA"/>
                <w:rPrChange w:id="1664" w:author="Craig Parker" w:date="2024-08-14T17:18:00Z" w16du:dateUtc="2024-08-14T15:18:00Z">
                  <w:rPr>
                    <w:ins w:id="1665" w:author="Craig Parker" w:date="2024-08-14T17:12:00Z" w16du:dateUtc="2024-08-14T15:12:00Z"/>
                    <w:rFonts w:ascii="Aptos Narrow" w:hAnsi="Aptos Narrow"/>
                    <w:color w:val="000000"/>
                    <w:sz w:val="22"/>
                    <w:szCs w:val="22"/>
                    <w:lang w:val="en-ZA" w:eastAsia="en-ZA"/>
                  </w:rPr>
                </w:rPrChange>
              </w:rPr>
            </w:pPr>
            <w:ins w:id="1666" w:author="Craig Parker" w:date="2024-08-14T17:12:00Z" w16du:dateUtc="2024-08-14T15:12:00Z">
              <w:r w:rsidRPr="00614D36">
                <w:rPr>
                  <w:rFonts w:ascii="Nunito" w:hAnsi="Nunito"/>
                  <w:color w:val="000000"/>
                  <w:sz w:val="22"/>
                  <w:szCs w:val="22"/>
                  <w:lang w:val="en-ZA" w:eastAsia="en-ZA"/>
                  <w:rPrChange w:id="1667" w:author="Craig Parker" w:date="2024-08-14T17:18:00Z" w16du:dateUtc="2024-08-14T15:18:00Z">
                    <w:rPr>
                      <w:rFonts w:ascii="Aptos Narrow" w:hAnsi="Aptos Narrow"/>
                      <w:color w:val="000000"/>
                      <w:sz w:val="22"/>
                      <w:szCs w:val="22"/>
                      <w:lang w:val="en-ZA" w:eastAsia="en-ZA"/>
                    </w:rPr>
                  </w:rPrChange>
                </w:rPr>
                <w:t>Aligning various health datasets into a unified format.</w:t>
              </w:r>
            </w:ins>
          </w:p>
        </w:tc>
      </w:tr>
      <w:tr w:rsidR="00523FB0" w:rsidRPr="00614D36" w14:paraId="14D2E7D2" w14:textId="77777777" w:rsidTr="0027516D">
        <w:tblPrEx>
          <w:tblPrExChange w:id="1668" w:author="Craig Parker" w:date="2024-08-14T17:53:00Z" w16du:dateUtc="2024-08-14T15:53:00Z">
            <w:tblPrEx>
              <w:tblLayout w:type="fixed"/>
            </w:tblPrEx>
          </w:tblPrExChange>
        </w:tblPrEx>
        <w:trPr>
          <w:trHeight w:val="580"/>
          <w:ins w:id="1669" w:author="Craig Parker" w:date="2024-08-14T17:12:00Z"/>
          <w:trPrChange w:id="1670"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0" w:type="pct"/>
            <w:shd w:val="clear" w:color="auto" w:fill="FFFFFF" w:themeFill="background1"/>
            <w:noWrap/>
            <w:hideMark/>
            <w:tcPrChange w:id="1671" w:author="Craig Parker" w:date="2024-08-14T17:53:00Z" w16du:dateUtc="2024-08-14T15:53:00Z">
              <w:tcPr>
                <w:tcW w:w="1287" w:type="pct"/>
                <w:noWrap/>
                <w:hideMark/>
              </w:tcPr>
            </w:tcPrChange>
          </w:tcPr>
          <w:p w14:paraId="2DF9C4F6" w14:textId="77777777" w:rsidR="00523FB0" w:rsidRPr="00614D36" w:rsidRDefault="00523FB0" w:rsidP="00523FB0">
            <w:pPr>
              <w:overflowPunct/>
              <w:autoSpaceDE/>
              <w:autoSpaceDN/>
              <w:adjustRightInd/>
              <w:rPr>
                <w:ins w:id="1672" w:author="Craig Parker" w:date="2024-08-14T17:12:00Z" w16du:dateUtc="2024-08-14T15:12:00Z"/>
                <w:rFonts w:ascii="Nunito" w:hAnsi="Nunito"/>
                <w:color w:val="000000"/>
                <w:sz w:val="22"/>
                <w:szCs w:val="22"/>
                <w:lang w:val="en-ZA" w:eastAsia="en-ZA"/>
                <w:rPrChange w:id="1673" w:author="Craig Parker" w:date="2024-08-14T17:18:00Z" w16du:dateUtc="2024-08-14T15:18:00Z">
                  <w:rPr>
                    <w:ins w:id="1674" w:author="Craig Parker" w:date="2024-08-14T17:12:00Z" w16du:dateUtc="2024-08-14T15:12:00Z"/>
                    <w:rFonts w:ascii="Aptos Narrow" w:hAnsi="Aptos Narrow"/>
                    <w:color w:val="000000"/>
                    <w:sz w:val="22"/>
                    <w:szCs w:val="22"/>
                    <w:lang w:val="en-ZA" w:eastAsia="en-ZA"/>
                  </w:rPr>
                </w:rPrChange>
              </w:rPr>
            </w:pPr>
            <w:ins w:id="1675" w:author="Craig Parker" w:date="2024-08-14T17:12:00Z" w16du:dateUtc="2024-08-14T15:12:00Z">
              <w:r w:rsidRPr="00614D36">
                <w:rPr>
                  <w:rFonts w:ascii="Nunito" w:hAnsi="Nunito"/>
                  <w:color w:val="000000"/>
                  <w:sz w:val="22"/>
                  <w:szCs w:val="22"/>
                  <w:lang w:val="en-ZA" w:eastAsia="en-ZA"/>
                  <w:rPrChange w:id="1676" w:author="Craig Parker" w:date="2024-08-14T17:18:00Z" w16du:dateUtc="2024-08-14T15:18:00Z">
                    <w:rPr>
                      <w:rFonts w:ascii="Aptos Narrow" w:hAnsi="Aptos Narrow"/>
                      <w:color w:val="000000"/>
                      <w:sz w:val="22"/>
                      <w:szCs w:val="22"/>
                      <w:lang w:val="en-ZA" w:eastAsia="en-ZA"/>
                    </w:rPr>
                  </w:rPrChange>
                </w:rPr>
                <w:t>Health-Related Data</w:t>
              </w:r>
            </w:ins>
          </w:p>
        </w:tc>
        <w:tc>
          <w:tcPr>
            <w:tcW w:w="0" w:type="pct"/>
            <w:shd w:val="clear" w:color="auto" w:fill="FFFFFF" w:themeFill="background1"/>
            <w:hideMark/>
            <w:tcPrChange w:id="1677" w:author="Craig Parker" w:date="2024-08-14T17:53:00Z" w16du:dateUtc="2024-08-14T15:53:00Z">
              <w:tcPr>
                <w:tcW w:w="3713" w:type="pct"/>
                <w:gridSpan w:val="2"/>
                <w:hideMark/>
              </w:tcPr>
            </w:tcPrChange>
          </w:tcPr>
          <w:p w14:paraId="6205D540"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678" w:author="Craig Parker" w:date="2024-08-14T17:12:00Z" w16du:dateUtc="2024-08-14T15:12:00Z"/>
                <w:rFonts w:ascii="Nunito" w:hAnsi="Nunito"/>
                <w:color w:val="000000"/>
                <w:sz w:val="22"/>
                <w:szCs w:val="22"/>
                <w:lang w:val="en-ZA" w:eastAsia="en-ZA"/>
                <w:rPrChange w:id="1679" w:author="Craig Parker" w:date="2024-08-14T17:18:00Z" w16du:dateUtc="2024-08-14T15:18:00Z">
                  <w:rPr>
                    <w:ins w:id="1680" w:author="Craig Parker" w:date="2024-08-14T17:12:00Z" w16du:dateUtc="2024-08-14T15:12:00Z"/>
                    <w:rFonts w:ascii="Aptos Narrow" w:hAnsi="Aptos Narrow"/>
                    <w:color w:val="000000"/>
                    <w:sz w:val="22"/>
                    <w:szCs w:val="22"/>
                    <w:lang w:val="en-ZA" w:eastAsia="en-ZA"/>
                  </w:rPr>
                </w:rPrChange>
              </w:rPr>
            </w:pPr>
            <w:ins w:id="1681" w:author="Craig Parker" w:date="2024-08-14T17:12:00Z" w16du:dateUtc="2024-08-14T15:12:00Z">
              <w:r w:rsidRPr="00614D36">
                <w:rPr>
                  <w:rFonts w:ascii="Nunito" w:hAnsi="Nunito"/>
                  <w:color w:val="000000"/>
                  <w:sz w:val="22"/>
                  <w:szCs w:val="22"/>
                  <w:lang w:val="en-ZA" w:eastAsia="en-ZA"/>
                  <w:rPrChange w:id="1682" w:author="Craig Parker" w:date="2024-08-14T17:18:00Z" w16du:dateUtc="2024-08-14T15:18:00Z">
                    <w:rPr>
                      <w:rFonts w:ascii="Aptos Narrow" w:hAnsi="Aptos Narrow"/>
                      <w:color w:val="000000"/>
                      <w:sz w:val="22"/>
                      <w:szCs w:val="22"/>
                      <w:lang w:val="en-ZA" w:eastAsia="en-ZA"/>
                    </w:rPr>
                  </w:rPrChange>
                </w:rPr>
                <w:t>Includes data collected from previous clinical cohort and trial studies, generally considered personal data due to its association with individual medical records and health events.</w:t>
              </w:r>
            </w:ins>
          </w:p>
        </w:tc>
      </w:tr>
      <w:tr w:rsidR="00523FB0" w:rsidRPr="00614D36" w14:paraId="6BD528ED" w14:textId="77777777" w:rsidTr="0027516D">
        <w:trPr>
          <w:cnfStyle w:val="000000100000" w:firstRow="0" w:lastRow="0" w:firstColumn="0" w:lastColumn="0" w:oddVBand="0" w:evenVBand="0" w:oddHBand="1" w:evenHBand="0" w:firstRowFirstColumn="0" w:firstRowLastColumn="0" w:lastRowFirstColumn="0" w:lastRowLastColumn="0"/>
          <w:trHeight w:val="290"/>
          <w:ins w:id="1683" w:author="Craig Parker" w:date="2024-08-14T17:12:00Z"/>
          <w:trPrChange w:id="1684"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685" w:author="Craig Parker" w:date="2024-08-14T17:53:00Z" w16du:dateUtc="2024-08-14T15:53:00Z">
              <w:tcPr>
                <w:tcW w:w="1439" w:type="pct"/>
                <w:gridSpan w:val="2"/>
                <w:noWrap/>
                <w:hideMark/>
              </w:tcPr>
            </w:tcPrChange>
          </w:tcPr>
          <w:p w14:paraId="7A142885"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686" w:author="Craig Parker" w:date="2024-08-14T17:12:00Z" w16du:dateUtc="2024-08-14T15:12:00Z"/>
                <w:rFonts w:ascii="Nunito" w:hAnsi="Nunito"/>
                <w:color w:val="000000"/>
                <w:sz w:val="22"/>
                <w:szCs w:val="22"/>
                <w:lang w:val="en-ZA" w:eastAsia="en-ZA"/>
                <w:rPrChange w:id="1687" w:author="Craig Parker" w:date="2024-08-14T17:18:00Z" w16du:dateUtc="2024-08-14T15:18:00Z">
                  <w:rPr>
                    <w:ins w:id="1688" w:author="Craig Parker" w:date="2024-08-14T17:12:00Z" w16du:dateUtc="2024-08-14T15:12:00Z"/>
                    <w:rFonts w:ascii="Aptos Narrow" w:hAnsi="Aptos Narrow"/>
                    <w:color w:val="000000"/>
                    <w:sz w:val="22"/>
                    <w:szCs w:val="22"/>
                    <w:lang w:val="en-ZA" w:eastAsia="en-ZA"/>
                  </w:rPr>
                </w:rPrChange>
              </w:rPr>
            </w:pPr>
            <w:ins w:id="1689" w:author="Craig Parker" w:date="2024-08-14T17:12:00Z" w16du:dateUtc="2024-08-14T15:12:00Z">
              <w:r w:rsidRPr="00614D36">
                <w:rPr>
                  <w:rFonts w:ascii="Nunito" w:hAnsi="Nunito"/>
                  <w:color w:val="000000"/>
                  <w:sz w:val="22"/>
                  <w:szCs w:val="22"/>
                  <w:lang w:val="en-ZA" w:eastAsia="en-ZA"/>
                  <w:rPrChange w:id="1690" w:author="Craig Parker" w:date="2024-08-14T17:18:00Z" w16du:dateUtc="2024-08-14T15:18:00Z">
                    <w:rPr>
                      <w:rFonts w:ascii="Aptos Narrow" w:hAnsi="Aptos Narrow"/>
                      <w:color w:val="000000"/>
                      <w:sz w:val="22"/>
                      <w:szCs w:val="22"/>
                      <w:lang w:val="en-ZA" w:eastAsia="en-ZA"/>
                    </w:rPr>
                  </w:rPrChange>
                </w:rPr>
                <w:t>Integration</w:t>
              </w:r>
            </w:ins>
          </w:p>
        </w:tc>
        <w:tc>
          <w:tcPr>
            <w:tcW w:w="3713" w:type="pct"/>
            <w:shd w:val="clear" w:color="auto" w:fill="FFFFFF" w:themeFill="background1"/>
            <w:hideMark/>
            <w:tcPrChange w:id="1691" w:author="Craig Parker" w:date="2024-08-14T17:53:00Z" w16du:dateUtc="2024-08-14T15:53:00Z">
              <w:tcPr>
                <w:tcW w:w="3561" w:type="pct"/>
                <w:hideMark/>
              </w:tcPr>
            </w:tcPrChange>
          </w:tcPr>
          <w:p w14:paraId="72637039"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692" w:author="Craig Parker" w:date="2024-08-14T17:12:00Z" w16du:dateUtc="2024-08-14T15:12:00Z"/>
                <w:rFonts w:ascii="Nunito" w:hAnsi="Nunito"/>
                <w:color w:val="000000"/>
                <w:sz w:val="22"/>
                <w:szCs w:val="22"/>
                <w:lang w:val="en-ZA" w:eastAsia="en-ZA"/>
                <w:rPrChange w:id="1693" w:author="Craig Parker" w:date="2024-08-14T17:18:00Z" w16du:dateUtc="2024-08-14T15:18:00Z">
                  <w:rPr>
                    <w:ins w:id="1694" w:author="Craig Parker" w:date="2024-08-14T17:12:00Z" w16du:dateUtc="2024-08-14T15:12:00Z"/>
                    <w:rFonts w:ascii="Aptos Narrow" w:hAnsi="Aptos Narrow"/>
                    <w:color w:val="000000"/>
                    <w:sz w:val="22"/>
                    <w:szCs w:val="22"/>
                    <w:lang w:val="en-ZA" w:eastAsia="en-ZA"/>
                  </w:rPr>
                </w:rPrChange>
              </w:rPr>
            </w:pPr>
            <w:ins w:id="1695" w:author="Craig Parker" w:date="2024-08-14T17:12:00Z" w16du:dateUtc="2024-08-14T15:12:00Z">
              <w:r w:rsidRPr="00614D36">
                <w:rPr>
                  <w:rFonts w:ascii="Nunito" w:hAnsi="Nunito"/>
                  <w:color w:val="000000"/>
                  <w:sz w:val="22"/>
                  <w:szCs w:val="22"/>
                  <w:lang w:val="en-ZA" w:eastAsia="en-ZA"/>
                  <w:rPrChange w:id="1696" w:author="Craig Parker" w:date="2024-08-14T17:18:00Z" w16du:dateUtc="2024-08-14T15:18:00Z">
                    <w:rPr>
                      <w:rFonts w:ascii="Aptos Narrow" w:hAnsi="Aptos Narrow"/>
                      <w:color w:val="000000"/>
                      <w:sz w:val="22"/>
                      <w:szCs w:val="22"/>
                      <w:lang w:val="en-ZA" w:eastAsia="en-ZA"/>
                    </w:rPr>
                  </w:rPrChange>
                </w:rPr>
                <w:t>Aligning and integrating health and other various datasets into a unified format.</w:t>
              </w:r>
            </w:ins>
          </w:p>
        </w:tc>
      </w:tr>
      <w:tr w:rsidR="00523FB0" w:rsidRPr="00614D36" w14:paraId="58268352" w14:textId="77777777" w:rsidTr="0027516D">
        <w:tblPrEx>
          <w:tblPrExChange w:id="1697" w:author="Craig Parker" w:date="2024-08-14T17:53:00Z" w16du:dateUtc="2024-08-14T15:53:00Z">
            <w:tblPrEx>
              <w:tblLayout w:type="fixed"/>
            </w:tblPrEx>
          </w:tblPrExChange>
        </w:tblPrEx>
        <w:trPr>
          <w:trHeight w:val="290"/>
          <w:ins w:id="1698" w:author="Craig Parker" w:date="2024-08-14T17:12:00Z"/>
          <w:trPrChange w:id="1699"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pct"/>
            <w:shd w:val="clear" w:color="auto" w:fill="FFFFFF" w:themeFill="background1"/>
            <w:noWrap/>
            <w:hideMark/>
            <w:tcPrChange w:id="1700" w:author="Craig Parker" w:date="2024-08-14T17:53:00Z" w16du:dateUtc="2024-08-14T15:53:00Z">
              <w:tcPr>
                <w:tcW w:w="1287" w:type="pct"/>
                <w:noWrap/>
                <w:hideMark/>
              </w:tcPr>
            </w:tcPrChange>
          </w:tcPr>
          <w:p w14:paraId="6B8FED6D" w14:textId="77777777" w:rsidR="00523FB0" w:rsidRPr="00614D36" w:rsidRDefault="00523FB0" w:rsidP="00523FB0">
            <w:pPr>
              <w:overflowPunct/>
              <w:autoSpaceDE/>
              <w:autoSpaceDN/>
              <w:adjustRightInd/>
              <w:rPr>
                <w:ins w:id="1701" w:author="Craig Parker" w:date="2024-08-14T17:12:00Z" w16du:dateUtc="2024-08-14T15:12:00Z"/>
                <w:rFonts w:ascii="Nunito" w:hAnsi="Nunito"/>
                <w:color w:val="000000"/>
                <w:sz w:val="22"/>
                <w:szCs w:val="22"/>
                <w:lang w:val="en-ZA" w:eastAsia="en-ZA"/>
                <w:rPrChange w:id="1702" w:author="Craig Parker" w:date="2024-08-14T17:18:00Z" w16du:dateUtc="2024-08-14T15:18:00Z">
                  <w:rPr>
                    <w:ins w:id="1703" w:author="Craig Parker" w:date="2024-08-14T17:12:00Z" w16du:dateUtc="2024-08-14T15:12:00Z"/>
                    <w:rFonts w:ascii="Aptos Narrow" w:hAnsi="Aptos Narrow"/>
                    <w:color w:val="000000"/>
                    <w:sz w:val="22"/>
                    <w:szCs w:val="22"/>
                    <w:lang w:val="en-ZA" w:eastAsia="en-ZA"/>
                  </w:rPr>
                </w:rPrChange>
              </w:rPr>
            </w:pPr>
            <w:ins w:id="1704" w:author="Craig Parker" w:date="2024-08-14T17:12:00Z" w16du:dateUtc="2024-08-14T15:12:00Z">
              <w:r w:rsidRPr="00614D36">
                <w:rPr>
                  <w:rFonts w:ascii="Nunito" w:hAnsi="Nunito"/>
                  <w:color w:val="000000"/>
                  <w:sz w:val="22"/>
                  <w:szCs w:val="22"/>
                  <w:lang w:val="en-ZA" w:eastAsia="en-ZA"/>
                  <w:rPrChange w:id="1705" w:author="Craig Parker" w:date="2024-08-14T17:18:00Z" w16du:dateUtc="2024-08-14T15:18:00Z">
                    <w:rPr>
                      <w:rFonts w:ascii="Aptos Narrow" w:hAnsi="Aptos Narrow"/>
                      <w:color w:val="000000"/>
                      <w:sz w:val="22"/>
                      <w:szCs w:val="22"/>
                      <w:lang w:val="en-ZA" w:eastAsia="en-ZA"/>
                    </w:rPr>
                  </w:rPrChange>
                </w:rPr>
                <w:t>NIH Data Science Initiative (DS-I) Africa</w:t>
              </w:r>
            </w:ins>
          </w:p>
        </w:tc>
        <w:tc>
          <w:tcPr>
            <w:tcW w:w="0" w:type="pct"/>
            <w:shd w:val="clear" w:color="auto" w:fill="FFFFFF" w:themeFill="background1"/>
            <w:hideMark/>
            <w:tcPrChange w:id="1706" w:author="Craig Parker" w:date="2024-08-14T17:53:00Z" w16du:dateUtc="2024-08-14T15:53:00Z">
              <w:tcPr>
                <w:tcW w:w="3713" w:type="pct"/>
                <w:gridSpan w:val="2"/>
                <w:hideMark/>
              </w:tcPr>
            </w:tcPrChange>
          </w:tcPr>
          <w:p w14:paraId="0B946D01"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707" w:author="Craig Parker" w:date="2024-08-14T17:12:00Z" w16du:dateUtc="2024-08-14T15:12:00Z"/>
                <w:rFonts w:ascii="Nunito" w:hAnsi="Nunito"/>
                <w:color w:val="000000"/>
                <w:sz w:val="22"/>
                <w:szCs w:val="22"/>
                <w:lang w:val="en-ZA" w:eastAsia="en-ZA"/>
                <w:rPrChange w:id="1708" w:author="Craig Parker" w:date="2024-08-14T17:18:00Z" w16du:dateUtc="2024-08-14T15:18:00Z">
                  <w:rPr>
                    <w:ins w:id="1709" w:author="Craig Parker" w:date="2024-08-14T17:12:00Z" w16du:dateUtc="2024-08-14T15:12:00Z"/>
                    <w:rFonts w:ascii="Aptos Narrow" w:hAnsi="Aptos Narrow"/>
                    <w:color w:val="000000"/>
                    <w:sz w:val="22"/>
                    <w:szCs w:val="22"/>
                    <w:lang w:val="en-ZA" w:eastAsia="en-ZA"/>
                  </w:rPr>
                </w:rPrChange>
              </w:rPr>
            </w:pPr>
            <w:ins w:id="1710" w:author="Craig Parker" w:date="2024-08-14T17:12:00Z" w16du:dateUtc="2024-08-14T15:12:00Z">
              <w:r w:rsidRPr="00614D36">
                <w:rPr>
                  <w:rFonts w:ascii="Nunito" w:hAnsi="Nunito"/>
                  <w:color w:val="000000"/>
                  <w:sz w:val="22"/>
                  <w:szCs w:val="22"/>
                  <w:lang w:val="en-ZA" w:eastAsia="en-ZA"/>
                  <w:rPrChange w:id="1711" w:author="Craig Parker" w:date="2024-08-14T17:18:00Z" w16du:dateUtc="2024-08-14T15:18:00Z">
                    <w:rPr>
                      <w:rFonts w:ascii="Aptos Narrow" w:hAnsi="Aptos Narrow"/>
                      <w:color w:val="000000"/>
                      <w:sz w:val="22"/>
                      <w:szCs w:val="22"/>
                      <w:lang w:val="en-ZA" w:eastAsia="en-ZA"/>
                    </w:rPr>
                  </w:rPrChange>
                </w:rPr>
                <w:t>An NIH initiative aimed at enhancing data science capacity and collaboration across Africa.</w:t>
              </w:r>
            </w:ins>
          </w:p>
        </w:tc>
      </w:tr>
      <w:tr w:rsidR="00523FB0" w:rsidRPr="00614D36" w14:paraId="296F5E69" w14:textId="77777777" w:rsidTr="0027516D">
        <w:trPr>
          <w:cnfStyle w:val="000000100000" w:firstRow="0" w:lastRow="0" w:firstColumn="0" w:lastColumn="0" w:oddVBand="0" w:evenVBand="0" w:oddHBand="1" w:evenHBand="0" w:firstRowFirstColumn="0" w:firstRowLastColumn="0" w:lastRowFirstColumn="0" w:lastRowLastColumn="0"/>
          <w:trHeight w:val="290"/>
          <w:ins w:id="1712" w:author="Craig Parker" w:date="2024-08-14T17:12:00Z"/>
          <w:trPrChange w:id="1713"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714" w:author="Craig Parker" w:date="2024-08-14T17:53:00Z" w16du:dateUtc="2024-08-14T15:53:00Z">
              <w:tcPr>
                <w:tcW w:w="1439" w:type="pct"/>
                <w:gridSpan w:val="2"/>
                <w:noWrap/>
                <w:hideMark/>
              </w:tcPr>
            </w:tcPrChange>
          </w:tcPr>
          <w:p w14:paraId="5888D753"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715" w:author="Craig Parker" w:date="2024-08-14T17:12:00Z" w16du:dateUtc="2024-08-14T15:12:00Z"/>
                <w:rFonts w:ascii="Nunito" w:hAnsi="Nunito"/>
                <w:color w:val="000000"/>
                <w:sz w:val="22"/>
                <w:szCs w:val="22"/>
                <w:lang w:val="en-ZA" w:eastAsia="en-ZA"/>
                <w:rPrChange w:id="1716" w:author="Craig Parker" w:date="2024-08-14T17:18:00Z" w16du:dateUtc="2024-08-14T15:18:00Z">
                  <w:rPr>
                    <w:ins w:id="1717" w:author="Craig Parker" w:date="2024-08-14T17:12:00Z" w16du:dateUtc="2024-08-14T15:12:00Z"/>
                    <w:rFonts w:ascii="Aptos Narrow" w:hAnsi="Aptos Narrow"/>
                    <w:color w:val="000000"/>
                    <w:sz w:val="22"/>
                    <w:szCs w:val="22"/>
                    <w:lang w:val="en-ZA" w:eastAsia="en-ZA"/>
                  </w:rPr>
                </w:rPrChange>
              </w:rPr>
            </w:pPr>
            <w:ins w:id="1718" w:author="Craig Parker" w:date="2024-08-14T17:12:00Z" w16du:dateUtc="2024-08-14T15:12:00Z">
              <w:r w:rsidRPr="00614D36">
                <w:rPr>
                  <w:rFonts w:ascii="Nunito" w:hAnsi="Nunito"/>
                  <w:color w:val="000000"/>
                  <w:sz w:val="22"/>
                  <w:szCs w:val="22"/>
                  <w:lang w:val="en-ZA" w:eastAsia="en-ZA"/>
                  <w:rPrChange w:id="1719" w:author="Craig Parker" w:date="2024-08-14T17:18:00Z" w16du:dateUtc="2024-08-14T15:18:00Z">
                    <w:rPr>
                      <w:rFonts w:ascii="Aptos Narrow" w:hAnsi="Aptos Narrow"/>
                      <w:color w:val="000000"/>
                      <w:sz w:val="22"/>
                      <w:szCs w:val="22"/>
                      <w:lang w:val="en-ZA" w:eastAsia="en-ZA"/>
                    </w:rPr>
                  </w:rPrChange>
                </w:rPr>
                <w:t>National Institute of Standards and Technology (NIST)</w:t>
              </w:r>
            </w:ins>
          </w:p>
        </w:tc>
        <w:tc>
          <w:tcPr>
            <w:tcW w:w="3713" w:type="pct"/>
            <w:shd w:val="clear" w:color="auto" w:fill="FFFFFF" w:themeFill="background1"/>
            <w:hideMark/>
            <w:tcPrChange w:id="1720" w:author="Craig Parker" w:date="2024-08-14T17:53:00Z" w16du:dateUtc="2024-08-14T15:53:00Z">
              <w:tcPr>
                <w:tcW w:w="3561" w:type="pct"/>
                <w:hideMark/>
              </w:tcPr>
            </w:tcPrChange>
          </w:tcPr>
          <w:p w14:paraId="14B972A2"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721" w:author="Craig Parker" w:date="2024-08-14T17:12:00Z" w16du:dateUtc="2024-08-14T15:12:00Z"/>
                <w:rFonts w:ascii="Nunito" w:hAnsi="Nunito"/>
                <w:color w:val="000000"/>
                <w:sz w:val="22"/>
                <w:szCs w:val="22"/>
                <w:lang w:val="en-ZA" w:eastAsia="en-ZA"/>
                <w:rPrChange w:id="1722" w:author="Craig Parker" w:date="2024-08-14T17:18:00Z" w16du:dateUtc="2024-08-14T15:18:00Z">
                  <w:rPr>
                    <w:ins w:id="1723" w:author="Craig Parker" w:date="2024-08-14T17:12:00Z" w16du:dateUtc="2024-08-14T15:12:00Z"/>
                    <w:rFonts w:ascii="Aptos Narrow" w:hAnsi="Aptos Narrow"/>
                    <w:color w:val="000000"/>
                    <w:sz w:val="22"/>
                    <w:szCs w:val="22"/>
                    <w:lang w:val="en-ZA" w:eastAsia="en-ZA"/>
                  </w:rPr>
                </w:rPrChange>
              </w:rPr>
            </w:pPr>
            <w:ins w:id="1724" w:author="Craig Parker" w:date="2024-08-14T17:12:00Z" w16du:dateUtc="2024-08-14T15:12:00Z">
              <w:r w:rsidRPr="00614D36">
                <w:rPr>
                  <w:rFonts w:ascii="Nunito" w:hAnsi="Nunito"/>
                  <w:color w:val="000000"/>
                  <w:sz w:val="22"/>
                  <w:szCs w:val="22"/>
                  <w:lang w:val="en-ZA" w:eastAsia="en-ZA"/>
                  <w:rPrChange w:id="1725" w:author="Craig Parker" w:date="2024-08-14T17:18:00Z" w16du:dateUtc="2024-08-14T15:18:00Z">
                    <w:rPr>
                      <w:rFonts w:ascii="Aptos Narrow" w:hAnsi="Aptos Narrow"/>
                      <w:color w:val="000000"/>
                      <w:sz w:val="22"/>
                      <w:szCs w:val="22"/>
                      <w:lang w:val="en-ZA" w:eastAsia="en-ZA"/>
                    </w:rPr>
                  </w:rPrChange>
                </w:rPr>
                <w:t>A US federal agency that develops and promotes measurement standards.</w:t>
              </w:r>
            </w:ins>
          </w:p>
        </w:tc>
      </w:tr>
      <w:tr w:rsidR="00523FB0" w:rsidRPr="00614D36" w14:paraId="486B1139" w14:textId="77777777" w:rsidTr="0027516D">
        <w:tblPrEx>
          <w:tblPrExChange w:id="1726" w:author="Craig Parker" w:date="2024-08-14T17:53:00Z" w16du:dateUtc="2024-08-14T15:53:00Z">
            <w:tblPrEx>
              <w:tblLayout w:type="fixed"/>
            </w:tblPrEx>
          </w:tblPrExChange>
        </w:tblPrEx>
        <w:trPr>
          <w:trHeight w:val="290"/>
          <w:ins w:id="1727" w:author="Craig Parker" w:date="2024-08-14T17:12:00Z"/>
          <w:trPrChange w:id="1728"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pct"/>
            <w:shd w:val="clear" w:color="auto" w:fill="FFFFFF" w:themeFill="background1"/>
            <w:noWrap/>
            <w:hideMark/>
            <w:tcPrChange w:id="1729" w:author="Craig Parker" w:date="2024-08-14T17:53:00Z" w16du:dateUtc="2024-08-14T15:53:00Z">
              <w:tcPr>
                <w:tcW w:w="1287" w:type="pct"/>
                <w:noWrap/>
                <w:hideMark/>
              </w:tcPr>
            </w:tcPrChange>
          </w:tcPr>
          <w:p w14:paraId="3085A668" w14:textId="77777777" w:rsidR="00523FB0" w:rsidRPr="00614D36" w:rsidRDefault="00523FB0" w:rsidP="00523FB0">
            <w:pPr>
              <w:overflowPunct/>
              <w:autoSpaceDE/>
              <w:autoSpaceDN/>
              <w:adjustRightInd/>
              <w:rPr>
                <w:ins w:id="1730" w:author="Craig Parker" w:date="2024-08-14T17:12:00Z" w16du:dateUtc="2024-08-14T15:12:00Z"/>
                <w:rFonts w:ascii="Nunito" w:hAnsi="Nunito"/>
                <w:color w:val="000000"/>
                <w:sz w:val="22"/>
                <w:szCs w:val="22"/>
                <w:lang w:val="en-ZA" w:eastAsia="en-ZA"/>
                <w:rPrChange w:id="1731" w:author="Craig Parker" w:date="2024-08-14T17:18:00Z" w16du:dateUtc="2024-08-14T15:18:00Z">
                  <w:rPr>
                    <w:ins w:id="1732" w:author="Craig Parker" w:date="2024-08-14T17:12:00Z" w16du:dateUtc="2024-08-14T15:12:00Z"/>
                    <w:rFonts w:ascii="Aptos Narrow" w:hAnsi="Aptos Narrow"/>
                    <w:color w:val="000000"/>
                    <w:sz w:val="22"/>
                    <w:szCs w:val="22"/>
                    <w:lang w:val="en-ZA" w:eastAsia="en-ZA"/>
                  </w:rPr>
                </w:rPrChange>
              </w:rPr>
            </w:pPr>
            <w:ins w:id="1733" w:author="Craig Parker" w:date="2024-08-14T17:12:00Z" w16du:dateUtc="2024-08-14T15:12:00Z">
              <w:r w:rsidRPr="00614D36">
                <w:rPr>
                  <w:rFonts w:ascii="Nunito" w:hAnsi="Nunito"/>
                  <w:color w:val="000000"/>
                  <w:sz w:val="22"/>
                  <w:szCs w:val="22"/>
                  <w:lang w:val="en-ZA" w:eastAsia="en-ZA"/>
                  <w:rPrChange w:id="1734" w:author="Craig Parker" w:date="2024-08-14T17:18:00Z" w16du:dateUtc="2024-08-14T15:18:00Z">
                    <w:rPr>
                      <w:rFonts w:ascii="Aptos Narrow" w:hAnsi="Aptos Narrow"/>
                      <w:color w:val="000000"/>
                      <w:sz w:val="22"/>
                      <w:szCs w:val="22"/>
                      <w:lang w:val="en-ZA" w:eastAsia="en-ZA"/>
                    </w:rPr>
                  </w:rPrChange>
                </w:rPr>
                <w:t>Near-Infrared (NIR)</w:t>
              </w:r>
            </w:ins>
          </w:p>
        </w:tc>
        <w:tc>
          <w:tcPr>
            <w:tcW w:w="0" w:type="pct"/>
            <w:shd w:val="clear" w:color="auto" w:fill="FFFFFF" w:themeFill="background1"/>
            <w:hideMark/>
            <w:tcPrChange w:id="1735" w:author="Craig Parker" w:date="2024-08-14T17:53:00Z" w16du:dateUtc="2024-08-14T15:53:00Z">
              <w:tcPr>
                <w:tcW w:w="3713" w:type="pct"/>
                <w:gridSpan w:val="2"/>
                <w:hideMark/>
              </w:tcPr>
            </w:tcPrChange>
          </w:tcPr>
          <w:p w14:paraId="124DA978"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736" w:author="Craig Parker" w:date="2024-08-14T17:12:00Z" w16du:dateUtc="2024-08-14T15:12:00Z"/>
                <w:rFonts w:ascii="Nunito" w:hAnsi="Nunito"/>
                <w:color w:val="000000"/>
                <w:sz w:val="22"/>
                <w:szCs w:val="22"/>
                <w:lang w:val="en-ZA" w:eastAsia="en-ZA"/>
                <w:rPrChange w:id="1737" w:author="Craig Parker" w:date="2024-08-14T17:18:00Z" w16du:dateUtc="2024-08-14T15:18:00Z">
                  <w:rPr>
                    <w:ins w:id="1738" w:author="Craig Parker" w:date="2024-08-14T17:12:00Z" w16du:dateUtc="2024-08-14T15:12:00Z"/>
                    <w:rFonts w:ascii="Aptos Narrow" w:hAnsi="Aptos Narrow"/>
                    <w:color w:val="000000"/>
                    <w:sz w:val="22"/>
                    <w:szCs w:val="22"/>
                    <w:lang w:val="en-ZA" w:eastAsia="en-ZA"/>
                  </w:rPr>
                </w:rPrChange>
              </w:rPr>
            </w:pPr>
            <w:ins w:id="1739" w:author="Craig Parker" w:date="2024-08-14T17:12:00Z" w16du:dateUtc="2024-08-14T15:12:00Z">
              <w:r w:rsidRPr="00614D36">
                <w:rPr>
                  <w:rFonts w:ascii="Nunito" w:hAnsi="Nunito"/>
                  <w:color w:val="000000"/>
                  <w:sz w:val="22"/>
                  <w:szCs w:val="22"/>
                  <w:lang w:val="en-ZA" w:eastAsia="en-ZA"/>
                  <w:rPrChange w:id="1740" w:author="Craig Parker" w:date="2024-08-14T17:18:00Z" w16du:dateUtc="2024-08-14T15:18:00Z">
                    <w:rPr>
                      <w:rFonts w:ascii="Aptos Narrow" w:hAnsi="Aptos Narrow"/>
                      <w:color w:val="000000"/>
                      <w:sz w:val="22"/>
                      <w:szCs w:val="22"/>
                      <w:lang w:val="en-ZA" w:eastAsia="en-ZA"/>
                    </w:rPr>
                  </w:rPrChange>
                </w:rPr>
                <w:t>A region of the infrared spectrum of light used in remote sensing applications.</w:t>
              </w:r>
            </w:ins>
          </w:p>
        </w:tc>
      </w:tr>
      <w:tr w:rsidR="00523FB0" w:rsidRPr="00614D36" w14:paraId="4D74C83F" w14:textId="77777777" w:rsidTr="0027516D">
        <w:trPr>
          <w:cnfStyle w:val="000000100000" w:firstRow="0" w:lastRow="0" w:firstColumn="0" w:lastColumn="0" w:oddVBand="0" w:evenVBand="0" w:oddHBand="1" w:evenHBand="0" w:firstRowFirstColumn="0" w:firstRowLastColumn="0" w:lastRowFirstColumn="0" w:lastRowLastColumn="0"/>
          <w:trHeight w:val="290"/>
          <w:ins w:id="1741" w:author="Craig Parker" w:date="2024-08-14T17:12:00Z"/>
          <w:trPrChange w:id="1742"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743" w:author="Craig Parker" w:date="2024-08-14T17:53:00Z" w16du:dateUtc="2024-08-14T15:53:00Z">
              <w:tcPr>
                <w:tcW w:w="1439" w:type="pct"/>
                <w:gridSpan w:val="2"/>
                <w:noWrap/>
                <w:hideMark/>
              </w:tcPr>
            </w:tcPrChange>
          </w:tcPr>
          <w:p w14:paraId="4E808D20"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744" w:author="Craig Parker" w:date="2024-08-14T17:12:00Z" w16du:dateUtc="2024-08-14T15:12:00Z"/>
                <w:rFonts w:ascii="Nunito" w:hAnsi="Nunito"/>
                <w:color w:val="000000"/>
                <w:sz w:val="22"/>
                <w:szCs w:val="22"/>
                <w:lang w:val="en-ZA" w:eastAsia="en-ZA"/>
                <w:rPrChange w:id="1745" w:author="Craig Parker" w:date="2024-08-14T17:18:00Z" w16du:dateUtc="2024-08-14T15:18:00Z">
                  <w:rPr>
                    <w:ins w:id="1746" w:author="Craig Parker" w:date="2024-08-14T17:12:00Z" w16du:dateUtc="2024-08-14T15:12:00Z"/>
                    <w:rFonts w:ascii="Aptos Narrow" w:hAnsi="Aptos Narrow"/>
                    <w:color w:val="000000"/>
                    <w:sz w:val="22"/>
                    <w:szCs w:val="22"/>
                    <w:lang w:val="en-ZA" w:eastAsia="en-ZA"/>
                  </w:rPr>
                </w:rPrChange>
              </w:rPr>
            </w:pPr>
            <w:ins w:id="1747" w:author="Craig Parker" w:date="2024-08-14T17:12:00Z" w16du:dateUtc="2024-08-14T15:12:00Z">
              <w:r w:rsidRPr="00614D36">
                <w:rPr>
                  <w:rFonts w:ascii="Nunito" w:hAnsi="Nunito"/>
                  <w:color w:val="000000"/>
                  <w:sz w:val="22"/>
                  <w:szCs w:val="22"/>
                  <w:lang w:val="en-ZA" w:eastAsia="en-ZA"/>
                  <w:rPrChange w:id="1748" w:author="Craig Parker" w:date="2024-08-14T17:18:00Z" w16du:dateUtc="2024-08-14T15:18:00Z">
                    <w:rPr>
                      <w:rFonts w:ascii="Aptos Narrow" w:hAnsi="Aptos Narrow"/>
                      <w:color w:val="000000"/>
                      <w:sz w:val="22"/>
                      <w:szCs w:val="22"/>
                      <w:lang w:val="en-ZA" w:eastAsia="en-ZA"/>
                    </w:rPr>
                  </w:rPrChange>
                </w:rPr>
                <w:t>Normalized Difference Vegetation Index (NDVI)</w:t>
              </w:r>
            </w:ins>
          </w:p>
        </w:tc>
        <w:tc>
          <w:tcPr>
            <w:tcW w:w="3713" w:type="pct"/>
            <w:shd w:val="clear" w:color="auto" w:fill="FFFFFF" w:themeFill="background1"/>
            <w:hideMark/>
            <w:tcPrChange w:id="1749" w:author="Craig Parker" w:date="2024-08-14T17:53:00Z" w16du:dateUtc="2024-08-14T15:53:00Z">
              <w:tcPr>
                <w:tcW w:w="3561" w:type="pct"/>
                <w:hideMark/>
              </w:tcPr>
            </w:tcPrChange>
          </w:tcPr>
          <w:p w14:paraId="34B2E12A"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750" w:author="Craig Parker" w:date="2024-08-14T17:12:00Z" w16du:dateUtc="2024-08-14T15:12:00Z"/>
                <w:rFonts w:ascii="Nunito" w:hAnsi="Nunito"/>
                <w:color w:val="000000"/>
                <w:sz w:val="22"/>
                <w:szCs w:val="22"/>
                <w:lang w:val="en-ZA" w:eastAsia="en-ZA"/>
                <w:rPrChange w:id="1751" w:author="Craig Parker" w:date="2024-08-14T17:18:00Z" w16du:dateUtc="2024-08-14T15:18:00Z">
                  <w:rPr>
                    <w:ins w:id="1752" w:author="Craig Parker" w:date="2024-08-14T17:12:00Z" w16du:dateUtc="2024-08-14T15:12:00Z"/>
                    <w:rFonts w:ascii="Aptos Narrow" w:hAnsi="Aptos Narrow"/>
                    <w:color w:val="000000"/>
                    <w:sz w:val="22"/>
                    <w:szCs w:val="22"/>
                    <w:lang w:val="en-ZA" w:eastAsia="en-ZA"/>
                  </w:rPr>
                </w:rPrChange>
              </w:rPr>
            </w:pPr>
            <w:ins w:id="1753" w:author="Craig Parker" w:date="2024-08-14T17:12:00Z" w16du:dateUtc="2024-08-14T15:12:00Z">
              <w:r w:rsidRPr="00614D36">
                <w:rPr>
                  <w:rFonts w:ascii="Nunito" w:hAnsi="Nunito"/>
                  <w:color w:val="000000"/>
                  <w:sz w:val="22"/>
                  <w:szCs w:val="22"/>
                  <w:lang w:val="en-ZA" w:eastAsia="en-ZA"/>
                  <w:rPrChange w:id="1754" w:author="Craig Parker" w:date="2024-08-14T17:18:00Z" w16du:dateUtc="2024-08-14T15:18:00Z">
                    <w:rPr>
                      <w:rFonts w:ascii="Aptos Narrow" w:hAnsi="Aptos Narrow"/>
                      <w:color w:val="000000"/>
                      <w:sz w:val="22"/>
                      <w:szCs w:val="22"/>
                      <w:lang w:val="en-ZA" w:eastAsia="en-ZA"/>
                    </w:rPr>
                  </w:rPrChange>
                </w:rPr>
                <w:t>An index of plant 'greenness' or photosynthetic activity.</w:t>
              </w:r>
            </w:ins>
          </w:p>
        </w:tc>
      </w:tr>
      <w:tr w:rsidR="00523FB0" w:rsidRPr="00614D36" w14:paraId="3EDC1822" w14:textId="77777777" w:rsidTr="0027516D">
        <w:tblPrEx>
          <w:tblPrExChange w:id="1755" w:author="Craig Parker" w:date="2024-08-14T17:53:00Z" w16du:dateUtc="2024-08-14T15:53:00Z">
            <w:tblPrEx>
              <w:tblLayout w:type="fixed"/>
            </w:tblPrEx>
          </w:tblPrExChange>
        </w:tblPrEx>
        <w:trPr>
          <w:trHeight w:val="290"/>
          <w:ins w:id="1756" w:author="Craig Parker" w:date="2024-08-14T17:12:00Z"/>
          <w:trPrChange w:id="1757"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pct"/>
            <w:shd w:val="clear" w:color="auto" w:fill="FFFFFF" w:themeFill="background1"/>
            <w:noWrap/>
            <w:hideMark/>
            <w:tcPrChange w:id="1758" w:author="Craig Parker" w:date="2024-08-14T17:53:00Z" w16du:dateUtc="2024-08-14T15:53:00Z">
              <w:tcPr>
                <w:tcW w:w="1287" w:type="pct"/>
                <w:noWrap/>
                <w:hideMark/>
              </w:tcPr>
            </w:tcPrChange>
          </w:tcPr>
          <w:p w14:paraId="1432F760" w14:textId="77777777" w:rsidR="00523FB0" w:rsidRPr="00614D36" w:rsidRDefault="00523FB0" w:rsidP="00523FB0">
            <w:pPr>
              <w:overflowPunct/>
              <w:autoSpaceDE/>
              <w:autoSpaceDN/>
              <w:adjustRightInd/>
              <w:rPr>
                <w:ins w:id="1759" w:author="Craig Parker" w:date="2024-08-14T17:12:00Z" w16du:dateUtc="2024-08-14T15:12:00Z"/>
                <w:rFonts w:ascii="Nunito" w:hAnsi="Nunito"/>
                <w:color w:val="000000"/>
                <w:sz w:val="22"/>
                <w:szCs w:val="22"/>
                <w:lang w:val="en-ZA" w:eastAsia="en-ZA"/>
                <w:rPrChange w:id="1760" w:author="Craig Parker" w:date="2024-08-14T17:18:00Z" w16du:dateUtc="2024-08-14T15:18:00Z">
                  <w:rPr>
                    <w:ins w:id="1761" w:author="Craig Parker" w:date="2024-08-14T17:12:00Z" w16du:dateUtc="2024-08-14T15:12:00Z"/>
                    <w:rFonts w:ascii="Aptos Narrow" w:hAnsi="Aptos Narrow"/>
                    <w:color w:val="000000"/>
                    <w:sz w:val="22"/>
                    <w:szCs w:val="22"/>
                    <w:lang w:val="en-ZA" w:eastAsia="en-ZA"/>
                  </w:rPr>
                </w:rPrChange>
              </w:rPr>
            </w:pPr>
            <w:ins w:id="1762" w:author="Craig Parker" w:date="2024-08-14T17:12:00Z" w16du:dateUtc="2024-08-14T15:12:00Z">
              <w:r w:rsidRPr="00614D36">
                <w:rPr>
                  <w:rFonts w:ascii="Nunito" w:hAnsi="Nunito"/>
                  <w:color w:val="000000"/>
                  <w:sz w:val="22"/>
                  <w:szCs w:val="22"/>
                  <w:lang w:val="en-ZA" w:eastAsia="en-ZA"/>
                  <w:rPrChange w:id="1763" w:author="Craig Parker" w:date="2024-08-14T17:18:00Z" w16du:dateUtc="2024-08-14T15:18:00Z">
                    <w:rPr>
                      <w:rFonts w:ascii="Aptos Narrow" w:hAnsi="Aptos Narrow"/>
                      <w:color w:val="000000"/>
                      <w:sz w:val="22"/>
                      <w:szCs w:val="22"/>
                      <w:lang w:val="en-ZA" w:eastAsia="en-ZA"/>
                    </w:rPr>
                  </w:rPrChange>
                </w:rPr>
                <w:t>Open Access</w:t>
              </w:r>
            </w:ins>
          </w:p>
        </w:tc>
        <w:tc>
          <w:tcPr>
            <w:tcW w:w="0" w:type="pct"/>
            <w:shd w:val="clear" w:color="auto" w:fill="FFFFFF" w:themeFill="background1"/>
            <w:hideMark/>
            <w:tcPrChange w:id="1764" w:author="Craig Parker" w:date="2024-08-14T17:53:00Z" w16du:dateUtc="2024-08-14T15:53:00Z">
              <w:tcPr>
                <w:tcW w:w="3713" w:type="pct"/>
                <w:gridSpan w:val="2"/>
                <w:hideMark/>
              </w:tcPr>
            </w:tcPrChange>
          </w:tcPr>
          <w:p w14:paraId="0248D33A"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765" w:author="Craig Parker" w:date="2024-08-14T17:12:00Z" w16du:dateUtc="2024-08-14T15:12:00Z"/>
                <w:rFonts w:ascii="Nunito" w:hAnsi="Nunito"/>
                <w:color w:val="000000"/>
                <w:sz w:val="22"/>
                <w:szCs w:val="22"/>
                <w:lang w:val="en-ZA" w:eastAsia="en-ZA"/>
                <w:rPrChange w:id="1766" w:author="Craig Parker" w:date="2024-08-14T17:18:00Z" w16du:dateUtc="2024-08-14T15:18:00Z">
                  <w:rPr>
                    <w:ins w:id="1767" w:author="Craig Parker" w:date="2024-08-14T17:12:00Z" w16du:dateUtc="2024-08-14T15:12:00Z"/>
                    <w:rFonts w:ascii="Aptos Narrow" w:hAnsi="Aptos Narrow"/>
                    <w:color w:val="000000"/>
                    <w:sz w:val="22"/>
                    <w:szCs w:val="22"/>
                    <w:lang w:val="en-ZA" w:eastAsia="en-ZA"/>
                  </w:rPr>
                </w:rPrChange>
              </w:rPr>
            </w:pPr>
            <w:ins w:id="1768" w:author="Craig Parker" w:date="2024-08-14T17:12:00Z" w16du:dateUtc="2024-08-14T15:12:00Z">
              <w:r w:rsidRPr="00614D36">
                <w:rPr>
                  <w:rFonts w:ascii="Nunito" w:hAnsi="Nunito"/>
                  <w:color w:val="000000"/>
                  <w:sz w:val="22"/>
                  <w:szCs w:val="22"/>
                  <w:lang w:val="en-ZA" w:eastAsia="en-ZA"/>
                  <w:rPrChange w:id="1769" w:author="Craig Parker" w:date="2024-08-14T17:18:00Z" w16du:dateUtc="2024-08-14T15:18:00Z">
                    <w:rPr>
                      <w:rFonts w:ascii="Aptos Narrow" w:hAnsi="Aptos Narrow"/>
                      <w:color w:val="000000"/>
                      <w:sz w:val="22"/>
                      <w:szCs w:val="22"/>
                      <w:lang w:val="en-ZA" w:eastAsia="en-ZA"/>
                    </w:rPr>
                  </w:rPrChange>
                </w:rPr>
                <w:t>Research data freely available in community-focused data repositories without major restrictions.</w:t>
              </w:r>
            </w:ins>
          </w:p>
        </w:tc>
      </w:tr>
      <w:tr w:rsidR="00523FB0" w:rsidRPr="00614D36" w14:paraId="3B69EFB2" w14:textId="77777777" w:rsidTr="0027516D">
        <w:trPr>
          <w:cnfStyle w:val="000000100000" w:firstRow="0" w:lastRow="0" w:firstColumn="0" w:lastColumn="0" w:oddVBand="0" w:evenVBand="0" w:oddHBand="1" w:evenHBand="0" w:firstRowFirstColumn="0" w:firstRowLastColumn="0" w:lastRowFirstColumn="0" w:lastRowLastColumn="0"/>
          <w:trHeight w:val="290"/>
          <w:ins w:id="1770" w:author="Craig Parker" w:date="2024-08-14T17:12:00Z"/>
          <w:trPrChange w:id="1771"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772" w:author="Craig Parker" w:date="2024-08-14T17:53:00Z" w16du:dateUtc="2024-08-14T15:53:00Z">
              <w:tcPr>
                <w:tcW w:w="1439" w:type="pct"/>
                <w:gridSpan w:val="2"/>
                <w:noWrap/>
                <w:hideMark/>
              </w:tcPr>
            </w:tcPrChange>
          </w:tcPr>
          <w:p w14:paraId="1C96B5CF"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773" w:author="Craig Parker" w:date="2024-08-14T17:12:00Z" w16du:dateUtc="2024-08-14T15:12:00Z"/>
                <w:rFonts w:ascii="Nunito" w:hAnsi="Nunito"/>
                <w:color w:val="000000"/>
                <w:sz w:val="22"/>
                <w:szCs w:val="22"/>
                <w:lang w:val="en-ZA" w:eastAsia="en-ZA"/>
                <w:rPrChange w:id="1774" w:author="Craig Parker" w:date="2024-08-14T17:18:00Z" w16du:dateUtc="2024-08-14T15:18:00Z">
                  <w:rPr>
                    <w:ins w:id="1775" w:author="Craig Parker" w:date="2024-08-14T17:12:00Z" w16du:dateUtc="2024-08-14T15:12:00Z"/>
                    <w:rFonts w:ascii="Aptos Narrow" w:hAnsi="Aptos Narrow"/>
                    <w:color w:val="000000"/>
                    <w:sz w:val="22"/>
                    <w:szCs w:val="22"/>
                    <w:lang w:val="en-ZA" w:eastAsia="en-ZA"/>
                  </w:rPr>
                </w:rPrChange>
              </w:rPr>
            </w:pPr>
            <w:ins w:id="1776" w:author="Craig Parker" w:date="2024-08-14T17:12:00Z" w16du:dateUtc="2024-08-14T15:12:00Z">
              <w:r w:rsidRPr="00614D36">
                <w:rPr>
                  <w:rFonts w:ascii="Nunito" w:hAnsi="Nunito"/>
                  <w:color w:val="000000"/>
                  <w:sz w:val="22"/>
                  <w:szCs w:val="22"/>
                  <w:lang w:val="en-ZA" w:eastAsia="en-ZA"/>
                  <w:rPrChange w:id="1777" w:author="Craig Parker" w:date="2024-08-14T17:18:00Z" w16du:dateUtc="2024-08-14T15:18:00Z">
                    <w:rPr>
                      <w:rFonts w:ascii="Aptos Narrow" w:hAnsi="Aptos Narrow"/>
                      <w:color w:val="000000"/>
                      <w:sz w:val="22"/>
                      <w:szCs w:val="22"/>
                      <w:lang w:val="en-ZA" w:eastAsia="en-ZA"/>
                    </w:rPr>
                  </w:rPrChange>
                </w:rPr>
                <w:t>Open Data Science Platform (ODSP)</w:t>
              </w:r>
            </w:ins>
          </w:p>
        </w:tc>
        <w:tc>
          <w:tcPr>
            <w:tcW w:w="3713" w:type="pct"/>
            <w:shd w:val="clear" w:color="auto" w:fill="FFFFFF" w:themeFill="background1"/>
            <w:hideMark/>
            <w:tcPrChange w:id="1778" w:author="Craig Parker" w:date="2024-08-14T17:53:00Z" w16du:dateUtc="2024-08-14T15:53:00Z">
              <w:tcPr>
                <w:tcW w:w="3561" w:type="pct"/>
                <w:hideMark/>
              </w:tcPr>
            </w:tcPrChange>
          </w:tcPr>
          <w:p w14:paraId="5CC98E6E"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779" w:author="Craig Parker" w:date="2024-08-14T17:12:00Z" w16du:dateUtc="2024-08-14T15:12:00Z"/>
                <w:rFonts w:ascii="Nunito" w:hAnsi="Nunito"/>
                <w:color w:val="000000"/>
                <w:sz w:val="22"/>
                <w:szCs w:val="22"/>
                <w:lang w:val="en-ZA" w:eastAsia="en-ZA"/>
                <w:rPrChange w:id="1780" w:author="Craig Parker" w:date="2024-08-14T17:18:00Z" w16du:dateUtc="2024-08-14T15:18:00Z">
                  <w:rPr>
                    <w:ins w:id="1781" w:author="Craig Parker" w:date="2024-08-14T17:12:00Z" w16du:dateUtc="2024-08-14T15:12:00Z"/>
                    <w:rFonts w:ascii="Aptos Narrow" w:hAnsi="Aptos Narrow"/>
                    <w:color w:val="000000"/>
                    <w:sz w:val="22"/>
                    <w:szCs w:val="22"/>
                    <w:lang w:val="en-ZA" w:eastAsia="en-ZA"/>
                  </w:rPr>
                </w:rPrChange>
              </w:rPr>
            </w:pPr>
            <w:ins w:id="1782" w:author="Craig Parker" w:date="2024-08-14T17:12:00Z" w16du:dateUtc="2024-08-14T15:12:00Z">
              <w:r w:rsidRPr="00614D36">
                <w:rPr>
                  <w:rFonts w:ascii="Nunito" w:hAnsi="Nunito"/>
                  <w:color w:val="000000"/>
                  <w:sz w:val="22"/>
                  <w:szCs w:val="22"/>
                  <w:lang w:val="en-ZA" w:eastAsia="en-ZA"/>
                  <w:rPrChange w:id="1783" w:author="Craig Parker" w:date="2024-08-14T17:18:00Z" w16du:dateUtc="2024-08-14T15:18:00Z">
                    <w:rPr>
                      <w:rFonts w:ascii="Aptos Narrow" w:hAnsi="Aptos Narrow"/>
                      <w:color w:val="000000"/>
                      <w:sz w:val="22"/>
                      <w:szCs w:val="22"/>
                      <w:lang w:val="en-ZA" w:eastAsia="en-ZA"/>
                    </w:rPr>
                  </w:rPrChange>
                </w:rPr>
                <w:t>A platform facilitating the storage, retrieval, and processing of data for health research.</w:t>
              </w:r>
            </w:ins>
          </w:p>
        </w:tc>
      </w:tr>
      <w:tr w:rsidR="00523FB0" w:rsidRPr="00614D36" w14:paraId="60EE4925" w14:textId="77777777" w:rsidTr="0027516D">
        <w:tblPrEx>
          <w:tblPrExChange w:id="1784" w:author="Craig Parker" w:date="2024-08-14T17:53:00Z" w16du:dateUtc="2024-08-14T15:53:00Z">
            <w:tblPrEx>
              <w:tblLayout w:type="fixed"/>
            </w:tblPrEx>
          </w:tblPrExChange>
        </w:tblPrEx>
        <w:trPr>
          <w:trHeight w:val="580"/>
          <w:ins w:id="1785" w:author="Craig Parker" w:date="2024-08-14T17:12:00Z"/>
          <w:trPrChange w:id="1786"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0" w:type="pct"/>
            <w:shd w:val="clear" w:color="auto" w:fill="FFFFFF" w:themeFill="background1"/>
            <w:noWrap/>
            <w:hideMark/>
            <w:tcPrChange w:id="1787" w:author="Craig Parker" w:date="2024-08-14T17:53:00Z" w16du:dateUtc="2024-08-14T15:53:00Z">
              <w:tcPr>
                <w:tcW w:w="1287" w:type="pct"/>
                <w:noWrap/>
                <w:hideMark/>
              </w:tcPr>
            </w:tcPrChange>
          </w:tcPr>
          <w:p w14:paraId="6A1D626B" w14:textId="77777777" w:rsidR="00523FB0" w:rsidRPr="00614D36" w:rsidRDefault="00523FB0" w:rsidP="00523FB0">
            <w:pPr>
              <w:overflowPunct/>
              <w:autoSpaceDE/>
              <w:autoSpaceDN/>
              <w:adjustRightInd/>
              <w:rPr>
                <w:ins w:id="1788" w:author="Craig Parker" w:date="2024-08-14T17:12:00Z" w16du:dateUtc="2024-08-14T15:12:00Z"/>
                <w:rFonts w:ascii="Nunito" w:hAnsi="Nunito"/>
                <w:color w:val="000000"/>
                <w:sz w:val="22"/>
                <w:szCs w:val="22"/>
                <w:lang w:val="en-ZA" w:eastAsia="en-ZA"/>
                <w:rPrChange w:id="1789" w:author="Craig Parker" w:date="2024-08-14T17:18:00Z" w16du:dateUtc="2024-08-14T15:18:00Z">
                  <w:rPr>
                    <w:ins w:id="1790" w:author="Craig Parker" w:date="2024-08-14T17:12:00Z" w16du:dateUtc="2024-08-14T15:12:00Z"/>
                    <w:rFonts w:ascii="Aptos Narrow" w:hAnsi="Aptos Narrow"/>
                    <w:color w:val="000000"/>
                    <w:sz w:val="22"/>
                    <w:szCs w:val="22"/>
                    <w:lang w:val="en-ZA" w:eastAsia="en-ZA"/>
                  </w:rPr>
                </w:rPrChange>
              </w:rPr>
            </w:pPr>
            <w:ins w:id="1791" w:author="Craig Parker" w:date="2024-08-14T17:12:00Z" w16du:dateUtc="2024-08-14T15:12:00Z">
              <w:r w:rsidRPr="00614D36">
                <w:rPr>
                  <w:rFonts w:ascii="Nunito" w:hAnsi="Nunito"/>
                  <w:color w:val="000000"/>
                  <w:sz w:val="22"/>
                  <w:szCs w:val="22"/>
                  <w:lang w:val="en-ZA" w:eastAsia="en-ZA"/>
                  <w:rPrChange w:id="1792" w:author="Craig Parker" w:date="2024-08-14T17:18:00Z" w16du:dateUtc="2024-08-14T15:18:00Z">
                    <w:rPr>
                      <w:rFonts w:ascii="Aptos Narrow" w:hAnsi="Aptos Narrow"/>
                      <w:color w:val="000000"/>
                      <w:sz w:val="22"/>
                      <w:szCs w:val="22"/>
                      <w:lang w:val="en-ZA" w:eastAsia="en-ZA"/>
                    </w:rPr>
                  </w:rPrChange>
                </w:rPr>
                <w:t>Operator</w:t>
              </w:r>
            </w:ins>
          </w:p>
        </w:tc>
        <w:tc>
          <w:tcPr>
            <w:tcW w:w="0" w:type="pct"/>
            <w:shd w:val="clear" w:color="auto" w:fill="FFFFFF" w:themeFill="background1"/>
            <w:hideMark/>
            <w:tcPrChange w:id="1793" w:author="Craig Parker" w:date="2024-08-14T17:53:00Z" w16du:dateUtc="2024-08-14T15:53:00Z">
              <w:tcPr>
                <w:tcW w:w="3713" w:type="pct"/>
                <w:gridSpan w:val="2"/>
                <w:hideMark/>
              </w:tcPr>
            </w:tcPrChange>
          </w:tcPr>
          <w:p w14:paraId="04558C26"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794" w:author="Craig Parker" w:date="2024-08-14T17:12:00Z" w16du:dateUtc="2024-08-14T15:12:00Z"/>
                <w:rFonts w:ascii="Nunito" w:hAnsi="Nunito"/>
                <w:color w:val="000000"/>
                <w:sz w:val="22"/>
                <w:szCs w:val="22"/>
                <w:lang w:val="en-ZA" w:eastAsia="en-ZA"/>
                <w:rPrChange w:id="1795" w:author="Craig Parker" w:date="2024-08-14T17:18:00Z" w16du:dateUtc="2024-08-14T15:18:00Z">
                  <w:rPr>
                    <w:ins w:id="1796" w:author="Craig Parker" w:date="2024-08-14T17:12:00Z" w16du:dateUtc="2024-08-14T15:12:00Z"/>
                    <w:rFonts w:ascii="Aptos Narrow" w:hAnsi="Aptos Narrow"/>
                    <w:color w:val="000000"/>
                    <w:sz w:val="22"/>
                    <w:szCs w:val="22"/>
                    <w:lang w:val="en-ZA" w:eastAsia="en-ZA"/>
                  </w:rPr>
                </w:rPrChange>
              </w:rPr>
            </w:pPr>
            <w:ins w:id="1797" w:author="Craig Parker" w:date="2024-08-14T17:12:00Z" w16du:dateUtc="2024-08-14T15:12:00Z">
              <w:r w:rsidRPr="00614D36">
                <w:rPr>
                  <w:rFonts w:ascii="Nunito" w:hAnsi="Nunito"/>
                  <w:color w:val="000000"/>
                  <w:sz w:val="22"/>
                  <w:szCs w:val="22"/>
                  <w:lang w:val="en-ZA" w:eastAsia="en-ZA"/>
                  <w:rPrChange w:id="1798" w:author="Craig Parker" w:date="2024-08-14T17:18:00Z" w16du:dateUtc="2024-08-14T15:18:00Z">
                    <w:rPr>
                      <w:rFonts w:ascii="Aptos Narrow" w:hAnsi="Aptos Narrow"/>
                      <w:color w:val="000000"/>
                      <w:sz w:val="22"/>
                      <w:szCs w:val="22"/>
                      <w:lang w:val="en-ZA" w:eastAsia="en-ZA"/>
                    </w:rPr>
                  </w:rPrChange>
                </w:rPr>
                <w:t>A person who processes Personal Data for a Responsible Party in terms of a contract or mandate without coming under the direct authority of that party.</w:t>
              </w:r>
            </w:ins>
          </w:p>
        </w:tc>
      </w:tr>
      <w:tr w:rsidR="00523FB0" w:rsidRPr="00614D36" w14:paraId="6679A74B" w14:textId="77777777" w:rsidTr="0027516D">
        <w:trPr>
          <w:cnfStyle w:val="000000100000" w:firstRow="0" w:lastRow="0" w:firstColumn="0" w:lastColumn="0" w:oddVBand="0" w:evenVBand="0" w:oddHBand="1" w:evenHBand="0" w:firstRowFirstColumn="0" w:firstRowLastColumn="0" w:lastRowFirstColumn="0" w:lastRowLastColumn="0"/>
          <w:trHeight w:val="580"/>
          <w:ins w:id="1799" w:author="Craig Parker" w:date="2024-08-14T17:12:00Z"/>
          <w:trPrChange w:id="1800"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801" w:author="Craig Parker" w:date="2024-08-14T17:53:00Z" w16du:dateUtc="2024-08-14T15:53:00Z">
              <w:tcPr>
                <w:tcW w:w="1439" w:type="pct"/>
                <w:gridSpan w:val="2"/>
                <w:noWrap/>
                <w:hideMark/>
              </w:tcPr>
            </w:tcPrChange>
          </w:tcPr>
          <w:p w14:paraId="30790B40"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802" w:author="Craig Parker" w:date="2024-08-14T17:12:00Z" w16du:dateUtc="2024-08-14T15:12:00Z"/>
                <w:rFonts w:ascii="Nunito" w:hAnsi="Nunito"/>
                <w:color w:val="000000"/>
                <w:sz w:val="22"/>
                <w:szCs w:val="22"/>
                <w:lang w:val="en-ZA" w:eastAsia="en-ZA"/>
                <w:rPrChange w:id="1803" w:author="Craig Parker" w:date="2024-08-14T17:18:00Z" w16du:dateUtc="2024-08-14T15:18:00Z">
                  <w:rPr>
                    <w:ins w:id="1804" w:author="Craig Parker" w:date="2024-08-14T17:12:00Z" w16du:dateUtc="2024-08-14T15:12:00Z"/>
                    <w:rFonts w:ascii="Aptos Narrow" w:hAnsi="Aptos Narrow"/>
                    <w:color w:val="000000"/>
                    <w:sz w:val="22"/>
                    <w:szCs w:val="22"/>
                    <w:lang w:val="en-ZA" w:eastAsia="en-ZA"/>
                  </w:rPr>
                </w:rPrChange>
              </w:rPr>
            </w:pPr>
            <w:ins w:id="1805" w:author="Craig Parker" w:date="2024-08-14T17:12:00Z" w16du:dateUtc="2024-08-14T15:12:00Z">
              <w:r w:rsidRPr="00614D36">
                <w:rPr>
                  <w:rFonts w:ascii="Nunito" w:hAnsi="Nunito"/>
                  <w:color w:val="000000"/>
                  <w:sz w:val="22"/>
                  <w:szCs w:val="22"/>
                  <w:lang w:val="en-ZA" w:eastAsia="en-ZA"/>
                  <w:rPrChange w:id="1806" w:author="Craig Parker" w:date="2024-08-14T17:18:00Z" w16du:dateUtc="2024-08-14T15:18:00Z">
                    <w:rPr>
                      <w:rFonts w:ascii="Aptos Narrow" w:hAnsi="Aptos Narrow"/>
                      <w:color w:val="000000"/>
                      <w:sz w:val="22"/>
                      <w:szCs w:val="22"/>
                      <w:lang w:val="en-ZA" w:eastAsia="en-ZA"/>
                    </w:rPr>
                  </w:rPrChange>
                </w:rPr>
                <w:t>Original Study Data</w:t>
              </w:r>
            </w:ins>
          </w:p>
        </w:tc>
        <w:tc>
          <w:tcPr>
            <w:tcW w:w="3713" w:type="pct"/>
            <w:shd w:val="clear" w:color="auto" w:fill="FFFFFF" w:themeFill="background1"/>
            <w:hideMark/>
            <w:tcPrChange w:id="1807" w:author="Craig Parker" w:date="2024-08-14T17:53:00Z" w16du:dateUtc="2024-08-14T15:53:00Z">
              <w:tcPr>
                <w:tcW w:w="3561" w:type="pct"/>
                <w:hideMark/>
              </w:tcPr>
            </w:tcPrChange>
          </w:tcPr>
          <w:p w14:paraId="2EB164ED"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808" w:author="Craig Parker" w:date="2024-08-14T17:12:00Z" w16du:dateUtc="2024-08-14T15:12:00Z"/>
                <w:rFonts w:ascii="Nunito" w:hAnsi="Nunito"/>
                <w:color w:val="000000"/>
                <w:sz w:val="22"/>
                <w:szCs w:val="22"/>
                <w:lang w:val="en-ZA" w:eastAsia="en-ZA"/>
                <w:rPrChange w:id="1809" w:author="Craig Parker" w:date="2024-08-14T17:18:00Z" w16du:dateUtc="2024-08-14T15:18:00Z">
                  <w:rPr>
                    <w:ins w:id="1810" w:author="Craig Parker" w:date="2024-08-14T17:12:00Z" w16du:dateUtc="2024-08-14T15:12:00Z"/>
                    <w:rFonts w:ascii="Aptos Narrow" w:hAnsi="Aptos Narrow"/>
                    <w:color w:val="000000"/>
                    <w:sz w:val="22"/>
                    <w:szCs w:val="22"/>
                    <w:lang w:val="en-ZA" w:eastAsia="en-ZA"/>
                  </w:rPr>
                </w:rPrChange>
              </w:rPr>
            </w:pPr>
            <w:ins w:id="1811" w:author="Craig Parker" w:date="2024-08-14T17:12:00Z" w16du:dateUtc="2024-08-14T15:12:00Z">
              <w:r w:rsidRPr="00614D36">
                <w:rPr>
                  <w:rFonts w:ascii="Nunito" w:hAnsi="Nunito"/>
                  <w:color w:val="000000"/>
                  <w:sz w:val="22"/>
                  <w:szCs w:val="22"/>
                  <w:lang w:val="en-ZA" w:eastAsia="en-ZA"/>
                  <w:rPrChange w:id="1812" w:author="Craig Parker" w:date="2024-08-14T17:18:00Z" w16du:dateUtc="2024-08-14T15:18:00Z">
                    <w:rPr>
                      <w:rFonts w:ascii="Aptos Narrow" w:hAnsi="Aptos Narrow"/>
                      <w:color w:val="000000"/>
                      <w:sz w:val="22"/>
                      <w:szCs w:val="22"/>
                      <w:lang w:val="en-ZA" w:eastAsia="en-ZA"/>
                    </w:rPr>
                  </w:rPrChange>
                </w:rPr>
                <w:t>Raw, unprocessed data collected directly from various cohort studies and clinical trials. These data are owned by the data providers who conducted or commissioned the studies and is retained for five years following the termination of the project or the Data Transfer Agreement (DTA).</w:t>
              </w:r>
            </w:ins>
          </w:p>
        </w:tc>
      </w:tr>
      <w:tr w:rsidR="00523FB0" w:rsidRPr="00614D36" w14:paraId="7E0CB87E" w14:textId="77777777" w:rsidTr="0027516D">
        <w:tblPrEx>
          <w:tblPrExChange w:id="1813" w:author="Craig Parker" w:date="2024-08-14T17:53:00Z" w16du:dateUtc="2024-08-14T15:53:00Z">
            <w:tblPrEx>
              <w:tblLayout w:type="fixed"/>
            </w:tblPrEx>
          </w:tblPrExChange>
        </w:tblPrEx>
        <w:trPr>
          <w:trHeight w:val="290"/>
          <w:ins w:id="1814" w:author="Craig Parker" w:date="2024-08-14T17:12:00Z"/>
          <w:trPrChange w:id="1815"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pct"/>
            <w:shd w:val="clear" w:color="auto" w:fill="FFFFFF" w:themeFill="background1"/>
            <w:noWrap/>
            <w:hideMark/>
            <w:tcPrChange w:id="1816" w:author="Craig Parker" w:date="2024-08-14T17:53:00Z" w16du:dateUtc="2024-08-14T15:53:00Z">
              <w:tcPr>
                <w:tcW w:w="1287" w:type="pct"/>
                <w:noWrap/>
                <w:hideMark/>
              </w:tcPr>
            </w:tcPrChange>
          </w:tcPr>
          <w:p w14:paraId="6413E839" w14:textId="77777777" w:rsidR="00523FB0" w:rsidRPr="00614D36" w:rsidRDefault="00523FB0" w:rsidP="00523FB0">
            <w:pPr>
              <w:overflowPunct/>
              <w:autoSpaceDE/>
              <w:autoSpaceDN/>
              <w:adjustRightInd/>
              <w:rPr>
                <w:ins w:id="1817" w:author="Craig Parker" w:date="2024-08-14T17:12:00Z" w16du:dateUtc="2024-08-14T15:12:00Z"/>
                <w:rFonts w:ascii="Nunito" w:hAnsi="Nunito"/>
                <w:color w:val="000000"/>
                <w:sz w:val="22"/>
                <w:szCs w:val="22"/>
                <w:lang w:val="en-ZA" w:eastAsia="en-ZA"/>
                <w:rPrChange w:id="1818" w:author="Craig Parker" w:date="2024-08-14T17:18:00Z" w16du:dateUtc="2024-08-14T15:18:00Z">
                  <w:rPr>
                    <w:ins w:id="1819" w:author="Craig Parker" w:date="2024-08-14T17:12:00Z" w16du:dateUtc="2024-08-14T15:12:00Z"/>
                    <w:rFonts w:ascii="Aptos Narrow" w:hAnsi="Aptos Narrow"/>
                    <w:color w:val="000000"/>
                    <w:sz w:val="22"/>
                    <w:szCs w:val="22"/>
                    <w:lang w:val="en-ZA" w:eastAsia="en-ZA"/>
                  </w:rPr>
                </w:rPrChange>
              </w:rPr>
            </w:pPr>
            <w:ins w:id="1820" w:author="Craig Parker" w:date="2024-08-14T17:12:00Z" w16du:dateUtc="2024-08-14T15:12:00Z">
              <w:r w:rsidRPr="00614D36">
                <w:rPr>
                  <w:rFonts w:ascii="Nunito" w:hAnsi="Nunito"/>
                  <w:color w:val="000000"/>
                  <w:sz w:val="22"/>
                  <w:szCs w:val="22"/>
                  <w:lang w:val="en-ZA" w:eastAsia="en-ZA"/>
                  <w:rPrChange w:id="1821" w:author="Craig Parker" w:date="2024-08-14T17:18:00Z" w16du:dateUtc="2024-08-14T15:18:00Z">
                    <w:rPr>
                      <w:rFonts w:ascii="Aptos Narrow" w:hAnsi="Aptos Narrow"/>
                      <w:color w:val="000000"/>
                      <w:sz w:val="22"/>
                      <w:szCs w:val="22"/>
                      <w:lang w:val="en-ZA" w:eastAsia="en-ZA"/>
                    </w:rPr>
                  </w:rPrChange>
                </w:rPr>
                <w:lastRenderedPageBreak/>
                <w:t>Personal Data</w:t>
              </w:r>
            </w:ins>
          </w:p>
        </w:tc>
        <w:tc>
          <w:tcPr>
            <w:tcW w:w="0" w:type="pct"/>
            <w:shd w:val="clear" w:color="auto" w:fill="FFFFFF" w:themeFill="background1"/>
            <w:hideMark/>
            <w:tcPrChange w:id="1822" w:author="Craig Parker" w:date="2024-08-14T17:53:00Z" w16du:dateUtc="2024-08-14T15:53:00Z">
              <w:tcPr>
                <w:tcW w:w="3713" w:type="pct"/>
                <w:gridSpan w:val="2"/>
                <w:hideMark/>
              </w:tcPr>
            </w:tcPrChange>
          </w:tcPr>
          <w:p w14:paraId="6AC0B5D6"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823" w:author="Craig Parker" w:date="2024-08-14T17:12:00Z" w16du:dateUtc="2024-08-14T15:12:00Z"/>
                <w:rFonts w:ascii="Nunito" w:hAnsi="Nunito"/>
                <w:color w:val="000000"/>
                <w:sz w:val="22"/>
                <w:szCs w:val="22"/>
                <w:lang w:val="en-ZA" w:eastAsia="en-ZA"/>
                <w:rPrChange w:id="1824" w:author="Craig Parker" w:date="2024-08-14T17:18:00Z" w16du:dateUtc="2024-08-14T15:18:00Z">
                  <w:rPr>
                    <w:ins w:id="1825" w:author="Craig Parker" w:date="2024-08-14T17:12:00Z" w16du:dateUtc="2024-08-14T15:12:00Z"/>
                    <w:rFonts w:ascii="Aptos Narrow" w:hAnsi="Aptos Narrow"/>
                    <w:color w:val="000000"/>
                    <w:sz w:val="22"/>
                    <w:szCs w:val="22"/>
                    <w:lang w:val="en-ZA" w:eastAsia="en-ZA"/>
                  </w:rPr>
                </w:rPrChange>
              </w:rPr>
            </w:pPr>
            <w:ins w:id="1826" w:author="Craig Parker" w:date="2024-08-14T17:12:00Z" w16du:dateUtc="2024-08-14T15:12:00Z">
              <w:r w:rsidRPr="00614D36">
                <w:rPr>
                  <w:rFonts w:ascii="Nunito" w:hAnsi="Nunito"/>
                  <w:color w:val="000000"/>
                  <w:sz w:val="22"/>
                  <w:szCs w:val="22"/>
                  <w:lang w:val="en-ZA" w:eastAsia="en-ZA"/>
                  <w:rPrChange w:id="1827" w:author="Craig Parker" w:date="2024-08-14T17:18:00Z" w16du:dateUtc="2024-08-14T15:18:00Z">
                    <w:rPr>
                      <w:rFonts w:ascii="Aptos Narrow" w:hAnsi="Aptos Narrow"/>
                      <w:color w:val="000000"/>
                      <w:sz w:val="22"/>
                      <w:szCs w:val="22"/>
                      <w:lang w:val="en-ZA" w:eastAsia="en-ZA"/>
                    </w:rPr>
                  </w:rPrChange>
                </w:rPr>
                <w:t>Any information relating to an identifiable living natural person and where it is applicable an identifiable existing juristic person.</w:t>
              </w:r>
            </w:ins>
          </w:p>
        </w:tc>
      </w:tr>
      <w:tr w:rsidR="00523FB0" w:rsidRPr="00614D36" w14:paraId="7A78B29E" w14:textId="77777777" w:rsidTr="0027516D">
        <w:trPr>
          <w:cnfStyle w:val="000000100000" w:firstRow="0" w:lastRow="0" w:firstColumn="0" w:lastColumn="0" w:oddVBand="0" w:evenVBand="0" w:oddHBand="1" w:evenHBand="0" w:firstRowFirstColumn="0" w:firstRowLastColumn="0" w:lastRowFirstColumn="0" w:lastRowLastColumn="0"/>
          <w:trHeight w:val="580"/>
          <w:ins w:id="1828" w:author="Craig Parker" w:date="2024-08-14T17:12:00Z"/>
          <w:trPrChange w:id="1829"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830" w:author="Craig Parker" w:date="2024-08-14T17:53:00Z" w16du:dateUtc="2024-08-14T15:53:00Z">
              <w:tcPr>
                <w:tcW w:w="1439" w:type="pct"/>
                <w:gridSpan w:val="2"/>
                <w:noWrap/>
                <w:hideMark/>
              </w:tcPr>
            </w:tcPrChange>
          </w:tcPr>
          <w:p w14:paraId="490EAD3D"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831" w:author="Craig Parker" w:date="2024-08-14T17:12:00Z" w16du:dateUtc="2024-08-14T15:12:00Z"/>
                <w:rFonts w:ascii="Nunito" w:hAnsi="Nunito"/>
                <w:color w:val="000000"/>
                <w:sz w:val="22"/>
                <w:szCs w:val="22"/>
                <w:lang w:val="en-ZA" w:eastAsia="en-ZA"/>
                <w:rPrChange w:id="1832" w:author="Craig Parker" w:date="2024-08-14T17:18:00Z" w16du:dateUtc="2024-08-14T15:18:00Z">
                  <w:rPr>
                    <w:ins w:id="1833" w:author="Craig Parker" w:date="2024-08-14T17:12:00Z" w16du:dateUtc="2024-08-14T15:12:00Z"/>
                    <w:rFonts w:ascii="Aptos Narrow" w:hAnsi="Aptos Narrow"/>
                    <w:color w:val="000000"/>
                    <w:sz w:val="22"/>
                    <w:szCs w:val="22"/>
                    <w:lang w:val="en-ZA" w:eastAsia="en-ZA"/>
                  </w:rPr>
                </w:rPrChange>
              </w:rPr>
            </w:pPr>
            <w:ins w:id="1834" w:author="Craig Parker" w:date="2024-08-14T17:12:00Z" w16du:dateUtc="2024-08-14T15:12:00Z">
              <w:r w:rsidRPr="00614D36">
                <w:rPr>
                  <w:rFonts w:ascii="Nunito" w:hAnsi="Nunito"/>
                  <w:color w:val="000000"/>
                  <w:sz w:val="22"/>
                  <w:szCs w:val="22"/>
                  <w:lang w:val="en-ZA" w:eastAsia="en-ZA"/>
                  <w:rPrChange w:id="1835" w:author="Craig Parker" w:date="2024-08-14T17:18:00Z" w16du:dateUtc="2024-08-14T15:18:00Z">
                    <w:rPr>
                      <w:rFonts w:ascii="Aptos Narrow" w:hAnsi="Aptos Narrow"/>
                      <w:color w:val="000000"/>
                      <w:sz w:val="22"/>
                      <w:szCs w:val="22"/>
                      <w:lang w:val="en-ZA" w:eastAsia="en-ZA"/>
                    </w:rPr>
                  </w:rPrChange>
                </w:rPr>
                <w:t>Personally identifiable data</w:t>
              </w:r>
            </w:ins>
          </w:p>
        </w:tc>
        <w:tc>
          <w:tcPr>
            <w:tcW w:w="3713" w:type="pct"/>
            <w:shd w:val="clear" w:color="auto" w:fill="FFFFFF" w:themeFill="background1"/>
            <w:hideMark/>
            <w:tcPrChange w:id="1836" w:author="Craig Parker" w:date="2024-08-14T17:53:00Z" w16du:dateUtc="2024-08-14T15:53:00Z">
              <w:tcPr>
                <w:tcW w:w="3561" w:type="pct"/>
                <w:hideMark/>
              </w:tcPr>
            </w:tcPrChange>
          </w:tcPr>
          <w:p w14:paraId="5318D38D"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837" w:author="Craig Parker" w:date="2024-08-14T17:12:00Z" w16du:dateUtc="2024-08-14T15:12:00Z"/>
                <w:rFonts w:ascii="Nunito" w:hAnsi="Nunito"/>
                <w:color w:val="000000"/>
                <w:sz w:val="22"/>
                <w:szCs w:val="22"/>
                <w:lang w:val="en-ZA" w:eastAsia="en-ZA"/>
                <w:rPrChange w:id="1838" w:author="Craig Parker" w:date="2024-08-14T17:18:00Z" w16du:dateUtc="2024-08-14T15:18:00Z">
                  <w:rPr>
                    <w:ins w:id="1839" w:author="Craig Parker" w:date="2024-08-14T17:12:00Z" w16du:dateUtc="2024-08-14T15:12:00Z"/>
                    <w:rFonts w:ascii="Aptos Narrow" w:hAnsi="Aptos Narrow"/>
                    <w:color w:val="000000"/>
                    <w:sz w:val="22"/>
                    <w:szCs w:val="22"/>
                    <w:lang w:val="en-ZA" w:eastAsia="en-ZA"/>
                  </w:rPr>
                </w:rPrChange>
              </w:rPr>
            </w:pPr>
            <w:ins w:id="1840" w:author="Craig Parker" w:date="2024-08-14T17:12:00Z" w16du:dateUtc="2024-08-14T15:12:00Z">
              <w:r w:rsidRPr="00614D36">
                <w:rPr>
                  <w:rFonts w:ascii="Nunito" w:hAnsi="Nunito"/>
                  <w:color w:val="000000"/>
                  <w:sz w:val="22"/>
                  <w:szCs w:val="22"/>
                  <w:lang w:val="en-ZA" w:eastAsia="en-ZA"/>
                  <w:rPrChange w:id="1841" w:author="Craig Parker" w:date="2024-08-14T17:18:00Z" w16du:dateUtc="2024-08-14T15:18:00Z">
                    <w:rPr>
                      <w:rFonts w:ascii="Aptos Narrow" w:hAnsi="Aptos Narrow"/>
                      <w:color w:val="000000"/>
                      <w:sz w:val="22"/>
                      <w:szCs w:val="22"/>
                      <w:lang w:val="en-ZA" w:eastAsia="en-ZA"/>
                    </w:rPr>
                  </w:rPrChange>
                </w:rPr>
                <w:t>Data variables that enable the identification of an individual either directly through names, ID numbers, etc., or indirectly through combining other variables such as locations (GPS, street address), age, gender, and medical information.</w:t>
              </w:r>
            </w:ins>
          </w:p>
        </w:tc>
      </w:tr>
      <w:tr w:rsidR="00523FB0" w:rsidRPr="00614D36" w14:paraId="25390299" w14:textId="77777777" w:rsidTr="0027516D">
        <w:tblPrEx>
          <w:tblPrExChange w:id="1842" w:author="Craig Parker" w:date="2024-08-14T17:53:00Z" w16du:dateUtc="2024-08-14T15:53:00Z">
            <w:tblPrEx>
              <w:tblLayout w:type="fixed"/>
            </w:tblPrEx>
          </w:tblPrExChange>
        </w:tblPrEx>
        <w:trPr>
          <w:trHeight w:val="290"/>
          <w:ins w:id="1843" w:author="Craig Parker" w:date="2024-08-14T17:12:00Z"/>
          <w:trPrChange w:id="1844"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pct"/>
            <w:shd w:val="clear" w:color="auto" w:fill="FFFFFF" w:themeFill="background1"/>
            <w:noWrap/>
            <w:hideMark/>
            <w:tcPrChange w:id="1845" w:author="Craig Parker" w:date="2024-08-14T17:53:00Z" w16du:dateUtc="2024-08-14T15:53:00Z">
              <w:tcPr>
                <w:tcW w:w="1287" w:type="pct"/>
                <w:noWrap/>
                <w:hideMark/>
              </w:tcPr>
            </w:tcPrChange>
          </w:tcPr>
          <w:p w14:paraId="036954E8" w14:textId="77777777" w:rsidR="00523FB0" w:rsidRPr="00614D36" w:rsidRDefault="00523FB0" w:rsidP="00523FB0">
            <w:pPr>
              <w:overflowPunct/>
              <w:autoSpaceDE/>
              <w:autoSpaceDN/>
              <w:adjustRightInd/>
              <w:rPr>
                <w:ins w:id="1846" w:author="Craig Parker" w:date="2024-08-14T17:12:00Z" w16du:dateUtc="2024-08-14T15:12:00Z"/>
                <w:rFonts w:ascii="Nunito" w:hAnsi="Nunito"/>
                <w:color w:val="000000"/>
                <w:sz w:val="22"/>
                <w:szCs w:val="22"/>
                <w:lang w:val="en-ZA" w:eastAsia="en-ZA"/>
                <w:rPrChange w:id="1847" w:author="Craig Parker" w:date="2024-08-14T17:18:00Z" w16du:dateUtc="2024-08-14T15:18:00Z">
                  <w:rPr>
                    <w:ins w:id="1848" w:author="Craig Parker" w:date="2024-08-14T17:12:00Z" w16du:dateUtc="2024-08-14T15:12:00Z"/>
                    <w:rFonts w:ascii="Aptos Narrow" w:hAnsi="Aptos Narrow"/>
                    <w:color w:val="000000"/>
                    <w:sz w:val="22"/>
                    <w:szCs w:val="22"/>
                    <w:lang w:val="en-ZA" w:eastAsia="en-ZA"/>
                  </w:rPr>
                </w:rPrChange>
              </w:rPr>
            </w:pPr>
            <w:ins w:id="1849" w:author="Craig Parker" w:date="2024-08-14T17:12:00Z" w16du:dateUtc="2024-08-14T15:12:00Z">
              <w:r w:rsidRPr="00614D36">
                <w:rPr>
                  <w:rFonts w:ascii="Nunito" w:hAnsi="Nunito"/>
                  <w:color w:val="000000"/>
                  <w:sz w:val="22"/>
                  <w:szCs w:val="22"/>
                  <w:lang w:val="en-ZA" w:eastAsia="en-ZA"/>
                  <w:rPrChange w:id="1850" w:author="Craig Parker" w:date="2024-08-14T17:18:00Z" w16du:dateUtc="2024-08-14T15:18:00Z">
                    <w:rPr>
                      <w:rFonts w:ascii="Aptos Narrow" w:hAnsi="Aptos Narrow"/>
                      <w:color w:val="000000"/>
                      <w:sz w:val="22"/>
                      <w:szCs w:val="22"/>
                      <w:lang w:val="en-ZA" w:eastAsia="en-ZA"/>
                    </w:rPr>
                  </w:rPrChange>
                </w:rPr>
                <w:t>Principal Investigator (PI)</w:t>
              </w:r>
            </w:ins>
          </w:p>
        </w:tc>
        <w:tc>
          <w:tcPr>
            <w:tcW w:w="0" w:type="pct"/>
            <w:shd w:val="clear" w:color="auto" w:fill="FFFFFF" w:themeFill="background1"/>
            <w:hideMark/>
            <w:tcPrChange w:id="1851" w:author="Craig Parker" w:date="2024-08-14T17:53:00Z" w16du:dateUtc="2024-08-14T15:53:00Z">
              <w:tcPr>
                <w:tcW w:w="3713" w:type="pct"/>
                <w:gridSpan w:val="2"/>
                <w:hideMark/>
              </w:tcPr>
            </w:tcPrChange>
          </w:tcPr>
          <w:p w14:paraId="7AEB0558"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852" w:author="Craig Parker" w:date="2024-08-14T17:12:00Z" w16du:dateUtc="2024-08-14T15:12:00Z"/>
                <w:rFonts w:ascii="Nunito" w:hAnsi="Nunito"/>
                <w:color w:val="000000"/>
                <w:sz w:val="22"/>
                <w:szCs w:val="22"/>
                <w:lang w:val="en-ZA" w:eastAsia="en-ZA"/>
                <w:rPrChange w:id="1853" w:author="Craig Parker" w:date="2024-08-14T17:18:00Z" w16du:dateUtc="2024-08-14T15:18:00Z">
                  <w:rPr>
                    <w:ins w:id="1854" w:author="Craig Parker" w:date="2024-08-14T17:12:00Z" w16du:dateUtc="2024-08-14T15:12:00Z"/>
                    <w:rFonts w:ascii="Aptos Narrow" w:hAnsi="Aptos Narrow"/>
                    <w:color w:val="000000"/>
                    <w:sz w:val="22"/>
                    <w:szCs w:val="22"/>
                    <w:lang w:val="en-ZA" w:eastAsia="en-ZA"/>
                  </w:rPr>
                </w:rPrChange>
              </w:rPr>
            </w:pPr>
            <w:ins w:id="1855" w:author="Craig Parker" w:date="2024-08-14T17:12:00Z" w16du:dateUtc="2024-08-14T15:12:00Z">
              <w:r w:rsidRPr="00614D36">
                <w:rPr>
                  <w:rFonts w:ascii="Nunito" w:hAnsi="Nunito"/>
                  <w:color w:val="000000"/>
                  <w:sz w:val="22"/>
                  <w:szCs w:val="22"/>
                  <w:lang w:val="en-ZA" w:eastAsia="en-ZA"/>
                  <w:rPrChange w:id="1856" w:author="Craig Parker" w:date="2024-08-14T17:18:00Z" w16du:dateUtc="2024-08-14T15:18:00Z">
                    <w:rPr>
                      <w:rFonts w:ascii="Aptos Narrow" w:hAnsi="Aptos Narrow"/>
                      <w:color w:val="000000"/>
                      <w:sz w:val="22"/>
                      <w:szCs w:val="22"/>
                      <w:lang w:val="en-ZA" w:eastAsia="en-ZA"/>
                    </w:rPr>
                  </w:rPrChange>
                </w:rPr>
                <w:t>The lead researcher responsible for the conduct of a research project.</w:t>
              </w:r>
            </w:ins>
          </w:p>
        </w:tc>
      </w:tr>
      <w:tr w:rsidR="00523FB0" w:rsidRPr="00614D36" w14:paraId="3BAF6918" w14:textId="77777777" w:rsidTr="0027516D">
        <w:trPr>
          <w:cnfStyle w:val="000000100000" w:firstRow="0" w:lastRow="0" w:firstColumn="0" w:lastColumn="0" w:oddVBand="0" w:evenVBand="0" w:oddHBand="1" w:evenHBand="0" w:firstRowFirstColumn="0" w:firstRowLastColumn="0" w:lastRowFirstColumn="0" w:lastRowLastColumn="0"/>
          <w:trHeight w:val="870"/>
          <w:ins w:id="1857" w:author="Craig Parker" w:date="2024-08-14T17:12:00Z"/>
          <w:trPrChange w:id="1858" w:author="Craig Parker" w:date="2024-08-14T17:53:00Z" w16du:dateUtc="2024-08-14T15:53:00Z">
            <w:trPr>
              <w:trHeight w:val="87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859" w:author="Craig Parker" w:date="2024-08-14T17:53:00Z" w16du:dateUtc="2024-08-14T15:53:00Z">
              <w:tcPr>
                <w:tcW w:w="1439" w:type="pct"/>
                <w:gridSpan w:val="2"/>
                <w:noWrap/>
                <w:hideMark/>
              </w:tcPr>
            </w:tcPrChange>
          </w:tcPr>
          <w:p w14:paraId="1725645A"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860" w:author="Craig Parker" w:date="2024-08-14T17:12:00Z" w16du:dateUtc="2024-08-14T15:12:00Z"/>
                <w:rFonts w:ascii="Nunito" w:hAnsi="Nunito"/>
                <w:color w:val="000000"/>
                <w:sz w:val="22"/>
                <w:szCs w:val="22"/>
                <w:lang w:val="en-ZA" w:eastAsia="en-ZA"/>
                <w:rPrChange w:id="1861" w:author="Craig Parker" w:date="2024-08-14T17:18:00Z" w16du:dateUtc="2024-08-14T15:18:00Z">
                  <w:rPr>
                    <w:ins w:id="1862" w:author="Craig Parker" w:date="2024-08-14T17:12:00Z" w16du:dateUtc="2024-08-14T15:12:00Z"/>
                    <w:rFonts w:ascii="Aptos Narrow" w:hAnsi="Aptos Narrow"/>
                    <w:color w:val="000000"/>
                    <w:sz w:val="22"/>
                    <w:szCs w:val="22"/>
                    <w:lang w:val="en-ZA" w:eastAsia="en-ZA"/>
                  </w:rPr>
                </w:rPrChange>
              </w:rPr>
            </w:pPr>
            <w:ins w:id="1863" w:author="Craig Parker" w:date="2024-08-14T17:12:00Z" w16du:dateUtc="2024-08-14T15:12:00Z">
              <w:r w:rsidRPr="00614D36">
                <w:rPr>
                  <w:rFonts w:ascii="Nunito" w:hAnsi="Nunito"/>
                  <w:color w:val="000000"/>
                  <w:sz w:val="22"/>
                  <w:szCs w:val="22"/>
                  <w:lang w:val="en-ZA" w:eastAsia="en-ZA"/>
                  <w:rPrChange w:id="1864" w:author="Craig Parker" w:date="2024-08-14T17:18:00Z" w16du:dateUtc="2024-08-14T15:18:00Z">
                    <w:rPr>
                      <w:rFonts w:ascii="Aptos Narrow" w:hAnsi="Aptos Narrow"/>
                      <w:color w:val="000000"/>
                      <w:sz w:val="22"/>
                      <w:szCs w:val="22"/>
                      <w:lang w:val="en-ZA" w:eastAsia="en-ZA"/>
                    </w:rPr>
                  </w:rPrChange>
                </w:rPr>
                <w:t>Processing</w:t>
              </w:r>
            </w:ins>
          </w:p>
        </w:tc>
        <w:tc>
          <w:tcPr>
            <w:tcW w:w="3713" w:type="pct"/>
            <w:shd w:val="clear" w:color="auto" w:fill="FFFFFF" w:themeFill="background1"/>
            <w:hideMark/>
            <w:tcPrChange w:id="1865" w:author="Craig Parker" w:date="2024-08-14T17:53:00Z" w16du:dateUtc="2024-08-14T15:53:00Z">
              <w:tcPr>
                <w:tcW w:w="3561" w:type="pct"/>
                <w:hideMark/>
              </w:tcPr>
            </w:tcPrChange>
          </w:tcPr>
          <w:p w14:paraId="10879016"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866" w:author="Craig Parker" w:date="2024-08-14T17:12:00Z" w16du:dateUtc="2024-08-14T15:12:00Z"/>
                <w:rFonts w:ascii="Nunito" w:hAnsi="Nunito"/>
                <w:color w:val="000000"/>
                <w:sz w:val="22"/>
                <w:szCs w:val="22"/>
                <w:lang w:val="en-ZA" w:eastAsia="en-ZA"/>
                <w:rPrChange w:id="1867" w:author="Craig Parker" w:date="2024-08-14T17:18:00Z" w16du:dateUtc="2024-08-14T15:18:00Z">
                  <w:rPr>
                    <w:ins w:id="1868" w:author="Craig Parker" w:date="2024-08-14T17:12:00Z" w16du:dateUtc="2024-08-14T15:12:00Z"/>
                    <w:rFonts w:ascii="Aptos Narrow" w:hAnsi="Aptos Narrow"/>
                    <w:color w:val="000000"/>
                    <w:sz w:val="22"/>
                    <w:szCs w:val="22"/>
                    <w:lang w:val="en-ZA" w:eastAsia="en-ZA"/>
                  </w:rPr>
                </w:rPrChange>
              </w:rPr>
            </w:pPr>
            <w:ins w:id="1869" w:author="Craig Parker" w:date="2024-08-14T17:12:00Z" w16du:dateUtc="2024-08-14T15:12:00Z">
              <w:r w:rsidRPr="00614D36">
                <w:rPr>
                  <w:rFonts w:ascii="Nunito" w:hAnsi="Nunito"/>
                  <w:color w:val="000000"/>
                  <w:sz w:val="22"/>
                  <w:szCs w:val="22"/>
                  <w:lang w:val="en-ZA" w:eastAsia="en-ZA"/>
                  <w:rPrChange w:id="1870" w:author="Craig Parker" w:date="2024-08-14T17:18:00Z" w16du:dateUtc="2024-08-14T15:18:00Z">
                    <w:rPr>
                      <w:rFonts w:ascii="Aptos Narrow" w:hAnsi="Aptos Narrow"/>
                      <w:color w:val="000000"/>
                      <w:sz w:val="22"/>
                      <w:szCs w:val="22"/>
                      <w:lang w:val="en-ZA" w:eastAsia="en-ZA"/>
                    </w:rPr>
                  </w:rPrChange>
                </w:rPr>
                <w:t xml:space="preserve">Any operation or set of operations which is performed upon Personal Data </w:t>
              </w:r>
              <w:proofErr w:type="gramStart"/>
              <w:r w:rsidRPr="00614D36">
                <w:rPr>
                  <w:rFonts w:ascii="Nunito" w:hAnsi="Nunito"/>
                  <w:color w:val="000000"/>
                  <w:sz w:val="22"/>
                  <w:szCs w:val="22"/>
                  <w:lang w:val="en-ZA" w:eastAsia="en-ZA"/>
                  <w:rPrChange w:id="1871" w:author="Craig Parker" w:date="2024-08-14T17:18:00Z" w16du:dateUtc="2024-08-14T15:18:00Z">
                    <w:rPr>
                      <w:rFonts w:ascii="Aptos Narrow" w:hAnsi="Aptos Narrow"/>
                      <w:color w:val="000000"/>
                      <w:sz w:val="22"/>
                      <w:szCs w:val="22"/>
                      <w:lang w:val="en-ZA" w:eastAsia="en-ZA"/>
                    </w:rPr>
                  </w:rPrChange>
                </w:rPr>
                <w:t>whether or not</w:t>
              </w:r>
              <w:proofErr w:type="gramEnd"/>
              <w:r w:rsidRPr="00614D36">
                <w:rPr>
                  <w:rFonts w:ascii="Nunito" w:hAnsi="Nunito"/>
                  <w:color w:val="000000"/>
                  <w:sz w:val="22"/>
                  <w:szCs w:val="22"/>
                  <w:lang w:val="en-ZA" w:eastAsia="en-ZA"/>
                  <w:rPrChange w:id="1872" w:author="Craig Parker" w:date="2024-08-14T17:18:00Z" w16du:dateUtc="2024-08-14T15:18:00Z">
                    <w:rPr>
                      <w:rFonts w:ascii="Aptos Narrow" w:hAnsi="Aptos Narrow"/>
                      <w:color w:val="000000"/>
                      <w:sz w:val="22"/>
                      <w:szCs w:val="22"/>
                      <w:lang w:val="en-ZA" w:eastAsia="en-ZA"/>
                    </w:rPr>
                  </w:rPrChange>
                </w:rPr>
                <w:t xml:space="preserve"> by automatic means such as collection, recording, organization, storage, adaptation or alteration, retrieval, consultation, use, disclosure by transmission, dissemination or otherwise making available, alignment or combination, blocking, erasure or destruction.</w:t>
              </w:r>
            </w:ins>
          </w:p>
        </w:tc>
      </w:tr>
      <w:tr w:rsidR="00523FB0" w:rsidRPr="00614D36" w14:paraId="7E8AAE49" w14:textId="77777777" w:rsidTr="0027516D">
        <w:tblPrEx>
          <w:tblPrExChange w:id="1873" w:author="Craig Parker" w:date="2024-08-14T17:53:00Z" w16du:dateUtc="2024-08-14T15:53:00Z">
            <w:tblPrEx>
              <w:tblLayout w:type="fixed"/>
            </w:tblPrEx>
          </w:tblPrExChange>
        </w:tblPrEx>
        <w:trPr>
          <w:trHeight w:val="290"/>
          <w:ins w:id="1874" w:author="Craig Parker" w:date="2024-08-14T17:12:00Z"/>
          <w:trPrChange w:id="1875"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pct"/>
            <w:shd w:val="clear" w:color="auto" w:fill="FFFFFF" w:themeFill="background1"/>
            <w:noWrap/>
            <w:hideMark/>
            <w:tcPrChange w:id="1876" w:author="Craig Parker" w:date="2024-08-14T17:53:00Z" w16du:dateUtc="2024-08-14T15:53:00Z">
              <w:tcPr>
                <w:tcW w:w="1287" w:type="pct"/>
                <w:noWrap/>
                <w:hideMark/>
              </w:tcPr>
            </w:tcPrChange>
          </w:tcPr>
          <w:p w14:paraId="535F9409" w14:textId="77777777" w:rsidR="00523FB0" w:rsidRPr="00614D36" w:rsidRDefault="00523FB0" w:rsidP="00523FB0">
            <w:pPr>
              <w:overflowPunct/>
              <w:autoSpaceDE/>
              <w:autoSpaceDN/>
              <w:adjustRightInd/>
              <w:rPr>
                <w:ins w:id="1877" w:author="Craig Parker" w:date="2024-08-14T17:12:00Z" w16du:dateUtc="2024-08-14T15:12:00Z"/>
                <w:rFonts w:ascii="Nunito" w:hAnsi="Nunito"/>
                <w:color w:val="000000"/>
                <w:sz w:val="22"/>
                <w:szCs w:val="22"/>
                <w:lang w:val="en-ZA" w:eastAsia="en-ZA"/>
                <w:rPrChange w:id="1878" w:author="Craig Parker" w:date="2024-08-14T17:18:00Z" w16du:dateUtc="2024-08-14T15:18:00Z">
                  <w:rPr>
                    <w:ins w:id="1879" w:author="Craig Parker" w:date="2024-08-14T17:12:00Z" w16du:dateUtc="2024-08-14T15:12:00Z"/>
                    <w:rFonts w:ascii="Aptos Narrow" w:hAnsi="Aptos Narrow"/>
                    <w:color w:val="000000"/>
                    <w:sz w:val="22"/>
                    <w:szCs w:val="22"/>
                    <w:lang w:val="en-ZA" w:eastAsia="en-ZA"/>
                  </w:rPr>
                </w:rPrChange>
              </w:rPr>
            </w:pPr>
            <w:ins w:id="1880" w:author="Craig Parker" w:date="2024-08-14T17:12:00Z" w16du:dateUtc="2024-08-14T15:12:00Z">
              <w:r w:rsidRPr="00614D36">
                <w:rPr>
                  <w:rFonts w:ascii="Nunito" w:hAnsi="Nunito"/>
                  <w:color w:val="000000"/>
                  <w:sz w:val="22"/>
                  <w:szCs w:val="22"/>
                  <w:lang w:val="en-ZA" w:eastAsia="en-ZA"/>
                  <w:rPrChange w:id="1881" w:author="Craig Parker" w:date="2024-08-14T17:18:00Z" w16du:dateUtc="2024-08-14T15:18:00Z">
                    <w:rPr>
                      <w:rFonts w:ascii="Aptos Narrow" w:hAnsi="Aptos Narrow"/>
                      <w:color w:val="000000"/>
                      <w:sz w:val="22"/>
                      <w:szCs w:val="22"/>
                      <w:lang w:val="en-ZA" w:eastAsia="en-ZA"/>
                    </w:rPr>
                  </w:rPrChange>
                </w:rPr>
                <w:t>Quality of Service (QoS)</w:t>
              </w:r>
            </w:ins>
          </w:p>
        </w:tc>
        <w:tc>
          <w:tcPr>
            <w:tcW w:w="0" w:type="pct"/>
            <w:shd w:val="clear" w:color="auto" w:fill="FFFFFF" w:themeFill="background1"/>
            <w:hideMark/>
            <w:tcPrChange w:id="1882" w:author="Craig Parker" w:date="2024-08-14T17:53:00Z" w16du:dateUtc="2024-08-14T15:53:00Z">
              <w:tcPr>
                <w:tcW w:w="3713" w:type="pct"/>
                <w:gridSpan w:val="2"/>
                <w:hideMark/>
              </w:tcPr>
            </w:tcPrChange>
          </w:tcPr>
          <w:p w14:paraId="14BF00B4"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883" w:author="Craig Parker" w:date="2024-08-14T17:12:00Z" w16du:dateUtc="2024-08-14T15:12:00Z"/>
                <w:rFonts w:ascii="Nunito" w:hAnsi="Nunito"/>
                <w:color w:val="000000"/>
                <w:sz w:val="22"/>
                <w:szCs w:val="22"/>
                <w:lang w:val="en-ZA" w:eastAsia="en-ZA"/>
                <w:rPrChange w:id="1884" w:author="Craig Parker" w:date="2024-08-14T17:18:00Z" w16du:dateUtc="2024-08-14T15:18:00Z">
                  <w:rPr>
                    <w:ins w:id="1885" w:author="Craig Parker" w:date="2024-08-14T17:12:00Z" w16du:dateUtc="2024-08-14T15:12:00Z"/>
                    <w:rFonts w:ascii="Aptos Narrow" w:hAnsi="Aptos Narrow"/>
                    <w:color w:val="000000"/>
                    <w:sz w:val="22"/>
                    <w:szCs w:val="22"/>
                    <w:lang w:val="en-ZA" w:eastAsia="en-ZA"/>
                  </w:rPr>
                </w:rPrChange>
              </w:rPr>
            </w:pPr>
            <w:ins w:id="1886" w:author="Craig Parker" w:date="2024-08-14T17:12:00Z" w16du:dateUtc="2024-08-14T15:12:00Z">
              <w:r w:rsidRPr="00614D36">
                <w:rPr>
                  <w:rFonts w:ascii="Nunito" w:hAnsi="Nunito"/>
                  <w:color w:val="000000"/>
                  <w:sz w:val="22"/>
                  <w:szCs w:val="22"/>
                  <w:lang w:val="en-ZA" w:eastAsia="en-ZA"/>
                  <w:rPrChange w:id="1887" w:author="Craig Parker" w:date="2024-08-14T17:18:00Z" w16du:dateUtc="2024-08-14T15:18:00Z">
                    <w:rPr>
                      <w:rFonts w:ascii="Aptos Narrow" w:hAnsi="Aptos Narrow"/>
                      <w:color w:val="000000"/>
                      <w:sz w:val="22"/>
                      <w:szCs w:val="22"/>
                      <w:lang w:val="en-ZA" w:eastAsia="en-ZA"/>
                    </w:rPr>
                  </w:rPrChange>
                </w:rPr>
                <w:t>A measure of the overall performance of a service such as a survey or data collection process.</w:t>
              </w:r>
            </w:ins>
          </w:p>
        </w:tc>
      </w:tr>
      <w:tr w:rsidR="00523FB0" w:rsidRPr="00614D36" w14:paraId="4796DFA9" w14:textId="77777777" w:rsidTr="0027516D">
        <w:trPr>
          <w:cnfStyle w:val="000000100000" w:firstRow="0" w:lastRow="0" w:firstColumn="0" w:lastColumn="0" w:oddVBand="0" w:evenVBand="0" w:oddHBand="1" w:evenHBand="0" w:firstRowFirstColumn="0" w:firstRowLastColumn="0" w:lastRowFirstColumn="0" w:lastRowLastColumn="0"/>
          <w:trHeight w:val="290"/>
          <w:ins w:id="1888" w:author="Craig Parker" w:date="2024-08-14T17:12:00Z"/>
          <w:trPrChange w:id="1889"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890" w:author="Craig Parker" w:date="2024-08-14T17:53:00Z" w16du:dateUtc="2024-08-14T15:53:00Z">
              <w:tcPr>
                <w:tcW w:w="1439" w:type="pct"/>
                <w:gridSpan w:val="2"/>
                <w:noWrap/>
                <w:hideMark/>
              </w:tcPr>
            </w:tcPrChange>
          </w:tcPr>
          <w:p w14:paraId="294D2FDD"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891" w:author="Craig Parker" w:date="2024-08-14T17:12:00Z" w16du:dateUtc="2024-08-14T15:12:00Z"/>
                <w:rFonts w:ascii="Nunito" w:hAnsi="Nunito"/>
                <w:color w:val="000000"/>
                <w:sz w:val="22"/>
                <w:szCs w:val="22"/>
                <w:lang w:val="en-ZA" w:eastAsia="en-ZA"/>
                <w:rPrChange w:id="1892" w:author="Craig Parker" w:date="2024-08-14T17:18:00Z" w16du:dateUtc="2024-08-14T15:18:00Z">
                  <w:rPr>
                    <w:ins w:id="1893" w:author="Craig Parker" w:date="2024-08-14T17:12:00Z" w16du:dateUtc="2024-08-14T15:12:00Z"/>
                    <w:rFonts w:ascii="Aptos Narrow" w:hAnsi="Aptos Narrow"/>
                    <w:color w:val="000000"/>
                    <w:sz w:val="22"/>
                    <w:szCs w:val="22"/>
                    <w:lang w:val="en-ZA" w:eastAsia="en-ZA"/>
                  </w:rPr>
                </w:rPrChange>
              </w:rPr>
            </w:pPr>
            <w:ins w:id="1894" w:author="Craig Parker" w:date="2024-08-14T17:12:00Z" w16du:dateUtc="2024-08-14T15:12:00Z">
              <w:r w:rsidRPr="00614D36">
                <w:rPr>
                  <w:rFonts w:ascii="Nunito" w:hAnsi="Nunito"/>
                  <w:color w:val="000000"/>
                  <w:sz w:val="22"/>
                  <w:szCs w:val="22"/>
                  <w:lang w:val="en-ZA" w:eastAsia="en-ZA"/>
                  <w:rPrChange w:id="1895" w:author="Craig Parker" w:date="2024-08-14T17:18:00Z" w16du:dateUtc="2024-08-14T15:18:00Z">
                    <w:rPr>
                      <w:rFonts w:ascii="Aptos Narrow" w:hAnsi="Aptos Narrow"/>
                      <w:color w:val="000000"/>
                      <w:sz w:val="22"/>
                      <w:szCs w:val="22"/>
                      <w:lang w:val="en-ZA" w:eastAsia="en-ZA"/>
                    </w:rPr>
                  </w:rPrChange>
                </w:rPr>
                <w:t>RP1 De-identified Data</w:t>
              </w:r>
            </w:ins>
          </w:p>
        </w:tc>
        <w:tc>
          <w:tcPr>
            <w:tcW w:w="3713" w:type="pct"/>
            <w:shd w:val="clear" w:color="auto" w:fill="FFFFFF" w:themeFill="background1"/>
            <w:hideMark/>
            <w:tcPrChange w:id="1896" w:author="Craig Parker" w:date="2024-08-14T17:53:00Z" w16du:dateUtc="2024-08-14T15:53:00Z">
              <w:tcPr>
                <w:tcW w:w="3561" w:type="pct"/>
                <w:hideMark/>
              </w:tcPr>
            </w:tcPrChange>
          </w:tcPr>
          <w:p w14:paraId="1132092E"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897" w:author="Craig Parker" w:date="2024-08-14T17:12:00Z" w16du:dateUtc="2024-08-14T15:12:00Z"/>
                <w:rFonts w:ascii="Nunito" w:hAnsi="Nunito"/>
                <w:color w:val="000000"/>
                <w:sz w:val="22"/>
                <w:szCs w:val="22"/>
                <w:lang w:val="en-ZA" w:eastAsia="en-ZA"/>
                <w:rPrChange w:id="1898" w:author="Craig Parker" w:date="2024-08-14T17:18:00Z" w16du:dateUtc="2024-08-14T15:18:00Z">
                  <w:rPr>
                    <w:ins w:id="1899" w:author="Craig Parker" w:date="2024-08-14T17:12:00Z" w16du:dateUtc="2024-08-14T15:12:00Z"/>
                    <w:rFonts w:ascii="Aptos Narrow" w:hAnsi="Aptos Narrow"/>
                    <w:color w:val="000000"/>
                    <w:sz w:val="22"/>
                    <w:szCs w:val="22"/>
                    <w:lang w:val="en-ZA" w:eastAsia="en-ZA"/>
                  </w:rPr>
                </w:rPrChange>
              </w:rPr>
            </w:pPr>
            <w:ins w:id="1900" w:author="Craig Parker" w:date="2024-08-14T17:12:00Z" w16du:dateUtc="2024-08-14T15:12:00Z">
              <w:r w:rsidRPr="00614D36">
                <w:rPr>
                  <w:rFonts w:ascii="Nunito" w:hAnsi="Nunito"/>
                  <w:color w:val="000000"/>
                  <w:sz w:val="22"/>
                  <w:szCs w:val="22"/>
                  <w:lang w:val="en-ZA" w:eastAsia="en-ZA"/>
                  <w:rPrChange w:id="1901" w:author="Craig Parker" w:date="2024-08-14T17:18:00Z" w16du:dateUtc="2024-08-14T15:18:00Z">
                    <w:rPr>
                      <w:rFonts w:ascii="Aptos Narrow" w:hAnsi="Aptos Narrow"/>
                      <w:color w:val="000000"/>
                      <w:sz w:val="22"/>
                      <w:szCs w:val="22"/>
                      <w:lang w:val="en-ZA" w:eastAsia="en-ZA"/>
                    </w:rPr>
                  </w:rPrChange>
                </w:rPr>
                <w:t>Data with the following information deleted</w:t>
              </w:r>
            </w:ins>
          </w:p>
        </w:tc>
      </w:tr>
      <w:tr w:rsidR="00523FB0" w:rsidRPr="00614D36" w14:paraId="1453643C" w14:textId="77777777" w:rsidTr="0027516D">
        <w:tblPrEx>
          <w:tblPrExChange w:id="1902" w:author="Craig Parker" w:date="2024-08-14T17:53:00Z" w16du:dateUtc="2024-08-14T15:53:00Z">
            <w:tblPrEx>
              <w:tblLayout w:type="fixed"/>
            </w:tblPrEx>
          </w:tblPrExChange>
        </w:tblPrEx>
        <w:trPr>
          <w:trHeight w:val="580"/>
          <w:ins w:id="1903" w:author="Craig Parker" w:date="2024-08-14T17:12:00Z"/>
          <w:trPrChange w:id="1904"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0" w:type="pct"/>
            <w:shd w:val="clear" w:color="auto" w:fill="FFFFFF" w:themeFill="background1"/>
            <w:noWrap/>
            <w:hideMark/>
            <w:tcPrChange w:id="1905" w:author="Craig Parker" w:date="2024-08-14T17:53:00Z" w16du:dateUtc="2024-08-14T15:53:00Z">
              <w:tcPr>
                <w:tcW w:w="1287" w:type="pct"/>
                <w:noWrap/>
                <w:hideMark/>
              </w:tcPr>
            </w:tcPrChange>
          </w:tcPr>
          <w:p w14:paraId="020F27D8" w14:textId="77777777" w:rsidR="00523FB0" w:rsidRPr="00614D36" w:rsidRDefault="00523FB0" w:rsidP="00523FB0">
            <w:pPr>
              <w:overflowPunct/>
              <w:autoSpaceDE/>
              <w:autoSpaceDN/>
              <w:adjustRightInd/>
              <w:rPr>
                <w:ins w:id="1906" w:author="Craig Parker" w:date="2024-08-14T17:12:00Z" w16du:dateUtc="2024-08-14T15:12:00Z"/>
                <w:rFonts w:ascii="Nunito" w:hAnsi="Nunito"/>
                <w:color w:val="000000"/>
                <w:sz w:val="22"/>
                <w:szCs w:val="22"/>
                <w:lang w:val="en-ZA" w:eastAsia="en-ZA"/>
                <w:rPrChange w:id="1907" w:author="Craig Parker" w:date="2024-08-14T17:18:00Z" w16du:dateUtc="2024-08-14T15:18:00Z">
                  <w:rPr>
                    <w:ins w:id="1908" w:author="Craig Parker" w:date="2024-08-14T17:12:00Z" w16du:dateUtc="2024-08-14T15:12:00Z"/>
                    <w:rFonts w:ascii="Aptos Narrow" w:hAnsi="Aptos Narrow"/>
                    <w:color w:val="000000"/>
                    <w:sz w:val="22"/>
                    <w:szCs w:val="22"/>
                    <w:lang w:val="en-ZA" w:eastAsia="en-ZA"/>
                  </w:rPr>
                </w:rPrChange>
              </w:rPr>
            </w:pPr>
            <w:ins w:id="1909" w:author="Craig Parker" w:date="2024-08-14T17:12:00Z" w16du:dateUtc="2024-08-14T15:12:00Z">
              <w:r w:rsidRPr="00614D36">
                <w:rPr>
                  <w:rFonts w:ascii="Nunito" w:hAnsi="Nunito"/>
                  <w:color w:val="000000"/>
                  <w:sz w:val="22"/>
                  <w:szCs w:val="22"/>
                  <w:lang w:val="en-ZA" w:eastAsia="en-ZA"/>
                  <w:rPrChange w:id="1910" w:author="Craig Parker" w:date="2024-08-14T17:18:00Z" w16du:dateUtc="2024-08-14T15:18:00Z">
                    <w:rPr>
                      <w:rFonts w:ascii="Aptos Narrow" w:hAnsi="Aptos Narrow"/>
                      <w:color w:val="000000"/>
                      <w:sz w:val="22"/>
                      <w:szCs w:val="22"/>
                      <w:lang w:val="en-ZA" w:eastAsia="en-ZA"/>
                    </w:rPr>
                  </w:rPrChange>
                </w:rPr>
                <w:t>Re-analysis</w:t>
              </w:r>
            </w:ins>
          </w:p>
        </w:tc>
        <w:tc>
          <w:tcPr>
            <w:tcW w:w="0" w:type="pct"/>
            <w:shd w:val="clear" w:color="auto" w:fill="FFFFFF" w:themeFill="background1"/>
            <w:hideMark/>
            <w:tcPrChange w:id="1911" w:author="Craig Parker" w:date="2024-08-14T17:53:00Z" w16du:dateUtc="2024-08-14T15:53:00Z">
              <w:tcPr>
                <w:tcW w:w="3713" w:type="pct"/>
                <w:gridSpan w:val="2"/>
                <w:hideMark/>
              </w:tcPr>
            </w:tcPrChange>
          </w:tcPr>
          <w:p w14:paraId="1A784DF5"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912" w:author="Craig Parker" w:date="2024-08-14T17:12:00Z" w16du:dateUtc="2024-08-14T15:12:00Z"/>
                <w:rFonts w:ascii="Nunito" w:hAnsi="Nunito"/>
                <w:color w:val="000000"/>
                <w:sz w:val="22"/>
                <w:szCs w:val="22"/>
                <w:lang w:val="en-ZA" w:eastAsia="en-ZA"/>
                <w:rPrChange w:id="1913" w:author="Craig Parker" w:date="2024-08-14T17:18:00Z" w16du:dateUtc="2024-08-14T15:18:00Z">
                  <w:rPr>
                    <w:ins w:id="1914" w:author="Craig Parker" w:date="2024-08-14T17:12:00Z" w16du:dateUtc="2024-08-14T15:12:00Z"/>
                    <w:rFonts w:ascii="Aptos Narrow" w:hAnsi="Aptos Narrow"/>
                    <w:color w:val="000000"/>
                    <w:sz w:val="22"/>
                    <w:szCs w:val="22"/>
                    <w:lang w:val="en-ZA" w:eastAsia="en-ZA"/>
                  </w:rPr>
                </w:rPrChange>
              </w:rPr>
            </w:pPr>
            <w:ins w:id="1915" w:author="Craig Parker" w:date="2024-08-14T17:12:00Z" w16du:dateUtc="2024-08-14T15:12:00Z">
              <w:r w:rsidRPr="00614D36">
                <w:rPr>
                  <w:rFonts w:ascii="Nunito" w:hAnsi="Nunito"/>
                  <w:color w:val="000000"/>
                  <w:sz w:val="22"/>
                  <w:szCs w:val="22"/>
                  <w:lang w:val="en-ZA" w:eastAsia="en-ZA"/>
                  <w:rPrChange w:id="1916" w:author="Craig Parker" w:date="2024-08-14T17:18:00Z" w16du:dateUtc="2024-08-14T15:18:00Z">
                    <w:rPr>
                      <w:rFonts w:ascii="Aptos Narrow" w:hAnsi="Aptos Narrow"/>
                      <w:color w:val="000000"/>
                      <w:sz w:val="22"/>
                      <w:szCs w:val="22"/>
                      <w:lang w:val="en-ZA" w:eastAsia="en-ZA"/>
                    </w:rPr>
                  </w:rPrChange>
                </w:rPr>
                <w:t>A dynamical model simulation of historical climate evolution continuously nudged by observations to provide an approximate historical representation of the climate system.</w:t>
              </w:r>
            </w:ins>
          </w:p>
        </w:tc>
      </w:tr>
      <w:tr w:rsidR="00523FB0" w:rsidRPr="00614D36" w14:paraId="03536378" w14:textId="77777777" w:rsidTr="0027516D">
        <w:trPr>
          <w:cnfStyle w:val="000000100000" w:firstRow="0" w:lastRow="0" w:firstColumn="0" w:lastColumn="0" w:oddVBand="0" w:evenVBand="0" w:oddHBand="1" w:evenHBand="0" w:firstRowFirstColumn="0" w:firstRowLastColumn="0" w:lastRowFirstColumn="0" w:lastRowLastColumn="0"/>
          <w:trHeight w:val="580"/>
          <w:ins w:id="1917" w:author="Craig Parker" w:date="2024-08-14T17:12:00Z"/>
          <w:trPrChange w:id="1918"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919" w:author="Craig Parker" w:date="2024-08-14T17:53:00Z" w16du:dateUtc="2024-08-14T15:53:00Z">
              <w:tcPr>
                <w:tcW w:w="1439" w:type="pct"/>
                <w:gridSpan w:val="2"/>
                <w:noWrap/>
                <w:hideMark/>
              </w:tcPr>
            </w:tcPrChange>
          </w:tcPr>
          <w:p w14:paraId="5E390D10"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920" w:author="Craig Parker" w:date="2024-08-14T17:12:00Z" w16du:dateUtc="2024-08-14T15:12:00Z"/>
                <w:rFonts w:ascii="Nunito" w:hAnsi="Nunito"/>
                <w:color w:val="000000"/>
                <w:sz w:val="22"/>
                <w:szCs w:val="22"/>
                <w:lang w:val="en-ZA" w:eastAsia="en-ZA"/>
                <w:rPrChange w:id="1921" w:author="Craig Parker" w:date="2024-08-14T17:18:00Z" w16du:dateUtc="2024-08-14T15:18:00Z">
                  <w:rPr>
                    <w:ins w:id="1922" w:author="Craig Parker" w:date="2024-08-14T17:12:00Z" w16du:dateUtc="2024-08-14T15:12:00Z"/>
                    <w:rFonts w:ascii="Aptos Narrow" w:hAnsi="Aptos Narrow"/>
                    <w:color w:val="000000"/>
                    <w:sz w:val="22"/>
                    <w:szCs w:val="22"/>
                    <w:lang w:val="en-ZA" w:eastAsia="en-ZA"/>
                  </w:rPr>
                </w:rPrChange>
              </w:rPr>
            </w:pPr>
            <w:ins w:id="1923" w:author="Craig Parker" w:date="2024-08-14T17:12:00Z" w16du:dateUtc="2024-08-14T15:12:00Z">
              <w:r w:rsidRPr="00614D36">
                <w:rPr>
                  <w:rFonts w:ascii="Nunito" w:hAnsi="Nunito"/>
                  <w:color w:val="000000"/>
                  <w:sz w:val="22"/>
                  <w:szCs w:val="22"/>
                  <w:lang w:val="en-ZA" w:eastAsia="en-ZA"/>
                  <w:rPrChange w:id="1924" w:author="Craig Parker" w:date="2024-08-14T17:18:00Z" w16du:dateUtc="2024-08-14T15:18:00Z">
                    <w:rPr>
                      <w:rFonts w:ascii="Aptos Narrow" w:hAnsi="Aptos Narrow"/>
                      <w:color w:val="000000"/>
                      <w:sz w:val="22"/>
                      <w:szCs w:val="22"/>
                      <w:lang w:val="en-ZA" w:eastAsia="en-ZA"/>
                    </w:rPr>
                  </w:rPrChange>
                </w:rPr>
                <w:t>Remote Sensing Data</w:t>
              </w:r>
            </w:ins>
          </w:p>
        </w:tc>
        <w:tc>
          <w:tcPr>
            <w:tcW w:w="3713" w:type="pct"/>
            <w:shd w:val="clear" w:color="auto" w:fill="FFFFFF" w:themeFill="background1"/>
            <w:hideMark/>
            <w:tcPrChange w:id="1925" w:author="Craig Parker" w:date="2024-08-14T17:53:00Z" w16du:dateUtc="2024-08-14T15:53:00Z">
              <w:tcPr>
                <w:tcW w:w="3561" w:type="pct"/>
                <w:hideMark/>
              </w:tcPr>
            </w:tcPrChange>
          </w:tcPr>
          <w:p w14:paraId="4DB712A7"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926" w:author="Craig Parker" w:date="2024-08-14T17:12:00Z" w16du:dateUtc="2024-08-14T15:12:00Z"/>
                <w:rFonts w:ascii="Nunito" w:hAnsi="Nunito"/>
                <w:color w:val="000000"/>
                <w:sz w:val="22"/>
                <w:szCs w:val="22"/>
                <w:lang w:val="en-ZA" w:eastAsia="en-ZA"/>
                <w:rPrChange w:id="1927" w:author="Craig Parker" w:date="2024-08-14T17:18:00Z" w16du:dateUtc="2024-08-14T15:18:00Z">
                  <w:rPr>
                    <w:ins w:id="1928" w:author="Craig Parker" w:date="2024-08-14T17:12:00Z" w16du:dateUtc="2024-08-14T15:12:00Z"/>
                    <w:rFonts w:ascii="Aptos Narrow" w:hAnsi="Aptos Narrow"/>
                    <w:color w:val="000000"/>
                    <w:sz w:val="22"/>
                    <w:szCs w:val="22"/>
                    <w:lang w:val="en-ZA" w:eastAsia="en-ZA"/>
                  </w:rPr>
                </w:rPrChange>
              </w:rPr>
            </w:pPr>
            <w:ins w:id="1929" w:author="Craig Parker" w:date="2024-08-14T17:12:00Z" w16du:dateUtc="2024-08-14T15:12:00Z">
              <w:r w:rsidRPr="00614D36">
                <w:rPr>
                  <w:rFonts w:ascii="Nunito" w:hAnsi="Nunito"/>
                  <w:color w:val="000000"/>
                  <w:sz w:val="22"/>
                  <w:szCs w:val="22"/>
                  <w:lang w:val="en-ZA" w:eastAsia="en-ZA"/>
                  <w:rPrChange w:id="1930" w:author="Craig Parker" w:date="2024-08-14T17:18:00Z" w16du:dateUtc="2024-08-14T15:18:00Z">
                    <w:rPr>
                      <w:rFonts w:ascii="Aptos Narrow" w:hAnsi="Aptos Narrow"/>
                      <w:color w:val="000000"/>
                      <w:sz w:val="22"/>
                      <w:szCs w:val="22"/>
                      <w:lang w:val="en-ZA" w:eastAsia="en-ZA"/>
                    </w:rPr>
                  </w:rPrChange>
                </w:rPr>
                <w:t>Data derived from satellite sensors, including optical imagery and indicators of physical measures like land surface temperature, soil moisture estimates, and vegetation condition.</w:t>
              </w:r>
            </w:ins>
          </w:p>
        </w:tc>
      </w:tr>
      <w:tr w:rsidR="00523FB0" w:rsidRPr="00614D36" w14:paraId="3D248415" w14:textId="77777777" w:rsidTr="0027516D">
        <w:tblPrEx>
          <w:tblPrExChange w:id="1931" w:author="Craig Parker" w:date="2024-08-14T17:53:00Z" w16du:dateUtc="2024-08-14T15:53:00Z">
            <w:tblPrEx>
              <w:tblLayout w:type="fixed"/>
            </w:tblPrEx>
          </w:tblPrExChange>
        </w:tblPrEx>
        <w:trPr>
          <w:trHeight w:val="290"/>
          <w:ins w:id="1932" w:author="Craig Parker" w:date="2024-08-14T17:12:00Z"/>
          <w:trPrChange w:id="1933"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pct"/>
            <w:shd w:val="clear" w:color="auto" w:fill="FFFFFF" w:themeFill="background1"/>
            <w:noWrap/>
            <w:hideMark/>
            <w:tcPrChange w:id="1934" w:author="Craig Parker" w:date="2024-08-14T17:53:00Z" w16du:dateUtc="2024-08-14T15:53:00Z">
              <w:tcPr>
                <w:tcW w:w="1287" w:type="pct"/>
                <w:noWrap/>
                <w:hideMark/>
              </w:tcPr>
            </w:tcPrChange>
          </w:tcPr>
          <w:p w14:paraId="311B9B0E" w14:textId="77777777" w:rsidR="00523FB0" w:rsidRPr="00614D36" w:rsidRDefault="00523FB0" w:rsidP="00523FB0">
            <w:pPr>
              <w:overflowPunct/>
              <w:autoSpaceDE/>
              <w:autoSpaceDN/>
              <w:adjustRightInd/>
              <w:rPr>
                <w:ins w:id="1935" w:author="Craig Parker" w:date="2024-08-14T17:12:00Z" w16du:dateUtc="2024-08-14T15:12:00Z"/>
                <w:rFonts w:ascii="Nunito" w:hAnsi="Nunito"/>
                <w:color w:val="000000"/>
                <w:sz w:val="22"/>
                <w:szCs w:val="22"/>
                <w:lang w:val="en-ZA" w:eastAsia="en-ZA"/>
                <w:rPrChange w:id="1936" w:author="Craig Parker" w:date="2024-08-14T17:18:00Z" w16du:dateUtc="2024-08-14T15:18:00Z">
                  <w:rPr>
                    <w:ins w:id="1937" w:author="Craig Parker" w:date="2024-08-14T17:12:00Z" w16du:dateUtc="2024-08-14T15:12:00Z"/>
                    <w:rFonts w:ascii="Aptos Narrow" w:hAnsi="Aptos Narrow"/>
                    <w:color w:val="000000"/>
                    <w:sz w:val="22"/>
                    <w:szCs w:val="22"/>
                    <w:lang w:val="en-ZA" w:eastAsia="en-ZA"/>
                  </w:rPr>
                </w:rPrChange>
              </w:rPr>
            </w:pPr>
            <w:ins w:id="1938" w:author="Craig Parker" w:date="2024-08-14T17:12:00Z" w16du:dateUtc="2024-08-14T15:12:00Z">
              <w:r w:rsidRPr="00614D36">
                <w:rPr>
                  <w:rFonts w:ascii="Nunito" w:hAnsi="Nunito"/>
                  <w:color w:val="000000"/>
                  <w:sz w:val="22"/>
                  <w:szCs w:val="22"/>
                  <w:lang w:val="en-ZA" w:eastAsia="en-ZA"/>
                  <w:rPrChange w:id="1939" w:author="Craig Parker" w:date="2024-08-14T17:18:00Z" w16du:dateUtc="2024-08-14T15:18:00Z">
                    <w:rPr>
                      <w:rFonts w:ascii="Aptos Narrow" w:hAnsi="Aptos Narrow"/>
                      <w:color w:val="000000"/>
                      <w:sz w:val="22"/>
                      <w:szCs w:val="22"/>
                      <w:lang w:val="en-ZA" w:eastAsia="en-ZA"/>
                    </w:rPr>
                  </w:rPrChange>
                </w:rPr>
                <w:t>Research Hubs</w:t>
              </w:r>
            </w:ins>
          </w:p>
        </w:tc>
        <w:tc>
          <w:tcPr>
            <w:tcW w:w="0" w:type="pct"/>
            <w:shd w:val="clear" w:color="auto" w:fill="FFFFFF" w:themeFill="background1"/>
            <w:hideMark/>
            <w:tcPrChange w:id="1940" w:author="Craig Parker" w:date="2024-08-14T17:53:00Z" w16du:dateUtc="2024-08-14T15:53:00Z">
              <w:tcPr>
                <w:tcW w:w="3713" w:type="pct"/>
                <w:gridSpan w:val="2"/>
                <w:hideMark/>
              </w:tcPr>
            </w:tcPrChange>
          </w:tcPr>
          <w:p w14:paraId="0B18453A"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941" w:author="Craig Parker" w:date="2024-08-14T17:12:00Z" w16du:dateUtc="2024-08-14T15:12:00Z"/>
                <w:rFonts w:ascii="Nunito" w:hAnsi="Nunito"/>
                <w:color w:val="000000"/>
                <w:sz w:val="22"/>
                <w:szCs w:val="22"/>
                <w:lang w:val="en-ZA" w:eastAsia="en-ZA"/>
                <w:rPrChange w:id="1942" w:author="Craig Parker" w:date="2024-08-14T17:18:00Z" w16du:dateUtc="2024-08-14T15:18:00Z">
                  <w:rPr>
                    <w:ins w:id="1943" w:author="Craig Parker" w:date="2024-08-14T17:12:00Z" w16du:dateUtc="2024-08-14T15:12:00Z"/>
                    <w:rFonts w:ascii="Aptos Narrow" w:hAnsi="Aptos Narrow"/>
                    <w:color w:val="000000"/>
                    <w:sz w:val="22"/>
                    <w:szCs w:val="22"/>
                    <w:lang w:val="en-ZA" w:eastAsia="en-ZA"/>
                  </w:rPr>
                </w:rPrChange>
              </w:rPr>
            </w:pPr>
            <w:ins w:id="1944" w:author="Craig Parker" w:date="2024-08-14T17:12:00Z" w16du:dateUtc="2024-08-14T15:12:00Z">
              <w:r w:rsidRPr="00614D36">
                <w:rPr>
                  <w:rFonts w:ascii="Nunito" w:hAnsi="Nunito"/>
                  <w:color w:val="000000"/>
                  <w:sz w:val="22"/>
                  <w:szCs w:val="22"/>
                  <w:lang w:val="en-ZA" w:eastAsia="en-ZA"/>
                  <w:rPrChange w:id="1945" w:author="Craig Parker" w:date="2024-08-14T17:18:00Z" w16du:dateUtc="2024-08-14T15:18:00Z">
                    <w:rPr>
                      <w:rFonts w:ascii="Aptos Narrow" w:hAnsi="Aptos Narrow"/>
                      <w:color w:val="000000"/>
                      <w:sz w:val="22"/>
                      <w:szCs w:val="22"/>
                      <w:lang w:val="en-ZA" w:eastAsia="en-ZA"/>
                    </w:rPr>
                  </w:rPrChange>
                </w:rPr>
                <w:t>Seven NIH DS-I Africa U54 grants that are called Research Hubs and who contribute to and utilize shared data resources.</w:t>
              </w:r>
            </w:ins>
          </w:p>
        </w:tc>
      </w:tr>
      <w:tr w:rsidR="00523FB0" w:rsidRPr="00614D36" w14:paraId="75F1AEAB" w14:textId="77777777" w:rsidTr="0027516D">
        <w:trPr>
          <w:cnfStyle w:val="000000100000" w:firstRow="0" w:lastRow="0" w:firstColumn="0" w:lastColumn="0" w:oddVBand="0" w:evenVBand="0" w:oddHBand="1" w:evenHBand="0" w:firstRowFirstColumn="0" w:firstRowLastColumn="0" w:lastRowFirstColumn="0" w:lastRowLastColumn="0"/>
          <w:trHeight w:val="290"/>
          <w:ins w:id="1946" w:author="Craig Parker" w:date="2024-08-14T17:12:00Z"/>
          <w:trPrChange w:id="1947"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948" w:author="Craig Parker" w:date="2024-08-14T17:53:00Z" w16du:dateUtc="2024-08-14T15:53:00Z">
              <w:tcPr>
                <w:tcW w:w="1439" w:type="pct"/>
                <w:gridSpan w:val="2"/>
                <w:noWrap/>
                <w:hideMark/>
              </w:tcPr>
            </w:tcPrChange>
          </w:tcPr>
          <w:p w14:paraId="3CEBF471"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949" w:author="Craig Parker" w:date="2024-08-14T17:12:00Z" w16du:dateUtc="2024-08-14T15:12:00Z"/>
                <w:rFonts w:ascii="Nunito" w:hAnsi="Nunito"/>
                <w:color w:val="000000"/>
                <w:sz w:val="22"/>
                <w:szCs w:val="22"/>
                <w:lang w:val="en-ZA" w:eastAsia="en-ZA"/>
                <w:rPrChange w:id="1950" w:author="Craig Parker" w:date="2024-08-14T17:18:00Z" w16du:dateUtc="2024-08-14T15:18:00Z">
                  <w:rPr>
                    <w:ins w:id="1951" w:author="Craig Parker" w:date="2024-08-14T17:12:00Z" w16du:dateUtc="2024-08-14T15:12:00Z"/>
                    <w:rFonts w:ascii="Aptos Narrow" w:hAnsi="Aptos Narrow"/>
                    <w:color w:val="000000"/>
                    <w:sz w:val="22"/>
                    <w:szCs w:val="22"/>
                    <w:lang w:val="en-ZA" w:eastAsia="en-ZA"/>
                  </w:rPr>
                </w:rPrChange>
              </w:rPr>
            </w:pPr>
            <w:ins w:id="1952" w:author="Craig Parker" w:date="2024-08-14T17:12:00Z" w16du:dateUtc="2024-08-14T15:12:00Z">
              <w:r w:rsidRPr="00614D36">
                <w:rPr>
                  <w:rFonts w:ascii="Nunito" w:hAnsi="Nunito"/>
                  <w:color w:val="000000"/>
                  <w:sz w:val="22"/>
                  <w:szCs w:val="22"/>
                  <w:lang w:val="en-ZA" w:eastAsia="en-ZA"/>
                  <w:rPrChange w:id="1953" w:author="Craig Parker" w:date="2024-08-14T17:18:00Z" w16du:dateUtc="2024-08-14T15:18:00Z">
                    <w:rPr>
                      <w:rFonts w:ascii="Aptos Narrow" w:hAnsi="Aptos Narrow"/>
                      <w:color w:val="000000"/>
                      <w:sz w:val="22"/>
                      <w:szCs w:val="22"/>
                      <w:lang w:val="en-ZA" w:eastAsia="en-ZA"/>
                    </w:rPr>
                  </w:rPrChange>
                </w:rPr>
                <w:t>Research Project 1 (RP1)</w:t>
              </w:r>
            </w:ins>
          </w:p>
        </w:tc>
        <w:tc>
          <w:tcPr>
            <w:tcW w:w="3713" w:type="pct"/>
            <w:shd w:val="clear" w:color="auto" w:fill="FFFFFF" w:themeFill="background1"/>
            <w:hideMark/>
            <w:tcPrChange w:id="1954" w:author="Craig Parker" w:date="2024-08-14T17:53:00Z" w16du:dateUtc="2024-08-14T15:53:00Z">
              <w:tcPr>
                <w:tcW w:w="3561" w:type="pct"/>
                <w:hideMark/>
              </w:tcPr>
            </w:tcPrChange>
          </w:tcPr>
          <w:p w14:paraId="430D7296"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955" w:author="Craig Parker" w:date="2024-08-14T17:12:00Z" w16du:dateUtc="2024-08-14T15:12:00Z"/>
                <w:rFonts w:ascii="Nunito" w:hAnsi="Nunito"/>
                <w:color w:val="000000"/>
                <w:sz w:val="22"/>
                <w:szCs w:val="22"/>
                <w:lang w:val="en-ZA" w:eastAsia="en-ZA"/>
                <w:rPrChange w:id="1956" w:author="Craig Parker" w:date="2024-08-14T17:18:00Z" w16du:dateUtc="2024-08-14T15:18:00Z">
                  <w:rPr>
                    <w:ins w:id="1957" w:author="Craig Parker" w:date="2024-08-14T17:12:00Z" w16du:dateUtc="2024-08-14T15:12:00Z"/>
                    <w:rFonts w:ascii="Aptos Narrow" w:hAnsi="Aptos Narrow"/>
                    <w:color w:val="000000"/>
                    <w:sz w:val="22"/>
                    <w:szCs w:val="22"/>
                    <w:lang w:val="en-ZA" w:eastAsia="en-ZA"/>
                  </w:rPr>
                </w:rPrChange>
              </w:rPr>
            </w:pPr>
            <w:ins w:id="1958" w:author="Craig Parker" w:date="2024-08-14T17:12:00Z" w16du:dateUtc="2024-08-14T15:12:00Z">
              <w:r w:rsidRPr="00614D36">
                <w:rPr>
                  <w:rFonts w:ascii="Nunito" w:hAnsi="Nunito"/>
                  <w:color w:val="000000"/>
                  <w:sz w:val="22"/>
                  <w:szCs w:val="22"/>
                  <w:lang w:val="en-ZA" w:eastAsia="en-ZA"/>
                  <w:rPrChange w:id="1959" w:author="Craig Parker" w:date="2024-08-14T17:18:00Z" w16du:dateUtc="2024-08-14T15:18:00Z">
                    <w:rPr>
                      <w:rFonts w:ascii="Aptos Narrow" w:hAnsi="Aptos Narrow"/>
                      <w:color w:val="000000"/>
                      <w:sz w:val="22"/>
                      <w:szCs w:val="22"/>
                      <w:lang w:val="en-ZA" w:eastAsia="en-ZA"/>
                    </w:rPr>
                  </w:rPrChange>
                </w:rPr>
                <w:t xml:space="preserve">The first major research project of the HEÂ²AT </w:t>
              </w:r>
              <w:proofErr w:type="spellStart"/>
              <w:r w:rsidRPr="00614D36">
                <w:rPr>
                  <w:rFonts w:ascii="Nunito" w:hAnsi="Nunito"/>
                  <w:color w:val="000000"/>
                  <w:sz w:val="22"/>
                  <w:szCs w:val="22"/>
                  <w:lang w:val="en-ZA" w:eastAsia="en-ZA"/>
                  <w:rPrChange w:id="1960" w:author="Craig Parker" w:date="2024-08-14T17:18:00Z" w16du:dateUtc="2024-08-14T15:18:00Z">
                    <w:rPr>
                      <w:rFonts w:ascii="Aptos Narrow" w:hAnsi="Aptos Narrow"/>
                      <w:color w:val="000000"/>
                      <w:sz w:val="22"/>
                      <w:szCs w:val="22"/>
                      <w:lang w:val="en-ZA" w:eastAsia="en-ZA"/>
                    </w:rPr>
                  </w:rPrChange>
                </w:rPr>
                <w:t>Center</w:t>
              </w:r>
              <w:proofErr w:type="spellEnd"/>
              <w:r w:rsidRPr="00614D36">
                <w:rPr>
                  <w:rFonts w:ascii="Nunito" w:hAnsi="Nunito"/>
                  <w:color w:val="000000"/>
                  <w:sz w:val="22"/>
                  <w:szCs w:val="22"/>
                  <w:lang w:val="en-ZA" w:eastAsia="en-ZA"/>
                  <w:rPrChange w:id="1961" w:author="Craig Parker" w:date="2024-08-14T17:18:00Z" w16du:dateUtc="2024-08-14T15:18:00Z">
                    <w:rPr>
                      <w:rFonts w:ascii="Aptos Narrow" w:hAnsi="Aptos Narrow"/>
                      <w:color w:val="000000"/>
                      <w:sz w:val="22"/>
                      <w:szCs w:val="22"/>
                      <w:lang w:val="en-ZA" w:eastAsia="en-ZA"/>
                    </w:rPr>
                  </w:rPrChange>
                </w:rPr>
                <w:t>, focusing on individual participant data meta-analysis of heat-health impacts.</w:t>
              </w:r>
            </w:ins>
          </w:p>
        </w:tc>
      </w:tr>
      <w:tr w:rsidR="00523FB0" w:rsidRPr="00614D36" w14:paraId="2B5CC0C1" w14:textId="77777777" w:rsidTr="0027516D">
        <w:tblPrEx>
          <w:tblPrExChange w:id="1962" w:author="Craig Parker" w:date="2024-08-14T17:53:00Z" w16du:dateUtc="2024-08-14T15:53:00Z">
            <w:tblPrEx>
              <w:tblLayout w:type="fixed"/>
            </w:tblPrEx>
          </w:tblPrExChange>
        </w:tblPrEx>
        <w:trPr>
          <w:trHeight w:val="290"/>
          <w:ins w:id="1963" w:author="Craig Parker" w:date="2024-08-14T17:12:00Z"/>
          <w:trPrChange w:id="1964"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pct"/>
            <w:shd w:val="clear" w:color="auto" w:fill="FFFFFF" w:themeFill="background1"/>
            <w:noWrap/>
            <w:hideMark/>
            <w:tcPrChange w:id="1965" w:author="Craig Parker" w:date="2024-08-14T17:53:00Z" w16du:dateUtc="2024-08-14T15:53:00Z">
              <w:tcPr>
                <w:tcW w:w="1287" w:type="pct"/>
                <w:noWrap/>
                <w:hideMark/>
              </w:tcPr>
            </w:tcPrChange>
          </w:tcPr>
          <w:p w14:paraId="53C6CF94" w14:textId="77777777" w:rsidR="00523FB0" w:rsidRPr="00614D36" w:rsidRDefault="00523FB0" w:rsidP="00523FB0">
            <w:pPr>
              <w:overflowPunct/>
              <w:autoSpaceDE/>
              <w:autoSpaceDN/>
              <w:adjustRightInd/>
              <w:rPr>
                <w:ins w:id="1966" w:author="Craig Parker" w:date="2024-08-14T17:12:00Z" w16du:dateUtc="2024-08-14T15:12:00Z"/>
                <w:rFonts w:ascii="Nunito" w:hAnsi="Nunito"/>
                <w:color w:val="000000"/>
                <w:sz w:val="22"/>
                <w:szCs w:val="22"/>
                <w:lang w:val="en-ZA" w:eastAsia="en-ZA"/>
                <w:rPrChange w:id="1967" w:author="Craig Parker" w:date="2024-08-14T17:18:00Z" w16du:dateUtc="2024-08-14T15:18:00Z">
                  <w:rPr>
                    <w:ins w:id="1968" w:author="Craig Parker" w:date="2024-08-14T17:12:00Z" w16du:dateUtc="2024-08-14T15:12:00Z"/>
                    <w:rFonts w:ascii="Aptos Narrow" w:hAnsi="Aptos Narrow"/>
                    <w:color w:val="000000"/>
                    <w:sz w:val="22"/>
                    <w:szCs w:val="22"/>
                    <w:lang w:val="en-ZA" w:eastAsia="en-ZA"/>
                  </w:rPr>
                </w:rPrChange>
              </w:rPr>
            </w:pPr>
            <w:ins w:id="1969" w:author="Craig Parker" w:date="2024-08-14T17:12:00Z" w16du:dateUtc="2024-08-14T15:12:00Z">
              <w:r w:rsidRPr="00614D36">
                <w:rPr>
                  <w:rFonts w:ascii="Nunito" w:hAnsi="Nunito"/>
                  <w:color w:val="000000"/>
                  <w:sz w:val="22"/>
                  <w:szCs w:val="22"/>
                  <w:lang w:val="en-ZA" w:eastAsia="en-ZA"/>
                  <w:rPrChange w:id="1970" w:author="Craig Parker" w:date="2024-08-14T17:18:00Z" w16du:dateUtc="2024-08-14T15:18:00Z">
                    <w:rPr>
                      <w:rFonts w:ascii="Aptos Narrow" w:hAnsi="Aptos Narrow"/>
                      <w:color w:val="000000"/>
                      <w:sz w:val="22"/>
                      <w:szCs w:val="22"/>
                      <w:lang w:val="en-ZA" w:eastAsia="en-ZA"/>
                    </w:rPr>
                  </w:rPrChange>
                </w:rPr>
                <w:t>Research Project 2 (RP2)</w:t>
              </w:r>
            </w:ins>
          </w:p>
        </w:tc>
        <w:tc>
          <w:tcPr>
            <w:tcW w:w="0" w:type="pct"/>
            <w:shd w:val="clear" w:color="auto" w:fill="FFFFFF" w:themeFill="background1"/>
            <w:hideMark/>
            <w:tcPrChange w:id="1971" w:author="Craig Parker" w:date="2024-08-14T17:53:00Z" w16du:dateUtc="2024-08-14T15:53:00Z">
              <w:tcPr>
                <w:tcW w:w="3713" w:type="pct"/>
                <w:gridSpan w:val="2"/>
                <w:hideMark/>
              </w:tcPr>
            </w:tcPrChange>
          </w:tcPr>
          <w:p w14:paraId="0D164B8B"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972" w:author="Craig Parker" w:date="2024-08-14T17:12:00Z" w16du:dateUtc="2024-08-14T15:12:00Z"/>
                <w:rFonts w:ascii="Nunito" w:hAnsi="Nunito"/>
                <w:color w:val="000000"/>
                <w:sz w:val="22"/>
                <w:szCs w:val="22"/>
                <w:lang w:val="en-ZA" w:eastAsia="en-ZA"/>
                <w:rPrChange w:id="1973" w:author="Craig Parker" w:date="2024-08-14T17:18:00Z" w16du:dateUtc="2024-08-14T15:18:00Z">
                  <w:rPr>
                    <w:ins w:id="1974" w:author="Craig Parker" w:date="2024-08-14T17:12:00Z" w16du:dateUtc="2024-08-14T15:12:00Z"/>
                    <w:rFonts w:ascii="Aptos Narrow" w:hAnsi="Aptos Narrow"/>
                    <w:color w:val="000000"/>
                    <w:sz w:val="22"/>
                    <w:szCs w:val="22"/>
                    <w:lang w:val="en-ZA" w:eastAsia="en-ZA"/>
                  </w:rPr>
                </w:rPrChange>
              </w:rPr>
            </w:pPr>
            <w:ins w:id="1975" w:author="Craig Parker" w:date="2024-08-14T17:12:00Z" w16du:dateUtc="2024-08-14T15:12:00Z">
              <w:r w:rsidRPr="00614D36">
                <w:rPr>
                  <w:rFonts w:ascii="Nunito" w:hAnsi="Nunito"/>
                  <w:color w:val="000000"/>
                  <w:sz w:val="22"/>
                  <w:szCs w:val="22"/>
                  <w:lang w:val="en-ZA" w:eastAsia="en-ZA"/>
                  <w:rPrChange w:id="1976" w:author="Craig Parker" w:date="2024-08-14T17:18:00Z" w16du:dateUtc="2024-08-14T15:18:00Z">
                    <w:rPr>
                      <w:rFonts w:ascii="Aptos Narrow" w:hAnsi="Aptos Narrow"/>
                      <w:color w:val="000000"/>
                      <w:sz w:val="22"/>
                      <w:szCs w:val="22"/>
                      <w:lang w:val="en-ZA" w:eastAsia="en-ZA"/>
                    </w:rPr>
                  </w:rPrChange>
                </w:rPr>
                <w:t xml:space="preserve">The second major research project of the HEÂ²AT </w:t>
              </w:r>
              <w:proofErr w:type="spellStart"/>
              <w:r w:rsidRPr="00614D36">
                <w:rPr>
                  <w:rFonts w:ascii="Nunito" w:hAnsi="Nunito"/>
                  <w:color w:val="000000"/>
                  <w:sz w:val="22"/>
                  <w:szCs w:val="22"/>
                  <w:lang w:val="en-ZA" w:eastAsia="en-ZA"/>
                  <w:rPrChange w:id="1977" w:author="Craig Parker" w:date="2024-08-14T17:18:00Z" w16du:dateUtc="2024-08-14T15:18:00Z">
                    <w:rPr>
                      <w:rFonts w:ascii="Aptos Narrow" w:hAnsi="Aptos Narrow"/>
                      <w:color w:val="000000"/>
                      <w:sz w:val="22"/>
                      <w:szCs w:val="22"/>
                      <w:lang w:val="en-ZA" w:eastAsia="en-ZA"/>
                    </w:rPr>
                  </w:rPrChange>
                </w:rPr>
                <w:t>Center</w:t>
              </w:r>
              <w:proofErr w:type="spellEnd"/>
              <w:r w:rsidRPr="00614D36">
                <w:rPr>
                  <w:rFonts w:ascii="Nunito" w:hAnsi="Nunito"/>
                  <w:color w:val="000000"/>
                  <w:sz w:val="22"/>
                  <w:szCs w:val="22"/>
                  <w:lang w:val="en-ZA" w:eastAsia="en-ZA"/>
                  <w:rPrChange w:id="1978" w:author="Craig Parker" w:date="2024-08-14T17:18:00Z" w16du:dateUtc="2024-08-14T15:18:00Z">
                    <w:rPr>
                      <w:rFonts w:ascii="Aptos Narrow" w:hAnsi="Aptos Narrow"/>
                      <w:color w:val="000000"/>
                      <w:sz w:val="22"/>
                      <w:szCs w:val="22"/>
                      <w:lang w:val="en-ZA" w:eastAsia="en-ZA"/>
                    </w:rPr>
                  </w:rPrChange>
                </w:rPr>
                <w:t>, focusing on urban heat vulnerability and early warning systems.</w:t>
              </w:r>
            </w:ins>
          </w:p>
        </w:tc>
      </w:tr>
      <w:tr w:rsidR="00523FB0" w:rsidRPr="00614D36" w14:paraId="43ECA5A2" w14:textId="77777777" w:rsidTr="0027516D">
        <w:trPr>
          <w:cnfStyle w:val="000000100000" w:firstRow="0" w:lastRow="0" w:firstColumn="0" w:lastColumn="0" w:oddVBand="0" w:evenVBand="0" w:oddHBand="1" w:evenHBand="0" w:firstRowFirstColumn="0" w:firstRowLastColumn="0" w:lastRowFirstColumn="0" w:lastRowLastColumn="0"/>
          <w:trHeight w:val="580"/>
          <w:ins w:id="1979" w:author="Craig Parker" w:date="2024-08-14T17:12:00Z"/>
          <w:trPrChange w:id="1980"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981" w:author="Craig Parker" w:date="2024-08-14T17:53:00Z" w16du:dateUtc="2024-08-14T15:53:00Z">
              <w:tcPr>
                <w:tcW w:w="1439" w:type="pct"/>
                <w:gridSpan w:val="2"/>
                <w:noWrap/>
                <w:hideMark/>
              </w:tcPr>
            </w:tcPrChange>
          </w:tcPr>
          <w:p w14:paraId="205B7ADD"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982" w:author="Craig Parker" w:date="2024-08-14T17:12:00Z" w16du:dateUtc="2024-08-14T15:12:00Z"/>
                <w:rFonts w:ascii="Nunito" w:hAnsi="Nunito"/>
                <w:color w:val="000000"/>
                <w:sz w:val="22"/>
                <w:szCs w:val="22"/>
                <w:lang w:val="en-ZA" w:eastAsia="en-ZA"/>
                <w:rPrChange w:id="1983" w:author="Craig Parker" w:date="2024-08-14T17:18:00Z" w16du:dateUtc="2024-08-14T15:18:00Z">
                  <w:rPr>
                    <w:ins w:id="1984" w:author="Craig Parker" w:date="2024-08-14T17:12:00Z" w16du:dateUtc="2024-08-14T15:12:00Z"/>
                    <w:rFonts w:ascii="Aptos Narrow" w:hAnsi="Aptos Narrow"/>
                    <w:color w:val="000000"/>
                    <w:sz w:val="22"/>
                    <w:szCs w:val="22"/>
                    <w:lang w:val="en-ZA" w:eastAsia="en-ZA"/>
                  </w:rPr>
                </w:rPrChange>
              </w:rPr>
            </w:pPr>
            <w:ins w:id="1985" w:author="Craig Parker" w:date="2024-08-14T17:12:00Z" w16du:dateUtc="2024-08-14T15:12:00Z">
              <w:r w:rsidRPr="00614D36">
                <w:rPr>
                  <w:rFonts w:ascii="Nunito" w:hAnsi="Nunito"/>
                  <w:color w:val="000000"/>
                  <w:sz w:val="22"/>
                  <w:szCs w:val="22"/>
                  <w:lang w:val="en-ZA" w:eastAsia="en-ZA"/>
                  <w:rPrChange w:id="1986" w:author="Craig Parker" w:date="2024-08-14T17:18:00Z" w16du:dateUtc="2024-08-14T15:18:00Z">
                    <w:rPr>
                      <w:rFonts w:ascii="Aptos Narrow" w:hAnsi="Aptos Narrow"/>
                      <w:color w:val="000000"/>
                      <w:sz w:val="22"/>
                      <w:szCs w:val="22"/>
                      <w:lang w:val="en-ZA" w:eastAsia="en-ZA"/>
                    </w:rPr>
                  </w:rPrChange>
                </w:rPr>
                <w:t>Responsible Party</w:t>
              </w:r>
            </w:ins>
          </w:p>
        </w:tc>
        <w:tc>
          <w:tcPr>
            <w:tcW w:w="3713" w:type="pct"/>
            <w:shd w:val="clear" w:color="auto" w:fill="FFFFFF" w:themeFill="background1"/>
            <w:hideMark/>
            <w:tcPrChange w:id="1987" w:author="Craig Parker" w:date="2024-08-14T17:53:00Z" w16du:dateUtc="2024-08-14T15:53:00Z">
              <w:tcPr>
                <w:tcW w:w="3561" w:type="pct"/>
                <w:hideMark/>
              </w:tcPr>
            </w:tcPrChange>
          </w:tcPr>
          <w:p w14:paraId="70854673"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988" w:author="Craig Parker" w:date="2024-08-14T17:12:00Z" w16du:dateUtc="2024-08-14T15:12:00Z"/>
                <w:rFonts w:ascii="Nunito" w:hAnsi="Nunito"/>
                <w:color w:val="000000"/>
                <w:sz w:val="22"/>
                <w:szCs w:val="22"/>
                <w:lang w:val="en-ZA" w:eastAsia="en-ZA"/>
                <w:rPrChange w:id="1989" w:author="Craig Parker" w:date="2024-08-14T17:18:00Z" w16du:dateUtc="2024-08-14T15:18:00Z">
                  <w:rPr>
                    <w:ins w:id="1990" w:author="Craig Parker" w:date="2024-08-14T17:12:00Z" w16du:dateUtc="2024-08-14T15:12:00Z"/>
                    <w:rFonts w:ascii="Aptos Narrow" w:hAnsi="Aptos Narrow"/>
                    <w:color w:val="000000"/>
                    <w:sz w:val="22"/>
                    <w:szCs w:val="22"/>
                    <w:lang w:val="en-ZA" w:eastAsia="en-ZA"/>
                  </w:rPr>
                </w:rPrChange>
              </w:rPr>
            </w:pPr>
            <w:ins w:id="1991" w:author="Craig Parker" w:date="2024-08-14T17:12:00Z" w16du:dateUtc="2024-08-14T15:12:00Z">
              <w:r w:rsidRPr="00614D36">
                <w:rPr>
                  <w:rFonts w:ascii="Nunito" w:hAnsi="Nunito"/>
                  <w:color w:val="000000"/>
                  <w:sz w:val="22"/>
                  <w:szCs w:val="22"/>
                  <w:lang w:val="en-ZA" w:eastAsia="en-ZA"/>
                  <w:rPrChange w:id="1992" w:author="Craig Parker" w:date="2024-08-14T17:18:00Z" w16du:dateUtc="2024-08-14T15:18:00Z">
                    <w:rPr>
                      <w:rFonts w:ascii="Aptos Narrow" w:hAnsi="Aptos Narrow"/>
                      <w:color w:val="000000"/>
                      <w:sz w:val="22"/>
                      <w:szCs w:val="22"/>
                      <w:lang w:val="en-ZA" w:eastAsia="en-ZA"/>
                    </w:rPr>
                  </w:rPrChange>
                </w:rPr>
                <w:t>A public or private body or any other person which alone or in conjunction with others determines the purpose of and means for Processing Personal Data.</w:t>
              </w:r>
            </w:ins>
          </w:p>
        </w:tc>
      </w:tr>
      <w:tr w:rsidR="00523FB0" w:rsidRPr="00614D36" w14:paraId="1B75E3A3" w14:textId="77777777" w:rsidTr="0027516D">
        <w:tblPrEx>
          <w:tblPrExChange w:id="1993" w:author="Craig Parker" w:date="2024-08-14T17:53:00Z" w16du:dateUtc="2024-08-14T15:53:00Z">
            <w:tblPrEx>
              <w:tblLayout w:type="fixed"/>
            </w:tblPrEx>
          </w:tblPrExChange>
        </w:tblPrEx>
        <w:trPr>
          <w:trHeight w:val="290"/>
          <w:ins w:id="1994" w:author="Craig Parker" w:date="2024-08-14T17:12:00Z"/>
          <w:trPrChange w:id="1995"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pct"/>
            <w:shd w:val="clear" w:color="auto" w:fill="FFFFFF" w:themeFill="background1"/>
            <w:noWrap/>
            <w:hideMark/>
            <w:tcPrChange w:id="1996" w:author="Craig Parker" w:date="2024-08-14T17:53:00Z" w16du:dateUtc="2024-08-14T15:53:00Z">
              <w:tcPr>
                <w:tcW w:w="1287" w:type="pct"/>
                <w:noWrap/>
                <w:hideMark/>
              </w:tcPr>
            </w:tcPrChange>
          </w:tcPr>
          <w:p w14:paraId="689B1B6E" w14:textId="77777777" w:rsidR="00523FB0" w:rsidRPr="00614D36" w:rsidRDefault="00523FB0" w:rsidP="00523FB0">
            <w:pPr>
              <w:overflowPunct/>
              <w:autoSpaceDE/>
              <w:autoSpaceDN/>
              <w:adjustRightInd/>
              <w:rPr>
                <w:ins w:id="1997" w:author="Craig Parker" w:date="2024-08-14T17:12:00Z" w16du:dateUtc="2024-08-14T15:12:00Z"/>
                <w:rFonts w:ascii="Nunito" w:hAnsi="Nunito"/>
                <w:color w:val="000000"/>
                <w:sz w:val="22"/>
                <w:szCs w:val="22"/>
                <w:lang w:val="en-ZA" w:eastAsia="en-ZA"/>
                <w:rPrChange w:id="1998" w:author="Craig Parker" w:date="2024-08-14T17:18:00Z" w16du:dateUtc="2024-08-14T15:18:00Z">
                  <w:rPr>
                    <w:ins w:id="1999" w:author="Craig Parker" w:date="2024-08-14T17:12:00Z" w16du:dateUtc="2024-08-14T15:12:00Z"/>
                    <w:rFonts w:ascii="Aptos Narrow" w:hAnsi="Aptos Narrow"/>
                    <w:color w:val="000000"/>
                    <w:sz w:val="22"/>
                    <w:szCs w:val="22"/>
                    <w:lang w:val="en-ZA" w:eastAsia="en-ZA"/>
                  </w:rPr>
                </w:rPrChange>
              </w:rPr>
            </w:pPr>
            <w:ins w:id="2000" w:author="Craig Parker" w:date="2024-08-14T17:12:00Z" w16du:dateUtc="2024-08-14T15:12:00Z">
              <w:r w:rsidRPr="00614D36">
                <w:rPr>
                  <w:rFonts w:ascii="Nunito" w:hAnsi="Nunito"/>
                  <w:color w:val="000000"/>
                  <w:sz w:val="22"/>
                  <w:szCs w:val="22"/>
                  <w:lang w:val="en-ZA" w:eastAsia="en-ZA"/>
                  <w:rPrChange w:id="2001" w:author="Craig Parker" w:date="2024-08-14T17:18:00Z" w16du:dateUtc="2024-08-14T15:18:00Z">
                    <w:rPr>
                      <w:rFonts w:ascii="Aptos Narrow" w:hAnsi="Aptos Narrow"/>
                      <w:color w:val="000000"/>
                      <w:sz w:val="22"/>
                      <w:szCs w:val="22"/>
                      <w:lang w:val="en-ZA" w:eastAsia="en-ZA"/>
                    </w:rPr>
                  </w:rPrChange>
                </w:rPr>
                <w:t>Sensitive data</w:t>
              </w:r>
            </w:ins>
          </w:p>
        </w:tc>
        <w:tc>
          <w:tcPr>
            <w:tcW w:w="0" w:type="pct"/>
            <w:shd w:val="clear" w:color="auto" w:fill="FFFFFF" w:themeFill="background1"/>
            <w:hideMark/>
            <w:tcPrChange w:id="2002" w:author="Craig Parker" w:date="2024-08-14T17:53:00Z" w16du:dateUtc="2024-08-14T15:53:00Z">
              <w:tcPr>
                <w:tcW w:w="3713" w:type="pct"/>
                <w:gridSpan w:val="2"/>
                <w:hideMark/>
              </w:tcPr>
            </w:tcPrChange>
          </w:tcPr>
          <w:p w14:paraId="2178342A"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2003" w:author="Craig Parker" w:date="2024-08-14T17:12:00Z" w16du:dateUtc="2024-08-14T15:12:00Z"/>
                <w:rFonts w:ascii="Nunito" w:hAnsi="Nunito"/>
                <w:color w:val="000000"/>
                <w:sz w:val="22"/>
                <w:szCs w:val="22"/>
                <w:lang w:val="en-ZA" w:eastAsia="en-ZA"/>
                <w:rPrChange w:id="2004" w:author="Craig Parker" w:date="2024-08-14T17:18:00Z" w16du:dateUtc="2024-08-14T15:18:00Z">
                  <w:rPr>
                    <w:ins w:id="2005" w:author="Craig Parker" w:date="2024-08-14T17:12:00Z" w16du:dateUtc="2024-08-14T15:12:00Z"/>
                    <w:rFonts w:ascii="Aptos Narrow" w:hAnsi="Aptos Narrow"/>
                    <w:color w:val="000000"/>
                    <w:sz w:val="22"/>
                    <w:szCs w:val="22"/>
                    <w:lang w:val="en-ZA" w:eastAsia="en-ZA"/>
                  </w:rPr>
                </w:rPrChange>
              </w:rPr>
            </w:pPr>
            <w:ins w:id="2006" w:author="Craig Parker" w:date="2024-08-14T17:12:00Z" w16du:dateUtc="2024-08-14T15:12:00Z">
              <w:r w:rsidRPr="00614D36">
                <w:rPr>
                  <w:rFonts w:ascii="Nunito" w:hAnsi="Nunito"/>
                  <w:color w:val="000000"/>
                  <w:sz w:val="22"/>
                  <w:szCs w:val="22"/>
                  <w:lang w:val="en-ZA" w:eastAsia="en-ZA"/>
                  <w:rPrChange w:id="2007" w:author="Craig Parker" w:date="2024-08-14T17:18:00Z" w16du:dateUtc="2024-08-14T15:18:00Z">
                    <w:rPr>
                      <w:rFonts w:ascii="Aptos Narrow" w:hAnsi="Aptos Narrow"/>
                      <w:color w:val="000000"/>
                      <w:sz w:val="22"/>
                      <w:szCs w:val="22"/>
                      <w:lang w:val="en-ZA" w:eastAsia="en-ZA"/>
                    </w:rPr>
                  </w:rPrChange>
                </w:rPr>
                <w:t>Data that pertains to an individual's personal information, health, finances, occupation, etc.</w:t>
              </w:r>
            </w:ins>
          </w:p>
        </w:tc>
      </w:tr>
      <w:tr w:rsidR="00523FB0" w:rsidRPr="00614D36" w14:paraId="51254BB4" w14:textId="77777777" w:rsidTr="0027516D">
        <w:trPr>
          <w:cnfStyle w:val="000000100000" w:firstRow="0" w:lastRow="0" w:firstColumn="0" w:lastColumn="0" w:oddVBand="0" w:evenVBand="0" w:oddHBand="1" w:evenHBand="0" w:firstRowFirstColumn="0" w:firstRowLastColumn="0" w:lastRowFirstColumn="0" w:lastRowLastColumn="0"/>
          <w:trHeight w:val="290"/>
          <w:ins w:id="2008" w:author="Craig Parker" w:date="2024-08-14T17:12:00Z"/>
          <w:trPrChange w:id="2009"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2010" w:author="Craig Parker" w:date="2024-08-14T17:53:00Z" w16du:dateUtc="2024-08-14T15:53:00Z">
              <w:tcPr>
                <w:tcW w:w="1439" w:type="pct"/>
                <w:gridSpan w:val="2"/>
                <w:noWrap/>
                <w:hideMark/>
              </w:tcPr>
            </w:tcPrChange>
          </w:tcPr>
          <w:p w14:paraId="14AA966B"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2011" w:author="Craig Parker" w:date="2024-08-14T17:12:00Z" w16du:dateUtc="2024-08-14T15:12:00Z"/>
                <w:rFonts w:ascii="Nunito" w:hAnsi="Nunito"/>
                <w:color w:val="000000"/>
                <w:sz w:val="22"/>
                <w:szCs w:val="22"/>
                <w:lang w:val="en-ZA" w:eastAsia="en-ZA"/>
                <w:rPrChange w:id="2012" w:author="Craig Parker" w:date="2024-08-14T17:18:00Z" w16du:dateUtc="2024-08-14T15:18:00Z">
                  <w:rPr>
                    <w:ins w:id="2013" w:author="Craig Parker" w:date="2024-08-14T17:12:00Z" w16du:dateUtc="2024-08-14T15:12:00Z"/>
                    <w:rFonts w:ascii="Aptos Narrow" w:hAnsi="Aptos Narrow"/>
                    <w:color w:val="000000"/>
                    <w:sz w:val="22"/>
                    <w:szCs w:val="22"/>
                    <w:lang w:val="en-ZA" w:eastAsia="en-ZA"/>
                  </w:rPr>
                </w:rPrChange>
              </w:rPr>
            </w:pPr>
            <w:ins w:id="2014" w:author="Craig Parker" w:date="2024-08-14T17:12:00Z" w16du:dateUtc="2024-08-14T15:12:00Z">
              <w:r w:rsidRPr="00614D36">
                <w:rPr>
                  <w:rFonts w:ascii="Nunito" w:hAnsi="Nunito"/>
                  <w:color w:val="000000"/>
                  <w:sz w:val="22"/>
                  <w:szCs w:val="22"/>
                  <w:lang w:val="en-ZA" w:eastAsia="en-ZA"/>
                  <w:rPrChange w:id="2015" w:author="Craig Parker" w:date="2024-08-14T17:18:00Z" w16du:dateUtc="2024-08-14T15:18:00Z">
                    <w:rPr>
                      <w:rFonts w:ascii="Aptos Narrow" w:hAnsi="Aptos Narrow"/>
                      <w:color w:val="000000"/>
                      <w:sz w:val="22"/>
                      <w:szCs w:val="22"/>
                      <w:lang w:val="en-ZA" w:eastAsia="en-ZA"/>
                    </w:rPr>
                  </w:rPrChange>
                </w:rPr>
                <w:t>Shuttle Radar Topography Mission (SRTM)</w:t>
              </w:r>
            </w:ins>
          </w:p>
        </w:tc>
        <w:tc>
          <w:tcPr>
            <w:tcW w:w="3713" w:type="pct"/>
            <w:shd w:val="clear" w:color="auto" w:fill="FFFFFF" w:themeFill="background1"/>
            <w:hideMark/>
            <w:tcPrChange w:id="2016" w:author="Craig Parker" w:date="2024-08-14T17:53:00Z" w16du:dateUtc="2024-08-14T15:53:00Z">
              <w:tcPr>
                <w:tcW w:w="3561" w:type="pct"/>
                <w:hideMark/>
              </w:tcPr>
            </w:tcPrChange>
          </w:tcPr>
          <w:p w14:paraId="6F59552B"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2017" w:author="Craig Parker" w:date="2024-08-14T17:12:00Z" w16du:dateUtc="2024-08-14T15:12:00Z"/>
                <w:rFonts w:ascii="Nunito" w:hAnsi="Nunito"/>
                <w:color w:val="000000"/>
                <w:sz w:val="22"/>
                <w:szCs w:val="22"/>
                <w:lang w:val="en-ZA" w:eastAsia="en-ZA"/>
                <w:rPrChange w:id="2018" w:author="Craig Parker" w:date="2024-08-14T17:18:00Z" w16du:dateUtc="2024-08-14T15:18:00Z">
                  <w:rPr>
                    <w:ins w:id="2019" w:author="Craig Parker" w:date="2024-08-14T17:12:00Z" w16du:dateUtc="2024-08-14T15:12:00Z"/>
                    <w:rFonts w:ascii="Aptos Narrow" w:hAnsi="Aptos Narrow"/>
                    <w:color w:val="000000"/>
                    <w:sz w:val="22"/>
                    <w:szCs w:val="22"/>
                    <w:lang w:val="en-ZA" w:eastAsia="en-ZA"/>
                  </w:rPr>
                </w:rPrChange>
              </w:rPr>
            </w:pPr>
            <w:ins w:id="2020" w:author="Craig Parker" w:date="2024-08-14T17:12:00Z" w16du:dateUtc="2024-08-14T15:12:00Z">
              <w:r w:rsidRPr="00614D36">
                <w:rPr>
                  <w:rFonts w:ascii="Nunito" w:hAnsi="Nunito"/>
                  <w:color w:val="000000"/>
                  <w:sz w:val="22"/>
                  <w:szCs w:val="22"/>
                  <w:lang w:val="en-ZA" w:eastAsia="en-ZA"/>
                  <w:rPrChange w:id="2021" w:author="Craig Parker" w:date="2024-08-14T17:18:00Z" w16du:dateUtc="2024-08-14T15:18:00Z">
                    <w:rPr>
                      <w:rFonts w:ascii="Aptos Narrow" w:hAnsi="Aptos Narrow"/>
                      <w:color w:val="000000"/>
                      <w:sz w:val="22"/>
                      <w:szCs w:val="22"/>
                      <w:lang w:val="en-ZA" w:eastAsia="en-ZA"/>
                    </w:rPr>
                  </w:rPrChange>
                </w:rPr>
                <w:t>A mission that obtained elevation data for most of the Earth using radar interferometry.</w:t>
              </w:r>
            </w:ins>
          </w:p>
        </w:tc>
      </w:tr>
      <w:tr w:rsidR="00523FB0" w:rsidRPr="00614D36" w14:paraId="0333EE76" w14:textId="77777777" w:rsidTr="0027516D">
        <w:tblPrEx>
          <w:tblPrExChange w:id="2022" w:author="Craig Parker" w:date="2024-08-14T17:53:00Z" w16du:dateUtc="2024-08-14T15:53:00Z">
            <w:tblPrEx>
              <w:tblLayout w:type="fixed"/>
            </w:tblPrEx>
          </w:tblPrExChange>
        </w:tblPrEx>
        <w:trPr>
          <w:trHeight w:val="580"/>
          <w:ins w:id="2023" w:author="Craig Parker" w:date="2024-08-14T17:12:00Z"/>
          <w:trPrChange w:id="2024"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0" w:type="pct"/>
            <w:shd w:val="clear" w:color="auto" w:fill="FFFFFF" w:themeFill="background1"/>
            <w:noWrap/>
            <w:hideMark/>
            <w:tcPrChange w:id="2025" w:author="Craig Parker" w:date="2024-08-14T17:53:00Z" w16du:dateUtc="2024-08-14T15:53:00Z">
              <w:tcPr>
                <w:tcW w:w="1287" w:type="pct"/>
                <w:noWrap/>
                <w:hideMark/>
              </w:tcPr>
            </w:tcPrChange>
          </w:tcPr>
          <w:p w14:paraId="1ED6269D" w14:textId="77777777" w:rsidR="00523FB0" w:rsidRPr="00614D36" w:rsidRDefault="00523FB0" w:rsidP="00523FB0">
            <w:pPr>
              <w:overflowPunct/>
              <w:autoSpaceDE/>
              <w:autoSpaceDN/>
              <w:adjustRightInd/>
              <w:rPr>
                <w:ins w:id="2026" w:author="Craig Parker" w:date="2024-08-14T17:12:00Z" w16du:dateUtc="2024-08-14T15:12:00Z"/>
                <w:rFonts w:ascii="Nunito" w:hAnsi="Nunito"/>
                <w:color w:val="000000"/>
                <w:sz w:val="22"/>
                <w:szCs w:val="22"/>
                <w:lang w:val="en-ZA" w:eastAsia="en-ZA"/>
                <w:rPrChange w:id="2027" w:author="Craig Parker" w:date="2024-08-14T17:18:00Z" w16du:dateUtc="2024-08-14T15:18:00Z">
                  <w:rPr>
                    <w:ins w:id="2028" w:author="Craig Parker" w:date="2024-08-14T17:12:00Z" w16du:dateUtc="2024-08-14T15:12:00Z"/>
                    <w:rFonts w:ascii="Aptos Narrow" w:hAnsi="Aptos Narrow"/>
                    <w:color w:val="000000"/>
                    <w:sz w:val="22"/>
                    <w:szCs w:val="22"/>
                    <w:lang w:val="en-ZA" w:eastAsia="en-ZA"/>
                  </w:rPr>
                </w:rPrChange>
              </w:rPr>
            </w:pPr>
            <w:ins w:id="2029" w:author="Craig Parker" w:date="2024-08-14T17:12:00Z" w16du:dateUtc="2024-08-14T15:12:00Z">
              <w:r w:rsidRPr="00614D36">
                <w:rPr>
                  <w:rFonts w:ascii="Nunito" w:hAnsi="Nunito"/>
                  <w:color w:val="000000"/>
                  <w:sz w:val="22"/>
                  <w:szCs w:val="22"/>
                  <w:lang w:val="en-ZA" w:eastAsia="en-ZA"/>
                  <w:rPrChange w:id="2030" w:author="Craig Parker" w:date="2024-08-14T17:18:00Z" w16du:dateUtc="2024-08-14T15:18:00Z">
                    <w:rPr>
                      <w:rFonts w:ascii="Aptos Narrow" w:hAnsi="Aptos Narrow"/>
                      <w:color w:val="000000"/>
                      <w:sz w:val="22"/>
                      <w:szCs w:val="22"/>
                      <w:lang w:val="en-ZA" w:eastAsia="en-ZA"/>
                    </w:rPr>
                  </w:rPrChange>
                </w:rPr>
                <w:lastRenderedPageBreak/>
                <w:t>Social Media Data</w:t>
              </w:r>
            </w:ins>
          </w:p>
        </w:tc>
        <w:tc>
          <w:tcPr>
            <w:tcW w:w="0" w:type="pct"/>
            <w:shd w:val="clear" w:color="auto" w:fill="FFFFFF" w:themeFill="background1"/>
            <w:hideMark/>
            <w:tcPrChange w:id="2031" w:author="Craig Parker" w:date="2024-08-14T17:53:00Z" w16du:dateUtc="2024-08-14T15:53:00Z">
              <w:tcPr>
                <w:tcW w:w="3713" w:type="pct"/>
                <w:gridSpan w:val="2"/>
                <w:hideMark/>
              </w:tcPr>
            </w:tcPrChange>
          </w:tcPr>
          <w:p w14:paraId="18940FEE"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2032" w:author="Craig Parker" w:date="2024-08-14T17:12:00Z" w16du:dateUtc="2024-08-14T15:12:00Z"/>
                <w:rFonts w:ascii="Nunito" w:hAnsi="Nunito"/>
                <w:color w:val="000000"/>
                <w:sz w:val="22"/>
                <w:szCs w:val="22"/>
                <w:lang w:val="en-ZA" w:eastAsia="en-ZA"/>
                <w:rPrChange w:id="2033" w:author="Craig Parker" w:date="2024-08-14T17:18:00Z" w16du:dateUtc="2024-08-14T15:18:00Z">
                  <w:rPr>
                    <w:ins w:id="2034" w:author="Craig Parker" w:date="2024-08-14T17:12:00Z" w16du:dateUtc="2024-08-14T15:12:00Z"/>
                    <w:rFonts w:ascii="Aptos Narrow" w:hAnsi="Aptos Narrow"/>
                    <w:color w:val="000000"/>
                    <w:sz w:val="22"/>
                    <w:szCs w:val="22"/>
                    <w:lang w:val="en-ZA" w:eastAsia="en-ZA"/>
                  </w:rPr>
                </w:rPrChange>
              </w:rPr>
            </w:pPr>
            <w:ins w:id="2035" w:author="Craig Parker" w:date="2024-08-14T17:12:00Z" w16du:dateUtc="2024-08-14T15:12:00Z">
              <w:r w:rsidRPr="00614D36">
                <w:rPr>
                  <w:rFonts w:ascii="Nunito" w:hAnsi="Nunito"/>
                  <w:color w:val="000000"/>
                  <w:sz w:val="22"/>
                  <w:szCs w:val="22"/>
                  <w:lang w:val="en-ZA" w:eastAsia="en-ZA"/>
                  <w:rPrChange w:id="2036" w:author="Craig Parker" w:date="2024-08-14T17:18:00Z" w16du:dateUtc="2024-08-14T15:18:00Z">
                    <w:rPr>
                      <w:rFonts w:ascii="Aptos Narrow" w:hAnsi="Aptos Narrow"/>
                      <w:color w:val="000000"/>
                      <w:sz w:val="22"/>
                      <w:szCs w:val="22"/>
                      <w:lang w:val="en-ZA" w:eastAsia="en-ZA"/>
                    </w:rPr>
                  </w:rPrChange>
                </w:rPr>
                <w:t>Data representing activity on social media platforms, initially Twitter, and includes data like Google Search trends and Facebook mobility data. Used for analysing public perceptions.</w:t>
              </w:r>
            </w:ins>
          </w:p>
        </w:tc>
      </w:tr>
      <w:tr w:rsidR="00523FB0" w:rsidRPr="00614D36" w14:paraId="6AAF572E" w14:textId="77777777" w:rsidTr="0027516D">
        <w:trPr>
          <w:cnfStyle w:val="000000100000" w:firstRow="0" w:lastRow="0" w:firstColumn="0" w:lastColumn="0" w:oddVBand="0" w:evenVBand="0" w:oddHBand="1" w:evenHBand="0" w:firstRowFirstColumn="0" w:firstRowLastColumn="0" w:lastRowFirstColumn="0" w:lastRowLastColumn="0"/>
          <w:trHeight w:val="290"/>
          <w:ins w:id="2037" w:author="Craig Parker" w:date="2024-08-14T17:12:00Z"/>
          <w:trPrChange w:id="2038"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2039" w:author="Craig Parker" w:date="2024-08-14T17:53:00Z" w16du:dateUtc="2024-08-14T15:53:00Z">
              <w:tcPr>
                <w:tcW w:w="1439" w:type="pct"/>
                <w:gridSpan w:val="2"/>
                <w:noWrap/>
                <w:hideMark/>
              </w:tcPr>
            </w:tcPrChange>
          </w:tcPr>
          <w:p w14:paraId="7A4FE5E7"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2040" w:author="Craig Parker" w:date="2024-08-14T17:12:00Z" w16du:dateUtc="2024-08-14T15:12:00Z"/>
                <w:rFonts w:ascii="Nunito" w:hAnsi="Nunito"/>
                <w:color w:val="000000"/>
                <w:sz w:val="22"/>
                <w:szCs w:val="22"/>
                <w:lang w:val="en-ZA" w:eastAsia="en-ZA"/>
                <w:rPrChange w:id="2041" w:author="Craig Parker" w:date="2024-08-14T17:18:00Z" w16du:dateUtc="2024-08-14T15:18:00Z">
                  <w:rPr>
                    <w:ins w:id="2042" w:author="Craig Parker" w:date="2024-08-14T17:12:00Z" w16du:dateUtc="2024-08-14T15:12:00Z"/>
                    <w:rFonts w:ascii="Aptos Narrow" w:hAnsi="Aptos Narrow"/>
                    <w:color w:val="000000"/>
                    <w:sz w:val="22"/>
                    <w:szCs w:val="22"/>
                    <w:lang w:val="en-ZA" w:eastAsia="en-ZA"/>
                  </w:rPr>
                </w:rPrChange>
              </w:rPr>
            </w:pPr>
            <w:ins w:id="2043" w:author="Craig Parker" w:date="2024-08-14T17:12:00Z" w16du:dateUtc="2024-08-14T15:12:00Z">
              <w:r w:rsidRPr="00614D36">
                <w:rPr>
                  <w:rFonts w:ascii="Nunito" w:hAnsi="Nunito"/>
                  <w:color w:val="000000"/>
                  <w:sz w:val="22"/>
                  <w:szCs w:val="22"/>
                  <w:lang w:val="en-ZA" w:eastAsia="en-ZA"/>
                  <w:rPrChange w:id="2044" w:author="Craig Parker" w:date="2024-08-14T17:18:00Z" w16du:dateUtc="2024-08-14T15:18:00Z">
                    <w:rPr>
                      <w:rFonts w:ascii="Aptos Narrow" w:hAnsi="Aptos Narrow"/>
                      <w:color w:val="000000"/>
                      <w:sz w:val="22"/>
                      <w:szCs w:val="22"/>
                      <w:lang w:val="en-ZA" w:eastAsia="en-ZA"/>
                    </w:rPr>
                  </w:rPrChange>
                </w:rPr>
                <w:t>Training and Engagement Core (TEC)</w:t>
              </w:r>
            </w:ins>
          </w:p>
        </w:tc>
        <w:tc>
          <w:tcPr>
            <w:tcW w:w="3713" w:type="pct"/>
            <w:shd w:val="clear" w:color="auto" w:fill="FFFFFF" w:themeFill="background1"/>
            <w:hideMark/>
            <w:tcPrChange w:id="2045" w:author="Craig Parker" w:date="2024-08-14T17:53:00Z" w16du:dateUtc="2024-08-14T15:53:00Z">
              <w:tcPr>
                <w:tcW w:w="3561" w:type="pct"/>
                <w:hideMark/>
              </w:tcPr>
            </w:tcPrChange>
          </w:tcPr>
          <w:p w14:paraId="6633C23C"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2046" w:author="Craig Parker" w:date="2024-08-14T17:12:00Z" w16du:dateUtc="2024-08-14T15:12:00Z"/>
                <w:rFonts w:ascii="Nunito" w:hAnsi="Nunito"/>
                <w:color w:val="000000"/>
                <w:sz w:val="22"/>
                <w:szCs w:val="22"/>
                <w:lang w:val="en-ZA" w:eastAsia="en-ZA"/>
                <w:rPrChange w:id="2047" w:author="Craig Parker" w:date="2024-08-14T17:18:00Z" w16du:dateUtc="2024-08-14T15:18:00Z">
                  <w:rPr>
                    <w:ins w:id="2048" w:author="Craig Parker" w:date="2024-08-14T17:12:00Z" w16du:dateUtc="2024-08-14T15:12:00Z"/>
                    <w:rFonts w:ascii="Aptos Narrow" w:hAnsi="Aptos Narrow"/>
                    <w:color w:val="000000"/>
                    <w:sz w:val="22"/>
                    <w:szCs w:val="22"/>
                    <w:lang w:val="en-ZA" w:eastAsia="en-ZA"/>
                  </w:rPr>
                </w:rPrChange>
              </w:rPr>
            </w:pPr>
            <w:ins w:id="2049" w:author="Craig Parker" w:date="2024-08-14T17:12:00Z" w16du:dateUtc="2024-08-14T15:12:00Z">
              <w:r w:rsidRPr="00614D36">
                <w:rPr>
                  <w:rFonts w:ascii="Nunito" w:hAnsi="Nunito"/>
                  <w:color w:val="000000"/>
                  <w:sz w:val="22"/>
                  <w:szCs w:val="22"/>
                  <w:lang w:val="en-ZA" w:eastAsia="en-ZA"/>
                  <w:rPrChange w:id="2050" w:author="Craig Parker" w:date="2024-08-14T17:18:00Z" w16du:dateUtc="2024-08-14T15:18:00Z">
                    <w:rPr>
                      <w:rFonts w:ascii="Aptos Narrow" w:hAnsi="Aptos Narrow"/>
                      <w:color w:val="000000"/>
                      <w:sz w:val="22"/>
                      <w:szCs w:val="22"/>
                      <w:lang w:val="en-ZA" w:eastAsia="en-ZA"/>
                    </w:rPr>
                  </w:rPrChange>
                </w:rPr>
                <w:t xml:space="preserve">The core component of the HEÂ²AT </w:t>
              </w:r>
              <w:proofErr w:type="spellStart"/>
              <w:r w:rsidRPr="00614D36">
                <w:rPr>
                  <w:rFonts w:ascii="Nunito" w:hAnsi="Nunito"/>
                  <w:color w:val="000000"/>
                  <w:sz w:val="22"/>
                  <w:szCs w:val="22"/>
                  <w:lang w:val="en-ZA" w:eastAsia="en-ZA"/>
                  <w:rPrChange w:id="2051" w:author="Craig Parker" w:date="2024-08-14T17:18:00Z" w16du:dateUtc="2024-08-14T15:18:00Z">
                    <w:rPr>
                      <w:rFonts w:ascii="Aptos Narrow" w:hAnsi="Aptos Narrow"/>
                      <w:color w:val="000000"/>
                      <w:sz w:val="22"/>
                      <w:szCs w:val="22"/>
                      <w:lang w:val="en-ZA" w:eastAsia="en-ZA"/>
                    </w:rPr>
                  </w:rPrChange>
                </w:rPr>
                <w:t>Center</w:t>
              </w:r>
              <w:proofErr w:type="spellEnd"/>
              <w:r w:rsidRPr="00614D36">
                <w:rPr>
                  <w:rFonts w:ascii="Nunito" w:hAnsi="Nunito"/>
                  <w:color w:val="000000"/>
                  <w:sz w:val="22"/>
                  <w:szCs w:val="22"/>
                  <w:lang w:val="en-ZA" w:eastAsia="en-ZA"/>
                  <w:rPrChange w:id="2052" w:author="Craig Parker" w:date="2024-08-14T17:18:00Z" w16du:dateUtc="2024-08-14T15:18:00Z">
                    <w:rPr>
                      <w:rFonts w:ascii="Aptos Narrow" w:hAnsi="Aptos Narrow"/>
                      <w:color w:val="000000"/>
                      <w:sz w:val="22"/>
                      <w:szCs w:val="22"/>
                      <w:lang w:val="en-ZA" w:eastAsia="en-ZA"/>
                    </w:rPr>
                  </w:rPrChange>
                </w:rPr>
                <w:t xml:space="preserve"> responsible for training and capacity-building activities.</w:t>
              </w:r>
            </w:ins>
          </w:p>
        </w:tc>
      </w:tr>
      <w:tr w:rsidR="00523FB0" w:rsidRPr="00614D36" w14:paraId="44C95ACA" w14:textId="77777777" w:rsidTr="0027516D">
        <w:tblPrEx>
          <w:tblPrExChange w:id="2053" w:author="Craig Parker" w:date="2024-08-14T17:53:00Z" w16du:dateUtc="2024-08-14T15:53:00Z">
            <w:tblPrEx>
              <w:tblLayout w:type="fixed"/>
            </w:tblPrEx>
          </w:tblPrExChange>
        </w:tblPrEx>
        <w:trPr>
          <w:trHeight w:val="290"/>
          <w:ins w:id="2054" w:author="Craig Parker" w:date="2024-08-14T17:12:00Z"/>
          <w:trPrChange w:id="2055"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pct"/>
            <w:shd w:val="clear" w:color="auto" w:fill="FFFFFF" w:themeFill="background1"/>
            <w:noWrap/>
            <w:hideMark/>
            <w:tcPrChange w:id="2056" w:author="Craig Parker" w:date="2024-08-14T17:53:00Z" w16du:dateUtc="2024-08-14T15:53:00Z">
              <w:tcPr>
                <w:tcW w:w="1287" w:type="pct"/>
                <w:noWrap/>
                <w:hideMark/>
              </w:tcPr>
            </w:tcPrChange>
          </w:tcPr>
          <w:p w14:paraId="63B06251" w14:textId="77777777" w:rsidR="00523FB0" w:rsidRPr="00614D36" w:rsidRDefault="00523FB0" w:rsidP="00523FB0">
            <w:pPr>
              <w:overflowPunct/>
              <w:autoSpaceDE/>
              <w:autoSpaceDN/>
              <w:adjustRightInd/>
              <w:rPr>
                <w:ins w:id="2057" w:author="Craig Parker" w:date="2024-08-14T17:12:00Z" w16du:dateUtc="2024-08-14T15:12:00Z"/>
                <w:rFonts w:ascii="Nunito" w:hAnsi="Nunito"/>
                <w:color w:val="000000"/>
                <w:sz w:val="22"/>
                <w:szCs w:val="22"/>
                <w:lang w:val="en-ZA" w:eastAsia="en-ZA"/>
                <w:rPrChange w:id="2058" w:author="Craig Parker" w:date="2024-08-14T17:18:00Z" w16du:dateUtc="2024-08-14T15:18:00Z">
                  <w:rPr>
                    <w:ins w:id="2059" w:author="Craig Parker" w:date="2024-08-14T17:12:00Z" w16du:dateUtc="2024-08-14T15:12:00Z"/>
                    <w:rFonts w:ascii="Aptos Narrow" w:hAnsi="Aptos Narrow"/>
                    <w:color w:val="000000"/>
                    <w:sz w:val="22"/>
                    <w:szCs w:val="22"/>
                    <w:lang w:val="en-ZA" w:eastAsia="en-ZA"/>
                  </w:rPr>
                </w:rPrChange>
              </w:rPr>
            </w:pPr>
            <w:ins w:id="2060" w:author="Craig Parker" w:date="2024-08-14T17:12:00Z" w16du:dateUtc="2024-08-14T15:12:00Z">
              <w:r w:rsidRPr="00614D36">
                <w:rPr>
                  <w:rFonts w:ascii="Nunito" w:hAnsi="Nunito"/>
                  <w:color w:val="000000"/>
                  <w:sz w:val="22"/>
                  <w:szCs w:val="22"/>
                  <w:lang w:val="en-ZA" w:eastAsia="en-ZA"/>
                  <w:rPrChange w:id="2061" w:author="Craig Parker" w:date="2024-08-14T17:18:00Z" w16du:dateUtc="2024-08-14T15:18:00Z">
                    <w:rPr>
                      <w:rFonts w:ascii="Aptos Narrow" w:hAnsi="Aptos Narrow"/>
                      <w:color w:val="000000"/>
                      <w:sz w:val="22"/>
                      <w:szCs w:val="22"/>
                      <w:lang w:val="en-ZA" w:eastAsia="en-ZA"/>
                    </w:rPr>
                  </w:rPrChange>
                </w:rPr>
                <w:t>Transport Layer Security (TLS)</w:t>
              </w:r>
            </w:ins>
          </w:p>
        </w:tc>
        <w:tc>
          <w:tcPr>
            <w:tcW w:w="0" w:type="pct"/>
            <w:shd w:val="clear" w:color="auto" w:fill="FFFFFF" w:themeFill="background1"/>
            <w:hideMark/>
            <w:tcPrChange w:id="2062" w:author="Craig Parker" w:date="2024-08-14T17:53:00Z" w16du:dateUtc="2024-08-14T15:53:00Z">
              <w:tcPr>
                <w:tcW w:w="3713" w:type="pct"/>
                <w:gridSpan w:val="2"/>
                <w:hideMark/>
              </w:tcPr>
            </w:tcPrChange>
          </w:tcPr>
          <w:p w14:paraId="00B898C4"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2063" w:author="Craig Parker" w:date="2024-08-14T17:12:00Z" w16du:dateUtc="2024-08-14T15:12:00Z"/>
                <w:rFonts w:ascii="Nunito" w:hAnsi="Nunito"/>
                <w:color w:val="000000"/>
                <w:sz w:val="22"/>
                <w:szCs w:val="22"/>
                <w:lang w:val="en-ZA" w:eastAsia="en-ZA"/>
                <w:rPrChange w:id="2064" w:author="Craig Parker" w:date="2024-08-14T17:18:00Z" w16du:dateUtc="2024-08-14T15:18:00Z">
                  <w:rPr>
                    <w:ins w:id="2065" w:author="Craig Parker" w:date="2024-08-14T17:12:00Z" w16du:dateUtc="2024-08-14T15:12:00Z"/>
                    <w:rFonts w:ascii="Aptos Narrow" w:hAnsi="Aptos Narrow"/>
                    <w:color w:val="000000"/>
                    <w:sz w:val="22"/>
                    <w:szCs w:val="22"/>
                    <w:lang w:val="en-ZA" w:eastAsia="en-ZA"/>
                  </w:rPr>
                </w:rPrChange>
              </w:rPr>
            </w:pPr>
            <w:ins w:id="2066" w:author="Craig Parker" w:date="2024-08-14T17:12:00Z" w16du:dateUtc="2024-08-14T15:12:00Z">
              <w:r w:rsidRPr="00614D36">
                <w:rPr>
                  <w:rFonts w:ascii="Nunito" w:hAnsi="Nunito"/>
                  <w:color w:val="000000"/>
                  <w:sz w:val="22"/>
                  <w:szCs w:val="22"/>
                  <w:lang w:val="en-ZA" w:eastAsia="en-ZA"/>
                  <w:rPrChange w:id="2067" w:author="Craig Parker" w:date="2024-08-14T17:18:00Z" w16du:dateUtc="2024-08-14T15:18:00Z">
                    <w:rPr>
                      <w:rFonts w:ascii="Aptos Narrow" w:hAnsi="Aptos Narrow"/>
                      <w:color w:val="000000"/>
                      <w:sz w:val="22"/>
                      <w:szCs w:val="22"/>
                      <w:lang w:val="en-ZA" w:eastAsia="en-ZA"/>
                    </w:rPr>
                  </w:rPrChange>
                </w:rPr>
                <w:t>A cryptographic protocol designed to provide secure communication over a computer network.</w:t>
              </w:r>
            </w:ins>
          </w:p>
        </w:tc>
      </w:tr>
      <w:tr w:rsidR="00523FB0" w:rsidRPr="00614D36" w14:paraId="6CACC8E1" w14:textId="77777777" w:rsidTr="0027516D">
        <w:trPr>
          <w:cnfStyle w:val="000000100000" w:firstRow="0" w:lastRow="0" w:firstColumn="0" w:lastColumn="0" w:oddVBand="0" w:evenVBand="0" w:oddHBand="1" w:evenHBand="0" w:firstRowFirstColumn="0" w:firstRowLastColumn="0" w:lastRowFirstColumn="0" w:lastRowLastColumn="0"/>
          <w:trHeight w:val="290"/>
          <w:ins w:id="2068" w:author="Craig Parker" w:date="2024-08-14T17:12:00Z"/>
          <w:trPrChange w:id="2069"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2070" w:author="Craig Parker" w:date="2024-08-14T17:53:00Z" w16du:dateUtc="2024-08-14T15:53:00Z">
              <w:tcPr>
                <w:tcW w:w="1439" w:type="pct"/>
                <w:gridSpan w:val="2"/>
                <w:noWrap/>
                <w:hideMark/>
              </w:tcPr>
            </w:tcPrChange>
          </w:tcPr>
          <w:p w14:paraId="7BACCB13"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2071" w:author="Craig Parker" w:date="2024-08-14T17:12:00Z" w16du:dateUtc="2024-08-14T15:12:00Z"/>
                <w:rFonts w:ascii="Nunito" w:hAnsi="Nunito"/>
                <w:color w:val="000000"/>
                <w:sz w:val="22"/>
                <w:szCs w:val="22"/>
                <w:lang w:val="en-ZA" w:eastAsia="en-ZA"/>
                <w:rPrChange w:id="2072" w:author="Craig Parker" w:date="2024-08-14T17:18:00Z" w16du:dateUtc="2024-08-14T15:18:00Z">
                  <w:rPr>
                    <w:ins w:id="2073" w:author="Craig Parker" w:date="2024-08-14T17:12:00Z" w16du:dateUtc="2024-08-14T15:12:00Z"/>
                    <w:rFonts w:ascii="Aptos Narrow" w:hAnsi="Aptos Narrow"/>
                    <w:color w:val="000000"/>
                    <w:sz w:val="22"/>
                    <w:szCs w:val="22"/>
                    <w:lang w:val="en-ZA" w:eastAsia="en-ZA"/>
                  </w:rPr>
                </w:rPrChange>
              </w:rPr>
            </w:pPr>
            <w:ins w:id="2074" w:author="Craig Parker" w:date="2024-08-14T17:12:00Z" w16du:dateUtc="2024-08-14T15:12:00Z">
              <w:r w:rsidRPr="00614D36">
                <w:rPr>
                  <w:rFonts w:ascii="Nunito" w:hAnsi="Nunito"/>
                  <w:color w:val="000000"/>
                  <w:sz w:val="22"/>
                  <w:szCs w:val="22"/>
                  <w:lang w:val="en-ZA" w:eastAsia="en-ZA"/>
                  <w:rPrChange w:id="2075" w:author="Craig Parker" w:date="2024-08-14T17:18:00Z" w16du:dateUtc="2024-08-14T15:18:00Z">
                    <w:rPr>
                      <w:rFonts w:ascii="Aptos Narrow" w:hAnsi="Aptos Narrow"/>
                      <w:color w:val="000000"/>
                      <w:sz w:val="22"/>
                      <w:szCs w:val="22"/>
                      <w:lang w:val="en-ZA" w:eastAsia="en-ZA"/>
                    </w:rPr>
                  </w:rPrChange>
                </w:rPr>
                <w:t>US National Institute of Health (NIH)</w:t>
              </w:r>
            </w:ins>
          </w:p>
        </w:tc>
        <w:tc>
          <w:tcPr>
            <w:tcW w:w="3713" w:type="pct"/>
            <w:shd w:val="clear" w:color="auto" w:fill="FFFFFF" w:themeFill="background1"/>
            <w:hideMark/>
            <w:tcPrChange w:id="2076" w:author="Craig Parker" w:date="2024-08-14T17:53:00Z" w16du:dateUtc="2024-08-14T15:53:00Z">
              <w:tcPr>
                <w:tcW w:w="3561" w:type="pct"/>
                <w:hideMark/>
              </w:tcPr>
            </w:tcPrChange>
          </w:tcPr>
          <w:p w14:paraId="2EF79F73"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2077" w:author="Craig Parker" w:date="2024-08-14T17:12:00Z" w16du:dateUtc="2024-08-14T15:12:00Z"/>
                <w:rFonts w:ascii="Nunito" w:hAnsi="Nunito"/>
                <w:color w:val="000000"/>
                <w:sz w:val="22"/>
                <w:szCs w:val="22"/>
                <w:lang w:val="en-ZA" w:eastAsia="en-ZA"/>
                <w:rPrChange w:id="2078" w:author="Craig Parker" w:date="2024-08-14T17:18:00Z" w16du:dateUtc="2024-08-14T15:18:00Z">
                  <w:rPr>
                    <w:ins w:id="2079" w:author="Craig Parker" w:date="2024-08-14T17:12:00Z" w16du:dateUtc="2024-08-14T15:12:00Z"/>
                    <w:rFonts w:ascii="Aptos Narrow" w:hAnsi="Aptos Narrow"/>
                    <w:color w:val="000000"/>
                    <w:sz w:val="22"/>
                    <w:szCs w:val="22"/>
                    <w:lang w:val="en-ZA" w:eastAsia="en-ZA"/>
                  </w:rPr>
                </w:rPrChange>
              </w:rPr>
            </w:pPr>
            <w:ins w:id="2080" w:author="Craig Parker" w:date="2024-08-14T17:12:00Z" w16du:dateUtc="2024-08-14T15:12:00Z">
              <w:r w:rsidRPr="00614D36">
                <w:rPr>
                  <w:rFonts w:ascii="Nunito" w:hAnsi="Nunito"/>
                  <w:color w:val="000000"/>
                  <w:sz w:val="22"/>
                  <w:szCs w:val="22"/>
                  <w:lang w:val="en-ZA" w:eastAsia="en-ZA"/>
                  <w:rPrChange w:id="2081" w:author="Craig Parker" w:date="2024-08-14T17:18:00Z" w16du:dateUtc="2024-08-14T15:18:00Z">
                    <w:rPr>
                      <w:rFonts w:ascii="Aptos Narrow" w:hAnsi="Aptos Narrow"/>
                      <w:color w:val="000000"/>
                      <w:sz w:val="22"/>
                      <w:szCs w:val="22"/>
                      <w:lang w:val="en-ZA" w:eastAsia="en-ZA"/>
                    </w:rPr>
                  </w:rPrChange>
                </w:rPr>
                <w:t>The primary agency of the United States government responsible for biomedical and public health research.</w:t>
              </w:r>
            </w:ins>
          </w:p>
        </w:tc>
      </w:tr>
      <w:tr w:rsidR="00523FB0" w:rsidRPr="00614D36" w14:paraId="3C691C1B" w14:textId="77777777" w:rsidTr="0027516D">
        <w:tblPrEx>
          <w:tblPrExChange w:id="2082" w:author="Craig Parker" w:date="2024-08-14T17:53:00Z" w16du:dateUtc="2024-08-14T15:53:00Z">
            <w:tblPrEx>
              <w:tblLayout w:type="fixed"/>
            </w:tblPrEx>
          </w:tblPrExChange>
        </w:tblPrEx>
        <w:trPr>
          <w:trHeight w:val="290"/>
          <w:ins w:id="2083" w:author="Craig Parker" w:date="2024-08-14T17:12:00Z"/>
          <w:trPrChange w:id="2084"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0" w:type="pct"/>
            <w:shd w:val="clear" w:color="auto" w:fill="FFFFFF" w:themeFill="background1"/>
            <w:noWrap/>
            <w:hideMark/>
            <w:tcPrChange w:id="2085" w:author="Craig Parker" w:date="2024-08-14T17:53:00Z" w16du:dateUtc="2024-08-14T15:53:00Z">
              <w:tcPr>
                <w:tcW w:w="1287" w:type="pct"/>
                <w:noWrap/>
                <w:hideMark/>
              </w:tcPr>
            </w:tcPrChange>
          </w:tcPr>
          <w:p w14:paraId="3BA3523B" w14:textId="77777777" w:rsidR="00523FB0" w:rsidRPr="00614D36" w:rsidRDefault="00523FB0" w:rsidP="00523FB0">
            <w:pPr>
              <w:overflowPunct/>
              <w:autoSpaceDE/>
              <w:autoSpaceDN/>
              <w:adjustRightInd/>
              <w:rPr>
                <w:ins w:id="2086" w:author="Craig Parker" w:date="2024-08-14T17:12:00Z" w16du:dateUtc="2024-08-14T15:12:00Z"/>
                <w:rFonts w:ascii="Nunito" w:hAnsi="Nunito"/>
                <w:color w:val="000000"/>
                <w:sz w:val="22"/>
                <w:szCs w:val="22"/>
                <w:lang w:val="en-ZA" w:eastAsia="en-ZA"/>
                <w:rPrChange w:id="2087" w:author="Craig Parker" w:date="2024-08-14T17:18:00Z" w16du:dateUtc="2024-08-14T15:18:00Z">
                  <w:rPr>
                    <w:ins w:id="2088" w:author="Craig Parker" w:date="2024-08-14T17:12:00Z" w16du:dateUtc="2024-08-14T15:12:00Z"/>
                    <w:rFonts w:ascii="Aptos Narrow" w:hAnsi="Aptos Narrow"/>
                    <w:color w:val="000000"/>
                    <w:sz w:val="22"/>
                    <w:szCs w:val="22"/>
                    <w:lang w:val="en-ZA" w:eastAsia="en-ZA"/>
                  </w:rPr>
                </w:rPrChange>
              </w:rPr>
            </w:pPr>
            <w:ins w:id="2089" w:author="Craig Parker" w:date="2024-08-14T17:12:00Z" w16du:dateUtc="2024-08-14T15:12:00Z">
              <w:r w:rsidRPr="00614D36">
                <w:rPr>
                  <w:rFonts w:ascii="Nunito" w:hAnsi="Nunito"/>
                  <w:color w:val="000000"/>
                  <w:sz w:val="22"/>
                  <w:szCs w:val="22"/>
                  <w:lang w:val="en-ZA" w:eastAsia="en-ZA"/>
                  <w:rPrChange w:id="2090" w:author="Craig Parker" w:date="2024-08-14T17:18:00Z" w16du:dateUtc="2024-08-14T15:18:00Z">
                    <w:rPr>
                      <w:rFonts w:ascii="Aptos Narrow" w:hAnsi="Aptos Narrow"/>
                      <w:color w:val="000000"/>
                      <w:sz w:val="22"/>
                      <w:szCs w:val="22"/>
                      <w:lang w:val="en-ZA" w:eastAsia="en-ZA"/>
                    </w:rPr>
                  </w:rPrChange>
                </w:rPr>
                <w:t>Worldwide Antimalarial Resistance Network (WWARN)</w:t>
              </w:r>
            </w:ins>
          </w:p>
        </w:tc>
        <w:tc>
          <w:tcPr>
            <w:tcW w:w="0" w:type="pct"/>
            <w:shd w:val="clear" w:color="auto" w:fill="FFFFFF" w:themeFill="background1"/>
            <w:hideMark/>
            <w:tcPrChange w:id="2091" w:author="Craig Parker" w:date="2024-08-14T17:53:00Z" w16du:dateUtc="2024-08-14T15:53:00Z">
              <w:tcPr>
                <w:tcW w:w="3713" w:type="pct"/>
                <w:gridSpan w:val="2"/>
                <w:hideMark/>
              </w:tcPr>
            </w:tcPrChange>
          </w:tcPr>
          <w:p w14:paraId="039669E5"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2092" w:author="Craig Parker" w:date="2024-08-14T17:12:00Z" w16du:dateUtc="2024-08-14T15:12:00Z"/>
                <w:rFonts w:ascii="Nunito" w:hAnsi="Nunito"/>
                <w:color w:val="000000"/>
                <w:sz w:val="22"/>
                <w:szCs w:val="22"/>
                <w:lang w:val="en-ZA" w:eastAsia="en-ZA"/>
                <w:rPrChange w:id="2093" w:author="Craig Parker" w:date="2024-08-14T17:18:00Z" w16du:dateUtc="2024-08-14T15:18:00Z">
                  <w:rPr>
                    <w:ins w:id="2094" w:author="Craig Parker" w:date="2024-08-14T17:12:00Z" w16du:dateUtc="2024-08-14T15:12:00Z"/>
                    <w:rFonts w:ascii="Aptos Narrow" w:hAnsi="Aptos Narrow"/>
                    <w:color w:val="000000"/>
                    <w:sz w:val="22"/>
                    <w:szCs w:val="22"/>
                    <w:lang w:val="en-ZA" w:eastAsia="en-ZA"/>
                  </w:rPr>
                </w:rPrChange>
              </w:rPr>
            </w:pPr>
            <w:ins w:id="2095" w:author="Craig Parker" w:date="2024-08-14T17:12:00Z" w16du:dateUtc="2024-08-14T15:12:00Z">
              <w:r w:rsidRPr="00614D36">
                <w:rPr>
                  <w:rFonts w:ascii="Nunito" w:hAnsi="Nunito"/>
                  <w:color w:val="000000"/>
                  <w:sz w:val="22"/>
                  <w:szCs w:val="22"/>
                  <w:lang w:val="en-ZA" w:eastAsia="en-ZA"/>
                  <w:rPrChange w:id="2096" w:author="Craig Parker" w:date="2024-08-14T17:18:00Z" w16du:dateUtc="2024-08-14T15:18:00Z">
                    <w:rPr>
                      <w:rFonts w:ascii="Aptos Narrow" w:hAnsi="Aptos Narrow"/>
                      <w:color w:val="000000"/>
                      <w:sz w:val="22"/>
                      <w:szCs w:val="22"/>
                      <w:lang w:val="en-ZA" w:eastAsia="en-ZA"/>
                    </w:rPr>
                  </w:rPrChange>
                </w:rPr>
                <w:t>A network focused on monitoring and understanding antimalarial drug resistance.</w:t>
              </w:r>
            </w:ins>
          </w:p>
        </w:tc>
      </w:tr>
      <w:tr w:rsidR="00523FB0" w:rsidRPr="00614D36" w14:paraId="33C4EF3E" w14:textId="77777777" w:rsidTr="0027516D">
        <w:trPr>
          <w:cnfStyle w:val="000000100000" w:firstRow="0" w:lastRow="0" w:firstColumn="0" w:lastColumn="0" w:oddVBand="0" w:evenVBand="0" w:oddHBand="1" w:evenHBand="0" w:firstRowFirstColumn="0" w:firstRowLastColumn="0" w:lastRowFirstColumn="0" w:lastRowLastColumn="0"/>
          <w:trHeight w:val="290"/>
          <w:ins w:id="2097" w:author="Craig Parker" w:date="2024-08-14T17:12:00Z"/>
          <w:trPrChange w:id="2098"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2099" w:author="Craig Parker" w:date="2024-08-14T17:53:00Z" w16du:dateUtc="2024-08-14T15:53:00Z">
              <w:tcPr>
                <w:tcW w:w="1439" w:type="pct"/>
                <w:gridSpan w:val="2"/>
                <w:noWrap/>
                <w:hideMark/>
              </w:tcPr>
            </w:tcPrChange>
          </w:tcPr>
          <w:p w14:paraId="27680E34"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2100" w:author="Craig Parker" w:date="2024-08-14T17:12:00Z" w16du:dateUtc="2024-08-14T15:12:00Z"/>
                <w:rFonts w:ascii="Nunito" w:hAnsi="Nunito"/>
                <w:color w:val="000000"/>
                <w:sz w:val="22"/>
                <w:szCs w:val="22"/>
                <w:lang w:val="en-ZA" w:eastAsia="en-ZA"/>
                <w:rPrChange w:id="2101" w:author="Craig Parker" w:date="2024-08-14T17:18:00Z" w16du:dateUtc="2024-08-14T15:18:00Z">
                  <w:rPr>
                    <w:ins w:id="2102" w:author="Craig Parker" w:date="2024-08-14T17:12:00Z" w16du:dateUtc="2024-08-14T15:12:00Z"/>
                    <w:rFonts w:ascii="Aptos Narrow" w:hAnsi="Aptos Narrow"/>
                    <w:color w:val="000000"/>
                    <w:sz w:val="22"/>
                    <w:szCs w:val="22"/>
                    <w:lang w:val="en-ZA" w:eastAsia="en-ZA"/>
                  </w:rPr>
                </w:rPrChange>
              </w:rPr>
            </w:pPr>
            <w:ins w:id="2103" w:author="Craig Parker" w:date="2024-08-14T17:12:00Z" w16du:dateUtc="2024-08-14T15:12:00Z">
              <w:r w:rsidRPr="00614D36">
                <w:rPr>
                  <w:rFonts w:ascii="Nunito" w:hAnsi="Nunito"/>
                  <w:color w:val="000000"/>
                  <w:sz w:val="22"/>
                  <w:szCs w:val="22"/>
                  <w:lang w:val="en-ZA" w:eastAsia="en-ZA"/>
                  <w:rPrChange w:id="2104" w:author="Craig Parker" w:date="2024-08-14T17:18:00Z" w16du:dateUtc="2024-08-14T15:18:00Z">
                    <w:rPr>
                      <w:rFonts w:ascii="Aptos Narrow" w:hAnsi="Aptos Narrow"/>
                      <w:color w:val="000000"/>
                      <w:sz w:val="22"/>
                      <w:szCs w:val="22"/>
                      <w:lang w:val="en-ZA" w:eastAsia="en-ZA"/>
                    </w:rPr>
                  </w:rPrChange>
                </w:rPr>
                <w:t>sub-Saharan Africa (</w:t>
              </w:r>
              <w:proofErr w:type="spellStart"/>
              <w:r w:rsidRPr="00614D36">
                <w:rPr>
                  <w:rFonts w:ascii="Nunito" w:hAnsi="Nunito"/>
                  <w:color w:val="000000"/>
                  <w:sz w:val="22"/>
                  <w:szCs w:val="22"/>
                  <w:lang w:val="en-ZA" w:eastAsia="en-ZA"/>
                  <w:rPrChange w:id="2105" w:author="Craig Parker" w:date="2024-08-14T17:18:00Z" w16du:dateUtc="2024-08-14T15:18:00Z">
                    <w:rPr>
                      <w:rFonts w:ascii="Aptos Narrow" w:hAnsi="Aptos Narrow"/>
                      <w:color w:val="000000"/>
                      <w:sz w:val="22"/>
                      <w:szCs w:val="22"/>
                      <w:lang w:val="en-ZA" w:eastAsia="en-ZA"/>
                    </w:rPr>
                  </w:rPrChange>
                </w:rPr>
                <w:t>sSA</w:t>
              </w:r>
              <w:proofErr w:type="spellEnd"/>
              <w:r w:rsidRPr="00614D36">
                <w:rPr>
                  <w:rFonts w:ascii="Nunito" w:hAnsi="Nunito"/>
                  <w:color w:val="000000"/>
                  <w:sz w:val="22"/>
                  <w:szCs w:val="22"/>
                  <w:lang w:val="en-ZA" w:eastAsia="en-ZA"/>
                  <w:rPrChange w:id="2106" w:author="Craig Parker" w:date="2024-08-14T17:18:00Z" w16du:dateUtc="2024-08-14T15:18:00Z">
                    <w:rPr>
                      <w:rFonts w:ascii="Aptos Narrow" w:hAnsi="Aptos Narrow"/>
                      <w:color w:val="000000"/>
                      <w:sz w:val="22"/>
                      <w:szCs w:val="22"/>
                      <w:lang w:val="en-ZA" w:eastAsia="en-ZA"/>
                    </w:rPr>
                  </w:rPrChange>
                </w:rPr>
                <w:t>)</w:t>
              </w:r>
            </w:ins>
          </w:p>
        </w:tc>
        <w:tc>
          <w:tcPr>
            <w:tcW w:w="3713" w:type="pct"/>
            <w:shd w:val="clear" w:color="auto" w:fill="FFFFFF" w:themeFill="background1"/>
            <w:hideMark/>
            <w:tcPrChange w:id="2107" w:author="Craig Parker" w:date="2024-08-14T17:53:00Z" w16du:dateUtc="2024-08-14T15:53:00Z">
              <w:tcPr>
                <w:tcW w:w="3561" w:type="pct"/>
                <w:hideMark/>
              </w:tcPr>
            </w:tcPrChange>
          </w:tcPr>
          <w:p w14:paraId="5DF5A4ED"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2108" w:author="Craig Parker" w:date="2024-08-14T17:12:00Z" w16du:dateUtc="2024-08-14T15:12:00Z"/>
                <w:rFonts w:ascii="Nunito" w:hAnsi="Nunito"/>
                <w:color w:val="000000"/>
                <w:sz w:val="22"/>
                <w:szCs w:val="22"/>
                <w:lang w:val="en-ZA" w:eastAsia="en-ZA"/>
                <w:rPrChange w:id="2109" w:author="Craig Parker" w:date="2024-08-14T17:18:00Z" w16du:dateUtc="2024-08-14T15:18:00Z">
                  <w:rPr>
                    <w:ins w:id="2110" w:author="Craig Parker" w:date="2024-08-14T17:12:00Z" w16du:dateUtc="2024-08-14T15:12:00Z"/>
                    <w:rFonts w:ascii="Aptos Narrow" w:hAnsi="Aptos Narrow"/>
                    <w:color w:val="000000"/>
                    <w:sz w:val="22"/>
                    <w:szCs w:val="22"/>
                    <w:lang w:val="en-ZA" w:eastAsia="en-ZA"/>
                  </w:rPr>
                </w:rPrChange>
              </w:rPr>
            </w:pPr>
            <w:ins w:id="2111" w:author="Craig Parker" w:date="2024-08-14T17:12:00Z" w16du:dateUtc="2024-08-14T15:12:00Z">
              <w:r w:rsidRPr="00614D36">
                <w:rPr>
                  <w:rFonts w:ascii="Nunito" w:hAnsi="Nunito"/>
                  <w:color w:val="000000"/>
                  <w:sz w:val="22"/>
                  <w:szCs w:val="22"/>
                  <w:lang w:val="en-ZA" w:eastAsia="en-ZA"/>
                  <w:rPrChange w:id="2112" w:author="Craig Parker" w:date="2024-08-14T17:18:00Z" w16du:dateUtc="2024-08-14T15:18:00Z">
                    <w:rPr>
                      <w:rFonts w:ascii="Aptos Narrow" w:hAnsi="Aptos Narrow"/>
                      <w:color w:val="000000"/>
                      <w:sz w:val="22"/>
                      <w:szCs w:val="22"/>
                      <w:lang w:val="en-ZA" w:eastAsia="en-ZA"/>
                    </w:rPr>
                  </w:rPrChange>
                </w:rPr>
                <w:t>A geographical region of Africa located south of the Sahara Desert.</w:t>
              </w:r>
            </w:ins>
          </w:p>
        </w:tc>
      </w:tr>
    </w:tbl>
    <w:p w14:paraId="6C836C21" w14:textId="77777777" w:rsidR="00CF521E" w:rsidRDefault="00CF521E" w:rsidP="00CF521E">
      <w:pPr>
        <w:pStyle w:val="Heading1"/>
        <w:rPr>
          <w:ins w:id="2113" w:author="Craig Parker" w:date="2024-08-14T21:19:00Z" w16du:dateUtc="2024-08-14T19:19:00Z"/>
        </w:rPr>
      </w:pPr>
    </w:p>
    <w:p w14:paraId="102E52C8" w14:textId="6B1E3493" w:rsidR="52A8C99F" w:rsidRPr="00F849DD" w:rsidDel="00CF521E" w:rsidRDefault="00C37C61" w:rsidP="00CF521E">
      <w:pPr>
        <w:pStyle w:val="Heading1"/>
        <w:rPr>
          <w:del w:id="2114" w:author="Craig Parker" w:date="2024-08-14T21:19:00Z" w16du:dateUtc="2024-08-14T19:19:00Z"/>
          <w:moveFrom w:id="2115" w:author="Craig Parker" w:date="2024-08-14T20:56:00Z" w16du:dateUtc="2024-08-14T18:56:00Z"/>
          <w:rPrChange w:id="2116" w:author="Craig Parker" w:date="2024-08-14T17:55:00Z" w16du:dateUtc="2024-08-14T15:55:00Z">
            <w:rPr>
              <w:del w:id="2117" w:author="Craig Parker" w:date="2024-08-14T21:19:00Z" w16du:dateUtc="2024-08-14T19:19:00Z"/>
              <w:moveFrom w:id="2118" w:author="Craig Parker" w:date="2024-08-14T20:56:00Z" w16du:dateUtc="2024-08-14T18:56:00Z"/>
              <w:rFonts w:ascii="Nunito" w:hAnsi="Nunito"/>
            </w:rPr>
          </w:rPrChange>
        </w:rPr>
        <w:pPrChange w:id="2119" w:author="Craig Parker" w:date="2024-08-14T21:19:00Z" w16du:dateUtc="2024-08-14T19:19:00Z">
          <w:pPr>
            <w:pStyle w:val="Heading3"/>
          </w:pPr>
        </w:pPrChange>
      </w:pPr>
      <w:moveToRangeStart w:id="2120" w:author="Craig Parker" w:date="2024-08-14T20:56:00Z" w:name="move174561433"/>
      <w:moveTo w:id="2121" w:author="Craig Parker" w:date="2024-08-14T20:56:00Z" w16du:dateUtc="2024-08-14T18:56:00Z">
        <w:del w:id="2122" w:author="Craig Parker" w:date="2024-08-14T21:19:00Z" w16du:dateUtc="2024-08-14T19:19:00Z">
          <w:r w:rsidDel="00CF521E">
            <w:delText>Stakeholders</w:delText>
          </w:r>
        </w:del>
      </w:moveTo>
      <w:moveFromRangeStart w:id="2123" w:author="Craig Parker" w:date="2024-08-14T20:56:00Z" w:name="move174561433"/>
      <w:moveToRangeEnd w:id="2120"/>
      <w:moveFrom w:id="2124" w:author="Craig Parker" w:date="2024-08-14T20:56:00Z" w16du:dateUtc="2024-08-14T18:56:00Z">
        <w:del w:id="2125" w:author="Craig Parker" w:date="2024-08-14T21:19:00Z" w16du:dateUtc="2024-08-14T19:19:00Z">
          <w:r w:rsidR="60C54407" w:rsidRPr="00F849DD" w:rsidDel="00CF521E">
            <w:rPr>
              <w:rPrChange w:id="2126" w:author="Craig Parker" w:date="2024-08-14T17:55:00Z" w16du:dateUtc="2024-08-14T15:55:00Z">
                <w:rPr>
                  <w:rFonts w:ascii="Nunito" w:hAnsi="Nunito"/>
                  <w:b w:val="0"/>
                  <w:bCs w:val="0"/>
                  <w:caps w:val="0"/>
                </w:rPr>
              </w:rPrChange>
            </w:rPr>
            <w:delText>Stakeholders</w:delText>
          </w:r>
        </w:del>
      </w:moveFrom>
    </w:p>
    <w:moveFromRangeEnd w:id="2123"/>
    <w:p w14:paraId="6B1C19B4" w14:textId="77777777" w:rsidR="00386610" w:rsidRPr="002E4822" w:rsidDel="00CF521E" w:rsidRDefault="00386610" w:rsidP="00CF521E">
      <w:pPr>
        <w:pStyle w:val="Heading1"/>
        <w:rPr>
          <w:del w:id="2127" w:author="Craig Parker" w:date="2024-08-14T21:19:00Z" w16du:dateUtc="2024-08-14T19:19:00Z"/>
        </w:rPr>
        <w:pPrChange w:id="2128" w:author="Craig Parker" w:date="2024-08-14T21:19:00Z" w16du:dateUtc="2024-08-14T19:19:00Z">
          <w:pPr/>
        </w:pPrChange>
      </w:pPr>
    </w:p>
    <w:p w14:paraId="568479A1" w14:textId="6419FCAF" w:rsidR="009117AB" w:rsidRDefault="009117AB" w:rsidP="009117AB">
      <w:pPr>
        <w:pStyle w:val="Heading2"/>
        <w:rPr>
          <w:ins w:id="2129" w:author="Craig Parker" w:date="2024-08-14T21:19:00Z" w16du:dateUtc="2024-08-14T19:19:00Z"/>
        </w:rPr>
      </w:pPr>
      <w:bookmarkStart w:id="2130" w:name="_Toc174562908"/>
      <w:ins w:id="2131" w:author="Craig Parker" w:date="2024-08-14T21:19:00Z" w16du:dateUtc="2024-08-14T19:19:00Z">
        <w:r>
          <w:t>Stakeholders</w:t>
        </w:r>
        <w:bookmarkEnd w:id="2130"/>
      </w:ins>
    </w:p>
    <w:p w14:paraId="22A81632" w14:textId="43CD6D48" w:rsidR="009117AB" w:rsidRDefault="009117AB" w:rsidP="009117AB">
      <w:pPr>
        <w:spacing w:line="360" w:lineRule="auto"/>
        <w:rPr>
          <w:ins w:id="2132" w:author="Craig Parker" w:date="2024-08-14T21:19:00Z" w16du:dateUtc="2024-08-14T19:19:00Z"/>
          <w:rFonts w:ascii="Nunito" w:eastAsia="Nunito" w:hAnsi="Nunito" w:cs="Nunito"/>
          <w:color w:val="000000" w:themeColor="text1"/>
          <w:sz w:val="20"/>
        </w:rPr>
      </w:pPr>
      <w:ins w:id="2133" w:author="Craig Parker" w:date="2024-08-14T21:19:00Z" w16du:dateUtc="2024-08-14T19:19:00Z">
        <w:r w:rsidRPr="00570484">
          <w:rPr>
            <w:rFonts w:ascii="Nunito" w:eastAsia="Nunito" w:hAnsi="Nunito" w:cs="Nunito"/>
            <w:b/>
            <w:bCs/>
            <w:color w:val="000000" w:themeColor="text1"/>
            <w:sz w:val="20"/>
          </w:rPr>
          <w:t>CSAG/UCT Data Management Team:</w:t>
        </w:r>
        <w:r w:rsidRPr="00570484">
          <w:rPr>
            <w:rFonts w:ascii="Nunito" w:eastAsia="Nunito" w:hAnsi="Nunito" w:cs="Nunito"/>
            <w:color w:val="000000" w:themeColor="text1"/>
            <w:sz w:val="20"/>
          </w:rPr>
          <w:t xml:space="preserve"> The Climate System Analysis Group (CSAG) at the University of Cape Town (UCT) </w:t>
        </w:r>
      </w:ins>
      <w:ins w:id="2134" w:author="Craig Parker" w:date="2024-08-14T21:20:00Z" w16du:dateUtc="2024-08-14T19:20:00Z">
        <w:r w:rsidR="00295330">
          <w:rPr>
            <w:rFonts w:ascii="Nunito" w:eastAsia="Nunito" w:hAnsi="Nunito" w:cs="Nunito"/>
            <w:color w:val="000000" w:themeColor="text1"/>
            <w:sz w:val="20"/>
          </w:rPr>
          <w:t>manages</w:t>
        </w:r>
      </w:ins>
      <w:ins w:id="2135" w:author="Craig Parker" w:date="2024-08-14T21:19:00Z" w16du:dateUtc="2024-08-14T19:19:00Z">
        <w:r w:rsidRPr="00570484">
          <w:rPr>
            <w:rFonts w:ascii="Nunito" w:eastAsia="Nunito" w:hAnsi="Nunito" w:cs="Nunito"/>
            <w:color w:val="000000" w:themeColor="text1"/>
            <w:sz w:val="20"/>
          </w:rPr>
          <w:t xml:space="preserve"> data storage, </w:t>
        </w:r>
      </w:ins>
      <w:proofErr w:type="spellStart"/>
      <w:ins w:id="2136" w:author="Craig Parker" w:date="2024-08-14T21:20:00Z" w16du:dateUtc="2024-08-14T19:20:00Z">
        <w:r w:rsidR="00295330">
          <w:rPr>
            <w:rFonts w:ascii="Nunito" w:eastAsia="Nunito" w:hAnsi="Nunito" w:cs="Nunito"/>
            <w:color w:val="000000" w:themeColor="text1"/>
            <w:sz w:val="20"/>
          </w:rPr>
          <w:t>harmonisation</w:t>
        </w:r>
      </w:ins>
      <w:proofErr w:type="spellEnd"/>
      <w:ins w:id="2137" w:author="Craig Parker" w:date="2024-08-14T21:19:00Z" w16du:dateUtc="2024-08-14T19:19:00Z">
        <w:r w:rsidRPr="00570484">
          <w:rPr>
            <w:rFonts w:ascii="Nunito" w:eastAsia="Nunito" w:hAnsi="Nunito" w:cs="Nunito"/>
            <w:color w:val="000000" w:themeColor="text1"/>
            <w:sz w:val="20"/>
          </w:rPr>
          <w:t>, and integration processes within the HE²AT Center.</w:t>
        </w:r>
      </w:ins>
    </w:p>
    <w:p w14:paraId="1BA7D327" w14:textId="77777777" w:rsidR="009117AB" w:rsidRPr="009117AB" w:rsidRDefault="009117AB" w:rsidP="009117AB">
      <w:pPr>
        <w:rPr>
          <w:ins w:id="2138" w:author="Craig Parker" w:date="2024-08-14T17:45:00Z" w16du:dateUtc="2024-08-14T15:45:00Z"/>
          <w:rFonts w:eastAsia="Nunito"/>
          <w:rPrChange w:id="2139" w:author="Craig Parker" w:date="2024-08-14T21:19:00Z" w16du:dateUtc="2024-08-14T19:19:00Z">
            <w:rPr>
              <w:ins w:id="2140" w:author="Craig Parker" w:date="2024-08-14T17:45:00Z" w16du:dateUtc="2024-08-14T15:45:00Z"/>
              <w:lang w:val="en-ZA" w:eastAsia="en-ZA"/>
            </w:rPr>
          </w:rPrChange>
        </w:rPr>
        <w:pPrChange w:id="2141" w:author="Craig Parker" w:date="2024-08-14T21:19:00Z" w16du:dateUtc="2024-08-14T19:19:00Z">
          <w:pPr>
            <w:overflowPunct/>
            <w:autoSpaceDE/>
            <w:autoSpaceDN/>
            <w:adjustRightInd/>
            <w:spacing w:line="240" w:lineRule="auto"/>
          </w:pPr>
        </w:pPrChange>
      </w:pPr>
    </w:p>
    <w:p w14:paraId="42C0AB7C" w14:textId="77777777" w:rsidR="0027516D" w:rsidRPr="0027516D" w:rsidRDefault="0027516D">
      <w:pPr>
        <w:pStyle w:val="ListParagraph"/>
        <w:numPr>
          <w:ilvl w:val="0"/>
          <w:numId w:val="83"/>
        </w:numPr>
        <w:spacing w:line="360" w:lineRule="auto"/>
        <w:rPr>
          <w:ins w:id="2142" w:author="Craig Parker" w:date="2024-08-14T17:46:00Z" w16du:dateUtc="2024-08-14T15:46:00Z"/>
          <w:rFonts w:ascii="Nunito" w:eastAsia="Nunito" w:hAnsi="Nunito" w:cs="Nunito"/>
          <w:color w:val="000000" w:themeColor="text1"/>
          <w:sz w:val="20"/>
          <w:rPrChange w:id="2143" w:author="Craig Parker" w:date="2024-08-14T17:47:00Z" w16du:dateUtc="2024-08-14T15:47:00Z">
            <w:rPr>
              <w:ins w:id="2144" w:author="Craig Parker" w:date="2024-08-14T17:46:00Z" w16du:dateUtc="2024-08-14T15:46:00Z"/>
              <w:rFonts w:ascii="Nunito" w:hAnsi="Nunito"/>
              <w:lang w:val="en-ZA" w:eastAsia="en-ZA"/>
            </w:rPr>
          </w:rPrChange>
        </w:rPr>
        <w:pPrChange w:id="2145" w:author="Craig Parker" w:date="2024-08-14T17:49:00Z" w16du:dateUtc="2024-08-14T15:49:00Z">
          <w:pPr>
            <w:pStyle w:val="ListParagraph"/>
            <w:numPr>
              <w:numId w:val="81"/>
            </w:numPr>
            <w:ind w:left="720" w:hanging="360"/>
          </w:pPr>
        </w:pPrChange>
      </w:pPr>
      <w:ins w:id="2146" w:author="Craig Parker" w:date="2024-08-14T17:45:00Z" w16du:dateUtc="2024-08-14T15:45:00Z">
        <w:r w:rsidRPr="0027516D">
          <w:rPr>
            <w:rFonts w:ascii="Nunito" w:eastAsia="Nunito" w:hAnsi="Nunito" w:cs="Nunito"/>
            <w:b/>
            <w:bCs/>
            <w:color w:val="000000" w:themeColor="text1"/>
            <w:sz w:val="20"/>
            <w:rPrChange w:id="2147" w:author="Craig Parker" w:date="2024-08-14T17:50:00Z" w16du:dateUtc="2024-08-14T15:50:00Z">
              <w:rPr>
                <w:b/>
                <w:bCs/>
                <w:lang w:val="en-ZA" w:eastAsia="en-ZA"/>
              </w:rPr>
            </w:rPrChange>
          </w:rPr>
          <w:t>Climate Data Providers</w:t>
        </w:r>
        <w:r w:rsidRPr="0027516D">
          <w:rPr>
            <w:rFonts w:ascii="Nunito" w:eastAsia="Nunito" w:hAnsi="Nunito" w:cs="Nunito"/>
            <w:color w:val="000000" w:themeColor="text1"/>
            <w:sz w:val="20"/>
            <w:rPrChange w:id="2148" w:author="Craig Parker" w:date="2024-08-14T17:47:00Z" w16du:dateUtc="2024-08-14T15:47:00Z">
              <w:rPr>
                <w:b/>
                <w:bCs/>
                <w:lang w:val="en-ZA" w:eastAsia="en-ZA"/>
              </w:rPr>
            </w:rPrChange>
          </w:rPr>
          <w:t>:</w:t>
        </w:r>
        <w:r w:rsidRPr="0027516D">
          <w:rPr>
            <w:rFonts w:ascii="Nunito" w:eastAsia="Nunito" w:hAnsi="Nunito" w:cs="Nunito"/>
            <w:color w:val="000000" w:themeColor="text1"/>
            <w:sz w:val="20"/>
            <w:rPrChange w:id="2149" w:author="Craig Parker" w:date="2024-08-14T17:47:00Z" w16du:dateUtc="2024-08-14T15:47:00Z">
              <w:rPr>
                <w:lang w:val="en-ZA" w:eastAsia="en-ZA"/>
              </w:rPr>
            </w:rPrChange>
          </w:rPr>
          <w:t xml:space="preserve"> Organizations or agencies that supply data related to climate and weather, such as weather station observations, satellite data, and gridded climate data. Examples include national meteorological services and international climate data repositories like Copernicus Climate Data Store (CDS).</w:t>
        </w:r>
      </w:ins>
    </w:p>
    <w:p w14:paraId="51338F56" w14:textId="2EE5D8F3" w:rsidR="0027516D" w:rsidRPr="0027516D" w:rsidRDefault="0027516D">
      <w:pPr>
        <w:pStyle w:val="ListParagraph"/>
        <w:numPr>
          <w:ilvl w:val="0"/>
          <w:numId w:val="83"/>
        </w:numPr>
        <w:spacing w:line="360" w:lineRule="auto"/>
        <w:rPr>
          <w:ins w:id="2150" w:author="Craig Parker" w:date="2024-08-14T17:45:00Z" w16du:dateUtc="2024-08-14T15:45:00Z"/>
          <w:rFonts w:ascii="Nunito" w:eastAsia="Nunito" w:hAnsi="Nunito" w:cs="Nunito"/>
          <w:color w:val="000000" w:themeColor="text1"/>
          <w:sz w:val="20"/>
          <w:rPrChange w:id="2151" w:author="Craig Parker" w:date="2024-08-14T17:47:00Z" w16du:dateUtc="2024-08-14T15:47:00Z">
            <w:rPr>
              <w:ins w:id="2152" w:author="Craig Parker" w:date="2024-08-14T17:45:00Z" w16du:dateUtc="2024-08-14T15:45:00Z"/>
              <w:lang w:val="en-ZA" w:eastAsia="en-ZA"/>
            </w:rPr>
          </w:rPrChange>
        </w:rPr>
        <w:pPrChange w:id="2153" w:author="Craig Parker" w:date="2024-08-14T17:49:00Z" w16du:dateUtc="2024-08-14T15:49:00Z">
          <w:pPr>
            <w:overflowPunct/>
            <w:autoSpaceDE/>
            <w:autoSpaceDN/>
            <w:adjustRightInd/>
            <w:spacing w:line="240" w:lineRule="auto"/>
          </w:pPr>
        </w:pPrChange>
      </w:pPr>
      <w:ins w:id="2154" w:author="Craig Parker" w:date="2024-08-14T17:45:00Z" w16du:dateUtc="2024-08-14T15:45:00Z">
        <w:r w:rsidRPr="0027516D">
          <w:rPr>
            <w:rFonts w:ascii="Nunito" w:eastAsia="Nunito" w:hAnsi="Nunito" w:cs="Nunito"/>
            <w:b/>
            <w:bCs/>
            <w:color w:val="000000" w:themeColor="text1"/>
            <w:sz w:val="20"/>
            <w:rPrChange w:id="2155" w:author="Craig Parker" w:date="2024-08-14T17:50:00Z" w16du:dateUtc="2024-08-14T15:50:00Z">
              <w:rPr>
                <w:b/>
                <w:bCs/>
                <w:lang w:val="en-ZA" w:eastAsia="en-ZA"/>
              </w:rPr>
            </w:rPrChange>
          </w:rPr>
          <w:lastRenderedPageBreak/>
          <w:t>Compliance Officers:</w:t>
        </w:r>
        <w:r w:rsidRPr="0027516D">
          <w:rPr>
            <w:rFonts w:ascii="Nunito" w:eastAsia="Nunito" w:hAnsi="Nunito" w:cs="Nunito"/>
            <w:color w:val="000000" w:themeColor="text1"/>
            <w:sz w:val="20"/>
            <w:rPrChange w:id="2156" w:author="Craig Parker" w:date="2024-08-14T17:47:00Z" w16du:dateUtc="2024-08-14T15:47:00Z">
              <w:rPr>
                <w:lang w:val="en-ZA" w:eastAsia="en-ZA"/>
              </w:rPr>
            </w:rPrChange>
          </w:rPr>
          <w:t xml:space="preserve"> Individuals responsible for monitoring and enforcing compliance with data security and privacy regulations, ensuring that all data management activities adhere to relevant laws and guidelines.</w:t>
        </w:r>
      </w:ins>
    </w:p>
    <w:p w14:paraId="420EC0F1" w14:textId="5CCF19B2" w:rsidR="0027516D" w:rsidRPr="0027516D" w:rsidRDefault="0027516D">
      <w:pPr>
        <w:pStyle w:val="ListParagraph"/>
        <w:numPr>
          <w:ilvl w:val="0"/>
          <w:numId w:val="83"/>
        </w:numPr>
        <w:spacing w:line="360" w:lineRule="auto"/>
        <w:rPr>
          <w:ins w:id="2157" w:author="Craig Parker" w:date="2024-08-14T17:45:00Z" w16du:dateUtc="2024-08-14T15:45:00Z"/>
          <w:rFonts w:ascii="Nunito" w:eastAsia="Nunito" w:hAnsi="Nunito" w:cs="Nunito"/>
          <w:color w:val="000000" w:themeColor="text1"/>
          <w:sz w:val="20"/>
          <w:rPrChange w:id="2158" w:author="Craig Parker" w:date="2024-08-14T17:47:00Z" w16du:dateUtc="2024-08-14T15:47:00Z">
            <w:rPr>
              <w:ins w:id="2159" w:author="Craig Parker" w:date="2024-08-14T17:45:00Z" w16du:dateUtc="2024-08-14T15:45:00Z"/>
              <w:lang w:val="en-ZA" w:eastAsia="en-ZA"/>
            </w:rPr>
          </w:rPrChange>
        </w:rPr>
        <w:pPrChange w:id="2160" w:author="Craig Parker" w:date="2024-08-14T17:49:00Z" w16du:dateUtc="2024-08-14T15:49:00Z">
          <w:pPr>
            <w:overflowPunct/>
            <w:autoSpaceDE/>
            <w:autoSpaceDN/>
            <w:adjustRightInd/>
            <w:spacing w:line="240" w:lineRule="auto"/>
          </w:pPr>
        </w:pPrChange>
      </w:pPr>
      <w:ins w:id="2161" w:author="Craig Parker" w:date="2024-08-14T17:45:00Z" w16du:dateUtc="2024-08-14T15:45:00Z">
        <w:r w:rsidRPr="0027516D">
          <w:rPr>
            <w:rFonts w:ascii="Nunito" w:eastAsia="Nunito" w:hAnsi="Nunito" w:cs="Nunito"/>
            <w:b/>
            <w:bCs/>
            <w:color w:val="000000" w:themeColor="text1"/>
            <w:sz w:val="20"/>
            <w:rPrChange w:id="2162" w:author="Craig Parker" w:date="2024-08-14T17:50:00Z" w16du:dateUtc="2024-08-14T15:50:00Z">
              <w:rPr>
                <w:b/>
                <w:bCs/>
                <w:lang w:val="en-ZA" w:eastAsia="en-ZA"/>
              </w:rPr>
            </w:rPrChange>
          </w:rPr>
          <w:t>Core HE²AT Team:</w:t>
        </w:r>
        <w:r w:rsidRPr="0027516D">
          <w:rPr>
            <w:rFonts w:ascii="Nunito" w:eastAsia="Nunito" w:hAnsi="Nunito" w:cs="Nunito"/>
            <w:color w:val="000000" w:themeColor="text1"/>
            <w:sz w:val="20"/>
            <w:rPrChange w:id="2163" w:author="Craig Parker" w:date="2024-08-14T17:47:00Z" w16du:dateUtc="2024-08-14T15:47:00Z">
              <w:rPr>
                <w:lang w:val="en-ZA" w:eastAsia="en-ZA"/>
              </w:rPr>
            </w:rPrChange>
          </w:rPr>
          <w:t xml:space="preserve"> A group of named </w:t>
        </w:r>
      </w:ins>
      <w:ins w:id="2164" w:author="Craig Parker" w:date="2024-08-14T21:20:00Z" w16du:dateUtc="2024-08-14T19:20:00Z">
        <w:r w:rsidR="00295330">
          <w:rPr>
            <w:rFonts w:ascii="Nunito" w:eastAsia="Nunito" w:hAnsi="Nunito" w:cs="Nunito"/>
            <w:color w:val="000000" w:themeColor="text1"/>
            <w:sz w:val="20"/>
          </w:rPr>
          <w:t>vital</w:t>
        </w:r>
      </w:ins>
      <w:ins w:id="2165" w:author="Craig Parker" w:date="2024-08-14T17:45:00Z" w16du:dateUtc="2024-08-14T15:45:00Z">
        <w:r w:rsidRPr="0027516D">
          <w:rPr>
            <w:rFonts w:ascii="Nunito" w:eastAsia="Nunito" w:hAnsi="Nunito" w:cs="Nunito"/>
            <w:color w:val="000000" w:themeColor="text1"/>
            <w:sz w:val="20"/>
            <w:rPrChange w:id="2166" w:author="Craig Parker" w:date="2024-08-14T17:47:00Z" w16du:dateUtc="2024-08-14T15:47:00Z">
              <w:rPr>
                <w:lang w:val="en-ZA" w:eastAsia="en-ZA"/>
              </w:rPr>
            </w:rPrChange>
          </w:rPr>
          <w:t xml:space="preserve"> personnel responsible for the initial processing and </w:t>
        </w:r>
      </w:ins>
      <w:ins w:id="2167" w:author="Craig Parker" w:date="2024-08-14T21:20:00Z" w16du:dateUtc="2024-08-14T19:20:00Z">
        <w:r w:rsidR="00295330">
          <w:rPr>
            <w:rFonts w:ascii="Nunito" w:eastAsia="Nunito" w:hAnsi="Nunito" w:cs="Nunito"/>
            <w:color w:val="000000" w:themeColor="text1"/>
            <w:sz w:val="20"/>
          </w:rPr>
          <w:t>de-identifying</w:t>
        </w:r>
      </w:ins>
      <w:ins w:id="2168" w:author="Craig Parker" w:date="2024-08-14T17:45:00Z" w16du:dateUtc="2024-08-14T15:45:00Z">
        <w:r w:rsidRPr="0027516D">
          <w:rPr>
            <w:rFonts w:ascii="Nunito" w:eastAsia="Nunito" w:hAnsi="Nunito" w:cs="Nunito"/>
            <w:color w:val="000000" w:themeColor="text1"/>
            <w:sz w:val="20"/>
            <w:rPrChange w:id="2169" w:author="Craig Parker" w:date="2024-08-14T17:47:00Z" w16du:dateUtc="2024-08-14T15:47:00Z">
              <w:rPr>
                <w:lang w:val="en-ZA" w:eastAsia="en-ZA"/>
              </w:rPr>
            </w:rPrChange>
          </w:rPr>
          <w:t xml:space="preserve"> the Original Source Data.</w:t>
        </w:r>
      </w:ins>
    </w:p>
    <w:p w14:paraId="4B0CAA34" w14:textId="0F3B64BF" w:rsidR="0027516D" w:rsidRPr="0027516D" w:rsidRDefault="0027516D">
      <w:pPr>
        <w:pStyle w:val="ListParagraph"/>
        <w:numPr>
          <w:ilvl w:val="0"/>
          <w:numId w:val="83"/>
        </w:numPr>
        <w:spacing w:line="360" w:lineRule="auto"/>
        <w:rPr>
          <w:ins w:id="2170" w:author="Craig Parker" w:date="2024-08-14T17:45:00Z" w16du:dateUtc="2024-08-14T15:45:00Z"/>
          <w:rFonts w:ascii="Nunito" w:eastAsia="Nunito" w:hAnsi="Nunito" w:cs="Nunito"/>
          <w:color w:val="000000" w:themeColor="text1"/>
          <w:sz w:val="20"/>
          <w:rPrChange w:id="2171" w:author="Craig Parker" w:date="2024-08-14T17:47:00Z" w16du:dateUtc="2024-08-14T15:47:00Z">
            <w:rPr>
              <w:ins w:id="2172" w:author="Craig Parker" w:date="2024-08-14T17:45:00Z" w16du:dateUtc="2024-08-14T15:45:00Z"/>
              <w:lang w:val="en-ZA" w:eastAsia="en-ZA"/>
            </w:rPr>
          </w:rPrChange>
        </w:rPr>
        <w:pPrChange w:id="2173" w:author="Craig Parker" w:date="2024-08-14T17:49:00Z" w16du:dateUtc="2024-08-14T15:49:00Z">
          <w:pPr>
            <w:overflowPunct/>
            <w:autoSpaceDE/>
            <w:autoSpaceDN/>
            <w:adjustRightInd/>
            <w:spacing w:line="240" w:lineRule="auto"/>
          </w:pPr>
        </w:pPrChange>
      </w:pPr>
      <w:ins w:id="2174" w:author="Craig Parker" w:date="2024-08-14T17:45:00Z" w16du:dateUtc="2024-08-14T15:45:00Z">
        <w:r w:rsidRPr="0027516D">
          <w:rPr>
            <w:rFonts w:ascii="Nunito" w:eastAsia="Nunito" w:hAnsi="Nunito" w:cs="Nunito"/>
            <w:b/>
            <w:bCs/>
            <w:color w:val="000000" w:themeColor="text1"/>
            <w:sz w:val="20"/>
            <w:rPrChange w:id="2175" w:author="Craig Parker" w:date="2024-08-14T17:51:00Z" w16du:dateUtc="2024-08-14T15:51:00Z">
              <w:rPr>
                <w:b/>
                <w:bCs/>
                <w:lang w:val="en-ZA" w:eastAsia="en-ZA"/>
              </w:rPr>
            </w:rPrChange>
          </w:rPr>
          <w:t>Data Access Committee (DAC):</w:t>
        </w:r>
        <w:r w:rsidRPr="0027516D">
          <w:rPr>
            <w:rFonts w:ascii="Nunito" w:eastAsia="Nunito" w:hAnsi="Nunito" w:cs="Nunito"/>
            <w:color w:val="000000" w:themeColor="text1"/>
            <w:sz w:val="20"/>
            <w:rPrChange w:id="2176" w:author="Craig Parker" w:date="2024-08-14T17:47:00Z" w16du:dateUtc="2024-08-14T15:47:00Z">
              <w:rPr>
                <w:lang w:val="en-ZA" w:eastAsia="en-ZA"/>
              </w:rPr>
            </w:rPrChange>
          </w:rPr>
          <w:t xml:space="preserve"> A committee that evaluates and approves requests for data access, ensuring that data sharing complies with ethical, legal, and scientific standards.</w:t>
        </w:r>
      </w:ins>
    </w:p>
    <w:p w14:paraId="3FEA5FC3" w14:textId="482BFA87" w:rsidR="0027516D" w:rsidRPr="0027516D" w:rsidRDefault="0027516D">
      <w:pPr>
        <w:pStyle w:val="ListParagraph"/>
        <w:numPr>
          <w:ilvl w:val="0"/>
          <w:numId w:val="83"/>
        </w:numPr>
        <w:spacing w:line="360" w:lineRule="auto"/>
        <w:rPr>
          <w:ins w:id="2177" w:author="Craig Parker" w:date="2024-08-14T17:45:00Z" w16du:dateUtc="2024-08-14T15:45:00Z"/>
          <w:rFonts w:ascii="Nunito" w:eastAsia="Nunito" w:hAnsi="Nunito" w:cs="Nunito"/>
          <w:color w:val="000000" w:themeColor="text1"/>
          <w:sz w:val="20"/>
          <w:rPrChange w:id="2178" w:author="Craig Parker" w:date="2024-08-14T17:47:00Z" w16du:dateUtc="2024-08-14T15:47:00Z">
            <w:rPr>
              <w:ins w:id="2179" w:author="Craig Parker" w:date="2024-08-14T17:45:00Z" w16du:dateUtc="2024-08-14T15:45:00Z"/>
              <w:lang w:val="en-ZA" w:eastAsia="en-ZA"/>
            </w:rPr>
          </w:rPrChange>
        </w:rPr>
        <w:pPrChange w:id="2180" w:author="Craig Parker" w:date="2024-08-14T17:49:00Z" w16du:dateUtc="2024-08-14T15:49:00Z">
          <w:pPr>
            <w:overflowPunct/>
            <w:autoSpaceDE/>
            <w:autoSpaceDN/>
            <w:adjustRightInd/>
            <w:spacing w:line="240" w:lineRule="auto"/>
          </w:pPr>
        </w:pPrChange>
      </w:pPr>
      <w:ins w:id="2181" w:author="Craig Parker" w:date="2024-08-14T17:45:00Z" w16du:dateUtc="2024-08-14T15:45:00Z">
        <w:r w:rsidRPr="0027516D">
          <w:rPr>
            <w:rFonts w:ascii="Nunito" w:eastAsia="Nunito" w:hAnsi="Nunito" w:cs="Nunito"/>
            <w:b/>
            <w:bCs/>
            <w:color w:val="000000" w:themeColor="text1"/>
            <w:sz w:val="20"/>
            <w:rPrChange w:id="2182" w:author="Craig Parker" w:date="2024-08-14T17:51:00Z" w16du:dateUtc="2024-08-14T15:51:00Z">
              <w:rPr>
                <w:b/>
                <w:bCs/>
                <w:lang w:val="en-ZA" w:eastAsia="en-ZA"/>
              </w:rPr>
            </w:rPrChange>
          </w:rPr>
          <w:t>Data Providers:</w:t>
        </w:r>
        <w:r w:rsidRPr="0027516D">
          <w:rPr>
            <w:rFonts w:ascii="Nunito" w:eastAsia="Nunito" w:hAnsi="Nunito" w:cs="Nunito"/>
            <w:color w:val="000000" w:themeColor="text1"/>
            <w:sz w:val="20"/>
            <w:rPrChange w:id="2183" w:author="Craig Parker" w:date="2024-08-14T17:47:00Z" w16du:dateUtc="2024-08-14T15:47:00Z">
              <w:rPr>
                <w:lang w:val="en-ZA" w:eastAsia="en-ZA"/>
              </w:rPr>
            </w:rPrChange>
          </w:rPr>
          <w:t xml:space="preserve"> Legal entities or </w:t>
        </w:r>
      </w:ins>
      <w:proofErr w:type="spellStart"/>
      <w:ins w:id="2184" w:author="Craig Parker" w:date="2024-08-14T21:20:00Z" w16du:dateUtc="2024-08-14T19:20:00Z">
        <w:r w:rsidR="00295330">
          <w:rPr>
            <w:rFonts w:ascii="Nunito" w:eastAsia="Nunito" w:hAnsi="Nunito" w:cs="Nunito"/>
            <w:color w:val="000000" w:themeColor="text1"/>
            <w:sz w:val="20"/>
          </w:rPr>
          <w:t>organisations</w:t>
        </w:r>
      </w:ins>
      <w:proofErr w:type="spellEnd"/>
      <w:ins w:id="2185" w:author="Craig Parker" w:date="2024-08-14T17:45:00Z" w16du:dateUtc="2024-08-14T15:45:00Z">
        <w:r w:rsidRPr="0027516D">
          <w:rPr>
            <w:rFonts w:ascii="Nunito" w:eastAsia="Nunito" w:hAnsi="Nunito" w:cs="Nunito"/>
            <w:color w:val="000000" w:themeColor="text1"/>
            <w:sz w:val="20"/>
            <w:rPrChange w:id="2186" w:author="Craig Parker" w:date="2024-08-14T17:47:00Z" w16du:dateUtc="2024-08-14T15:47:00Z">
              <w:rPr>
                <w:lang w:val="en-ZA" w:eastAsia="en-ZA"/>
              </w:rPr>
            </w:rPrChange>
          </w:rPr>
          <w:t xml:space="preserve"> responsible for </w:t>
        </w:r>
      </w:ins>
      <w:proofErr w:type="spellStart"/>
      <w:ins w:id="2187" w:author="Craig Parker" w:date="2024-08-14T21:21:00Z" w16du:dateUtc="2024-08-14T19:21:00Z">
        <w:r w:rsidR="00295330">
          <w:rPr>
            <w:rFonts w:ascii="Nunito" w:eastAsia="Nunito" w:hAnsi="Nunito" w:cs="Nunito"/>
            <w:color w:val="000000" w:themeColor="text1"/>
            <w:sz w:val="20"/>
          </w:rPr>
          <w:t>authorising</w:t>
        </w:r>
      </w:ins>
      <w:proofErr w:type="spellEnd"/>
      <w:ins w:id="2188" w:author="Craig Parker" w:date="2024-08-14T17:45:00Z" w16du:dateUtc="2024-08-14T15:45:00Z">
        <w:r w:rsidRPr="0027516D">
          <w:rPr>
            <w:rFonts w:ascii="Nunito" w:eastAsia="Nunito" w:hAnsi="Nunito" w:cs="Nunito"/>
            <w:color w:val="000000" w:themeColor="text1"/>
            <w:sz w:val="20"/>
            <w:rPrChange w:id="2189" w:author="Craig Parker" w:date="2024-08-14T17:47:00Z" w16du:dateUtc="2024-08-14T15:47:00Z">
              <w:rPr>
                <w:lang w:val="en-ZA" w:eastAsia="en-ZA"/>
              </w:rPr>
            </w:rPrChange>
          </w:rPr>
          <w:t xml:space="preserve"> access to their datasets and ensuring that data sharing complies with legal and ethical standards.</w:t>
        </w:r>
      </w:ins>
    </w:p>
    <w:p w14:paraId="1D6891A3" w14:textId="29979D05" w:rsidR="0027516D" w:rsidRPr="0027516D" w:rsidRDefault="0027516D">
      <w:pPr>
        <w:pStyle w:val="ListParagraph"/>
        <w:numPr>
          <w:ilvl w:val="0"/>
          <w:numId w:val="83"/>
        </w:numPr>
        <w:spacing w:line="360" w:lineRule="auto"/>
        <w:rPr>
          <w:ins w:id="2190" w:author="Craig Parker" w:date="2024-08-14T17:45:00Z" w16du:dateUtc="2024-08-14T15:45:00Z"/>
          <w:rFonts w:ascii="Nunito" w:eastAsia="Nunito" w:hAnsi="Nunito" w:cs="Nunito"/>
          <w:color w:val="000000" w:themeColor="text1"/>
          <w:sz w:val="20"/>
          <w:rPrChange w:id="2191" w:author="Craig Parker" w:date="2024-08-14T17:47:00Z" w16du:dateUtc="2024-08-14T15:47:00Z">
            <w:rPr>
              <w:ins w:id="2192" w:author="Craig Parker" w:date="2024-08-14T17:45:00Z" w16du:dateUtc="2024-08-14T15:45:00Z"/>
              <w:lang w:val="en-ZA" w:eastAsia="en-ZA"/>
            </w:rPr>
          </w:rPrChange>
        </w:rPr>
        <w:pPrChange w:id="2193" w:author="Craig Parker" w:date="2024-08-14T17:49:00Z" w16du:dateUtc="2024-08-14T15:49:00Z">
          <w:pPr>
            <w:overflowPunct/>
            <w:autoSpaceDE/>
            <w:autoSpaceDN/>
            <w:adjustRightInd/>
            <w:spacing w:line="240" w:lineRule="auto"/>
          </w:pPr>
        </w:pPrChange>
      </w:pPr>
      <w:ins w:id="2194" w:author="Craig Parker" w:date="2024-08-14T17:45:00Z" w16du:dateUtc="2024-08-14T15:45:00Z">
        <w:r w:rsidRPr="0027516D">
          <w:rPr>
            <w:rFonts w:ascii="Nunito" w:eastAsia="Nunito" w:hAnsi="Nunito" w:cs="Nunito"/>
            <w:b/>
            <w:bCs/>
            <w:color w:val="000000" w:themeColor="text1"/>
            <w:sz w:val="20"/>
            <w:rPrChange w:id="2195" w:author="Craig Parker" w:date="2024-08-14T17:51:00Z" w16du:dateUtc="2024-08-14T15:51:00Z">
              <w:rPr>
                <w:b/>
                <w:bCs/>
                <w:lang w:val="en-ZA" w:eastAsia="en-ZA"/>
              </w:rPr>
            </w:rPrChange>
          </w:rPr>
          <w:t>DSI Partners:</w:t>
        </w:r>
        <w:r w:rsidRPr="0027516D">
          <w:rPr>
            <w:rFonts w:ascii="Nunito" w:eastAsia="Nunito" w:hAnsi="Nunito" w:cs="Nunito"/>
            <w:color w:val="000000" w:themeColor="text1"/>
            <w:sz w:val="20"/>
            <w:rPrChange w:id="2196" w:author="Craig Parker" w:date="2024-08-14T17:47:00Z" w16du:dateUtc="2024-08-14T15:47:00Z">
              <w:rPr>
                <w:lang w:val="en-ZA" w:eastAsia="en-ZA"/>
              </w:rPr>
            </w:rPrChange>
          </w:rPr>
          <w:t xml:space="preserve"> Partners within the NIH Data Science Initiative (DS-I) Africa who contribute to and utilize the shared data resources, collaborating on data management practices to ensure alignment with the broader DS-I Africa objectives.</w:t>
        </w:r>
      </w:ins>
    </w:p>
    <w:p w14:paraId="4FA7CCDE" w14:textId="51065F08" w:rsidR="0027516D" w:rsidRPr="0027516D" w:rsidRDefault="0027516D">
      <w:pPr>
        <w:pStyle w:val="ListParagraph"/>
        <w:numPr>
          <w:ilvl w:val="0"/>
          <w:numId w:val="83"/>
        </w:numPr>
        <w:spacing w:line="360" w:lineRule="auto"/>
        <w:rPr>
          <w:ins w:id="2197" w:author="Craig Parker" w:date="2024-08-14T17:45:00Z" w16du:dateUtc="2024-08-14T15:45:00Z"/>
          <w:rFonts w:ascii="Nunito" w:eastAsia="Nunito" w:hAnsi="Nunito" w:cs="Nunito"/>
          <w:color w:val="000000" w:themeColor="text1"/>
          <w:sz w:val="20"/>
          <w:rPrChange w:id="2198" w:author="Craig Parker" w:date="2024-08-14T17:47:00Z" w16du:dateUtc="2024-08-14T15:47:00Z">
            <w:rPr>
              <w:ins w:id="2199" w:author="Craig Parker" w:date="2024-08-14T17:45:00Z" w16du:dateUtc="2024-08-14T15:45:00Z"/>
              <w:lang w:val="en-ZA" w:eastAsia="en-ZA"/>
            </w:rPr>
          </w:rPrChange>
        </w:rPr>
        <w:pPrChange w:id="2200" w:author="Craig Parker" w:date="2024-08-14T17:49:00Z" w16du:dateUtc="2024-08-14T15:49:00Z">
          <w:pPr>
            <w:overflowPunct/>
            <w:autoSpaceDE/>
            <w:autoSpaceDN/>
            <w:adjustRightInd/>
            <w:spacing w:line="240" w:lineRule="auto"/>
          </w:pPr>
        </w:pPrChange>
      </w:pPr>
      <w:ins w:id="2201" w:author="Craig Parker" w:date="2024-08-14T17:45:00Z" w16du:dateUtc="2024-08-14T15:45:00Z">
        <w:r w:rsidRPr="0027516D">
          <w:rPr>
            <w:rFonts w:ascii="Nunito" w:eastAsia="Nunito" w:hAnsi="Nunito" w:cs="Nunito"/>
            <w:b/>
            <w:bCs/>
            <w:color w:val="000000" w:themeColor="text1"/>
            <w:sz w:val="20"/>
            <w:rPrChange w:id="2202" w:author="Craig Parker" w:date="2024-08-14T17:51:00Z" w16du:dateUtc="2024-08-14T15:51:00Z">
              <w:rPr>
                <w:b/>
                <w:bCs/>
                <w:lang w:val="en-ZA" w:eastAsia="en-ZA"/>
              </w:rPr>
            </w:rPrChange>
          </w:rPr>
          <w:t>Ethics Committees</w:t>
        </w:r>
        <w:r w:rsidRPr="0027516D">
          <w:rPr>
            <w:rFonts w:ascii="Nunito" w:eastAsia="Nunito" w:hAnsi="Nunito" w:cs="Nunito"/>
            <w:color w:val="000000" w:themeColor="text1"/>
            <w:sz w:val="20"/>
            <w:rPrChange w:id="2203" w:author="Craig Parker" w:date="2024-08-14T17:47:00Z" w16du:dateUtc="2024-08-14T15:47:00Z">
              <w:rPr>
                <w:b/>
                <w:bCs/>
                <w:lang w:val="en-ZA" w:eastAsia="en-ZA"/>
              </w:rPr>
            </w:rPrChange>
          </w:rPr>
          <w:t>:</w:t>
        </w:r>
        <w:r w:rsidRPr="0027516D">
          <w:rPr>
            <w:rFonts w:ascii="Nunito" w:eastAsia="Nunito" w:hAnsi="Nunito" w:cs="Nunito"/>
            <w:color w:val="000000" w:themeColor="text1"/>
            <w:sz w:val="20"/>
            <w:rPrChange w:id="2204" w:author="Craig Parker" w:date="2024-08-14T17:47:00Z" w16du:dateUtc="2024-08-14T15:47:00Z">
              <w:rPr>
                <w:lang w:val="en-ZA" w:eastAsia="en-ZA"/>
              </w:rPr>
            </w:rPrChange>
          </w:rPr>
          <w:t xml:space="preserve"> Institutional bodies that review and approve the ethical aspects of research projects, ensuring that studies comply with ethical standards and protect participants' rights and welfare.</w:t>
        </w:r>
      </w:ins>
    </w:p>
    <w:p w14:paraId="736B3264" w14:textId="7F9198BC" w:rsidR="0027516D" w:rsidRPr="0027516D" w:rsidRDefault="0027516D">
      <w:pPr>
        <w:pStyle w:val="ListParagraph"/>
        <w:numPr>
          <w:ilvl w:val="0"/>
          <w:numId w:val="83"/>
        </w:numPr>
        <w:spacing w:line="360" w:lineRule="auto"/>
        <w:rPr>
          <w:ins w:id="2205" w:author="Craig Parker" w:date="2024-08-14T17:45:00Z" w16du:dateUtc="2024-08-14T15:45:00Z"/>
          <w:rFonts w:ascii="Nunito" w:eastAsia="Nunito" w:hAnsi="Nunito" w:cs="Nunito"/>
          <w:color w:val="000000" w:themeColor="text1"/>
          <w:sz w:val="20"/>
          <w:rPrChange w:id="2206" w:author="Craig Parker" w:date="2024-08-14T17:47:00Z" w16du:dateUtc="2024-08-14T15:47:00Z">
            <w:rPr>
              <w:ins w:id="2207" w:author="Craig Parker" w:date="2024-08-14T17:45:00Z" w16du:dateUtc="2024-08-14T15:45:00Z"/>
              <w:lang w:val="en-ZA" w:eastAsia="en-ZA"/>
            </w:rPr>
          </w:rPrChange>
        </w:rPr>
        <w:pPrChange w:id="2208" w:author="Craig Parker" w:date="2024-08-14T17:49:00Z" w16du:dateUtc="2024-08-14T15:49:00Z">
          <w:pPr>
            <w:overflowPunct/>
            <w:autoSpaceDE/>
            <w:autoSpaceDN/>
            <w:adjustRightInd/>
            <w:spacing w:line="240" w:lineRule="auto"/>
          </w:pPr>
        </w:pPrChange>
      </w:pPr>
      <w:ins w:id="2209" w:author="Craig Parker" w:date="2024-08-14T17:45:00Z" w16du:dateUtc="2024-08-14T15:45:00Z">
        <w:r w:rsidRPr="0027516D">
          <w:rPr>
            <w:rFonts w:ascii="Nunito" w:eastAsia="Nunito" w:hAnsi="Nunito" w:cs="Nunito"/>
            <w:b/>
            <w:bCs/>
            <w:color w:val="000000" w:themeColor="text1"/>
            <w:sz w:val="20"/>
            <w:rPrChange w:id="2210" w:author="Craig Parker" w:date="2024-08-14T17:51:00Z" w16du:dateUtc="2024-08-14T15:51:00Z">
              <w:rPr>
                <w:b/>
                <w:bCs/>
                <w:lang w:val="en-ZA" w:eastAsia="en-ZA"/>
              </w:rPr>
            </w:rPrChange>
          </w:rPr>
          <w:t>Harmonization Team Members</w:t>
        </w:r>
        <w:r w:rsidRPr="0027516D">
          <w:rPr>
            <w:rFonts w:ascii="Nunito" w:eastAsia="Nunito" w:hAnsi="Nunito" w:cs="Nunito"/>
            <w:color w:val="000000" w:themeColor="text1"/>
            <w:sz w:val="20"/>
            <w:rPrChange w:id="2211" w:author="Craig Parker" w:date="2024-08-14T17:47:00Z" w16du:dateUtc="2024-08-14T15:47:00Z">
              <w:rPr>
                <w:b/>
                <w:bCs/>
                <w:lang w:val="en-ZA" w:eastAsia="en-ZA"/>
              </w:rPr>
            </w:rPrChange>
          </w:rPr>
          <w:t>:</w:t>
        </w:r>
        <w:r w:rsidRPr="0027516D">
          <w:rPr>
            <w:rFonts w:ascii="Nunito" w:eastAsia="Nunito" w:hAnsi="Nunito" w:cs="Nunito"/>
            <w:color w:val="000000" w:themeColor="text1"/>
            <w:sz w:val="20"/>
            <w:rPrChange w:id="2212" w:author="Craig Parker" w:date="2024-08-14T17:47:00Z" w16du:dateUtc="2024-08-14T15:47:00Z">
              <w:rPr>
                <w:lang w:val="en-ZA" w:eastAsia="en-ZA"/>
              </w:rPr>
            </w:rPrChange>
          </w:rPr>
          <w:t xml:space="preserve"> Researchers and data scientists who work on aligning and integrating various datasets into a unified format, ensuring consistency and usability for analysis.</w:t>
        </w:r>
      </w:ins>
    </w:p>
    <w:p w14:paraId="72792D0C" w14:textId="492565E6" w:rsidR="0027516D" w:rsidRPr="0027516D" w:rsidRDefault="0027516D">
      <w:pPr>
        <w:pStyle w:val="ListParagraph"/>
        <w:numPr>
          <w:ilvl w:val="0"/>
          <w:numId w:val="83"/>
        </w:numPr>
        <w:spacing w:line="360" w:lineRule="auto"/>
        <w:rPr>
          <w:ins w:id="2213" w:author="Craig Parker" w:date="2024-08-14T17:45:00Z" w16du:dateUtc="2024-08-14T15:45:00Z"/>
          <w:rFonts w:ascii="Nunito" w:eastAsia="Nunito" w:hAnsi="Nunito" w:cs="Nunito"/>
          <w:color w:val="000000" w:themeColor="text1"/>
          <w:sz w:val="20"/>
          <w:rPrChange w:id="2214" w:author="Craig Parker" w:date="2024-08-14T17:47:00Z" w16du:dateUtc="2024-08-14T15:47:00Z">
            <w:rPr>
              <w:ins w:id="2215" w:author="Craig Parker" w:date="2024-08-14T17:45:00Z" w16du:dateUtc="2024-08-14T15:45:00Z"/>
              <w:lang w:val="en-ZA" w:eastAsia="en-ZA"/>
            </w:rPr>
          </w:rPrChange>
        </w:rPr>
        <w:pPrChange w:id="2216" w:author="Craig Parker" w:date="2024-08-14T17:49:00Z" w16du:dateUtc="2024-08-14T15:49:00Z">
          <w:pPr>
            <w:overflowPunct/>
            <w:autoSpaceDE/>
            <w:autoSpaceDN/>
            <w:adjustRightInd/>
            <w:spacing w:line="240" w:lineRule="auto"/>
          </w:pPr>
        </w:pPrChange>
      </w:pPr>
      <w:ins w:id="2217" w:author="Craig Parker" w:date="2024-08-14T17:45:00Z" w16du:dateUtc="2024-08-14T15:45:00Z">
        <w:r w:rsidRPr="0027516D">
          <w:rPr>
            <w:rFonts w:ascii="Nunito" w:eastAsia="Nunito" w:hAnsi="Nunito" w:cs="Nunito"/>
            <w:b/>
            <w:bCs/>
            <w:color w:val="000000" w:themeColor="text1"/>
            <w:sz w:val="20"/>
            <w:rPrChange w:id="2218" w:author="Craig Parker" w:date="2024-08-14T17:51:00Z" w16du:dateUtc="2024-08-14T15:51:00Z">
              <w:rPr>
                <w:b/>
                <w:bCs/>
                <w:lang w:val="en-ZA" w:eastAsia="en-ZA"/>
              </w:rPr>
            </w:rPrChange>
          </w:rPr>
          <w:t>Health Data Providers</w:t>
        </w:r>
        <w:r w:rsidRPr="0027516D">
          <w:rPr>
            <w:rFonts w:ascii="Nunito" w:eastAsia="Nunito" w:hAnsi="Nunito" w:cs="Nunito"/>
            <w:color w:val="000000" w:themeColor="text1"/>
            <w:sz w:val="20"/>
            <w:rPrChange w:id="2219" w:author="Craig Parker" w:date="2024-08-14T17:47:00Z" w16du:dateUtc="2024-08-14T15:47:00Z">
              <w:rPr>
                <w:b/>
                <w:bCs/>
                <w:lang w:val="en-ZA" w:eastAsia="en-ZA"/>
              </w:rPr>
            </w:rPrChange>
          </w:rPr>
          <w:t>:</w:t>
        </w:r>
        <w:r w:rsidRPr="0027516D">
          <w:rPr>
            <w:rFonts w:ascii="Nunito" w:eastAsia="Nunito" w:hAnsi="Nunito" w:cs="Nunito"/>
            <w:color w:val="000000" w:themeColor="text1"/>
            <w:sz w:val="20"/>
            <w:rPrChange w:id="2220" w:author="Craig Parker" w:date="2024-08-14T17:47:00Z" w16du:dateUtc="2024-08-14T15:47:00Z">
              <w:rPr>
                <w:lang w:val="en-ZA" w:eastAsia="en-ZA"/>
              </w:rPr>
            </w:rPrChange>
          </w:rPr>
          <w:t xml:space="preserve"> Entities responsible for collecting and providing biomedical data, including clinical trial coordinators, cohort study administrators, hospitals, and research institutions involved in health-related studies.</w:t>
        </w:r>
      </w:ins>
    </w:p>
    <w:p w14:paraId="2DC215FA" w14:textId="2EF68DFA" w:rsidR="0027516D" w:rsidRPr="0027516D" w:rsidRDefault="0027516D">
      <w:pPr>
        <w:pStyle w:val="ListParagraph"/>
        <w:numPr>
          <w:ilvl w:val="0"/>
          <w:numId w:val="83"/>
        </w:numPr>
        <w:spacing w:line="360" w:lineRule="auto"/>
        <w:rPr>
          <w:ins w:id="2221" w:author="Craig Parker" w:date="2024-08-14T17:45:00Z" w16du:dateUtc="2024-08-14T15:45:00Z"/>
          <w:rFonts w:ascii="Nunito" w:eastAsia="Nunito" w:hAnsi="Nunito" w:cs="Nunito"/>
          <w:color w:val="000000" w:themeColor="text1"/>
          <w:sz w:val="20"/>
          <w:rPrChange w:id="2222" w:author="Craig Parker" w:date="2024-08-14T17:47:00Z" w16du:dateUtc="2024-08-14T15:47:00Z">
            <w:rPr>
              <w:ins w:id="2223" w:author="Craig Parker" w:date="2024-08-14T17:45:00Z" w16du:dateUtc="2024-08-14T15:45:00Z"/>
              <w:lang w:val="en-ZA" w:eastAsia="en-ZA"/>
            </w:rPr>
          </w:rPrChange>
        </w:rPr>
        <w:pPrChange w:id="2224" w:author="Craig Parker" w:date="2024-08-14T17:49:00Z" w16du:dateUtc="2024-08-14T15:49:00Z">
          <w:pPr>
            <w:overflowPunct/>
            <w:autoSpaceDE/>
            <w:autoSpaceDN/>
            <w:adjustRightInd/>
            <w:spacing w:line="240" w:lineRule="auto"/>
          </w:pPr>
        </w:pPrChange>
      </w:pPr>
      <w:ins w:id="2225" w:author="Craig Parker" w:date="2024-08-14T17:45:00Z" w16du:dateUtc="2024-08-14T15:45:00Z">
        <w:r w:rsidRPr="0027516D">
          <w:rPr>
            <w:rFonts w:ascii="Nunito" w:eastAsia="Nunito" w:hAnsi="Nunito" w:cs="Nunito"/>
            <w:b/>
            <w:bCs/>
            <w:color w:val="000000" w:themeColor="text1"/>
            <w:sz w:val="20"/>
            <w:rPrChange w:id="2226" w:author="Craig Parker" w:date="2024-08-14T17:51:00Z" w16du:dateUtc="2024-08-14T15:51:00Z">
              <w:rPr>
                <w:b/>
                <w:bCs/>
                <w:lang w:val="en-ZA" w:eastAsia="en-ZA"/>
              </w:rPr>
            </w:rPrChange>
          </w:rPr>
          <w:t>Health Experts:</w:t>
        </w:r>
        <w:r w:rsidRPr="0027516D">
          <w:rPr>
            <w:rFonts w:ascii="Nunito" w:eastAsia="Nunito" w:hAnsi="Nunito" w:cs="Nunito"/>
            <w:color w:val="000000" w:themeColor="text1"/>
            <w:sz w:val="20"/>
            <w:rPrChange w:id="2227" w:author="Craig Parker" w:date="2024-08-14T17:47:00Z" w16du:dateUtc="2024-08-14T15:47:00Z">
              <w:rPr>
                <w:lang w:val="en-ZA" w:eastAsia="en-ZA"/>
              </w:rPr>
            </w:rPrChange>
          </w:rPr>
          <w:t xml:space="preserve"> Specialists in health-related fields who validate the harmonization of biomedical data and ensure the accuracy and reliability of the integrated datasets.</w:t>
        </w:r>
      </w:ins>
    </w:p>
    <w:p w14:paraId="09D1F1F6" w14:textId="6408356A" w:rsidR="0027516D" w:rsidRPr="0027516D" w:rsidRDefault="0027516D">
      <w:pPr>
        <w:pStyle w:val="ListParagraph"/>
        <w:numPr>
          <w:ilvl w:val="0"/>
          <w:numId w:val="83"/>
        </w:numPr>
        <w:spacing w:line="360" w:lineRule="auto"/>
        <w:rPr>
          <w:ins w:id="2228" w:author="Craig Parker" w:date="2024-08-14T17:45:00Z" w16du:dateUtc="2024-08-14T15:45:00Z"/>
          <w:rFonts w:ascii="Nunito" w:eastAsia="Nunito" w:hAnsi="Nunito" w:cs="Nunito"/>
          <w:color w:val="000000" w:themeColor="text1"/>
          <w:sz w:val="20"/>
          <w:rPrChange w:id="2229" w:author="Craig Parker" w:date="2024-08-14T17:47:00Z" w16du:dateUtc="2024-08-14T15:47:00Z">
            <w:rPr>
              <w:ins w:id="2230" w:author="Craig Parker" w:date="2024-08-14T17:45:00Z" w16du:dateUtc="2024-08-14T15:45:00Z"/>
              <w:lang w:val="en-ZA" w:eastAsia="en-ZA"/>
            </w:rPr>
          </w:rPrChange>
        </w:rPr>
        <w:pPrChange w:id="2231" w:author="Craig Parker" w:date="2024-08-14T17:49:00Z" w16du:dateUtc="2024-08-14T15:49:00Z">
          <w:pPr>
            <w:overflowPunct/>
            <w:autoSpaceDE/>
            <w:autoSpaceDN/>
            <w:adjustRightInd/>
            <w:spacing w:line="240" w:lineRule="auto"/>
          </w:pPr>
        </w:pPrChange>
      </w:pPr>
      <w:ins w:id="2232" w:author="Craig Parker" w:date="2024-08-14T17:45:00Z" w16du:dateUtc="2024-08-14T15:45:00Z">
        <w:r w:rsidRPr="0027516D">
          <w:rPr>
            <w:rFonts w:ascii="Nunito" w:eastAsia="Nunito" w:hAnsi="Nunito" w:cs="Nunito"/>
            <w:b/>
            <w:bCs/>
            <w:color w:val="000000" w:themeColor="text1"/>
            <w:sz w:val="20"/>
            <w:rPrChange w:id="2233" w:author="Craig Parker" w:date="2024-08-14T17:51:00Z" w16du:dateUtc="2024-08-14T15:51:00Z">
              <w:rPr>
                <w:b/>
                <w:bCs/>
                <w:lang w:val="en-ZA" w:eastAsia="en-ZA"/>
              </w:rPr>
            </w:rPrChange>
          </w:rPr>
          <w:lastRenderedPageBreak/>
          <w:t>IBM Data Analysis Platforms Team:</w:t>
        </w:r>
        <w:r w:rsidRPr="0027516D">
          <w:rPr>
            <w:rFonts w:ascii="Nunito" w:eastAsia="Nunito" w:hAnsi="Nunito" w:cs="Nunito"/>
            <w:color w:val="000000" w:themeColor="text1"/>
            <w:sz w:val="20"/>
            <w:rPrChange w:id="2234" w:author="Craig Parker" w:date="2024-08-14T17:47:00Z" w16du:dateUtc="2024-08-14T15:47:00Z">
              <w:rPr>
                <w:lang w:val="en-ZA" w:eastAsia="en-ZA"/>
              </w:rPr>
            </w:rPrChange>
          </w:rPr>
          <w:t xml:space="preserve"> The team responsible for managing IBM's suite of data analysis tools and platforms, such as IBM Watson Studio, which support advanced analytics and machine learning within the HE²AT Center.</w:t>
        </w:r>
      </w:ins>
    </w:p>
    <w:p w14:paraId="563C318C" w14:textId="2B1B7DF3" w:rsidR="0027516D" w:rsidRPr="0027516D" w:rsidRDefault="0027516D">
      <w:pPr>
        <w:pStyle w:val="ListParagraph"/>
        <w:numPr>
          <w:ilvl w:val="0"/>
          <w:numId w:val="83"/>
        </w:numPr>
        <w:spacing w:line="360" w:lineRule="auto"/>
        <w:rPr>
          <w:ins w:id="2235" w:author="Craig Parker" w:date="2024-08-14T17:45:00Z" w16du:dateUtc="2024-08-14T15:45:00Z"/>
          <w:rFonts w:ascii="Nunito" w:eastAsia="Nunito" w:hAnsi="Nunito" w:cs="Nunito"/>
          <w:color w:val="000000" w:themeColor="text1"/>
          <w:sz w:val="20"/>
          <w:rPrChange w:id="2236" w:author="Craig Parker" w:date="2024-08-14T17:47:00Z" w16du:dateUtc="2024-08-14T15:47:00Z">
            <w:rPr>
              <w:ins w:id="2237" w:author="Craig Parker" w:date="2024-08-14T17:45:00Z" w16du:dateUtc="2024-08-14T15:45:00Z"/>
              <w:lang w:val="en-ZA" w:eastAsia="en-ZA"/>
            </w:rPr>
          </w:rPrChange>
        </w:rPr>
        <w:pPrChange w:id="2238" w:author="Craig Parker" w:date="2024-08-14T17:49:00Z" w16du:dateUtc="2024-08-14T15:49:00Z">
          <w:pPr>
            <w:overflowPunct/>
            <w:autoSpaceDE/>
            <w:autoSpaceDN/>
            <w:adjustRightInd/>
            <w:spacing w:line="240" w:lineRule="auto"/>
          </w:pPr>
        </w:pPrChange>
      </w:pPr>
      <w:ins w:id="2239" w:author="Craig Parker" w:date="2024-08-14T17:45:00Z" w16du:dateUtc="2024-08-14T15:45:00Z">
        <w:r w:rsidRPr="0027516D">
          <w:rPr>
            <w:rFonts w:ascii="Nunito" w:eastAsia="Nunito" w:hAnsi="Nunito" w:cs="Nunito"/>
            <w:b/>
            <w:bCs/>
            <w:color w:val="000000" w:themeColor="text1"/>
            <w:sz w:val="20"/>
            <w:rPrChange w:id="2240" w:author="Craig Parker" w:date="2024-08-14T17:51:00Z" w16du:dateUtc="2024-08-14T15:51:00Z">
              <w:rPr>
                <w:b/>
                <w:bCs/>
                <w:lang w:val="en-ZA" w:eastAsia="en-ZA"/>
              </w:rPr>
            </w:rPrChange>
          </w:rPr>
          <w:t>OpenAI:</w:t>
        </w:r>
        <w:r w:rsidRPr="0027516D">
          <w:rPr>
            <w:rFonts w:ascii="Nunito" w:eastAsia="Nunito" w:hAnsi="Nunito" w:cs="Nunito"/>
            <w:color w:val="000000" w:themeColor="text1"/>
            <w:sz w:val="20"/>
            <w:rPrChange w:id="2241" w:author="Craig Parker" w:date="2024-08-14T17:47:00Z" w16du:dateUtc="2024-08-14T15:47:00Z">
              <w:rPr>
                <w:lang w:val="en-ZA" w:eastAsia="en-ZA"/>
              </w:rPr>
            </w:rPrChange>
          </w:rPr>
          <w:t xml:space="preserve"> An artificial intelligence research organization that provides large language models (LLMs) to assist with variable mapping suggestions, data transformation recommendations, and other AI-driven insights.</w:t>
        </w:r>
      </w:ins>
    </w:p>
    <w:p w14:paraId="5E45B720" w14:textId="5F7291A0" w:rsidR="0027516D" w:rsidRPr="0027516D" w:rsidRDefault="0027516D">
      <w:pPr>
        <w:pStyle w:val="ListParagraph"/>
        <w:numPr>
          <w:ilvl w:val="0"/>
          <w:numId w:val="83"/>
        </w:numPr>
        <w:spacing w:line="360" w:lineRule="auto"/>
        <w:rPr>
          <w:ins w:id="2242" w:author="Craig Parker" w:date="2024-08-14T17:45:00Z" w16du:dateUtc="2024-08-14T15:45:00Z"/>
          <w:rFonts w:ascii="Nunito" w:eastAsia="Nunito" w:hAnsi="Nunito" w:cs="Nunito"/>
          <w:color w:val="000000" w:themeColor="text1"/>
          <w:sz w:val="20"/>
          <w:rPrChange w:id="2243" w:author="Craig Parker" w:date="2024-08-14T17:47:00Z" w16du:dateUtc="2024-08-14T15:47:00Z">
            <w:rPr>
              <w:ins w:id="2244" w:author="Craig Parker" w:date="2024-08-14T17:45:00Z" w16du:dateUtc="2024-08-14T15:45:00Z"/>
              <w:lang w:val="en-ZA" w:eastAsia="en-ZA"/>
            </w:rPr>
          </w:rPrChange>
        </w:rPr>
        <w:pPrChange w:id="2245" w:author="Craig Parker" w:date="2024-08-14T17:49:00Z" w16du:dateUtc="2024-08-14T15:49:00Z">
          <w:pPr>
            <w:overflowPunct/>
            <w:autoSpaceDE/>
            <w:autoSpaceDN/>
            <w:adjustRightInd/>
            <w:spacing w:line="240" w:lineRule="auto"/>
          </w:pPr>
        </w:pPrChange>
      </w:pPr>
      <w:ins w:id="2246" w:author="Craig Parker" w:date="2024-08-14T17:45:00Z" w16du:dateUtc="2024-08-14T15:45:00Z">
        <w:r w:rsidRPr="0027516D">
          <w:rPr>
            <w:rFonts w:ascii="Nunito" w:eastAsia="Nunito" w:hAnsi="Nunito" w:cs="Nunito"/>
            <w:b/>
            <w:bCs/>
            <w:color w:val="000000" w:themeColor="text1"/>
            <w:sz w:val="20"/>
            <w:rPrChange w:id="2247" w:author="Craig Parker" w:date="2024-08-14T17:51:00Z" w16du:dateUtc="2024-08-14T15:51:00Z">
              <w:rPr>
                <w:b/>
                <w:bCs/>
                <w:lang w:val="en-ZA" w:eastAsia="en-ZA"/>
              </w:rPr>
            </w:rPrChange>
          </w:rPr>
          <w:t>Partner Researchers:</w:t>
        </w:r>
        <w:r w:rsidRPr="0027516D">
          <w:rPr>
            <w:rFonts w:ascii="Nunito" w:eastAsia="Nunito" w:hAnsi="Nunito" w:cs="Nunito"/>
            <w:color w:val="000000" w:themeColor="text1"/>
            <w:sz w:val="20"/>
            <w:rPrChange w:id="2248" w:author="Craig Parker" w:date="2024-08-14T17:47:00Z" w16du:dateUtc="2024-08-14T15:47:00Z">
              <w:rPr>
                <w:lang w:val="en-ZA" w:eastAsia="en-ZA"/>
              </w:rPr>
            </w:rPrChange>
          </w:rPr>
          <w:t xml:space="preserve"> External researchers and scientists collaborating with the HE²AT Center and utilizing the integrated datasets for various research projects and analyses.</w:t>
        </w:r>
      </w:ins>
    </w:p>
    <w:p w14:paraId="3AA6EFB6" w14:textId="77777777" w:rsidR="0027516D" w:rsidRPr="0027516D" w:rsidRDefault="0027516D">
      <w:pPr>
        <w:pStyle w:val="ListParagraph"/>
        <w:numPr>
          <w:ilvl w:val="0"/>
          <w:numId w:val="83"/>
        </w:numPr>
        <w:spacing w:line="360" w:lineRule="auto"/>
        <w:rPr>
          <w:ins w:id="2249" w:author="Craig Parker" w:date="2024-08-14T17:46:00Z" w16du:dateUtc="2024-08-14T15:46:00Z"/>
          <w:rFonts w:ascii="Nunito" w:eastAsia="Nunito" w:hAnsi="Nunito" w:cs="Nunito"/>
          <w:color w:val="000000" w:themeColor="text1"/>
          <w:sz w:val="20"/>
          <w:rPrChange w:id="2250" w:author="Craig Parker" w:date="2024-08-14T17:47:00Z" w16du:dateUtc="2024-08-14T15:47:00Z">
            <w:rPr>
              <w:ins w:id="2251" w:author="Craig Parker" w:date="2024-08-14T17:46:00Z" w16du:dateUtc="2024-08-14T15:46:00Z"/>
              <w:rFonts w:ascii="Nunito" w:hAnsi="Nunito"/>
              <w:lang w:val="en-ZA" w:eastAsia="en-ZA"/>
            </w:rPr>
          </w:rPrChange>
        </w:rPr>
        <w:pPrChange w:id="2252" w:author="Craig Parker" w:date="2024-08-14T17:49:00Z" w16du:dateUtc="2024-08-14T15:49:00Z">
          <w:pPr>
            <w:pStyle w:val="ListParagraph"/>
            <w:numPr>
              <w:numId w:val="81"/>
            </w:numPr>
            <w:ind w:left="720" w:hanging="360"/>
          </w:pPr>
        </w:pPrChange>
      </w:pPr>
      <w:ins w:id="2253" w:author="Craig Parker" w:date="2024-08-14T17:45:00Z" w16du:dateUtc="2024-08-14T15:45:00Z">
        <w:r w:rsidRPr="0027516D">
          <w:rPr>
            <w:rFonts w:ascii="Nunito" w:eastAsia="Nunito" w:hAnsi="Nunito" w:cs="Nunito"/>
            <w:b/>
            <w:bCs/>
            <w:color w:val="000000" w:themeColor="text1"/>
            <w:sz w:val="20"/>
            <w:rPrChange w:id="2254" w:author="Craig Parker" w:date="2024-08-14T17:51:00Z" w16du:dateUtc="2024-08-14T15:51:00Z">
              <w:rPr>
                <w:b/>
                <w:bCs/>
                <w:lang w:val="en-ZA" w:eastAsia="en-ZA"/>
              </w:rPr>
            </w:rPrChange>
          </w:rPr>
          <w:t>Post-Funding Data Management Team:</w:t>
        </w:r>
        <w:r w:rsidRPr="0027516D">
          <w:rPr>
            <w:rFonts w:ascii="Nunito" w:eastAsia="Nunito" w:hAnsi="Nunito" w:cs="Nunito"/>
            <w:color w:val="000000" w:themeColor="text1"/>
            <w:sz w:val="20"/>
            <w:rPrChange w:id="2255" w:author="Craig Parker" w:date="2024-08-14T17:47:00Z" w16du:dateUtc="2024-08-14T15:47:00Z">
              <w:rPr>
                <w:lang w:val="en-ZA" w:eastAsia="en-ZA"/>
              </w:rPr>
            </w:rPrChange>
          </w:rPr>
          <w:t xml:space="preserve"> The team responsible for managing data after the funding period ends, ensuring the continued maintenance and availability of inferential data and transferring data to appropriate repositories as needed.</w:t>
        </w:r>
      </w:ins>
    </w:p>
    <w:p w14:paraId="1918F626" w14:textId="7A9B80BE" w:rsidR="0027516D" w:rsidRPr="0027516D" w:rsidRDefault="0027516D">
      <w:pPr>
        <w:pStyle w:val="ListParagraph"/>
        <w:numPr>
          <w:ilvl w:val="0"/>
          <w:numId w:val="83"/>
        </w:numPr>
        <w:spacing w:line="360" w:lineRule="auto"/>
        <w:rPr>
          <w:ins w:id="2256" w:author="Craig Parker" w:date="2024-08-14T17:45:00Z" w16du:dateUtc="2024-08-14T15:45:00Z"/>
          <w:rFonts w:ascii="Nunito" w:eastAsia="Nunito" w:hAnsi="Nunito" w:cs="Nunito"/>
          <w:color w:val="000000" w:themeColor="text1"/>
          <w:sz w:val="20"/>
          <w:rPrChange w:id="2257" w:author="Craig Parker" w:date="2024-08-14T17:47:00Z" w16du:dateUtc="2024-08-14T15:47:00Z">
            <w:rPr>
              <w:ins w:id="2258" w:author="Craig Parker" w:date="2024-08-14T17:45:00Z" w16du:dateUtc="2024-08-14T15:45:00Z"/>
              <w:lang w:val="en-ZA" w:eastAsia="en-ZA"/>
            </w:rPr>
          </w:rPrChange>
        </w:rPr>
        <w:pPrChange w:id="2259" w:author="Craig Parker" w:date="2024-08-14T17:49:00Z" w16du:dateUtc="2024-08-14T15:49:00Z">
          <w:pPr>
            <w:overflowPunct/>
            <w:autoSpaceDE/>
            <w:autoSpaceDN/>
            <w:adjustRightInd/>
            <w:spacing w:line="240" w:lineRule="auto"/>
          </w:pPr>
        </w:pPrChange>
      </w:pPr>
      <w:ins w:id="2260" w:author="Craig Parker" w:date="2024-08-14T17:45:00Z" w16du:dateUtc="2024-08-14T15:45:00Z">
        <w:r w:rsidRPr="0027516D">
          <w:rPr>
            <w:rFonts w:ascii="Nunito" w:eastAsia="Nunito" w:hAnsi="Nunito" w:cs="Nunito"/>
            <w:b/>
            <w:bCs/>
            <w:color w:val="000000" w:themeColor="text1"/>
            <w:sz w:val="20"/>
            <w:rPrChange w:id="2261" w:author="Craig Parker" w:date="2024-08-14T17:51:00Z" w16du:dateUtc="2024-08-14T15:51:00Z">
              <w:rPr>
                <w:b/>
                <w:bCs/>
                <w:lang w:val="en-ZA" w:eastAsia="en-ZA"/>
              </w:rPr>
            </w:rPrChange>
          </w:rPr>
          <w:t>Socio-Economic Data Providers:</w:t>
        </w:r>
        <w:r w:rsidRPr="0027516D">
          <w:rPr>
            <w:rFonts w:ascii="Nunito" w:eastAsia="Nunito" w:hAnsi="Nunito" w:cs="Nunito"/>
            <w:color w:val="000000" w:themeColor="text1"/>
            <w:sz w:val="20"/>
            <w:rPrChange w:id="2262" w:author="Craig Parker" w:date="2024-08-14T17:47:00Z" w16du:dateUtc="2024-08-14T15:47:00Z">
              <w:rPr>
                <w:lang w:val="en-ZA" w:eastAsia="en-ZA"/>
              </w:rPr>
            </w:rPrChange>
          </w:rPr>
          <w:t xml:space="preserve"> Organizations that provide data on socio-economic conditions, such as national census bureaus, household survey agencies, and specialized observatories like the Gauteng City-Region Observatory (GCRO).</w:t>
        </w:r>
      </w:ins>
    </w:p>
    <w:p w14:paraId="77B9875F" w14:textId="760D2A67" w:rsidR="0027516D" w:rsidRPr="0027516D" w:rsidRDefault="0027516D">
      <w:pPr>
        <w:pStyle w:val="ListParagraph"/>
        <w:numPr>
          <w:ilvl w:val="0"/>
          <w:numId w:val="83"/>
        </w:numPr>
        <w:spacing w:line="360" w:lineRule="auto"/>
        <w:rPr>
          <w:ins w:id="2263" w:author="Craig Parker" w:date="2024-08-14T17:45:00Z" w16du:dateUtc="2024-08-14T15:45:00Z"/>
          <w:rFonts w:ascii="Nunito" w:eastAsia="Nunito" w:hAnsi="Nunito" w:cs="Nunito"/>
          <w:color w:val="000000" w:themeColor="text1"/>
          <w:sz w:val="20"/>
          <w:rPrChange w:id="2264" w:author="Craig Parker" w:date="2024-08-14T17:47:00Z" w16du:dateUtc="2024-08-14T15:47:00Z">
            <w:rPr>
              <w:ins w:id="2265" w:author="Craig Parker" w:date="2024-08-14T17:45:00Z" w16du:dateUtc="2024-08-14T15:45:00Z"/>
              <w:rFonts w:ascii="Times New Roman" w:hAnsi="Times New Roman"/>
              <w:sz w:val="24"/>
              <w:szCs w:val="24"/>
              <w:lang w:val="en-ZA" w:eastAsia="en-ZA"/>
            </w:rPr>
          </w:rPrChange>
        </w:rPr>
        <w:pPrChange w:id="2266" w:author="Craig Parker" w:date="2024-08-14T17:49:00Z" w16du:dateUtc="2024-08-14T15:49:00Z">
          <w:pPr>
            <w:pStyle w:val="ListParagraph"/>
            <w:numPr>
              <w:numId w:val="14"/>
            </w:numPr>
            <w:spacing w:before="0" w:after="0"/>
            <w:ind w:left="720" w:hanging="360"/>
          </w:pPr>
        </w:pPrChange>
      </w:pPr>
      <w:ins w:id="2267" w:author="Craig Parker" w:date="2024-08-14T17:45:00Z" w16du:dateUtc="2024-08-14T15:45:00Z">
        <w:r w:rsidRPr="0027516D">
          <w:rPr>
            <w:rFonts w:ascii="Nunito" w:eastAsia="Nunito" w:hAnsi="Nunito" w:cs="Nunito"/>
            <w:b/>
            <w:bCs/>
            <w:color w:val="000000" w:themeColor="text1"/>
            <w:sz w:val="20"/>
            <w:rPrChange w:id="2268" w:author="Craig Parker" w:date="2024-08-14T17:51:00Z" w16du:dateUtc="2024-08-14T15:51:00Z">
              <w:rPr>
                <w:b/>
                <w:bCs/>
                <w:lang w:val="en-ZA" w:eastAsia="en-ZA"/>
              </w:rPr>
            </w:rPrChange>
          </w:rPr>
          <w:t>Training Hubs:</w:t>
        </w:r>
        <w:r w:rsidRPr="0027516D">
          <w:rPr>
            <w:rFonts w:ascii="Nunito" w:eastAsia="Nunito" w:hAnsi="Nunito" w:cs="Nunito"/>
            <w:color w:val="000000" w:themeColor="text1"/>
            <w:sz w:val="20"/>
            <w:rPrChange w:id="2269" w:author="Craig Parker" w:date="2024-08-14T17:47:00Z" w16du:dateUtc="2024-08-14T15:47:00Z">
              <w:rPr>
                <w:lang w:val="en-ZA" w:eastAsia="en-ZA"/>
              </w:rPr>
            </w:rPrChange>
          </w:rPr>
          <w:t xml:space="preserve"> Facilities that provide training and capacity-building activities for researchers, using shared data for educational purposes and contributing to the development of data management skills within the consortium.</w:t>
        </w:r>
      </w:ins>
    </w:p>
    <w:p w14:paraId="39036EC5" w14:textId="380FD801" w:rsidR="00386610" w:rsidDel="00F849DD" w:rsidRDefault="60C54407">
      <w:pPr>
        <w:pStyle w:val="Heading1"/>
        <w:numPr>
          <w:ilvl w:val="0"/>
          <w:numId w:val="87"/>
        </w:numPr>
        <w:spacing w:line="360" w:lineRule="auto"/>
        <w:rPr>
          <w:del w:id="2270" w:author="Craig Parker" w:date="2024-08-14T17:47:00Z" w16du:dateUtc="2024-08-14T15:47:00Z"/>
        </w:rPr>
        <w:pPrChange w:id="2271" w:author="Craig Parker" w:date="2024-08-14T17:58:00Z" w16du:dateUtc="2024-08-14T15:58:00Z">
          <w:pPr>
            <w:pStyle w:val="Heading2"/>
          </w:pPr>
        </w:pPrChange>
      </w:pPr>
      <w:del w:id="2272" w:author="Craig Parker" w:date="2024-08-14T17:47:00Z" w16du:dateUtc="2024-08-14T15:47:00Z">
        <w:r w:rsidRPr="00F849DD" w:rsidDel="0027516D">
          <w:rPr>
            <w:rFonts w:eastAsia="Nunito"/>
            <w:rPrChange w:id="2273" w:author="Craig Parker" w:date="2024-08-14T17:57:00Z" w16du:dateUtc="2024-08-14T15:57:00Z">
              <w:rPr>
                <w:rFonts w:ascii="Nunito" w:eastAsia="Nunito" w:hAnsi="Nunito" w:cs="Nunito"/>
                <w:caps w:val="0"/>
                <w:color w:val="000000" w:themeColor="text1"/>
              </w:rPr>
            </w:rPrChange>
          </w:rPr>
          <w:lastRenderedPageBreak/>
          <w:delText xml:space="preserve">Climate Data Providers: </w:delText>
        </w:r>
        <w:r w:rsidRPr="00F849DD" w:rsidDel="0027516D">
          <w:rPr>
            <w:rFonts w:eastAsia="Nunito"/>
            <w:rPrChange w:id="2274" w:author="Craig Parker" w:date="2024-08-14T17:57:00Z" w16du:dateUtc="2024-08-14T15:57:00Z">
              <w:rPr>
                <w:rFonts w:ascii="Nunito" w:eastAsia="Nunito" w:hAnsi="Nunito" w:cs="Nunito"/>
                <w:b w:val="0"/>
                <w:bCs w:val="0"/>
                <w:caps w:val="0"/>
                <w:color w:val="000000" w:themeColor="text1"/>
              </w:rPr>
            </w:rPrChange>
          </w:rPr>
          <w:delText>Organizations or agencies that supply data related to climate and weather, such as weather station observations, satellite data, and gridded climate data. Examples include national meteorological services and international climate data repositories like Copernicus Climate Data Store (CDS).</w:delText>
        </w:r>
        <w:bookmarkStart w:id="2275" w:name="_Toc174562909"/>
        <w:bookmarkEnd w:id="2275"/>
      </w:del>
    </w:p>
    <w:p w14:paraId="7615CDFA" w14:textId="5015D893" w:rsidR="00F849DD" w:rsidRPr="00F849DD" w:rsidRDefault="00F849DD">
      <w:pPr>
        <w:pStyle w:val="Heading1"/>
        <w:numPr>
          <w:ilvl w:val="0"/>
          <w:numId w:val="87"/>
        </w:numPr>
        <w:spacing w:line="360" w:lineRule="auto"/>
        <w:rPr>
          <w:ins w:id="2276" w:author="Craig Parker" w:date="2024-08-14T17:57:00Z" w16du:dateUtc="2024-08-14T15:57:00Z"/>
          <w:rFonts w:eastAsia="Nunito"/>
          <w:rPrChange w:id="2277" w:author="Craig Parker" w:date="2024-08-14T17:57:00Z" w16du:dateUtc="2024-08-14T15:57:00Z">
            <w:rPr>
              <w:ins w:id="2278" w:author="Craig Parker" w:date="2024-08-14T17:57:00Z" w16du:dateUtc="2024-08-14T15:57:00Z"/>
              <w:rFonts w:ascii="Nunito" w:eastAsia="Nunito" w:hAnsi="Nunito" w:cs="Nunito"/>
              <w:b/>
              <w:bCs/>
              <w:color w:val="000000" w:themeColor="text1"/>
            </w:rPr>
          </w:rPrChange>
        </w:rPr>
        <w:pPrChange w:id="2279" w:author="Craig Parker" w:date="2024-08-14T17:58:00Z" w16du:dateUtc="2024-08-14T15:58:00Z">
          <w:pPr>
            <w:pStyle w:val="ListParagraph"/>
            <w:numPr>
              <w:numId w:val="14"/>
            </w:numPr>
            <w:spacing w:before="0" w:after="0"/>
            <w:ind w:left="720" w:hanging="360"/>
          </w:pPr>
        </w:pPrChange>
      </w:pPr>
      <w:bookmarkStart w:id="2280" w:name="_Toc174562910"/>
      <w:ins w:id="2281" w:author="Craig Parker" w:date="2024-08-14T17:57:00Z" w16du:dateUtc="2024-08-14T15:57:00Z">
        <w:r>
          <w:rPr>
            <w:rFonts w:eastAsia="Nunito"/>
          </w:rPr>
          <w:t>Scope</w:t>
        </w:r>
        <w:bookmarkEnd w:id="2280"/>
      </w:ins>
    </w:p>
    <w:p w14:paraId="53BD3FFA" w14:textId="16D450BD" w:rsidR="00386610" w:rsidRPr="00F849DD" w:rsidDel="0027516D" w:rsidRDefault="60C54407">
      <w:pPr>
        <w:pStyle w:val="Heading2"/>
        <w:spacing w:line="360" w:lineRule="auto"/>
        <w:rPr>
          <w:del w:id="2282" w:author="Craig Parker" w:date="2024-08-14T17:47:00Z" w16du:dateUtc="2024-08-14T15:47:00Z"/>
          <w:b w:val="0"/>
          <w:bCs w:val="0"/>
          <w:rPrChange w:id="2283" w:author="Craig Parker" w:date="2024-08-14T17:54:00Z" w16du:dateUtc="2024-08-14T15:54:00Z">
            <w:rPr>
              <w:del w:id="2284" w:author="Craig Parker" w:date="2024-08-14T17:47:00Z" w16du:dateUtc="2024-08-14T15:47:00Z"/>
              <w:rFonts w:ascii="Nunito" w:eastAsia="Nunito" w:hAnsi="Nunito" w:cs="Nunito"/>
              <w:b/>
              <w:bCs/>
              <w:color w:val="000000" w:themeColor="text1"/>
            </w:rPr>
          </w:rPrChange>
        </w:rPr>
        <w:pPrChange w:id="2285" w:author="Craig Parker" w:date="2024-08-14T17:57:00Z" w16du:dateUtc="2024-08-14T15:57:00Z">
          <w:pPr>
            <w:pStyle w:val="ListParagraph"/>
            <w:numPr>
              <w:numId w:val="14"/>
            </w:numPr>
            <w:spacing w:before="0" w:after="0"/>
            <w:ind w:left="720" w:hanging="360"/>
          </w:pPr>
        </w:pPrChange>
      </w:pPr>
      <w:del w:id="2286" w:author="Craig Parker" w:date="2024-08-14T17:47:00Z" w16du:dateUtc="2024-08-14T15:47:00Z">
        <w:r w:rsidRPr="00F849DD" w:rsidDel="0027516D">
          <w:rPr>
            <w:b w:val="0"/>
            <w:bCs w:val="0"/>
            <w:rPrChange w:id="2287" w:author="Craig Parker" w:date="2024-08-14T17:54:00Z" w16du:dateUtc="2024-08-14T15:54:00Z">
              <w:rPr>
                <w:rFonts w:ascii="Nunito" w:eastAsia="Nunito" w:hAnsi="Nunito" w:cs="Nunito"/>
                <w:b/>
                <w:bCs/>
                <w:color w:val="000000" w:themeColor="text1"/>
              </w:rPr>
            </w:rPrChange>
          </w:rPr>
          <w:delText xml:space="preserve">Health Data Providers: </w:delText>
        </w:r>
        <w:r w:rsidRPr="00F849DD" w:rsidDel="0027516D">
          <w:rPr>
            <w:rPrChange w:id="2288" w:author="Craig Parker" w:date="2024-08-14T17:54:00Z" w16du:dateUtc="2024-08-14T15:54:00Z">
              <w:rPr>
                <w:rFonts w:ascii="Nunito" w:eastAsia="Nunito" w:hAnsi="Nunito" w:cs="Nunito"/>
                <w:color w:val="000000" w:themeColor="text1"/>
              </w:rPr>
            </w:rPrChange>
          </w:rPr>
          <w:delText>Entities responsible for collecting and providing biomedical data, including clinical trial coordinators, cohort study administrators, hospitals, and research institutions involved in health-related studies.</w:delText>
        </w:r>
      </w:del>
    </w:p>
    <w:p w14:paraId="1E4C2D71" w14:textId="63FF9DB5" w:rsidR="00386610" w:rsidRPr="00F849DD" w:rsidDel="0027516D" w:rsidRDefault="60C54407">
      <w:pPr>
        <w:pStyle w:val="Heading2"/>
        <w:spacing w:line="360" w:lineRule="auto"/>
        <w:rPr>
          <w:del w:id="2289" w:author="Craig Parker" w:date="2024-08-14T17:47:00Z" w16du:dateUtc="2024-08-14T15:47:00Z"/>
          <w:rPrChange w:id="2290" w:author="Craig Parker" w:date="2024-08-14T17:54:00Z" w16du:dateUtc="2024-08-14T15:54:00Z">
            <w:rPr>
              <w:del w:id="2291" w:author="Craig Parker" w:date="2024-08-14T17:47:00Z" w16du:dateUtc="2024-08-14T15:47:00Z"/>
              <w:rFonts w:ascii="Nunito" w:eastAsia="Nunito" w:hAnsi="Nunito" w:cs="Nunito"/>
              <w:color w:val="000000" w:themeColor="text1"/>
            </w:rPr>
          </w:rPrChange>
        </w:rPr>
        <w:pPrChange w:id="2292" w:author="Craig Parker" w:date="2024-08-14T17:57:00Z" w16du:dateUtc="2024-08-14T15:57:00Z">
          <w:pPr>
            <w:pStyle w:val="ListParagraph"/>
            <w:numPr>
              <w:numId w:val="14"/>
            </w:numPr>
            <w:spacing w:before="0" w:after="0"/>
            <w:ind w:left="720" w:hanging="360"/>
          </w:pPr>
        </w:pPrChange>
      </w:pPr>
      <w:del w:id="2293" w:author="Craig Parker" w:date="2024-08-14T17:47:00Z" w16du:dateUtc="2024-08-14T15:47:00Z">
        <w:r w:rsidRPr="00F849DD" w:rsidDel="0027516D">
          <w:rPr>
            <w:b w:val="0"/>
            <w:bCs w:val="0"/>
            <w:rPrChange w:id="2294" w:author="Craig Parker" w:date="2024-08-14T17:54:00Z" w16du:dateUtc="2024-08-14T15:54:00Z">
              <w:rPr>
                <w:rFonts w:ascii="Nunito" w:eastAsia="Nunito" w:hAnsi="Nunito" w:cs="Nunito"/>
                <w:b/>
                <w:bCs/>
                <w:color w:val="000000" w:themeColor="text1"/>
              </w:rPr>
            </w:rPrChange>
          </w:rPr>
          <w:delText xml:space="preserve">Socio-Economic Data Providers: </w:delText>
        </w:r>
        <w:r w:rsidRPr="00F849DD" w:rsidDel="0027516D">
          <w:rPr>
            <w:rPrChange w:id="2295" w:author="Craig Parker" w:date="2024-08-14T17:54:00Z" w16du:dateUtc="2024-08-14T15:54:00Z">
              <w:rPr>
                <w:rFonts w:ascii="Nunito" w:eastAsia="Nunito" w:hAnsi="Nunito" w:cs="Nunito"/>
                <w:color w:val="000000" w:themeColor="text1"/>
              </w:rPr>
            </w:rPrChange>
          </w:rPr>
          <w:delText>Organizations that provide data on socio-economic conditions, such as national census bureaus, household survey agencies, and specialized observatories like the Gauteng City-Region Observatory (GCRO).</w:delText>
        </w:r>
      </w:del>
    </w:p>
    <w:p w14:paraId="6B7816CC" w14:textId="1DDDC4CD" w:rsidR="00386610" w:rsidRPr="00F849DD" w:rsidDel="0027516D" w:rsidRDefault="60C54407">
      <w:pPr>
        <w:pStyle w:val="Heading2"/>
        <w:spacing w:line="360" w:lineRule="auto"/>
        <w:rPr>
          <w:del w:id="2296" w:author="Craig Parker" w:date="2024-08-14T17:47:00Z" w16du:dateUtc="2024-08-14T15:47:00Z"/>
          <w:rPrChange w:id="2297" w:author="Craig Parker" w:date="2024-08-14T17:54:00Z" w16du:dateUtc="2024-08-14T15:54:00Z">
            <w:rPr>
              <w:del w:id="2298" w:author="Craig Parker" w:date="2024-08-14T17:47:00Z" w16du:dateUtc="2024-08-14T15:47:00Z"/>
              <w:rFonts w:ascii="Nunito" w:eastAsia="Nunito" w:hAnsi="Nunito" w:cs="Nunito"/>
              <w:color w:val="000000" w:themeColor="text1"/>
            </w:rPr>
          </w:rPrChange>
        </w:rPr>
        <w:pPrChange w:id="2299" w:author="Craig Parker" w:date="2024-08-14T17:57:00Z" w16du:dateUtc="2024-08-14T15:57:00Z">
          <w:pPr>
            <w:pStyle w:val="ListParagraph"/>
            <w:numPr>
              <w:numId w:val="14"/>
            </w:numPr>
            <w:spacing w:before="0" w:after="0"/>
            <w:ind w:left="720" w:hanging="360"/>
          </w:pPr>
        </w:pPrChange>
      </w:pPr>
      <w:del w:id="2300" w:author="Craig Parker" w:date="2024-08-14T17:47:00Z" w16du:dateUtc="2024-08-14T15:47:00Z">
        <w:r w:rsidRPr="00F849DD" w:rsidDel="0027516D">
          <w:rPr>
            <w:b w:val="0"/>
            <w:bCs w:val="0"/>
            <w:rPrChange w:id="2301" w:author="Craig Parker" w:date="2024-08-14T17:54:00Z" w16du:dateUtc="2024-08-14T15:54:00Z">
              <w:rPr>
                <w:rFonts w:ascii="Nunito" w:eastAsia="Nunito" w:hAnsi="Nunito" w:cs="Nunito"/>
                <w:b/>
                <w:bCs/>
                <w:color w:val="000000" w:themeColor="text1"/>
              </w:rPr>
            </w:rPrChange>
          </w:rPr>
          <w:delText xml:space="preserve">Ethics Committees: </w:delText>
        </w:r>
        <w:r w:rsidRPr="00F849DD" w:rsidDel="0027516D">
          <w:rPr>
            <w:rPrChange w:id="2302" w:author="Craig Parker" w:date="2024-08-14T17:54:00Z" w16du:dateUtc="2024-08-14T15:54:00Z">
              <w:rPr>
                <w:rFonts w:ascii="Nunito" w:eastAsia="Nunito" w:hAnsi="Nunito" w:cs="Nunito"/>
                <w:color w:val="000000" w:themeColor="text1"/>
              </w:rPr>
            </w:rPrChange>
          </w:rPr>
          <w:delText>Institutional bodies that review and approve the ethical aspects of research projects, ensuring that studies comply with ethical standards and protect participants' rights and welfare.</w:delText>
        </w:r>
      </w:del>
    </w:p>
    <w:p w14:paraId="790F8CA3" w14:textId="730E1D6F" w:rsidR="00386610" w:rsidRPr="00F849DD" w:rsidDel="0027516D" w:rsidRDefault="60C54407">
      <w:pPr>
        <w:pStyle w:val="Heading2"/>
        <w:spacing w:line="360" w:lineRule="auto"/>
        <w:rPr>
          <w:del w:id="2303" w:author="Craig Parker" w:date="2024-08-14T17:47:00Z" w16du:dateUtc="2024-08-14T15:47:00Z"/>
          <w:b w:val="0"/>
          <w:bCs w:val="0"/>
          <w:rPrChange w:id="2304" w:author="Craig Parker" w:date="2024-08-14T17:54:00Z" w16du:dateUtc="2024-08-14T15:54:00Z">
            <w:rPr>
              <w:del w:id="2305" w:author="Craig Parker" w:date="2024-08-14T17:47:00Z" w16du:dateUtc="2024-08-14T15:47:00Z"/>
              <w:rFonts w:ascii="Nunito" w:eastAsia="Nunito" w:hAnsi="Nunito" w:cs="Nunito"/>
              <w:b/>
              <w:bCs/>
              <w:color w:val="000000" w:themeColor="text1"/>
            </w:rPr>
          </w:rPrChange>
        </w:rPr>
        <w:pPrChange w:id="2306" w:author="Craig Parker" w:date="2024-08-14T17:57:00Z" w16du:dateUtc="2024-08-14T15:57:00Z">
          <w:pPr>
            <w:pStyle w:val="ListParagraph"/>
            <w:numPr>
              <w:numId w:val="14"/>
            </w:numPr>
            <w:spacing w:before="0" w:after="0"/>
            <w:ind w:left="720" w:hanging="360"/>
          </w:pPr>
        </w:pPrChange>
      </w:pPr>
      <w:del w:id="2307" w:author="Craig Parker" w:date="2024-08-14T17:47:00Z" w16du:dateUtc="2024-08-14T15:47:00Z">
        <w:r w:rsidRPr="00F849DD" w:rsidDel="0027516D">
          <w:rPr>
            <w:b w:val="0"/>
            <w:bCs w:val="0"/>
            <w:rPrChange w:id="2308" w:author="Craig Parker" w:date="2024-08-14T17:54:00Z" w16du:dateUtc="2024-08-14T15:54:00Z">
              <w:rPr>
                <w:rFonts w:ascii="Nunito" w:eastAsia="Nunito" w:hAnsi="Nunito" w:cs="Nunito"/>
                <w:b/>
                <w:bCs/>
                <w:color w:val="000000" w:themeColor="text1"/>
              </w:rPr>
            </w:rPrChange>
          </w:rPr>
          <w:lastRenderedPageBreak/>
          <w:delText xml:space="preserve">CSAG/UCT Data Management Team: </w:delText>
        </w:r>
        <w:r w:rsidRPr="00F849DD" w:rsidDel="0027516D">
          <w:rPr>
            <w:rPrChange w:id="2309" w:author="Craig Parker" w:date="2024-08-14T17:54:00Z" w16du:dateUtc="2024-08-14T15:54:00Z">
              <w:rPr>
                <w:rFonts w:ascii="Nunito" w:eastAsia="Nunito" w:hAnsi="Nunito" w:cs="Nunito"/>
                <w:color w:val="000000" w:themeColor="text1"/>
              </w:rPr>
            </w:rPrChange>
          </w:rPr>
          <w:delText>The Climate System Analysis Group (CSAG) at the University of Cape Town (UCT) responsible for managing data storage, harmonization, and integration processes within the HE²AT Center.</w:delText>
        </w:r>
      </w:del>
    </w:p>
    <w:p w14:paraId="64934538" w14:textId="506092A2" w:rsidR="00386610" w:rsidRPr="00F849DD" w:rsidDel="0027516D" w:rsidRDefault="60C54407">
      <w:pPr>
        <w:pStyle w:val="Heading2"/>
        <w:spacing w:line="360" w:lineRule="auto"/>
        <w:rPr>
          <w:del w:id="2310" w:author="Craig Parker" w:date="2024-08-14T17:47:00Z" w16du:dateUtc="2024-08-14T15:47:00Z"/>
          <w:b w:val="0"/>
          <w:bCs w:val="0"/>
          <w:rPrChange w:id="2311" w:author="Craig Parker" w:date="2024-08-14T17:54:00Z" w16du:dateUtc="2024-08-14T15:54:00Z">
            <w:rPr>
              <w:del w:id="2312" w:author="Craig Parker" w:date="2024-08-14T17:47:00Z" w16du:dateUtc="2024-08-14T15:47:00Z"/>
              <w:rFonts w:ascii="Nunito" w:eastAsia="Nunito" w:hAnsi="Nunito" w:cs="Nunito"/>
              <w:b/>
              <w:bCs/>
              <w:color w:val="000000" w:themeColor="text1"/>
            </w:rPr>
          </w:rPrChange>
        </w:rPr>
        <w:pPrChange w:id="2313" w:author="Craig Parker" w:date="2024-08-14T17:57:00Z" w16du:dateUtc="2024-08-14T15:57:00Z">
          <w:pPr>
            <w:pStyle w:val="ListParagraph"/>
            <w:numPr>
              <w:numId w:val="14"/>
            </w:numPr>
            <w:spacing w:before="0" w:after="0"/>
            <w:ind w:left="720" w:hanging="360"/>
          </w:pPr>
        </w:pPrChange>
      </w:pPr>
      <w:del w:id="2314" w:author="Craig Parker" w:date="2024-08-14T17:47:00Z" w16du:dateUtc="2024-08-14T15:47:00Z">
        <w:r w:rsidRPr="00F849DD" w:rsidDel="0027516D">
          <w:rPr>
            <w:b w:val="0"/>
            <w:bCs w:val="0"/>
            <w:rPrChange w:id="2315" w:author="Craig Parker" w:date="2024-08-14T17:54:00Z" w16du:dateUtc="2024-08-14T15:54:00Z">
              <w:rPr>
                <w:rFonts w:ascii="Nunito" w:eastAsia="Nunito" w:hAnsi="Nunito" w:cs="Nunito"/>
                <w:b/>
                <w:bCs/>
                <w:color w:val="000000" w:themeColor="text1"/>
              </w:rPr>
            </w:rPrChange>
          </w:rPr>
          <w:delText xml:space="preserve">Core HE²AT Team: </w:delText>
        </w:r>
        <w:r w:rsidRPr="00F849DD" w:rsidDel="0027516D">
          <w:rPr>
            <w:rPrChange w:id="2316" w:author="Craig Parker" w:date="2024-08-14T17:54:00Z" w16du:dateUtc="2024-08-14T15:54:00Z">
              <w:rPr>
                <w:rFonts w:ascii="Nunito" w:eastAsia="Nunito" w:hAnsi="Nunito" w:cs="Nunito"/>
                <w:color w:val="000000" w:themeColor="text1"/>
              </w:rPr>
            </w:rPrChange>
          </w:rPr>
          <w:delText xml:space="preserve">A group of </w:delText>
        </w:r>
      </w:del>
      <w:ins w:id="2317" w:author="Matthew Chersich" w:date="2024-08-13T21:15:00Z">
        <w:del w:id="2318" w:author="Craig Parker" w:date="2024-08-14T17:47:00Z" w16du:dateUtc="2024-08-14T15:47:00Z">
          <w:r w:rsidR="00977ACD" w:rsidRPr="00F849DD" w:rsidDel="0027516D">
            <w:rPr>
              <w:rPrChange w:id="2319" w:author="Craig Parker" w:date="2024-08-14T17:54:00Z" w16du:dateUtc="2024-08-14T15:54:00Z">
                <w:rPr>
                  <w:rFonts w:ascii="Nunito" w:eastAsia="Nunito" w:hAnsi="Nunito" w:cs="Nunito"/>
                  <w:color w:val="000000" w:themeColor="text1"/>
                  <w:sz w:val="20"/>
                </w:rPr>
              </w:rPrChange>
            </w:rPr>
            <w:delText xml:space="preserve">named </w:delText>
          </w:r>
        </w:del>
      </w:ins>
      <w:del w:id="2320" w:author="Craig Parker" w:date="2024-08-14T17:47:00Z" w16du:dateUtc="2024-08-14T15:47:00Z">
        <w:r w:rsidRPr="00F849DD" w:rsidDel="0027516D">
          <w:rPr>
            <w:rPrChange w:id="2321" w:author="Craig Parker" w:date="2024-08-14T17:54:00Z" w16du:dateUtc="2024-08-14T15:54:00Z">
              <w:rPr>
                <w:rFonts w:ascii="Nunito" w:eastAsia="Nunito" w:hAnsi="Nunito" w:cs="Nunito"/>
                <w:color w:val="000000" w:themeColor="text1"/>
              </w:rPr>
            </w:rPrChange>
          </w:rPr>
          <w:delText xml:space="preserve">key personnel responsible for the initial processing and </w:delText>
        </w:r>
      </w:del>
      <w:ins w:id="2322" w:author="Matthew Chersich" w:date="2024-08-13T20:40:00Z">
        <w:del w:id="2323" w:author="Craig Parker" w:date="2024-08-14T17:47:00Z" w16du:dateUtc="2024-08-14T15:47:00Z">
          <w:r w:rsidR="00B02689" w:rsidRPr="00F849DD" w:rsidDel="0027516D">
            <w:rPr>
              <w:rPrChange w:id="2324" w:author="Craig Parker" w:date="2024-08-14T17:54:00Z" w16du:dateUtc="2024-08-14T15:54:00Z">
                <w:rPr>
                  <w:rFonts w:ascii="Nunito" w:eastAsia="Nunito" w:hAnsi="Nunito" w:cs="Nunito"/>
                  <w:color w:val="000000" w:themeColor="text1"/>
                  <w:sz w:val="20"/>
                </w:rPr>
              </w:rPrChange>
            </w:rPr>
            <w:delText>deidentification of the Original Source Data</w:delText>
          </w:r>
        </w:del>
      </w:ins>
      <w:del w:id="2325" w:author="Craig Parker" w:date="2024-08-14T17:47:00Z" w16du:dateUtc="2024-08-14T15:47:00Z">
        <w:r w:rsidRPr="00F849DD" w:rsidDel="0027516D">
          <w:rPr>
            <w:rPrChange w:id="2326" w:author="Craig Parker" w:date="2024-08-14T17:54:00Z" w16du:dateUtc="2024-08-14T15:54:00Z">
              <w:rPr>
                <w:rFonts w:ascii="Nunito" w:eastAsia="Nunito" w:hAnsi="Nunito" w:cs="Nunito"/>
                <w:color w:val="000000" w:themeColor="text1"/>
              </w:rPr>
            </w:rPrChange>
          </w:rPr>
          <w:delText>harmonization of data. This team includes members such as Peter, Pierre, Lisa, Chris, Rodger, Nic, and Craig.</w:delText>
        </w:r>
      </w:del>
    </w:p>
    <w:p w14:paraId="00D366DD" w14:textId="598E0125" w:rsidR="00386610" w:rsidRPr="00F849DD" w:rsidDel="0027516D" w:rsidRDefault="60C54407">
      <w:pPr>
        <w:pStyle w:val="Heading2"/>
        <w:spacing w:line="360" w:lineRule="auto"/>
        <w:rPr>
          <w:del w:id="2327" w:author="Craig Parker" w:date="2024-08-14T17:47:00Z" w16du:dateUtc="2024-08-14T15:47:00Z"/>
          <w:b w:val="0"/>
          <w:bCs w:val="0"/>
          <w:rPrChange w:id="2328" w:author="Craig Parker" w:date="2024-08-14T17:54:00Z" w16du:dateUtc="2024-08-14T15:54:00Z">
            <w:rPr>
              <w:del w:id="2329" w:author="Craig Parker" w:date="2024-08-14T17:47:00Z" w16du:dateUtc="2024-08-14T15:47:00Z"/>
              <w:rFonts w:ascii="Nunito" w:eastAsia="Nunito" w:hAnsi="Nunito" w:cs="Nunito"/>
              <w:b/>
              <w:bCs/>
              <w:color w:val="000000" w:themeColor="text1"/>
            </w:rPr>
          </w:rPrChange>
        </w:rPr>
        <w:pPrChange w:id="2330" w:author="Craig Parker" w:date="2024-08-14T17:57:00Z" w16du:dateUtc="2024-08-14T15:57:00Z">
          <w:pPr>
            <w:pStyle w:val="ListParagraph"/>
            <w:numPr>
              <w:numId w:val="14"/>
            </w:numPr>
            <w:spacing w:before="0" w:after="0"/>
            <w:ind w:left="720" w:hanging="360"/>
          </w:pPr>
        </w:pPrChange>
      </w:pPr>
      <w:del w:id="2331" w:author="Craig Parker" w:date="2024-08-14T17:47:00Z" w16du:dateUtc="2024-08-14T15:47:00Z">
        <w:r w:rsidRPr="00F849DD" w:rsidDel="0027516D">
          <w:rPr>
            <w:b w:val="0"/>
            <w:bCs w:val="0"/>
            <w:rPrChange w:id="2332" w:author="Craig Parker" w:date="2024-08-14T17:54:00Z" w16du:dateUtc="2024-08-14T15:54:00Z">
              <w:rPr>
                <w:rFonts w:ascii="Nunito" w:eastAsia="Nunito" w:hAnsi="Nunito" w:cs="Nunito"/>
                <w:b/>
                <w:bCs/>
                <w:color w:val="000000" w:themeColor="text1"/>
              </w:rPr>
            </w:rPrChange>
          </w:rPr>
          <w:delText xml:space="preserve">Harmonization Team Members: </w:delText>
        </w:r>
        <w:r w:rsidRPr="00F849DD" w:rsidDel="0027516D">
          <w:rPr>
            <w:rPrChange w:id="2333" w:author="Craig Parker" w:date="2024-08-14T17:54:00Z" w16du:dateUtc="2024-08-14T15:54:00Z">
              <w:rPr>
                <w:rFonts w:ascii="Nunito" w:eastAsia="Nunito" w:hAnsi="Nunito" w:cs="Nunito"/>
                <w:color w:val="000000" w:themeColor="text1"/>
              </w:rPr>
            </w:rPrChange>
          </w:rPr>
          <w:delText>Researchers and data scientists who work on aligning and integrating various datasets into a unified format, ensuring consistency and usability for analysis.</w:delText>
        </w:r>
      </w:del>
    </w:p>
    <w:p w14:paraId="491DE6E1" w14:textId="58D76DDB" w:rsidR="00386610" w:rsidRPr="00F849DD" w:rsidDel="0027516D" w:rsidRDefault="60C54407">
      <w:pPr>
        <w:pStyle w:val="Heading2"/>
        <w:spacing w:line="360" w:lineRule="auto"/>
        <w:rPr>
          <w:del w:id="2334" w:author="Craig Parker" w:date="2024-08-14T17:47:00Z" w16du:dateUtc="2024-08-14T15:47:00Z"/>
          <w:b w:val="0"/>
          <w:bCs w:val="0"/>
          <w:rPrChange w:id="2335" w:author="Craig Parker" w:date="2024-08-14T17:54:00Z" w16du:dateUtc="2024-08-14T15:54:00Z">
            <w:rPr>
              <w:del w:id="2336" w:author="Craig Parker" w:date="2024-08-14T17:47:00Z" w16du:dateUtc="2024-08-14T15:47:00Z"/>
              <w:rFonts w:ascii="Nunito" w:eastAsia="Nunito" w:hAnsi="Nunito" w:cs="Nunito"/>
              <w:b/>
              <w:bCs/>
              <w:color w:val="000000" w:themeColor="text1"/>
            </w:rPr>
          </w:rPrChange>
        </w:rPr>
        <w:pPrChange w:id="2337" w:author="Craig Parker" w:date="2024-08-14T17:57:00Z" w16du:dateUtc="2024-08-14T15:57:00Z">
          <w:pPr>
            <w:pStyle w:val="ListParagraph"/>
            <w:numPr>
              <w:numId w:val="14"/>
            </w:numPr>
            <w:spacing w:before="0" w:after="0"/>
            <w:ind w:left="720" w:hanging="360"/>
          </w:pPr>
        </w:pPrChange>
      </w:pPr>
      <w:del w:id="2338" w:author="Craig Parker" w:date="2024-08-14T17:47:00Z" w16du:dateUtc="2024-08-14T15:47:00Z">
        <w:r w:rsidRPr="00F849DD" w:rsidDel="0027516D">
          <w:rPr>
            <w:b w:val="0"/>
            <w:bCs w:val="0"/>
            <w:rPrChange w:id="2339" w:author="Craig Parker" w:date="2024-08-14T17:54:00Z" w16du:dateUtc="2024-08-14T15:54:00Z">
              <w:rPr>
                <w:rFonts w:ascii="Nunito" w:eastAsia="Nunito" w:hAnsi="Nunito" w:cs="Nunito"/>
                <w:b/>
                <w:bCs/>
                <w:color w:val="000000" w:themeColor="text1"/>
              </w:rPr>
            </w:rPrChange>
          </w:rPr>
          <w:delText xml:space="preserve">OpenAI: </w:delText>
        </w:r>
        <w:r w:rsidRPr="00F849DD" w:rsidDel="0027516D">
          <w:rPr>
            <w:rPrChange w:id="2340" w:author="Craig Parker" w:date="2024-08-14T17:54:00Z" w16du:dateUtc="2024-08-14T15:54:00Z">
              <w:rPr>
                <w:rFonts w:ascii="Nunito" w:eastAsia="Nunito" w:hAnsi="Nunito" w:cs="Nunito"/>
                <w:color w:val="000000" w:themeColor="text1"/>
              </w:rPr>
            </w:rPrChange>
          </w:rPr>
          <w:delText>An artificial intelligence research organisation that provides large language models (LLMs) to assist with variable mapping suggestions, data transformation recommendations, and other AI-driven insights.</w:delText>
        </w:r>
      </w:del>
    </w:p>
    <w:p w14:paraId="1B2F213B" w14:textId="2B2E021C" w:rsidR="00386610" w:rsidRPr="00F849DD" w:rsidDel="0027516D" w:rsidRDefault="60C54407">
      <w:pPr>
        <w:pStyle w:val="Heading2"/>
        <w:spacing w:line="360" w:lineRule="auto"/>
        <w:rPr>
          <w:del w:id="2341" w:author="Craig Parker" w:date="2024-08-14T17:47:00Z" w16du:dateUtc="2024-08-14T15:47:00Z"/>
          <w:b w:val="0"/>
          <w:bCs w:val="0"/>
          <w:rPrChange w:id="2342" w:author="Craig Parker" w:date="2024-08-14T17:54:00Z" w16du:dateUtc="2024-08-14T15:54:00Z">
            <w:rPr>
              <w:del w:id="2343" w:author="Craig Parker" w:date="2024-08-14T17:47:00Z" w16du:dateUtc="2024-08-14T15:47:00Z"/>
              <w:rFonts w:ascii="Nunito" w:eastAsia="Nunito" w:hAnsi="Nunito" w:cs="Nunito"/>
              <w:b/>
              <w:bCs/>
              <w:color w:val="000000" w:themeColor="text1"/>
            </w:rPr>
          </w:rPrChange>
        </w:rPr>
        <w:pPrChange w:id="2344" w:author="Craig Parker" w:date="2024-08-14T17:57:00Z" w16du:dateUtc="2024-08-14T15:57:00Z">
          <w:pPr>
            <w:pStyle w:val="ListParagraph"/>
            <w:numPr>
              <w:numId w:val="14"/>
            </w:numPr>
            <w:spacing w:before="0" w:after="0"/>
            <w:ind w:left="720" w:hanging="360"/>
          </w:pPr>
        </w:pPrChange>
      </w:pPr>
      <w:del w:id="2345" w:author="Craig Parker" w:date="2024-08-14T17:47:00Z" w16du:dateUtc="2024-08-14T15:47:00Z">
        <w:r w:rsidRPr="00F849DD" w:rsidDel="0027516D">
          <w:rPr>
            <w:b w:val="0"/>
            <w:bCs w:val="0"/>
            <w:rPrChange w:id="2346" w:author="Craig Parker" w:date="2024-08-14T17:54:00Z" w16du:dateUtc="2024-08-14T15:54:00Z">
              <w:rPr>
                <w:rFonts w:ascii="Nunito" w:eastAsia="Nunito" w:hAnsi="Nunito" w:cs="Nunito"/>
                <w:b/>
                <w:bCs/>
                <w:color w:val="000000" w:themeColor="text1"/>
              </w:rPr>
            </w:rPrChange>
          </w:rPr>
          <w:delText xml:space="preserve">Health Experts: </w:delText>
        </w:r>
        <w:r w:rsidRPr="00F849DD" w:rsidDel="0027516D">
          <w:rPr>
            <w:rPrChange w:id="2347" w:author="Craig Parker" w:date="2024-08-14T17:54:00Z" w16du:dateUtc="2024-08-14T15:54:00Z">
              <w:rPr>
                <w:rFonts w:ascii="Nunito" w:eastAsia="Nunito" w:hAnsi="Nunito" w:cs="Nunito"/>
                <w:color w:val="000000" w:themeColor="text1"/>
              </w:rPr>
            </w:rPrChange>
          </w:rPr>
          <w:delText>Specialists in health-related fields who validate the harmonisation of biomedical data and ensure the accuracy and reliability of the integrated datasets.</w:delText>
        </w:r>
      </w:del>
    </w:p>
    <w:p w14:paraId="7A1A8B0E" w14:textId="02C9767E" w:rsidR="00386610" w:rsidRPr="00F849DD" w:rsidDel="0027516D" w:rsidRDefault="60C54407">
      <w:pPr>
        <w:pStyle w:val="Heading2"/>
        <w:spacing w:line="360" w:lineRule="auto"/>
        <w:rPr>
          <w:del w:id="2348" w:author="Craig Parker" w:date="2024-08-14T17:47:00Z" w16du:dateUtc="2024-08-14T15:47:00Z"/>
          <w:b w:val="0"/>
          <w:bCs w:val="0"/>
          <w:rPrChange w:id="2349" w:author="Craig Parker" w:date="2024-08-14T17:54:00Z" w16du:dateUtc="2024-08-14T15:54:00Z">
            <w:rPr>
              <w:del w:id="2350" w:author="Craig Parker" w:date="2024-08-14T17:47:00Z" w16du:dateUtc="2024-08-14T15:47:00Z"/>
              <w:rFonts w:ascii="Nunito" w:eastAsia="Nunito" w:hAnsi="Nunito" w:cs="Nunito"/>
              <w:b/>
              <w:bCs/>
              <w:color w:val="000000" w:themeColor="text1"/>
            </w:rPr>
          </w:rPrChange>
        </w:rPr>
        <w:pPrChange w:id="2351" w:author="Craig Parker" w:date="2024-08-14T17:57:00Z" w16du:dateUtc="2024-08-14T15:57:00Z">
          <w:pPr>
            <w:pStyle w:val="ListParagraph"/>
            <w:numPr>
              <w:numId w:val="14"/>
            </w:numPr>
            <w:spacing w:before="0" w:after="0"/>
            <w:ind w:left="720" w:hanging="360"/>
          </w:pPr>
        </w:pPrChange>
      </w:pPr>
      <w:del w:id="2352" w:author="Craig Parker" w:date="2024-08-14T17:47:00Z" w16du:dateUtc="2024-08-14T15:47:00Z">
        <w:r w:rsidRPr="00F849DD" w:rsidDel="0027516D">
          <w:rPr>
            <w:b w:val="0"/>
            <w:bCs w:val="0"/>
            <w:rPrChange w:id="2353" w:author="Craig Parker" w:date="2024-08-14T17:54:00Z" w16du:dateUtc="2024-08-14T15:54:00Z">
              <w:rPr>
                <w:rFonts w:ascii="Nunito" w:eastAsia="Nunito" w:hAnsi="Nunito" w:cs="Nunito"/>
                <w:b/>
                <w:bCs/>
                <w:color w:val="000000" w:themeColor="text1"/>
              </w:rPr>
            </w:rPrChange>
          </w:rPr>
          <w:delText xml:space="preserve">IBM Data Analysis Platforms Team: </w:delText>
        </w:r>
        <w:r w:rsidRPr="00F849DD" w:rsidDel="0027516D">
          <w:rPr>
            <w:rPrChange w:id="2354" w:author="Craig Parker" w:date="2024-08-14T17:54:00Z" w16du:dateUtc="2024-08-14T15:54:00Z">
              <w:rPr>
                <w:rFonts w:ascii="Nunito" w:eastAsia="Nunito" w:hAnsi="Nunito" w:cs="Nunito"/>
                <w:color w:val="000000" w:themeColor="text1"/>
              </w:rPr>
            </w:rPrChange>
          </w:rPr>
          <w:delText>The team responsible for managing IBM's suite of data analysis tools and platforms, such as IBM Watson Studio, which support advanced analytics and machine learning within the HE²AT Center</w:delText>
        </w:r>
        <w:r w:rsidRPr="00F849DD" w:rsidDel="0027516D">
          <w:rPr>
            <w:b w:val="0"/>
            <w:bCs w:val="0"/>
            <w:rPrChange w:id="2355" w:author="Craig Parker" w:date="2024-08-14T17:54:00Z" w16du:dateUtc="2024-08-14T15:54:00Z">
              <w:rPr>
                <w:rFonts w:ascii="Nunito" w:eastAsia="Nunito" w:hAnsi="Nunito" w:cs="Nunito"/>
                <w:b/>
                <w:bCs/>
                <w:color w:val="000000" w:themeColor="text1"/>
              </w:rPr>
            </w:rPrChange>
          </w:rPr>
          <w:delText>.</w:delText>
        </w:r>
      </w:del>
    </w:p>
    <w:p w14:paraId="675581E2" w14:textId="1C5650D6" w:rsidR="00386610" w:rsidRPr="00F849DD" w:rsidDel="0027516D" w:rsidRDefault="60C54407">
      <w:pPr>
        <w:pStyle w:val="Heading2"/>
        <w:spacing w:line="360" w:lineRule="auto"/>
        <w:rPr>
          <w:del w:id="2356" w:author="Craig Parker" w:date="2024-08-14T17:47:00Z" w16du:dateUtc="2024-08-14T15:47:00Z"/>
          <w:rPrChange w:id="2357" w:author="Craig Parker" w:date="2024-08-14T17:54:00Z" w16du:dateUtc="2024-08-14T15:54:00Z">
            <w:rPr>
              <w:del w:id="2358" w:author="Craig Parker" w:date="2024-08-14T17:47:00Z" w16du:dateUtc="2024-08-14T15:47:00Z"/>
              <w:rFonts w:ascii="Nunito" w:eastAsia="Nunito" w:hAnsi="Nunito" w:cs="Nunito"/>
              <w:color w:val="000000" w:themeColor="text1"/>
            </w:rPr>
          </w:rPrChange>
        </w:rPr>
        <w:pPrChange w:id="2359" w:author="Craig Parker" w:date="2024-08-14T17:57:00Z" w16du:dateUtc="2024-08-14T15:57:00Z">
          <w:pPr>
            <w:pStyle w:val="ListParagraph"/>
            <w:numPr>
              <w:numId w:val="14"/>
            </w:numPr>
            <w:spacing w:before="0" w:after="0"/>
            <w:ind w:left="720" w:hanging="360"/>
          </w:pPr>
        </w:pPrChange>
      </w:pPr>
      <w:del w:id="2360" w:author="Craig Parker" w:date="2024-08-14T17:47:00Z" w16du:dateUtc="2024-08-14T15:47:00Z">
        <w:r w:rsidRPr="00F849DD" w:rsidDel="0027516D">
          <w:rPr>
            <w:b w:val="0"/>
            <w:bCs w:val="0"/>
            <w:rPrChange w:id="2361" w:author="Craig Parker" w:date="2024-08-14T17:54:00Z" w16du:dateUtc="2024-08-14T15:54:00Z">
              <w:rPr>
                <w:rFonts w:ascii="Nunito" w:eastAsia="Nunito" w:hAnsi="Nunito" w:cs="Nunito"/>
                <w:b/>
                <w:bCs/>
                <w:color w:val="000000" w:themeColor="text1"/>
              </w:rPr>
            </w:rPrChange>
          </w:rPr>
          <w:delText xml:space="preserve">Partner Researchers: </w:delText>
        </w:r>
        <w:r w:rsidRPr="00F849DD" w:rsidDel="0027516D">
          <w:rPr>
            <w:rPrChange w:id="2362" w:author="Craig Parker" w:date="2024-08-14T17:54:00Z" w16du:dateUtc="2024-08-14T15:54:00Z">
              <w:rPr>
                <w:rFonts w:ascii="Nunito" w:eastAsia="Nunito" w:hAnsi="Nunito" w:cs="Nunito"/>
                <w:color w:val="000000" w:themeColor="text1"/>
              </w:rPr>
            </w:rPrChange>
          </w:rPr>
          <w:delText>External researchers and scientists collaborate with the HE²AT Center and utilize the integrated datasets for various research projects and analyses.</w:delText>
        </w:r>
      </w:del>
    </w:p>
    <w:p w14:paraId="5664A739" w14:textId="348F35EF" w:rsidR="00386610" w:rsidRPr="00F849DD" w:rsidDel="0027516D" w:rsidRDefault="60C54407">
      <w:pPr>
        <w:pStyle w:val="Heading2"/>
        <w:spacing w:line="360" w:lineRule="auto"/>
        <w:rPr>
          <w:del w:id="2363" w:author="Craig Parker" w:date="2024-08-14T17:47:00Z" w16du:dateUtc="2024-08-14T15:47:00Z"/>
          <w:b w:val="0"/>
          <w:bCs w:val="0"/>
          <w:rPrChange w:id="2364" w:author="Craig Parker" w:date="2024-08-14T17:54:00Z" w16du:dateUtc="2024-08-14T15:54:00Z">
            <w:rPr>
              <w:del w:id="2365" w:author="Craig Parker" w:date="2024-08-14T17:47:00Z" w16du:dateUtc="2024-08-14T15:47:00Z"/>
              <w:rFonts w:ascii="Nunito" w:eastAsia="Nunito" w:hAnsi="Nunito" w:cs="Nunito"/>
              <w:b/>
              <w:bCs/>
              <w:color w:val="000000" w:themeColor="text1"/>
            </w:rPr>
          </w:rPrChange>
        </w:rPr>
        <w:pPrChange w:id="2366" w:author="Craig Parker" w:date="2024-08-14T17:57:00Z" w16du:dateUtc="2024-08-14T15:57:00Z">
          <w:pPr>
            <w:pStyle w:val="ListParagraph"/>
            <w:numPr>
              <w:numId w:val="14"/>
            </w:numPr>
            <w:spacing w:before="0" w:after="0"/>
            <w:ind w:left="720" w:hanging="360"/>
          </w:pPr>
        </w:pPrChange>
      </w:pPr>
      <w:del w:id="2367" w:author="Craig Parker" w:date="2024-08-14T17:47:00Z" w16du:dateUtc="2024-08-14T15:47:00Z">
        <w:r w:rsidRPr="00F849DD" w:rsidDel="0027516D">
          <w:rPr>
            <w:b w:val="0"/>
            <w:bCs w:val="0"/>
            <w:rPrChange w:id="2368" w:author="Craig Parker" w:date="2024-08-14T17:54:00Z" w16du:dateUtc="2024-08-14T15:54:00Z">
              <w:rPr>
                <w:rFonts w:ascii="Nunito" w:eastAsia="Nunito" w:hAnsi="Nunito" w:cs="Nunito"/>
                <w:b/>
                <w:bCs/>
                <w:color w:val="000000" w:themeColor="text1"/>
              </w:rPr>
            </w:rPrChange>
          </w:rPr>
          <w:delText xml:space="preserve">Data Access Committee (DAC): </w:delText>
        </w:r>
        <w:r w:rsidRPr="00F849DD" w:rsidDel="0027516D">
          <w:rPr>
            <w:rPrChange w:id="2369" w:author="Craig Parker" w:date="2024-08-14T17:54:00Z" w16du:dateUtc="2024-08-14T15:54:00Z">
              <w:rPr>
                <w:rFonts w:ascii="Nunito" w:eastAsia="Nunito" w:hAnsi="Nunito" w:cs="Nunito"/>
                <w:color w:val="000000" w:themeColor="text1"/>
              </w:rPr>
            </w:rPrChange>
          </w:rPr>
          <w:delText>A committee that evaluates and approves requests for data access, ensuring that data sharing complies with ethical, legal, and scientific standards.</w:delText>
        </w:r>
      </w:del>
    </w:p>
    <w:p w14:paraId="6E7013AA" w14:textId="4B608290" w:rsidR="00386610" w:rsidRPr="00F849DD" w:rsidDel="0027516D" w:rsidRDefault="60C54407">
      <w:pPr>
        <w:pStyle w:val="Heading2"/>
        <w:spacing w:line="360" w:lineRule="auto"/>
        <w:rPr>
          <w:del w:id="2370" w:author="Craig Parker" w:date="2024-08-14T17:47:00Z" w16du:dateUtc="2024-08-14T15:47:00Z"/>
          <w:b w:val="0"/>
          <w:bCs w:val="0"/>
          <w:rPrChange w:id="2371" w:author="Craig Parker" w:date="2024-08-14T17:54:00Z" w16du:dateUtc="2024-08-14T15:54:00Z">
            <w:rPr>
              <w:del w:id="2372" w:author="Craig Parker" w:date="2024-08-14T17:47:00Z" w16du:dateUtc="2024-08-14T15:47:00Z"/>
              <w:rFonts w:ascii="Nunito" w:eastAsia="Nunito" w:hAnsi="Nunito" w:cs="Nunito"/>
              <w:b/>
              <w:bCs/>
              <w:color w:val="000000" w:themeColor="text1"/>
            </w:rPr>
          </w:rPrChange>
        </w:rPr>
        <w:pPrChange w:id="2373" w:author="Craig Parker" w:date="2024-08-14T17:57:00Z" w16du:dateUtc="2024-08-14T15:57:00Z">
          <w:pPr>
            <w:pStyle w:val="ListParagraph"/>
            <w:numPr>
              <w:numId w:val="14"/>
            </w:numPr>
            <w:spacing w:before="0" w:after="0"/>
            <w:ind w:left="720" w:hanging="360"/>
          </w:pPr>
        </w:pPrChange>
      </w:pPr>
      <w:del w:id="2374" w:author="Craig Parker" w:date="2024-08-14T17:47:00Z" w16du:dateUtc="2024-08-14T15:47:00Z">
        <w:r w:rsidRPr="00F849DD" w:rsidDel="0027516D">
          <w:rPr>
            <w:b w:val="0"/>
            <w:bCs w:val="0"/>
            <w:rPrChange w:id="2375" w:author="Craig Parker" w:date="2024-08-14T17:54:00Z" w16du:dateUtc="2024-08-14T15:54:00Z">
              <w:rPr>
                <w:rFonts w:ascii="Nunito" w:eastAsia="Nunito" w:hAnsi="Nunito" w:cs="Nunito"/>
                <w:b/>
                <w:bCs/>
                <w:color w:val="000000" w:themeColor="text1"/>
              </w:rPr>
            </w:rPrChange>
          </w:rPr>
          <w:delText>Compliance Officers:</w:delText>
        </w:r>
        <w:r w:rsidRPr="00F849DD" w:rsidDel="0027516D">
          <w:rPr>
            <w:rPrChange w:id="2376" w:author="Craig Parker" w:date="2024-08-14T17:54:00Z" w16du:dateUtc="2024-08-14T15:54:00Z">
              <w:rPr>
                <w:rFonts w:ascii="Nunito" w:eastAsia="Nunito" w:hAnsi="Nunito" w:cs="Nunito"/>
                <w:color w:val="000000" w:themeColor="text1"/>
              </w:rPr>
            </w:rPrChange>
          </w:rPr>
          <w:delText xml:space="preserve"> Individuals responsible for monitoring and enforcing compliance with data security and privacy regulations, ensuring that all data management activities adhere to relevant laws and guidelines.</w:delText>
        </w:r>
      </w:del>
    </w:p>
    <w:p w14:paraId="01AED8E4" w14:textId="0724C850" w:rsidR="00386610" w:rsidRPr="00F849DD" w:rsidDel="0027516D" w:rsidRDefault="60C54407">
      <w:pPr>
        <w:pStyle w:val="Heading2"/>
        <w:spacing w:line="360" w:lineRule="auto"/>
        <w:rPr>
          <w:del w:id="2377" w:author="Craig Parker" w:date="2024-08-14T17:47:00Z" w16du:dateUtc="2024-08-14T15:47:00Z"/>
          <w:rPrChange w:id="2378" w:author="Craig Parker" w:date="2024-08-14T17:54:00Z" w16du:dateUtc="2024-08-14T15:54:00Z">
            <w:rPr>
              <w:del w:id="2379" w:author="Craig Parker" w:date="2024-08-14T17:47:00Z" w16du:dateUtc="2024-08-14T15:47:00Z"/>
              <w:rFonts w:ascii="Nunito" w:hAnsi="Nunito"/>
            </w:rPr>
          </w:rPrChange>
        </w:rPr>
        <w:pPrChange w:id="2380" w:author="Craig Parker" w:date="2024-08-14T17:57:00Z" w16du:dateUtc="2024-08-14T15:57:00Z">
          <w:pPr>
            <w:pStyle w:val="ListParagraph"/>
            <w:numPr>
              <w:numId w:val="14"/>
            </w:numPr>
            <w:spacing w:before="0" w:after="0"/>
            <w:ind w:left="720" w:hanging="360"/>
          </w:pPr>
        </w:pPrChange>
      </w:pPr>
      <w:del w:id="2381" w:author="Craig Parker" w:date="2024-08-14T17:47:00Z" w16du:dateUtc="2024-08-14T15:47:00Z">
        <w:r w:rsidRPr="00F849DD" w:rsidDel="0027516D">
          <w:rPr>
            <w:b w:val="0"/>
            <w:bCs w:val="0"/>
            <w:rPrChange w:id="2382" w:author="Craig Parker" w:date="2024-08-14T17:54:00Z" w16du:dateUtc="2024-08-14T15:54:00Z">
              <w:rPr>
                <w:rFonts w:ascii="Nunito" w:eastAsia="Nunito" w:hAnsi="Nunito" w:cs="Nunito"/>
                <w:b/>
                <w:bCs/>
                <w:color w:val="000000" w:themeColor="text1"/>
              </w:rPr>
            </w:rPrChange>
          </w:rPr>
          <w:lastRenderedPageBreak/>
          <w:delText>Post-</w:delText>
        </w:r>
        <w:commentRangeStart w:id="2383"/>
        <w:r w:rsidRPr="00F849DD" w:rsidDel="0027516D">
          <w:rPr>
            <w:b w:val="0"/>
            <w:bCs w:val="0"/>
            <w:rPrChange w:id="2384" w:author="Craig Parker" w:date="2024-08-14T17:54:00Z" w16du:dateUtc="2024-08-14T15:54:00Z">
              <w:rPr>
                <w:rFonts w:ascii="Nunito" w:eastAsia="Nunito" w:hAnsi="Nunito" w:cs="Nunito"/>
                <w:b/>
                <w:bCs/>
                <w:color w:val="000000" w:themeColor="text1"/>
              </w:rPr>
            </w:rPrChange>
          </w:rPr>
          <w:delText>Funding</w:delText>
        </w:r>
        <w:commentRangeEnd w:id="2383"/>
        <w:r w:rsidR="00C53C5B" w:rsidRPr="00F849DD" w:rsidDel="0027516D">
          <w:rPr>
            <w:rStyle w:val="CommentReference"/>
            <w:sz w:val="20"/>
            <w:szCs w:val="20"/>
          </w:rPr>
          <w:commentReference w:id="2383"/>
        </w:r>
        <w:r w:rsidRPr="00F849DD" w:rsidDel="0027516D">
          <w:rPr>
            <w:b w:val="0"/>
            <w:bCs w:val="0"/>
            <w:rPrChange w:id="2385" w:author="Craig Parker" w:date="2024-08-14T17:54:00Z" w16du:dateUtc="2024-08-14T15:54:00Z">
              <w:rPr>
                <w:rFonts w:ascii="Nunito" w:eastAsia="Nunito" w:hAnsi="Nunito" w:cs="Nunito"/>
                <w:b/>
                <w:bCs/>
                <w:color w:val="000000" w:themeColor="text1"/>
              </w:rPr>
            </w:rPrChange>
          </w:rPr>
          <w:delText xml:space="preserve"> Data Management Team: </w:delText>
        </w:r>
        <w:r w:rsidRPr="00F849DD" w:rsidDel="0027516D">
          <w:rPr>
            <w:rPrChange w:id="2386" w:author="Craig Parker" w:date="2024-08-14T17:54:00Z" w16du:dateUtc="2024-08-14T15:54:00Z">
              <w:rPr>
                <w:rFonts w:ascii="Nunito" w:eastAsia="Nunito" w:hAnsi="Nunito" w:cs="Nunito"/>
                <w:color w:val="000000" w:themeColor="text1"/>
              </w:rPr>
            </w:rPrChange>
          </w:rPr>
          <w:delText>The team responsible for managing data after the funding period ends, ensuring the continued maintenance and availability of inferential data and transferring data to appropriate repositories as needed.</w:delText>
        </w:r>
      </w:del>
    </w:p>
    <w:p w14:paraId="4F49F254" w14:textId="44950C9A" w:rsidR="624D22ED" w:rsidRPr="00F849DD" w:rsidDel="0027516D" w:rsidRDefault="00A735A2">
      <w:pPr>
        <w:pStyle w:val="Heading2"/>
        <w:spacing w:line="360" w:lineRule="auto"/>
        <w:rPr>
          <w:del w:id="2387" w:author="Craig Parker" w:date="2024-08-14T17:53:00Z" w16du:dateUtc="2024-08-14T15:53:00Z"/>
        </w:rPr>
        <w:pPrChange w:id="2388" w:author="Craig Parker" w:date="2024-08-14T17:57:00Z" w16du:dateUtc="2024-08-14T15:57:00Z">
          <w:pPr>
            <w:pStyle w:val="Heading1"/>
          </w:pPr>
        </w:pPrChange>
      </w:pPr>
      <w:bookmarkStart w:id="2389" w:name="_Toc172635201"/>
      <w:bookmarkStart w:id="2390" w:name="_Toc173777772"/>
      <w:del w:id="2391" w:author="Craig Parker" w:date="2024-08-14T17:54:00Z" w16du:dateUtc="2024-08-14T15:54:00Z">
        <w:r w:rsidRPr="00F849DD" w:rsidDel="00F849DD">
          <w:delText>1.</w:delText>
        </w:r>
      </w:del>
      <w:del w:id="2392" w:author="Craig Parker" w:date="2024-08-14T17:57:00Z" w16du:dateUtc="2024-08-14T15:57:00Z">
        <w:r w:rsidR="52A8C99F" w:rsidRPr="00F849DD" w:rsidDel="00F849DD">
          <w:rPr>
            <w:rPrChange w:id="2393" w:author="Craig Parker" w:date="2024-08-14T17:54:00Z" w16du:dateUtc="2024-08-14T15:54:00Z">
              <w:rPr>
                <w:rFonts w:ascii="Nunito" w:eastAsia="Nunito" w:hAnsi="Nunito" w:cs="Nunito"/>
              </w:rPr>
            </w:rPrChange>
          </w:rPr>
          <w:delText>Scope</w:delText>
        </w:r>
      </w:del>
      <w:bookmarkEnd w:id="2389"/>
      <w:bookmarkEnd w:id="2390"/>
    </w:p>
    <w:p w14:paraId="46368BE6" w14:textId="77777777" w:rsidR="00386610" w:rsidRPr="002E4822" w:rsidDel="00626B08" w:rsidRDefault="00386610">
      <w:pPr>
        <w:pStyle w:val="Heading2"/>
        <w:spacing w:line="360" w:lineRule="auto"/>
        <w:rPr>
          <w:del w:id="2394" w:author="Craig Parker" w:date="2024-08-14T17:58:00Z" w16du:dateUtc="2024-08-14T15:58:00Z"/>
          <w:rPrChange w:id="2395" w:author="Craig Parker" w:date="2024-08-07T12:23:00Z">
            <w:rPr>
              <w:del w:id="2396" w:author="Craig Parker" w:date="2024-08-14T17:58:00Z" w16du:dateUtc="2024-08-14T15:58:00Z"/>
              <w:rFonts w:ascii="Nunito" w:eastAsia="Nunito" w:hAnsi="Nunito" w:cs="Nunito"/>
            </w:rPr>
          </w:rPrChange>
        </w:rPr>
        <w:pPrChange w:id="2397" w:author="Craig Parker" w:date="2024-08-14T17:57:00Z" w16du:dateUtc="2024-08-14T15:57:00Z">
          <w:pPr/>
        </w:pPrChange>
      </w:pPr>
    </w:p>
    <w:p w14:paraId="00C6A797" w14:textId="364DD0D7" w:rsidR="624D22ED" w:rsidDel="00626B08" w:rsidRDefault="3DE9DB2F" w:rsidP="00626B08">
      <w:pPr>
        <w:spacing w:line="360" w:lineRule="auto"/>
        <w:rPr>
          <w:del w:id="2398" w:author="Craig Parker" w:date="2024-08-14T17:58:00Z" w16du:dateUtc="2024-08-14T15:58:00Z"/>
          <w:rFonts w:ascii="Nunito" w:eastAsia="Nunito" w:hAnsi="Nunito" w:cs="Nunito"/>
          <w:color w:val="000000" w:themeColor="text1"/>
          <w:sz w:val="20"/>
        </w:rPr>
      </w:pPr>
      <w:r w:rsidRPr="3DE9DB2F">
        <w:rPr>
          <w:rFonts w:ascii="Nunito" w:eastAsia="Nunito" w:hAnsi="Nunito" w:cs="Nunito"/>
          <w:color w:val="000000" w:themeColor="text1"/>
          <w:sz w:val="20"/>
          <w:rPrChange w:id="2399" w:author="Craig Parker" w:date="2024-08-07T12:23:00Z">
            <w:rPr>
              <w:rFonts w:ascii="Nunito" w:eastAsia="Nunito" w:hAnsi="Nunito" w:cs="Nunito"/>
            </w:rPr>
          </w:rPrChange>
        </w:rPr>
        <w:t>This Data Management Plan (DMP) applies to all data acquired and produced as part of the activities of the HE²AT Center</w:t>
      </w:r>
      <w:ins w:id="2400" w:author="Matthew Chersich" w:date="2024-08-13T21:19:00Z">
        <w:r w:rsidR="00C53C5B">
          <w:rPr>
            <w:rFonts w:ascii="Nunito" w:eastAsia="Nunito" w:hAnsi="Nunito" w:cs="Nunito"/>
            <w:color w:val="000000" w:themeColor="text1"/>
            <w:sz w:val="20"/>
          </w:rPr>
          <w:t xml:space="preserve"> project</w:t>
        </w:r>
      </w:ins>
      <w:r w:rsidRPr="3DE9DB2F">
        <w:rPr>
          <w:rFonts w:ascii="Nunito" w:eastAsia="Nunito" w:hAnsi="Nunito" w:cs="Nunito"/>
          <w:color w:val="000000" w:themeColor="text1"/>
          <w:sz w:val="20"/>
          <w:rPrChange w:id="2401" w:author="Craig Parker" w:date="2024-08-07T12:23:00Z">
            <w:rPr>
              <w:rFonts w:ascii="Nunito" w:eastAsia="Nunito" w:hAnsi="Nunito" w:cs="Nunito"/>
            </w:rPr>
          </w:rPrChange>
        </w:rPr>
        <w:t xml:space="preserve">, </w:t>
      </w:r>
      <w:commentRangeStart w:id="2402"/>
      <w:commentRangeStart w:id="2403"/>
      <w:r w:rsidRPr="3DE9DB2F">
        <w:rPr>
          <w:rFonts w:ascii="Nunito" w:eastAsia="Nunito" w:hAnsi="Nunito" w:cs="Nunito"/>
          <w:color w:val="000000" w:themeColor="text1"/>
          <w:sz w:val="20"/>
          <w:rPrChange w:id="2404" w:author="Craig Parker" w:date="2024-08-07T12:23:00Z">
            <w:rPr>
              <w:rFonts w:ascii="Nunito" w:eastAsia="Nunito" w:hAnsi="Nunito" w:cs="Nunito"/>
            </w:rPr>
          </w:rPrChange>
        </w:rPr>
        <w:t>including pilot projects</w:t>
      </w:r>
      <w:commentRangeEnd w:id="2402"/>
      <w:r w:rsidR="60C54407">
        <w:rPr>
          <w:rStyle w:val="CommentReference"/>
        </w:rPr>
        <w:commentReference w:id="2402"/>
      </w:r>
      <w:commentRangeEnd w:id="2403"/>
      <w:r w:rsidR="60C54407">
        <w:rPr>
          <w:rStyle w:val="CommentReference"/>
        </w:rPr>
        <w:commentReference w:id="2403"/>
      </w:r>
      <w:r w:rsidRPr="3DE9DB2F">
        <w:rPr>
          <w:rFonts w:ascii="Nunito" w:eastAsia="Nunito" w:hAnsi="Nunito" w:cs="Nunito"/>
          <w:color w:val="000000" w:themeColor="text1"/>
          <w:sz w:val="20"/>
          <w:rPrChange w:id="2405" w:author="Craig Parker" w:date="2024-08-07T12:23:00Z">
            <w:rPr>
              <w:rFonts w:ascii="Nunito" w:eastAsia="Nunito" w:hAnsi="Nunito" w:cs="Nunito"/>
            </w:rPr>
          </w:rPrChange>
        </w:rPr>
        <w:t xml:space="preserve">. </w:t>
      </w:r>
    </w:p>
    <w:p w14:paraId="10EC9B0B" w14:textId="77777777" w:rsidR="00626B08" w:rsidRPr="002E4822" w:rsidRDefault="00626B08">
      <w:pPr>
        <w:spacing w:line="360" w:lineRule="auto"/>
        <w:rPr>
          <w:ins w:id="2406" w:author="Craig Parker" w:date="2024-08-14T17:58:00Z" w16du:dateUtc="2024-08-14T15:58:00Z"/>
          <w:rFonts w:ascii="Nunito" w:eastAsia="Nunito" w:hAnsi="Nunito" w:cs="Nunito"/>
          <w:color w:val="000000" w:themeColor="text1"/>
          <w:sz w:val="20"/>
          <w:rPrChange w:id="2407" w:author="">
            <w:rPr>
              <w:ins w:id="2408" w:author="Craig Parker" w:date="2024-08-14T17:58:00Z" w16du:dateUtc="2024-08-14T15:58:00Z"/>
            </w:rPr>
          </w:rPrChange>
        </w:rPr>
        <w:pPrChange w:id="2409" w:author="Craig Parker" w:date="2024-08-06T10:18:00Z">
          <w:pPr/>
        </w:pPrChange>
      </w:pPr>
    </w:p>
    <w:p w14:paraId="721854CF" w14:textId="7F949234" w:rsidR="624D22ED" w:rsidRPr="002E4822" w:rsidRDefault="3DE9DB2F">
      <w:pPr>
        <w:pStyle w:val="Heading1"/>
        <w:numPr>
          <w:ilvl w:val="0"/>
          <w:numId w:val="87"/>
        </w:numPr>
        <w:spacing w:line="360" w:lineRule="auto"/>
        <w:rPr>
          <w:rFonts w:eastAsia="Nunito"/>
        </w:rPr>
        <w:pPrChange w:id="2410" w:author="Craig Parker" w:date="2024-08-14T17:58:00Z" w16du:dateUtc="2024-08-14T15:58:00Z">
          <w:pPr>
            <w:pStyle w:val="Heading1"/>
            <w:spacing w:before="240" w:after="240"/>
          </w:pPr>
        </w:pPrChange>
      </w:pPr>
      <w:del w:id="2411" w:author="Craig Parker" w:date="2024-08-14T17:54:00Z" w16du:dateUtc="2024-08-14T15:54:00Z">
        <w:r w:rsidRPr="3DE9DB2F" w:rsidDel="00F849DD">
          <w:rPr>
            <w:rFonts w:eastAsia="Nunito"/>
          </w:rPr>
          <w:delText>2.</w:delText>
        </w:r>
      </w:del>
      <w:bookmarkStart w:id="2412" w:name="_Toc174562911"/>
      <w:r w:rsidRPr="3DE9DB2F">
        <w:rPr>
          <w:rFonts w:eastAsia="Nunito"/>
        </w:rPr>
        <w:t>Target Audience</w:t>
      </w:r>
      <w:bookmarkEnd w:id="2412"/>
    </w:p>
    <w:p w14:paraId="27E2DF1A" w14:textId="4AE53F9B" w:rsidR="624D22ED" w:rsidRPr="002E4822" w:rsidRDefault="3DE9DB2F" w:rsidP="3DE9DB2F">
      <w:pPr>
        <w:spacing w:line="360" w:lineRule="auto"/>
        <w:rPr>
          <w:rFonts w:ascii="Nunito" w:eastAsia="Nunito" w:hAnsi="Nunito" w:cs="Nunito"/>
          <w:color w:val="000000" w:themeColor="text1"/>
          <w:sz w:val="20"/>
          <w:rPrChange w:id="2413" w:author="Craig Parker" w:date="2024-08-07T12:23:00Z">
            <w:rPr>
              <w:rFonts w:ascii="Nunito" w:eastAsia="Nunito" w:hAnsi="Nunito" w:cs="Nunito"/>
            </w:rPr>
          </w:rPrChange>
        </w:rPr>
      </w:pPr>
      <w:r w:rsidRPr="3DE9DB2F">
        <w:rPr>
          <w:rFonts w:ascii="Nunito" w:eastAsia="Nunito" w:hAnsi="Nunito" w:cs="Nunito"/>
          <w:color w:val="000000" w:themeColor="text1"/>
          <w:sz w:val="20"/>
          <w:rPrChange w:id="2414" w:author="Craig Parker" w:date="2024-08-07T12:23:00Z">
            <w:rPr>
              <w:rFonts w:ascii="Nunito" w:eastAsia="Nunito" w:hAnsi="Nunito" w:cs="Nunito"/>
            </w:rPr>
          </w:rPrChange>
        </w:rPr>
        <w:t>The scope encompasses various stakeholders, each with distinct roles and responsibilities as outlined below:</w:t>
      </w:r>
    </w:p>
    <w:p w14:paraId="7346D883" w14:textId="2E2BAD52" w:rsidR="624D22ED" w:rsidRPr="002E4822" w:rsidRDefault="60C54407">
      <w:pPr>
        <w:pStyle w:val="ListParagraph"/>
        <w:numPr>
          <w:ilvl w:val="0"/>
          <w:numId w:val="48"/>
        </w:numPr>
        <w:spacing w:line="360" w:lineRule="auto"/>
        <w:rPr>
          <w:rFonts w:ascii="Nunito" w:eastAsia="Nunito" w:hAnsi="Nunito" w:cs="Nunito"/>
          <w:color w:val="000000" w:themeColor="text1"/>
          <w:sz w:val="20"/>
          <w:rPrChange w:id="2415" w:author="Craig Parker" w:date="2024-08-08T08:36:00Z">
            <w:rPr>
              <w:rFonts w:ascii="Nunito" w:eastAsia="Nunito" w:hAnsi="Nunito" w:cs="Nunito"/>
            </w:rPr>
          </w:rPrChange>
        </w:rPr>
        <w:pPrChange w:id="2416" w:author="Craig Parker" w:date="2024-08-06T18:49:00Z">
          <w:pPr>
            <w:pStyle w:val="ListParagraph"/>
            <w:spacing w:before="0" w:after="0"/>
          </w:pPr>
        </w:pPrChange>
      </w:pPr>
      <w:r w:rsidRPr="002E4822">
        <w:rPr>
          <w:rFonts w:ascii="Nunito" w:eastAsia="Nunito" w:hAnsi="Nunito" w:cs="Nunito"/>
          <w:b/>
          <w:bCs/>
          <w:color w:val="000000" w:themeColor="text1"/>
          <w:sz w:val="20"/>
          <w:rPrChange w:id="2417" w:author="Craig Parker" w:date="2024-08-08T08:36:00Z">
            <w:rPr>
              <w:rFonts w:ascii="Nunito" w:eastAsia="Nunito" w:hAnsi="Nunito" w:cs="Nunito"/>
              <w:b/>
              <w:bCs/>
            </w:rPr>
          </w:rPrChange>
        </w:rPr>
        <w:t>Data Providers</w:t>
      </w:r>
      <w:r w:rsidRPr="002E4822">
        <w:rPr>
          <w:rFonts w:ascii="Nunito" w:eastAsia="Nunito" w:hAnsi="Nunito" w:cs="Nunito"/>
          <w:color w:val="000000" w:themeColor="text1"/>
          <w:sz w:val="20"/>
          <w:rPrChange w:id="2418" w:author="Craig Parker" w:date="2024-08-07T12:23:00Z">
            <w:rPr>
              <w:rFonts w:ascii="Nunito" w:eastAsia="Nunito" w:hAnsi="Nunito" w:cs="Nunito"/>
            </w:rPr>
          </w:rPrChange>
        </w:rPr>
        <w:t xml:space="preserve">: These are the legal entities or </w:t>
      </w:r>
      <w:del w:id="2419" w:author="Craig Parker" w:date="2024-08-06T18:49:00Z">
        <w:r w:rsidR="52A8C99F" w:rsidRPr="002E4822" w:rsidDel="60C54407">
          <w:rPr>
            <w:rFonts w:ascii="Nunito" w:eastAsia="Nunito" w:hAnsi="Nunito" w:cs="Nunito"/>
            <w:color w:val="000000" w:themeColor="text1"/>
            <w:sz w:val="20"/>
            <w:rPrChange w:id="2420" w:author="Craig Parker" w:date="2024-08-07T12:23:00Z">
              <w:rPr>
                <w:rFonts w:ascii="Nunito" w:eastAsia="Nunito" w:hAnsi="Nunito" w:cs="Nunito"/>
              </w:rPr>
            </w:rPrChange>
          </w:rPr>
          <w:delText xml:space="preserve">organizations </w:delText>
        </w:r>
      </w:del>
      <w:proofErr w:type="spellStart"/>
      <w:ins w:id="2421" w:author="Craig Parker" w:date="2024-08-06T18:49:00Z">
        <w:r w:rsidRPr="002E4822">
          <w:rPr>
            <w:rFonts w:ascii="Nunito" w:eastAsia="Nunito" w:hAnsi="Nunito" w:cs="Nunito"/>
            <w:color w:val="000000" w:themeColor="text1"/>
            <w:sz w:val="20"/>
            <w:rPrChange w:id="2422" w:author="Craig Parker" w:date="2024-08-07T12:23:00Z">
              <w:rPr>
                <w:rFonts w:ascii="Nunito" w:eastAsia="Nunito" w:hAnsi="Nunito" w:cs="Nunito"/>
              </w:rPr>
            </w:rPrChange>
          </w:rPr>
          <w:t>organisations</w:t>
        </w:r>
        <w:proofErr w:type="spellEnd"/>
        <w:r w:rsidRPr="002E4822">
          <w:rPr>
            <w:rFonts w:ascii="Nunito" w:eastAsia="Nunito" w:hAnsi="Nunito" w:cs="Nunito"/>
            <w:color w:val="000000" w:themeColor="text1"/>
            <w:sz w:val="20"/>
            <w:rPrChange w:id="2423" w:author="Craig Parker" w:date="2024-08-07T12:23:00Z">
              <w:rPr>
                <w:rFonts w:ascii="Nunito" w:eastAsia="Nunito" w:hAnsi="Nunito" w:cs="Nunito"/>
              </w:rPr>
            </w:rPrChange>
          </w:rPr>
          <w:t xml:space="preserve"> </w:t>
        </w:r>
      </w:ins>
      <w:r w:rsidRPr="002E4822">
        <w:rPr>
          <w:rFonts w:ascii="Nunito" w:eastAsia="Nunito" w:hAnsi="Nunito" w:cs="Nunito"/>
          <w:color w:val="000000" w:themeColor="text1"/>
          <w:sz w:val="20"/>
          <w:rPrChange w:id="2424" w:author="Craig Parker" w:date="2024-08-07T12:23:00Z">
            <w:rPr>
              <w:rFonts w:ascii="Nunito" w:eastAsia="Nunito" w:hAnsi="Nunito" w:cs="Nunito"/>
            </w:rPr>
          </w:rPrChange>
        </w:rPr>
        <w:t xml:space="preserve">responsible for </w:t>
      </w:r>
      <w:del w:id="2425" w:author="Craig Parker" w:date="2024-08-06T18:49:00Z">
        <w:r w:rsidR="52A8C99F" w:rsidRPr="002E4822" w:rsidDel="60C54407">
          <w:rPr>
            <w:rFonts w:ascii="Nunito" w:eastAsia="Nunito" w:hAnsi="Nunito" w:cs="Nunito"/>
            <w:color w:val="000000" w:themeColor="text1"/>
            <w:sz w:val="20"/>
            <w:rPrChange w:id="2426" w:author="Craig Parker" w:date="2024-08-07T12:23:00Z">
              <w:rPr>
                <w:rFonts w:ascii="Nunito" w:eastAsia="Nunito" w:hAnsi="Nunito" w:cs="Nunito"/>
              </w:rPr>
            </w:rPrChange>
          </w:rPr>
          <w:delText xml:space="preserve">authorizing </w:delText>
        </w:r>
      </w:del>
      <w:proofErr w:type="spellStart"/>
      <w:ins w:id="2427" w:author="Craig Parker" w:date="2024-08-06T18:49:00Z">
        <w:r w:rsidRPr="002E4822">
          <w:rPr>
            <w:rFonts w:ascii="Nunito" w:eastAsia="Nunito" w:hAnsi="Nunito" w:cs="Nunito"/>
            <w:color w:val="000000" w:themeColor="text1"/>
            <w:sz w:val="20"/>
            <w:rPrChange w:id="2428" w:author="Craig Parker" w:date="2024-08-07T12:23:00Z">
              <w:rPr>
                <w:rFonts w:ascii="Nunito" w:eastAsia="Nunito" w:hAnsi="Nunito" w:cs="Nunito"/>
              </w:rPr>
            </w:rPrChange>
          </w:rPr>
          <w:t>authorising</w:t>
        </w:r>
        <w:proofErr w:type="spellEnd"/>
        <w:r w:rsidRPr="002E4822">
          <w:rPr>
            <w:rFonts w:ascii="Nunito" w:eastAsia="Nunito" w:hAnsi="Nunito" w:cs="Nunito"/>
            <w:color w:val="000000" w:themeColor="text1"/>
            <w:sz w:val="20"/>
            <w:rPrChange w:id="2429" w:author="Craig Parker" w:date="2024-08-07T12:23:00Z">
              <w:rPr>
                <w:rFonts w:ascii="Nunito" w:eastAsia="Nunito" w:hAnsi="Nunito" w:cs="Nunito"/>
              </w:rPr>
            </w:rPrChange>
          </w:rPr>
          <w:t xml:space="preserve"> </w:t>
        </w:r>
      </w:ins>
      <w:r w:rsidRPr="002E4822">
        <w:rPr>
          <w:rFonts w:ascii="Nunito" w:eastAsia="Nunito" w:hAnsi="Nunito" w:cs="Nunito"/>
          <w:color w:val="000000" w:themeColor="text1"/>
          <w:sz w:val="20"/>
          <w:rPrChange w:id="2430" w:author="Craig Parker" w:date="2024-08-07T12:23:00Z">
            <w:rPr>
              <w:rFonts w:ascii="Nunito" w:eastAsia="Nunito" w:hAnsi="Nunito" w:cs="Nunito"/>
            </w:rPr>
          </w:rPrChange>
        </w:rPr>
        <w:t>access to their datasets. They ensure that data sharing complies with legal and ethical standards.</w:t>
      </w:r>
    </w:p>
    <w:p w14:paraId="4BA0E509" w14:textId="77FA7057" w:rsidR="624D22ED" w:rsidRPr="002E4822" w:rsidRDefault="60C54407">
      <w:pPr>
        <w:pStyle w:val="ListParagraph"/>
        <w:numPr>
          <w:ilvl w:val="0"/>
          <w:numId w:val="48"/>
        </w:numPr>
        <w:spacing w:line="360" w:lineRule="auto"/>
        <w:rPr>
          <w:rFonts w:ascii="Nunito" w:eastAsia="Nunito" w:hAnsi="Nunito" w:cs="Nunito"/>
          <w:color w:val="000000" w:themeColor="text1"/>
          <w:sz w:val="20"/>
          <w:rPrChange w:id="2431" w:author="Craig Parker" w:date="2024-08-08T08:36:00Z">
            <w:rPr>
              <w:rFonts w:ascii="Nunito" w:eastAsia="Nunito" w:hAnsi="Nunito" w:cs="Nunito"/>
            </w:rPr>
          </w:rPrChange>
        </w:rPr>
        <w:pPrChange w:id="2432" w:author="Craig Parker" w:date="2024-08-06T18:49:00Z">
          <w:pPr>
            <w:pStyle w:val="ListParagraph"/>
            <w:spacing w:before="0" w:after="0"/>
          </w:pPr>
        </w:pPrChange>
      </w:pPr>
      <w:r w:rsidRPr="002E4822">
        <w:rPr>
          <w:rFonts w:ascii="Nunito" w:eastAsia="Nunito" w:hAnsi="Nunito" w:cs="Nunito"/>
          <w:b/>
          <w:bCs/>
          <w:color w:val="000000" w:themeColor="text1"/>
          <w:sz w:val="20"/>
          <w:rPrChange w:id="2433" w:author="Craig Parker" w:date="2024-08-08T08:36:00Z">
            <w:rPr>
              <w:rFonts w:ascii="Nunito" w:eastAsia="Nunito" w:hAnsi="Nunito" w:cs="Nunito"/>
              <w:b/>
              <w:bCs/>
            </w:rPr>
          </w:rPrChange>
        </w:rPr>
        <w:t>DSI Partners</w:t>
      </w:r>
      <w:r w:rsidRPr="002E4822">
        <w:rPr>
          <w:rFonts w:ascii="Nunito" w:eastAsia="Nunito" w:hAnsi="Nunito" w:cs="Nunito"/>
          <w:color w:val="000000" w:themeColor="text1"/>
          <w:sz w:val="20"/>
          <w:rPrChange w:id="2434" w:author="Craig Parker" w:date="2024-08-07T12:23:00Z">
            <w:rPr>
              <w:rFonts w:ascii="Nunito" w:eastAsia="Nunito" w:hAnsi="Nunito" w:cs="Nunito"/>
            </w:rPr>
          </w:rPrChange>
        </w:rPr>
        <w:t xml:space="preserve">: Partners within the NIH Data Science Initiative (DS-I) Africa contribute to and </w:t>
      </w:r>
      <w:del w:id="2435" w:author="Craig Parker" w:date="2024-08-06T18:49:00Z">
        <w:r w:rsidR="52A8C99F" w:rsidRPr="002E4822" w:rsidDel="60C54407">
          <w:rPr>
            <w:rFonts w:ascii="Nunito" w:eastAsia="Nunito" w:hAnsi="Nunito" w:cs="Nunito"/>
            <w:color w:val="000000" w:themeColor="text1"/>
            <w:sz w:val="20"/>
            <w:rPrChange w:id="2436" w:author="Craig Parker" w:date="2024-08-07T12:23:00Z">
              <w:rPr>
                <w:rFonts w:ascii="Nunito" w:eastAsia="Nunito" w:hAnsi="Nunito" w:cs="Nunito"/>
              </w:rPr>
            </w:rPrChange>
          </w:rPr>
          <w:delText xml:space="preserve">utilize </w:delText>
        </w:r>
      </w:del>
      <w:proofErr w:type="spellStart"/>
      <w:ins w:id="2437" w:author="Craig Parker" w:date="2024-08-06T18:49:00Z">
        <w:r w:rsidRPr="002E4822">
          <w:rPr>
            <w:rFonts w:ascii="Nunito" w:eastAsia="Nunito" w:hAnsi="Nunito" w:cs="Nunito"/>
            <w:color w:val="000000" w:themeColor="text1"/>
            <w:sz w:val="20"/>
            <w:rPrChange w:id="2438" w:author="Craig Parker" w:date="2024-08-07T12:23:00Z">
              <w:rPr>
                <w:rFonts w:ascii="Nunito" w:eastAsia="Nunito" w:hAnsi="Nunito" w:cs="Nunito"/>
              </w:rPr>
            </w:rPrChange>
          </w:rPr>
          <w:t>utilise</w:t>
        </w:r>
        <w:proofErr w:type="spellEnd"/>
        <w:r w:rsidRPr="002E4822">
          <w:rPr>
            <w:rFonts w:ascii="Nunito" w:eastAsia="Nunito" w:hAnsi="Nunito" w:cs="Nunito"/>
            <w:color w:val="000000" w:themeColor="text1"/>
            <w:sz w:val="20"/>
            <w:rPrChange w:id="2439" w:author="Craig Parker" w:date="2024-08-07T12:23:00Z">
              <w:rPr>
                <w:rFonts w:ascii="Nunito" w:eastAsia="Nunito" w:hAnsi="Nunito" w:cs="Nunito"/>
              </w:rPr>
            </w:rPrChange>
          </w:rPr>
          <w:t xml:space="preserve"> </w:t>
        </w:r>
      </w:ins>
      <w:r w:rsidRPr="002E4822">
        <w:rPr>
          <w:rFonts w:ascii="Nunito" w:eastAsia="Nunito" w:hAnsi="Nunito" w:cs="Nunito"/>
          <w:color w:val="000000" w:themeColor="text1"/>
          <w:sz w:val="20"/>
          <w:rPrChange w:id="2440" w:author="Craig Parker" w:date="2024-08-07T12:23:00Z">
            <w:rPr>
              <w:rFonts w:ascii="Nunito" w:eastAsia="Nunito" w:hAnsi="Nunito" w:cs="Nunito"/>
            </w:rPr>
          </w:rPrChange>
        </w:rPr>
        <w:t>the shared data resources. They collaborate on data management practices and ensure alignment with the broader DS-I Africa objectives.</w:t>
      </w:r>
    </w:p>
    <w:p w14:paraId="51885F5B" w14:textId="1D26DD76" w:rsidR="624D22ED" w:rsidRPr="002E4822" w:rsidRDefault="60C54407">
      <w:pPr>
        <w:pStyle w:val="ListParagraph"/>
        <w:numPr>
          <w:ilvl w:val="0"/>
          <w:numId w:val="48"/>
        </w:numPr>
        <w:spacing w:line="360" w:lineRule="auto"/>
        <w:rPr>
          <w:rFonts w:ascii="Nunito" w:eastAsia="Nunito" w:hAnsi="Nunito" w:cs="Nunito"/>
          <w:color w:val="000000" w:themeColor="text1"/>
          <w:sz w:val="20"/>
          <w:rPrChange w:id="2441" w:author="Craig Parker" w:date="2024-08-08T08:36:00Z">
            <w:rPr>
              <w:rFonts w:ascii="Nunito" w:eastAsia="Nunito" w:hAnsi="Nunito" w:cs="Nunito"/>
            </w:rPr>
          </w:rPrChange>
        </w:rPr>
        <w:pPrChange w:id="2442" w:author="Craig Parker" w:date="2024-08-06T18:49:00Z">
          <w:pPr>
            <w:pStyle w:val="ListParagraph"/>
            <w:spacing w:before="0" w:after="0"/>
          </w:pPr>
        </w:pPrChange>
      </w:pPr>
      <w:r w:rsidRPr="002E4822">
        <w:rPr>
          <w:rFonts w:ascii="Nunito" w:eastAsia="Nunito" w:hAnsi="Nunito" w:cs="Nunito"/>
          <w:b/>
          <w:bCs/>
          <w:color w:val="000000" w:themeColor="text1"/>
          <w:sz w:val="20"/>
          <w:rPrChange w:id="2443" w:author="Craig Parker" w:date="2024-08-08T08:36:00Z">
            <w:rPr>
              <w:rFonts w:ascii="Nunito" w:eastAsia="Nunito" w:hAnsi="Nunito" w:cs="Nunito"/>
              <w:b/>
              <w:bCs/>
            </w:rPr>
          </w:rPrChange>
        </w:rPr>
        <w:t>Consortium Research Groups</w:t>
      </w:r>
      <w:r w:rsidRPr="002E4822">
        <w:rPr>
          <w:rFonts w:ascii="Nunito" w:eastAsia="Nunito" w:hAnsi="Nunito" w:cs="Nunito"/>
          <w:color w:val="000000" w:themeColor="text1"/>
          <w:sz w:val="20"/>
          <w:rPrChange w:id="2444" w:author="Craig Parker" w:date="2024-08-07T12:23:00Z">
            <w:rPr>
              <w:rFonts w:ascii="Nunito" w:eastAsia="Nunito" w:hAnsi="Nunito" w:cs="Nunito"/>
            </w:rPr>
          </w:rPrChange>
        </w:rPr>
        <w:t>: These groups, which are part of the HE²AT Center consortium, conduct research using the shared datasets. They adhere to the DMP guidelines for data acquisition, transfer, processing, storage, and access.</w:t>
      </w:r>
    </w:p>
    <w:p w14:paraId="072DC297" w14:textId="29737FE3" w:rsidR="624D22ED" w:rsidRPr="002E4822" w:rsidRDefault="60C54407">
      <w:pPr>
        <w:pStyle w:val="ListParagraph"/>
        <w:numPr>
          <w:ilvl w:val="0"/>
          <w:numId w:val="48"/>
        </w:numPr>
        <w:spacing w:line="360" w:lineRule="auto"/>
        <w:rPr>
          <w:rFonts w:ascii="Nunito" w:eastAsia="Nunito" w:hAnsi="Nunito" w:cs="Nunito"/>
          <w:color w:val="000000" w:themeColor="text1"/>
          <w:sz w:val="20"/>
          <w:rPrChange w:id="2445" w:author="Craig Parker" w:date="2024-08-08T08:36:00Z">
            <w:rPr>
              <w:rFonts w:ascii="Nunito" w:eastAsia="Nunito" w:hAnsi="Nunito" w:cs="Nunito"/>
            </w:rPr>
          </w:rPrChange>
        </w:rPr>
        <w:pPrChange w:id="2446" w:author="Craig Parker" w:date="2024-08-06T18:49:00Z">
          <w:pPr>
            <w:pStyle w:val="ListParagraph"/>
            <w:spacing w:before="0" w:after="0"/>
          </w:pPr>
        </w:pPrChange>
      </w:pPr>
      <w:r w:rsidRPr="002E4822">
        <w:rPr>
          <w:rFonts w:ascii="Nunito" w:eastAsia="Nunito" w:hAnsi="Nunito" w:cs="Nunito"/>
          <w:b/>
          <w:bCs/>
          <w:color w:val="000000" w:themeColor="text1"/>
          <w:sz w:val="20"/>
          <w:rPrChange w:id="2447" w:author="Craig Parker" w:date="2024-08-08T08:36:00Z">
            <w:rPr>
              <w:rFonts w:ascii="Nunito" w:eastAsia="Nunito" w:hAnsi="Nunito" w:cs="Nunito"/>
              <w:b/>
              <w:bCs/>
            </w:rPr>
          </w:rPrChange>
        </w:rPr>
        <w:t>El Wazi</w:t>
      </w:r>
      <w:r w:rsidRPr="002E4822">
        <w:rPr>
          <w:rFonts w:ascii="Nunito" w:eastAsia="Nunito" w:hAnsi="Nunito" w:cs="Nunito"/>
          <w:color w:val="000000" w:themeColor="text1"/>
          <w:sz w:val="20"/>
          <w:rPrChange w:id="2448" w:author="Craig Parker" w:date="2024-08-07T12:23:00Z">
            <w:rPr>
              <w:rFonts w:ascii="Nunito" w:eastAsia="Nunito" w:hAnsi="Nunito" w:cs="Nunito"/>
            </w:rPr>
          </w:rPrChange>
        </w:rPr>
        <w:t>: As a data management platform, El Wazi facilitates the indexing, storage, and sharing of data within the consortium. It ensures that data is discoverable, accessible, interoperable, and reusable (FAIR principles).</w:t>
      </w:r>
    </w:p>
    <w:p w14:paraId="78B67227" w14:textId="442310B0" w:rsidR="624D22ED" w:rsidRPr="002E4822" w:rsidRDefault="60C54407">
      <w:pPr>
        <w:pStyle w:val="ListParagraph"/>
        <w:numPr>
          <w:ilvl w:val="0"/>
          <w:numId w:val="48"/>
        </w:numPr>
        <w:spacing w:line="360" w:lineRule="auto"/>
        <w:rPr>
          <w:rFonts w:ascii="Nunito" w:eastAsia="Nunito" w:hAnsi="Nunito" w:cs="Nunito"/>
          <w:color w:val="000000" w:themeColor="text1"/>
          <w:sz w:val="20"/>
          <w:rPrChange w:id="2449" w:author="Craig Parker" w:date="2024-08-08T08:36:00Z">
            <w:rPr>
              <w:rFonts w:ascii="Nunito" w:eastAsia="Nunito" w:hAnsi="Nunito" w:cs="Nunito"/>
            </w:rPr>
          </w:rPrChange>
        </w:rPr>
        <w:pPrChange w:id="2450" w:author="Craig Parker" w:date="2024-08-06T18:49:00Z">
          <w:pPr>
            <w:pStyle w:val="ListParagraph"/>
            <w:spacing w:before="0" w:after="0"/>
          </w:pPr>
        </w:pPrChange>
      </w:pPr>
      <w:r w:rsidRPr="002E4822">
        <w:rPr>
          <w:rFonts w:ascii="Nunito" w:eastAsia="Nunito" w:hAnsi="Nunito" w:cs="Nunito"/>
          <w:b/>
          <w:bCs/>
          <w:color w:val="000000" w:themeColor="text1"/>
          <w:sz w:val="20"/>
          <w:rPrChange w:id="2451" w:author="Craig Parker" w:date="2024-08-08T08:36:00Z">
            <w:rPr>
              <w:rFonts w:ascii="Nunito" w:eastAsia="Nunito" w:hAnsi="Nunito" w:cs="Nunito"/>
              <w:b/>
              <w:bCs/>
            </w:rPr>
          </w:rPrChange>
        </w:rPr>
        <w:lastRenderedPageBreak/>
        <w:t>Training Hubs</w:t>
      </w:r>
      <w:r w:rsidRPr="002E4822">
        <w:rPr>
          <w:rFonts w:ascii="Nunito" w:eastAsia="Nunito" w:hAnsi="Nunito" w:cs="Nunito"/>
          <w:color w:val="000000" w:themeColor="text1"/>
          <w:sz w:val="20"/>
          <w:rPrChange w:id="2452" w:author="Craig Parker" w:date="2024-08-07T12:23:00Z">
            <w:rPr>
              <w:rFonts w:ascii="Nunito" w:eastAsia="Nunito" w:hAnsi="Nunito" w:cs="Nunito"/>
            </w:rPr>
          </w:rPrChange>
        </w:rPr>
        <w:t>: These hubs provide training and capacity-building activities for researchers. They utilize the shared data for educational purposes and contribute to the development of data management skills within the consortium.</w:t>
      </w:r>
    </w:p>
    <w:p w14:paraId="5223010D" w14:textId="0049FC44" w:rsidR="624D22ED" w:rsidDel="00C37C61" w:rsidRDefault="3DE9DB2F" w:rsidP="00C37C61">
      <w:pPr>
        <w:pStyle w:val="Heading1"/>
        <w:spacing w:line="360" w:lineRule="auto"/>
        <w:rPr>
          <w:del w:id="2453" w:author="Craig Parker" w:date="2024-08-14T17:52:00Z" w16du:dateUtc="2024-08-14T15:52:00Z"/>
          <w:rFonts w:ascii="Nunito" w:eastAsia="Nunito" w:hAnsi="Nunito" w:cs="Nunito"/>
          <w:color w:val="000000" w:themeColor="text1"/>
          <w:sz w:val="20"/>
        </w:rPr>
      </w:pPr>
      <w:r w:rsidRPr="3DE9DB2F">
        <w:rPr>
          <w:rFonts w:ascii="Nunito" w:eastAsia="Nunito" w:hAnsi="Nunito" w:cs="Nunito"/>
          <w:b/>
          <w:bCs/>
          <w:color w:val="000000" w:themeColor="text1"/>
          <w:sz w:val="20"/>
          <w:rPrChange w:id="2454" w:author="Craig Parker" w:date="2024-08-08T08:36:00Z">
            <w:rPr>
              <w:rFonts w:ascii="Nunito" w:eastAsia="Nunito" w:hAnsi="Nunito" w:cs="Nunito"/>
              <w:b/>
              <w:bCs/>
            </w:rPr>
          </w:rPrChange>
        </w:rPr>
        <w:t xml:space="preserve">Researchers </w:t>
      </w:r>
      <w:ins w:id="2455" w:author="Matthew Chersich" w:date="2024-08-13T21:17:00Z">
        <w:r w:rsidR="00C53C5B">
          <w:rPr>
            <w:rFonts w:ascii="Nunito" w:eastAsia="Nunito" w:hAnsi="Nunito" w:cs="Nunito"/>
            <w:b/>
            <w:bCs/>
            <w:color w:val="000000" w:themeColor="text1"/>
            <w:sz w:val="20"/>
          </w:rPr>
          <w:t>Requests</w:t>
        </w:r>
      </w:ins>
      <w:del w:id="2456" w:author="Matthew Chersich" w:date="2024-08-13T21:17:00Z">
        <w:r w:rsidRPr="3DE9DB2F" w:rsidDel="00C53C5B">
          <w:rPr>
            <w:rFonts w:ascii="Nunito" w:eastAsia="Nunito" w:hAnsi="Nunito" w:cs="Nunito"/>
            <w:b/>
            <w:bCs/>
            <w:color w:val="000000" w:themeColor="text1"/>
            <w:sz w:val="20"/>
          </w:rPr>
          <w:delText>seeking</w:delText>
        </w:r>
      </w:del>
      <w:r w:rsidRPr="3DE9DB2F">
        <w:rPr>
          <w:rFonts w:ascii="Nunito" w:eastAsia="Nunito" w:hAnsi="Nunito" w:cs="Nunito"/>
          <w:b/>
          <w:bCs/>
          <w:color w:val="000000" w:themeColor="text1"/>
          <w:sz w:val="20"/>
        </w:rPr>
        <w:t xml:space="preserve"> </w:t>
      </w:r>
      <w:r w:rsidRPr="3DE9DB2F">
        <w:rPr>
          <w:rFonts w:ascii="Nunito" w:eastAsia="Nunito" w:hAnsi="Nunito" w:cs="Nunito"/>
          <w:b/>
          <w:bCs/>
          <w:color w:val="000000" w:themeColor="text1"/>
          <w:sz w:val="20"/>
          <w:rPrChange w:id="2457" w:author="Craig Parker" w:date="2024-08-08T08:36:00Z">
            <w:rPr>
              <w:rFonts w:ascii="Nunito" w:eastAsia="Nunito" w:hAnsi="Nunito" w:cs="Nunito"/>
              <w:b/>
              <w:bCs/>
            </w:rPr>
          </w:rPrChange>
        </w:rPr>
        <w:t>to Acquire Data</w:t>
      </w:r>
      <w:r w:rsidRPr="3DE9DB2F">
        <w:rPr>
          <w:rFonts w:ascii="Nunito" w:eastAsia="Nunito" w:hAnsi="Nunito" w:cs="Nunito"/>
          <w:color w:val="000000" w:themeColor="text1"/>
          <w:sz w:val="20"/>
          <w:rPrChange w:id="2458" w:author="Craig Parker" w:date="2024-08-07T12:23:00Z">
            <w:rPr>
              <w:rFonts w:ascii="Nunito" w:eastAsia="Nunito" w:hAnsi="Nunito" w:cs="Nunito"/>
            </w:rPr>
          </w:rPrChange>
        </w:rPr>
        <w:t xml:space="preserve">: External researchers seeking access to the HE²AT Center's datasets must follow the data access procedures outlined in this DMP. They are required to comply with data </w:t>
      </w:r>
      <w:r w:rsidRPr="3DE9DB2F">
        <w:rPr>
          <w:rFonts w:ascii="Nunito" w:eastAsia="Nunito" w:hAnsi="Nunito" w:cs="Nunito"/>
          <w:color w:val="000000" w:themeColor="text1"/>
          <w:sz w:val="20"/>
          <w:rPrChange w:id="2459" w:author="Craig Parker" w:date="2024-08-08T08:36:00Z">
            <w:rPr>
              <w:rFonts w:ascii="Nunito" w:eastAsia="Nunito" w:hAnsi="Nunito" w:cs="Nunito"/>
              <w:color w:val="000000" w:themeColor="text1"/>
            </w:rPr>
          </w:rPrChange>
        </w:rPr>
        <w:t>transfer</w:t>
      </w:r>
      <w:r w:rsidRPr="3DE9DB2F">
        <w:rPr>
          <w:rFonts w:ascii="Nunito" w:eastAsia="Nunito" w:hAnsi="Nunito" w:cs="Nunito"/>
          <w:color w:val="000000" w:themeColor="text1"/>
          <w:sz w:val="20"/>
          <w:rPrChange w:id="2460" w:author="Craig Parker" w:date="2024-08-07T12:23:00Z">
            <w:rPr>
              <w:rFonts w:ascii="Nunito" w:eastAsia="Nunito" w:hAnsi="Nunito" w:cs="Nunito"/>
            </w:rPr>
          </w:rPrChange>
        </w:rPr>
        <w:t xml:space="preserve"> agreements, ethical guidelines, and any conditions set by the Data Access Committee (</w:t>
      </w:r>
      <w:commentRangeStart w:id="2461"/>
      <w:r w:rsidRPr="3DE9DB2F">
        <w:rPr>
          <w:rFonts w:ascii="Nunito" w:eastAsia="Nunito" w:hAnsi="Nunito" w:cs="Nunito"/>
          <w:color w:val="000000" w:themeColor="text1"/>
          <w:sz w:val="20"/>
          <w:rPrChange w:id="2462" w:author="Craig Parker" w:date="2024-08-07T12:23:00Z">
            <w:rPr>
              <w:rFonts w:ascii="Nunito" w:eastAsia="Nunito" w:hAnsi="Nunito" w:cs="Nunito"/>
            </w:rPr>
          </w:rPrChange>
        </w:rPr>
        <w:t>DAC</w:t>
      </w:r>
      <w:commentRangeEnd w:id="2461"/>
      <w:r w:rsidR="00C53C5B">
        <w:rPr>
          <w:rStyle w:val="CommentReference"/>
        </w:rPr>
        <w:commentReference w:id="2461"/>
      </w:r>
      <w:r w:rsidRPr="3DE9DB2F">
        <w:rPr>
          <w:rFonts w:ascii="Nunito" w:eastAsia="Nunito" w:hAnsi="Nunito" w:cs="Nunito"/>
          <w:color w:val="000000" w:themeColor="text1"/>
          <w:sz w:val="20"/>
          <w:rPrChange w:id="2463" w:author="Craig Parker" w:date="2024-08-07T12:23:00Z">
            <w:rPr>
              <w:rFonts w:ascii="Nunito" w:eastAsia="Nunito" w:hAnsi="Nunito" w:cs="Nunito"/>
            </w:rPr>
          </w:rPrChange>
        </w:rPr>
        <w:t>).</w:t>
      </w:r>
    </w:p>
    <w:p w14:paraId="7CD3B144" w14:textId="77777777" w:rsidR="00C37C61" w:rsidRPr="00C37C61" w:rsidRDefault="00C37C61">
      <w:pPr>
        <w:spacing w:line="360" w:lineRule="auto"/>
        <w:rPr>
          <w:ins w:id="2464" w:author="Craig Parker" w:date="2024-08-14T20:54:00Z" w16du:dateUtc="2024-08-14T18:54:00Z"/>
          <w:rFonts w:eastAsia="Nunito"/>
          <w:rPrChange w:id="2465" w:author="Craig Parker" w:date="2024-08-14T20:54:00Z" w16du:dateUtc="2024-08-14T18:54:00Z">
            <w:rPr>
              <w:ins w:id="2466" w:author="Craig Parker" w:date="2024-08-14T20:54:00Z" w16du:dateUtc="2024-08-14T18:54:00Z"/>
              <w:rFonts w:ascii="Nunito" w:eastAsia="Nunito" w:hAnsi="Nunito" w:cs="Nunito"/>
            </w:rPr>
          </w:rPrChange>
        </w:rPr>
        <w:pPrChange w:id="2467" w:author="Craig Parker" w:date="2024-08-14T20:54:00Z" w16du:dateUtc="2024-08-14T18:54:00Z">
          <w:pPr>
            <w:pStyle w:val="ListParagraph"/>
            <w:spacing w:before="0" w:after="0"/>
          </w:pPr>
        </w:pPrChange>
      </w:pPr>
    </w:p>
    <w:p w14:paraId="3899F8E6" w14:textId="7066A8EA" w:rsidR="624D22ED" w:rsidRPr="00C37C61" w:rsidDel="0027516D" w:rsidRDefault="624D22ED">
      <w:pPr>
        <w:pStyle w:val="Heading1"/>
        <w:numPr>
          <w:ilvl w:val="0"/>
          <w:numId w:val="87"/>
        </w:numPr>
        <w:spacing w:line="360" w:lineRule="auto"/>
        <w:rPr>
          <w:del w:id="2468" w:author="Craig Parker" w:date="2024-08-14T17:52:00Z" w16du:dateUtc="2024-08-14T15:52:00Z"/>
          <w:rFonts w:eastAsia="Nunito"/>
          <w:rPrChange w:id="2469" w:author="Craig Parker" w:date="2024-08-14T20:54:00Z" w16du:dateUtc="2024-08-14T18:54:00Z">
            <w:rPr>
              <w:del w:id="2470" w:author="Craig Parker" w:date="2024-08-14T17:52:00Z" w16du:dateUtc="2024-08-14T15:52:00Z"/>
              <w:rFonts w:ascii="Nunito" w:eastAsia="Nunito" w:hAnsi="Nunito" w:cs="Nunito"/>
            </w:rPr>
          </w:rPrChange>
        </w:rPr>
        <w:pPrChange w:id="2471" w:author="Craig Parker" w:date="2024-08-14T20:54:00Z" w16du:dateUtc="2024-08-14T18:54:00Z">
          <w:pPr/>
        </w:pPrChange>
      </w:pPr>
      <w:bookmarkStart w:id="2472" w:name="_Toc174562912"/>
      <w:bookmarkEnd w:id="2472"/>
    </w:p>
    <w:p w14:paraId="0000003F" w14:textId="77777777" w:rsidR="007813F4" w:rsidDel="00C37C61" w:rsidRDefault="007813F4">
      <w:pPr>
        <w:pStyle w:val="Heading1"/>
        <w:numPr>
          <w:ilvl w:val="0"/>
          <w:numId w:val="87"/>
        </w:numPr>
        <w:spacing w:line="360" w:lineRule="auto"/>
        <w:rPr>
          <w:del w:id="2473" w:author="Craig Parker" w:date="2024-08-14T20:51:00Z" w16du:dateUtc="2024-08-14T18:51:00Z"/>
          <w:rFonts w:eastAsia="Nunito"/>
        </w:rPr>
        <w:pPrChange w:id="2474" w:author="Craig Parker" w:date="2024-08-14T20:54:00Z" w16du:dateUtc="2024-08-14T18:54:00Z">
          <w:pPr/>
        </w:pPrChange>
      </w:pPr>
      <w:bookmarkStart w:id="2475" w:name="_Toc174562913"/>
      <w:bookmarkEnd w:id="2475"/>
    </w:p>
    <w:p w14:paraId="00000040" w14:textId="41B4E240" w:rsidR="007813F4" w:rsidRPr="00C37C61" w:rsidDel="00626B08" w:rsidRDefault="00A735A2">
      <w:pPr>
        <w:pStyle w:val="Heading1"/>
        <w:numPr>
          <w:ilvl w:val="0"/>
          <w:numId w:val="87"/>
        </w:numPr>
        <w:spacing w:line="360" w:lineRule="auto"/>
        <w:rPr>
          <w:del w:id="2476" w:author="Craig Parker" w:date="2024-08-14T17:59:00Z" w16du:dateUtc="2024-08-14T15:59:00Z"/>
          <w:rFonts w:eastAsia="Nunito"/>
          <w:rPrChange w:id="2477" w:author="Craig Parker" w:date="2024-08-14T20:55:00Z" w16du:dateUtc="2024-08-14T18:55:00Z">
            <w:rPr>
              <w:del w:id="2478" w:author="Craig Parker" w:date="2024-08-14T17:59:00Z" w16du:dateUtc="2024-08-14T15:59:00Z"/>
              <w:rFonts w:ascii="Nunito" w:eastAsia="Nunito" w:hAnsi="Nunito" w:cs="Nunito"/>
            </w:rPr>
          </w:rPrChange>
        </w:rPr>
        <w:pPrChange w:id="2479" w:author="Craig Parker" w:date="2024-08-14T20:55:00Z" w16du:dateUtc="2024-08-14T18:55:00Z">
          <w:pPr>
            <w:pStyle w:val="Heading1"/>
          </w:pPr>
        </w:pPrChange>
      </w:pPr>
      <w:bookmarkStart w:id="2480" w:name="_Toc172635202"/>
      <w:bookmarkStart w:id="2481" w:name="_Toc173777773"/>
      <w:del w:id="2482" w:author="Craig Parker" w:date="2024-08-14T17:56:00Z" w16du:dateUtc="2024-08-14T15:56:00Z">
        <w:r w:rsidRPr="00C37C61" w:rsidDel="00F849DD">
          <w:rPr>
            <w:rFonts w:eastAsia="Nunito"/>
          </w:rPr>
          <w:delText xml:space="preserve">2. </w:delText>
        </w:r>
      </w:del>
      <w:del w:id="2483" w:author="Craig Parker" w:date="2024-08-14T20:54:00Z" w16du:dateUtc="2024-08-14T18:54:00Z">
        <w:r w:rsidR="52A8C99F" w:rsidRPr="00C37C61" w:rsidDel="00C37C61">
          <w:rPr>
            <w:rFonts w:eastAsia="Nunito"/>
            <w:rPrChange w:id="2484" w:author="Craig Parker" w:date="2024-08-14T20:55:00Z" w16du:dateUtc="2024-08-14T18:55:00Z">
              <w:rPr>
                <w:rFonts w:ascii="Nunito" w:eastAsia="Nunito" w:hAnsi="Nunito" w:cs="Nunito"/>
              </w:rPr>
            </w:rPrChange>
          </w:rPr>
          <w:delText>Purpose</w:delText>
        </w:r>
      </w:del>
      <w:bookmarkStart w:id="2485" w:name="_Toc174562914"/>
      <w:bookmarkEnd w:id="2480"/>
      <w:bookmarkEnd w:id="2481"/>
      <w:bookmarkEnd w:id="2485"/>
    </w:p>
    <w:p w14:paraId="27FF3AD4" w14:textId="62746F74" w:rsidR="624D22ED" w:rsidRPr="00626B08" w:rsidDel="00C37C61" w:rsidRDefault="3E93EB8D">
      <w:pPr>
        <w:pStyle w:val="Heading1"/>
        <w:numPr>
          <w:ilvl w:val="0"/>
          <w:numId w:val="87"/>
        </w:numPr>
        <w:spacing w:line="360" w:lineRule="auto"/>
        <w:rPr>
          <w:del w:id="2486" w:author="Craig Parker" w:date="2024-08-14T20:55:00Z" w16du:dateUtc="2024-08-14T18:55:00Z"/>
          <w:rFonts w:ascii="Nunito" w:eastAsia="Nunito" w:hAnsi="Nunito" w:cs="Nunito"/>
          <w:b/>
          <w:bCs/>
          <w:color w:val="000000" w:themeColor="text1"/>
          <w:sz w:val="20"/>
          <w:rPrChange w:id="2487" w:author="Craig Parker" w:date="2024-08-14T17:59:00Z" w16du:dateUtc="2024-08-14T15:59:00Z">
            <w:rPr>
              <w:del w:id="2488" w:author="Craig Parker" w:date="2024-08-14T20:55:00Z" w16du:dateUtc="2024-08-14T18:55:00Z"/>
              <w:rFonts w:ascii="Nunito" w:eastAsia="Nunito" w:hAnsi="Nunito" w:cs="Nunito"/>
              <w:b/>
              <w:bCs/>
            </w:rPr>
          </w:rPrChange>
        </w:rPr>
        <w:pPrChange w:id="2489" w:author="Craig Parker" w:date="2024-08-14T20:55:00Z" w16du:dateUtc="2024-08-14T18:55:00Z">
          <w:pPr>
            <w:spacing w:before="240" w:after="240"/>
          </w:pPr>
        </w:pPrChange>
      </w:pPr>
      <w:del w:id="2490" w:author="Craig Parker" w:date="2024-08-14T17:59:00Z" w16du:dateUtc="2024-08-14T15:59:00Z">
        <w:r w:rsidRPr="00626B08" w:rsidDel="00626B08">
          <w:rPr>
            <w:rFonts w:ascii="Nunito" w:eastAsia="Nunito" w:hAnsi="Nunito" w:cs="Nunito"/>
            <w:b/>
            <w:bCs/>
            <w:color w:val="000000" w:themeColor="text1"/>
            <w:sz w:val="20"/>
            <w:rPrChange w:id="2491" w:author="Craig Parker" w:date="2024-08-14T17:59:00Z" w16du:dateUtc="2024-08-14T15:59:00Z">
              <w:rPr>
                <w:rFonts w:ascii="Nunito" w:eastAsia="Nunito" w:hAnsi="Nunito" w:cs="Nunito"/>
                <w:b/>
                <w:bCs/>
              </w:rPr>
            </w:rPrChange>
          </w:rPr>
          <w:delText xml:space="preserve"> </w:delText>
        </w:r>
      </w:del>
      <w:del w:id="2492" w:author="Matthew Chersich" w:date="2024-08-13T20:40:00Z">
        <w:r w:rsidRPr="00626B08" w:rsidDel="00B02689">
          <w:rPr>
            <w:rFonts w:ascii="Nunito" w:eastAsia="Nunito" w:hAnsi="Nunito" w:cs="Nunito"/>
            <w:b/>
            <w:bCs/>
            <w:color w:val="000000" w:themeColor="text1"/>
            <w:sz w:val="20"/>
            <w:rPrChange w:id="2493" w:author="Craig Parker" w:date="2024-08-14T17:59:00Z" w16du:dateUtc="2024-08-14T15:59:00Z">
              <w:rPr>
                <w:rFonts w:ascii="Nunito" w:eastAsia="Nunito" w:hAnsi="Nunito" w:cs="Nunito"/>
                <w:b/>
                <w:bCs/>
              </w:rPr>
            </w:rPrChange>
          </w:rPr>
          <w:delText>Purpose</w:delText>
        </w:r>
      </w:del>
      <w:bookmarkStart w:id="2494" w:name="_Toc174562915"/>
      <w:bookmarkEnd w:id="2494"/>
    </w:p>
    <w:p w14:paraId="34A839CF" w14:textId="0BB5ABA8" w:rsidR="624D22ED" w:rsidRPr="002E4822" w:rsidRDefault="3E93EB8D">
      <w:pPr>
        <w:pStyle w:val="Heading1"/>
        <w:numPr>
          <w:ilvl w:val="0"/>
          <w:numId w:val="87"/>
        </w:numPr>
        <w:spacing w:line="360" w:lineRule="auto"/>
        <w:rPr>
          <w:rFonts w:eastAsia="Nunito"/>
          <w:rPrChange w:id="2495" w:author="Craig Parker" w:date="2024-08-07T12:23:00Z">
            <w:rPr>
              <w:rFonts w:ascii="Nunito" w:eastAsia="Nunito" w:hAnsi="Nunito" w:cs="Nunito"/>
            </w:rPr>
          </w:rPrChange>
        </w:rPr>
        <w:pPrChange w:id="2496" w:author="Craig Parker" w:date="2024-08-14T20:55:00Z" w16du:dateUtc="2024-08-14T18:55:00Z">
          <w:pPr>
            <w:spacing w:before="240" w:after="240"/>
          </w:pPr>
        </w:pPrChange>
      </w:pPr>
      <w:del w:id="2497" w:author="Craig Parker" w:date="2024-08-14T20:55:00Z" w16du:dateUtc="2024-08-14T18:55:00Z">
        <w:r w:rsidRPr="002E4822" w:rsidDel="00C37C61">
          <w:rPr>
            <w:rFonts w:eastAsia="Nunito"/>
            <w:rPrChange w:id="2498" w:author="Craig Parker" w:date="2024-08-07T12:23:00Z">
              <w:rPr>
                <w:rFonts w:ascii="Nunito" w:eastAsia="Nunito" w:hAnsi="Nunito" w:cs="Nunito"/>
              </w:rPr>
            </w:rPrChange>
          </w:rPr>
          <w:delText xml:space="preserve">The </w:delText>
        </w:r>
        <w:r w:rsidR="00894535" w:rsidRPr="002E4822" w:rsidDel="00C37C61">
          <w:rPr>
            <w:rFonts w:eastAsia="Nunito"/>
          </w:rPr>
          <w:delText>Data Management Plan (DMP) aims</w:delText>
        </w:r>
        <w:r w:rsidRPr="002E4822" w:rsidDel="00C37C61">
          <w:rPr>
            <w:rFonts w:eastAsia="Nunito"/>
            <w:rPrChange w:id="2499" w:author="Craig Parker" w:date="2024-08-07T12:23:00Z">
              <w:rPr>
                <w:rFonts w:ascii="Nunito" w:eastAsia="Nunito" w:hAnsi="Nunito" w:cs="Nunito"/>
              </w:rPr>
            </w:rPrChange>
          </w:rPr>
          <w:delText xml:space="preserve"> to establish comprehensive procedures and standards for </w:delText>
        </w:r>
        <w:r w:rsidR="00EC4607" w:rsidRPr="002E4822" w:rsidDel="00C37C61">
          <w:rPr>
            <w:rFonts w:eastAsia="Nunito"/>
          </w:rPr>
          <w:delText>transferring, processing, storing, and accessing</w:delText>
        </w:r>
        <w:r w:rsidRPr="002E4822" w:rsidDel="00C37C61">
          <w:rPr>
            <w:rFonts w:eastAsia="Nunito"/>
            <w:rPrChange w:id="2500" w:author="Craig Parker" w:date="2024-08-07T12:23:00Z">
              <w:rPr>
                <w:rFonts w:ascii="Nunito" w:eastAsia="Nunito" w:hAnsi="Nunito" w:cs="Nunito"/>
              </w:rPr>
            </w:rPrChange>
          </w:rPr>
          <w:delText xml:space="preserve"> data within the HE²AT Center program</w:delText>
        </w:r>
      </w:del>
      <w:ins w:id="2501" w:author="Matthew Chersich" w:date="2024-08-13T21:20:00Z">
        <w:del w:id="2502" w:author="Craig Parker" w:date="2024-08-14T20:55:00Z" w16du:dateUtc="2024-08-14T18:55:00Z">
          <w:r w:rsidR="00C53C5B" w:rsidDel="00C37C61">
            <w:rPr>
              <w:rFonts w:eastAsia="Nunito"/>
            </w:rPr>
            <w:delText>project</w:delText>
          </w:r>
        </w:del>
      </w:ins>
      <w:del w:id="2503" w:author="Craig Parker" w:date="2024-08-14T20:55:00Z" w16du:dateUtc="2024-08-14T18:55:00Z">
        <w:r w:rsidRPr="002E4822" w:rsidDel="00C37C61">
          <w:rPr>
            <w:rFonts w:eastAsia="Nunito"/>
            <w:rPrChange w:id="2504" w:author="Craig Parker" w:date="2024-08-07T12:23:00Z">
              <w:rPr>
                <w:rFonts w:ascii="Nunito" w:eastAsia="Nunito" w:hAnsi="Nunito" w:cs="Nunito"/>
              </w:rPr>
            </w:rPrChange>
          </w:rPr>
          <w:delText xml:space="preserve">. This plan aims to ensure </w:delText>
        </w:r>
        <w:r w:rsidR="00EC4607" w:rsidRPr="002E4822" w:rsidDel="00C37C61">
          <w:rPr>
            <w:rFonts w:eastAsia="Nunito"/>
          </w:rPr>
          <w:delText>data integrity, security, and availability</w:delText>
        </w:r>
      </w:del>
      <w:ins w:id="2505" w:author="Matthew Chersich" w:date="2024-08-13T21:18:00Z">
        <w:del w:id="2506" w:author="Craig Parker" w:date="2024-08-14T20:55:00Z" w16du:dateUtc="2024-08-14T18:55:00Z">
          <w:r w:rsidR="00C53C5B" w:rsidDel="00C37C61">
            <w:rPr>
              <w:rFonts w:eastAsia="Nunito"/>
            </w:rPr>
            <w:delText>,</w:delText>
          </w:r>
        </w:del>
      </w:ins>
      <w:del w:id="2507" w:author="Craig Parker" w:date="2024-08-14T20:55:00Z" w16du:dateUtc="2024-08-14T18:55:00Z">
        <w:r w:rsidR="00EC4607" w:rsidRPr="002E4822" w:rsidDel="00C37C61">
          <w:rPr>
            <w:rFonts w:eastAsia="Nunito"/>
          </w:rPr>
          <w:delText xml:space="preserve"> </w:delText>
        </w:r>
        <w:r w:rsidRPr="002E4822" w:rsidDel="00C37C61">
          <w:rPr>
            <w:rFonts w:eastAsia="Nunito"/>
            <w:rPrChange w:id="2508" w:author="Craig Parker" w:date="2024-08-07T12:23:00Z">
              <w:rPr>
                <w:rFonts w:ascii="Nunito" w:eastAsia="Nunito" w:hAnsi="Nunito" w:cs="Nunito"/>
              </w:rPr>
            </w:rPrChange>
          </w:rPr>
          <w:delText>while facilitating effective data sharing and collaboration among all stakeholders.</w:delText>
        </w:r>
      </w:del>
      <w:bookmarkStart w:id="2509" w:name="_Toc174562916"/>
      <w:ins w:id="2510" w:author="Craig Parker" w:date="2024-08-14T20:55:00Z" w16du:dateUtc="2024-08-14T18:55:00Z">
        <w:r w:rsidR="00C37C61">
          <w:rPr>
            <w:rFonts w:eastAsia="Nunito"/>
          </w:rPr>
          <w:t>Purpose</w:t>
        </w:r>
      </w:ins>
      <w:bookmarkEnd w:id="2509"/>
    </w:p>
    <w:p w14:paraId="13D19089" w14:textId="57D9372B" w:rsidR="00C37C61" w:rsidRDefault="00C37C61" w:rsidP="3E93EB8D">
      <w:pPr>
        <w:spacing w:line="360" w:lineRule="auto"/>
        <w:rPr>
          <w:ins w:id="2511" w:author="Craig Parker" w:date="2024-08-14T20:56:00Z" w16du:dateUtc="2024-08-14T18:56:00Z"/>
          <w:rFonts w:ascii="Nunito" w:eastAsia="Nunito" w:hAnsi="Nunito" w:cs="Nunito"/>
          <w:color w:val="000000" w:themeColor="text1"/>
          <w:sz w:val="20"/>
        </w:rPr>
      </w:pPr>
      <w:ins w:id="2512" w:author="Craig Parker" w:date="2024-08-14T20:56:00Z">
        <w:r w:rsidRPr="00C37C61">
          <w:rPr>
            <w:rFonts w:ascii="Nunito" w:eastAsia="Nunito" w:hAnsi="Nunito" w:cs="Nunito"/>
            <w:color w:val="000000" w:themeColor="text1"/>
            <w:sz w:val="20"/>
          </w:rPr>
          <w:t>The Data Management Plan (DMP) aims to establish comprehensive procedures and standards for transferring, processing, storing, and accessing data within the HE²AT Center project. This plan aims to ensure data integrity, security, and availability, while facilitating effective data sharing and collaboration among all stakeholders.</w:t>
        </w:r>
      </w:ins>
    </w:p>
    <w:p w14:paraId="34E88A94" w14:textId="506A29C7" w:rsidR="624D22ED" w:rsidRPr="002E4822" w:rsidRDefault="3E93EB8D" w:rsidP="3E93EB8D">
      <w:pPr>
        <w:spacing w:line="360" w:lineRule="auto"/>
        <w:rPr>
          <w:rFonts w:ascii="Nunito" w:eastAsia="Nunito" w:hAnsi="Nunito" w:cs="Nunito"/>
          <w:color w:val="000000" w:themeColor="text1"/>
          <w:sz w:val="20"/>
          <w:rPrChange w:id="2513" w:author="Craig Parker" w:date="2024-08-07T12:23:00Z">
            <w:rPr>
              <w:rFonts w:ascii="Nunito" w:eastAsia="Nunito" w:hAnsi="Nunito" w:cs="Nunito"/>
            </w:rPr>
          </w:rPrChange>
        </w:rPr>
      </w:pPr>
      <w:r w:rsidRPr="002E4822">
        <w:rPr>
          <w:rFonts w:ascii="Nunito" w:eastAsia="Nunito" w:hAnsi="Nunito" w:cs="Nunito"/>
          <w:color w:val="000000" w:themeColor="text1"/>
          <w:sz w:val="20"/>
          <w:rPrChange w:id="2514" w:author="Craig Parker" w:date="2024-08-07T12:23:00Z">
            <w:rPr>
              <w:rFonts w:ascii="Nunito" w:eastAsia="Nunito" w:hAnsi="Nunito" w:cs="Nunito"/>
            </w:rPr>
          </w:rPrChange>
        </w:rPr>
        <w:t>Specifically, the DMP seeks to:</w:t>
      </w:r>
    </w:p>
    <w:p w14:paraId="0923B198" w14:textId="5494B5F8" w:rsidR="624D22ED" w:rsidRPr="002E4822" w:rsidRDefault="60C54407">
      <w:pPr>
        <w:pStyle w:val="ListParagraph"/>
        <w:numPr>
          <w:ilvl w:val="0"/>
          <w:numId w:val="49"/>
        </w:numPr>
        <w:spacing w:line="360" w:lineRule="auto"/>
        <w:rPr>
          <w:rFonts w:ascii="Nunito" w:eastAsia="Nunito" w:hAnsi="Nunito" w:cs="Nunito"/>
          <w:color w:val="000000" w:themeColor="text1"/>
          <w:sz w:val="20"/>
          <w:rPrChange w:id="2515" w:author="Craig Parker" w:date="2024-08-08T08:37:00Z">
            <w:rPr>
              <w:rFonts w:ascii="Nunito" w:eastAsia="Nunito" w:hAnsi="Nunito" w:cs="Nunito"/>
            </w:rPr>
          </w:rPrChange>
        </w:rPr>
        <w:pPrChange w:id="2516" w:author="Craig Parker" w:date="2024-08-06T18:51:00Z">
          <w:pPr>
            <w:pStyle w:val="ListParagraph"/>
            <w:spacing w:before="0" w:after="0"/>
          </w:pPr>
        </w:pPrChange>
      </w:pPr>
      <w:r w:rsidRPr="002E4822">
        <w:rPr>
          <w:rFonts w:ascii="Nunito" w:eastAsia="Nunito" w:hAnsi="Nunito" w:cs="Nunito"/>
          <w:b/>
          <w:bCs/>
          <w:color w:val="000000" w:themeColor="text1"/>
          <w:sz w:val="20"/>
          <w:rPrChange w:id="2517" w:author="Craig Parker" w:date="2024-08-08T08:37:00Z">
            <w:rPr>
              <w:rFonts w:ascii="Nunito" w:eastAsia="Nunito" w:hAnsi="Nunito" w:cs="Nunito"/>
              <w:b/>
              <w:bCs/>
            </w:rPr>
          </w:rPrChange>
        </w:rPr>
        <w:lastRenderedPageBreak/>
        <w:t>Standardize Data Management Practices</w:t>
      </w:r>
      <w:r w:rsidRPr="002E4822">
        <w:rPr>
          <w:rFonts w:ascii="Nunito" w:eastAsia="Nunito" w:hAnsi="Nunito" w:cs="Nunito"/>
          <w:color w:val="000000" w:themeColor="text1"/>
          <w:sz w:val="20"/>
          <w:rPrChange w:id="2518" w:author="Craig Parker" w:date="2024-08-07T12:23:00Z">
            <w:rPr>
              <w:rFonts w:ascii="Nunito" w:eastAsia="Nunito" w:hAnsi="Nunito" w:cs="Nunito"/>
            </w:rPr>
          </w:rPrChange>
        </w:rPr>
        <w:t>: Define uniform procedures and standards to streamline data handling processes across the consortium, ensuring consistency and reliability.</w:t>
      </w:r>
    </w:p>
    <w:p w14:paraId="606B9412" w14:textId="7558D79F" w:rsidR="624D22ED" w:rsidRPr="002E4822" w:rsidRDefault="60C54407">
      <w:pPr>
        <w:pStyle w:val="ListParagraph"/>
        <w:numPr>
          <w:ilvl w:val="0"/>
          <w:numId w:val="49"/>
        </w:numPr>
        <w:spacing w:line="360" w:lineRule="auto"/>
        <w:rPr>
          <w:rFonts w:ascii="Nunito" w:eastAsia="Nunito" w:hAnsi="Nunito" w:cs="Nunito"/>
          <w:color w:val="000000" w:themeColor="text1"/>
          <w:sz w:val="20"/>
          <w:rPrChange w:id="2519" w:author="Craig Parker" w:date="2024-08-08T08:37:00Z">
            <w:rPr>
              <w:rFonts w:ascii="Nunito" w:eastAsia="Nunito" w:hAnsi="Nunito" w:cs="Nunito"/>
            </w:rPr>
          </w:rPrChange>
        </w:rPr>
        <w:pPrChange w:id="2520" w:author="Craig Parker" w:date="2024-08-06T18:51:00Z">
          <w:pPr>
            <w:pStyle w:val="ListParagraph"/>
            <w:spacing w:before="0" w:after="0"/>
          </w:pPr>
        </w:pPrChange>
      </w:pPr>
      <w:r w:rsidRPr="002E4822">
        <w:rPr>
          <w:rFonts w:ascii="Nunito" w:eastAsia="Nunito" w:hAnsi="Nunito" w:cs="Nunito"/>
          <w:b/>
          <w:bCs/>
          <w:color w:val="000000" w:themeColor="text1"/>
          <w:sz w:val="20"/>
          <w:rPrChange w:id="2521" w:author="Craig Parker" w:date="2024-08-08T08:37:00Z">
            <w:rPr>
              <w:rFonts w:ascii="Nunito" w:eastAsia="Nunito" w:hAnsi="Nunito" w:cs="Nunito"/>
              <w:b/>
              <w:bCs/>
            </w:rPr>
          </w:rPrChange>
        </w:rPr>
        <w:t>Enhance Data Security and Privacy</w:t>
      </w:r>
      <w:r w:rsidRPr="002E4822">
        <w:rPr>
          <w:rFonts w:ascii="Nunito" w:eastAsia="Nunito" w:hAnsi="Nunito" w:cs="Nunito"/>
          <w:color w:val="000000" w:themeColor="text1"/>
          <w:sz w:val="20"/>
          <w:rPrChange w:id="2522" w:author="Craig Parker" w:date="2024-08-07T12:23:00Z">
            <w:rPr>
              <w:rFonts w:ascii="Nunito" w:eastAsia="Nunito" w:hAnsi="Nunito" w:cs="Nunito"/>
            </w:rPr>
          </w:rPrChange>
        </w:rPr>
        <w:t>: Implement robust measures to protect sensitive and personally identifiable data, complying with relevant legal and ethical standards.</w:t>
      </w:r>
    </w:p>
    <w:p w14:paraId="4F047390" w14:textId="3C979C8B" w:rsidR="624D22ED" w:rsidRPr="002E4822" w:rsidRDefault="60C54407">
      <w:pPr>
        <w:pStyle w:val="ListParagraph"/>
        <w:numPr>
          <w:ilvl w:val="0"/>
          <w:numId w:val="49"/>
        </w:numPr>
        <w:spacing w:line="360" w:lineRule="auto"/>
        <w:rPr>
          <w:rFonts w:ascii="Nunito" w:eastAsia="Nunito" w:hAnsi="Nunito" w:cs="Nunito"/>
          <w:color w:val="000000" w:themeColor="text1"/>
          <w:sz w:val="20"/>
          <w:rPrChange w:id="2523" w:author="Craig Parker" w:date="2024-08-08T08:37:00Z">
            <w:rPr>
              <w:rFonts w:ascii="Nunito" w:eastAsia="Nunito" w:hAnsi="Nunito" w:cs="Nunito"/>
            </w:rPr>
          </w:rPrChange>
        </w:rPr>
        <w:pPrChange w:id="2524" w:author="Craig Parker" w:date="2024-08-06T18:51:00Z">
          <w:pPr>
            <w:pStyle w:val="ListParagraph"/>
            <w:spacing w:before="0" w:after="0"/>
          </w:pPr>
        </w:pPrChange>
      </w:pPr>
      <w:r w:rsidRPr="002E4822">
        <w:rPr>
          <w:rFonts w:ascii="Nunito" w:eastAsia="Nunito" w:hAnsi="Nunito" w:cs="Nunito"/>
          <w:b/>
          <w:bCs/>
          <w:color w:val="000000" w:themeColor="text1"/>
          <w:sz w:val="20"/>
          <w:rPrChange w:id="2525" w:author="Craig Parker" w:date="2024-08-08T08:37:00Z">
            <w:rPr>
              <w:rFonts w:ascii="Nunito" w:eastAsia="Nunito" w:hAnsi="Nunito" w:cs="Nunito"/>
              <w:b/>
              <w:bCs/>
            </w:rPr>
          </w:rPrChange>
        </w:rPr>
        <w:t>Facilitate Data Sharing and Access</w:t>
      </w:r>
      <w:r w:rsidRPr="002E4822">
        <w:rPr>
          <w:rFonts w:ascii="Nunito" w:eastAsia="Nunito" w:hAnsi="Nunito" w:cs="Nunito"/>
          <w:color w:val="000000" w:themeColor="text1"/>
          <w:sz w:val="20"/>
          <w:rPrChange w:id="2526" w:author="Craig Parker" w:date="2024-08-07T12:23:00Z">
            <w:rPr>
              <w:rFonts w:ascii="Nunito" w:eastAsia="Nunito" w:hAnsi="Nunito" w:cs="Nunito"/>
            </w:rPr>
          </w:rPrChange>
        </w:rPr>
        <w:t xml:space="preserve">: </w:t>
      </w:r>
      <w:r w:rsidRPr="002E4822">
        <w:rPr>
          <w:rFonts w:ascii="Nunito" w:eastAsia="Nunito" w:hAnsi="Nunito" w:cs="Nunito"/>
          <w:color w:val="000000" w:themeColor="text1"/>
          <w:sz w:val="20"/>
          <w:rPrChange w:id="2527" w:author="Craig Parker" w:date="2024-08-08T08:37:00Z">
            <w:rPr>
              <w:rFonts w:ascii="Nunito" w:eastAsia="Nunito" w:hAnsi="Nunito" w:cs="Nunito"/>
              <w:color w:val="000000" w:themeColor="text1"/>
            </w:rPr>
          </w:rPrChange>
        </w:rPr>
        <w:t xml:space="preserve">Clear guidelines and </w:t>
      </w:r>
      <w:del w:id="2528" w:author="Matthew Chersich" w:date="2024-08-13T21:21:00Z">
        <w:r w:rsidRPr="002E4822" w:rsidDel="00C53C5B">
          <w:rPr>
            <w:rFonts w:ascii="Nunito" w:eastAsia="Nunito" w:hAnsi="Nunito" w:cs="Nunito"/>
            <w:color w:val="000000" w:themeColor="text1"/>
            <w:sz w:val="20"/>
            <w:rPrChange w:id="2529" w:author="Craig Parker" w:date="2024-08-08T08:37:00Z">
              <w:rPr>
                <w:rFonts w:ascii="Nunito" w:eastAsia="Nunito" w:hAnsi="Nunito" w:cs="Nunito"/>
                <w:color w:val="000000" w:themeColor="text1"/>
              </w:rPr>
            </w:rPrChange>
          </w:rPr>
          <w:delText>data transfer agreements (</w:delText>
        </w:r>
      </w:del>
      <w:r w:rsidRPr="002E4822">
        <w:rPr>
          <w:rFonts w:ascii="Nunito" w:eastAsia="Nunito" w:hAnsi="Nunito" w:cs="Nunito"/>
          <w:color w:val="000000" w:themeColor="text1"/>
          <w:sz w:val="20"/>
          <w:rPrChange w:id="2530" w:author="Craig Parker" w:date="2024-08-08T08:37:00Z">
            <w:rPr>
              <w:rFonts w:ascii="Nunito" w:eastAsia="Nunito" w:hAnsi="Nunito" w:cs="Nunito"/>
              <w:color w:val="000000" w:themeColor="text1"/>
            </w:rPr>
          </w:rPrChange>
        </w:rPr>
        <w:t>DTAs</w:t>
      </w:r>
      <w:del w:id="2531" w:author="Matthew Chersich" w:date="2024-08-13T21:21:00Z">
        <w:r w:rsidRPr="002E4822" w:rsidDel="00C53C5B">
          <w:rPr>
            <w:rFonts w:ascii="Nunito" w:eastAsia="Nunito" w:hAnsi="Nunito" w:cs="Nunito"/>
            <w:color w:val="000000" w:themeColor="text1"/>
            <w:sz w:val="20"/>
            <w:rPrChange w:id="2532" w:author="Craig Parker" w:date="2024-08-08T08:37:00Z">
              <w:rPr>
                <w:rFonts w:ascii="Nunito" w:eastAsia="Nunito" w:hAnsi="Nunito" w:cs="Nunito"/>
                <w:color w:val="000000" w:themeColor="text1"/>
              </w:rPr>
            </w:rPrChange>
          </w:rPr>
          <w:delText>)</w:delText>
        </w:r>
      </w:del>
      <w:r w:rsidRPr="002E4822">
        <w:rPr>
          <w:rFonts w:ascii="Nunito" w:eastAsia="Nunito" w:hAnsi="Nunito" w:cs="Nunito"/>
          <w:color w:val="000000" w:themeColor="text1"/>
          <w:sz w:val="20"/>
          <w:rPrChange w:id="2533" w:author="Craig Parker" w:date="2024-08-08T08:37:00Z">
            <w:rPr>
              <w:rFonts w:ascii="Nunito" w:eastAsia="Nunito" w:hAnsi="Nunito" w:cs="Nunito"/>
              <w:color w:val="000000" w:themeColor="text1"/>
            </w:rPr>
          </w:rPrChange>
        </w:rPr>
        <w:t xml:space="preserve"> promote transparency and collaboration</w:t>
      </w:r>
      <w:ins w:id="2534" w:author="Matthew Chersich" w:date="2024-08-13T21:21:00Z">
        <w:r w:rsidR="00C53C5B">
          <w:rPr>
            <w:rFonts w:ascii="Nunito" w:eastAsia="Nunito" w:hAnsi="Nunito" w:cs="Nunito"/>
            <w:color w:val="000000" w:themeColor="text1"/>
            <w:sz w:val="20"/>
          </w:rPr>
          <w:t>,</w:t>
        </w:r>
      </w:ins>
      <w:r w:rsidRPr="002E4822">
        <w:rPr>
          <w:rFonts w:ascii="Nunito" w:eastAsia="Nunito" w:hAnsi="Nunito" w:cs="Nunito"/>
          <w:color w:val="000000" w:themeColor="text1"/>
          <w:sz w:val="20"/>
          <w:rPrChange w:id="2535" w:author="Craig Parker" w:date="2024-08-08T08:37:00Z">
            <w:rPr>
              <w:rFonts w:ascii="Nunito" w:eastAsia="Nunito" w:hAnsi="Nunito" w:cs="Nunito"/>
              <w:color w:val="000000" w:themeColor="text1"/>
            </w:rPr>
          </w:rPrChange>
        </w:rPr>
        <w:t xml:space="preserve"> and support data sharing within the consortium</w:t>
      </w:r>
      <w:ins w:id="2536" w:author="Matthew Chersich" w:date="2024-08-13T21:21:00Z">
        <w:r w:rsidR="00C53C5B">
          <w:rPr>
            <w:rFonts w:ascii="Nunito" w:eastAsia="Nunito" w:hAnsi="Nunito" w:cs="Nunito"/>
            <w:color w:val="000000" w:themeColor="text1"/>
            <w:sz w:val="20"/>
          </w:rPr>
          <w:t>, other DS-I Africa projects,</w:t>
        </w:r>
      </w:ins>
      <w:r w:rsidRPr="002E4822">
        <w:rPr>
          <w:rFonts w:ascii="Nunito" w:eastAsia="Nunito" w:hAnsi="Nunito" w:cs="Nunito"/>
          <w:color w:val="000000" w:themeColor="text1"/>
          <w:sz w:val="20"/>
          <w:rPrChange w:id="2537" w:author="Craig Parker" w:date="2024-08-08T08:37:00Z">
            <w:rPr>
              <w:rFonts w:ascii="Nunito" w:eastAsia="Nunito" w:hAnsi="Nunito" w:cs="Nunito"/>
              <w:color w:val="000000" w:themeColor="text1"/>
            </w:rPr>
          </w:rPrChange>
        </w:rPr>
        <w:t xml:space="preserve"> and with external researchers</w:t>
      </w:r>
      <w:r w:rsidRPr="002E4822">
        <w:rPr>
          <w:rFonts w:ascii="Nunito" w:eastAsia="Nunito" w:hAnsi="Nunito" w:cs="Nunito"/>
          <w:color w:val="000000" w:themeColor="text1"/>
          <w:sz w:val="20"/>
          <w:rPrChange w:id="2538" w:author="Craig Parker" w:date="2024-08-07T12:23:00Z">
            <w:rPr>
              <w:rFonts w:ascii="Nunito" w:eastAsia="Nunito" w:hAnsi="Nunito" w:cs="Nunito"/>
            </w:rPr>
          </w:rPrChange>
        </w:rPr>
        <w:t>.</w:t>
      </w:r>
    </w:p>
    <w:p w14:paraId="79443C34" w14:textId="43776769" w:rsidR="624D22ED" w:rsidRPr="002E4822" w:rsidRDefault="60C54407">
      <w:pPr>
        <w:pStyle w:val="ListParagraph"/>
        <w:numPr>
          <w:ilvl w:val="0"/>
          <w:numId w:val="49"/>
        </w:numPr>
        <w:spacing w:line="360" w:lineRule="auto"/>
        <w:rPr>
          <w:rFonts w:ascii="Nunito" w:eastAsia="Nunito" w:hAnsi="Nunito" w:cs="Nunito"/>
          <w:color w:val="000000" w:themeColor="text1"/>
          <w:sz w:val="20"/>
          <w:rPrChange w:id="2539" w:author="Craig Parker" w:date="2024-08-08T08:37:00Z">
            <w:rPr>
              <w:rFonts w:ascii="Nunito" w:eastAsia="Nunito" w:hAnsi="Nunito" w:cs="Nunito"/>
            </w:rPr>
          </w:rPrChange>
        </w:rPr>
        <w:pPrChange w:id="2540" w:author="Craig Parker" w:date="2024-08-06T18:51:00Z">
          <w:pPr>
            <w:pStyle w:val="ListParagraph"/>
            <w:spacing w:before="0" w:after="0"/>
          </w:pPr>
        </w:pPrChange>
      </w:pPr>
      <w:r w:rsidRPr="002E4822">
        <w:rPr>
          <w:rFonts w:ascii="Nunito" w:eastAsia="Nunito" w:hAnsi="Nunito" w:cs="Nunito"/>
          <w:b/>
          <w:bCs/>
          <w:color w:val="000000" w:themeColor="text1"/>
          <w:sz w:val="20"/>
          <w:rPrChange w:id="2541" w:author="Craig Parker" w:date="2024-08-08T08:37:00Z">
            <w:rPr>
              <w:rFonts w:ascii="Nunito" w:eastAsia="Nunito" w:hAnsi="Nunito" w:cs="Nunito"/>
              <w:b/>
              <w:bCs/>
            </w:rPr>
          </w:rPrChange>
        </w:rPr>
        <w:t>Support Data-Driven Research</w:t>
      </w:r>
      <w:r w:rsidRPr="002E4822">
        <w:rPr>
          <w:rFonts w:ascii="Nunito" w:eastAsia="Nunito" w:hAnsi="Nunito" w:cs="Nunito"/>
          <w:color w:val="000000" w:themeColor="text1"/>
          <w:sz w:val="20"/>
          <w:rPrChange w:id="2542" w:author="Craig Parker" w:date="2024-08-07T12:23:00Z">
            <w:rPr>
              <w:rFonts w:ascii="Nunito" w:eastAsia="Nunito" w:hAnsi="Nunito" w:cs="Nunito"/>
            </w:rPr>
          </w:rPrChange>
        </w:rPr>
        <w:t xml:space="preserve">: Provide a framework that enables researchers to efficiently access and </w:t>
      </w:r>
      <w:proofErr w:type="spellStart"/>
      <w:r w:rsidRPr="002E4822">
        <w:rPr>
          <w:rFonts w:ascii="Nunito" w:eastAsia="Nunito" w:hAnsi="Nunito" w:cs="Nunito"/>
          <w:color w:val="000000" w:themeColor="text1"/>
          <w:sz w:val="20"/>
          <w:rPrChange w:id="2543" w:author="Craig Parker" w:date="2024-08-08T08:37:00Z">
            <w:rPr>
              <w:rFonts w:ascii="Nunito" w:eastAsia="Nunito" w:hAnsi="Nunito" w:cs="Nunito"/>
              <w:color w:val="000000" w:themeColor="text1"/>
            </w:rPr>
          </w:rPrChange>
        </w:rPr>
        <w:t>utilise</w:t>
      </w:r>
      <w:proofErr w:type="spellEnd"/>
      <w:r w:rsidRPr="002E4822">
        <w:rPr>
          <w:rFonts w:ascii="Nunito" w:eastAsia="Nunito" w:hAnsi="Nunito" w:cs="Nunito"/>
          <w:color w:val="000000" w:themeColor="text1"/>
          <w:sz w:val="20"/>
          <w:rPrChange w:id="2544" w:author="Craig Parker" w:date="2024-08-07T12:23:00Z">
            <w:rPr>
              <w:rFonts w:ascii="Nunito" w:eastAsia="Nunito" w:hAnsi="Nunito" w:cs="Nunito"/>
            </w:rPr>
          </w:rPrChange>
        </w:rPr>
        <w:t xml:space="preserve"> data for innovative research, contributing to the HE²AT Center's mission of advancing heat-health knowledge and interventions.</w:t>
      </w:r>
    </w:p>
    <w:p w14:paraId="56AC7AC9" w14:textId="67990B3B" w:rsidR="624D22ED" w:rsidRPr="002E4822" w:rsidRDefault="60C54407">
      <w:pPr>
        <w:pStyle w:val="ListParagraph"/>
        <w:numPr>
          <w:ilvl w:val="0"/>
          <w:numId w:val="49"/>
        </w:numPr>
        <w:spacing w:line="360" w:lineRule="auto"/>
        <w:rPr>
          <w:rFonts w:ascii="Nunito" w:eastAsia="Nunito" w:hAnsi="Nunito" w:cs="Nunito"/>
          <w:color w:val="000000" w:themeColor="text1"/>
          <w:sz w:val="20"/>
          <w:rPrChange w:id="2545" w:author="Craig Parker" w:date="2024-08-08T08:37:00Z">
            <w:rPr>
              <w:rFonts w:ascii="Nunito" w:eastAsia="Nunito" w:hAnsi="Nunito" w:cs="Nunito"/>
            </w:rPr>
          </w:rPrChange>
        </w:rPr>
        <w:pPrChange w:id="2546" w:author="Craig Parker" w:date="2024-08-06T18:51:00Z">
          <w:pPr>
            <w:pStyle w:val="ListParagraph"/>
            <w:spacing w:before="0" w:after="0"/>
          </w:pPr>
        </w:pPrChange>
      </w:pPr>
      <w:r w:rsidRPr="002E4822">
        <w:rPr>
          <w:rFonts w:ascii="Nunito" w:eastAsia="Nunito" w:hAnsi="Nunito" w:cs="Nunito"/>
          <w:b/>
          <w:bCs/>
          <w:color w:val="000000" w:themeColor="text1"/>
          <w:sz w:val="20"/>
          <w:rPrChange w:id="2547" w:author="Craig Parker" w:date="2024-08-08T08:37:00Z">
            <w:rPr>
              <w:rFonts w:ascii="Nunito" w:eastAsia="Nunito" w:hAnsi="Nunito" w:cs="Nunito"/>
              <w:b/>
              <w:bCs/>
            </w:rPr>
          </w:rPrChange>
        </w:rPr>
        <w:t>Ensure Compliance with Ethical Guidelines</w:t>
      </w:r>
      <w:r w:rsidRPr="002E4822">
        <w:rPr>
          <w:rFonts w:ascii="Nunito" w:eastAsia="Nunito" w:hAnsi="Nunito" w:cs="Nunito"/>
          <w:color w:val="000000" w:themeColor="text1"/>
          <w:sz w:val="20"/>
          <w:rPrChange w:id="2548" w:author="Craig Parker" w:date="2024-08-07T12:23:00Z">
            <w:rPr>
              <w:rFonts w:ascii="Nunito" w:eastAsia="Nunito" w:hAnsi="Nunito" w:cs="Nunito"/>
            </w:rPr>
          </w:rPrChange>
        </w:rPr>
        <w:t>: Maintain adherence to ethical standards and guidelines, including obtaining necessary approvals and consents for data use.</w:t>
      </w:r>
    </w:p>
    <w:p w14:paraId="5D2ADBAB" w14:textId="5EDE0C84" w:rsidR="624D22ED" w:rsidRPr="002E4822" w:rsidRDefault="3E93EB8D" w:rsidP="3E93EB8D">
      <w:pPr>
        <w:spacing w:line="360" w:lineRule="auto"/>
        <w:rPr>
          <w:rFonts w:ascii="Nunito" w:eastAsia="Nunito" w:hAnsi="Nunito" w:cs="Nunito"/>
          <w:color w:val="000000" w:themeColor="text1"/>
          <w:sz w:val="20"/>
          <w:rPrChange w:id="2549" w:author="Craig Parker" w:date="2024-08-07T12:23:00Z">
            <w:rPr>
              <w:rFonts w:ascii="Nunito" w:eastAsia="Nunito" w:hAnsi="Nunito" w:cs="Nunito"/>
            </w:rPr>
          </w:rPrChange>
        </w:rPr>
      </w:pPr>
      <w:r w:rsidRPr="002E4822">
        <w:rPr>
          <w:rFonts w:ascii="Nunito" w:eastAsia="Nunito" w:hAnsi="Nunito" w:cs="Nunito"/>
          <w:color w:val="000000" w:themeColor="text1"/>
          <w:sz w:val="20"/>
          <w:rPrChange w:id="2550" w:author="Craig Parker" w:date="2024-08-07T12:23:00Z">
            <w:rPr>
              <w:rFonts w:ascii="Nunito" w:eastAsia="Nunito" w:hAnsi="Nunito" w:cs="Nunito"/>
            </w:rPr>
          </w:rPrChange>
        </w:rPr>
        <w:t xml:space="preserve">While this DMP outlines the procedures for data access by external parties, </w:t>
      </w:r>
      <w:del w:id="2551" w:author="Matthew Chersich" w:date="2024-08-13T21:22:00Z">
        <w:r w:rsidRPr="002E4822" w:rsidDel="00C53C5B">
          <w:rPr>
            <w:rFonts w:ascii="Nunito" w:eastAsia="Nunito" w:hAnsi="Nunito" w:cs="Nunito"/>
            <w:color w:val="000000" w:themeColor="text1"/>
            <w:sz w:val="20"/>
            <w:rPrChange w:id="2552" w:author="Craig Parker" w:date="2024-08-07T12:23:00Z">
              <w:rPr>
                <w:rFonts w:ascii="Nunito" w:eastAsia="Nunito" w:hAnsi="Nunito" w:cs="Nunito"/>
              </w:rPr>
            </w:rPrChange>
          </w:rPr>
          <w:delText xml:space="preserve">detailed </w:delText>
        </w:r>
      </w:del>
      <w:r w:rsidRPr="002E4822">
        <w:rPr>
          <w:rFonts w:ascii="Nunito" w:eastAsia="Nunito" w:hAnsi="Nunito" w:cs="Nunito"/>
          <w:color w:val="000000" w:themeColor="text1"/>
          <w:sz w:val="20"/>
          <w:rPrChange w:id="2553" w:author="Craig Parker" w:date="2024-08-07T12:23:00Z">
            <w:rPr>
              <w:rFonts w:ascii="Nunito" w:eastAsia="Nunito" w:hAnsi="Nunito" w:cs="Nunito"/>
            </w:rPr>
          </w:rPrChange>
        </w:rPr>
        <w:t xml:space="preserve">data sharing outside the consortium is further supported by associated Data </w:t>
      </w:r>
      <w:r w:rsidR="001151F1" w:rsidRPr="002E4822">
        <w:rPr>
          <w:rFonts w:ascii="Nunito" w:eastAsia="Nunito" w:hAnsi="Nunito" w:cs="Nunito"/>
          <w:color w:val="000000" w:themeColor="text1"/>
          <w:sz w:val="20"/>
        </w:rPr>
        <w:t>Transfer</w:t>
      </w:r>
      <w:r w:rsidRPr="002E4822">
        <w:rPr>
          <w:rFonts w:ascii="Nunito" w:eastAsia="Nunito" w:hAnsi="Nunito" w:cs="Nunito"/>
          <w:color w:val="000000" w:themeColor="text1"/>
          <w:sz w:val="20"/>
          <w:rPrChange w:id="2554" w:author="Craig Parker" w:date="2024-08-07T12:23:00Z">
            <w:rPr>
              <w:rFonts w:ascii="Nunito" w:eastAsia="Nunito" w:hAnsi="Nunito" w:cs="Nunito"/>
            </w:rPr>
          </w:rPrChange>
        </w:rPr>
        <w:t xml:space="preserve"> Agreements</w:t>
      </w:r>
      <w:ins w:id="2555" w:author="Matthew Chersich" w:date="2024-08-13T21:22:00Z">
        <w:r w:rsidR="00C53C5B">
          <w:rPr>
            <w:rFonts w:ascii="Nunito" w:eastAsia="Nunito" w:hAnsi="Nunito" w:cs="Nunito"/>
            <w:color w:val="000000" w:themeColor="text1"/>
            <w:sz w:val="20"/>
          </w:rPr>
          <w:t xml:space="preserve"> between the HEAT Center and exte</w:t>
        </w:r>
      </w:ins>
      <w:ins w:id="2556" w:author="Matthew Chersich" w:date="2024-08-13T21:23:00Z">
        <w:r w:rsidR="00C53C5B">
          <w:rPr>
            <w:rFonts w:ascii="Nunito" w:eastAsia="Nunito" w:hAnsi="Nunito" w:cs="Nunito"/>
            <w:color w:val="000000" w:themeColor="text1"/>
            <w:sz w:val="20"/>
          </w:rPr>
          <w:t>rnal</w:t>
        </w:r>
      </w:ins>
      <w:ins w:id="2557" w:author="Matthew Chersich" w:date="2024-08-13T21:22:00Z">
        <w:r w:rsidR="00C53C5B">
          <w:rPr>
            <w:rFonts w:ascii="Nunito" w:eastAsia="Nunito" w:hAnsi="Nunito" w:cs="Nunito"/>
            <w:color w:val="000000" w:themeColor="text1"/>
            <w:sz w:val="20"/>
          </w:rPr>
          <w:t xml:space="preserve"> partners</w:t>
        </w:r>
      </w:ins>
      <w:r w:rsidRPr="002E4822">
        <w:rPr>
          <w:rFonts w:ascii="Nunito" w:eastAsia="Nunito" w:hAnsi="Nunito" w:cs="Nunito"/>
          <w:color w:val="000000" w:themeColor="text1"/>
          <w:sz w:val="20"/>
          <w:rPrChange w:id="2558" w:author="Craig Parker" w:date="2024-08-07T12:23:00Z">
            <w:rPr>
              <w:rFonts w:ascii="Nunito" w:eastAsia="Nunito" w:hAnsi="Nunito" w:cs="Nunito"/>
            </w:rPr>
          </w:rPrChange>
        </w:rPr>
        <w:t>, ensuring that all data management activities</w:t>
      </w:r>
      <w:ins w:id="2559" w:author="Matthew Chersich" w:date="2024-08-13T21:23:00Z">
        <w:r w:rsidR="00C53C5B">
          <w:rPr>
            <w:rFonts w:ascii="Nunito" w:eastAsia="Nunito" w:hAnsi="Nunito" w:cs="Nunito"/>
            <w:color w:val="000000" w:themeColor="text1"/>
            <w:sz w:val="20"/>
          </w:rPr>
          <w:t>, both inside and outside the Consortium,</w:t>
        </w:r>
      </w:ins>
      <w:r w:rsidRPr="002E4822">
        <w:rPr>
          <w:rFonts w:ascii="Nunito" w:eastAsia="Nunito" w:hAnsi="Nunito" w:cs="Nunito"/>
          <w:color w:val="000000" w:themeColor="text1"/>
          <w:sz w:val="20"/>
          <w:rPrChange w:id="2560" w:author="Craig Parker" w:date="2024-08-07T12:23:00Z">
            <w:rPr>
              <w:rFonts w:ascii="Nunito" w:eastAsia="Nunito" w:hAnsi="Nunito" w:cs="Nunito"/>
            </w:rPr>
          </w:rPrChange>
        </w:rPr>
        <w:t xml:space="preserve"> align with the HE²AT Center's objectives and ethical commitments.</w:t>
      </w:r>
    </w:p>
    <w:p w14:paraId="2D7AD5F3" w14:textId="265F905D" w:rsidR="624D22ED" w:rsidRPr="002E4822" w:rsidDel="005F622F" w:rsidRDefault="624D22ED" w:rsidP="624D22ED">
      <w:pPr>
        <w:spacing w:line="360" w:lineRule="auto"/>
        <w:rPr>
          <w:del w:id="2561" w:author="Craig Parker" w:date="2024-08-14T21:25:00Z" w16du:dateUtc="2024-08-14T19:25:00Z"/>
          <w:rFonts w:ascii="Nunito" w:eastAsia="Nunito" w:hAnsi="Nunito" w:cs="Nunito"/>
          <w:color w:val="000000" w:themeColor="text1"/>
          <w:sz w:val="20"/>
          <w:rPrChange w:id="2562" w:author="Craig Parker" w:date="2024-08-07T12:23:00Z">
            <w:rPr>
              <w:del w:id="2563" w:author="Craig Parker" w:date="2024-08-14T21:25:00Z" w16du:dateUtc="2024-08-14T19:25:00Z"/>
              <w:rFonts w:ascii="Nunito" w:eastAsia="Nunito" w:hAnsi="Nunito" w:cs="Nunito"/>
            </w:rPr>
          </w:rPrChange>
        </w:rPr>
      </w:pPr>
    </w:p>
    <w:p w14:paraId="00000042" w14:textId="77777777" w:rsidR="007813F4" w:rsidRPr="002E4822" w:rsidDel="005F622F" w:rsidRDefault="007813F4">
      <w:pPr>
        <w:spacing w:line="360" w:lineRule="auto"/>
        <w:rPr>
          <w:del w:id="2564" w:author="Craig Parker" w:date="2024-08-14T21:25:00Z" w16du:dateUtc="2024-08-14T19:25:00Z"/>
          <w:rFonts w:ascii="Nunito" w:eastAsia="Nunito" w:hAnsi="Nunito" w:cs="Nunito"/>
          <w:color w:val="000000" w:themeColor="text1"/>
          <w:sz w:val="20"/>
          <w:rPrChange w:id="2565" w:author="Craig Parker" w:date="2024-08-07T12:23:00Z">
            <w:rPr>
              <w:del w:id="2566" w:author="Craig Parker" w:date="2024-08-14T21:25:00Z" w16du:dateUtc="2024-08-14T19:25:00Z"/>
              <w:rFonts w:ascii="Nunito" w:eastAsia="Nunito" w:hAnsi="Nunito" w:cs="Nunito"/>
            </w:rPr>
          </w:rPrChange>
        </w:rPr>
      </w:pPr>
    </w:p>
    <w:p w14:paraId="6A60C92E" w14:textId="77777777" w:rsidR="00AE02E3" w:rsidDel="00C37C61" w:rsidRDefault="00AE02E3" w:rsidP="00C37C61">
      <w:pPr>
        <w:overflowPunct/>
        <w:autoSpaceDE/>
        <w:autoSpaceDN/>
        <w:adjustRightInd/>
        <w:spacing w:line="360" w:lineRule="auto"/>
        <w:rPr>
          <w:del w:id="2567" w:author="Craig Parker" w:date="2024-08-14T20:53:00Z" w16du:dateUtc="2024-08-14T18:53:00Z"/>
          <w:rFonts w:ascii="Nunito" w:eastAsia="Nunito" w:hAnsi="Nunito" w:cs="Nunito"/>
          <w:color w:val="000000" w:themeColor="text1"/>
          <w:sz w:val="20"/>
        </w:rPr>
      </w:pPr>
      <w:bookmarkStart w:id="2568" w:name="_Toc172635203"/>
      <w:del w:id="2569" w:author="Craig Parker" w:date="2024-08-14T20:53:00Z" w16du:dateUtc="2024-08-14T18:53:00Z">
        <w:r w:rsidRPr="002E4822" w:rsidDel="00C37C61">
          <w:rPr>
            <w:rFonts w:ascii="Nunito" w:eastAsia="Nunito" w:hAnsi="Nunito" w:cs="Nunito"/>
            <w:color w:val="000000" w:themeColor="text1"/>
            <w:sz w:val="20"/>
            <w:rPrChange w:id="2570" w:author="Craig Parker" w:date="2024-08-07T12:23:00Z">
              <w:rPr>
                <w:rFonts w:ascii="Nunito" w:eastAsia="Nunito" w:hAnsi="Nunito" w:cs="Nunito"/>
              </w:rPr>
            </w:rPrChange>
          </w:rPr>
          <w:br w:type="page"/>
        </w:r>
        <w:bookmarkEnd w:id="2568"/>
      </w:del>
    </w:p>
    <w:p w14:paraId="79C15450" w14:textId="77777777" w:rsidR="00C37C61" w:rsidRPr="002E4822" w:rsidRDefault="00C37C61">
      <w:pPr>
        <w:overflowPunct/>
        <w:autoSpaceDE/>
        <w:autoSpaceDN/>
        <w:adjustRightInd/>
        <w:spacing w:line="360" w:lineRule="auto"/>
        <w:rPr>
          <w:ins w:id="2571" w:author="Craig Parker" w:date="2024-08-14T20:53:00Z" w16du:dateUtc="2024-08-14T18:53:00Z"/>
          <w:rFonts w:ascii="Nunito" w:eastAsia="Nunito" w:hAnsi="Nunito" w:cs="Nunito"/>
          <w:color w:val="000000" w:themeColor="text1"/>
          <w:sz w:val="20"/>
          <w:rPrChange w:id="2572" w:author="Craig Parker" w:date="2024-08-07T12:23:00Z">
            <w:rPr>
              <w:ins w:id="2573" w:author="Craig Parker" w:date="2024-08-14T20:53:00Z" w16du:dateUtc="2024-08-14T18:53:00Z"/>
              <w:rFonts w:ascii="Nunito" w:eastAsia="Nunito" w:hAnsi="Nunito" w:cs="Nunito"/>
              <w:sz w:val="40"/>
              <w:szCs w:val="40"/>
            </w:rPr>
          </w:rPrChange>
        </w:rPr>
      </w:pPr>
    </w:p>
    <w:p w14:paraId="00000044" w14:textId="77777777" w:rsidR="007813F4" w:rsidRPr="002E4822" w:rsidDel="00C37C61" w:rsidRDefault="007813F4">
      <w:pPr>
        <w:pStyle w:val="Heading1"/>
        <w:numPr>
          <w:ilvl w:val="0"/>
          <w:numId w:val="87"/>
        </w:numPr>
        <w:spacing w:line="360" w:lineRule="auto"/>
        <w:rPr>
          <w:del w:id="2574" w:author="Craig Parker" w:date="2024-08-14T20:53:00Z" w16du:dateUtc="2024-08-14T18:53:00Z"/>
          <w:rFonts w:eastAsia="Nunito"/>
          <w:rPrChange w:id="2575" w:author="Craig Parker" w:date="2024-08-07T12:23:00Z">
            <w:rPr>
              <w:del w:id="2576" w:author="Craig Parker" w:date="2024-08-14T20:53:00Z" w16du:dateUtc="2024-08-14T18:53:00Z"/>
              <w:rFonts w:ascii="Nunito" w:eastAsia="Nunito" w:hAnsi="Nunito" w:cs="Nunito"/>
            </w:rPr>
          </w:rPrChange>
        </w:rPr>
        <w:pPrChange w:id="2577" w:author="Craig Parker" w:date="2024-08-14T20:53:00Z" w16du:dateUtc="2024-08-14T18:53:00Z">
          <w:pPr/>
        </w:pPrChange>
      </w:pPr>
      <w:bookmarkStart w:id="2578" w:name="_Toc174562917"/>
      <w:bookmarkEnd w:id="2578"/>
    </w:p>
    <w:p w14:paraId="0F17719D" w14:textId="3DD2FBD1" w:rsidR="3E93EB8D" w:rsidRPr="00C37C61" w:rsidDel="00C37C61" w:rsidRDefault="3E93EB8D">
      <w:pPr>
        <w:pStyle w:val="Heading1"/>
        <w:numPr>
          <w:ilvl w:val="0"/>
          <w:numId w:val="87"/>
        </w:numPr>
        <w:spacing w:line="360" w:lineRule="auto"/>
        <w:rPr>
          <w:del w:id="2579" w:author="Craig Parker" w:date="2024-08-14T20:53:00Z" w16du:dateUtc="2024-08-14T18:53:00Z"/>
        </w:rPr>
        <w:pPrChange w:id="2580" w:author="Craig Parker" w:date="2024-08-14T20:53:00Z" w16du:dateUtc="2024-08-14T18:53:00Z">
          <w:pPr/>
        </w:pPrChange>
      </w:pPr>
      <w:bookmarkStart w:id="2581" w:name="_Toc174562918"/>
      <w:bookmarkEnd w:id="2581"/>
    </w:p>
    <w:p w14:paraId="00000077" w14:textId="0C818DA7" w:rsidR="007813F4" w:rsidRPr="002E4822" w:rsidDel="00C37C61" w:rsidRDefault="007813F4">
      <w:pPr>
        <w:pStyle w:val="Heading1"/>
        <w:numPr>
          <w:ilvl w:val="0"/>
          <w:numId w:val="87"/>
        </w:numPr>
        <w:spacing w:line="360" w:lineRule="auto"/>
        <w:rPr>
          <w:del w:id="2582" w:author="Craig Parker" w:date="2024-08-14T20:52:00Z" w16du:dateUtc="2024-08-14T18:52:00Z"/>
          <w:rFonts w:eastAsia="Nunito"/>
          <w:rPrChange w:id="2583" w:author="Craig Parker" w:date="2024-08-07T12:23:00Z">
            <w:rPr>
              <w:del w:id="2584" w:author="Craig Parker" w:date="2024-08-14T20:52:00Z" w16du:dateUtc="2024-08-14T18:52:00Z"/>
              <w:rFonts w:ascii="Nunito" w:eastAsia="Nunito" w:hAnsi="Nunito" w:cs="Nunito"/>
            </w:rPr>
          </w:rPrChange>
        </w:rPr>
        <w:pPrChange w:id="2585" w:author="Craig Parker" w:date="2024-08-14T20:53:00Z" w16du:dateUtc="2024-08-14T18:53:00Z">
          <w:pPr/>
        </w:pPrChange>
      </w:pPr>
      <w:bookmarkStart w:id="2586" w:name="_Toc174562919"/>
      <w:bookmarkEnd w:id="2586"/>
    </w:p>
    <w:p w14:paraId="00000078" w14:textId="573A3DF3" w:rsidR="007813F4" w:rsidRPr="002E4822" w:rsidRDefault="00A735A2">
      <w:pPr>
        <w:pStyle w:val="Heading1"/>
        <w:numPr>
          <w:ilvl w:val="0"/>
          <w:numId w:val="87"/>
        </w:numPr>
        <w:spacing w:line="360" w:lineRule="auto"/>
        <w:rPr>
          <w:rFonts w:eastAsia="Nunito"/>
          <w:rPrChange w:id="2587" w:author="Craig Parker" w:date="2024-08-07T12:23:00Z">
            <w:rPr>
              <w:rFonts w:ascii="Nunito" w:eastAsia="Nunito" w:hAnsi="Nunito" w:cs="Nunito"/>
            </w:rPr>
          </w:rPrChange>
        </w:rPr>
        <w:pPrChange w:id="2588" w:author="Craig Parker" w:date="2024-08-14T20:53:00Z" w16du:dateUtc="2024-08-14T18:53:00Z">
          <w:pPr>
            <w:pStyle w:val="Heading1"/>
          </w:pPr>
        </w:pPrChange>
      </w:pPr>
      <w:bookmarkStart w:id="2589" w:name="_Toc172635204"/>
      <w:bookmarkStart w:id="2590" w:name="_Toc173777776"/>
      <w:del w:id="2591" w:author="Craig Parker" w:date="2024-08-14T17:56:00Z" w16du:dateUtc="2024-08-14T15:56:00Z">
        <w:r w:rsidDel="00F849DD">
          <w:rPr>
            <w:rFonts w:eastAsia="Nunito"/>
          </w:rPr>
          <w:delText>3</w:delText>
        </w:r>
      </w:del>
      <w:del w:id="2592" w:author="Craig Parker" w:date="2024-08-14T20:52:00Z" w16du:dateUtc="2024-08-14T18:52:00Z">
        <w:r w:rsidDel="00C37C61">
          <w:rPr>
            <w:rFonts w:eastAsia="Nunito"/>
          </w:rPr>
          <w:delText xml:space="preserve">. </w:delText>
        </w:r>
      </w:del>
      <w:bookmarkStart w:id="2593" w:name="_Toc174562920"/>
      <w:r w:rsidR="52A8C99F" w:rsidRPr="002E4822">
        <w:rPr>
          <w:rFonts w:eastAsia="Nunito"/>
          <w:rPrChange w:id="2594" w:author="Craig Parker" w:date="2024-08-07T12:23:00Z">
            <w:rPr>
              <w:rFonts w:ascii="Nunito" w:eastAsia="Nunito" w:hAnsi="Nunito" w:cs="Nunito"/>
            </w:rPr>
          </w:rPrChange>
        </w:rPr>
        <w:t>Background</w:t>
      </w:r>
      <w:bookmarkEnd w:id="2589"/>
      <w:bookmarkEnd w:id="2590"/>
      <w:bookmarkEnd w:id="2593"/>
    </w:p>
    <w:p w14:paraId="00000079" w14:textId="5D745051" w:rsidR="007813F4" w:rsidRPr="002E4822" w:rsidRDefault="3E93EB8D">
      <w:pPr>
        <w:spacing w:line="360" w:lineRule="auto"/>
        <w:rPr>
          <w:rFonts w:ascii="Nunito" w:eastAsia="Nunito" w:hAnsi="Nunito" w:cs="Nunito"/>
          <w:color w:val="000000" w:themeColor="text1"/>
          <w:sz w:val="20"/>
          <w:rPrChange w:id="2595" w:author="Craig Parker" w:date="2024-08-07T12:23:00Z">
            <w:rPr>
              <w:rFonts w:ascii="Nunito" w:eastAsia="Nunito" w:hAnsi="Nunito" w:cs="Nunito"/>
            </w:rPr>
          </w:rPrChange>
        </w:rPr>
      </w:pPr>
      <w:r w:rsidRPr="002E4822">
        <w:rPr>
          <w:rFonts w:ascii="Nunito" w:eastAsia="Nunito" w:hAnsi="Nunito" w:cs="Nunito"/>
          <w:color w:val="000000" w:themeColor="text1"/>
          <w:sz w:val="20"/>
          <w:rPrChange w:id="2596" w:author="Craig Parker" w:date="2024-08-07T12:23:00Z">
            <w:rPr>
              <w:rFonts w:ascii="Nunito" w:eastAsia="Nunito" w:hAnsi="Nunito" w:cs="Nunito"/>
            </w:rPr>
          </w:rPrChange>
        </w:rPr>
        <w:t xml:space="preserve">The </w:t>
      </w:r>
      <w:proofErr w:type="spellStart"/>
      <w:r w:rsidRPr="002E4822">
        <w:rPr>
          <w:rFonts w:ascii="Nunito" w:eastAsia="Nunito" w:hAnsi="Nunito" w:cs="Nunito"/>
          <w:color w:val="000000" w:themeColor="text1"/>
          <w:sz w:val="20"/>
          <w:rPrChange w:id="2597" w:author="Craig Parker" w:date="2024-08-07T12:23:00Z">
            <w:rPr>
              <w:rFonts w:ascii="Nunito" w:eastAsia="Nunito" w:hAnsi="Nunito" w:cs="Nunito"/>
            </w:rPr>
          </w:rPrChange>
        </w:rPr>
        <w:t>HEat</w:t>
      </w:r>
      <w:proofErr w:type="spellEnd"/>
      <w:r w:rsidRPr="002E4822">
        <w:rPr>
          <w:rFonts w:ascii="Nunito" w:eastAsia="Nunito" w:hAnsi="Nunito" w:cs="Nunito"/>
          <w:color w:val="000000" w:themeColor="text1"/>
          <w:sz w:val="20"/>
          <w:rPrChange w:id="2598" w:author="Craig Parker" w:date="2024-08-07T12:23:00Z">
            <w:rPr>
              <w:rFonts w:ascii="Nunito" w:eastAsia="Nunito" w:hAnsi="Nunito" w:cs="Nunito"/>
            </w:rPr>
          </w:rPrChange>
        </w:rPr>
        <w:t xml:space="preserve"> and </w:t>
      </w:r>
      <w:proofErr w:type="spellStart"/>
      <w:proofErr w:type="gramStart"/>
      <w:r w:rsidRPr="002E4822">
        <w:rPr>
          <w:rFonts w:ascii="Nunito" w:eastAsia="Nunito" w:hAnsi="Nunito" w:cs="Nunito"/>
          <w:color w:val="000000" w:themeColor="text1"/>
          <w:sz w:val="20"/>
          <w:rPrChange w:id="2599" w:author="Craig Parker" w:date="2024-08-07T12:23:00Z">
            <w:rPr>
              <w:rFonts w:ascii="Nunito" w:eastAsia="Nunito" w:hAnsi="Nunito" w:cs="Nunito"/>
            </w:rPr>
          </w:rPrChange>
        </w:rPr>
        <w:t>HEalth</w:t>
      </w:r>
      <w:proofErr w:type="spellEnd"/>
      <w:r w:rsidRPr="002E4822">
        <w:rPr>
          <w:rFonts w:ascii="Nunito" w:eastAsia="Nunito" w:hAnsi="Nunito" w:cs="Nunito"/>
          <w:color w:val="000000" w:themeColor="text1"/>
          <w:sz w:val="20"/>
          <w:rPrChange w:id="2600" w:author="Craig Parker" w:date="2024-08-07T12:23:00Z">
            <w:rPr>
              <w:rFonts w:ascii="Nunito" w:eastAsia="Nunito" w:hAnsi="Nunito" w:cs="Nunito"/>
            </w:rPr>
          </w:rPrChange>
        </w:rPr>
        <w:t xml:space="preserve">  Africa</w:t>
      </w:r>
      <w:proofErr w:type="gramEnd"/>
      <w:r w:rsidRPr="002E4822">
        <w:rPr>
          <w:rFonts w:ascii="Nunito" w:eastAsia="Nunito" w:hAnsi="Nunito" w:cs="Nunito"/>
          <w:color w:val="000000" w:themeColor="text1"/>
          <w:sz w:val="20"/>
          <w:rPrChange w:id="2601" w:author="Craig Parker" w:date="2024-08-07T12:23:00Z">
            <w:rPr>
              <w:rFonts w:ascii="Nunito" w:eastAsia="Nunito" w:hAnsi="Nunito" w:cs="Nunito"/>
            </w:rPr>
          </w:rPrChange>
        </w:rPr>
        <w:t xml:space="preserve"> Transdisciplinary Center</w:t>
      </w:r>
      <w:ins w:id="2602" w:author="Matthew Chersich" w:date="2024-08-13T21:23:00Z">
        <w:r w:rsidR="00C53C5B">
          <w:rPr>
            <w:rFonts w:ascii="Nunito" w:eastAsia="Nunito" w:hAnsi="Nunito" w:cs="Nunito"/>
            <w:color w:val="000000" w:themeColor="text1"/>
            <w:sz w:val="20"/>
          </w:rPr>
          <w:t xml:space="preserve"> (</w:t>
        </w:r>
      </w:ins>
      <w:del w:id="2603" w:author="Matthew Chersich" w:date="2024-08-13T21:23:00Z">
        <w:r w:rsidRPr="002E4822" w:rsidDel="00C53C5B">
          <w:rPr>
            <w:rFonts w:ascii="Nunito" w:eastAsia="Nunito" w:hAnsi="Nunito" w:cs="Nunito"/>
            <w:color w:val="000000" w:themeColor="text1"/>
            <w:sz w:val="20"/>
            <w:rPrChange w:id="2604" w:author="Craig Parker" w:date="2024-08-07T12:23:00Z">
              <w:rPr>
                <w:rFonts w:ascii="Nunito" w:eastAsia="Nunito" w:hAnsi="Nunito" w:cs="Nunito"/>
              </w:rPr>
            </w:rPrChange>
          </w:rPr>
          <w:delText xml:space="preserve">, </w:delText>
        </w:r>
      </w:del>
      <w:r w:rsidRPr="002E4822">
        <w:rPr>
          <w:rFonts w:ascii="Nunito" w:eastAsia="Nunito" w:hAnsi="Nunito" w:cs="Nunito"/>
          <w:color w:val="000000" w:themeColor="text1"/>
          <w:sz w:val="20"/>
          <w:rPrChange w:id="2605" w:author="Craig Parker" w:date="2024-08-07T12:23:00Z">
            <w:rPr>
              <w:rFonts w:ascii="Nunito" w:eastAsia="Nunito" w:hAnsi="Nunito" w:cs="Nunito"/>
            </w:rPr>
          </w:rPrChange>
        </w:rPr>
        <w:t>HE²AT Center</w:t>
      </w:r>
      <w:ins w:id="2606" w:author="Matthew Chersich" w:date="2024-08-13T21:23:00Z">
        <w:r w:rsidR="00C53C5B">
          <w:rPr>
            <w:rFonts w:ascii="Nunito" w:eastAsia="Nunito" w:hAnsi="Nunito" w:cs="Nunito"/>
            <w:color w:val="000000" w:themeColor="text1"/>
            <w:sz w:val="20"/>
          </w:rPr>
          <w:t>)</w:t>
        </w:r>
      </w:ins>
      <w:r w:rsidRPr="002E4822">
        <w:rPr>
          <w:rFonts w:ascii="Nunito" w:eastAsia="Nunito" w:hAnsi="Nunito" w:cs="Nunito"/>
          <w:color w:val="000000" w:themeColor="text1"/>
          <w:sz w:val="20"/>
          <w:rPrChange w:id="2607" w:author="Craig Parker" w:date="2024-08-07T12:23:00Z">
            <w:rPr>
              <w:rFonts w:ascii="Nunito" w:eastAsia="Nunito" w:hAnsi="Nunito" w:cs="Nunito"/>
            </w:rPr>
          </w:rPrChange>
        </w:rPr>
        <w:t xml:space="preserve">, is a U54 Cooperation agreement with the NIH (2021-2026). The HE²AT Center aspires to become a Center of Excellence in heat-health research, capacity building and engagement, using population health science and applying data science methodologies to improve the health of populations in Africa and beyond. The goal of the HE²AT Center is to advance the development of new health knowledge and human capacities </w:t>
      </w:r>
      <w:r w:rsidR="00894535" w:rsidRPr="002E4822">
        <w:rPr>
          <w:rFonts w:ascii="Nunito" w:eastAsia="Nunito" w:hAnsi="Nunito" w:cs="Nunito"/>
          <w:color w:val="000000" w:themeColor="text1"/>
          <w:sz w:val="20"/>
        </w:rPr>
        <w:t>by</w:t>
      </w:r>
      <w:r w:rsidRPr="002E4822">
        <w:rPr>
          <w:rFonts w:ascii="Nunito" w:eastAsia="Nunito" w:hAnsi="Nunito" w:cs="Nunito"/>
          <w:color w:val="000000" w:themeColor="text1"/>
          <w:sz w:val="20"/>
          <w:rPrChange w:id="2608" w:author="Craig Parker" w:date="2024-08-07T12:23:00Z">
            <w:rPr>
              <w:rFonts w:ascii="Nunito" w:eastAsia="Nunito" w:hAnsi="Nunito" w:cs="Nunito"/>
            </w:rPr>
          </w:rPrChange>
        </w:rPr>
        <w:t xml:space="preserve"> reusing existing data to generate and then disseminate heat-health knowledge and innovations.</w:t>
      </w:r>
    </w:p>
    <w:p w14:paraId="0000007A" w14:textId="77777777" w:rsidR="007813F4" w:rsidRPr="002E4822" w:rsidRDefault="007813F4">
      <w:pPr>
        <w:spacing w:line="360" w:lineRule="auto"/>
        <w:rPr>
          <w:rFonts w:ascii="Nunito" w:eastAsia="Nunito" w:hAnsi="Nunito" w:cs="Nunito"/>
          <w:color w:val="000000" w:themeColor="text1"/>
          <w:sz w:val="20"/>
          <w:rPrChange w:id="2609" w:author="Craig Parker" w:date="2024-08-07T12:23:00Z">
            <w:rPr>
              <w:rFonts w:ascii="Nunito" w:eastAsia="Nunito" w:hAnsi="Nunito" w:cs="Nunito"/>
            </w:rPr>
          </w:rPrChange>
        </w:rPr>
      </w:pPr>
    </w:p>
    <w:p w14:paraId="0000007B" w14:textId="77777777" w:rsidR="007813F4" w:rsidRPr="002E4822" w:rsidRDefault="0E3CF60B" w:rsidP="0E3CF60B">
      <w:pPr>
        <w:spacing w:line="360" w:lineRule="auto"/>
        <w:rPr>
          <w:rFonts w:ascii="Nunito" w:eastAsia="Nunito" w:hAnsi="Nunito" w:cs="Nunito"/>
          <w:b/>
          <w:bCs/>
          <w:color w:val="000000" w:themeColor="text1"/>
          <w:sz w:val="20"/>
          <w:rPrChange w:id="2610" w:author="Craig Parker" w:date="2024-08-07T12:23:00Z">
            <w:rPr>
              <w:rFonts w:ascii="Nunito" w:eastAsia="Nunito" w:hAnsi="Nunito" w:cs="Nunito"/>
              <w:b/>
              <w:bCs/>
            </w:rPr>
          </w:rPrChange>
        </w:rPr>
      </w:pPr>
      <w:r w:rsidRPr="002E4822">
        <w:rPr>
          <w:rFonts w:ascii="Nunito" w:eastAsia="Nunito" w:hAnsi="Nunito" w:cs="Nunito"/>
          <w:b/>
          <w:bCs/>
          <w:color w:val="000000" w:themeColor="text1"/>
          <w:sz w:val="20"/>
          <w:rPrChange w:id="2611" w:author="Craig Parker" w:date="2024-08-07T12:23:00Z">
            <w:rPr>
              <w:rFonts w:ascii="Nunito" w:eastAsia="Nunito" w:hAnsi="Nunito" w:cs="Nunito"/>
              <w:b/>
              <w:bCs/>
            </w:rPr>
          </w:rPrChange>
        </w:rPr>
        <w:t>RP1 description</w:t>
      </w:r>
    </w:p>
    <w:p w14:paraId="0000007C" w14:textId="70D46732" w:rsidR="007813F4" w:rsidRPr="002E4822" w:rsidRDefault="0E3CF60B">
      <w:pPr>
        <w:spacing w:line="360" w:lineRule="auto"/>
        <w:rPr>
          <w:rFonts w:ascii="Nunito" w:eastAsia="Nunito" w:hAnsi="Nunito" w:cs="Nunito"/>
          <w:color w:val="000000" w:themeColor="text1"/>
          <w:sz w:val="20"/>
          <w:rPrChange w:id="2612" w:author="Craig Parker" w:date="2024-08-07T12:23:00Z">
            <w:rPr>
              <w:rFonts w:ascii="Nunito" w:eastAsia="Nunito" w:hAnsi="Nunito" w:cs="Nunito"/>
            </w:rPr>
          </w:rPrChange>
        </w:rPr>
      </w:pPr>
      <w:r w:rsidRPr="002E4822">
        <w:rPr>
          <w:rFonts w:ascii="Nunito" w:eastAsia="Nunito" w:hAnsi="Nunito" w:cs="Nunito"/>
          <w:color w:val="000000" w:themeColor="text1"/>
          <w:sz w:val="20"/>
          <w:rPrChange w:id="2613" w:author="Craig Parker" w:date="2024-08-07T12:23:00Z">
            <w:rPr>
              <w:rFonts w:ascii="Nunito" w:eastAsia="Nunito" w:hAnsi="Nunito" w:cs="Nunito"/>
            </w:rPr>
          </w:rPrChange>
        </w:rPr>
        <w:t xml:space="preserve">Research project 1 is an Individual </w:t>
      </w:r>
      <w:ins w:id="2614" w:author="Matthew Chersich" w:date="2024-08-13T21:24:00Z">
        <w:r w:rsidR="00C53C5B">
          <w:rPr>
            <w:rFonts w:ascii="Nunito" w:eastAsia="Nunito" w:hAnsi="Nunito" w:cs="Nunito"/>
            <w:color w:val="000000" w:themeColor="text1"/>
            <w:sz w:val="20"/>
          </w:rPr>
          <w:t>P</w:t>
        </w:r>
      </w:ins>
      <w:del w:id="2615" w:author="Matthew Chersich" w:date="2024-08-13T21:24:00Z">
        <w:r w:rsidRPr="002E4822" w:rsidDel="00C53C5B">
          <w:rPr>
            <w:rFonts w:ascii="Nunito" w:eastAsia="Nunito" w:hAnsi="Nunito" w:cs="Nunito"/>
            <w:color w:val="000000" w:themeColor="text1"/>
            <w:sz w:val="20"/>
            <w:rPrChange w:id="2616" w:author="Craig Parker" w:date="2024-08-07T12:23:00Z">
              <w:rPr>
                <w:rFonts w:ascii="Nunito" w:eastAsia="Nunito" w:hAnsi="Nunito" w:cs="Nunito"/>
              </w:rPr>
            </w:rPrChange>
          </w:rPr>
          <w:delText>p</w:delText>
        </w:r>
      </w:del>
      <w:r w:rsidRPr="002E4822">
        <w:rPr>
          <w:rFonts w:ascii="Nunito" w:eastAsia="Nunito" w:hAnsi="Nunito" w:cs="Nunito"/>
          <w:color w:val="000000" w:themeColor="text1"/>
          <w:sz w:val="20"/>
          <w:rPrChange w:id="2617" w:author="Craig Parker" w:date="2024-08-07T12:23:00Z">
            <w:rPr>
              <w:rFonts w:ascii="Nunito" w:eastAsia="Nunito" w:hAnsi="Nunito" w:cs="Nunito"/>
            </w:rPr>
          </w:rPrChange>
        </w:rPr>
        <w:t xml:space="preserve">articipant </w:t>
      </w:r>
      <w:ins w:id="2618" w:author="Matthew Chersich" w:date="2024-08-13T21:24:00Z">
        <w:r w:rsidR="00C53C5B">
          <w:rPr>
            <w:rFonts w:ascii="Nunito" w:eastAsia="Nunito" w:hAnsi="Nunito" w:cs="Nunito"/>
            <w:color w:val="000000" w:themeColor="text1"/>
            <w:sz w:val="20"/>
          </w:rPr>
          <w:t>D</w:t>
        </w:r>
      </w:ins>
      <w:del w:id="2619" w:author="Matthew Chersich" w:date="2024-08-13T21:24:00Z">
        <w:r w:rsidRPr="002E4822" w:rsidDel="00C53C5B">
          <w:rPr>
            <w:rFonts w:ascii="Nunito" w:eastAsia="Nunito" w:hAnsi="Nunito" w:cs="Nunito"/>
            <w:color w:val="000000" w:themeColor="text1"/>
            <w:sz w:val="20"/>
            <w:rPrChange w:id="2620" w:author="Craig Parker" w:date="2024-08-07T12:23:00Z">
              <w:rPr>
                <w:rFonts w:ascii="Nunito" w:eastAsia="Nunito" w:hAnsi="Nunito" w:cs="Nunito"/>
              </w:rPr>
            </w:rPrChange>
          </w:rPr>
          <w:delText>d</w:delText>
        </w:r>
      </w:del>
      <w:r w:rsidRPr="002E4822">
        <w:rPr>
          <w:rFonts w:ascii="Nunito" w:eastAsia="Nunito" w:hAnsi="Nunito" w:cs="Nunito"/>
          <w:color w:val="000000" w:themeColor="text1"/>
          <w:sz w:val="20"/>
          <w:rPrChange w:id="2621" w:author="Craig Parker" w:date="2024-08-07T12:23:00Z">
            <w:rPr>
              <w:rFonts w:ascii="Nunito" w:eastAsia="Nunito" w:hAnsi="Nunito" w:cs="Nunito"/>
            </w:rPr>
          </w:rPrChange>
        </w:rPr>
        <w:t xml:space="preserve">ata (IPD) meta-analysis to assess the size and </w:t>
      </w:r>
      <w:del w:id="2622" w:author="Matthew Chersich" w:date="2024-08-13T21:23:00Z">
        <w:r w:rsidRPr="002E4822" w:rsidDel="00C53C5B">
          <w:rPr>
            <w:rFonts w:ascii="Nunito" w:eastAsia="Nunito" w:hAnsi="Nunito" w:cs="Nunito"/>
            <w:color w:val="000000" w:themeColor="text1"/>
            <w:sz w:val="20"/>
            <w:rPrChange w:id="2623" w:author="Craig Parker" w:date="2024-08-07T12:23:00Z">
              <w:rPr>
                <w:rFonts w:ascii="Nunito" w:eastAsia="Nunito" w:hAnsi="Nunito" w:cs="Nunito"/>
              </w:rPr>
            </w:rPrChange>
          </w:rPr>
          <w:delText>shape/</w:delText>
        </w:r>
      </w:del>
      <w:r w:rsidRPr="002E4822">
        <w:rPr>
          <w:rFonts w:ascii="Nunito" w:eastAsia="Nunito" w:hAnsi="Nunito" w:cs="Nunito"/>
          <w:color w:val="000000" w:themeColor="text1"/>
          <w:sz w:val="20"/>
          <w:rPrChange w:id="2624" w:author="Craig Parker" w:date="2024-08-07T12:23:00Z">
            <w:rPr>
              <w:rFonts w:ascii="Nunito" w:eastAsia="Nunito" w:hAnsi="Nunito" w:cs="Nunito"/>
            </w:rPr>
          </w:rPrChange>
        </w:rPr>
        <w:t xml:space="preserve">nature of associations between exposure to high ambient temperatures and selected </w:t>
      </w:r>
      <w:ins w:id="2625" w:author="Matthew Chersich" w:date="2024-08-13T21:24:00Z">
        <w:r w:rsidR="00C53C5B">
          <w:rPr>
            <w:rFonts w:ascii="Nunito" w:eastAsia="Nunito" w:hAnsi="Nunito" w:cs="Nunito"/>
            <w:color w:val="000000" w:themeColor="text1"/>
            <w:sz w:val="20"/>
          </w:rPr>
          <w:t xml:space="preserve">health outcomes in pregnant women and </w:t>
        </w:r>
      </w:ins>
      <w:del w:id="2626" w:author="Matthew Chersich" w:date="2024-08-13T21:24:00Z">
        <w:r w:rsidRPr="002E4822" w:rsidDel="00C53C5B">
          <w:rPr>
            <w:rFonts w:ascii="Nunito" w:eastAsia="Nunito" w:hAnsi="Nunito" w:cs="Nunito"/>
            <w:color w:val="000000" w:themeColor="text1"/>
            <w:sz w:val="20"/>
            <w:rPrChange w:id="2627" w:author="Craig Parker" w:date="2024-08-07T12:23:00Z">
              <w:rPr>
                <w:rFonts w:ascii="Nunito" w:eastAsia="Nunito" w:hAnsi="Nunito" w:cs="Nunito"/>
              </w:rPr>
            </w:rPrChange>
          </w:rPr>
          <w:delText>ma</w:delText>
        </w:r>
      </w:del>
      <w:del w:id="2628" w:author="Matthew Chersich" w:date="2024-08-13T21:25:00Z">
        <w:r w:rsidRPr="002E4822" w:rsidDel="00C53C5B">
          <w:rPr>
            <w:rFonts w:ascii="Nunito" w:eastAsia="Nunito" w:hAnsi="Nunito" w:cs="Nunito"/>
            <w:color w:val="000000" w:themeColor="text1"/>
            <w:sz w:val="20"/>
            <w:rPrChange w:id="2629" w:author="Craig Parker" w:date="2024-08-07T12:23:00Z">
              <w:rPr>
                <w:rFonts w:ascii="Nunito" w:eastAsia="Nunito" w:hAnsi="Nunito" w:cs="Nunito"/>
              </w:rPr>
            </w:rPrChange>
          </w:rPr>
          <w:delText xml:space="preserve">ternal and </w:delText>
        </w:r>
      </w:del>
      <w:r w:rsidRPr="002E4822">
        <w:rPr>
          <w:rFonts w:ascii="Nunito" w:eastAsia="Nunito" w:hAnsi="Nunito" w:cs="Nunito"/>
          <w:color w:val="000000" w:themeColor="text1"/>
          <w:sz w:val="20"/>
          <w:rPrChange w:id="2630" w:author="Craig Parker" w:date="2024-08-07T12:23:00Z">
            <w:rPr>
              <w:rFonts w:ascii="Nunito" w:eastAsia="Nunito" w:hAnsi="Nunito" w:cs="Nunito"/>
            </w:rPr>
          </w:rPrChange>
        </w:rPr>
        <w:t>child</w:t>
      </w:r>
      <w:ins w:id="2631" w:author="Matthew Chersich" w:date="2024-08-13T21:25:00Z">
        <w:r w:rsidR="00C53C5B">
          <w:rPr>
            <w:rFonts w:ascii="Nunito" w:eastAsia="Nunito" w:hAnsi="Nunito" w:cs="Nunito"/>
            <w:color w:val="000000" w:themeColor="text1"/>
            <w:sz w:val="20"/>
          </w:rPr>
          <w:t>ren</w:t>
        </w:r>
      </w:ins>
      <w:del w:id="2632" w:author="Matthew Chersich" w:date="2024-08-13T21:25:00Z">
        <w:r w:rsidRPr="002E4822" w:rsidDel="00C53C5B">
          <w:rPr>
            <w:rFonts w:ascii="Nunito" w:eastAsia="Nunito" w:hAnsi="Nunito" w:cs="Nunito"/>
            <w:color w:val="000000" w:themeColor="text1"/>
            <w:sz w:val="20"/>
            <w:rPrChange w:id="2633" w:author="Craig Parker" w:date="2024-08-07T12:23:00Z">
              <w:rPr>
                <w:rFonts w:ascii="Nunito" w:eastAsia="Nunito" w:hAnsi="Nunito" w:cs="Nunito"/>
              </w:rPr>
            </w:rPrChange>
          </w:rPr>
          <w:delText xml:space="preserve"> conditions</w:delText>
        </w:r>
      </w:del>
      <w:r w:rsidRPr="002E4822">
        <w:rPr>
          <w:rFonts w:ascii="Nunito" w:eastAsia="Nunito" w:hAnsi="Nunito" w:cs="Nunito"/>
          <w:color w:val="000000" w:themeColor="text1"/>
          <w:sz w:val="20"/>
          <w:rPrChange w:id="2634" w:author="Craig Parker" w:date="2024-08-07T12:23:00Z">
            <w:rPr>
              <w:rFonts w:ascii="Nunito" w:eastAsia="Nunito" w:hAnsi="Nunito" w:cs="Nunito"/>
            </w:rPr>
          </w:rPrChange>
        </w:rPr>
        <w:t xml:space="preserve"> within the first two years of life. Such techniques have not yet been employed in climate change and health</w:t>
      </w:r>
      <w:r w:rsidR="00F31347" w:rsidRPr="002E4822">
        <w:rPr>
          <w:rFonts w:ascii="Nunito" w:eastAsia="Nunito" w:hAnsi="Nunito" w:cs="Nunito"/>
          <w:color w:val="000000" w:themeColor="text1"/>
          <w:sz w:val="20"/>
          <w:rPrChange w:id="2635" w:author="Craig Parker" w:date="2024-08-07T12:23:00Z">
            <w:rPr>
              <w:rFonts w:ascii="Nunito" w:eastAsia="Nunito" w:hAnsi="Nunito" w:cs="Nunito"/>
            </w:rPr>
          </w:rPrChange>
        </w:rPr>
        <w:t xml:space="preserve">. </w:t>
      </w:r>
      <w:ins w:id="2636" w:author="Matthew Chersich" w:date="2024-08-13T21:25:00Z">
        <w:r w:rsidR="00C53C5B">
          <w:rPr>
            <w:rFonts w:ascii="Nunito" w:eastAsia="Nunito" w:hAnsi="Nunito" w:cs="Nunito"/>
            <w:color w:val="000000" w:themeColor="text1"/>
            <w:sz w:val="20"/>
          </w:rPr>
          <w:t>An IPD</w:t>
        </w:r>
      </w:ins>
      <w:del w:id="2637" w:author="Matthew Chersich" w:date="2024-08-13T21:25:00Z">
        <w:r w:rsidR="00F31347" w:rsidRPr="002E4822" w:rsidDel="00C53C5B">
          <w:rPr>
            <w:rFonts w:ascii="Nunito" w:eastAsia="Nunito" w:hAnsi="Nunito" w:cs="Nunito"/>
            <w:color w:val="000000" w:themeColor="text1"/>
            <w:sz w:val="20"/>
            <w:rPrChange w:id="2638" w:author="Craig Parker" w:date="2024-08-07T12:23:00Z">
              <w:rPr>
                <w:rFonts w:ascii="Nunito" w:eastAsia="Nunito" w:hAnsi="Nunito" w:cs="Nunito"/>
              </w:rPr>
            </w:rPrChange>
          </w:rPr>
          <w:delText>They</w:delText>
        </w:r>
      </w:del>
      <w:r w:rsidR="00F31347" w:rsidRPr="002E4822">
        <w:rPr>
          <w:rFonts w:ascii="Nunito" w:eastAsia="Nunito" w:hAnsi="Nunito" w:cs="Nunito"/>
          <w:color w:val="000000" w:themeColor="text1"/>
          <w:sz w:val="20"/>
          <w:rPrChange w:id="2639" w:author="Craig Parker" w:date="2024-08-07T12:23:00Z">
            <w:rPr>
              <w:rFonts w:ascii="Nunito" w:eastAsia="Nunito" w:hAnsi="Nunito" w:cs="Nunito"/>
            </w:rPr>
          </w:rPrChange>
        </w:rPr>
        <w:t xml:space="preserve"> can</w:t>
      </w:r>
      <w:r w:rsidRPr="002E4822">
        <w:rPr>
          <w:rFonts w:ascii="Nunito" w:eastAsia="Nunito" w:hAnsi="Nunito" w:cs="Nunito"/>
          <w:color w:val="000000" w:themeColor="text1"/>
          <w:sz w:val="20"/>
          <w:rPrChange w:id="2640" w:author="Craig Parker" w:date="2024-08-07T12:23:00Z">
            <w:rPr>
              <w:rFonts w:ascii="Nunito" w:eastAsia="Nunito" w:hAnsi="Nunito" w:cs="Nunito"/>
            </w:rPr>
          </w:rPrChange>
        </w:rPr>
        <w:t xml:space="preserve"> overcome many limitations of traditional analyses of individual datasets and biases in classic systematic review methodology. The project </w:t>
      </w:r>
      <w:ins w:id="2641" w:author="Matthew Chersich" w:date="2024-08-13T21:25:00Z">
        <w:r w:rsidR="00C53C5B">
          <w:rPr>
            <w:rFonts w:ascii="Nunito" w:eastAsia="Nunito" w:hAnsi="Nunito" w:cs="Nunito"/>
            <w:color w:val="000000" w:themeColor="text1"/>
            <w:sz w:val="20"/>
          </w:rPr>
          <w:t>has</w:t>
        </w:r>
      </w:ins>
      <w:del w:id="2642" w:author="Matthew Chersich" w:date="2024-08-13T21:25:00Z">
        <w:r w:rsidRPr="002E4822" w:rsidDel="00C53C5B">
          <w:rPr>
            <w:rFonts w:ascii="Nunito" w:eastAsia="Nunito" w:hAnsi="Nunito" w:cs="Nunito"/>
            <w:color w:val="000000" w:themeColor="text1"/>
            <w:sz w:val="20"/>
            <w:rPrChange w:id="2643" w:author="Craig Parker" w:date="2024-08-07T12:23:00Z">
              <w:rPr>
                <w:rFonts w:ascii="Nunito" w:eastAsia="Nunito" w:hAnsi="Nunito" w:cs="Nunito"/>
              </w:rPr>
            </w:rPrChange>
          </w:rPr>
          <w:delText>will</w:delText>
        </w:r>
      </w:del>
      <w:r w:rsidRPr="002E4822">
        <w:rPr>
          <w:rFonts w:ascii="Nunito" w:eastAsia="Nunito" w:hAnsi="Nunito" w:cs="Nunito"/>
          <w:color w:val="000000" w:themeColor="text1"/>
          <w:sz w:val="20"/>
          <w:rPrChange w:id="2644" w:author="Craig Parker" w:date="2024-08-07T12:23:00Z">
            <w:rPr>
              <w:rFonts w:ascii="Nunito" w:eastAsia="Nunito" w:hAnsi="Nunito" w:cs="Nunito"/>
            </w:rPr>
          </w:rPrChange>
        </w:rPr>
        <w:t xml:space="preserve"> systematically identif</w:t>
      </w:r>
      <w:del w:id="2645" w:author="Matthew Chersich" w:date="2024-08-13T21:25:00Z">
        <w:r w:rsidRPr="002E4822" w:rsidDel="00C53C5B">
          <w:rPr>
            <w:rFonts w:ascii="Nunito" w:eastAsia="Nunito" w:hAnsi="Nunito" w:cs="Nunito"/>
            <w:color w:val="000000" w:themeColor="text1"/>
            <w:sz w:val="20"/>
            <w:rPrChange w:id="2646" w:author="Craig Parker" w:date="2024-08-07T12:23:00Z">
              <w:rPr>
                <w:rFonts w:ascii="Nunito" w:eastAsia="Nunito" w:hAnsi="Nunito" w:cs="Nunito"/>
              </w:rPr>
            </w:rPrChange>
          </w:rPr>
          <w:delText>y</w:delText>
        </w:r>
      </w:del>
      <w:ins w:id="2647" w:author="Matthew Chersich" w:date="2024-08-13T21:25:00Z">
        <w:r w:rsidR="00C53C5B">
          <w:rPr>
            <w:rFonts w:ascii="Nunito" w:eastAsia="Nunito" w:hAnsi="Nunito" w:cs="Nunito"/>
            <w:color w:val="000000" w:themeColor="text1"/>
            <w:sz w:val="20"/>
          </w:rPr>
          <w:t>ied</w:t>
        </w:r>
      </w:ins>
      <w:r w:rsidRPr="002E4822">
        <w:rPr>
          <w:rFonts w:ascii="Nunito" w:eastAsia="Nunito" w:hAnsi="Nunito" w:cs="Nunito"/>
          <w:color w:val="000000" w:themeColor="text1"/>
          <w:sz w:val="20"/>
          <w:rPrChange w:id="2648" w:author="Craig Parker" w:date="2024-08-07T12:23:00Z">
            <w:rPr>
              <w:rFonts w:ascii="Nunito" w:eastAsia="Nunito" w:hAnsi="Nunito" w:cs="Nunito"/>
            </w:rPr>
          </w:rPrChange>
        </w:rPr>
        <w:t xml:space="preserve"> potentially eligible African cohort studies or trials through </w:t>
      </w:r>
      <w:ins w:id="2649" w:author="Matthew Chersich" w:date="2024-08-13T21:25:00Z">
        <w:r w:rsidR="00C53C5B">
          <w:rPr>
            <w:rFonts w:ascii="Nunito" w:eastAsia="Nunito" w:hAnsi="Nunito" w:cs="Nunito"/>
            <w:color w:val="000000" w:themeColor="text1"/>
            <w:sz w:val="20"/>
          </w:rPr>
          <w:t xml:space="preserve">a </w:t>
        </w:r>
      </w:ins>
      <w:r w:rsidRPr="002E4822">
        <w:rPr>
          <w:rFonts w:ascii="Nunito" w:eastAsia="Nunito" w:hAnsi="Nunito" w:cs="Nunito"/>
          <w:color w:val="000000" w:themeColor="text1"/>
          <w:sz w:val="20"/>
          <w:rPrChange w:id="2650" w:author="Craig Parker" w:date="2024-08-07T12:23:00Z">
            <w:rPr>
              <w:rFonts w:ascii="Nunito" w:eastAsia="Nunito" w:hAnsi="Nunito" w:cs="Nunito"/>
            </w:rPr>
          </w:rPrChange>
        </w:rPr>
        <w:t xml:space="preserve">systematic mapping </w:t>
      </w:r>
      <w:ins w:id="2651" w:author="Matthew Chersich" w:date="2024-08-13T21:25:00Z">
        <w:r w:rsidR="00C53C5B">
          <w:rPr>
            <w:rFonts w:ascii="Nunito" w:eastAsia="Nunito" w:hAnsi="Nunito" w:cs="Nunito"/>
            <w:color w:val="000000" w:themeColor="text1"/>
            <w:sz w:val="20"/>
          </w:rPr>
          <w:t>of studies</w:t>
        </w:r>
      </w:ins>
      <w:del w:id="2652" w:author="Matthew Chersich" w:date="2024-08-13T21:25:00Z">
        <w:r w:rsidRPr="002E4822" w:rsidDel="00C53C5B">
          <w:rPr>
            <w:rFonts w:ascii="Nunito" w:eastAsia="Nunito" w:hAnsi="Nunito" w:cs="Nunito"/>
            <w:color w:val="000000" w:themeColor="text1"/>
            <w:sz w:val="20"/>
            <w:rPrChange w:id="2653" w:author="Craig Parker" w:date="2024-08-07T12:23:00Z">
              <w:rPr>
                <w:rFonts w:ascii="Nunito" w:eastAsia="Nunito" w:hAnsi="Nunito" w:cs="Nunito"/>
              </w:rPr>
            </w:rPrChange>
          </w:rPr>
          <w:delText>reviews</w:delText>
        </w:r>
      </w:del>
      <w:ins w:id="2654" w:author="Matthew Chersich" w:date="2024-08-13T21:25:00Z">
        <w:r w:rsidR="00C53C5B">
          <w:rPr>
            <w:rFonts w:ascii="Nunito" w:eastAsia="Nunito" w:hAnsi="Nunito" w:cs="Nunito"/>
            <w:color w:val="000000" w:themeColor="text1"/>
            <w:sz w:val="20"/>
          </w:rPr>
          <w:t xml:space="preserve"> on p</w:t>
        </w:r>
      </w:ins>
      <w:ins w:id="2655" w:author="Matthew Chersich" w:date="2024-08-13T21:26:00Z">
        <w:r w:rsidR="00C53C5B">
          <w:rPr>
            <w:rFonts w:ascii="Nunito" w:eastAsia="Nunito" w:hAnsi="Nunito" w:cs="Nunito"/>
            <w:color w:val="000000" w:themeColor="text1"/>
            <w:sz w:val="20"/>
          </w:rPr>
          <w:t xml:space="preserve">regnant women and children in </w:t>
        </w:r>
        <w:commentRangeStart w:id="2656"/>
        <w:r w:rsidR="00C53C5B">
          <w:rPr>
            <w:rFonts w:ascii="Nunito" w:eastAsia="Nunito" w:hAnsi="Nunito" w:cs="Nunito"/>
            <w:color w:val="000000" w:themeColor="text1"/>
            <w:sz w:val="20"/>
          </w:rPr>
          <w:t>Africa</w:t>
        </w:r>
        <w:commentRangeEnd w:id="2656"/>
        <w:r w:rsidR="0091560D">
          <w:rPr>
            <w:rStyle w:val="CommentReference"/>
          </w:rPr>
          <w:commentReference w:id="2656"/>
        </w:r>
      </w:ins>
      <w:r w:rsidRPr="002E4822">
        <w:rPr>
          <w:rFonts w:ascii="Nunito" w:eastAsia="Nunito" w:hAnsi="Nunito" w:cs="Nunito"/>
          <w:color w:val="000000" w:themeColor="text1"/>
          <w:sz w:val="20"/>
          <w:rPrChange w:id="2657" w:author="Craig Parker" w:date="2024-08-07T12:23:00Z">
            <w:rPr>
              <w:rFonts w:ascii="Nunito" w:eastAsia="Nunito" w:hAnsi="Nunito" w:cs="Nunito"/>
            </w:rPr>
          </w:rPrChange>
        </w:rPr>
        <w:t xml:space="preserve">. Data </w:t>
      </w:r>
      <w:del w:id="2658" w:author="Matthew Chersich" w:date="2024-08-13T21:26:00Z">
        <w:r w:rsidRPr="002E4822" w:rsidDel="00C53C5B">
          <w:rPr>
            <w:rFonts w:ascii="Nunito" w:eastAsia="Nunito" w:hAnsi="Nunito" w:cs="Nunito"/>
            <w:color w:val="000000" w:themeColor="text1"/>
            <w:sz w:val="20"/>
            <w:rPrChange w:id="2659" w:author="Craig Parker" w:date="2024-08-07T12:23:00Z">
              <w:rPr>
                <w:rFonts w:ascii="Nunito" w:eastAsia="Nunito" w:hAnsi="Nunito" w:cs="Nunito"/>
              </w:rPr>
            </w:rPrChange>
          </w:rPr>
          <w:delText xml:space="preserve">will </w:delText>
        </w:r>
      </w:del>
      <w:ins w:id="2660" w:author="Matthew Chersich" w:date="2024-08-13T21:26:00Z">
        <w:r w:rsidR="00C53C5B">
          <w:rPr>
            <w:rFonts w:ascii="Nunito" w:eastAsia="Nunito" w:hAnsi="Nunito" w:cs="Nunito"/>
            <w:color w:val="000000" w:themeColor="text1"/>
            <w:sz w:val="20"/>
          </w:rPr>
          <w:t>are being</w:t>
        </w:r>
        <w:r w:rsidR="00C53C5B" w:rsidRPr="002E4822">
          <w:rPr>
            <w:rFonts w:ascii="Nunito" w:eastAsia="Nunito" w:hAnsi="Nunito" w:cs="Nunito"/>
            <w:color w:val="000000" w:themeColor="text1"/>
            <w:sz w:val="20"/>
            <w:rPrChange w:id="2661" w:author="Craig Parker" w:date="2024-08-07T12:23:00Z">
              <w:rPr>
                <w:rFonts w:ascii="Nunito" w:eastAsia="Nunito" w:hAnsi="Nunito" w:cs="Nunito"/>
              </w:rPr>
            </w:rPrChange>
          </w:rPr>
          <w:t xml:space="preserve"> </w:t>
        </w:r>
      </w:ins>
      <w:del w:id="2662" w:author="Matthew Chersich" w:date="2024-08-13T21:26:00Z">
        <w:r w:rsidRPr="002E4822" w:rsidDel="00C53C5B">
          <w:rPr>
            <w:rFonts w:ascii="Nunito" w:eastAsia="Nunito" w:hAnsi="Nunito" w:cs="Nunito"/>
            <w:color w:val="000000" w:themeColor="text1"/>
            <w:sz w:val="20"/>
            <w:rPrChange w:id="2663" w:author="Craig Parker" w:date="2024-08-07T12:23:00Z">
              <w:rPr>
                <w:rFonts w:ascii="Nunito" w:eastAsia="Nunito" w:hAnsi="Nunito" w:cs="Nunito"/>
              </w:rPr>
            </w:rPrChange>
          </w:rPr>
          <w:delText xml:space="preserve">be </w:delText>
        </w:r>
      </w:del>
      <w:proofErr w:type="spellStart"/>
      <w:r w:rsidR="3E93EB8D" w:rsidRPr="002E4822">
        <w:rPr>
          <w:rFonts w:ascii="Nunito" w:eastAsia="Nunito" w:hAnsi="Nunito" w:cs="Nunito"/>
          <w:color w:val="000000" w:themeColor="text1"/>
          <w:sz w:val="20"/>
          <w:rPrChange w:id="2664" w:author="Craig Parker" w:date="2024-08-07T12:23:00Z">
            <w:rPr>
              <w:rFonts w:ascii="Nunito" w:eastAsia="Nunito" w:hAnsi="Nunito" w:cs="Nunito"/>
            </w:rPr>
          </w:rPrChange>
        </w:rPr>
        <w:t>harmonised</w:t>
      </w:r>
      <w:proofErr w:type="spellEnd"/>
      <w:r w:rsidRPr="002E4822">
        <w:rPr>
          <w:rFonts w:ascii="Nunito" w:eastAsia="Nunito" w:hAnsi="Nunito" w:cs="Nunito"/>
          <w:color w:val="000000" w:themeColor="text1"/>
          <w:sz w:val="20"/>
          <w:rPrChange w:id="2665" w:author="Craig Parker" w:date="2024-08-07T12:23:00Z">
            <w:rPr>
              <w:rFonts w:ascii="Nunito" w:eastAsia="Nunito" w:hAnsi="Nunito" w:cs="Nunito"/>
            </w:rPr>
          </w:rPrChange>
        </w:rPr>
        <w:t xml:space="preserve"> through re-coding </w:t>
      </w:r>
      <w:ins w:id="2666" w:author="Matthew Chersich" w:date="2024-08-13T21:26:00Z">
        <w:r w:rsidR="00C53C5B">
          <w:rPr>
            <w:rFonts w:ascii="Nunito" w:eastAsia="Nunito" w:hAnsi="Nunito" w:cs="Nunito"/>
            <w:color w:val="000000" w:themeColor="text1"/>
            <w:sz w:val="20"/>
          </w:rPr>
          <w:t xml:space="preserve">of </w:t>
        </w:r>
      </w:ins>
      <w:r w:rsidRPr="002E4822">
        <w:rPr>
          <w:rFonts w:ascii="Nunito" w:eastAsia="Nunito" w:hAnsi="Nunito" w:cs="Nunito"/>
          <w:color w:val="000000" w:themeColor="text1"/>
          <w:sz w:val="20"/>
          <w:rPrChange w:id="2667" w:author="Craig Parker" w:date="2024-08-07T12:23:00Z">
            <w:rPr>
              <w:rFonts w:ascii="Nunito" w:eastAsia="Nunito" w:hAnsi="Nunito" w:cs="Nunito"/>
            </w:rPr>
          </w:rPrChange>
        </w:rPr>
        <w:t xml:space="preserve">raw individual participant data into a </w:t>
      </w:r>
      <w:r w:rsidR="00F31347" w:rsidRPr="002E4822">
        <w:rPr>
          <w:rFonts w:ascii="Nunito" w:eastAsia="Nunito" w:hAnsi="Nunito" w:cs="Nunito"/>
          <w:color w:val="000000" w:themeColor="text1"/>
          <w:sz w:val="20"/>
          <w:rPrChange w:id="2668" w:author="Craig Parker" w:date="2024-08-07T12:23:00Z">
            <w:rPr>
              <w:rFonts w:ascii="Nunito" w:eastAsia="Nunito" w:hAnsi="Nunito" w:cs="Nunito"/>
            </w:rPr>
          </w:rPrChange>
        </w:rPr>
        <w:t>standard</w:t>
      </w:r>
      <w:r w:rsidRPr="002E4822">
        <w:rPr>
          <w:rFonts w:ascii="Nunito" w:eastAsia="Nunito" w:hAnsi="Nunito" w:cs="Nunito"/>
          <w:color w:val="000000" w:themeColor="text1"/>
          <w:sz w:val="20"/>
          <w:rPrChange w:id="2669" w:author="Craig Parker" w:date="2024-08-07T12:23:00Z">
            <w:rPr>
              <w:rFonts w:ascii="Nunito" w:eastAsia="Nunito" w:hAnsi="Nunito" w:cs="Nunito"/>
            </w:rPr>
          </w:rPrChange>
        </w:rPr>
        <w:t xml:space="preserve"> set of variables</w:t>
      </w:r>
      <w:r w:rsidR="00F31347" w:rsidRPr="002E4822">
        <w:rPr>
          <w:rFonts w:ascii="Nunito" w:eastAsia="Nunito" w:hAnsi="Nunito" w:cs="Nunito"/>
          <w:color w:val="000000" w:themeColor="text1"/>
          <w:sz w:val="20"/>
          <w:rPrChange w:id="2670" w:author="Craig Parker" w:date="2024-08-07T12:23:00Z">
            <w:rPr>
              <w:rFonts w:ascii="Nunito" w:eastAsia="Nunito" w:hAnsi="Nunito" w:cs="Nunito"/>
            </w:rPr>
          </w:rPrChange>
        </w:rPr>
        <w:t>. Subsequently</w:t>
      </w:r>
      <w:r w:rsidRPr="002E4822">
        <w:rPr>
          <w:rFonts w:ascii="Nunito" w:eastAsia="Nunito" w:hAnsi="Nunito" w:cs="Nunito"/>
          <w:color w:val="000000" w:themeColor="text1"/>
          <w:sz w:val="20"/>
          <w:rPrChange w:id="2671" w:author="Craig Parker" w:date="2024-08-07T12:23:00Z">
            <w:rPr>
              <w:rFonts w:ascii="Nunito" w:eastAsia="Nunito" w:hAnsi="Nunito" w:cs="Nunito"/>
            </w:rPr>
          </w:rPrChange>
        </w:rPr>
        <w:t xml:space="preserve">, all the individual participant's data from each eligible study will be pooled. </w:t>
      </w:r>
      <w:r w:rsidRPr="002E4822">
        <w:rPr>
          <w:rFonts w:ascii="Nunito" w:eastAsia="Nunito" w:hAnsi="Nunito" w:cs="Nunito"/>
          <w:color w:val="000000" w:themeColor="text1"/>
          <w:sz w:val="20"/>
          <w:rPrChange w:id="2672" w:author="Craig Parker" w:date="2024-08-07T12:23:00Z">
            <w:rPr>
              <w:rFonts w:ascii="Nunito" w:eastAsia="Nunito" w:hAnsi="Nunito" w:cs="Nunito"/>
            </w:rPr>
          </w:rPrChange>
        </w:rPr>
        <w:lastRenderedPageBreak/>
        <w:t xml:space="preserve">Analyses that include a range of traditional statistical and novel </w:t>
      </w:r>
      <w:r w:rsidR="00F31347" w:rsidRPr="002E4822">
        <w:rPr>
          <w:rFonts w:ascii="Nunito" w:eastAsia="Nunito" w:hAnsi="Nunito" w:cs="Nunito"/>
          <w:color w:val="000000" w:themeColor="text1"/>
          <w:sz w:val="20"/>
          <w:rPrChange w:id="2673" w:author="Craig Parker" w:date="2024-08-07T12:23:00Z">
            <w:rPr>
              <w:rFonts w:ascii="Nunito" w:eastAsia="Nunito" w:hAnsi="Nunito" w:cs="Nunito"/>
            </w:rPr>
          </w:rPrChange>
        </w:rPr>
        <w:t>machine-learning</w:t>
      </w:r>
      <w:r w:rsidRPr="002E4822">
        <w:rPr>
          <w:rFonts w:ascii="Nunito" w:eastAsia="Nunito" w:hAnsi="Nunito" w:cs="Nunito"/>
          <w:color w:val="000000" w:themeColor="text1"/>
          <w:sz w:val="20"/>
          <w:rPrChange w:id="2674" w:author="Craig Parker" w:date="2024-08-07T12:23:00Z">
            <w:rPr>
              <w:rFonts w:ascii="Nunito" w:eastAsia="Nunito" w:hAnsi="Nunito" w:cs="Nunito"/>
            </w:rPr>
          </w:rPrChange>
        </w:rPr>
        <w:t xml:space="preserve"> approaches will quantify associations between exposure to high temperatures and adverse maternal and neonatal outcomes. The study may provide robust, definitive evidence on the impacts of heat on maternal and child </w:t>
      </w:r>
      <w:proofErr w:type="gramStart"/>
      <w:r w:rsidRPr="002E4822">
        <w:rPr>
          <w:rFonts w:ascii="Nunito" w:eastAsia="Nunito" w:hAnsi="Nunito" w:cs="Nunito"/>
          <w:color w:val="000000" w:themeColor="text1"/>
          <w:sz w:val="20"/>
          <w:rPrChange w:id="2675" w:author="Craig Parker" w:date="2024-08-07T12:23:00Z">
            <w:rPr>
              <w:rFonts w:ascii="Nunito" w:eastAsia="Nunito" w:hAnsi="Nunito" w:cs="Nunito"/>
            </w:rPr>
          </w:rPrChange>
        </w:rPr>
        <w:t>health</w:t>
      </w:r>
      <w:ins w:id="2676" w:author="Matthew Chersich" w:date="2024-08-13T21:27:00Z">
        <w:r w:rsidR="0091560D">
          <w:rPr>
            <w:rFonts w:ascii="Nunito" w:eastAsia="Nunito" w:hAnsi="Nunito" w:cs="Nunito"/>
            <w:color w:val="000000" w:themeColor="text1"/>
            <w:sz w:val="20"/>
          </w:rPr>
          <w:t>,</w:t>
        </w:r>
      </w:ins>
      <w:r w:rsidRPr="002E4822">
        <w:rPr>
          <w:rFonts w:ascii="Nunito" w:eastAsia="Nunito" w:hAnsi="Nunito" w:cs="Nunito"/>
          <w:color w:val="000000" w:themeColor="text1"/>
          <w:sz w:val="20"/>
          <w:rPrChange w:id="2677" w:author="Craig Parker" w:date="2024-08-07T12:23:00Z">
            <w:rPr>
              <w:rFonts w:ascii="Nunito" w:eastAsia="Nunito" w:hAnsi="Nunito" w:cs="Nunito"/>
            </w:rPr>
          </w:rPrChange>
        </w:rPr>
        <w:t xml:space="preserve"> and</w:t>
      </w:r>
      <w:proofErr w:type="gramEnd"/>
      <w:r w:rsidRPr="002E4822">
        <w:rPr>
          <w:rFonts w:ascii="Nunito" w:eastAsia="Nunito" w:hAnsi="Nunito" w:cs="Nunito"/>
          <w:color w:val="000000" w:themeColor="text1"/>
          <w:sz w:val="20"/>
          <w:rPrChange w:id="2678" w:author="Craig Parker" w:date="2024-08-07T12:23:00Z">
            <w:rPr>
              <w:rFonts w:ascii="Nunito" w:eastAsia="Nunito" w:hAnsi="Nunito" w:cs="Nunito"/>
            </w:rPr>
          </w:rPrChange>
        </w:rPr>
        <w:t xml:space="preserve"> allow for estimation of the burden of rises in temperatures and other climate change manifestations on maternal and neonatal health</w:t>
      </w:r>
      <w:r w:rsidR="00EC6E6B" w:rsidRPr="002E4822">
        <w:rPr>
          <w:rFonts w:ascii="Nunito" w:eastAsia="Nunito" w:hAnsi="Nunito" w:cs="Nunito"/>
          <w:color w:val="000000" w:themeColor="text1"/>
          <w:sz w:val="20"/>
          <w:rPrChange w:id="2679" w:author="Craig Parker" w:date="2024-08-07T12:23:00Z">
            <w:rPr>
              <w:rFonts w:ascii="Nunito" w:eastAsia="Nunito" w:hAnsi="Nunito" w:cs="Nunito"/>
            </w:rPr>
          </w:rPrChange>
        </w:rPr>
        <w:fldChar w:fldCharType="begin">
          <w:fldData xml:space="preserve">PEVuZE5vdGU+PENpdGU+PEF1dGhvcj5MYWtob288L0F1dGhvcj48WWVhcj4yMDI0PC9ZZWFyPjxS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</w:fldData>
        </w:fldChar>
      </w:r>
      <w:r w:rsidR="00EC6E6B" w:rsidRPr="002E4822">
        <w:rPr>
          <w:rFonts w:ascii="Nunito" w:eastAsia="Nunito" w:hAnsi="Nunito" w:cs="Nunito"/>
          <w:color w:val="000000" w:themeColor="text1"/>
          <w:sz w:val="20"/>
          <w:rPrChange w:id="2680" w:author="Craig Parker" w:date="2024-08-07T12:23:00Z">
            <w:rPr>
              <w:rFonts w:ascii="Nunito" w:eastAsia="Nunito" w:hAnsi="Nunito" w:cs="Nunito"/>
            </w:rPr>
          </w:rPrChange>
        </w:rPr>
        <w:instrText xml:space="preserve"> ADDIN EN.CITE </w:instrText>
      </w:r>
      <w:r w:rsidR="00EC6E6B" w:rsidRPr="002E4822">
        <w:rPr>
          <w:rFonts w:ascii="Nunito" w:eastAsia="Nunito" w:hAnsi="Nunito" w:cs="Nunito"/>
          <w:color w:val="000000" w:themeColor="text1"/>
          <w:sz w:val="20"/>
          <w:rPrChange w:id="2681" w:author="Craig Parker" w:date="2024-08-07T12:23:00Z">
            <w:rPr>
              <w:rFonts w:ascii="Nunito" w:eastAsia="Nunito" w:hAnsi="Nunito" w:cs="Nunito"/>
            </w:rPr>
          </w:rPrChange>
        </w:rPr>
        <w:fldChar w:fldCharType="begin">
          <w:fldData xml:space="preserve">PEVuZE5vdGU+PENpdGU+PEF1dGhvcj5MYWtob288L0F1dGhvcj48WWVhcj4yMDI0PC9ZZWFyPjxS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</w:fldData>
        </w:fldChar>
      </w:r>
      <w:r w:rsidR="00EC6E6B" w:rsidRPr="002E4822">
        <w:rPr>
          <w:rFonts w:ascii="Nunito" w:eastAsia="Nunito" w:hAnsi="Nunito" w:cs="Nunito"/>
          <w:color w:val="000000" w:themeColor="text1"/>
          <w:sz w:val="20"/>
          <w:rPrChange w:id="2682" w:author="Craig Parker" w:date="2024-08-07T12:23:00Z">
            <w:rPr>
              <w:rFonts w:ascii="Nunito" w:eastAsia="Nunito" w:hAnsi="Nunito" w:cs="Nunito"/>
            </w:rPr>
          </w:rPrChange>
        </w:rPr>
        <w:instrText xml:space="preserve"> ADDIN EN.CITE.DATA </w:instrText>
      </w:r>
      <w:r w:rsidR="00EC6E6B" w:rsidRPr="002824F2">
        <w:rPr>
          <w:rFonts w:ascii="Nunito" w:eastAsia="Nunito" w:hAnsi="Nunito" w:cs="Nunito"/>
          <w:color w:val="000000" w:themeColor="text1"/>
          <w:sz w:val="20"/>
        </w:rPr>
      </w:r>
      <w:r w:rsidR="00EC6E6B" w:rsidRPr="002E4822">
        <w:rPr>
          <w:rFonts w:ascii="Nunito" w:eastAsia="Nunito" w:hAnsi="Nunito" w:cs="Nunito"/>
          <w:color w:val="000000" w:themeColor="text1"/>
          <w:sz w:val="20"/>
          <w:rPrChange w:id="2683" w:author="Craig Parker" w:date="2024-08-07T12:23:00Z">
            <w:rPr>
              <w:rFonts w:ascii="Nunito" w:eastAsia="Nunito" w:hAnsi="Nunito" w:cs="Nunito"/>
            </w:rPr>
          </w:rPrChange>
        </w:rPr>
        <w:fldChar w:fldCharType="end"/>
      </w:r>
      <w:r w:rsidR="00EC6E6B" w:rsidRPr="002824F2">
        <w:rPr>
          <w:rFonts w:ascii="Nunito" w:eastAsia="Nunito" w:hAnsi="Nunito" w:cs="Nunito"/>
          <w:color w:val="000000" w:themeColor="text1"/>
          <w:sz w:val="20"/>
        </w:rPr>
      </w:r>
      <w:r w:rsidR="00EC6E6B" w:rsidRPr="002E4822">
        <w:rPr>
          <w:rFonts w:ascii="Nunito" w:eastAsia="Nunito" w:hAnsi="Nunito" w:cs="Nunito"/>
          <w:color w:val="000000" w:themeColor="text1"/>
          <w:sz w:val="20"/>
          <w:rPrChange w:id="2684" w:author="Craig Parker" w:date="2024-08-07T12:23:00Z">
            <w:rPr>
              <w:rFonts w:ascii="Nunito" w:eastAsia="Nunito" w:hAnsi="Nunito" w:cs="Nunito"/>
            </w:rPr>
          </w:rPrChange>
        </w:rPr>
        <w:fldChar w:fldCharType="separate"/>
      </w:r>
      <w:r w:rsidR="00EC6E6B" w:rsidRPr="002E4822">
        <w:rPr>
          <w:rFonts w:ascii="Nunito" w:eastAsia="Nunito" w:hAnsi="Nunito" w:cs="Nunito"/>
          <w:noProof/>
          <w:color w:val="000000" w:themeColor="text1"/>
          <w:sz w:val="20"/>
          <w:rPrChange w:id="2685" w:author="Craig Parker" w:date="2024-08-07T12:23:00Z">
            <w:rPr>
              <w:rFonts w:ascii="Nunito" w:eastAsia="Nunito" w:hAnsi="Nunito" w:cs="Nunito"/>
              <w:noProof/>
            </w:rPr>
          </w:rPrChange>
        </w:rPr>
        <w:t>[1]</w:t>
      </w:r>
      <w:r w:rsidR="00EC6E6B" w:rsidRPr="002E4822">
        <w:rPr>
          <w:rFonts w:ascii="Nunito" w:eastAsia="Nunito" w:hAnsi="Nunito" w:cs="Nunito"/>
          <w:color w:val="000000" w:themeColor="text1"/>
          <w:sz w:val="20"/>
          <w:rPrChange w:id="2686" w:author="Craig Parker" w:date="2024-08-07T12:23:00Z">
            <w:rPr>
              <w:rFonts w:ascii="Nunito" w:eastAsia="Nunito" w:hAnsi="Nunito" w:cs="Nunito"/>
            </w:rPr>
          </w:rPrChange>
        </w:rPr>
        <w:fldChar w:fldCharType="end"/>
      </w:r>
      <w:r w:rsidRPr="002E4822">
        <w:rPr>
          <w:rFonts w:ascii="Nunito" w:eastAsia="Nunito" w:hAnsi="Nunito" w:cs="Nunito"/>
          <w:color w:val="000000" w:themeColor="text1"/>
          <w:sz w:val="20"/>
          <w:rPrChange w:id="2687" w:author="Craig Parker" w:date="2024-08-07T12:23:00Z">
            <w:rPr>
              <w:rFonts w:ascii="Nunito" w:eastAsia="Nunito" w:hAnsi="Nunito" w:cs="Nunito"/>
            </w:rPr>
          </w:rPrChange>
        </w:rPr>
        <w:t xml:space="preserve">. </w:t>
      </w:r>
    </w:p>
    <w:p w14:paraId="0000007D" w14:textId="77777777" w:rsidR="007813F4" w:rsidRPr="002E4822" w:rsidRDefault="007813F4">
      <w:pPr>
        <w:spacing w:line="360" w:lineRule="auto"/>
        <w:rPr>
          <w:rFonts w:ascii="Nunito" w:eastAsia="Nunito" w:hAnsi="Nunito" w:cs="Nunito"/>
          <w:color w:val="000000" w:themeColor="text1"/>
          <w:sz w:val="20"/>
          <w:rPrChange w:id="2688" w:author="Craig Parker" w:date="2024-08-07T12:23:00Z">
            <w:rPr>
              <w:rFonts w:ascii="Nunito" w:eastAsia="Nunito" w:hAnsi="Nunito" w:cs="Nunito"/>
            </w:rPr>
          </w:rPrChange>
        </w:rPr>
      </w:pPr>
    </w:p>
    <w:p w14:paraId="0000007F" w14:textId="2DE7F175" w:rsidR="007813F4" w:rsidRPr="002E4822" w:rsidRDefault="3E93EB8D" w:rsidP="3E93EB8D">
      <w:pPr>
        <w:spacing w:line="360" w:lineRule="auto"/>
        <w:rPr>
          <w:rFonts w:ascii="Nunito" w:eastAsia="Nunito" w:hAnsi="Nunito" w:cs="Nunito"/>
          <w:b/>
          <w:bCs/>
          <w:color w:val="000000" w:themeColor="text1"/>
          <w:sz w:val="20"/>
          <w:rPrChange w:id="2689" w:author="Craig Parker" w:date="2024-08-07T12:23:00Z">
            <w:rPr>
              <w:rFonts w:ascii="Nunito" w:eastAsia="Nunito" w:hAnsi="Nunito" w:cs="Nunito"/>
              <w:b/>
              <w:bCs/>
            </w:rPr>
          </w:rPrChange>
        </w:rPr>
      </w:pPr>
      <w:r w:rsidRPr="002E4822">
        <w:rPr>
          <w:rFonts w:ascii="Nunito" w:eastAsia="Nunito" w:hAnsi="Nunito" w:cs="Nunito"/>
          <w:b/>
          <w:bCs/>
          <w:color w:val="000000" w:themeColor="text1"/>
          <w:sz w:val="20"/>
          <w:rPrChange w:id="2690" w:author="Craig Parker" w:date="2024-08-07T12:23:00Z">
            <w:rPr>
              <w:rFonts w:ascii="Nunito" w:eastAsia="Nunito" w:hAnsi="Nunito" w:cs="Nunito"/>
              <w:b/>
              <w:bCs/>
            </w:rPr>
          </w:rPrChange>
        </w:rPr>
        <w:t>RP2 description</w:t>
      </w:r>
    </w:p>
    <w:p w14:paraId="6E1F3019" w14:textId="52F521A8" w:rsidR="00EC4607" w:rsidRPr="002E4822" w:rsidRDefault="00EC4607" w:rsidP="00EC4607">
      <w:pPr>
        <w:spacing w:line="360" w:lineRule="auto"/>
        <w:jc w:val="both"/>
        <w:rPr>
          <w:rFonts w:ascii="Nunito" w:eastAsia="Nunito" w:hAnsi="Nunito" w:cs="Nunito"/>
          <w:color w:val="000000" w:themeColor="text1"/>
          <w:sz w:val="20"/>
          <w:lang w:val="en-ZA"/>
        </w:rPr>
      </w:pPr>
      <w:r w:rsidRPr="002E4822">
        <w:rPr>
          <w:rFonts w:ascii="Nunito" w:eastAsia="Nunito" w:hAnsi="Nunito" w:cs="Nunito"/>
          <w:color w:val="000000" w:themeColor="text1"/>
          <w:sz w:val="20"/>
          <w:lang w:val="en-ZA"/>
        </w:rPr>
        <w:t xml:space="preserve">Rapid </w:t>
      </w:r>
      <w:del w:id="2691" w:author="Matthew Chersich" w:date="2024-08-13T21:27:00Z">
        <w:r w:rsidRPr="002E4822" w:rsidDel="0091560D">
          <w:rPr>
            <w:rFonts w:ascii="Nunito" w:eastAsia="Nunito" w:hAnsi="Nunito" w:cs="Nunito"/>
            <w:color w:val="000000" w:themeColor="text1"/>
            <w:sz w:val="20"/>
            <w:lang w:val="en-ZA"/>
          </w:rPr>
          <w:delText xml:space="preserve">urban </w:delText>
        </w:r>
      </w:del>
      <w:r w:rsidRPr="002E4822">
        <w:rPr>
          <w:rFonts w:ascii="Nunito" w:eastAsia="Nunito" w:hAnsi="Nunito" w:cs="Nunito"/>
          <w:color w:val="000000" w:themeColor="text1"/>
          <w:sz w:val="20"/>
          <w:lang w:val="en-ZA"/>
        </w:rPr>
        <w:t xml:space="preserve">growth </w:t>
      </w:r>
      <w:ins w:id="2692" w:author="Matthew Chersich" w:date="2024-08-13T21:27:00Z">
        <w:r w:rsidR="0091560D">
          <w:rPr>
            <w:rFonts w:ascii="Nunito" w:eastAsia="Nunito" w:hAnsi="Nunito" w:cs="Nunito"/>
            <w:color w:val="000000" w:themeColor="text1"/>
            <w:sz w:val="20"/>
            <w:lang w:val="en-ZA"/>
          </w:rPr>
          <w:t>in urban populations</w:t>
        </w:r>
      </w:ins>
      <w:ins w:id="2693" w:author="Matthew Chersich" w:date="2024-08-13T21:29:00Z">
        <w:r w:rsidR="0091560D">
          <w:rPr>
            <w:rFonts w:ascii="Nunito" w:eastAsia="Nunito" w:hAnsi="Nunito" w:cs="Nunito"/>
            <w:color w:val="000000" w:themeColor="text1"/>
            <w:sz w:val="20"/>
            <w:lang w:val="en-ZA"/>
          </w:rPr>
          <w:t>, geographical extent of cities</w:t>
        </w:r>
      </w:ins>
      <w:ins w:id="2694" w:author="Matthew Chersich" w:date="2024-08-13T21:27:00Z">
        <w:r w:rsidR="0091560D">
          <w:rPr>
            <w:rFonts w:ascii="Nunito" w:eastAsia="Nunito" w:hAnsi="Nunito" w:cs="Nunito"/>
            <w:color w:val="000000" w:themeColor="text1"/>
            <w:sz w:val="20"/>
            <w:lang w:val="en-ZA"/>
          </w:rPr>
          <w:t xml:space="preserve"> </w:t>
        </w:r>
      </w:ins>
      <w:r w:rsidRPr="002E4822">
        <w:rPr>
          <w:rFonts w:ascii="Nunito" w:eastAsia="Nunito" w:hAnsi="Nunito" w:cs="Nunito"/>
          <w:color w:val="000000" w:themeColor="text1"/>
          <w:sz w:val="20"/>
          <w:lang w:val="en-ZA"/>
        </w:rPr>
        <w:t xml:space="preserve">and </w:t>
      </w:r>
      <w:ins w:id="2695" w:author="Matthew Chersich" w:date="2024-08-13T21:27:00Z">
        <w:r w:rsidR="0091560D">
          <w:rPr>
            <w:rFonts w:ascii="Nunito" w:eastAsia="Nunito" w:hAnsi="Nunito" w:cs="Nunito"/>
            <w:color w:val="000000" w:themeColor="text1"/>
            <w:sz w:val="20"/>
            <w:lang w:val="en-ZA"/>
          </w:rPr>
          <w:t>over-burdened</w:t>
        </w:r>
      </w:ins>
      <w:del w:id="2696" w:author="Matthew Chersich" w:date="2024-08-13T21:27:00Z">
        <w:r w:rsidRPr="002E4822" w:rsidDel="0091560D">
          <w:rPr>
            <w:rFonts w:ascii="Nunito" w:eastAsia="Nunito" w:hAnsi="Nunito" w:cs="Nunito"/>
            <w:color w:val="000000" w:themeColor="text1"/>
            <w:sz w:val="20"/>
            <w:lang w:val="en-ZA"/>
          </w:rPr>
          <w:delText>stretched</w:delText>
        </w:r>
      </w:del>
      <w:r w:rsidRPr="002E4822">
        <w:rPr>
          <w:rFonts w:ascii="Nunito" w:eastAsia="Nunito" w:hAnsi="Nunito" w:cs="Nunito"/>
          <w:color w:val="000000" w:themeColor="text1"/>
          <w:sz w:val="20"/>
          <w:lang w:val="en-ZA"/>
        </w:rPr>
        <w:t xml:space="preserve"> health services in African cities, coupled with rising temperatures</w:t>
      </w:r>
      <w:ins w:id="2697" w:author="Matthew Chersich" w:date="2024-08-13T21:28:00Z">
        <w:r w:rsidR="0091560D">
          <w:rPr>
            <w:rFonts w:ascii="Nunito" w:eastAsia="Nunito" w:hAnsi="Nunito" w:cs="Nunito"/>
            <w:color w:val="000000" w:themeColor="text1"/>
            <w:sz w:val="20"/>
            <w:lang w:val="en-ZA"/>
          </w:rPr>
          <w:t xml:space="preserve"> and Urban Heat Island phenomenon</w:t>
        </w:r>
      </w:ins>
      <w:r w:rsidRPr="002E4822">
        <w:rPr>
          <w:rFonts w:ascii="Nunito" w:eastAsia="Nunito" w:hAnsi="Nunito" w:cs="Nunito"/>
          <w:color w:val="000000" w:themeColor="text1"/>
          <w:sz w:val="20"/>
          <w:lang w:val="en-ZA"/>
        </w:rPr>
        <w:t>, pose significant public health challenges. High ambient temperatures cause considerable morbidity and mortality</w:t>
      </w:r>
      <w:ins w:id="2698" w:author="Matthew Chersich" w:date="2024-08-13T21:28:00Z">
        <w:r w:rsidR="0091560D">
          <w:rPr>
            <w:rFonts w:ascii="Nunito" w:eastAsia="Nunito" w:hAnsi="Nunito" w:cs="Nunito"/>
            <w:color w:val="000000" w:themeColor="text1"/>
            <w:sz w:val="20"/>
            <w:lang w:val="en-ZA"/>
          </w:rPr>
          <w:t xml:space="preserve"> in urban areas</w:t>
        </w:r>
      </w:ins>
      <w:r w:rsidRPr="002E4822">
        <w:rPr>
          <w:rFonts w:ascii="Nunito" w:eastAsia="Nunito" w:hAnsi="Nunito" w:cs="Nunito"/>
          <w:color w:val="000000" w:themeColor="text1"/>
          <w:sz w:val="20"/>
          <w:lang w:val="en-ZA"/>
        </w:rPr>
        <w:t>, influenced by temperature gradients</w:t>
      </w:r>
      <w:ins w:id="2699" w:author="Matthew Chersich" w:date="2024-08-13T21:28:00Z">
        <w:r w:rsidR="0091560D">
          <w:rPr>
            <w:rFonts w:ascii="Nunito" w:eastAsia="Nunito" w:hAnsi="Nunito" w:cs="Nunito"/>
            <w:color w:val="000000" w:themeColor="text1"/>
            <w:sz w:val="20"/>
            <w:lang w:val="en-ZA"/>
          </w:rPr>
          <w:t xml:space="preserve">, </w:t>
        </w:r>
      </w:ins>
      <w:del w:id="2700" w:author="Matthew Chersich" w:date="2024-08-13T21:28:00Z">
        <w:r w:rsidRPr="002E4822" w:rsidDel="0091560D">
          <w:rPr>
            <w:rFonts w:ascii="Nunito" w:eastAsia="Nunito" w:hAnsi="Nunito" w:cs="Nunito"/>
            <w:color w:val="000000" w:themeColor="text1"/>
            <w:sz w:val="20"/>
            <w:lang w:val="en-ZA"/>
          </w:rPr>
          <w:delText xml:space="preserve"> and </w:delText>
        </w:r>
      </w:del>
      <w:r w:rsidRPr="002E4822">
        <w:rPr>
          <w:rFonts w:ascii="Nunito" w:eastAsia="Nunito" w:hAnsi="Nunito" w:cs="Nunito"/>
          <w:color w:val="000000" w:themeColor="text1"/>
          <w:sz w:val="20"/>
          <w:lang w:val="en-ZA"/>
        </w:rPr>
        <w:t>socio-environmental factors</w:t>
      </w:r>
      <w:ins w:id="2701" w:author="Matthew Chersich" w:date="2024-08-13T21:28:00Z">
        <w:r w:rsidR="0091560D">
          <w:rPr>
            <w:rFonts w:ascii="Nunito" w:eastAsia="Nunito" w:hAnsi="Nunito" w:cs="Nunito"/>
            <w:color w:val="000000" w:themeColor="text1"/>
            <w:sz w:val="20"/>
            <w:lang w:val="en-ZA"/>
          </w:rPr>
          <w:t xml:space="preserve"> and the characteristics of the built environment</w:t>
        </w:r>
      </w:ins>
      <w:r w:rsidRPr="002E4822">
        <w:rPr>
          <w:rFonts w:ascii="Nunito" w:eastAsia="Nunito" w:hAnsi="Nunito" w:cs="Nunito"/>
          <w:color w:val="000000" w:themeColor="text1"/>
          <w:sz w:val="20"/>
          <w:lang w:val="en-ZA"/>
        </w:rPr>
        <w:t xml:space="preserve">. This project, conducted in Abidjan, Ivory Coast, and Johannesburg, South Africa, will investigate heat exposure risks to develop an </w:t>
      </w:r>
      <w:ins w:id="2702" w:author="Matthew Chersich" w:date="2024-08-13T21:29:00Z">
        <w:r w:rsidR="0091560D">
          <w:rPr>
            <w:rFonts w:ascii="Nunito" w:eastAsia="Nunito" w:hAnsi="Nunito" w:cs="Nunito"/>
            <w:color w:val="000000" w:themeColor="text1"/>
            <w:sz w:val="20"/>
            <w:lang w:val="en-ZA"/>
          </w:rPr>
          <w:t>E</w:t>
        </w:r>
      </w:ins>
      <w:del w:id="2703" w:author="Matthew Chersich" w:date="2024-08-13T21:29:00Z">
        <w:r w:rsidRPr="002E4822" w:rsidDel="0091560D">
          <w:rPr>
            <w:rFonts w:ascii="Nunito" w:eastAsia="Nunito" w:hAnsi="Nunito" w:cs="Nunito"/>
            <w:color w:val="000000" w:themeColor="text1"/>
            <w:sz w:val="20"/>
            <w:lang w:val="en-ZA"/>
          </w:rPr>
          <w:delText>e</w:delText>
        </w:r>
      </w:del>
      <w:r w:rsidRPr="002E4822">
        <w:rPr>
          <w:rFonts w:ascii="Nunito" w:eastAsia="Nunito" w:hAnsi="Nunito" w:cs="Nunito"/>
          <w:color w:val="000000" w:themeColor="text1"/>
          <w:sz w:val="20"/>
          <w:lang w:val="en-ZA"/>
        </w:rPr>
        <w:t xml:space="preserve">arly </w:t>
      </w:r>
      <w:ins w:id="2704" w:author="Matthew Chersich" w:date="2024-08-13T21:29:00Z">
        <w:r w:rsidR="0091560D">
          <w:rPr>
            <w:rFonts w:ascii="Nunito" w:eastAsia="Nunito" w:hAnsi="Nunito" w:cs="Nunito"/>
            <w:color w:val="000000" w:themeColor="text1"/>
            <w:sz w:val="20"/>
            <w:lang w:val="en-ZA"/>
          </w:rPr>
          <w:t>W</w:t>
        </w:r>
      </w:ins>
      <w:del w:id="2705" w:author="Matthew Chersich" w:date="2024-08-13T21:29:00Z">
        <w:r w:rsidRPr="002E4822" w:rsidDel="0091560D">
          <w:rPr>
            <w:rFonts w:ascii="Nunito" w:eastAsia="Nunito" w:hAnsi="Nunito" w:cs="Nunito"/>
            <w:color w:val="000000" w:themeColor="text1"/>
            <w:sz w:val="20"/>
            <w:lang w:val="en-ZA"/>
          </w:rPr>
          <w:delText>w</w:delText>
        </w:r>
      </w:del>
      <w:r w:rsidRPr="002E4822">
        <w:rPr>
          <w:rFonts w:ascii="Nunito" w:eastAsia="Nunito" w:hAnsi="Nunito" w:cs="Nunito"/>
          <w:color w:val="000000" w:themeColor="text1"/>
          <w:sz w:val="20"/>
          <w:lang w:val="en-ZA"/>
        </w:rPr>
        <w:t xml:space="preserve">arning </w:t>
      </w:r>
      <w:ins w:id="2706" w:author="Matthew Chersich" w:date="2024-08-13T21:29:00Z">
        <w:r w:rsidR="0091560D">
          <w:rPr>
            <w:rFonts w:ascii="Nunito" w:eastAsia="Nunito" w:hAnsi="Nunito" w:cs="Nunito"/>
            <w:color w:val="000000" w:themeColor="text1"/>
            <w:sz w:val="20"/>
            <w:lang w:val="en-ZA"/>
          </w:rPr>
          <w:t>S</w:t>
        </w:r>
      </w:ins>
      <w:del w:id="2707" w:author="Matthew Chersich" w:date="2024-08-13T21:29:00Z">
        <w:r w:rsidRPr="002E4822" w:rsidDel="0091560D">
          <w:rPr>
            <w:rFonts w:ascii="Nunito" w:eastAsia="Nunito" w:hAnsi="Nunito" w:cs="Nunito"/>
            <w:color w:val="000000" w:themeColor="text1"/>
            <w:sz w:val="20"/>
            <w:lang w:val="en-ZA"/>
          </w:rPr>
          <w:delText>s</w:delText>
        </w:r>
      </w:del>
      <w:r w:rsidRPr="002E4822">
        <w:rPr>
          <w:rFonts w:ascii="Nunito" w:eastAsia="Nunito" w:hAnsi="Nunito" w:cs="Nunito"/>
          <w:color w:val="000000" w:themeColor="text1"/>
          <w:sz w:val="20"/>
          <w:lang w:val="en-ZA"/>
        </w:rPr>
        <w:t>ystem for vulnerable groups.</w:t>
      </w:r>
    </w:p>
    <w:p w14:paraId="50D08049" w14:textId="5CFFA4A2" w:rsidR="00EC4607" w:rsidRDefault="00EC4607" w:rsidP="00EC4607">
      <w:pPr>
        <w:spacing w:line="360" w:lineRule="auto"/>
        <w:jc w:val="both"/>
        <w:rPr>
          <w:ins w:id="2708" w:author="Matthew Chersich" w:date="2024-08-13T21:32:00Z"/>
          <w:rFonts w:ascii="Nunito" w:eastAsia="Nunito" w:hAnsi="Nunito" w:cs="Nunito"/>
          <w:color w:val="000000" w:themeColor="text1"/>
          <w:sz w:val="20"/>
          <w:lang w:val="en-ZA"/>
        </w:rPr>
      </w:pPr>
      <w:r w:rsidRPr="002E4822">
        <w:rPr>
          <w:rFonts w:ascii="Nunito" w:eastAsia="Nunito" w:hAnsi="Nunito" w:cs="Nunito"/>
          <w:color w:val="000000" w:themeColor="text1"/>
          <w:sz w:val="20"/>
          <w:lang w:val="en-ZA"/>
        </w:rPr>
        <w:t xml:space="preserve">We will use data science methods, including natural language processing and predictive geospatial analysis, to integrate diverse data streams. </w:t>
      </w:r>
      <w:ins w:id="2709" w:author="Matthew Chersich" w:date="2024-08-13T21:31:00Z">
        <w:r w:rsidR="0091560D">
          <w:rPr>
            <w:rFonts w:ascii="Nunito" w:eastAsia="Nunito" w:hAnsi="Nunito" w:cs="Nunito"/>
            <w:color w:val="000000" w:themeColor="text1"/>
            <w:sz w:val="20"/>
            <w:lang w:val="en-ZA"/>
          </w:rPr>
          <w:t>Potential mediating and confounding factors, such as urban form, differentials in socio-economic status and vegetation indices will be included in e</w:t>
        </w:r>
      </w:ins>
      <w:ins w:id="2710" w:author="Matthew Chersich" w:date="2024-08-13T21:32:00Z">
        <w:r w:rsidR="0091560D">
          <w:rPr>
            <w:rFonts w:ascii="Nunito" w:eastAsia="Nunito" w:hAnsi="Nunito" w:cs="Nunito"/>
            <w:color w:val="000000" w:themeColor="text1"/>
            <w:sz w:val="20"/>
            <w:lang w:val="en-ZA"/>
          </w:rPr>
          <w:t xml:space="preserve">xposure-response analyses involving high-resolution climate data and health outcomes. </w:t>
        </w:r>
      </w:ins>
      <w:del w:id="2711" w:author="Matthew Chersich" w:date="2024-08-13T21:30:00Z">
        <w:r w:rsidRPr="002E4822" w:rsidDel="0091560D">
          <w:rPr>
            <w:rFonts w:ascii="Nunito" w:eastAsia="Nunito" w:hAnsi="Nunito" w:cs="Nunito"/>
            <w:color w:val="000000" w:themeColor="text1"/>
            <w:sz w:val="20"/>
            <w:lang w:val="en-ZA"/>
          </w:rPr>
          <w:delText xml:space="preserve">Factors such as urban form, socioeconomic data, and high-resolution climate data will be </w:delText>
        </w:r>
        <w:r w:rsidR="00E42C75" w:rsidRPr="002E4822" w:rsidDel="0091560D">
          <w:rPr>
            <w:rFonts w:ascii="Nunito" w:eastAsia="Nunito" w:hAnsi="Nunito" w:cs="Nunito"/>
            <w:color w:val="000000" w:themeColor="text1"/>
            <w:sz w:val="20"/>
            <w:lang w:val="en-ZA"/>
          </w:rPr>
          <w:delText>analysed</w:delText>
        </w:r>
        <w:r w:rsidRPr="002E4822" w:rsidDel="0091560D">
          <w:rPr>
            <w:rFonts w:ascii="Nunito" w:eastAsia="Nunito" w:hAnsi="Nunito" w:cs="Nunito"/>
            <w:color w:val="000000" w:themeColor="text1"/>
            <w:sz w:val="20"/>
            <w:lang w:val="en-ZA"/>
          </w:rPr>
          <w:delText xml:space="preserve">. </w:delText>
        </w:r>
      </w:del>
      <w:r w:rsidRPr="002E4822">
        <w:rPr>
          <w:rFonts w:ascii="Nunito" w:eastAsia="Nunito" w:hAnsi="Nunito" w:cs="Nunito"/>
          <w:color w:val="000000" w:themeColor="text1"/>
          <w:sz w:val="20"/>
          <w:lang w:val="en-ZA"/>
        </w:rPr>
        <w:t>The project aims to estimate historical and future heat hazards and develop a predictive model linking heat exposure to health outcomes</w:t>
      </w:r>
      <w:ins w:id="2712" w:author="Matthew Chersich" w:date="2024-08-13T21:33:00Z">
        <w:r w:rsidR="0091560D">
          <w:rPr>
            <w:rFonts w:ascii="Nunito" w:eastAsia="Nunito" w:hAnsi="Nunito" w:cs="Nunito"/>
            <w:color w:val="000000" w:themeColor="text1"/>
            <w:sz w:val="20"/>
            <w:lang w:val="en-ZA"/>
          </w:rPr>
          <w:t xml:space="preserve"> under a range of emission and development scenarios</w:t>
        </w:r>
      </w:ins>
      <w:r w:rsidRPr="002E4822">
        <w:rPr>
          <w:rFonts w:ascii="Nunito" w:eastAsia="Nunito" w:hAnsi="Nunito" w:cs="Nunito"/>
          <w:color w:val="000000" w:themeColor="text1"/>
          <w:sz w:val="20"/>
          <w:lang w:val="en-ZA"/>
        </w:rPr>
        <w:t>. Health data will come from cohort and clinical trials in the target cities.</w:t>
      </w:r>
    </w:p>
    <w:p w14:paraId="403A5D37" w14:textId="77777777" w:rsidR="0091560D" w:rsidRPr="002E4822" w:rsidRDefault="0091560D" w:rsidP="00EC4607">
      <w:pPr>
        <w:spacing w:line="360" w:lineRule="auto"/>
        <w:jc w:val="both"/>
        <w:rPr>
          <w:rFonts w:ascii="Nunito" w:eastAsia="Nunito" w:hAnsi="Nunito" w:cs="Nunito"/>
          <w:color w:val="000000" w:themeColor="text1"/>
          <w:sz w:val="20"/>
          <w:lang w:val="en-ZA"/>
        </w:rPr>
      </w:pPr>
    </w:p>
    <w:p w14:paraId="69D64363" w14:textId="06679234" w:rsidR="00EC4607" w:rsidRPr="002E4822" w:rsidRDefault="00EC4607" w:rsidP="00EC4607">
      <w:pPr>
        <w:spacing w:line="360" w:lineRule="auto"/>
        <w:jc w:val="both"/>
        <w:rPr>
          <w:rFonts w:ascii="Nunito" w:eastAsia="Nunito" w:hAnsi="Nunito" w:cs="Nunito"/>
          <w:color w:val="000000" w:themeColor="text1"/>
          <w:sz w:val="20"/>
          <w:lang w:val="en-ZA"/>
        </w:rPr>
      </w:pPr>
      <w:r w:rsidRPr="002E4822">
        <w:rPr>
          <w:rFonts w:ascii="Nunito" w:eastAsia="Nunito" w:hAnsi="Nunito" w:cs="Nunito"/>
          <w:color w:val="000000" w:themeColor="text1"/>
          <w:sz w:val="20"/>
          <w:lang w:val="en-ZA"/>
        </w:rPr>
        <w:t xml:space="preserve">Various dissemination methods for the early warning system will be explored, including a web-based application. The project aligns with DS-I Africa </w:t>
      </w:r>
      <w:proofErr w:type="gramStart"/>
      <w:r w:rsidRPr="002E4822">
        <w:rPr>
          <w:rFonts w:ascii="Nunito" w:eastAsia="Nunito" w:hAnsi="Nunito" w:cs="Nunito"/>
          <w:color w:val="000000" w:themeColor="text1"/>
          <w:sz w:val="20"/>
          <w:lang w:val="en-ZA"/>
        </w:rPr>
        <w:t>objectives</w:t>
      </w:r>
      <w:ins w:id="2713" w:author="Matthew Chersich" w:date="2024-08-13T21:33:00Z">
        <w:r w:rsidR="0091560D">
          <w:rPr>
            <w:rFonts w:ascii="Nunito" w:eastAsia="Nunito" w:hAnsi="Nunito" w:cs="Nunito"/>
            <w:color w:val="000000" w:themeColor="text1"/>
            <w:sz w:val="20"/>
            <w:lang w:val="en-ZA"/>
          </w:rPr>
          <w:t>,</w:t>
        </w:r>
      </w:ins>
      <w:r w:rsidRPr="002E4822">
        <w:rPr>
          <w:rFonts w:ascii="Nunito" w:eastAsia="Nunito" w:hAnsi="Nunito" w:cs="Nunito"/>
          <w:color w:val="000000" w:themeColor="text1"/>
          <w:sz w:val="20"/>
          <w:lang w:val="en-ZA"/>
        </w:rPr>
        <w:t xml:space="preserve"> and</w:t>
      </w:r>
      <w:proofErr w:type="gramEnd"/>
      <w:r w:rsidRPr="002E4822">
        <w:rPr>
          <w:rFonts w:ascii="Nunito" w:eastAsia="Nunito" w:hAnsi="Nunito" w:cs="Nunito"/>
          <w:color w:val="000000" w:themeColor="text1"/>
          <w:sz w:val="20"/>
          <w:lang w:val="en-ZA"/>
        </w:rPr>
        <w:t xml:space="preserve"> may expand to </w:t>
      </w:r>
      <w:ins w:id="2714" w:author="Matthew Chersich" w:date="2024-08-13T21:33:00Z">
        <w:r w:rsidR="0091560D">
          <w:rPr>
            <w:rFonts w:ascii="Nunito" w:eastAsia="Nunito" w:hAnsi="Nunito" w:cs="Nunito"/>
            <w:color w:val="000000" w:themeColor="text1"/>
            <w:sz w:val="20"/>
            <w:lang w:val="en-ZA"/>
          </w:rPr>
          <w:t xml:space="preserve">include </w:t>
        </w:r>
      </w:ins>
      <w:r w:rsidRPr="002E4822">
        <w:rPr>
          <w:rFonts w:ascii="Nunito" w:eastAsia="Nunito" w:hAnsi="Nunito" w:cs="Nunito"/>
          <w:color w:val="000000" w:themeColor="text1"/>
          <w:sz w:val="20"/>
          <w:lang w:val="en-ZA"/>
        </w:rPr>
        <w:t>other Research Hubs and cities across Africa.</w:t>
      </w:r>
    </w:p>
    <w:p w14:paraId="139E3BCC" w14:textId="77777777" w:rsidR="0091560D" w:rsidRDefault="0091560D" w:rsidP="00EC4607">
      <w:pPr>
        <w:spacing w:line="360" w:lineRule="auto"/>
        <w:jc w:val="both"/>
        <w:rPr>
          <w:ins w:id="2715" w:author="Matthew Chersich" w:date="2024-08-13T21:34:00Z"/>
          <w:rFonts w:ascii="Nunito" w:eastAsia="Nunito" w:hAnsi="Nunito" w:cs="Nunito"/>
          <w:color w:val="000000" w:themeColor="text1"/>
          <w:sz w:val="20"/>
        </w:rPr>
      </w:pPr>
    </w:p>
    <w:p w14:paraId="00000085" w14:textId="02D49720" w:rsidR="007813F4" w:rsidRPr="002E4822" w:rsidRDefault="0091560D" w:rsidP="00EC4607">
      <w:pPr>
        <w:spacing w:line="360" w:lineRule="auto"/>
        <w:jc w:val="both"/>
        <w:rPr>
          <w:rFonts w:ascii="Nunito" w:eastAsia="Nunito" w:hAnsi="Nunito" w:cs="Nunito"/>
          <w:color w:val="000000" w:themeColor="text1"/>
          <w:sz w:val="20"/>
          <w:rPrChange w:id="2716" w:author="Craig Parker" w:date="2024-08-07T12:23:00Z">
            <w:rPr>
              <w:rFonts w:ascii="Nunito" w:eastAsia="Nunito" w:hAnsi="Nunito" w:cs="Nunito"/>
            </w:rPr>
          </w:rPrChange>
        </w:rPr>
      </w:pPr>
      <w:ins w:id="2717" w:author="Matthew Chersich" w:date="2024-08-13T21:35:00Z">
        <w:r>
          <w:rPr>
            <w:rFonts w:ascii="Nunito" w:eastAsia="Nunito" w:hAnsi="Nunito" w:cs="Nunito"/>
            <w:color w:val="000000" w:themeColor="text1"/>
            <w:sz w:val="20"/>
          </w:rPr>
          <w:t xml:space="preserve">Footnote the ref: </w:t>
        </w:r>
      </w:ins>
      <w:del w:id="2718" w:author="Matthew Chersich" w:date="2024-08-13T21:34:00Z">
        <w:r w:rsidR="009511AE" w:rsidRPr="002E4822" w:rsidDel="0091560D">
          <w:rPr>
            <w:rFonts w:ascii="Nunito" w:eastAsia="Nunito" w:hAnsi="Nunito" w:cs="Nunito"/>
            <w:color w:val="000000" w:themeColor="text1"/>
            <w:sz w:val="20"/>
            <w:rPrChange w:id="2719" w:author="Craig Parker" w:date="2024-08-07T12:23:00Z">
              <w:rPr>
                <w:rFonts w:ascii="Nunito" w:eastAsia="Nunito" w:hAnsi="Nunito" w:cs="Nunito"/>
              </w:rPr>
            </w:rPrChange>
          </w:rPr>
          <w:delText>R</w:delText>
        </w:r>
      </w:del>
      <w:del w:id="2720" w:author="Matthew Chersich" w:date="2024-08-13T21:35:00Z">
        <w:r w:rsidR="009511AE" w:rsidRPr="002E4822" w:rsidDel="0091560D">
          <w:rPr>
            <w:rFonts w:ascii="Nunito" w:eastAsia="Nunito" w:hAnsi="Nunito" w:cs="Nunito"/>
            <w:color w:val="000000" w:themeColor="text1"/>
            <w:sz w:val="20"/>
            <w:rPrChange w:id="2721" w:author="Craig Parker" w:date="2024-08-07T12:23:00Z">
              <w:rPr>
                <w:rFonts w:ascii="Nunito" w:eastAsia="Nunito" w:hAnsi="Nunito" w:cs="Nunito"/>
              </w:rPr>
            </w:rPrChange>
          </w:rPr>
          <w:delText>apid urban growth</w:delText>
        </w:r>
      </w:del>
      <w:del w:id="2722" w:author="Matthew Chersich" w:date="2024-08-13T21:34:00Z">
        <w:r w:rsidR="009511AE" w:rsidRPr="002E4822" w:rsidDel="0091560D">
          <w:rPr>
            <w:rFonts w:ascii="Nunito" w:eastAsia="Nunito" w:hAnsi="Nunito" w:cs="Nunito"/>
            <w:color w:val="000000" w:themeColor="text1"/>
            <w:sz w:val="20"/>
            <w:rPrChange w:id="2723" w:author="Craig Parker" w:date="2024-08-07T12:23:00Z">
              <w:rPr>
                <w:rFonts w:ascii="Nunito" w:eastAsia="Nunito" w:hAnsi="Nunito" w:cs="Nunito"/>
              </w:rPr>
            </w:rPrChange>
          </w:rPr>
          <w:delText>,</w:delText>
        </w:r>
      </w:del>
      <w:del w:id="2724" w:author="Matthew Chersich" w:date="2024-08-13T21:35:00Z">
        <w:r w:rsidR="009511AE" w:rsidRPr="002E4822" w:rsidDel="0091560D">
          <w:rPr>
            <w:rFonts w:ascii="Nunito" w:eastAsia="Nunito" w:hAnsi="Nunito" w:cs="Nunito"/>
            <w:color w:val="000000" w:themeColor="text1"/>
            <w:sz w:val="20"/>
            <w:rPrChange w:id="2725" w:author="Craig Parker" w:date="2024-08-07T12:23:00Z">
              <w:rPr>
                <w:rFonts w:ascii="Nunito" w:eastAsia="Nunito" w:hAnsi="Nunito" w:cs="Nunito"/>
              </w:rPr>
            </w:rPrChange>
          </w:rPr>
          <w:delText xml:space="preserve"> significant levels of informality</w:delText>
        </w:r>
      </w:del>
      <w:del w:id="2726" w:author="Matthew Chersich" w:date="2024-08-13T21:34:00Z">
        <w:r w:rsidR="009511AE" w:rsidRPr="002E4822" w:rsidDel="0091560D">
          <w:rPr>
            <w:rFonts w:ascii="Nunito" w:eastAsia="Nunito" w:hAnsi="Nunito" w:cs="Nunito"/>
            <w:color w:val="000000" w:themeColor="text1"/>
            <w:sz w:val="20"/>
            <w:rPrChange w:id="2727" w:author="Craig Parker" w:date="2024-08-07T12:23:00Z">
              <w:rPr>
                <w:rFonts w:ascii="Nunito" w:eastAsia="Nunito" w:hAnsi="Nunito" w:cs="Nunito"/>
              </w:rPr>
            </w:rPrChange>
          </w:rPr>
          <w:delText xml:space="preserve"> and increasingly stretched health services</w:delText>
        </w:r>
      </w:del>
      <w:del w:id="2728" w:author="Matthew Chersich" w:date="2024-08-13T21:35:00Z">
        <w:r w:rsidR="009511AE" w:rsidRPr="002E4822" w:rsidDel="0091560D">
          <w:rPr>
            <w:rFonts w:ascii="Nunito" w:eastAsia="Nunito" w:hAnsi="Nunito" w:cs="Nunito"/>
            <w:color w:val="000000" w:themeColor="text1"/>
            <w:sz w:val="20"/>
            <w:rPrChange w:id="2729" w:author="Craig Parker" w:date="2024-08-07T12:23:00Z">
              <w:rPr>
                <w:rFonts w:ascii="Nunito" w:eastAsia="Nunito" w:hAnsi="Nunito" w:cs="Nunito"/>
              </w:rPr>
            </w:rPrChange>
          </w:rPr>
          <w:delText xml:space="preserve">, intersecting with observed past and projected future temperature increases, have resulted in a </w:delText>
        </w:r>
        <w:r w:rsidR="009511AE" w:rsidRPr="002E4822" w:rsidDel="0091560D">
          <w:rPr>
            <w:rFonts w:ascii="Nunito" w:eastAsia="Nunito" w:hAnsi="Nunito" w:cs="Nunito"/>
            <w:color w:val="000000" w:themeColor="text1"/>
            <w:sz w:val="20"/>
            <w:rPrChange w:id="2730" w:author="Craig Parker" w:date="2024-08-07T12:23:00Z">
              <w:rPr>
                <w:rFonts w:ascii="Nunito" w:eastAsia="Nunito" w:hAnsi="Nunito" w:cs="Nunito"/>
              </w:rPr>
            </w:rPrChange>
          </w:rPr>
          <w:lastRenderedPageBreak/>
          <w:delText xml:space="preserve">critical emergent public health challenge in African cities. </w:delText>
        </w:r>
      </w:del>
      <w:del w:id="2731" w:author="Matthew Chersich" w:date="2024-08-13T21:34:00Z">
        <w:r w:rsidR="009511AE" w:rsidRPr="002E4822" w:rsidDel="0091560D">
          <w:rPr>
            <w:rFonts w:ascii="Nunito" w:eastAsia="Nunito" w:hAnsi="Nunito" w:cs="Nunito"/>
            <w:color w:val="000000" w:themeColor="text1"/>
            <w:sz w:val="20"/>
            <w:rPrChange w:id="2732" w:author="Craig Parker" w:date="2024-08-07T12:23:00Z">
              <w:rPr>
                <w:rFonts w:ascii="Nunito" w:eastAsia="Nunito" w:hAnsi="Nunito" w:cs="Nunito"/>
              </w:rPr>
            </w:rPrChange>
          </w:rPr>
          <w:delText xml:space="preserve">High ambient temperatures can cause considerable morbidity and mortality in urban areas. </w:delText>
        </w:r>
      </w:del>
      <w:del w:id="2733" w:author="Matthew Chersich" w:date="2024-08-13T21:35:00Z">
        <w:r w:rsidR="00F31347" w:rsidRPr="002E4822" w:rsidDel="0091560D">
          <w:rPr>
            <w:rFonts w:ascii="Nunito" w:eastAsia="Nunito" w:hAnsi="Nunito" w:cs="Nunito"/>
            <w:color w:val="000000" w:themeColor="text1"/>
            <w:sz w:val="20"/>
            <w:rPrChange w:id="2734" w:author="Craig Parker" w:date="2024-08-07T12:23:00Z">
              <w:rPr>
                <w:rFonts w:ascii="Nunito" w:eastAsia="Nunito" w:hAnsi="Nunito" w:cs="Nunito"/>
              </w:rPr>
            </w:rPrChange>
          </w:rPr>
          <w:delText>Temperature gradients and geographic, socio-environmental and demographic factors determine the magnitude and pattern of health impacts</w:delText>
        </w:r>
        <w:r w:rsidR="009511AE" w:rsidRPr="002E4822" w:rsidDel="0091560D">
          <w:rPr>
            <w:rFonts w:ascii="Nunito" w:eastAsia="Nunito" w:hAnsi="Nunito" w:cs="Nunito"/>
            <w:color w:val="000000" w:themeColor="text1"/>
            <w:sz w:val="20"/>
            <w:rPrChange w:id="2735" w:author="Craig Parker" w:date="2024-08-07T12:23:00Z">
              <w:rPr>
                <w:rFonts w:ascii="Nunito" w:eastAsia="Nunito" w:hAnsi="Nunito" w:cs="Nunito"/>
              </w:rPr>
            </w:rPrChange>
          </w:rPr>
          <w:delText xml:space="preserve">. Understanding this complexity is key to developing effective responses that fit </w:delText>
        </w:r>
        <w:r w:rsidR="00F31347" w:rsidRPr="002E4822" w:rsidDel="0091560D">
          <w:rPr>
            <w:rFonts w:ascii="Nunito" w:eastAsia="Nunito" w:hAnsi="Nunito" w:cs="Nunito"/>
            <w:color w:val="000000" w:themeColor="text1"/>
            <w:sz w:val="20"/>
            <w:rPrChange w:id="2736" w:author="Craig Parker" w:date="2024-08-07T12:23:00Z">
              <w:rPr>
                <w:rFonts w:ascii="Nunito" w:eastAsia="Nunito" w:hAnsi="Nunito" w:cs="Nunito"/>
              </w:rPr>
            </w:rPrChange>
          </w:rPr>
          <w:delText>cities' spatial and demographic heterogeneity</w:delText>
        </w:r>
        <w:r w:rsidR="009511AE" w:rsidRPr="002E4822" w:rsidDel="0091560D">
          <w:rPr>
            <w:rFonts w:ascii="Nunito" w:eastAsia="Nunito" w:hAnsi="Nunito" w:cs="Nunito"/>
            <w:color w:val="000000" w:themeColor="text1"/>
            <w:sz w:val="20"/>
            <w:rPrChange w:id="2737" w:author="Craig Parker" w:date="2024-08-07T12:23:00Z">
              <w:rPr>
                <w:rFonts w:ascii="Nunito" w:eastAsia="Nunito" w:hAnsi="Nunito" w:cs="Nunito"/>
              </w:rPr>
            </w:rPrChange>
          </w:rPr>
          <w:delText xml:space="preserve">. This </w:delText>
        </w:r>
        <w:r w:rsidR="00F31347" w:rsidRPr="002E4822" w:rsidDel="0091560D">
          <w:rPr>
            <w:rFonts w:ascii="Nunito" w:eastAsia="Nunito" w:hAnsi="Nunito" w:cs="Nunito"/>
            <w:color w:val="000000" w:themeColor="text1"/>
            <w:sz w:val="20"/>
            <w:rPrChange w:id="2738" w:author="Craig Parker" w:date="2024-08-07T12:23:00Z">
              <w:rPr>
                <w:rFonts w:ascii="Nunito" w:eastAsia="Nunito" w:hAnsi="Nunito" w:cs="Nunito"/>
              </w:rPr>
            </w:rPrChange>
          </w:rPr>
          <w:delText>project, which will take place in Abidjan, Ivory Coast,</w:delText>
        </w:r>
        <w:r w:rsidR="009511AE" w:rsidRPr="002E4822" w:rsidDel="0091560D">
          <w:rPr>
            <w:rFonts w:ascii="Nunito" w:eastAsia="Nunito" w:hAnsi="Nunito" w:cs="Nunito"/>
            <w:color w:val="000000" w:themeColor="text1"/>
            <w:sz w:val="20"/>
            <w:rPrChange w:id="2739" w:author="Craig Parker" w:date="2024-08-07T12:23:00Z">
              <w:rPr>
                <w:rFonts w:ascii="Nunito" w:eastAsia="Nunito" w:hAnsi="Nunito" w:cs="Nunito"/>
              </w:rPr>
            </w:rPrChange>
          </w:rPr>
          <w:delText xml:space="preserve"> and Johannesburg, South Africa, aims to be the most extensive investigation of the risks posed by heat exposure and urbanity in Africa to date.  This will be in aid of developing an early warning system aimed at mitigating the impacts of heat for highly vulnerable group</w:delText>
        </w:r>
        <w:r w:rsidR="00EC6E6B" w:rsidRPr="002E4822" w:rsidDel="0091560D">
          <w:rPr>
            <w:rFonts w:ascii="Nunito" w:eastAsia="Nunito" w:hAnsi="Nunito" w:cs="Nunito"/>
            <w:color w:val="000000" w:themeColor="text1"/>
            <w:sz w:val="20"/>
            <w:rPrChange w:id="2740" w:author="Craig Parker" w:date="2024-08-07T12:23:00Z">
              <w:rPr>
                <w:rFonts w:ascii="Nunito" w:eastAsia="Nunito" w:hAnsi="Nunito" w:cs="Nunito"/>
              </w:rPr>
            </w:rPrChange>
          </w:rPr>
          <w:delText>s</w:delText>
        </w:r>
      </w:del>
      <w:r w:rsidR="00EC6E6B" w:rsidRPr="002E4822">
        <w:rPr>
          <w:rFonts w:ascii="Nunito" w:eastAsia="Nunito" w:hAnsi="Nunito" w:cs="Nunito"/>
          <w:color w:val="000000" w:themeColor="text1"/>
          <w:sz w:val="20"/>
          <w:rPrChange w:id="2741" w:author="Craig Parker" w:date="2024-08-07T12:23:00Z">
            <w:rPr>
              <w:rFonts w:ascii="Nunito" w:eastAsia="Nunito" w:hAnsi="Nunito" w:cs="Nunito"/>
            </w:rPr>
          </w:rPrChange>
        </w:rPr>
        <w:fldChar w:fldCharType="begin">
          <w:fldData xml:space="preserve">PEVuZE5vdGU+PENpdGU+PEF1dGhvcj5KYWNrPC9BdXRob3I+PFllYXI+MjAyNDwvWWVhcj48UmVj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</w:fldData>
        </w:fldChar>
      </w:r>
      <w:r w:rsidR="00EC6E6B" w:rsidRPr="002E4822">
        <w:rPr>
          <w:rFonts w:ascii="Nunito" w:eastAsia="Nunito" w:hAnsi="Nunito" w:cs="Nunito"/>
          <w:color w:val="000000" w:themeColor="text1"/>
          <w:sz w:val="20"/>
          <w:rPrChange w:id="2742" w:author="Craig Parker" w:date="2024-08-07T12:23:00Z">
            <w:rPr>
              <w:rFonts w:ascii="Nunito" w:eastAsia="Nunito" w:hAnsi="Nunito" w:cs="Nunito"/>
            </w:rPr>
          </w:rPrChange>
        </w:rPr>
        <w:instrText xml:space="preserve"> ADDIN EN.CITE </w:instrText>
      </w:r>
      <w:r w:rsidR="00EC6E6B" w:rsidRPr="002E4822">
        <w:rPr>
          <w:rFonts w:ascii="Nunito" w:eastAsia="Nunito" w:hAnsi="Nunito" w:cs="Nunito"/>
          <w:color w:val="000000" w:themeColor="text1"/>
          <w:sz w:val="20"/>
          <w:rPrChange w:id="2743" w:author="Craig Parker" w:date="2024-08-07T12:23:00Z">
            <w:rPr>
              <w:rFonts w:ascii="Nunito" w:eastAsia="Nunito" w:hAnsi="Nunito" w:cs="Nunito"/>
            </w:rPr>
          </w:rPrChange>
        </w:rPr>
        <w:fldChar w:fldCharType="begin">
          <w:fldData xml:space="preserve">PEVuZE5vdGU+PENpdGU+PEF1dGhvcj5KYWNrPC9BdXRob3I+PFllYXI+MjAyNDwvWWVhcj48UmVj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</w:fldData>
        </w:fldChar>
      </w:r>
      <w:r w:rsidR="00EC6E6B" w:rsidRPr="002E4822">
        <w:rPr>
          <w:rFonts w:ascii="Nunito" w:eastAsia="Nunito" w:hAnsi="Nunito" w:cs="Nunito"/>
          <w:color w:val="000000" w:themeColor="text1"/>
          <w:sz w:val="20"/>
          <w:rPrChange w:id="2744" w:author="Craig Parker" w:date="2024-08-07T12:23:00Z">
            <w:rPr>
              <w:rFonts w:ascii="Nunito" w:eastAsia="Nunito" w:hAnsi="Nunito" w:cs="Nunito"/>
            </w:rPr>
          </w:rPrChange>
        </w:rPr>
        <w:instrText xml:space="preserve"> ADDIN EN.CITE.DATA </w:instrText>
      </w:r>
      <w:r w:rsidR="00EC6E6B" w:rsidRPr="002824F2">
        <w:rPr>
          <w:rFonts w:ascii="Nunito" w:eastAsia="Nunito" w:hAnsi="Nunito" w:cs="Nunito"/>
          <w:color w:val="000000" w:themeColor="text1"/>
          <w:sz w:val="20"/>
        </w:rPr>
      </w:r>
      <w:r w:rsidR="00EC6E6B" w:rsidRPr="002E4822">
        <w:rPr>
          <w:rFonts w:ascii="Nunito" w:eastAsia="Nunito" w:hAnsi="Nunito" w:cs="Nunito"/>
          <w:color w:val="000000" w:themeColor="text1"/>
          <w:sz w:val="20"/>
          <w:rPrChange w:id="2745" w:author="Craig Parker" w:date="2024-08-07T12:23:00Z">
            <w:rPr>
              <w:rFonts w:ascii="Nunito" w:eastAsia="Nunito" w:hAnsi="Nunito" w:cs="Nunito"/>
            </w:rPr>
          </w:rPrChange>
        </w:rPr>
        <w:fldChar w:fldCharType="end"/>
      </w:r>
      <w:r w:rsidR="00EC6E6B" w:rsidRPr="002824F2">
        <w:rPr>
          <w:rFonts w:ascii="Nunito" w:eastAsia="Nunito" w:hAnsi="Nunito" w:cs="Nunito"/>
          <w:color w:val="000000" w:themeColor="text1"/>
          <w:sz w:val="20"/>
        </w:rPr>
      </w:r>
      <w:r w:rsidR="00EC6E6B" w:rsidRPr="002E4822">
        <w:rPr>
          <w:rFonts w:ascii="Nunito" w:eastAsia="Nunito" w:hAnsi="Nunito" w:cs="Nunito"/>
          <w:color w:val="000000" w:themeColor="text1"/>
          <w:sz w:val="20"/>
          <w:rPrChange w:id="2746" w:author="Craig Parker" w:date="2024-08-07T12:23:00Z">
            <w:rPr>
              <w:rFonts w:ascii="Nunito" w:eastAsia="Nunito" w:hAnsi="Nunito" w:cs="Nunito"/>
            </w:rPr>
          </w:rPrChange>
        </w:rPr>
        <w:fldChar w:fldCharType="separate"/>
      </w:r>
      <w:r w:rsidR="00EC6E6B" w:rsidRPr="002E4822">
        <w:rPr>
          <w:rFonts w:ascii="Nunito" w:eastAsia="Nunito" w:hAnsi="Nunito" w:cs="Nunito"/>
          <w:noProof/>
          <w:color w:val="000000" w:themeColor="text1"/>
          <w:sz w:val="20"/>
          <w:rPrChange w:id="2747" w:author="Craig Parker" w:date="2024-08-07T12:23:00Z">
            <w:rPr>
              <w:rFonts w:ascii="Nunito" w:eastAsia="Nunito" w:hAnsi="Nunito" w:cs="Nunito"/>
              <w:noProof/>
            </w:rPr>
          </w:rPrChange>
        </w:rPr>
        <w:t>[2]</w:t>
      </w:r>
      <w:r w:rsidR="00EC6E6B" w:rsidRPr="002E4822">
        <w:rPr>
          <w:rFonts w:ascii="Nunito" w:eastAsia="Nunito" w:hAnsi="Nunito" w:cs="Nunito"/>
          <w:color w:val="000000" w:themeColor="text1"/>
          <w:sz w:val="20"/>
          <w:rPrChange w:id="2748" w:author="Craig Parker" w:date="2024-08-07T12:23:00Z">
            <w:rPr>
              <w:rFonts w:ascii="Nunito" w:eastAsia="Nunito" w:hAnsi="Nunito" w:cs="Nunito"/>
            </w:rPr>
          </w:rPrChange>
        </w:rPr>
        <w:fldChar w:fldCharType="end"/>
      </w:r>
      <w:r w:rsidR="009511AE" w:rsidRPr="002E4822">
        <w:rPr>
          <w:rFonts w:ascii="Nunito" w:eastAsia="Nunito" w:hAnsi="Nunito" w:cs="Nunito"/>
          <w:color w:val="000000" w:themeColor="text1"/>
          <w:sz w:val="20"/>
          <w:rPrChange w:id="2749" w:author="Craig Parker" w:date="2024-08-07T12:23:00Z">
            <w:rPr>
              <w:rFonts w:ascii="Nunito" w:eastAsia="Nunito" w:hAnsi="Nunito" w:cs="Nunito"/>
            </w:rPr>
          </w:rPrChange>
        </w:rPr>
        <w:t xml:space="preserve">. </w:t>
      </w:r>
    </w:p>
    <w:p w14:paraId="00000086" w14:textId="77777777" w:rsidR="007813F4" w:rsidRPr="002E4822" w:rsidDel="00863E40" w:rsidRDefault="007813F4">
      <w:pPr>
        <w:spacing w:line="360" w:lineRule="auto"/>
        <w:rPr>
          <w:del w:id="2750" w:author="Craig Parker" w:date="2024-08-14T21:25:00Z" w16du:dateUtc="2024-08-14T19:25:00Z"/>
          <w:rFonts w:ascii="Nunito" w:eastAsia="Nunito" w:hAnsi="Nunito" w:cs="Nunito"/>
          <w:color w:val="000000" w:themeColor="text1"/>
          <w:sz w:val="20"/>
          <w:rPrChange w:id="2751" w:author="Craig Parker" w:date="2024-08-07T12:23:00Z">
            <w:rPr>
              <w:del w:id="2752" w:author="Craig Parker" w:date="2024-08-14T21:25:00Z" w16du:dateUtc="2024-08-14T19:25:00Z"/>
              <w:rFonts w:ascii="Nunito" w:eastAsia="Nunito" w:hAnsi="Nunito" w:cs="Nunito"/>
            </w:rPr>
          </w:rPrChange>
        </w:rPr>
      </w:pPr>
    </w:p>
    <w:p w14:paraId="00000087" w14:textId="40DF6982" w:rsidR="007813F4" w:rsidDel="00C37C61" w:rsidRDefault="009511AE" w:rsidP="00A735A2">
      <w:pPr>
        <w:pStyle w:val="Heading1"/>
        <w:spacing w:line="360" w:lineRule="auto"/>
        <w:rPr>
          <w:del w:id="2753" w:author="Craig Parker" w:date="2024-08-14T17:59:00Z" w16du:dateUtc="2024-08-14T15:59:00Z"/>
          <w:rFonts w:eastAsia="Nunito"/>
        </w:rPr>
      </w:pPr>
      <w:bookmarkStart w:id="2754" w:name="_heading=h.datcugn5ly9r" w:colFirst="0" w:colLast="0"/>
      <w:bookmarkEnd w:id="2754"/>
      <w:del w:id="2755" w:author="Craig Parker" w:date="2024-08-14T20:52:00Z" w16du:dateUtc="2024-08-14T18:52:00Z">
        <w:r w:rsidRPr="002E4822" w:rsidDel="00C37C61">
          <w:rPr>
            <w:rFonts w:ascii="Nunito" w:hAnsi="Nunito"/>
            <w:color w:val="000000" w:themeColor="text1"/>
            <w:sz w:val="20"/>
            <w:szCs w:val="20"/>
            <w:rPrChange w:id="2756" w:author="Craig Parker" w:date="2024-08-07T12:23:00Z">
              <w:rPr/>
            </w:rPrChange>
          </w:rPr>
          <w:br w:type="page"/>
        </w:r>
      </w:del>
    </w:p>
    <w:p w14:paraId="17BE586F" w14:textId="77777777" w:rsidR="00C37C61" w:rsidRPr="00C37C61" w:rsidRDefault="00C37C61">
      <w:pPr>
        <w:spacing w:line="360" w:lineRule="auto"/>
        <w:rPr>
          <w:ins w:id="2757" w:author="Craig Parker" w:date="2024-08-14T20:52:00Z" w16du:dateUtc="2024-08-14T18:52:00Z"/>
          <w:rFonts w:eastAsia="Nunito"/>
          <w:rPrChange w:id="2758" w:author="Craig Parker" w:date="2024-08-14T20:52:00Z" w16du:dateUtc="2024-08-14T18:52:00Z">
            <w:rPr>
              <w:ins w:id="2759" w:author="Craig Parker" w:date="2024-08-14T20:52:00Z" w16du:dateUtc="2024-08-14T18:52:00Z"/>
              <w:rFonts w:ascii="Nunito" w:eastAsia="Nunito" w:hAnsi="Nunito" w:cs="Nunito"/>
            </w:rPr>
          </w:rPrChange>
        </w:rPr>
        <w:pPrChange w:id="2760" w:author="Craig Parker" w:date="2024-08-14T20:52:00Z" w16du:dateUtc="2024-08-14T18:52:00Z">
          <w:pPr>
            <w:pStyle w:val="Heading1"/>
          </w:pPr>
        </w:pPrChange>
      </w:pPr>
    </w:p>
    <w:p w14:paraId="00000088" w14:textId="61207076" w:rsidR="007813F4" w:rsidRPr="002E4822" w:rsidRDefault="00A735A2">
      <w:pPr>
        <w:pStyle w:val="Heading1"/>
        <w:numPr>
          <w:ilvl w:val="0"/>
          <w:numId w:val="87"/>
        </w:numPr>
        <w:spacing w:line="360" w:lineRule="auto"/>
        <w:rPr>
          <w:rFonts w:eastAsia="Nunito"/>
          <w:rPrChange w:id="2761" w:author="Craig Parker" w:date="2024-08-07T12:23:00Z">
            <w:rPr>
              <w:rFonts w:ascii="Nunito" w:eastAsia="Nunito" w:hAnsi="Nunito" w:cs="Nunito"/>
            </w:rPr>
          </w:rPrChange>
        </w:rPr>
        <w:pPrChange w:id="2762" w:author="Craig Parker" w:date="2024-08-14T20:52:00Z" w16du:dateUtc="2024-08-14T18:52:00Z">
          <w:pPr>
            <w:pStyle w:val="Heading1"/>
          </w:pPr>
        </w:pPrChange>
      </w:pPr>
      <w:bookmarkStart w:id="2763" w:name="_Toc172635205"/>
      <w:bookmarkStart w:id="2764" w:name="_Toc173777777"/>
      <w:del w:id="2765" w:author="Craig Parker" w:date="2024-08-14T17:59:00Z" w16du:dateUtc="2024-08-14T15:59:00Z">
        <w:r w:rsidDel="00626B08">
          <w:rPr>
            <w:rFonts w:eastAsia="Nunito"/>
          </w:rPr>
          <w:delText xml:space="preserve">4. </w:delText>
        </w:r>
      </w:del>
      <w:bookmarkStart w:id="2766" w:name="_Toc174562921"/>
      <w:r w:rsidR="52A8C99F" w:rsidRPr="002E4822">
        <w:rPr>
          <w:rFonts w:eastAsia="Nunito"/>
          <w:rPrChange w:id="2767" w:author="Craig Parker" w:date="2024-08-07T12:23:00Z">
            <w:rPr>
              <w:rFonts w:ascii="Nunito" w:eastAsia="Nunito" w:hAnsi="Nunito" w:cs="Nunito"/>
            </w:rPr>
          </w:rPrChange>
        </w:rPr>
        <w:t>Data categories</w:t>
      </w:r>
      <w:bookmarkEnd w:id="2763"/>
      <w:bookmarkEnd w:id="2764"/>
      <w:bookmarkEnd w:id="2766"/>
    </w:p>
    <w:p w14:paraId="00000089" w14:textId="74200A0E" w:rsidR="007813F4" w:rsidRPr="002E4822" w:rsidRDefault="3E93EB8D">
      <w:pPr>
        <w:spacing w:line="360" w:lineRule="auto"/>
        <w:rPr>
          <w:rFonts w:ascii="Nunito" w:eastAsia="Nunito" w:hAnsi="Nunito" w:cs="Nunito"/>
          <w:color w:val="000000" w:themeColor="text1"/>
          <w:sz w:val="20"/>
          <w:rPrChange w:id="2768" w:author="Craig Parker" w:date="2024-08-07T12:23:00Z">
            <w:rPr>
              <w:rFonts w:ascii="Nunito" w:eastAsia="Nunito" w:hAnsi="Nunito" w:cs="Nunito"/>
            </w:rPr>
          </w:rPrChange>
        </w:rPr>
      </w:pPr>
      <w:r w:rsidRPr="002E4822">
        <w:rPr>
          <w:rFonts w:ascii="Nunito" w:eastAsia="Nunito" w:hAnsi="Nunito" w:cs="Nunito"/>
          <w:color w:val="000000" w:themeColor="text1"/>
          <w:sz w:val="20"/>
          <w:rPrChange w:id="2769" w:author="Craig Parker" w:date="2024-08-07T12:23:00Z">
            <w:rPr>
              <w:rFonts w:ascii="Nunito" w:eastAsia="Nunito" w:hAnsi="Nunito" w:cs="Nunito"/>
            </w:rPr>
          </w:rPrChange>
        </w:rPr>
        <w:t>Multiple categories of data will be used across the project, broadly divided into three categories:</w:t>
      </w:r>
    </w:p>
    <w:p w14:paraId="0000008A" w14:textId="77777777" w:rsidR="007813F4" w:rsidRPr="002E4822" w:rsidRDefault="007813F4">
      <w:pPr>
        <w:spacing w:line="360" w:lineRule="auto"/>
        <w:rPr>
          <w:rFonts w:ascii="Nunito" w:eastAsia="Nunito" w:hAnsi="Nunito" w:cs="Nunito"/>
          <w:color w:val="000000" w:themeColor="text1"/>
          <w:sz w:val="20"/>
          <w:rPrChange w:id="2770" w:author="Craig Parker" w:date="2024-08-07T12:23:00Z">
            <w:rPr>
              <w:rFonts w:ascii="Nunito" w:eastAsia="Nunito" w:hAnsi="Nunito" w:cs="Nunito"/>
            </w:rPr>
          </w:rPrChange>
        </w:rPr>
      </w:pPr>
    </w:p>
    <w:p w14:paraId="41FFCCD4" w14:textId="393AF17B" w:rsidR="000A7512" w:rsidRDefault="52A8C99F" w:rsidP="009B10FD">
      <w:pPr>
        <w:pStyle w:val="Heading2"/>
        <w:numPr>
          <w:ilvl w:val="1"/>
          <w:numId w:val="87"/>
        </w:numPr>
        <w:spacing w:line="360" w:lineRule="auto"/>
        <w:rPr>
          <w:ins w:id="2771" w:author="Matthew Chersich" w:date="2024-08-13T22:08:00Z"/>
          <w:rStyle w:val="Heading2Char"/>
          <w:rFonts w:ascii="Nunito" w:hAnsi="Nunito"/>
          <w:color w:val="000000" w:themeColor="text1"/>
        </w:rPr>
        <w:pPrChange w:id="2772" w:author="Craig Parker" w:date="2024-08-14T21:12:00Z" w16du:dateUtc="2024-08-14T19:12:00Z">
          <w:pPr>
            <w:pStyle w:val="Heading2"/>
            <w:numPr>
              <w:ilvl w:val="1"/>
              <w:numId w:val="79"/>
            </w:numPr>
            <w:spacing w:line="360" w:lineRule="auto"/>
            <w:ind w:left="360" w:hanging="360"/>
          </w:pPr>
        </w:pPrChange>
      </w:pPr>
      <w:bookmarkStart w:id="2773" w:name="_Toc174562922"/>
      <w:r w:rsidRPr="002E4822">
        <w:rPr>
          <w:rStyle w:val="Heading2Char"/>
          <w:rFonts w:ascii="Nunito" w:hAnsi="Nunito"/>
          <w:color w:val="000000" w:themeColor="text1"/>
          <w:rPrChange w:id="2774" w:author="Craig Parker" w:date="2024-08-07T12:23:00Z">
            <w:rPr>
              <w:rStyle w:val="Heading2Char"/>
              <w:rFonts w:ascii="Nunito" w:hAnsi="Nunito"/>
              <w:b/>
              <w:bCs/>
              <w:caps/>
            </w:rPr>
          </w:rPrChange>
        </w:rPr>
        <w:t>Health-related data</w:t>
      </w:r>
      <w:bookmarkEnd w:id="2773"/>
      <w:r w:rsidRPr="002E4822">
        <w:rPr>
          <w:rStyle w:val="Heading2Char"/>
          <w:rFonts w:ascii="Nunito" w:hAnsi="Nunito"/>
          <w:color w:val="000000" w:themeColor="text1"/>
          <w:rPrChange w:id="2775" w:author="Craig Parker" w:date="2024-08-07T12:23:00Z">
            <w:rPr>
              <w:rStyle w:val="Heading2Char"/>
              <w:rFonts w:ascii="Nunito" w:hAnsi="Nunito"/>
              <w:b/>
              <w:bCs/>
              <w:caps/>
            </w:rPr>
          </w:rPrChange>
        </w:rPr>
        <w:t xml:space="preserve"> </w:t>
      </w:r>
    </w:p>
    <w:p w14:paraId="00EDAD8E" w14:textId="0070A5C4" w:rsidR="006B749C" w:rsidRPr="006B749C" w:rsidRDefault="00C859D4">
      <w:pPr>
        <w:spacing w:line="360" w:lineRule="auto"/>
        <w:rPr>
          <w:ins w:id="2776" w:author="Craig Parker" w:date="2024-08-06T18:53:00Z"/>
          <w:rFonts w:eastAsiaTheme="majorEastAsia"/>
          <w:b/>
          <w:bCs/>
          <w:rPrChange w:id="2777" w:author="Matthew Chersich" w:date="2024-08-13T22:08:00Z">
            <w:rPr>
              <w:ins w:id="2778" w:author="Craig Parker" w:date="2024-08-06T18:53:00Z"/>
              <w:rStyle w:val="Heading2Char"/>
              <w:rFonts w:ascii="Nunito" w:hAnsi="Nunito"/>
              <w:b w:val="0"/>
              <w:bCs w:val="0"/>
              <w:caps w:val="0"/>
            </w:rPr>
          </w:rPrChange>
        </w:rPr>
        <w:pPrChange w:id="2779" w:author="Matthew Chersich" w:date="2024-08-13T22:08:00Z">
          <w:pPr>
            <w:pStyle w:val="ListParagraph"/>
          </w:pPr>
        </w:pPrChange>
      </w:pPr>
      <w:ins w:id="2780" w:author="Craig Parker" w:date="2024-08-14T21:21:00Z" w16du:dateUtc="2024-08-14T19:21:00Z">
        <w:r>
          <w:rPr>
            <w:rFonts w:eastAsiaTheme="majorEastAsia"/>
            <w:b/>
            <w:bCs/>
          </w:rPr>
          <w:t>5</w:t>
        </w:r>
      </w:ins>
      <w:ins w:id="2781" w:author="Matthew Chersich" w:date="2024-08-13T22:08:00Z">
        <w:del w:id="2782" w:author="Craig Parker" w:date="2024-08-14T21:21:00Z" w16du:dateUtc="2024-08-14T19:21:00Z">
          <w:r w:rsidR="006B749C" w:rsidRPr="006B749C" w:rsidDel="00C859D4">
            <w:rPr>
              <w:rFonts w:eastAsiaTheme="majorEastAsia"/>
              <w:b/>
              <w:bCs/>
              <w:rPrChange w:id="2783" w:author="Matthew Chersich" w:date="2024-08-13T22:08:00Z">
                <w:rPr>
                  <w:rFonts w:eastAsiaTheme="majorEastAsia" w:cstheme="majorBidi"/>
                  <w:b/>
                  <w:bCs/>
                  <w:caps/>
                  <w:sz w:val="20"/>
                </w:rPr>
              </w:rPrChange>
            </w:rPr>
            <w:delText>4</w:delText>
          </w:r>
        </w:del>
        <w:r w:rsidR="006B749C" w:rsidRPr="006B749C">
          <w:rPr>
            <w:rFonts w:eastAsiaTheme="majorEastAsia"/>
            <w:b/>
            <w:bCs/>
            <w:rPrChange w:id="2784" w:author="Matthew Chersich" w:date="2024-08-13T22:08:00Z">
              <w:rPr>
                <w:rFonts w:eastAsiaTheme="majorEastAsia" w:cstheme="majorBidi"/>
                <w:b/>
                <w:bCs/>
                <w:caps/>
                <w:sz w:val="20"/>
              </w:rPr>
            </w:rPrChange>
          </w:rPr>
          <w:t>.1.1 Health outcome data for RP1 and RP1</w:t>
        </w:r>
      </w:ins>
    </w:p>
    <w:p w14:paraId="1DD4BDC9" w14:textId="65DFFD08" w:rsidR="00C11F2A" w:rsidRPr="002E4822" w:rsidRDefault="52A8C99F" w:rsidP="3E93EB8D">
      <w:pPr>
        <w:pStyle w:val="ListParagraph"/>
        <w:spacing w:line="360" w:lineRule="auto"/>
        <w:rPr>
          <w:rFonts w:ascii="Nunito" w:hAnsi="Nunito"/>
          <w:color w:val="000000" w:themeColor="text1"/>
          <w:sz w:val="20"/>
          <w:rPrChange w:id="2785" w:author="Craig Parker" w:date="2024-08-07T12:23:00Z">
            <w:rPr>
              <w:rFonts w:ascii="Nunito" w:hAnsi="Nunito"/>
              <w:szCs w:val="18"/>
            </w:rPr>
          </w:rPrChange>
        </w:rPr>
      </w:pPr>
      <w:r w:rsidRPr="002E4822">
        <w:rPr>
          <w:rFonts w:ascii="Nunito" w:eastAsia="Nunito" w:hAnsi="Nunito" w:cs="Nunito"/>
          <w:color w:val="000000" w:themeColor="text1"/>
          <w:sz w:val="20"/>
          <w:rPrChange w:id="2786" w:author="Craig Parker" w:date="2024-08-07T12:23:00Z">
            <w:rPr>
              <w:rFonts w:ascii="Nunito" w:eastAsia="Nunito" w:hAnsi="Nunito" w:cs="Nunito"/>
            </w:rPr>
          </w:rPrChange>
        </w:rPr>
        <w:t xml:space="preserve">These data will include data collected from previous clinical cohort and trial studies (e.g. </w:t>
      </w:r>
      <w:ins w:id="2787" w:author="Matthew Chersich" w:date="2024-08-13T22:04:00Z">
        <w:r w:rsidR="006B749C">
          <w:rPr>
            <w:rFonts w:ascii="Nunito" w:eastAsia="Nunito" w:hAnsi="Nunito" w:cs="Nunito"/>
            <w:color w:val="000000" w:themeColor="text1"/>
            <w:sz w:val="20"/>
          </w:rPr>
          <w:t xml:space="preserve">maternal and child cohort studies, </w:t>
        </w:r>
      </w:ins>
      <w:r w:rsidRPr="002E4822">
        <w:rPr>
          <w:rFonts w:ascii="Nunito" w:eastAsia="Nunito" w:hAnsi="Nunito" w:cs="Nunito"/>
          <w:color w:val="000000" w:themeColor="text1"/>
          <w:sz w:val="20"/>
          <w:rPrChange w:id="2788" w:author="Craig Parker" w:date="2024-08-07T12:23:00Z">
            <w:rPr>
              <w:rFonts w:ascii="Nunito" w:eastAsia="Nunito" w:hAnsi="Nunito" w:cs="Nunito"/>
            </w:rPr>
          </w:rPrChange>
        </w:rPr>
        <w:t>HIV treatment trials</w:t>
      </w:r>
      <w:del w:id="2789" w:author="Matthew Chersich" w:date="2024-08-13T22:03:00Z">
        <w:r w:rsidRPr="002E4822" w:rsidDel="006B749C">
          <w:rPr>
            <w:rFonts w:ascii="Nunito" w:eastAsia="Nunito" w:hAnsi="Nunito" w:cs="Nunito"/>
            <w:color w:val="000000" w:themeColor="text1"/>
            <w:sz w:val="20"/>
            <w:rPrChange w:id="2790" w:author="Craig Parker" w:date="2024-08-07T12:23:00Z">
              <w:rPr>
                <w:rFonts w:ascii="Nunito" w:eastAsia="Nunito" w:hAnsi="Nunito" w:cs="Nunito"/>
              </w:rPr>
            </w:rPrChange>
          </w:rPr>
          <w:delText>,</w:delText>
        </w:r>
      </w:del>
      <w:r w:rsidRPr="002E4822">
        <w:rPr>
          <w:rFonts w:ascii="Nunito" w:eastAsia="Nunito" w:hAnsi="Nunito" w:cs="Nunito"/>
          <w:color w:val="000000" w:themeColor="text1"/>
          <w:sz w:val="20"/>
          <w:rPrChange w:id="2791" w:author="Craig Parker" w:date="2024-08-07T12:23:00Z">
            <w:rPr>
              <w:rFonts w:ascii="Nunito" w:eastAsia="Nunito" w:hAnsi="Nunito" w:cs="Nunito"/>
            </w:rPr>
          </w:rPrChange>
        </w:rPr>
        <w:t xml:space="preserve"> </w:t>
      </w:r>
      <w:ins w:id="2792" w:author="Matthew Chersich" w:date="2024-08-13T22:03:00Z">
        <w:r w:rsidR="006B749C">
          <w:rPr>
            <w:rFonts w:ascii="Nunito" w:eastAsia="Nunito" w:hAnsi="Nunito" w:cs="Nunito"/>
            <w:color w:val="000000" w:themeColor="text1"/>
            <w:sz w:val="20"/>
          </w:rPr>
          <w:t xml:space="preserve">and </w:t>
        </w:r>
      </w:ins>
      <w:r w:rsidRPr="002E4822">
        <w:rPr>
          <w:rFonts w:ascii="Nunito" w:eastAsia="Nunito" w:hAnsi="Nunito" w:cs="Nunito"/>
          <w:color w:val="000000" w:themeColor="text1"/>
          <w:sz w:val="20"/>
          <w:rPrChange w:id="2793" w:author="Craig Parker" w:date="2024-08-07T12:23:00Z">
            <w:rPr>
              <w:rFonts w:ascii="Nunito" w:eastAsia="Nunito" w:hAnsi="Nunito" w:cs="Nunito"/>
            </w:rPr>
          </w:rPrChange>
        </w:rPr>
        <w:t>COVID studies)</w:t>
      </w:r>
      <w:ins w:id="2794" w:author="Matthew Chersich" w:date="2024-08-13T22:04:00Z">
        <w:r w:rsidR="006B749C">
          <w:rPr>
            <w:rFonts w:ascii="Nunito" w:eastAsia="Nunito" w:hAnsi="Nunito" w:cs="Nunito"/>
            <w:color w:val="000000" w:themeColor="text1"/>
            <w:sz w:val="20"/>
          </w:rPr>
          <w:t xml:space="preserve">. Data sources </w:t>
        </w:r>
      </w:ins>
      <w:ins w:id="2795" w:author="Matthew Chersich" w:date="2024-08-13T22:05:00Z">
        <w:r w:rsidR="006B749C">
          <w:rPr>
            <w:rFonts w:ascii="Nunito" w:eastAsia="Nunito" w:hAnsi="Nunito" w:cs="Nunito"/>
            <w:color w:val="000000" w:themeColor="text1"/>
            <w:sz w:val="20"/>
          </w:rPr>
          <w:t>and criteria for inclusion of studies vary between the two RPs.</w:t>
        </w:r>
      </w:ins>
      <w:del w:id="2796" w:author="Matthew Chersich" w:date="2024-08-13T22:04:00Z">
        <w:r w:rsidRPr="002E4822" w:rsidDel="006B749C">
          <w:rPr>
            <w:rFonts w:ascii="Nunito" w:eastAsia="Nunito" w:hAnsi="Nunito" w:cs="Nunito"/>
            <w:color w:val="000000" w:themeColor="text1"/>
            <w:sz w:val="20"/>
            <w:rPrChange w:id="2797" w:author="Craig Parker" w:date="2024-08-07T12:23:00Z">
              <w:rPr>
                <w:rFonts w:ascii="Nunito" w:eastAsia="Nunito" w:hAnsi="Nunito" w:cs="Nunito"/>
              </w:rPr>
            </w:rPrChange>
          </w:rPr>
          <w:delText xml:space="preserve">, some involving pregnant women, postpartum women and their infants up to </w:delText>
        </w:r>
      </w:del>
      <w:customXmlDelRangeStart w:id="2798" w:author="Matthew Chersich" w:date="2024-08-13T22:04:00Z"/>
      <w:sdt>
        <w:sdtPr>
          <w:rPr>
            <w:rFonts w:ascii="Nunito" w:hAnsi="Nunito"/>
            <w:color w:val="000000" w:themeColor="text1"/>
            <w:sz w:val="20"/>
          </w:rPr>
          <w:tag w:val="goog_rdk_2"/>
          <w:id w:val="1146010566"/>
          <w:placeholder>
            <w:docPart w:val="DefaultPlaceholder_1081868574"/>
          </w:placeholder>
        </w:sdtPr>
        <w:sdtEndPr/>
        <w:sdtContent>
          <w:customXmlDelRangeEnd w:id="2798"/>
          <w:del w:id="2799" w:author="Matthew Chersich" w:date="2024-08-13T22:04:00Z">
            <w:r w:rsidRPr="002E4822" w:rsidDel="006B749C">
              <w:rPr>
                <w:rFonts w:ascii="Nunito" w:eastAsia="Nunito" w:hAnsi="Nunito" w:cs="Nunito"/>
                <w:color w:val="000000" w:themeColor="text1"/>
                <w:sz w:val="20"/>
                <w:rPrChange w:id="2800" w:author="Craig Parker" w:date="2024-08-07T12:23:00Z">
                  <w:rPr/>
                </w:rPrChange>
              </w:rPr>
              <w:delText>1</w:delText>
            </w:r>
          </w:del>
          <w:customXmlDelRangeStart w:id="2801" w:author="Matthew Chersich" w:date="2024-08-13T22:04:00Z"/>
        </w:sdtContent>
      </w:sdt>
      <w:customXmlDelRangeEnd w:id="2801"/>
      <w:customXmlDelRangeStart w:id="2802" w:author="Matthew Chersich" w:date="2024-08-13T22:04:00Z"/>
      <w:sdt>
        <w:sdtPr>
          <w:rPr>
            <w:rFonts w:ascii="Nunito" w:hAnsi="Nunito"/>
            <w:color w:val="000000" w:themeColor="text1"/>
            <w:sz w:val="20"/>
          </w:rPr>
          <w:tag w:val="goog_rdk_3"/>
          <w:id w:val="-267006887"/>
          <w:placeholder>
            <w:docPart w:val="DefaultPlaceholder_1081868574"/>
          </w:placeholder>
          <w:showingPlcHdr/>
        </w:sdtPr>
        <w:sdtEndPr/>
        <w:sdtContent>
          <w:customXmlDelRangeEnd w:id="2802"/>
          <w:customXmlDelRangeStart w:id="2803" w:author="Matthew Chersich" w:date="2024-08-13T22:04:00Z"/>
        </w:sdtContent>
      </w:sdt>
      <w:customXmlDelRangeEnd w:id="2803"/>
      <w:del w:id="2804" w:author="Matthew Chersich" w:date="2024-08-13T22:04:00Z">
        <w:r w:rsidRPr="002E4822" w:rsidDel="006B749C">
          <w:rPr>
            <w:rFonts w:ascii="Nunito" w:eastAsia="Nunito" w:hAnsi="Nunito" w:cs="Nunito"/>
            <w:color w:val="000000" w:themeColor="text1"/>
            <w:sz w:val="20"/>
            <w:rPrChange w:id="2805" w:author="Craig Parker" w:date="2024-08-07T12:23:00Z">
              <w:rPr>
                <w:rFonts w:ascii="Nunito" w:eastAsia="Nunito" w:hAnsi="Nunito" w:cs="Nunito"/>
              </w:rPr>
            </w:rPrChange>
          </w:rPr>
          <w:delText xml:space="preserve"> years of age)</w:delText>
        </w:r>
      </w:del>
    </w:p>
    <w:p w14:paraId="681FD931" w14:textId="2ED62A02" w:rsidR="00C11F2A" w:rsidRPr="002E4822" w:rsidRDefault="3E93EB8D" w:rsidP="3E93EB8D">
      <w:pPr>
        <w:pStyle w:val="ListParagraph"/>
        <w:spacing w:line="360" w:lineRule="auto"/>
        <w:rPr>
          <w:rFonts w:ascii="Nunito" w:hAnsi="Nunito"/>
          <w:color w:val="000000" w:themeColor="text1"/>
          <w:sz w:val="20"/>
          <w:rPrChange w:id="2806" w:author="Craig Parker" w:date="2024-08-07T12:23:00Z">
            <w:rPr>
              <w:rFonts w:ascii="Nunito" w:hAnsi="Nunito"/>
            </w:rPr>
          </w:rPrChange>
        </w:rPr>
      </w:pPr>
      <w:r w:rsidRPr="002E4822">
        <w:rPr>
          <w:rFonts w:ascii="Nunito" w:eastAsia="Nunito" w:hAnsi="Nunito" w:cs="Nunito"/>
          <w:b/>
          <w:bCs/>
          <w:color w:val="000000" w:themeColor="text1"/>
          <w:sz w:val="20"/>
          <w:rPrChange w:id="2807" w:author="Craig Parker" w:date="2024-08-07T12:23:00Z">
            <w:rPr>
              <w:rFonts w:ascii="Nunito" w:eastAsia="Nunito" w:hAnsi="Nunito" w:cs="Nunito"/>
              <w:b/>
              <w:bCs/>
              <w:i/>
              <w:iCs/>
            </w:rPr>
          </w:rPrChange>
        </w:rPr>
        <w:t>Health-related data for RP1</w:t>
      </w:r>
      <w:r w:rsidRPr="002E4822">
        <w:rPr>
          <w:rFonts w:ascii="Nunito" w:eastAsia="Nunito" w:hAnsi="Nunito" w:cs="Nunito"/>
          <w:color w:val="000000" w:themeColor="text1"/>
          <w:sz w:val="20"/>
          <w:rPrChange w:id="2808" w:author="Craig Parker" w:date="2024-08-07T12:23:00Z">
            <w:rPr>
              <w:rFonts w:ascii="Nunito" w:eastAsia="Nunito" w:hAnsi="Nunito" w:cs="Nunito"/>
            </w:rPr>
          </w:rPrChange>
        </w:rPr>
        <w:t xml:space="preserve"> </w:t>
      </w:r>
      <w:del w:id="2809" w:author="Matthew Chersich" w:date="2024-08-13T22:05:00Z">
        <w:r w:rsidRPr="002E4822" w:rsidDel="006B749C">
          <w:rPr>
            <w:rFonts w:ascii="Nunito" w:eastAsia="Nunito" w:hAnsi="Nunito" w:cs="Nunito"/>
            <w:color w:val="000000" w:themeColor="text1"/>
            <w:sz w:val="20"/>
            <w:rPrChange w:id="2810" w:author="Craig Parker" w:date="2024-08-07T12:23:00Z">
              <w:rPr>
                <w:rFonts w:ascii="Nunito" w:eastAsia="Nunito" w:hAnsi="Nunito" w:cs="Nunito"/>
              </w:rPr>
            </w:rPrChange>
          </w:rPr>
          <w:delText xml:space="preserve">will </w:delText>
        </w:r>
      </w:del>
      <w:ins w:id="2811" w:author="Matthew Chersich" w:date="2024-08-13T22:05:00Z">
        <w:r w:rsidR="006B749C">
          <w:rPr>
            <w:rFonts w:ascii="Nunito" w:eastAsia="Nunito" w:hAnsi="Nunito" w:cs="Nunito"/>
            <w:color w:val="000000" w:themeColor="text1"/>
            <w:sz w:val="20"/>
          </w:rPr>
          <w:t>were</w:t>
        </w:r>
      </w:ins>
      <w:del w:id="2812" w:author="Matthew Chersich" w:date="2024-08-13T22:05:00Z">
        <w:r w:rsidRPr="002E4822" w:rsidDel="006B749C">
          <w:rPr>
            <w:rFonts w:ascii="Nunito" w:eastAsia="Nunito" w:hAnsi="Nunito" w:cs="Nunito"/>
            <w:color w:val="000000" w:themeColor="text1"/>
            <w:sz w:val="20"/>
            <w:rPrChange w:id="2813" w:author="Craig Parker" w:date="2024-08-07T12:23:00Z">
              <w:rPr>
                <w:rFonts w:ascii="Nunito" w:eastAsia="Nunito" w:hAnsi="Nunito" w:cs="Nunito"/>
              </w:rPr>
            </w:rPrChange>
          </w:rPr>
          <w:delText>be</w:delText>
        </w:r>
      </w:del>
      <w:r w:rsidRPr="002E4822">
        <w:rPr>
          <w:rFonts w:ascii="Nunito" w:eastAsia="Nunito" w:hAnsi="Nunito" w:cs="Nunito"/>
          <w:color w:val="000000" w:themeColor="text1"/>
          <w:sz w:val="20"/>
          <w:rPrChange w:id="2814" w:author="Craig Parker" w:date="2024-08-07T12:23:00Z">
            <w:rPr>
              <w:rFonts w:ascii="Nunito" w:eastAsia="Nunito" w:hAnsi="Nunito" w:cs="Nunito"/>
            </w:rPr>
          </w:rPrChange>
        </w:rPr>
        <w:t xml:space="preserve"> identified through a systematic review, mapping large (n&gt;1000) longitudinal studies on pregnant women </w:t>
      </w:r>
      <w:ins w:id="2815" w:author="Matthew Chersich" w:date="2024-08-13T22:06:00Z">
        <w:r w:rsidR="006B749C">
          <w:rPr>
            <w:rFonts w:ascii="Nunito" w:eastAsia="Nunito" w:hAnsi="Nunito" w:cs="Nunito"/>
            <w:color w:val="000000" w:themeColor="text1"/>
            <w:sz w:val="20"/>
          </w:rPr>
          <w:t xml:space="preserve">and children </w:t>
        </w:r>
      </w:ins>
      <w:r w:rsidRPr="002E4822">
        <w:rPr>
          <w:rFonts w:ascii="Nunito" w:eastAsia="Nunito" w:hAnsi="Nunito" w:cs="Nunito"/>
          <w:color w:val="000000" w:themeColor="text1"/>
          <w:sz w:val="20"/>
          <w:rPrChange w:id="2816" w:author="Craig Parker" w:date="2024-08-07T12:23:00Z">
            <w:rPr>
              <w:rFonts w:ascii="Nunito" w:eastAsia="Nunito" w:hAnsi="Nunito" w:cs="Nunito"/>
            </w:rPr>
          </w:rPrChange>
        </w:rPr>
        <w:t xml:space="preserve">in </w:t>
      </w:r>
      <w:proofErr w:type="spellStart"/>
      <w:r w:rsidRPr="002E4822">
        <w:rPr>
          <w:rFonts w:ascii="Nunito" w:eastAsia="Nunito" w:hAnsi="Nunito" w:cs="Nunito"/>
          <w:color w:val="000000" w:themeColor="text1"/>
          <w:sz w:val="20"/>
          <w:rPrChange w:id="2817" w:author="Craig Parker" w:date="2024-08-07T12:23:00Z">
            <w:rPr>
              <w:rFonts w:ascii="Nunito" w:eastAsia="Nunito" w:hAnsi="Nunito" w:cs="Nunito"/>
            </w:rPr>
          </w:rPrChange>
        </w:rPr>
        <w:t>sSA</w:t>
      </w:r>
      <w:proofErr w:type="spellEnd"/>
      <w:r w:rsidRPr="002E4822">
        <w:rPr>
          <w:rFonts w:ascii="Nunito" w:eastAsia="Nunito" w:hAnsi="Nunito" w:cs="Nunito"/>
          <w:color w:val="000000" w:themeColor="text1"/>
          <w:sz w:val="20"/>
          <w:rPrChange w:id="2818" w:author="Craig Parker" w:date="2024-08-07T12:23:00Z">
            <w:rPr>
              <w:rFonts w:ascii="Nunito" w:eastAsia="Nunito" w:hAnsi="Nunito" w:cs="Nunito"/>
            </w:rPr>
          </w:rPrChange>
        </w:rPr>
        <w:t>.  These data will be acquired through direct engagement with the study PI or other appropriate study custodians or through existing data-sharing platforms that store or curate research data, such as WWARN</w:t>
      </w:r>
      <w:del w:id="2819" w:author="Matthew Chersich" w:date="2024-08-13T22:06:00Z">
        <w:r w:rsidRPr="002E4822" w:rsidDel="006B749C">
          <w:rPr>
            <w:rFonts w:ascii="Nunito" w:eastAsia="Nunito" w:hAnsi="Nunito" w:cs="Nunito"/>
            <w:color w:val="000000" w:themeColor="text1"/>
            <w:sz w:val="20"/>
            <w:rPrChange w:id="2820" w:author="Craig Parker" w:date="2024-08-07T12:23:00Z">
              <w:rPr>
                <w:rFonts w:ascii="Nunito" w:eastAsia="Nunito" w:hAnsi="Nunito" w:cs="Nunito"/>
              </w:rPr>
            </w:rPrChange>
          </w:rPr>
          <w:delText xml:space="preserve"> and BMGFKi</w:delText>
        </w:r>
      </w:del>
      <w:ins w:id="2821" w:author="Matthew Chersich" w:date="2024-08-13T22:06:00Z">
        <w:r w:rsidR="006B749C">
          <w:rPr>
            <w:rFonts w:ascii="Nunito" w:eastAsia="Nunito" w:hAnsi="Nunito" w:cs="Nunito"/>
            <w:color w:val="000000" w:themeColor="text1"/>
            <w:sz w:val="20"/>
          </w:rPr>
          <w:t xml:space="preserve"> </w:t>
        </w:r>
      </w:ins>
      <w:del w:id="2822" w:author="Matthew Chersich" w:date="2024-08-13T22:06:00Z">
        <w:r w:rsidRPr="002E4822" w:rsidDel="006B749C">
          <w:rPr>
            <w:rFonts w:ascii="Nunito" w:eastAsia="Nunito" w:hAnsi="Nunito" w:cs="Nunito"/>
            <w:color w:val="000000" w:themeColor="text1"/>
            <w:sz w:val="20"/>
            <w:rPrChange w:id="2823" w:author="Craig Parker" w:date="2024-08-07T12:23:00Z">
              <w:rPr>
                <w:rFonts w:ascii="Nunito" w:eastAsia="Nunito" w:hAnsi="Nunito" w:cs="Nunito"/>
              </w:rPr>
            </w:rPrChange>
          </w:rPr>
          <w:delText xml:space="preserve">.  When the data indexed on data-sharing platforms only includes the metadata or missing important variables, then the study PI would need to be contacted for primary data, in which case, an agreement with the original project/source would then be initiated. </w:delText>
        </w:r>
      </w:del>
      <w:r w:rsidRPr="002E4822">
        <w:rPr>
          <w:rFonts w:ascii="Nunito" w:eastAsia="Nunito" w:hAnsi="Nunito" w:cs="Nunito"/>
          <w:color w:val="000000" w:themeColor="text1"/>
          <w:sz w:val="20"/>
          <w:rPrChange w:id="2824" w:author="Craig Parker" w:date="2024-08-07T12:23:00Z">
            <w:rPr>
              <w:rFonts w:ascii="Nunito" w:eastAsia="Nunito" w:hAnsi="Nunito" w:cs="Nunito"/>
            </w:rPr>
          </w:rPrChange>
        </w:rPr>
        <w:t>(See RP1 Protocol Document for full details)</w:t>
      </w:r>
      <w:ins w:id="2825" w:author="Matthew Chersich" w:date="2024-08-13T22:06:00Z">
        <w:r w:rsidR="006B749C">
          <w:rPr>
            <w:rFonts w:ascii="Nunito" w:eastAsia="Nunito" w:hAnsi="Nunito" w:cs="Nunito"/>
            <w:color w:val="000000" w:themeColor="text1"/>
            <w:sz w:val="20"/>
          </w:rPr>
          <w:t>.</w:t>
        </w:r>
      </w:ins>
    </w:p>
    <w:p w14:paraId="0000008D" w14:textId="0D12FCAE" w:rsidR="007813F4" w:rsidRDefault="3E93EB8D" w:rsidP="3E93EB8D">
      <w:pPr>
        <w:pStyle w:val="ListParagraph"/>
        <w:spacing w:line="360" w:lineRule="auto"/>
        <w:rPr>
          <w:ins w:id="2826" w:author="Matthew Chersich" w:date="2024-08-13T22:08:00Z"/>
          <w:rFonts w:ascii="Nunito" w:eastAsia="Nunito" w:hAnsi="Nunito" w:cs="Nunito"/>
          <w:color w:val="000000" w:themeColor="text1"/>
          <w:sz w:val="20"/>
        </w:rPr>
      </w:pPr>
      <w:del w:id="2827" w:author="Craig Parker" w:date="2024-08-06T18:54:00Z">
        <w:r w:rsidRPr="002E4822" w:rsidDel="60C54407">
          <w:rPr>
            <w:rFonts w:ascii="Nunito" w:eastAsia="Nunito" w:hAnsi="Nunito" w:cs="Nunito"/>
            <w:b/>
            <w:bCs/>
            <w:color w:val="000000" w:themeColor="text1"/>
            <w:sz w:val="20"/>
            <w:rPrChange w:id="2828" w:author="Craig Parker" w:date="2024-08-07T12:23:00Z">
              <w:rPr>
                <w:rFonts w:ascii="Nunito" w:eastAsia="Nunito" w:hAnsi="Nunito" w:cs="Nunito"/>
                <w:b/>
                <w:bCs/>
                <w:i/>
                <w:iCs/>
              </w:rPr>
            </w:rPrChange>
          </w:rPr>
          <w:delText>Health-relateddata</w:delText>
        </w:r>
      </w:del>
      <w:ins w:id="2829" w:author="Craig Parker" w:date="2024-08-06T18:54:00Z">
        <w:r w:rsidR="60C54407" w:rsidRPr="002E4822">
          <w:rPr>
            <w:rFonts w:ascii="Nunito" w:eastAsia="Nunito" w:hAnsi="Nunito" w:cs="Nunito"/>
            <w:b/>
            <w:bCs/>
            <w:color w:val="000000" w:themeColor="text1"/>
            <w:sz w:val="20"/>
            <w:rPrChange w:id="2830" w:author="Craig Parker" w:date="2024-08-07T12:23:00Z">
              <w:rPr>
                <w:rFonts w:ascii="Nunito" w:eastAsia="Nunito" w:hAnsi="Nunito" w:cs="Nunito"/>
                <w:b/>
                <w:bCs/>
                <w:i/>
                <w:iCs/>
              </w:rPr>
            </w:rPrChange>
          </w:rPr>
          <w:t>Health-related data</w:t>
        </w:r>
      </w:ins>
      <w:r w:rsidR="60C54407" w:rsidRPr="002E4822">
        <w:rPr>
          <w:rFonts w:ascii="Nunito" w:eastAsia="Nunito" w:hAnsi="Nunito" w:cs="Nunito"/>
          <w:b/>
          <w:bCs/>
          <w:color w:val="000000" w:themeColor="text1"/>
          <w:sz w:val="20"/>
          <w:rPrChange w:id="2831" w:author="Craig Parker" w:date="2024-08-07T12:23:00Z">
            <w:rPr>
              <w:rFonts w:ascii="Nunito" w:eastAsia="Nunito" w:hAnsi="Nunito" w:cs="Nunito"/>
              <w:b/>
              <w:bCs/>
              <w:i/>
              <w:iCs/>
            </w:rPr>
          </w:rPrChange>
        </w:rPr>
        <w:t xml:space="preserve"> for RP2</w:t>
      </w:r>
      <w:r w:rsidR="60C54407" w:rsidRPr="002E4822">
        <w:rPr>
          <w:rFonts w:ascii="Nunito" w:eastAsia="Nunito" w:hAnsi="Nunito" w:cs="Nunito"/>
          <w:b/>
          <w:bCs/>
          <w:color w:val="000000" w:themeColor="text1"/>
          <w:sz w:val="20"/>
          <w:rPrChange w:id="2832" w:author="Craig Parker" w:date="2024-08-07T12:23:00Z">
            <w:rPr>
              <w:rFonts w:ascii="Nunito" w:eastAsia="Nunito" w:hAnsi="Nunito" w:cs="Nunito"/>
              <w:b/>
              <w:bCs/>
            </w:rPr>
          </w:rPrChange>
        </w:rPr>
        <w:t xml:space="preserve"> </w:t>
      </w:r>
      <w:r w:rsidR="60C54407" w:rsidRPr="002E4822">
        <w:rPr>
          <w:rFonts w:ascii="Nunito" w:eastAsia="Nunito" w:hAnsi="Nunito" w:cs="Nunito"/>
          <w:color w:val="000000" w:themeColor="text1"/>
          <w:sz w:val="20"/>
          <w:rPrChange w:id="2833" w:author="Craig Parker" w:date="2024-08-07T12:23:00Z">
            <w:rPr>
              <w:rFonts w:ascii="Nunito" w:eastAsia="Nunito" w:hAnsi="Nunito" w:cs="Nunito"/>
            </w:rPr>
          </w:rPrChange>
        </w:rPr>
        <w:t xml:space="preserve">will focus on datasets generated by clinical trials or cohorts undertaken in the case study cities (initially Johannesburg and Abidjan). Datasets will be </w:t>
      </w:r>
      <w:del w:id="2834" w:author="Matthew Chersich" w:date="2024-08-13T22:07:00Z">
        <w:r w:rsidR="60C54407" w:rsidRPr="002E4822" w:rsidDel="006B749C">
          <w:rPr>
            <w:rFonts w:ascii="Nunito" w:eastAsia="Nunito" w:hAnsi="Nunito" w:cs="Nunito"/>
            <w:color w:val="000000" w:themeColor="text1"/>
            <w:sz w:val="20"/>
            <w:rPrChange w:id="2835" w:author="Craig Parker" w:date="2024-08-07T12:23:00Z">
              <w:rPr>
                <w:rFonts w:ascii="Nunito" w:eastAsia="Nunito" w:hAnsi="Nunito" w:cs="Nunito"/>
              </w:rPr>
            </w:rPrChange>
          </w:rPr>
          <w:delText xml:space="preserve">identified </w:delText>
        </w:r>
      </w:del>
      <w:ins w:id="2836" w:author="Matthew Chersich" w:date="2024-08-13T22:07:00Z">
        <w:r w:rsidR="006B749C">
          <w:rPr>
            <w:rFonts w:ascii="Nunito" w:eastAsia="Nunito" w:hAnsi="Nunito" w:cs="Nunito"/>
            <w:color w:val="000000" w:themeColor="text1"/>
            <w:sz w:val="20"/>
          </w:rPr>
          <w:t>included</w:t>
        </w:r>
        <w:r w:rsidR="006B749C" w:rsidRPr="002E4822">
          <w:rPr>
            <w:rFonts w:ascii="Nunito" w:eastAsia="Nunito" w:hAnsi="Nunito" w:cs="Nunito"/>
            <w:color w:val="000000" w:themeColor="text1"/>
            <w:sz w:val="20"/>
            <w:rPrChange w:id="2837" w:author="Craig Parker" w:date="2024-08-07T12:23:00Z">
              <w:rPr>
                <w:rFonts w:ascii="Nunito" w:eastAsia="Nunito" w:hAnsi="Nunito" w:cs="Nunito"/>
              </w:rPr>
            </w:rPrChange>
          </w:rPr>
          <w:t xml:space="preserve"> </w:t>
        </w:r>
      </w:ins>
      <w:r w:rsidR="60C54407" w:rsidRPr="002E4822">
        <w:rPr>
          <w:rFonts w:ascii="Nunito" w:eastAsia="Nunito" w:hAnsi="Nunito" w:cs="Nunito"/>
          <w:color w:val="000000" w:themeColor="text1"/>
          <w:sz w:val="20"/>
          <w:rPrChange w:id="2838" w:author="Craig Parker" w:date="2024-08-07T12:23:00Z">
            <w:rPr>
              <w:rFonts w:ascii="Nunito" w:eastAsia="Nunito" w:hAnsi="Nunito" w:cs="Nunito"/>
            </w:rPr>
          </w:rPrChange>
        </w:rPr>
        <w:t>based on the trial's scale and the availability of geospatial variables (e.g., clinic locations or other geospatial information) to allow spatial mapping of health outcomes and the intersection with socio-economic spatial mapping and climate variable spatial mapping</w:t>
      </w:r>
      <w:ins w:id="2839" w:author="Matthew Chersich" w:date="2024-08-13T22:07:00Z">
        <w:r w:rsidR="006B749C">
          <w:rPr>
            <w:rFonts w:ascii="Nunito" w:eastAsia="Nunito" w:hAnsi="Nunito" w:cs="Nunito"/>
            <w:color w:val="000000" w:themeColor="text1"/>
            <w:sz w:val="20"/>
          </w:rPr>
          <w:t xml:space="preserve"> (See RP2 Protocol Document for full details).</w:t>
        </w:r>
      </w:ins>
      <w:del w:id="2840" w:author="Matthew Chersich" w:date="2024-08-13T22:07:00Z">
        <w:r w:rsidR="60C54407" w:rsidRPr="002E4822" w:rsidDel="006B749C">
          <w:rPr>
            <w:rFonts w:ascii="Nunito" w:eastAsia="Nunito" w:hAnsi="Nunito" w:cs="Nunito"/>
            <w:color w:val="000000" w:themeColor="text1"/>
            <w:sz w:val="20"/>
            <w:rPrChange w:id="2841" w:author="Craig Parker" w:date="2024-08-07T12:23:00Z">
              <w:rPr>
                <w:rFonts w:ascii="Nunito" w:eastAsia="Nunito" w:hAnsi="Nunito" w:cs="Nunito"/>
              </w:rPr>
            </w:rPrChange>
          </w:rPr>
          <w:delText>.</w:delText>
        </w:r>
      </w:del>
      <w:del w:id="2842" w:author="Craig Parker" w:date="2024-08-06T18:55:00Z">
        <w:r w:rsidRPr="002E4822" w:rsidDel="60C54407">
          <w:rPr>
            <w:rFonts w:ascii="Nunito" w:hAnsi="Nunito" w:cs="Nunito"/>
            <w:color w:val="000000" w:themeColor="text1"/>
            <w:sz w:val="20"/>
            <w:rPrChange w:id="2843" w:author="Craig Parker" w:date="2024-08-07T12:23:00Z">
              <w:rPr/>
            </w:rPrChange>
          </w:rPr>
          <w:delText>￼</w:delText>
        </w:r>
      </w:del>
    </w:p>
    <w:p w14:paraId="7A924205" w14:textId="62897D7E" w:rsidR="006B749C" w:rsidRDefault="003B4B4A" w:rsidP="3E93EB8D">
      <w:pPr>
        <w:pStyle w:val="ListParagraph"/>
        <w:spacing w:line="360" w:lineRule="auto"/>
        <w:rPr>
          <w:ins w:id="2844" w:author="Matthew Chersich" w:date="2024-08-13T22:10:00Z"/>
          <w:rFonts w:ascii="Nunito" w:eastAsia="Nunito" w:hAnsi="Nunito" w:cs="Nunito"/>
          <w:b/>
          <w:bCs/>
          <w:color w:val="000000" w:themeColor="text1"/>
          <w:sz w:val="20"/>
        </w:rPr>
      </w:pPr>
      <w:ins w:id="2845" w:author="Craig Parker" w:date="2024-08-14T21:22:00Z" w16du:dateUtc="2024-08-14T19:22:00Z">
        <w:r>
          <w:rPr>
            <w:rFonts w:ascii="Nunito" w:eastAsia="Nunito" w:hAnsi="Nunito" w:cs="Nunito"/>
            <w:b/>
            <w:bCs/>
            <w:color w:val="000000" w:themeColor="text1"/>
            <w:sz w:val="20"/>
          </w:rPr>
          <w:t>5</w:t>
        </w:r>
      </w:ins>
      <w:ins w:id="2846" w:author="Matthew Chersich" w:date="2024-08-13T22:08:00Z">
        <w:del w:id="2847" w:author="Craig Parker" w:date="2024-08-14T21:22:00Z" w16du:dateUtc="2024-08-14T19:22:00Z">
          <w:r w:rsidR="006B749C" w:rsidRPr="006B749C" w:rsidDel="003B4B4A">
            <w:rPr>
              <w:rFonts w:ascii="Nunito" w:eastAsia="Nunito" w:hAnsi="Nunito" w:cs="Nunito"/>
              <w:b/>
              <w:bCs/>
              <w:color w:val="000000" w:themeColor="text1"/>
              <w:sz w:val="20"/>
              <w:rPrChange w:id="2848" w:author="Matthew Chersich" w:date="2024-08-13T22:09:00Z">
                <w:rPr>
                  <w:rFonts w:ascii="Nunito" w:eastAsia="Nunito" w:hAnsi="Nunito" w:cs="Nunito"/>
                  <w:color w:val="000000" w:themeColor="text1"/>
                  <w:sz w:val="20"/>
                </w:rPr>
              </w:rPrChange>
            </w:rPr>
            <w:delText>4</w:delText>
          </w:r>
        </w:del>
        <w:r w:rsidR="006B749C" w:rsidRPr="006B749C">
          <w:rPr>
            <w:rFonts w:ascii="Nunito" w:eastAsia="Nunito" w:hAnsi="Nunito" w:cs="Nunito"/>
            <w:b/>
            <w:bCs/>
            <w:color w:val="000000" w:themeColor="text1"/>
            <w:sz w:val="20"/>
            <w:rPrChange w:id="2849" w:author="Matthew Chersich" w:date="2024-08-13T22:09:00Z">
              <w:rPr>
                <w:rFonts w:ascii="Nunito" w:eastAsia="Nunito" w:hAnsi="Nunito" w:cs="Nunito"/>
                <w:color w:val="000000" w:themeColor="text1"/>
                <w:sz w:val="20"/>
              </w:rPr>
            </w:rPrChange>
          </w:rPr>
          <w:t>.1.2 Categories of data</w:t>
        </w:r>
      </w:ins>
      <w:ins w:id="2850" w:author="Matthew Chersich" w:date="2024-08-13T22:09:00Z">
        <w:r w:rsidR="006B749C" w:rsidRPr="006B749C">
          <w:rPr>
            <w:rFonts w:ascii="Nunito" w:eastAsia="Nunito" w:hAnsi="Nunito" w:cs="Nunito"/>
            <w:b/>
            <w:bCs/>
            <w:color w:val="000000" w:themeColor="text1"/>
            <w:sz w:val="20"/>
            <w:rPrChange w:id="2851" w:author="Matthew Chersich" w:date="2024-08-13T22:09:00Z">
              <w:rPr>
                <w:rFonts w:ascii="Nunito" w:eastAsia="Nunito" w:hAnsi="Nunito" w:cs="Nunito"/>
                <w:color w:val="000000" w:themeColor="text1"/>
                <w:sz w:val="20"/>
              </w:rPr>
            </w:rPrChange>
          </w:rPr>
          <w:t>, by harmonization and deidentification status</w:t>
        </w:r>
      </w:ins>
      <w:ins w:id="2852" w:author="Matthew Chersich" w:date="2024-08-13T22:08:00Z">
        <w:r w:rsidR="006B749C" w:rsidRPr="006B749C">
          <w:rPr>
            <w:rFonts w:ascii="Nunito" w:eastAsia="Nunito" w:hAnsi="Nunito" w:cs="Nunito"/>
            <w:b/>
            <w:bCs/>
            <w:color w:val="000000" w:themeColor="text1"/>
            <w:sz w:val="20"/>
            <w:rPrChange w:id="2853" w:author="Matthew Chersich" w:date="2024-08-13T22:09:00Z">
              <w:rPr>
                <w:rFonts w:ascii="Nunito" w:eastAsia="Nunito" w:hAnsi="Nunito" w:cs="Nunito"/>
                <w:color w:val="000000" w:themeColor="text1"/>
                <w:sz w:val="20"/>
              </w:rPr>
            </w:rPrChange>
          </w:rPr>
          <w:t xml:space="preserve"> </w:t>
        </w:r>
      </w:ins>
    </w:p>
    <w:p w14:paraId="071C5726" w14:textId="3EADEBE4" w:rsidR="006B749C" w:rsidRPr="006B749C" w:rsidRDefault="006B749C" w:rsidP="3E93EB8D">
      <w:pPr>
        <w:pStyle w:val="ListParagraph"/>
        <w:spacing w:line="360" w:lineRule="auto"/>
        <w:rPr>
          <w:rFonts w:ascii="Nunito" w:eastAsia="Nunito" w:hAnsi="Nunito"/>
          <w:color w:val="000000" w:themeColor="text1"/>
          <w:sz w:val="20"/>
          <w:rPrChange w:id="2854" w:author="Matthew Chersich" w:date="2024-08-13T22:11:00Z">
            <w:rPr>
              <w:rFonts w:ascii="Nunito" w:eastAsia="Nunito" w:hAnsi="Nunito"/>
            </w:rPr>
          </w:rPrChange>
        </w:rPr>
      </w:pPr>
      <w:ins w:id="2855" w:author="Matthew Chersich" w:date="2024-08-13T22:10:00Z">
        <w:r w:rsidRPr="006B749C">
          <w:rPr>
            <w:rFonts w:ascii="Nunito" w:eastAsia="Nunito" w:hAnsi="Nunito" w:cs="Nunito"/>
            <w:color w:val="000000" w:themeColor="text1"/>
            <w:sz w:val="20"/>
            <w:rPrChange w:id="2856" w:author="Matthew Chersich" w:date="2024-08-13T22:11:00Z">
              <w:rPr>
                <w:rFonts w:ascii="Nunito" w:eastAsia="Nunito" w:hAnsi="Nunito" w:cs="Nunito"/>
                <w:b/>
                <w:bCs/>
                <w:color w:val="000000" w:themeColor="text1"/>
                <w:sz w:val="20"/>
              </w:rPr>
            </w:rPrChange>
          </w:rPr>
          <w:lastRenderedPageBreak/>
          <w:t>Health data takes four forms, moving from original individual-level study data</w:t>
        </w:r>
      </w:ins>
      <w:ins w:id="2857" w:author="Matthew Chersich" w:date="2024-08-13T22:11:00Z">
        <w:r w:rsidRPr="006B749C">
          <w:rPr>
            <w:rFonts w:ascii="Nunito" w:eastAsia="Nunito" w:hAnsi="Nunito" w:cs="Nunito"/>
            <w:color w:val="000000" w:themeColor="text1"/>
            <w:sz w:val="20"/>
            <w:rPrChange w:id="2858" w:author="Matthew Chersich" w:date="2024-08-13T22:11:00Z">
              <w:rPr>
                <w:rFonts w:ascii="Nunito" w:eastAsia="Nunito" w:hAnsi="Nunito" w:cs="Nunito"/>
                <w:b/>
                <w:bCs/>
                <w:color w:val="000000" w:themeColor="text1"/>
                <w:sz w:val="20"/>
              </w:rPr>
            </w:rPrChange>
          </w:rPr>
          <w:t xml:space="preserve"> to aggregated inferential data.</w:t>
        </w:r>
      </w:ins>
      <w:ins w:id="2859" w:author="Matthew Chersich" w:date="2024-08-13T22:10:00Z">
        <w:r w:rsidRPr="006B749C">
          <w:rPr>
            <w:rFonts w:ascii="Nunito" w:eastAsia="Nunito" w:hAnsi="Nunito" w:cs="Nunito"/>
            <w:color w:val="000000" w:themeColor="text1"/>
            <w:sz w:val="20"/>
            <w:rPrChange w:id="2860" w:author="Matthew Chersich" w:date="2024-08-13T22:11:00Z">
              <w:rPr>
                <w:rFonts w:ascii="Nunito" w:eastAsia="Nunito" w:hAnsi="Nunito" w:cs="Nunito"/>
                <w:b/>
                <w:bCs/>
                <w:color w:val="000000" w:themeColor="text1"/>
                <w:sz w:val="20"/>
              </w:rPr>
            </w:rPrChange>
          </w:rPr>
          <w:t xml:space="preserve"> </w:t>
        </w:r>
      </w:ins>
      <w:ins w:id="2861" w:author="Matthew Chersich" w:date="2024-08-13T22:27:00Z">
        <w:r w:rsidR="00572F71">
          <w:rPr>
            <w:rFonts w:ascii="Nunito" w:eastAsia="Nunito" w:hAnsi="Nunito" w:cs="Nunito"/>
            <w:color w:val="000000" w:themeColor="text1"/>
            <w:sz w:val="20"/>
          </w:rPr>
          <w:t>This categorization helps ensure</w:t>
        </w:r>
      </w:ins>
      <w:moveToRangeStart w:id="2862" w:author="Matthew Chersich" w:date="2024-08-13T22:27:00Z" w:name="move174480446"/>
      <w:moveTo w:id="2863" w:author="Matthew Chersich" w:date="2024-08-13T22:27:00Z">
        <w:del w:id="2864" w:author="Matthew Chersich" w:date="2024-08-13T22:27:00Z">
          <w:r w:rsidR="00572F71" w:rsidRPr="000059DF" w:rsidDel="00572F71">
            <w:rPr>
              <w:rFonts w:ascii="Nunito" w:eastAsia="Nunito" w:hAnsi="Nunito" w:cs="Nunito"/>
              <w:color w:val="000000" w:themeColor="text1"/>
              <w:sz w:val="20"/>
              <w:lang w:val="en-ZA"/>
            </w:rPr>
            <w:delText>The project ensures data management while</w:delText>
          </w:r>
        </w:del>
        <w:r w:rsidR="00572F71" w:rsidRPr="000059DF">
          <w:rPr>
            <w:rFonts w:ascii="Nunito" w:eastAsia="Nunito" w:hAnsi="Nunito" w:cs="Nunito"/>
            <w:color w:val="000000" w:themeColor="text1"/>
            <w:sz w:val="20"/>
            <w:lang w:val="en-ZA"/>
          </w:rPr>
          <w:t xml:space="preserve"> adher</w:t>
        </w:r>
      </w:moveTo>
      <w:ins w:id="2865" w:author="Matthew Chersich" w:date="2024-08-13T22:27:00Z">
        <w:r w:rsidR="00572F71">
          <w:rPr>
            <w:rFonts w:ascii="Nunito" w:eastAsia="Nunito" w:hAnsi="Nunito" w:cs="Nunito"/>
            <w:color w:val="000000" w:themeColor="text1"/>
            <w:sz w:val="20"/>
            <w:lang w:val="en-ZA"/>
          </w:rPr>
          <w:t>ence</w:t>
        </w:r>
      </w:ins>
      <w:moveTo w:id="2866" w:author="Matthew Chersich" w:date="2024-08-13T22:27:00Z">
        <w:del w:id="2867" w:author="Matthew Chersich" w:date="2024-08-13T22:27:00Z">
          <w:r w:rsidR="00572F71" w:rsidRPr="000059DF" w:rsidDel="00572F71">
            <w:rPr>
              <w:rFonts w:ascii="Nunito" w:eastAsia="Nunito" w:hAnsi="Nunito" w:cs="Nunito"/>
              <w:color w:val="000000" w:themeColor="text1"/>
              <w:sz w:val="20"/>
              <w:lang w:val="en-ZA"/>
            </w:rPr>
            <w:delText>ing</w:delText>
          </w:r>
        </w:del>
        <w:r w:rsidR="00572F71" w:rsidRPr="000059DF">
          <w:rPr>
            <w:rFonts w:ascii="Nunito" w:eastAsia="Nunito" w:hAnsi="Nunito" w:cs="Nunito"/>
            <w:color w:val="000000" w:themeColor="text1"/>
            <w:sz w:val="20"/>
            <w:lang w:val="en-ZA"/>
          </w:rPr>
          <w:t xml:space="preserve"> to ethical and legal standards</w:t>
        </w:r>
      </w:moveTo>
      <w:ins w:id="2868" w:author="Matthew Chersich" w:date="2024-08-13T22:27:00Z">
        <w:r w:rsidR="00572F71">
          <w:rPr>
            <w:rFonts w:ascii="Nunito" w:eastAsia="Nunito" w:hAnsi="Nunito" w:cs="Nunito"/>
            <w:color w:val="000000" w:themeColor="text1"/>
            <w:sz w:val="20"/>
            <w:lang w:val="en-ZA"/>
          </w:rPr>
          <w:t xml:space="preserve">, </w:t>
        </w:r>
      </w:ins>
      <w:moveTo w:id="2869" w:author="Matthew Chersich" w:date="2024-08-13T22:27:00Z">
        <w:del w:id="2870" w:author="Matthew Chersich" w:date="2024-08-13T22:27:00Z">
          <w:r w:rsidR="00572F71" w:rsidRPr="000059DF" w:rsidDel="00572F71">
            <w:rPr>
              <w:rFonts w:ascii="Nunito" w:eastAsia="Nunito" w:hAnsi="Nunito" w:cs="Nunito"/>
              <w:color w:val="000000" w:themeColor="text1"/>
              <w:sz w:val="20"/>
              <w:lang w:val="en-ZA"/>
            </w:rPr>
            <w:delText xml:space="preserve"> by structuring health-related data into these categories. This approach </w:delText>
          </w:r>
        </w:del>
        <w:r w:rsidR="00572F71" w:rsidRPr="000059DF">
          <w:rPr>
            <w:rFonts w:ascii="Nunito" w:eastAsia="Nunito" w:hAnsi="Nunito" w:cs="Nunito"/>
            <w:color w:val="000000" w:themeColor="text1"/>
            <w:sz w:val="20"/>
            <w:lang w:val="en-ZA"/>
          </w:rPr>
          <w:t>facilitates collaborative research, enables new partners to join the consortium, and ensures that data privacy and protection are maintained throughout the project's lifecycle.</w:t>
        </w:r>
      </w:moveTo>
      <w:moveToRangeEnd w:id="2862"/>
    </w:p>
    <w:p w14:paraId="6724CDF0" w14:textId="0BE6592C" w:rsidR="00C11F2A" w:rsidRPr="002E4822" w:rsidRDefault="52A8C99F">
      <w:pPr>
        <w:pStyle w:val="Heading3"/>
        <w:spacing w:line="360" w:lineRule="auto"/>
        <w:rPr>
          <w:rFonts w:ascii="Nunito" w:hAnsi="Nunito"/>
          <w:color w:val="000000" w:themeColor="text1"/>
          <w:lang w:val="en-ZA"/>
          <w:rPrChange w:id="2871" w:author="Craig Parker" w:date="2024-08-07T12:23:00Z">
            <w:rPr>
              <w:rFonts w:ascii="Nunito" w:hAnsi="Nunito"/>
              <w:lang w:val="en-ZA"/>
            </w:rPr>
          </w:rPrChange>
        </w:rPr>
        <w:pPrChange w:id="2872" w:author="Craig Parker" w:date="2024-08-07T10:40:00Z">
          <w:pPr>
            <w:pStyle w:val="Heading2"/>
            <w:numPr>
              <w:ilvl w:val="1"/>
              <w:numId w:val="40"/>
            </w:numPr>
            <w:ind w:left="720" w:hanging="360"/>
          </w:pPr>
        </w:pPrChange>
      </w:pPr>
      <w:bookmarkStart w:id="2873" w:name="_Toc174562923"/>
      <w:r w:rsidRPr="002E4822">
        <w:rPr>
          <w:rFonts w:ascii="Nunito" w:hAnsi="Nunito"/>
          <w:color w:val="000000" w:themeColor="text1"/>
          <w:sz w:val="20"/>
          <w:szCs w:val="20"/>
          <w:lang w:val="en-ZA"/>
          <w:rPrChange w:id="2874" w:author="Craig Parker" w:date="2024-08-07T12:23:00Z">
            <w:rPr>
              <w:rFonts w:ascii="Nunito" w:hAnsi="Nunito"/>
              <w:lang w:val="en-ZA"/>
            </w:rPr>
          </w:rPrChange>
        </w:rPr>
        <w:t>Original study Data</w:t>
      </w:r>
      <w:bookmarkEnd w:id="2873"/>
      <w:del w:id="2875" w:author="Craig Parker" w:date="2024-08-14T20:50:00Z" w16du:dateUtc="2024-08-14T18:50:00Z">
        <w:r w:rsidRPr="002E4822" w:rsidDel="00C37C61">
          <w:rPr>
            <w:rFonts w:ascii="Nunito" w:hAnsi="Nunito"/>
            <w:color w:val="000000" w:themeColor="text1"/>
            <w:sz w:val="20"/>
            <w:szCs w:val="20"/>
            <w:lang w:val="en-ZA"/>
            <w:rPrChange w:id="2876" w:author="Craig Parker" w:date="2024-08-07T12:23:00Z">
              <w:rPr>
                <w:rFonts w:ascii="Nunito" w:hAnsi="Nunito"/>
                <w:lang w:val="en-ZA"/>
              </w:rPr>
            </w:rPrChange>
          </w:rPr>
          <w:delText xml:space="preserve">: </w:delText>
        </w:r>
      </w:del>
    </w:p>
    <w:p w14:paraId="20662E0A" w14:textId="626B3437" w:rsidR="00D00C6D" w:rsidRPr="002E4822" w:rsidRDefault="60C54407" w:rsidP="00C11F2A">
      <w:pPr>
        <w:spacing w:line="360" w:lineRule="auto"/>
        <w:rPr>
          <w:rFonts w:ascii="Nunito" w:eastAsia="Nunito" w:hAnsi="Nunito"/>
          <w:color w:val="000000" w:themeColor="text1"/>
          <w:sz w:val="20"/>
          <w:lang w:val="en-ZA"/>
          <w:rPrChange w:id="2877" w:author="Craig Parker" w:date="2024-08-07T12:23:00Z">
            <w:rPr>
              <w:rFonts w:ascii="Nunito" w:eastAsia="Nunito" w:hAnsi="Nunito"/>
              <w:lang w:val="en-ZA"/>
            </w:rPr>
          </w:rPrChange>
        </w:rPr>
      </w:pPr>
      <w:r w:rsidRPr="002E4822">
        <w:rPr>
          <w:rFonts w:ascii="Nunito" w:eastAsia="Nunito" w:hAnsi="Nunito"/>
          <w:color w:val="000000" w:themeColor="text1"/>
          <w:sz w:val="20"/>
          <w:lang w:val="en-ZA"/>
          <w:rPrChange w:id="2878" w:author="Craig Parker" w:date="2024-08-07T12:23:00Z">
            <w:rPr>
              <w:rFonts w:ascii="Nunito" w:eastAsia="Nunito" w:hAnsi="Nunito"/>
              <w:lang w:val="en-ZA"/>
            </w:rPr>
          </w:rPrChange>
        </w:rPr>
        <w:t>This category includes raw, unprocessed</w:t>
      </w:r>
      <w:ins w:id="2879" w:author="Craig Parker" w:date="2024-08-14T18:31:00Z" w16du:dateUtc="2024-08-14T16:31:00Z">
        <w:r w:rsidR="00D00C6D">
          <w:rPr>
            <w:rFonts w:ascii="Nunito" w:eastAsia="Nunito" w:hAnsi="Nunito"/>
            <w:color w:val="000000" w:themeColor="text1"/>
            <w:sz w:val="20"/>
            <w:lang w:val="en-ZA"/>
          </w:rPr>
          <w:t xml:space="preserve"> health</w:t>
        </w:r>
      </w:ins>
      <w:r w:rsidRPr="002E4822">
        <w:rPr>
          <w:rFonts w:ascii="Nunito" w:eastAsia="Nunito" w:hAnsi="Nunito"/>
          <w:color w:val="000000" w:themeColor="text1"/>
          <w:sz w:val="20"/>
          <w:lang w:val="en-ZA"/>
          <w:rPrChange w:id="2880" w:author="Craig Parker" w:date="2024-08-07T12:23:00Z">
            <w:rPr>
              <w:rFonts w:ascii="Nunito" w:eastAsia="Nunito" w:hAnsi="Nunito"/>
              <w:lang w:val="en-ZA"/>
            </w:rPr>
          </w:rPrChange>
        </w:rPr>
        <w:t xml:space="preserve"> data collected directly through various cohort studies and clinical trials</w:t>
      </w:r>
      <w:ins w:id="2881" w:author="Matthew Chersich" w:date="2024-08-13T22:09:00Z">
        <w:r w:rsidR="006B749C">
          <w:rPr>
            <w:rFonts w:ascii="Nunito" w:eastAsia="Nunito" w:hAnsi="Nunito"/>
            <w:color w:val="000000" w:themeColor="text1"/>
            <w:sz w:val="20"/>
            <w:lang w:val="en-ZA"/>
          </w:rPr>
          <w:t xml:space="preserve"> that </w:t>
        </w:r>
        <w:proofErr w:type="spellStart"/>
        <w:r w:rsidR="006B749C">
          <w:rPr>
            <w:rFonts w:ascii="Nunito" w:eastAsia="Nunito" w:hAnsi="Nunito"/>
            <w:color w:val="000000" w:themeColor="text1"/>
            <w:sz w:val="20"/>
            <w:lang w:val="en-ZA"/>
          </w:rPr>
          <w:t>fulfil</w:t>
        </w:r>
      </w:ins>
      <w:ins w:id="2882" w:author="Matthew Chersich" w:date="2024-08-13T22:10:00Z">
        <w:r w:rsidR="006B749C">
          <w:rPr>
            <w:rFonts w:ascii="Nunito" w:eastAsia="Nunito" w:hAnsi="Nunito"/>
            <w:color w:val="000000" w:themeColor="text1"/>
            <w:sz w:val="20"/>
            <w:lang w:val="en-ZA"/>
          </w:rPr>
          <w:t>l</w:t>
        </w:r>
      </w:ins>
      <w:proofErr w:type="spellEnd"/>
      <w:ins w:id="2883" w:author="Matthew Chersich" w:date="2024-08-13T22:09:00Z">
        <w:r w:rsidR="006B749C">
          <w:rPr>
            <w:rFonts w:ascii="Nunito" w:eastAsia="Nunito" w:hAnsi="Nunito"/>
            <w:color w:val="000000" w:themeColor="text1"/>
            <w:sz w:val="20"/>
            <w:lang w:val="en-ZA"/>
          </w:rPr>
          <w:t xml:space="preserve"> the study eligibility </w:t>
        </w:r>
      </w:ins>
      <w:ins w:id="2884" w:author="Matthew Chersich" w:date="2024-08-13T22:10:00Z">
        <w:r w:rsidR="006B749C">
          <w:rPr>
            <w:rFonts w:ascii="Nunito" w:eastAsia="Nunito" w:hAnsi="Nunito"/>
            <w:color w:val="000000" w:themeColor="text1"/>
            <w:sz w:val="20"/>
            <w:lang w:val="en-ZA"/>
          </w:rPr>
          <w:t>criteria</w:t>
        </w:r>
      </w:ins>
      <w:r w:rsidRPr="002E4822">
        <w:rPr>
          <w:rFonts w:ascii="Nunito" w:eastAsia="Nunito" w:hAnsi="Nunito"/>
          <w:color w:val="000000" w:themeColor="text1"/>
          <w:sz w:val="20"/>
          <w:lang w:val="en-ZA"/>
          <w:rPrChange w:id="2885" w:author="Craig Parker" w:date="2024-08-07T12:23:00Z">
            <w:rPr>
              <w:rFonts w:ascii="Nunito" w:eastAsia="Nunito" w:hAnsi="Nunito"/>
              <w:lang w:val="en-ZA"/>
            </w:rPr>
          </w:rPrChange>
        </w:rPr>
        <w:t>. Th</w:t>
      </w:r>
      <w:ins w:id="2886" w:author="Craig Parker" w:date="2024-08-14T18:31:00Z" w16du:dateUtc="2024-08-14T16:31:00Z">
        <w:r w:rsidR="00D00C6D">
          <w:rPr>
            <w:rFonts w:ascii="Nunito" w:eastAsia="Nunito" w:hAnsi="Nunito"/>
            <w:color w:val="000000" w:themeColor="text1"/>
            <w:sz w:val="20"/>
            <w:lang w:val="en-ZA"/>
          </w:rPr>
          <w:t>is</w:t>
        </w:r>
      </w:ins>
      <w:del w:id="2887" w:author="Craig Parker" w:date="2024-08-14T18:31:00Z" w16du:dateUtc="2024-08-14T16:31:00Z">
        <w:r w:rsidRPr="002E4822" w:rsidDel="00D00C6D">
          <w:rPr>
            <w:rFonts w:ascii="Nunito" w:eastAsia="Nunito" w:hAnsi="Nunito"/>
            <w:color w:val="000000" w:themeColor="text1"/>
            <w:sz w:val="20"/>
            <w:lang w:val="en-ZA"/>
            <w:rPrChange w:id="2888" w:author="Craig Parker" w:date="2024-08-07T12:23:00Z">
              <w:rPr>
                <w:rFonts w:ascii="Nunito" w:eastAsia="Nunito" w:hAnsi="Nunito"/>
                <w:lang w:val="en-ZA"/>
              </w:rPr>
            </w:rPrChange>
          </w:rPr>
          <w:delText>is</w:delText>
        </w:r>
      </w:del>
      <w:r w:rsidRPr="002E4822">
        <w:rPr>
          <w:rFonts w:ascii="Nunito" w:eastAsia="Nunito" w:hAnsi="Nunito"/>
          <w:color w:val="000000" w:themeColor="text1"/>
          <w:sz w:val="20"/>
          <w:lang w:val="en-ZA"/>
          <w:rPrChange w:id="2889" w:author="Craig Parker" w:date="2024-08-07T12:23:00Z">
            <w:rPr>
              <w:rFonts w:ascii="Nunito" w:eastAsia="Nunito" w:hAnsi="Nunito"/>
              <w:lang w:val="en-ZA"/>
            </w:rPr>
          </w:rPrChange>
        </w:rPr>
        <w:t xml:space="preserve"> data is owned by the data providers who conducted or commissioned the studies. The original study data is retained for five years following the termination of </w:t>
      </w:r>
      <w:commentRangeStart w:id="2890"/>
      <w:commentRangeStart w:id="2891"/>
      <w:commentRangeStart w:id="2892"/>
      <w:r w:rsidRPr="002E4822">
        <w:rPr>
          <w:rFonts w:ascii="Nunito" w:eastAsia="Nunito" w:hAnsi="Nunito"/>
          <w:color w:val="000000" w:themeColor="text1"/>
          <w:sz w:val="20"/>
          <w:lang w:val="en-ZA"/>
          <w:rPrChange w:id="2893" w:author="Craig Parker" w:date="2024-08-07T12:23:00Z">
            <w:rPr>
              <w:rFonts w:ascii="Nunito" w:eastAsia="Nunito" w:hAnsi="Nunito"/>
              <w:lang w:val="en-ZA"/>
            </w:rPr>
          </w:rPrChange>
        </w:rPr>
        <w:t>the</w:t>
      </w:r>
      <w:commentRangeEnd w:id="2890"/>
      <w:r w:rsidR="006B749C">
        <w:rPr>
          <w:rStyle w:val="CommentReference"/>
        </w:rPr>
        <w:commentReference w:id="2890"/>
      </w:r>
      <w:commentRangeEnd w:id="2891"/>
      <w:r w:rsidR="00D00C6D">
        <w:rPr>
          <w:rStyle w:val="CommentReference"/>
        </w:rPr>
        <w:commentReference w:id="2891"/>
      </w:r>
      <w:commentRangeEnd w:id="2892"/>
      <w:r w:rsidR="00D00C6D">
        <w:rPr>
          <w:rStyle w:val="CommentReference"/>
        </w:rPr>
        <w:commentReference w:id="2892"/>
      </w:r>
      <w:r w:rsidRPr="002E4822">
        <w:rPr>
          <w:rFonts w:ascii="Nunito" w:eastAsia="Nunito" w:hAnsi="Nunito"/>
          <w:color w:val="000000" w:themeColor="text1"/>
          <w:sz w:val="20"/>
          <w:lang w:val="en-ZA"/>
          <w:rPrChange w:id="2894" w:author="Craig Parker" w:date="2024-08-07T12:23:00Z">
            <w:rPr>
              <w:rFonts w:ascii="Nunito" w:eastAsia="Nunito" w:hAnsi="Nunito"/>
              <w:lang w:val="en-ZA"/>
            </w:rPr>
          </w:rPrChange>
        </w:rPr>
        <w:t xml:space="preserve"> project or the Data Transfer Agreement (DTA). </w:t>
      </w:r>
      <w:commentRangeStart w:id="2895"/>
      <w:del w:id="2896" w:author="Craig Parker" w:date="2024-08-14T18:31:00Z" w16du:dateUtc="2024-08-14T16:31:00Z">
        <w:r w:rsidRPr="006B749C" w:rsidDel="00D00C6D">
          <w:rPr>
            <w:rFonts w:ascii="Nunito" w:eastAsia="Nunito" w:hAnsi="Nunito"/>
            <w:color w:val="000000" w:themeColor="text1"/>
            <w:sz w:val="20"/>
            <w:highlight w:val="yellow"/>
            <w:lang w:val="en-ZA"/>
            <w:rPrChange w:id="2897" w:author="Matthew Chersich" w:date="2024-08-13T22:12:00Z">
              <w:rPr>
                <w:rFonts w:ascii="Nunito" w:eastAsia="Nunito" w:hAnsi="Nunito"/>
                <w:lang w:val="en-ZA"/>
              </w:rPr>
            </w:rPrChange>
          </w:rPr>
          <w:delText>Access</w:delText>
        </w:r>
        <w:commentRangeEnd w:id="2895"/>
        <w:r w:rsidR="006B749C" w:rsidDel="00D00C6D">
          <w:rPr>
            <w:rStyle w:val="CommentReference"/>
          </w:rPr>
          <w:commentReference w:id="2895"/>
        </w:r>
        <w:r w:rsidRPr="006B749C" w:rsidDel="00D00C6D">
          <w:rPr>
            <w:rFonts w:ascii="Nunito" w:eastAsia="Nunito" w:hAnsi="Nunito"/>
            <w:color w:val="000000" w:themeColor="text1"/>
            <w:sz w:val="20"/>
            <w:highlight w:val="yellow"/>
            <w:lang w:val="en-ZA"/>
            <w:rPrChange w:id="2898" w:author="Matthew Chersich" w:date="2024-08-13T22:12:00Z">
              <w:rPr>
                <w:rFonts w:ascii="Nunito" w:eastAsia="Nunito" w:hAnsi="Nunito"/>
                <w:lang w:val="en-ZA"/>
              </w:rPr>
            </w:rPrChange>
          </w:rPr>
          <w:delText xml:space="preserve"> to this data is restricted to a small team of data managers within the </w:delText>
        </w:r>
        <w:r w:rsidRPr="006B749C" w:rsidDel="00D00C6D">
          <w:rPr>
            <w:rFonts w:ascii="Nunito" w:eastAsia="Nunito" w:hAnsi="Nunito"/>
            <w:color w:val="000000" w:themeColor="text1"/>
            <w:sz w:val="20"/>
            <w:highlight w:val="yellow"/>
            <w:rPrChange w:id="2899" w:author="Matthew Chersich" w:date="2024-08-13T22:12:00Z">
              <w:rPr>
                <w:rFonts w:ascii="Nunito" w:eastAsia="Nunito" w:hAnsi="Nunito"/>
              </w:rPr>
            </w:rPrChange>
          </w:rPr>
          <w:delText>HE²AT</w:delText>
        </w:r>
        <w:r w:rsidRPr="006B749C" w:rsidDel="00D00C6D">
          <w:rPr>
            <w:rFonts w:ascii="Nunito" w:eastAsia="Nunito" w:hAnsi="Nunito"/>
            <w:color w:val="000000" w:themeColor="text1"/>
            <w:sz w:val="20"/>
            <w:highlight w:val="yellow"/>
            <w:lang w:val="en-ZA"/>
            <w:rPrChange w:id="2900" w:author="Matthew Chersich" w:date="2024-08-13T22:12:00Z">
              <w:rPr>
                <w:rFonts w:ascii="Nunito" w:eastAsia="Nunito" w:hAnsi="Nunito"/>
                <w:lang w:val="en-ZA"/>
              </w:rPr>
            </w:rPrChange>
          </w:rPr>
          <w:delText xml:space="preserve"> Center’s DMAC</w:delText>
        </w:r>
        <w:r w:rsidRPr="006B749C" w:rsidDel="00D00C6D">
          <w:rPr>
            <w:rFonts w:ascii="Nunito" w:eastAsia="Nunito" w:hAnsi="Nunito"/>
            <w:color w:val="000000" w:themeColor="text1"/>
            <w:sz w:val="20"/>
            <w:highlight w:val="yellow"/>
            <w:lang w:val="en-ZA"/>
            <w:rPrChange w:id="2901" w:author="Matthew Chersich" w:date="2024-08-13T22:12:00Z">
              <w:rPr>
                <w:rFonts w:ascii="Nunito" w:eastAsia="Nunito" w:hAnsi="Nunito"/>
                <w:color w:val="000000" w:themeColor="text1"/>
                <w:sz w:val="20"/>
                <w:lang w:val="en-ZA"/>
              </w:rPr>
            </w:rPrChange>
          </w:rPr>
          <w:delText>.</w:delText>
        </w:r>
        <w:r w:rsidRPr="006B749C" w:rsidDel="00D00C6D">
          <w:rPr>
            <w:rFonts w:ascii="Nunito" w:eastAsia="Nunito" w:hAnsi="Nunito"/>
            <w:color w:val="000000" w:themeColor="text1"/>
            <w:sz w:val="20"/>
            <w:highlight w:val="yellow"/>
            <w:lang w:val="en-ZA"/>
            <w:rPrChange w:id="2902" w:author="Matthew Chersich" w:date="2024-08-13T22:12:00Z">
              <w:rPr>
                <w:rFonts w:ascii="Nunito" w:eastAsia="Nunito" w:hAnsi="Nunito"/>
                <w:lang w:val="en-ZA"/>
              </w:rPr>
            </w:rPrChange>
          </w:rPr>
          <w:delText xml:space="preserve"> Regarding identifiability, the source data is protected pseudonymous data, meaning it has been de-identified </w:delText>
        </w:r>
      </w:del>
      <w:del w:id="2903" w:author="Craig Parker" w:date="2024-08-08T08:21:00Z">
        <w:r w:rsidR="3E93EB8D" w:rsidRPr="006B749C" w:rsidDel="60C54407">
          <w:rPr>
            <w:rFonts w:ascii="Nunito" w:eastAsia="Nunito" w:hAnsi="Nunito"/>
            <w:color w:val="000000" w:themeColor="text1"/>
            <w:sz w:val="20"/>
            <w:highlight w:val="yellow"/>
            <w:lang w:val="en-ZA"/>
            <w:rPrChange w:id="2904" w:author="Matthew Chersich" w:date="2024-08-13T22:12:00Z">
              <w:rPr>
                <w:rFonts w:ascii="Nunito" w:eastAsia="Nunito" w:hAnsi="Nunito"/>
                <w:lang w:val="en-ZA"/>
              </w:rPr>
            </w:rPrChange>
          </w:rPr>
          <w:delText>in compliance with the Protection of Personal Information Act (POPIA)</w:delText>
        </w:r>
      </w:del>
      <w:del w:id="2905" w:author="Craig Parker" w:date="2024-08-14T18:31:00Z" w16du:dateUtc="2024-08-14T16:31:00Z">
        <w:r w:rsidRPr="006B749C" w:rsidDel="00D00C6D">
          <w:rPr>
            <w:rFonts w:ascii="Nunito" w:eastAsia="Nunito" w:hAnsi="Nunito"/>
            <w:color w:val="000000" w:themeColor="text1"/>
            <w:sz w:val="20"/>
            <w:highlight w:val="yellow"/>
            <w:lang w:val="en-ZA"/>
            <w:rPrChange w:id="2906" w:author="Matthew Chersich" w:date="2024-08-13T22:12:00Z">
              <w:rPr>
                <w:rFonts w:ascii="Nunito" w:eastAsia="Nunito" w:hAnsi="Nunito"/>
                <w:lang w:val="en-ZA"/>
              </w:rPr>
            </w:rPrChange>
          </w:rPr>
          <w:delText xml:space="preserve">. However, it still contains indirect identifiers such as dates and addresses </w:delText>
        </w:r>
      </w:del>
      <w:ins w:id="2907" w:author="Matthew Chersich" w:date="2024-08-13T22:12:00Z">
        <w:del w:id="2908" w:author="Craig Parker" w:date="2024-08-14T18:31:00Z" w16du:dateUtc="2024-08-14T16:31:00Z">
          <w:r w:rsidR="006B749C" w:rsidRPr="006B749C" w:rsidDel="00D00C6D">
            <w:rPr>
              <w:rFonts w:ascii="Nunito" w:eastAsia="Nunito" w:hAnsi="Nunito"/>
              <w:color w:val="000000" w:themeColor="text1"/>
              <w:sz w:val="20"/>
              <w:highlight w:val="yellow"/>
              <w:lang w:val="en-ZA"/>
              <w:rPrChange w:id="2909" w:author="Matthew Chersich" w:date="2024-08-13T22:12:00Z">
                <w:rPr>
                  <w:rFonts w:ascii="Nunito" w:eastAsia="Nunito" w:hAnsi="Nunito"/>
                  <w:color w:val="000000" w:themeColor="text1"/>
                  <w:sz w:val="20"/>
                  <w:lang w:val="en-ZA"/>
                </w:rPr>
              </w:rPrChange>
            </w:rPr>
            <w:delText>some form of geolocation</w:delText>
          </w:r>
          <w:r w:rsidR="006B749C" w:rsidRPr="006B749C" w:rsidDel="00D00C6D">
            <w:rPr>
              <w:rFonts w:ascii="Nunito" w:eastAsia="Nunito" w:hAnsi="Nunito"/>
              <w:color w:val="000000" w:themeColor="text1"/>
              <w:sz w:val="20"/>
              <w:highlight w:val="yellow"/>
              <w:lang w:val="en-ZA"/>
              <w:rPrChange w:id="2910" w:author="Matthew Chersich" w:date="2024-08-13T22:12:00Z">
                <w:rPr>
                  <w:rFonts w:ascii="Nunito" w:eastAsia="Nunito" w:hAnsi="Nunito"/>
                  <w:lang w:val="en-ZA"/>
                </w:rPr>
              </w:rPrChange>
            </w:rPr>
            <w:delText xml:space="preserve"> </w:delText>
          </w:r>
        </w:del>
      </w:ins>
      <w:del w:id="2911" w:author="Craig Parker" w:date="2024-08-14T18:31:00Z" w16du:dateUtc="2024-08-14T16:31:00Z">
        <w:r w:rsidRPr="006B749C" w:rsidDel="00D00C6D">
          <w:rPr>
            <w:rFonts w:ascii="Nunito" w:eastAsia="Nunito" w:hAnsi="Nunito"/>
            <w:color w:val="000000" w:themeColor="text1"/>
            <w:sz w:val="20"/>
            <w:highlight w:val="yellow"/>
            <w:lang w:val="en-ZA"/>
            <w:rPrChange w:id="2912" w:author="Matthew Chersich" w:date="2024-08-13T22:12:00Z">
              <w:rPr>
                <w:rFonts w:ascii="Nunito" w:eastAsia="Nunito" w:hAnsi="Nunito"/>
                <w:lang w:val="en-ZA"/>
              </w:rPr>
            </w:rPrChange>
          </w:rPr>
          <w:delText xml:space="preserve">that, while not directly revealing personal identities, could </w:delText>
        </w:r>
      </w:del>
      <w:ins w:id="2913" w:author="Matthew Chersich" w:date="2024-08-13T22:12:00Z">
        <w:del w:id="2914" w:author="Craig Parker" w:date="2024-08-14T18:31:00Z" w16du:dateUtc="2024-08-14T16:31:00Z">
          <w:r w:rsidR="006B749C" w:rsidDel="00D00C6D">
            <w:rPr>
              <w:rFonts w:ascii="Nunito" w:eastAsia="Nunito" w:hAnsi="Nunito"/>
              <w:color w:val="000000" w:themeColor="text1"/>
              <w:sz w:val="20"/>
              <w:highlight w:val="yellow"/>
              <w:lang w:val="en-ZA"/>
            </w:rPr>
            <w:delText xml:space="preserve">potentially </w:delText>
          </w:r>
        </w:del>
      </w:ins>
      <w:del w:id="2915" w:author="Craig Parker" w:date="2024-08-14T18:31:00Z" w16du:dateUtc="2024-08-14T16:31:00Z">
        <w:r w:rsidRPr="006B749C" w:rsidDel="00D00C6D">
          <w:rPr>
            <w:rFonts w:ascii="Nunito" w:eastAsia="Nunito" w:hAnsi="Nunito"/>
            <w:color w:val="000000" w:themeColor="text1"/>
            <w:sz w:val="20"/>
            <w:highlight w:val="yellow"/>
            <w:lang w:val="en-ZA"/>
            <w:rPrChange w:id="2916" w:author="Matthew Chersich" w:date="2024-08-13T22:12:00Z">
              <w:rPr>
                <w:rFonts w:ascii="Nunito" w:eastAsia="Nunito" w:hAnsi="Nunito"/>
                <w:lang w:val="en-ZA"/>
              </w:rPr>
            </w:rPrChange>
          </w:rPr>
          <w:delText>be used for identification if cross-referenced with other information.</w:delText>
        </w:r>
      </w:del>
      <w:ins w:id="2917" w:author="Craig Parker" w:date="2024-08-14T18:27:00Z">
        <w:r w:rsidR="00D00C6D" w:rsidRPr="00D00C6D">
          <w:rPr>
            <w:rFonts w:ascii="Nunito" w:eastAsia="Nunito" w:hAnsi="Nunito"/>
            <w:color w:val="000000" w:themeColor="text1"/>
            <w:sz w:val="20"/>
          </w:rPr>
          <w:t>Access to this data is restricted to a small team of data managers within the HE²AT Center’s DMAC. The source data is protected pseudonymous data, meaning it has been de-identified, but it still contains indirect identifiers such as dates and geolocation information. While these identifiers do not directly reveal personal identities, they could be used for identification if cross-referenced with other information.</w:t>
        </w:r>
      </w:ins>
    </w:p>
    <w:p w14:paraId="195E6240" w14:textId="682BF3F1" w:rsidR="00A62CB7" w:rsidRPr="002E4822" w:rsidRDefault="52A8C99F">
      <w:pPr>
        <w:pStyle w:val="Heading3"/>
        <w:spacing w:line="360" w:lineRule="auto"/>
        <w:rPr>
          <w:rFonts w:ascii="Nunito" w:hAnsi="Nunito"/>
          <w:color w:val="000000" w:themeColor="text1"/>
          <w:lang w:val="en-ZA"/>
          <w:rPrChange w:id="2918" w:author="Craig Parker" w:date="2024-08-07T12:23:00Z">
            <w:rPr>
              <w:rFonts w:ascii="Nunito" w:hAnsi="Nunito"/>
              <w:lang w:val="en-ZA"/>
            </w:rPr>
          </w:rPrChange>
        </w:rPr>
        <w:pPrChange w:id="2919" w:author="Craig Parker" w:date="2024-08-07T10:40:00Z">
          <w:pPr>
            <w:pStyle w:val="Heading2"/>
            <w:numPr>
              <w:ilvl w:val="1"/>
              <w:numId w:val="40"/>
            </w:numPr>
            <w:ind w:left="720" w:hanging="360"/>
          </w:pPr>
        </w:pPrChange>
      </w:pPr>
      <w:bookmarkStart w:id="2920" w:name="_Toc174562924"/>
      <w:r w:rsidRPr="002E4822">
        <w:rPr>
          <w:rFonts w:ascii="Nunito" w:hAnsi="Nunito"/>
          <w:color w:val="000000" w:themeColor="text1"/>
          <w:sz w:val="20"/>
          <w:szCs w:val="20"/>
          <w:lang w:val="en-ZA"/>
          <w:rPrChange w:id="2921" w:author="Craig Parker" w:date="2024-08-07T12:23:00Z">
            <w:rPr>
              <w:rFonts w:ascii="Nunito" w:hAnsi="Nunito"/>
              <w:lang w:val="en-ZA"/>
            </w:rPr>
          </w:rPrChange>
        </w:rPr>
        <w:t>Consortium Shared Data</w:t>
      </w:r>
      <w:bookmarkEnd w:id="2920"/>
      <w:del w:id="2922" w:author="Craig Parker" w:date="2024-08-14T20:50:00Z" w16du:dateUtc="2024-08-14T18:50:00Z">
        <w:r w:rsidRPr="002E4822" w:rsidDel="00C37C61">
          <w:rPr>
            <w:rFonts w:ascii="Nunito" w:hAnsi="Nunito"/>
            <w:color w:val="000000" w:themeColor="text1"/>
            <w:sz w:val="20"/>
            <w:szCs w:val="20"/>
            <w:lang w:val="en-ZA"/>
            <w:rPrChange w:id="2923" w:author="Craig Parker" w:date="2024-08-07T12:23:00Z">
              <w:rPr>
                <w:rFonts w:ascii="Nunito" w:hAnsi="Nunito"/>
                <w:lang w:val="en-ZA"/>
              </w:rPr>
            </w:rPrChange>
          </w:rPr>
          <w:delText>:</w:delText>
        </w:r>
      </w:del>
    </w:p>
    <w:p w14:paraId="755C25B9" w14:textId="21C8CE40" w:rsidR="00D645CA" w:rsidRDefault="3E93EB8D" w:rsidP="3E93EB8D">
      <w:pPr>
        <w:spacing w:line="360" w:lineRule="auto"/>
        <w:rPr>
          <w:ins w:id="2924" w:author="Matthew Chersich" w:date="2024-08-13T22:21:00Z"/>
          <w:rFonts w:ascii="Nunito" w:eastAsia="Nunito" w:hAnsi="Nunito"/>
          <w:color w:val="000000" w:themeColor="text1"/>
          <w:sz w:val="20"/>
          <w:lang w:val="en-ZA"/>
        </w:rPr>
      </w:pPr>
      <w:del w:id="2925" w:author="Matthew Chersich" w:date="2024-08-13T22:13:00Z">
        <w:r w:rsidRPr="002E4822" w:rsidDel="006B749C">
          <w:rPr>
            <w:rFonts w:ascii="Nunito" w:eastAsia="Nunito" w:hAnsi="Nunito"/>
            <w:color w:val="000000" w:themeColor="text1"/>
            <w:sz w:val="20"/>
            <w:lang w:val="en-ZA"/>
            <w:rPrChange w:id="2926" w:author="Craig Parker" w:date="2024-08-07T12:23:00Z">
              <w:rPr>
                <w:rFonts w:ascii="Nunito" w:eastAsia="Nunito" w:hAnsi="Nunito"/>
                <w:lang w:val="en-ZA"/>
              </w:rPr>
            </w:rPrChange>
          </w:rPr>
          <w:delText xml:space="preserve"> </w:delText>
        </w:r>
      </w:del>
      <w:r w:rsidRPr="002E4822">
        <w:rPr>
          <w:rFonts w:ascii="Nunito" w:eastAsia="Nunito" w:hAnsi="Nunito"/>
          <w:color w:val="000000" w:themeColor="text1"/>
          <w:sz w:val="20"/>
          <w:lang w:val="en-ZA"/>
          <w:rPrChange w:id="2927" w:author="Craig Parker" w:date="2024-08-07T12:23:00Z">
            <w:rPr>
              <w:rFonts w:ascii="Nunito" w:eastAsia="Nunito" w:hAnsi="Nunito"/>
              <w:lang w:val="en-ZA"/>
            </w:rPr>
          </w:rPrChange>
        </w:rPr>
        <w:t xml:space="preserve">Once the source data undergoes </w:t>
      </w:r>
      <w:del w:id="2928" w:author="Matthew Chersich" w:date="2024-08-13T22:13:00Z">
        <w:r w:rsidRPr="002E4822" w:rsidDel="006B749C">
          <w:rPr>
            <w:rFonts w:ascii="Nunito" w:eastAsia="Nunito" w:hAnsi="Nunito"/>
            <w:color w:val="000000" w:themeColor="text1"/>
            <w:sz w:val="20"/>
            <w:lang w:val="en-ZA"/>
            <w:rPrChange w:id="2929" w:author="Craig Parker" w:date="2024-08-07T12:23:00Z">
              <w:rPr>
                <w:rFonts w:ascii="Nunito" w:eastAsia="Nunito" w:hAnsi="Nunito"/>
                <w:lang w:val="en-ZA"/>
              </w:rPr>
            </w:rPrChange>
          </w:rPr>
          <w:delText xml:space="preserve">initial </w:delText>
        </w:r>
      </w:del>
      <w:r w:rsidRPr="002E4822">
        <w:rPr>
          <w:rFonts w:ascii="Nunito" w:eastAsia="Nunito" w:hAnsi="Nunito"/>
          <w:color w:val="000000" w:themeColor="text1"/>
          <w:sz w:val="20"/>
          <w:lang w:val="en-ZA"/>
          <w:rPrChange w:id="2930" w:author="Craig Parker" w:date="2024-08-07T12:23:00Z">
            <w:rPr>
              <w:rFonts w:ascii="Nunito" w:eastAsia="Nunito" w:hAnsi="Nunito"/>
              <w:lang w:val="en-ZA"/>
            </w:rPr>
          </w:rPrChange>
        </w:rPr>
        <w:t>harmonisation, it becomes consortium-shared</w:t>
      </w:r>
      <w:ins w:id="2931" w:author="Craig Parker" w:date="2024-07-31T13:20:00Z">
        <w:r w:rsidRPr="002E4822">
          <w:rPr>
            <w:rFonts w:ascii="Nunito" w:eastAsia="Nunito" w:hAnsi="Nunito"/>
            <w:color w:val="000000" w:themeColor="text1"/>
            <w:sz w:val="20"/>
            <w:lang w:val="en-ZA"/>
            <w:rPrChange w:id="2932" w:author="Craig Parker" w:date="2024-08-07T12:23:00Z">
              <w:rPr>
                <w:rFonts w:ascii="Nunito" w:eastAsia="Nunito" w:hAnsi="Nunito"/>
                <w:lang w:val="en-ZA"/>
              </w:rPr>
            </w:rPrChange>
          </w:rPr>
          <w:t xml:space="preserve"> data. </w:t>
        </w:r>
      </w:ins>
      <w:ins w:id="2933" w:author="Matthew Chersich" w:date="2024-08-13T22:19:00Z">
        <w:r w:rsidR="00D645CA">
          <w:rPr>
            <w:rFonts w:ascii="Nunito" w:eastAsia="Nunito" w:hAnsi="Nunito"/>
            <w:color w:val="000000" w:themeColor="text1"/>
            <w:sz w:val="20"/>
            <w:lang w:val="en-ZA"/>
          </w:rPr>
          <w:t xml:space="preserve">The data is also integrated with climate and other data, as described below. </w:t>
        </w:r>
      </w:ins>
      <w:ins w:id="2934" w:author="Matthew Chersich" w:date="2024-08-04T20:23:00Z">
        <w:r w:rsidRPr="002E4822">
          <w:rPr>
            <w:rFonts w:ascii="Nunito" w:eastAsia="Nunito" w:hAnsi="Nunito"/>
            <w:color w:val="000000" w:themeColor="text1"/>
            <w:sz w:val="20"/>
            <w:lang w:val="en-ZA"/>
            <w:rPrChange w:id="2935" w:author="Craig Parker" w:date="2024-08-07T12:23:00Z">
              <w:rPr>
                <w:rFonts w:ascii="Nunito" w:eastAsia="Nunito" w:hAnsi="Nunito"/>
                <w:lang w:val="en-ZA"/>
              </w:rPr>
            </w:rPrChange>
          </w:rPr>
          <w:t xml:space="preserve">Unless data providers state otherwise, </w:t>
        </w:r>
      </w:ins>
      <w:del w:id="2936" w:author="Matthew Chersich" w:date="2024-08-04T20:23:00Z">
        <w:r w:rsidR="0E3CF60B" w:rsidRPr="002E4822" w:rsidDel="3E93EB8D">
          <w:rPr>
            <w:rFonts w:ascii="Nunito" w:eastAsia="Nunito" w:hAnsi="Nunito"/>
            <w:color w:val="000000" w:themeColor="text1"/>
            <w:sz w:val="20"/>
            <w:lang w:val="en-ZA"/>
            <w:rPrChange w:id="2937" w:author="Craig Parker" w:date="2024-08-07T12:23:00Z">
              <w:rPr>
                <w:rFonts w:ascii="Nunito" w:eastAsia="Nunito" w:hAnsi="Nunito"/>
                <w:lang w:val="en-ZA"/>
              </w:rPr>
            </w:rPrChange>
          </w:rPr>
          <w:delText>T</w:delText>
        </w:r>
      </w:del>
      <w:ins w:id="2938" w:author="Matthew Chersich" w:date="2024-08-04T20:23:00Z">
        <w:r w:rsidRPr="002E4822">
          <w:rPr>
            <w:rFonts w:ascii="Nunito" w:eastAsia="Nunito" w:hAnsi="Nunito"/>
            <w:color w:val="000000" w:themeColor="text1"/>
            <w:sz w:val="20"/>
            <w:lang w:val="en-ZA"/>
            <w:rPrChange w:id="2939" w:author="Craig Parker" w:date="2024-08-07T12:23:00Z">
              <w:rPr>
                <w:rFonts w:ascii="Nunito" w:eastAsia="Nunito" w:hAnsi="Nunito"/>
                <w:lang w:val="en-ZA"/>
              </w:rPr>
            </w:rPrChange>
          </w:rPr>
          <w:t>t</w:t>
        </w:r>
      </w:ins>
      <w:ins w:id="2940" w:author="Craig Parker" w:date="2024-07-31T13:22:00Z">
        <w:r w:rsidRPr="002E4822">
          <w:rPr>
            <w:rFonts w:ascii="Nunito" w:eastAsia="Nunito" w:hAnsi="Nunito"/>
            <w:color w:val="000000" w:themeColor="text1"/>
            <w:sz w:val="20"/>
            <w:lang w:val="en-ZA"/>
            <w:rPrChange w:id="2941" w:author="Craig Parker" w:date="2024-08-07T12:23:00Z">
              <w:rPr>
                <w:rFonts w:ascii="Nunito" w:eastAsia="Nunito" w:hAnsi="Nunito"/>
                <w:lang w:val="en-ZA"/>
              </w:rPr>
            </w:rPrChange>
          </w:rPr>
          <w:t xml:space="preserve">he </w:t>
        </w:r>
      </w:ins>
      <w:ins w:id="2942" w:author="Christopher Jack" w:date="2024-08-05T12:52:00Z">
        <w:r w:rsidRPr="002E4822">
          <w:rPr>
            <w:rFonts w:ascii="Nunito" w:eastAsia="Nunito" w:hAnsi="Nunito"/>
            <w:color w:val="000000" w:themeColor="text1"/>
            <w:sz w:val="20"/>
            <w:rPrChange w:id="2943" w:author="Craig Parker" w:date="2024-08-07T12:23:00Z">
              <w:rPr>
                <w:rFonts w:ascii="Nunito" w:eastAsia="Nunito" w:hAnsi="Nunito"/>
              </w:rPr>
            </w:rPrChange>
          </w:rPr>
          <w:t>HE²AT</w:t>
        </w:r>
        <w:r w:rsidRPr="002E4822">
          <w:rPr>
            <w:rFonts w:ascii="Nunito" w:eastAsia="Nunito" w:hAnsi="Nunito"/>
            <w:color w:val="000000" w:themeColor="text1"/>
            <w:sz w:val="20"/>
            <w:lang w:val="en-ZA"/>
            <w:rPrChange w:id="2944" w:author="Craig Parker" w:date="2024-08-07T12:23:00Z">
              <w:rPr>
                <w:rFonts w:ascii="Nunito" w:eastAsia="Nunito" w:hAnsi="Nunito"/>
                <w:lang w:val="en-ZA"/>
              </w:rPr>
            </w:rPrChange>
          </w:rPr>
          <w:t xml:space="preserve"> </w:t>
        </w:r>
      </w:ins>
      <w:del w:id="2945" w:author="Christopher Jack" w:date="2024-08-05T12:52:00Z">
        <w:r w:rsidR="0E3CF60B" w:rsidRPr="002E4822" w:rsidDel="3E93EB8D">
          <w:rPr>
            <w:rFonts w:ascii="Nunito" w:eastAsia="Nunito" w:hAnsi="Nunito"/>
            <w:color w:val="000000" w:themeColor="text1"/>
            <w:sz w:val="20"/>
            <w:lang w:val="en-ZA"/>
            <w:rPrChange w:id="2946" w:author="Craig Parker" w:date="2024-08-07T12:23:00Z">
              <w:rPr>
                <w:rFonts w:ascii="Nunito" w:eastAsia="Nunito" w:hAnsi="Nunito"/>
                <w:lang w:val="en-ZA"/>
              </w:rPr>
            </w:rPrChange>
          </w:rPr>
          <w:delText xml:space="preserve">HEAT </w:delText>
        </w:r>
      </w:del>
      <w:proofErr w:type="spellStart"/>
      <w:ins w:id="2947" w:author="Craig Parker" w:date="2024-07-31T13:22:00Z">
        <w:r w:rsidRPr="002E4822">
          <w:rPr>
            <w:rFonts w:ascii="Nunito" w:eastAsia="Nunito" w:hAnsi="Nunito"/>
            <w:color w:val="000000" w:themeColor="text1"/>
            <w:sz w:val="20"/>
            <w:lang w:val="en-ZA"/>
            <w:rPrChange w:id="2948" w:author="Craig Parker" w:date="2024-08-07T12:23:00Z">
              <w:rPr>
                <w:rFonts w:ascii="Nunito" w:eastAsia="Nunito" w:hAnsi="Nunito"/>
                <w:lang w:val="en-ZA"/>
              </w:rPr>
            </w:rPrChange>
          </w:rPr>
          <w:t>Center</w:t>
        </w:r>
        <w:proofErr w:type="spellEnd"/>
        <w:del w:id="2949" w:author="Matthew Chersich" w:date="2024-08-13T22:13:00Z">
          <w:r w:rsidRPr="002E4822" w:rsidDel="00D645CA">
            <w:rPr>
              <w:rFonts w:ascii="Nunito" w:eastAsia="Nunito" w:hAnsi="Nunito"/>
              <w:color w:val="000000" w:themeColor="text1"/>
              <w:sz w:val="20"/>
              <w:lang w:val="en-ZA"/>
              <w:rPrChange w:id="2950" w:author="Craig Parker" w:date="2024-08-07T12:23:00Z">
                <w:rPr>
                  <w:rFonts w:ascii="Nunito" w:eastAsia="Nunito" w:hAnsi="Nunito"/>
                  <w:lang w:val="en-ZA"/>
                </w:rPr>
              </w:rPrChange>
            </w:rPr>
            <w:delText xml:space="preserve"> </w:delText>
          </w:r>
        </w:del>
      </w:ins>
      <w:del w:id="2951" w:author="Matthew Chersich" w:date="2024-08-04T20:23:00Z">
        <w:r w:rsidR="0E3CF60B" w:rsidRPr="002E4822" w:rsidDel="3E93EB8D">
          <w:rPr>
            <w:rFonts w:ascii="Nunito" w:eastAsia="Nunito" w:hAnsi="Nunito"/>
            <w:color w:val="000000" w:themeColor="text1"/>
            <w:sz w:val="20"/>
            <w:lang w:val="en-ZA"/>
            <w:rPrChange w:id="2952" w:author="Craig Parker" w:date="2024-08-07T12:23:00Z">
              <w:rPr>
                <w:rFonts w:ascii="Nunito" w:eastAsia="Nunito" w:hAnsi="Nunito"/>
                <w:lang w:val="en-ZA"/>
              </w:rPr>
            </w:rPrChange>
          </w:rPr>
          <w:delText xml:space="preserve">claims </w:delText>
        </w:r>
      </w:del>
      <w:ins w:id="2953" w:author="Matthew Chersich" w:date="2024-08-04T20:23:00Z">
        <w:r w:rsidRPr="002E4822">
          <w:rPr>
            <w:rFonts w:ascii="Nunito" w:eastAsia="Nunito" w:hAnsi="Nunito"/>
            <w:color w:val="000000" w:themeColor="text1"/>
            <w:sz w:val="20"/>
            <w:lang w:val="en-ZA"/>
            <w:rPrChange w:id="2954" w:author="Craig Parker" w:date="2024-08-07T12:23:00Z">
              <w:rPr>
                <w:rFonts w:ascii="Nunito" w:eastAsia="Nunito" w:hAnsi="Nunito"/>
                <w:lang w:val="en-ZA"/>
              </w:rPr>
            </w:rPrChange>
          </w:rPr>
          <w:t xml:space="preserve"> </w:t>
        </w:r>
      </w:ins>
      <w:ins w:id="2955" w:author="Matthew Chersich" w:date="2024-08-13T22:13:00Z">
        <w:r w:rsidR="00D645CA">
          <w:rPr>
            <w:rFonts w:ascii="Nunito" w:eastAsia="Nunito" w:hAnsi="Nunito"/>
            <w:color w:val="000000" w:themeColor="text1"/>
            <w:sz w:val="20"/>
            <w:lang w:val="en-ZA"/>
          </w:rPr>
          <w:t xml:space="preserve">and Data Access Committee </w:t>
        </w:r>
      </w:ins>
      <w:ins w:id="2956" w:author="Matthew Chersich" w:date="2024-08-13T22:14:00Z">
        <w:r w:rsidR="00D645CA">
          <w:rPr>
            <w:rFonts w:ascii="Nunito" w:eastAsia="Nunito" w:hAnsi="Nunito"/>
            <w:color w:val="000000" w:themeColor="text1"/>
            <w:sz w:val="20"/>
            <w:lang w:val="en-ZA"/>
          </w:rPr>
          <w:t xml:space="preserve">now </w:t>
        </w:r>
      </w:ins>
      <w:ins w:id="2957" w:author="Matthew Chersich" w:date="2024-08-13T22:13:00Z">
        <w:r w:rsidR="00D645CA">
          <w:rPr>
            <w:rFonts w:ascii="Nunito" w:eastAsia="Nunito" w:hAnsi="Nunito"/>
            <w:color w:val="000000" w:themeColor="text1"/>
            <w:sz w:val="20"/>
            <w:lang w:val="en-ZA"/>
          </w:rPr>
          <w:t xml:space="preserve">make decisions </w:t>
        </w:r>
      </w:ins>
      <w:ins w:id="2958" w:author="Matthew Chersich" w:date="2024-08-13T22:17:00Z">
        <w:r w:rsidR="00D645CA">
          <w:rPr>
            <w:rFonts w:ascii="Nunito" w:eastAsia="Nunito" w:hAnsi="Nunito"/>
            <w:color w:val="000000" w:themeColor="text1"/>
            <w:sz w:val="20"/>
            <w:lang w:val="en-ZA"/>
          </w:rPr>
          <w:t xml:space="preserve">around </w:t>
        </w:r>
      </w:ins>
      <w:ins w:id="2959" w:author="Matthew Chersich" w:date="2024-08-04T20:24:00Z">
        <w:r w:rsidRPr="002E4822">
          <w:rPr>
            <w:rFonts w:ascii="Nunito" w:eastAsia="Nunito" w:hAnsi="Nunito"/>
            <w:color w:val="000000" w:themeColor="text1"/>
            <w:sz w:val="20"/>
            <w:lang w:val="en-ZA"/>
            <w:rPrChange w:id="2960" w:author="Craig Parker" w:date="2024-08-07T12:23:00Z">
              <w:rPr>
                <w:rFonts w:ascii="Nunito" w:eastAsia="Nunito" w:hAnsi="Nunito"/>
                <w:lang w:val="en-ZA"/>
              </w:rPr>
            </w:rPrChange>
          </w:rPr>
          <w:t>data usage and access</w:t>
        </w:r>
      </w:ins>
      <w:del w:id="2961" w:author="Matthew Chersich" w:date="2024-08-04T20:24:00Z">
        <w:r w:rsidR="0E3CF60B" w:rsidRPr="002E4822" w:rsidDel="3E93EB8D">
          <w:rPr>
            <w:rFonts w:ascii="Nunito" w:eastAsia="Nunito" w:hAnsi="Nunito"/>
            <w:color w:val="000000" w:themeColor="text1"/>
            <w:sz w:val="20"/>
            <w:lang w:val="en-ZA"/>
            <w:rPrChange w:id="2962" w:author="Craig Parker" w:date="2024-08-07T12:23:00Z">
              <w:rPr>
                <w:rFonts w:ascii="Nunito" w:eastAsia="Nunito" w:hAnsi="Nunito"/>
                <w:lang w:val="en-ZA"/>
              </w:rPr>
            </w:rPrChange>
          </w:rPr>
          <w:delText>ownership</w:delText>
        </w:r>
      </w:del>
      <w:ins w:id="2963" w:author="Craig Parker" w:date="2024-07-31T13:22:00Z">
        <w:r w:rsidRPr="002E4822">
          <w:rPr>
            <w:rFonts w:ascii="Nunito" w:eastAsia="Nunito" w:hAnsi="Nunito"/>
            <w:color w:val="000000" w:themeColor="text1"/>
            <w:sz w:val="20"/>
            <w:lang w:val="en-ZA"/>
            <w:rPrChange w:id="2964" w:author="Craig Parker" w:date="2024-08-07T12:23:00Z">
              <w:rPr>
                <w:rFonts w:ascii="Nunito" w:eastAsia="Nunito" w:hAnsi="Nunito"/>
                <w:lang w:val="en-ZA"/>
              </w:rPr>
            </w:rPrChange>
          </w:rPr>
          <w:t xml:space="preserve"> at this stage</w:t>
        </w:r>
      </w:ins>
      <w:ins w:id="2965" w:author="Matthew Chersich" w:date="2024-08-13T22:18:00Z">
        <w:r w:rsidR="00D645CA">
          <w:rPr>
            <w:rFonts w:ascii="Nunito" w:eastAsia="Nunito" w:hAnsi="Nunito"/>
            <w:color w:val="000000" w:themeColor="text1"/>
            <w:sz w:val="20"/>
            <w:lang w:val="en-ZA"/>
          </w:rPr>
          <w:t xml:space="preserve">. This level of </w:t>
        </w:r>
        <w:del w:id="2966" w:author="Craig Parker" w:date="2024-08-14T18:41:00Z" w16du:dateUtc="2024-08-14T16:41:00Z">
          <w:r w:rsidR="00D645CA" w:rsidDel="009F0949">
            <w:rPr>
              <w:rFonts w:ascii="Nunito" w:eastAsia="Nunito" w:hAnsi="Nunito"/>
              <w:color w:val="000000" w:themeColor="text1"/>
              <w:sz w:val="20"/>
              <w:lang w:val="en-ZA"/>
            </w:rPr>
            <w:delText xml:space="preserve">decision making stems from the team having </w:delText>
          </w:r>
        </w:del>
      </w:ins>
      <w:ins w:id="2967" w:author="Matthew Chersich" w:date="2024-08-13T22:14:00Z">
        <w:del w:id="2968" w:author="Craig Parker" w:date="2024-08-14T18:41:00Z" w16du:dateUtc="2024-08-14T16:41:00Z">
          <w:r w:rsidR="00D645CA" w:rsidDel="009F0949">
            <w:rPr>
              <w:rFonts w:ascii="Nunito" w:eastAsia="Nunito" w:hAnsi="Nunito"/>
              <w:color w:val="000000" w:themeColor="text1"/>
              <w:sz w:val="20"/>
              <w:lang w:val="en-ZA"/>
            </w:rPr>
            <w:delText xml:space="preserve">performed </w:delText>
          </w:r>
        </w:del>
      </w:ins>
      <w:ins w:id="2969" w:author="Matthew Chersich" w:date="2024-08-04T20:24:00Z">
        <w:del w:id="2970" w:author="Craig Parker" w:date="2024-08-14T18:41:00Z" w16du:dateUtc="2024-08-14T16:41:00Z">
          <w:r w:rsidRPr="002E4822" w:rsidDel="009F0949">
            <w:rPr>
              <w:rFonts w:ascii="Nunito" w:eastAsia="Nunito" w:hAnsi="Nunito"/>
              <w:color w:val="000000" w:themeColor="text1"/>
              <w:sz w:val="20"/>
              <w:lang w:val="en-ZA"/>
              <w:rPrChange w:id="2971" w:author="Craig Parker" w:date="2024-08-07T12:23:00Z">
                <w:rPr>
                  <w:rFonts w:ascii="Nunito" w:eastAsia="Nunito" w:hAnsi="Nunito"/>
                  <w:lang w:val="en-ZA"/>
                </w:rPr>
              </w:rPrChange>
            </w:rPr>
            <w:delText xml:space="preserve">, </w:delText>
          </w:r>
        </w:del>
      </w:ins>
      <w:del w:id="2972" w:author="Craig Parker" w:date="2024-08-14T18:41:00Z" w16du:dateUtc="2024-08-14T16:41:00Z">
        <w:r w:rsidRPr="002E4822" w:rsidDel="009F0949">
          <w:rPr>
            <w:rFonts w:ascii="Nunito" w:eastAsia="Nunito" w:hAnsi="Nunito"/>
            <w:color w:val="000000" w:themeColor="text1"/>
            <w:sz w:val="20"/>
            <w:lang w:val="en-ZA"/>
            <w:rPrChange w:id="2973" w:author="Craig Parker" w:date="2024-08-07T12:23:00Z">
              <w:rPr>
                <w:rFonts w:ascii="Nunito" w:eastAsia="Nunito" w:hAnsi="Nunito"/>
                <w:lang w:val="en-ZA"/>
              </w:rPr>
            </w:rPrChange>
          </w:rPr>
          <w:delText>harmonisation</w:delText>
        </w:r>
      </w:del>
      <w:ins w:id="2974" w:author="Craig Parker" w:date="2024-08-14T18:41:00Z" w16du:dateUtc="2024-08-14T16:41:00Z">
        <w:r w:rsidR="009F0949">
          <w:rPr>
            <w:rFonts w:ascii="Nunito" w:eastAsia="Nunito" w:hAnsi="Nunito"/>
            <w:color w:val="000000" w:themeColor="text1"/>
            <w:sz w:val="20"/>
            <w:lang w:val="en-ZA"/>
          </w:rPr>
          <w:t>decision-making stems from the team having performed significant alterations, harmonization,</w:t>
        </w:r>
      </w:ins>
      <w:ins w:id="2975" w:author="Craig Parker" w:date="2024-07-31T13:20:00Z">
        <w:r w:rsidRPr="002E4822">
          <w:rPr>
            <w:rFonts w:ascii="Nunito" w:eastAsia="Nunito" w:hAnsi="Nunito"/>
            <w:color w:val="000000" w:themeColor="text1"/>
            <w:sz w:val="20"/>
            <w:lang w:val="en-ZA"/>
            <w:rPrChange w:id="2976" w:author="Craig Parker" w:date="2024-08-07T12:23:00Z">
              <w:rPr>
                <w:rFonts w:ascii="Nunito" w:eastAsia="Nunito" w:hAnsi="Nunito"/>
                <w:lang w:val="en-ZA"/>
              </w:rPr>
            </w:rPrChange>
          </w:rPr>
          <w:t xml:space="preserve"> and integration work</w:t>
        </w:r>
        <w:del w:id="2977" w:author="Matthew Chersich" w:date="2024-08-13T22:14:00Z">
          <w:r w:rsidRPr="002E4822" w:rsidDel="00D645CA">
            <w:rPr>
              <w:rFonts w:ascii="Nunito" w:eastAsia="Nunito" w:hAnsi="Nunito"/>
              <w:color w:val="000000" w:themeColor="text1"/>
              <w:sz w:val="20"/>
              <w:lang w:val="en-ZA"/>
              <w:rPrChange w:id="2978" w:author="Craig Parker" w:date="2024-08-07T12:23:00Z">
                <w:rPr>
                  <w:rFonts w:ascii="Nunito" w:eastAsia="Nunito" w:hAnsi="Nunito"/>
                  <w:lang w:val="en-ZA"/>
                </w:rPr>
              </w:rPrChange>
            </w:rPr>
            <w:delText xml:space="preserve"> performed</w:delText>
          </w:r>
        </w:del>
        <w:r w:rsidRPr="002E4822">
          <w:rPr>
            <w:rFonts w:ascii="Nunito" w:eastAsia="Nunito" w:hAnsi="Nunito"/>
            <w:color w:val="000000" w:themeColor="text1"/>
            <w:sz w:val="20"/>
            <w:lang w:val="en-ZA"/>
            <w:rPrChange w:id="2979" w:author="Craig Parker" w:date="2024-08-07T12:23:00Z">
              <w:rPr>
                <w:rFonts w:ascii="Nunito" w:eastAsia="Nunito" w:hAnsi="Nunito"/>
                <w:lang w:val="en-ZA"/>
              </w:rPr>
            </w:rPrChange>
          </w:rPr>
          <w:t xml:space="preserve"> on the data. However, original data providers </w:t>
        </w:r>
      </w:ins>
      <w:ins w:id="2980" w:author="Matthew Chersich" w:date="2024-08-13T22:15:00Z">
        <w:r w:rsidR="00D645CA">
          <w:rPr>
            <w:rFonts w:ascii="Nunito" w:eastAsia="Nunito" w:hAnsi="Nunito"/>
            <w:color w:val="000000" w:themeColor="text1"/>
            <w:sz w:val="20"/>
            <w:lang w:val="en-ZA"/>
          </w:rPr>
          <w:t>may elect to stipulate different terms of data use and access</w:t>
        </w:r>
      </w:ins>
      <w:ins w:id="2981" w:author="Craig Parker" w:date="2024-07-31T13:20:00Z">
        <w:del w:id="2982" w:author="Matthew Chersich" w:date="2024-08-13T22:15:00Z">
          <w:r w:rsidRPr="002E4822" w:rsidDel="00D645CA">
            <w:rPr>
              <w:rFonts w:ascii="Nunito" w:eastAsia="Nunito" w:hAnsi="Nunito"/>
              <w:color w:val="000000" w:themeColor="text1"/>
              <w:sz w:val="20"/>
              <w:lang w:val="en-ZA"/>
              <w:rPrChange w:id="2983" w:author="Craig Parker" w:date="2024-08-07T12:23:00Z">
                <w:rPr>
                  <w:rFonts w:ascii="Nunito" w:eastAsia="Nunito" w:hAnsi="Nunito"/>
                  <w:lang w:val="en-ZA"/>
                </w:rPr>
              </w:rPrChange>
            </w:rPr>
            <w:delText>can negotiate ownership</w:delText>
          </w:r>
        </w:del>
      </w:ins>
      <w:ins w:id="2984" w:author="Matthew Chersich" w:date="2024-08-13T22:15:00Z">
        <w:r w:rsidR="00D645CA">
          <w:rPr>
            <w:rFonts w:ascii="Nunito" w:eastAsia="Nunito" w:hAnsi="Nunito"/>
            <w:color w:val="000000" w:themeColor="text1"/>
            <w:sz w:val="20"/>
            <w:lang w:val="en-ZA"/>
          </w:rPr>
          <w:t>,</w:t>
        </w:r>
      </w:ins>
      <w:ins w:id="2985" w:author="Craig Parker" w:date="2024-07-31T13:20:00Z">
        <w:r w:rsidRPr="002E4822">
          <w:rPr>
            <w:rFonts w:ascii="Nunito" w:eastAsia="Nunito" w:hAnsi="Nunito"/>
            <w:color w:val="000000" w:themeColor="text1"/>
            <w:sz w:val="20"/>
            <w:lang w:val="en-ZA"/>
            <w:rPrChange w:id="2986" w:author="Craig Parker" w:date="2024-08-07T12:23:00Z">
              <w:rPr>
                <w:rFonts w:ascii="Nunito" w:eastAsia="Nunito" w:hAnsi="Nunito"/>
                <w:lang w:val="en-ZA"/>
              </w:rPr>
            </w:rPrChange>
          </w:rPr>
          <w:t xml:space="preserve"> if </w:t>
        </w:r>
      </w:ins>
      <w:del w:id="2987" w:author="Matthew Chersich" w:date="2024-08-04T16:57:00Z">
        <w:r w:rsidR="0E3CF60B" w:rsidRPr="002E4822" w:rsidDel="3E93EB8D">
          <w:rPr>
            <w:rFonts w:ascii="Nunito" w:eastAsia="Nunito" w:hAnsi="Nunito"/>
            <w:color w:val="000000" w:themeColor="text1"/>
            <w:sz w:val="20"/>
            <w:lang w:val="en-ZA"/>
            <w:rPrChange w:id="2988" w:author="Craig Parker" w:date="2024-08-07T12:23:00Z">
              <w:rPr>
                <w:rFonts w:ascii="Nunito" w:eastAsia="Nunito" w:hAnsi="Nunito"/>
                <w:lang w:val="en-ZA"/>
              </w:rPr>
            </w:rPrChange>
          </w:rPr>
          <w:delText>necessary</w:delText>
        </w:r>
      </w:del>
      <w:ins w:id="2989" w:author="Matthew Chersich" w:date="2024-08-04T16:57:00Z">
        <w:r w:rsidRPr="002E4822">
          <w:rPr>
            <w:rFonts w:ascii="Nunito" w:eastAsia="Nunito" w:hAnsi="Nunito"/>
            <w:color w:val="000000" w:themeColor="text1"/>
            <w:sz w:val="20"/>
            <w:lang w:val="en-ZA"/>
            <w:rPrChange w:id="2990" w:author="Craig Parker" w:date="2024-08-07T12:23:00Z">
              <w:rPr>
                <w:rFonts w:ascii="Nunito" w:eastAsia="Nunito" w:hAnsi="Nunito"/>
                <w:lang w:val="en-ZA"/>
              </w:rPr>
            </w:rPrChange>
          </w:rPr>
          <w:t>desired</w:t>
        </w:r>
      </w:ins>
      <w:ins w:id="2991" w:author="Craig Parker" w:date="2024-07-31T13:20:00Z">
        <w:r w:rsidRPr="002E4822">
          <w:rPr>
            <w:rFonts w:ascii="Nunito" w:eastAsia="Nunito" w:hAnsi="Nunito"/>
            <w:color w:val="000000" w:themeColor="text1"/>
            <w:sz w:val="20"/>
            <w:lang w:val="en-ZA"/>
            <w:rPrChange w:id="2992" w:author="Craig Parker" w:date="2024-08-07T12:23:00Z">
              <w:rPr>
                <w:rFonts w:ascii="Nunito" w:eastAsia="Nunito" w:hAnsi="Nunito"/>
                <w:lang w:val="en-ZA"/>
              </w:rPr>
            </w:rPrChange>
          </w:rPr>
          <w:t>. This data is retained indefinitely or for five years post-project</w:t>
        </w:r>
      </w:ins>
      <w:ins w:id="2993" w:author="Matthew Chersich" w:date="2024-08-04T16:58:00Z">
        <w:r w:rsidRPr="002E4822">
          <w:rPr>
            <w:rFonts w:ascii="Nunito" w:eastAsia="Nunito" w:hAnsi="Nunito"/>
            <w:color w:val="000000" w:themeColor="text1"/>
            <w:sz w:val="20"/>
            <w:lang w:val="en-ZA"/>
            <w:rPrChange w:id="2994" w:author="Craig Parker" w:date="2024-08-07T12:23:00Z">
              <w:rPr>
                <w:rFonts w:ascii="Nunito" w:eastAsia="Nunito" w:hAnsi="Nunito"/>
                <w:lang w:val="en-ZA"/>
              </w:rPr>
            </w:rPrChange>
          </w:rPr>
          <w:t xml:space="preserve"> or </w:t>
        </w:r>
      </w:ins>
      <w:del w:id="2995" w:author="Matthew Chersich" w:date="2024-08-04T16:58:00Z">
        <w:r w:rsidR="0E3CF60B" w:rsidRPr="002E4822" w:rsidDel="3E93EB8D">
          <w:rPr>
            <w:rFonts w:ascii="Nunito" w:eastAsia="Nunito" w:hAnsi="Nunito"/>
            <w:color w:val="000000" w:themeColor="text1"/>
            <w:sz w:val="20"/>
            <w:lang w:val="en-ZA"/>
            <w:rPrChange w:id="2996" w:author="Craig Parker" w:date="2024-08-07T12:23:00Z">
              <w:rPr>
                <w:rFonts w:ascii="Nunito" w:eastAsia="Nunito" w:hAnsi="Nunito"/>
                <w:lang w:val="en-ZA"/>
              </w:rPr>
            </w:rPrChange>
          </w:rPr>
          <w:delText>/</w:delText>
        </w:r>
      </w:del>
      <w:ins w:id="2997" w:author="Craig Parker" w:date="2024-07-31T13:20:00Z">
        <w:r w:rsidRPr="002E4822">
          <w:rPr>
            <w:rFonts w:ascii="Nunito" w:eastAsia="Nunito" w:hAnsi="Nunito"/>
            <w:color w:val="000000" w:themeColor="text1"/>
            <w:sz w:val="20"/>
            <w:lang w:val="en-ZA"/>
            <w:rPrChange w:id="2998" w:author="Craig Parker" w:date="2024-08-07T12:23:00Z">
              <w:rPr>
                <w:rFonts w:ascii="Nunito" w:eastAsia="Nunito" w:hAnsi="Nunito"/>
                <w:lang w:val="en-ZA"/>
              </w:rPr>
            </w:rPrChange>
          </w:rPr>
          <w:t xml:space="preserve">DTA termination, </w:t>
        </w:r>
        <w:r w:rsidRPr="002E4822">
          <w:rPr>
            <w:rFonts w:ascii="Nunito" w:eastAsia="Nunito" w:hAnsi="Nunito"/>
            <w:color w:val="000000" w:themeColor="text1"/>
            <w:sz w:val="20"/>
            <w:lang w:val="en-ZA"/>
            <w:rPrChange w:id="2999" w:author="Craig Parker" w:date="2024-08-07T12:23:00Z">
              <w:rPr>
                <w:rFonts w:ascii="Nunito" w:eastAsia="Nunito" w:hAnsi="Nunito"/>
                <w:lang w:val="en-ZA"/>
              </w:rPr>
            </w:rPrChange>
          </w:rPr>
          <w:lastRenderedPageBreak/>
          <w:t xml:space="preserve">depending on the agreements in place. Access to </w:t>
        </w:r>
      </w:ins>
      <w:ins w:id="3000" w:author="Craig Parker" w:date="2024-07-31T13:22:00Z">
        <w:r w:rsidRPr="002E4822">
          <w:rPr>
            <w:rFonts w:ascii="Nunito" w:eastAsia="Nunito" w:hAnsi="Nunito"/>
            <w:color w:val="000000" w:themeColor="text1"/>
            <w:sz w:val="20"/>
            <w:lang w:val="en-ZA"/>
            <w:rPrChange w:id="3001" w:author="Craig Parker" w:date="2024-08-07T12:23:00Z">
              <w:rPr>
                <w:rFonts w:ascii="Nunito" w:eastAsia="Nunito" w:hAnsi="Nunito"/>
                <w:lang w:val="en-ZA"/>
              </w:rPr>
            </w:rPrChange>
          </w:rPr>
          <w:t>consortium-shared</w:t>
        </w:r>
      </w:ins>
      <w:ins w:id="3002" w:author="Craig Parker" w:date="2024-07-31T13:20:00Z">
        <w:r w:rsidRPr="002E4822">
          <w:rPr>
            <w:rFonts w:ascii="Nunito" w:eastAsia="Nunito" w:hAnsi="Nunito"/>
            <w:color w:val="000000" w:themeColor="text1"/>
            <w:sz w:val="20"/>
            <w:lang w:val="en-ZA"/>
            <w:rPrChange w:id="3003" w:author="Craig Parker" w:date="2024-08-07T12:23:00Z">
              <w:rPr>
                <w:rFonts w:ascii="Nunito" w:eastAsia="Nunito" w:hAnsi="Nunito"/>
                <w:lang w:val="en-ZA"/>
              </w:rPr>
            </w:rPrChange>
          </w:rPr>
          <w:t xml:space="preserve"> data is granted to current HE</w:t>
        </w:r>
      </w:ins>
      <w:ins w:id="3004" w:author="Craig Parker" w:date="2024-08-06T18:55:00Z">
        <w:r w:rsidR="000A7512" w:rsidRPr="002E4822">
          <w:rPr>
            <w:rFonts w:ascii="Nunito" w:eastAsia="Nunito" w:hAnsi="Nunito"/>
            <w:color w:val="000000" w:themeColor="text1"/>
            <w:sz w:val="20"/>
            <w:vertAlign w:val="superscript"/>
            <w:lang w:val="en-ZA"/>
            <w:rPrChange w:id="3005" w:author="Craig Parker" w:date="2024-08-07T12:23:00Z">
              <w:rPr>
                <w:rFonts w:ascii="Nunito" w:eastAsia="Nunito" w:hAnsi="Nunito"/>
                <w:lang w:val="en-ZA"/>
              </w:rPr>
            </w:rPrChange>
          </w:rPr>
          <w:t>2</w:t>
        </w:r>
      </w:ins>
      <w:ins w:id="3006" w:author="Craig Parker" w:date="2024-07-31T13:20:00Z">
        <w:r w:rsidRPr="002E4822">
          <w:rPr>
            <w:rFonts w:ascii="Nunito" w:eastAsia="Nunito" w:hAnsi="Nunito"/>
            <w:color w:val="000000" w:themeColor="text1"/>
            <w:sz w:val="20"/>
            <w:lang w:val="en-ZA"/>
            <w:rPrChange w:id="3007" w:author="Craig Parker" w:date="2024-08-07T12:23:00Z">
              <w:rPr>
                <w:rFonts w:ascii="Nunito" w:eastAsia="Nunito" w:hAnsi="Nunito"/>
                <w:lang w:val="en-ZA"/>
              </w:rPr>
            </w:rPrChange>
          </w:rPr>
          <w:t xml:space="preserve">AT </w:t>
        </w:r>
        <w:proofErr w:type="spellStart"/>
        <w:r w:rsidRPr="002E4822">
          <w:rPr>
            <w:rFonts w:ascii="Nunito" w:eastAsia="Nunito" w:hAnsi="Nunito"/>
            <w:color w:val="000000" w:themeColor="text1"/>
            <w:sz w:val="20"/>
            <w:lang w:val="en-ZA"/>
            <w:rPrChange w:id="3008" w:author="Craig Parker" w:date="2024-08-07T12:23:00Z">
              <w:rPr>
                <w:rFonts w:ascii="Nunito" w:eastAsia="Nunito" w:hAnsi="Nunito"/>
                <w:lang w:val="en-ZA"/>
              </w:rPr>
            </w:rPrChange>
          </w:rPr>
          <w:t>Center</w:t>
        </w:r>
        <w:proofErr w:type="spellEnd"/>
        <w:r w:rsidRPr="002E4822">
          <w:rPr>
            <w:rFonts w:ascii="Nunito" w:eastAsia="Nunito" w:hAnsi="Nunito"/>
            <w:color w:val="000000" w:themeColor="text1"/>
            <w:sz w:val="20"/>
            <w:lang w:val="en-ZA"/>
            <w:rPrChange w:id="3009" w:author="Craig Parker" w:date="2024-08-07T12:23:00Z">
              <w:rPr>
                <w:rFonts w:ascii="Nunito" w:eastAsia="Nunito" w:hAnsi="Nunito"/>
                <w:lang w:val="en-ZA"/>
              </w:rPr>
            </w:rPrChange>
          </w:rPr>
          <w:t xml:space="preserve"> partners and can be extended to new partners</w:t>
        </w:r>
      </w:ins>
      <w:ins w:id="3010" w:author="Matthew Chersich" w:date="2024-08-13T22:16:00Z">
        <w:r w:rsidR="00D645CA">
          <w:rPr>
            <w:rFonts w:ascii="Nunito" w:eastAsia="Nunito" w:hAnsi="Nunito"/>
            <w:color w:val="000000" w:themeColor="text1"/>
            <w:sz w:val="20"/>
            <w:lang w:val="en-ZA"/>
          </w:rPr>
          <w:t xml:space="preserve"> who join the Consortium</w:t>
        </w:r>
      </w:ins>
      <w:ins w:id="3011" w:author="Craig Parker" w:date="2024-07-31T13:20:00Z">
        <w:r w:rsidRPr="002E4822">
          <w:rPr>
            <w:rFonts w:ascii="Nunito" w:eastAsia="Nunito" w:hAnsi="Nunito"/>
            <w:color w:val="000000" w:themeColor="text1"/>
            <w:sz w:val="20"/>
            <w:lang w:val="en-ZA"/>
            <w:rPrChange w:id="3012" w:author="Craig Parker" w:date="2024-08-07T12:23:00Z">
              <w:rPr>
                <w:rFonts w:ascii="Nunito" w:eastAsia="Nunito" w:hAnsi="Nunito"/>
                <w:lang w:val="en-ZA"/>
              </w:rPr>
            </w:rPrChange>
          </w:rPr>
          <w:t xml:space="preserve">. </w:t>
        </w:r>
      </w:ins>
    </w:p>
    <w:p w14:paraId="5A097830" w14:textId="77777777" w:rsidR="00D645CA" w:rsidRDefault="00D645CA" w:rsidP="3E93EB8D">
      <w:pPr>
        <w:spacing w:line="360" w:lineRule="auto"/>
        <w:rPr>
          <w:ins w:id="3013" w:author="Matthew Chersich" w:date="2024-08-13T22:21:00Z"/>
          <w:rFonts w:ascii="Nunito" w:eastAsia="Nunito" w:hAnsi="Nunito"/>
          <w:color w:val="000000" w:themeColor="text1"/>
          <w:sz w:val="20"/>
          <w:lang w:val="en-ZA"/>
        </w:rPr>
      </w:pPr>
    </w:p>
    <w:p w14:paraId="1E302DBC" w14:textId="165F4180" w:rsidR="00DF106C" w:rsidRPr="002E4822" w:rsidDel="00D645CA" w:rsidRDefault="3E93EB8D" w:rsidP="3E93EB8D">
      <w:pPr>
        <w:spacing w:line="360" w:lineRule="auto"/>
        <w:rPr>
          <w:ins w:id="3014" w:author="Craig Parker" w:date="2024-08-06T19:03:00Z"/>
          <w:del w:id="3015" w:author="Matthew Chersich" w:date="2024-08-13T22:21:00Z"/>
          <w:rFonts w:ascii="Nunito" w:eastAsia="Nunito" w:hAnsi="Nunito"/>
          <w:color w:val="000000" w:themeColor="text1"/>
          <w:sz w:val="20"/>
          <w:lang w:val="en-ZA"/>
          <w:rPrChange w:id="3016" w:author="Craig Parker" w:date="2024-08-07T12:23:00Z">
            <w:rPr>
              <w:ins w:id="3017" w:author="Craig Parker" w:date="2024-08-06T19:03:00Z"/>
              <w:del w:id="3018" w:author="Matthew Chersich" w:date="2024-08-13T22:21:00Z"/>
              <w:rFonts w:ascii="Nunito" w:eastAsia="Nunito" w:hAnsi="Nunito"/>
              <w:lang w:val="en-ZA"/>
            </w:rPr>
          </w:rPrChange>
        </w:rPr>
      </w:pPr>
      <w:ins w:id="3019" w:author="Craig Parker" w:date="2024-07-31T13:20:00Z">
        <w:r w:rsidRPr="002E4822">
          <w:rPr>
            <w:rFonts w:ascii="Nunito" w:eastAsia="Nunito" w:hAnsi="Nunito"/>
            <w:color w:val="000000" w:themeColor="text1"/>
            <w:sz w:val="20"/>
            <w:lang w:val="en-ZA"/>
            <w:rPrChange w:id="3020" w:author="Craig Parker" w:date="2024-08-07T12:23:00Z">
              <w:rPr>
                <w:rFonts w:ascii="Nunito" w:eastAsia="Nunito" w:hAnsi="Nunito"/>
                <w:lang w:val="en-ZA"/>
              </w:rPr>
            </w:rPrChange>
          </w:rPr>
          <w:t xml:space="preserve">This data </w:t>
        </w:r>
        <w:del w:id="3021" w:author="Matthew Chersich" w:date="2024-08-13T22:19:00Z">
          <w:r w:rsidRPr="002E4822" w:rsidDel="00D645CA">
            <w:rPr>
              <w:rFonts w:ascii="Nunito" w:eastAsia="Nunito" w:hAnsi="Nunito"/>
              <w:color w:val="000000" w:themeColor="text1"/>
              <w:sz w:val="20"/>
              <w:lang w:val="en-ZA"/>
              <w:rPrChange w:id="3022" w:author="Craig Parker" w:date="2024-08-07T12:23:00Z">
                <w:rPr>
                  <w:rFonts w:ascii="Nunito" w:eastAsia="Nunito" w:hAnsi="Nunito"/>
                  <w:lang w:val="en-ZA"/>
                </w:rPr>
              </w:rPrChange>
            </w:rPr>
            <w:delText>also</w:delText>
          </w:r>
        </w:del>
      </w:ins>
      <w:ins w:id="3023" w:author="Matthew Chersich" w:date="2024-08-13T22:19:00Z">
        <w:r w:rsidR="00D645CA">
          <w:rPr>
            <w:rFonts w:ascii="Nunito" w:eastAsia="Nunito" w:hAnsi="Nunito"/>
            <w:color w:val="000000" w:themeColor="text1"/>
            <w:sz w:val="20"/>
            <w:lang w:val="en-ZA"/>
          </w:rPr>
          <w:t>is considered</w:t>
        </w:r>
      </w:ins>
      <w:ins w:id="3024" w:author="Craig Parker" w:date="2024-07-31T13:20:00Z">
        <w:del w:id="3025" w:author="Matthew Chersich" w:date="2024-08-13T22:19:00Z">
          <w:r w:rsidRPr="002E4822" w:rsidDel="00D645CA">
            <w:rPr>
              <w:rFonts w:ascii="Nunito" w:eastAsia="Nunito" w:hAnsi="Nunito"/>
              <w:color w:val="000000" w:themeColor="text1"/>
              <w:sz w:val="20"/>
              <w:lang w:val="en-ZA"/>
              <w:rPrChange w:id="3026" w:author="Craig Parker" w:date="2024-08-07T12:23:00Z">
                <w:rPr>
                  <w:rFonts w:ascii="Nunito" w:eastAsia="Nunito" w:hAnsi="Nunito"/>
                  <w:lang w:val="en-ZA"/>
                </w:rPr>
              </w:rPrChange>
            </w:rPr>
            <w:delText xml:space="preserve"> falls under</w:delText>
          </w:r>
        </w:del>
        <w:r w:rsidRPr="002E4822">
          <w:rPr>
            <w:rFonts w:ascii="Nunito" w:eastAsia="Nunito" w:hAnsi="Nunito"/>
            <w:color w:val="000000" w:themeColor="text1"/>
            <w:sz w:val="20"/>
            <w:lang w:val="en-ZA"/>
            <w:rPrChange w:id="3027" w:author="Craig Parker" w:date="2024-08-07T12:23:00Z">
              <w:rPr>
                <w:rFonts w:ascii="Nunito" w:eastAsia="Nunito" w:hAnsi="Nunito"/>
                <w:lang w:val="en-ZA"/>
              </w:rPr>
            </w:rPrChange>
          </w:rPr>
          <w:t xml:space="preserve"> protected pseudonymous data </w:t>
        </w:r>
      </w:ins>
      <w:ins w:id="3028" w:author="Matthew Chersich" w:date="2024-08-04T16:58:00Z">
        <w:r w:rsidRPr="002E4822">
          <w:rPr>
            <w:rFonts w:ascii="Nunito" w:eastAsia="Nunito" w:hAnsi="Nunito"/>
            <w:color w:val="000000" w:themeColor="text1"/>
            <w:sz w:val="20"/>
            <w:lang w:val="en-ZA"/>
            <w:rPrChange w:id="3029" w:author="Craig Parker" w:date="2024-08-07T12:23:00Z">
              <w:rPr>
                <w:rFonts w:ascii="Nunito" w:eastAsia="Nunito" w:hAnsi="Nunito"/>
                <w:lang w:val="en-ZA"/>
              </w:rPr>
            </w:rPrChange>
          </w:rPr>
          <w:t xml:space="preserve">as </w:t>
        </w:r>
      </w:ins>
      <w:ins w:id="3030" w:author="Craig Parker" w:date="2024-07-31T13:20:00Z">
        <w:r w:rsidRPr="002E4822">
          <w:rPr>
            <w:rFonts w:ascii="Nunito" w:eastAsia="Nunito" w:hAnsi="Nunito"/>
            <w:color w:val="000000" w:themeColor="text1"/>
            <w:sz w:val="20"/>
            <w:lang w:val="en-ZA"/>
            <w:rPrChange w:id="3031" w:author="Craig Parker" w:date="2024-08-07T12:23:00Z">
              <w:rPr>
                <w:rFonts w:ascii="Nunito" w:eastAsia="Nunito" w:hAnsi="Nunito"/>
                <w:lang w:val="en-ZA"/>
              </w:rPr>
            </w:rPrChange>
          </w:rPr>
          <w:t>per POPIA guidelines</w:t>
        </w:r>
        <w:del w:id="3032" w:author="Matthew Chersich" w:date="2024-08-13T22:20:00Z">
          <w:r w:rsidRPr="002E4822" w:rsidDel="00D645CA">
            <w:rPr>
              <w:rFonts w:ascii="Nunito" w:eastAsia="Nunito" w:hAnsi="Nunito"/>
              <w:color w:val="000000" w:themeColor="text1"/>
              <w:sz w:val="20"/>
              <w:lang w:val="en-ZA"/>
              <w:rPrChange w:id="3033" w:author="Craig Parker" w:date="2024-08-07T12:23:00Z">
                <w:rPr>
                  <w:rFonts w:ascii="Nunito" w:eastAsia="Nunito" w:hAnsi="Nunito"/>
                  <w:lang w:val="en-ZA"/>
                </w:rPr>
              </w:rPrChange>
            </w:rPr>
            <w:delText>,</w:delText>
          </w:r>
        </w:del>
        <w:r w:rsidRPr="002E4822">
          <w:rPr>
            <w:rFonts w:ascii="Nunito" w:eastAsia="Nunito" w:hAnsi="Nunito"/>
            <w:color w:val="000000" w:themeColor="text1"/>
            <w:sz w:val="20"/>
            <w:lang w:val="en-ZA"/>
            <w:rPrChange w:id="3034" w:author="Craig Parker" w:date="2024-08-07T12:23:00Z">
              <w:rPr>
                <w:rFonts w:ascii="Nunito" w:eastAsia="Nunito" w:hAnsi="Nunito"/>
                <w:lang w:val="en-ZA"/>
              </w:rPr>
            </w:rPrChange>
          </w:rPr>
          <w:t xml:space="preserve"> </w:t>
        </w:r>
      </w:ins>
      <w:ins w:id="3035" w:author="Matthew Chersich" w:date="2024-08-13T22:20:00Z">
        <w:r w:rsidR="00D645CA">
          <w:rPr>
            <w:rFonts w:ascii="Nunito" w:eastAsia="Nunito" w:hAnsi="Nunito"/>
            <w:color w:val="000000" w:themeColor="text1"/>
            <w:sz w:val="20"/>
            <w:lang w:val="en-ZA"/>
          </w:rPr>
          <w:t>a</w:t>
        </w:r>
      </w:ins>
      <w:ins w:id="3036" w:author="Matthew Chersich" w:date="2024-08-13T22:21:00Z">
        <w:r w:rsidR="00D645CA">
          <w:rPr>
            <w:rFonts w:ascii="Nunito" w:eastAsia="Nunito" w:hAnsi="Nunito"/>
            <w:color w:val="000000" w:themeColor="text1"/>
            <w:sz w:val="20"/>
            <w:lang w:val="en-ZA"/>
          </w:rPr>
          <w:t xml:space="preserve">s several </w:t>
        </w:r>
      </w:ins>
      <w:ins w:id="3037" w:author="Craig Parker" w:date="2024-07-31T13:20:00Z">
        <w:del w:id="3038" w:author="Matthew Chersich" w:date="2024-08-13T22:20:00Z">
          <w:r w:rsidRPr="002E4822" w:rsidDel="00D645CA">
            <w:rPr>
              <w:rFonts w:ascii="Nunito" w:eastAsia="Nunito" w:hAnsi="Nunito"/>
              <w:color w:val="000000" w:themeColor="text1"/>
              <w:sz w:val="20"/>
              <w:lang w:val="en-ZA"/>
              <w:rPrChange w:id="3039" w:author="Craig Parker" w:date="2024-08-07T12:23:00Z">
                <w:rPr>
                  <w:rFonts w:ascii="Nunito" w:eastAsia="Nunito" w:hAnsi="Nunito"/>
                  <w:lang w:val="en-ZA"/>
                </w:rPr>
              </w:rPrChange>
            </w:rPr>
            <w:delText>with</w:delText>
          </w:r>
        </w:del>
      </w:ins>
      <w:ins w:id="3040" w:author="Matthew Chersich" w:date="2024-08-13T22:20:00Z">
        <w:r w:rsidR="00D645CA">
          <w:rPr>
            <w:rFonts w:ascii="Nunito" w:eastAsia="Nunito" w:hAnsi="Nunito"/>
            <w:color w:val="000000" w:themeColor="text1"/>
            <w:sz w:val="20"/>
            <w:lang w:val="en-ZA"/>
          </w:rPr>
          <w:t xml:space="preserve">steps </w:t>
        </w:r>
      </w:ins>
      <w:ins w:id="3041" w:author="Matthew Chersich" w:date="2024-08-13T22:21:00Z">
        <w:r w:rsidR="00D645CA">
          <w:rPr>
            <w:rFonts w:ascii="Nunito" w:eastAsia="Nunito" w:hAnsi="Nunito"/>
            <w:color w:val="000000" w:themeColor="text1"/>
            <w:sz w:val="20"/>
            <w:lang w:val="en-ZA"/>
          </w:rPr>
          <w:t>have been done</w:t>
        </w:r>
      </w:ins>
      <w:ins w:id="3042" w:author="Craig Parker" w:date="2024-07-31T13:20:00Z">
        <w:del w:id="3043" w:author="Matthew Chersich" w:date="2024-08-13T22:20:00Z">
          <w:r w:rsidRPr="002E4822" w:rsidDel="00D645CA">
            <w:rPr>
              <w:rFonts w:ascii="Nunito" w:eastAsia="Nunito" w:hAnsi="Nunito"/>
              <w:color w:val="000000" w:themeColor="text1"/>
              <w:sz w:val="20"/>
              <w:lang w:val="en-ZA"/>
              <w:rPrChange w:id="3044" w:author="Craig Parker" w:date="2024-08-07T12:23:00Z">
                <w:rPr>
                  <w:rFonts w:ascii="Nunito" w:eastAsia="Nunito" w:hAnsi="Nunito"/>
                  <w:lang w:val="en-ZA"/>
                </w:rPr>
              </w:rPrChange>
            </w:rPr>
            <w:delText xml:space="preserve"> indirect identifiers such as dates and </w:delText>
          </w:r>
        </w:del>
        <w:del w:id="3045" w:author="Matthew Chersich" w:date="2024-08-13T22:21:00Z">
          <w:r w:rsidRPr="002E4822" w:rsidDel="00D645CA">
            <w:rPr>
              <w:rFonts w:ascii="Nunito" w:eastAsia="Nunito" w:hAnsi="Nunito"/>
              <w:color w:val="000000" w:themeColor="text1"/>
              <w:sz w:val="20"/>
              <w:lang w:val="en-ZA"/>
              <w:rPrChange w:id="3046" w:author="Craig Parker" w:date="2024-08-07T12:23:00Z">
                <w:rPr>
                  <w:rFonts w:ascii="Nunito" w:eastAsia="Nunito" w:hAnsi="Nunito"/>
                  <w:lang w:val="en-ZA"/>
                </w:rPr>
              </w:rPrChange>
            </w:rPr>
            <w:delText>jitter</w:delText>
          </w:r>
        </w:del>
        <w:del w:id="3047" w:author="Matthew Chersich" w:date="2024-08-13T22:20:00Z">
          <w:r w:rsidRPr="002E4822" w:rsidDel="00D645CA">
            <w:rPr>
              <w:rFonts w:ascii="Nunito" w:eastAsia="Nunito" w:hAnsi="Nunito"/>
              <w:color w:val="000000" w:themeColor="text1"/>
              <w:sz w:val="20"/>
              <w:lang w:val="en-ZA"/>
              <w:rPrChange w:id="3048" w:author="Craig Parker" w:date="2024-08-07T12:23:00Z">
                <w:rPr>
                  <w:rFonts w:ascii="Nunito" w:eastAsia="Nunito" w:hAnsi="Nunito"/>
                  <w:lang w:val="en-ZA"/>
                </w:rPr>
              </w:rPrChange>
            </w:rPr>
            <w:delText>ed</w:delText>
          </w:r>
        </w:del>
        <w:del w:id="3049" w:author="Matthew Chersich" w:date="2024-08-13T22:21:00Z">
          <w:r w:rsidRPr="002E4822" w:rsidDel="00D645CA">
            <w:rPr>
              <w:rFonts w:ascii="Nunito" w:eastAsia="Nunito" w:hAnsi="Nunito"/>
              <w:color w:val="000000" w:themeColor="text1"/>
              <w:sz w:val="20"/>
              <w:lang w:val="en-ZA"/>
              <w:rPrChange w:id="3050" w:author="Craig Parker" w:date="2024-08-07T12:23:00Z">
                <w:rPr>
                  <w:rFonts w:ascii="Nunito" w:eastAsia="Nunito" w:hAnsi="Nunito"/>
                  <w:lang w:val="en-ZA"/>
                </w:rPr>
              </w:rPrChange>
            </w:rPr>
            <w:delText xml:space="preserve"> geolocation data </w:delText>
          </w:r>
        </w:del>
      </w:ins>
      <w:ins w:id="3051" w:author="Matthew Chersich" w:date="2024-08-13T22:20:00Z">
        <w:r w:rsidR="00D645CA">
          <w:rPr>
            <w:rFonts w:ascii="Nunito" w:eastAsia="Nunito" w:hAnsi="Nunito"/>
            <w:color w:val="000000" w:themeColor="text1"/>
            <w:sz w:val="20"/>
            <w:lang w:val="en-ZA"/>
          </w:rPr>
          <w:t xml:space="preserve"> </w:t>
        </w:r>
      </w:ins>
      <w:ins w:id="3052" w:author="Craig Parker" w:date="2024-07-31T13:20:00Z">
        <w:r w:rsidRPr="002E4822">
          <w:rPr>
            <w:rFonts w:ascii="Nunito" w:eastAsia="Nunito" w:hAnsi="Nunito"/>
            <w:color w:val="000000" w:themeColor="text1"/>
            <w:sz w:val="20"/>
            <w:lang w:val="en-ZA"/>
            <w:rPrChange w:id="3053" w:author="Craig Parker" w:date="2024-08-07T12:23:00Z">
              <w:rPr>
                <w:rFonts w:ascii="Nunito" w:eastAsia="Nunito" w:hAnsi="Nunito"/>
                <w:lang w:val="en-ZA"/>
              </w:rPr>
            </w:rPrChange>
          </w:rPr>
          <w:t>to enhance privacy protection</w:t>
        </w:r>
      </w:ins>
      <w:ins w:id="3054" w:author="Matthew Chersich" w:date="2024-08-13T22:20:00Z">
        <w:r w:rsidR="00D645CA">
          <w:rPr>
            <w:rFonts w:ascii="Nunito" w:eastAsia="Nunito" w:hAnsi="Nunito"/>
            <w:color w:val="000000" w:themeColor="text1"/>
            <w:sz w:val="20"/>
            <w:lang w:val="en-ZA"/>
          </w:rPr>
          <w:t>s</w:t>
        </w:r>
      </w:ins>
      <w:ins w:id="3055" w:author="Craig Parker" w:date="2024-07-31T13:20:00Z">
        <w:r w:rsidRPr="002E4822">
          <w:rPr>
            <w:rFonts w:ascii="Nunito" w:eastAsia="Nunito" w:hAnsi="Nunito"/>
            <w:color w:val="000000" w:themeColor="text1"/>
            <w:sz w:val="20"/>
            <w:lang w:val="en-ZA"/>
            <w:rPrChange w:id="3056" w:author="Craig Parker" w:date="2024-08-07T12:23:00Z">
              <w:rPr>
                <w:rFonts w:ascii="Nunito" w:eastAsia="Nunito" w:hAnsi="Nunito"/>
                <w:lang w:val="en-ZA"/>
              </w:rPr>
            </w:rPrChange>
          </w:rPr>
          <w:t>.</w:t>
        </w:r>
      </w:ins>
      <w:ins w:id="3057" w:author="Matthew Chersich" w:date="2024-08-04T20:30:00Z">
        <w:del w:id="3058" w:author="Craig Parker" w:date="2024-08-07T10:44:00Z">
          <w:r w:rsidRPr="002E4822" w:rsidDel="0071353A">
            <w:rPr>
              <w:rFonts w:ascii="Nunito" w:eastAsia="Nunito" w:hAnsi="Nunito"/>
              <w:color w:val="000000" w:themeColor="text1"/>
              <w:sz w:val="20"/>
              <w:lang w:val="en-ZA"/>
              <w:rPrChange w:id="3059" w:author="Craig Parker" w:date="2024-08-07T12:23:00Z">
                <w:rPr>
                  <w:rFonts w:ascii="Nunito" w:eastAsia="Nunito" w:hAnsi="Nunito"/>
                  <w:lang w:val="en-ZA"/>
                </w:rPr>
              </w:rPrChange>
            </w:rPr>
            <w:delText xml:space="preserve"> </w:delText>
          </w:r>
          <w:r w:rsidRPr="002E4822" w:rsidDel="0071353A">
            <w:rPr>
              <w:rFonts w:ascii="Nunito" w:eastAsia="Nunito" w:hAnsi="Nunito"/>
              <w:color w:val="000000" w:themeColor="text1"/>
              <w:sz w:val="20"/>
              <w:highlight w:val="yellow"/>
              <w:lang w:val="en-ZA"/>
              <w:rPrChange w:id="3060" w:author="Craig Parker" w:date="2024-08-07T12:23:00Z">
                <w:rPr>
                  <w:rFonts w:ascii="Nunito" w:eastAsia="Nunito" w:hAnsi="Nunito"/>
                  <w:highlight w:val="yellow"/>
                  <w:lang w:val="en-ZA"/>
                </w:rPr>
              </w:rPrChange>
            </w:rPr>
            <w:delText>NOTE IF COUNTY/PROVINCE/TOWN are included and age in decades</w:delText>
          </w:r>
        </w:del>
      </w:ins>
    </w:p>
    <w:p w14:paraId="7128E283" w14:textId="3D7A5EC3" w:rsidR="002B1DBF" w:rsidRPr="002E4822" w:rsidDel="00D645CA" w:rsidRDefault="002B1DBF" w:rsidP="3E93EB8D">
      <w:pPr>
        <w:spacing w:line="360" w:lineRule="auto"/>
        <w:rPr>
          <w:ins w:id="3061" w:author="Craig Parker" w:date="2024-08-06T19:03:00Z"/>
          <w:del w:id="3062" w:author="Matthew Chersich" w:date="2024-08-13T22:21:00Z"/>
          <w:rFonts w:ascii="Nunito" w:eastAsia="Nunito" w:hAnsi="Nunito"/>
          <w:color w:val="000000" w:themeColor="text1"/>
          <w:sz w:val="20"/>
          <w:lang w:val="en-ZA"/>
          <w:rPrChange w:id="3063" w:author="Craig Parker" w:date="2024-08-07T12:23:00Z">
            <w:rPr>
              <w:ins w:id="3064" w:author="Craig Parker" w:date="2024-08-06T19:03:00Z"/>
              <w:del w:id="3065" w:author="Matthew Chersich" w:date="2024-08-13T22:21:00Z"/>
              <w:rFonts w:ascii="Nunito" w:eastAsia="Nunito" w:hAnsi="Nunito"/>
              <w:lang w:val="en-ZA"/>
            </w:rPr>
          </w:rPrChange>
        </w:rPr>
      </w:pPr>
    </w:p>
    <w:p w14:paraId="10EAEE3F" w14:textId="09BC4C95" w:rsidR="002B1DBF" w:rsidRPr="002E4822" w:rsidRDefault="00D645CA" w:rsidP="3E93EB8D">
      <w:pPr>
        <w:spacing w:line="360" w:lineRule="auto"/>
        <w:rPr>
          <w:ins w:id="3066" w:author="Craig Parker" w:date="2024-07-31T13:21:00Z"/>
          <w:rFonts w:ascii="Nunito" w:eastAsia="Nunito" w:hAnsi="Nunito"/>
          <w:color w:val="000000" w:themeColor="text1"/>
          <w:sz w:val="20"/>
          <w:lang w:val="en-ZA"/>
          <w:rPrChange w:id="3067" w:author="Craig Parker" w:date="2024-08-07T12:23:00Z">
            <w:rPr>
              <w:ins w:id="3068" w:author="Craig Parker" w:date="2024-07-31T13:21:00Z"/>
              <w:rFonts w:ascii="Nunito" w:eastAsia="Nunito" w:hAnsi="Nunito"/>
              <w:lang w:val="en-ZA"/>
            </w:rPr>
          </w:rPrChange>
        </w:rPr>
      </w:pPr>
      <w:ins w:id="3069" w:author="Matthew Chersich" w:date="2024-08-13T22:21:00Z">
        <w:r>
          <w:rPr>
            <w:rFonts w:ascii="Nunito" w:eastAsia="Nunito" w:hAnsi="Nunito"/>
            <w:color w:val="000000" w:themeColor="text1"/>
            <w:sz w:val="20"/>
          </w:rPr>
          <w:t xml:space="preserve"> For example, </w:t>
        </w:r>
      </w:ins>
      <w:ins w:id="3070" w:author="Craig Parker" w:date="2024-08-06T19:03:00Z">
        <w:del w:id="3071" w:author="Matthew Chersich" w:date="2024-08-13T22:21:00Z">
          <w:r w:rsidR="002B1DBF" w:rsidRPr="002E4822" w:rsidDel="00D645CA">
            <w:rPr>
              <w:rFonts w:ascii="Nunito" w:eastAsia="Nunito" w:hAnsi="Nunito"/>
              <w:color w:val="000000" w:themeColor="text1"/>
              <w:sz w:val="20"/>
              <w:rPrChange w:id="3072" w:author="Craig Parker" w:date="2024-08-07T12:23:00Z">
                <w:rPr>
                  <w:rFonts w:ascii="Nunito" w:eastAsia="Nunito" w:hAnsi="Nunito"/>
                </w:rPr>
              </w:rPrChange>
            </w:rPr>
            <w:delText>A</w:delText>
          </w:r>
        </w:del>
      </w:ins>
      <w:ins w:id="3073" w:author="Matthew Chersich" w:date="2024-08-13T22:21:00Z">
        <w:r>
          <w:rPr>
            <w:rFonts w:ascii="Nunito" w:eastAsia="Nunito" w:hAnsi="Nunito"/>
            <w:color w:val="000000" w:themeColor="text1"/>
            <w:sz w:val="20"/>
          </w:rPr>
          <w:t>a</w:t>
        </w:r>
      </w:ins>
      <w:ins w:id="3074" w:author="Craig Parker" w:date="2024-08-06T19:03:00Z">
        <w:r w:rsidR="002B1DBF" w:rsidRPr="002E4822">
          <w:rPr>
            <w:rFonts w:ascii="Nunito" w:eastAsia="Nunito" w:hAnsi="Nunito"/>
            <w:color w:val="000000" w:themeColor="text1"/>
            <w:sz w:val="20"/>
            <w:rPrChange w:id="3075" w:author="Craig Parker" w:date="2024-08-07T12:23:00Z">
              <w:rPr>
                <w:rFonts w:ascii="Nunito" w:eastAsia="Nunito" w:hAnsi="Nunito"/>
              </w:rPr>
            </w:rPrChange>
          </w:rPr>
          <w:t>ge data will be reported in years</w:t>
        </w:r>
      </w:ins>
      <w:ins w:id="3076" w:author="Matthew Chersich" w:date="2024-08-13T22:21:00Z">
        <w:r>
          <w:rPr>
            <w:rFonts w:ascii="Nunito" w:eastAsia="Nunito" w:hAnsi="Nunito"/>
            <w:color w:val="000000" w:themeColor="text1"/>
            <w:sz w:val="20"/>
          </w:rPr>
          <w:t>,</w:t>
        </w:r>
      </w:ins>
      <w:ins w:id="3077" w:author="Craig Parker" w:date="2024-08-06T19:03:00Z">
        <w:r w:rsidR="002B1DBF" w:rsidRPr="002E4822">
          <w:rPr>
            <w:rFonts w:ascii="Nunito" w:eastAsia="Nunito" w:hAnsi="Nunito"/>
            <w:color w:val="000000" w:themeColor="text1"/>
            <w:sz w:val="20"/>
            <w:rPrChange w:id="3078" w:author="Craig Parker" w:date="2024-08-07T12:23:00Z">
              <w:rPr>
                <w:rFonts w:ascii="Nunito" w:eastAsia="Nunito" w:hAnsi="Nunito"/>
              </w:rPr>
            </w:rPrChange>
          </w:rPr>
          <w:t xml:space="preserve"> rather than </w:t>
        </w:r>
      </w:ins>
      <w:ins w:id="3079" w:author="Craig Parker" w:date="2024-08-06T19:04:00Z">
        <w:r w:rsidR="002B1DBF" w:rsidRPr="002E4822">
          <w:rPr>
            <w:rFonts w:ascii="Nunito" w:eastAsia="Nunito" w:hAnsi="Nunito"/>
            <w:color w:val="000000" w:themeColor="text1"/>
            <w:sz w:val="20"/>
            <w:rPrChange w:id="3080" w:author="Craig Parker" w:date="2024-08-07T12:23:00Z">
              <w:rPr>
                <w:rFonts w:ascii="Nunito" w:eastAsia="Nunito" w:hAnsi="Nunito"/>
              </w:rPr>
            </w:rPrChange>
          </w:rPr>
          <w:t>exact birthdates and</w:t>
        </w:r>
      </w:ins>
      <w:ins w:id="3081" w:author="Craig Parker" w:date="2024-08-06T19:03:00Z">
        <w:r w:rsidR="002B1DBF" w:rsidRPr="002E4822">
          <w:rPr>
            <w:rFonts w:ascii="Nunito" w:eastAsia="Nunito" w:hAnsi="Nunito"/>
            <w:color w:val="000000" w:themeColor="text1"/>
            <w:sz w:val="20"/>
            <w:rPrChange w:id="3082" w:author="Craig Parker" w:date="2024-08-07T12:23:00Z">
              <w:rPr>
                <w:rFonts w:ascii="Nunito" w:eastAsia="Nunito" w:hAnsi="Nunito"/>
              </w:rPr>
            </w:rPrChange>
          </w:rPr>
          <w:t xml:space="preserve"> geographic data will be jittered</w:t>
        </w:r>
        <w:del w:id="3083" w:author="Matthew Chersich" w:date="2024-08-13T22:21:00Z">
          <w:r w:rsidR="002B1DBF" w:rsidRPr="002E4822" w:rsidDel="00D645CA">
            <w:rPr>
              <w:rFonts w:ascii="Nunito" w:eastAsia="Nunito" w:hAnsi="Nunito"/>
              <w:color w:val="000000" w:themeColor="text1"/>
              <w:sz w:val="20"/>
              <w:rPrChange w:id="3084" w:author="Craig Parker" w:date="2024-08-07T12:23:00Z">
                <w:rPr>
                  <w:rFonts w:ascii="Nunito" w:eastAsia="Nunito" w:hAnsi="Nunito"/>
                </w:rPr>
              </w:rPrChange>
            </w:rPr>
            <w:delText xml:space="preserve"> </w:delText>
          </w:r>
        </w:del>
      </w:ins>
      <w:ins w:id="3085" w:author="Craig Parker" w:date="2024-08-06T19:05:00Z">
        <w:del w:id="3086" w:author="Matthew Chersich" w:date="2024-08-13T22:21:00Z">
          <w:r w:rsidR="002B1DBF" w:rsidRPr="002E4822" w:rsidDel="00D645CA">
            <w:rPr>
              <w:rFonts w:ascii="Nunito" w:eastAsia="Nunito" w:hAnsi="Nunito"/>
              <w:color w:val="000000" w:themeColor="text1"/>
              <w:sz w:val="20"/>
              <w:rPrChange w:id="3087" w:author="Craig Parker" w:date="2024-08-07T12:23:00Z">
                <w:rPr>
                  <w:rFonts w:ascii="Nunito" w:eastAsia="Nunito" w:hAnsi="Nunito"/>
                </w:rPr>
              </w:rPrChange>
            </w:rPr>
            <w:delText>to ensure further privacy protection</w:delText>
          </w:r>
        </w:del>
      </w:ins>
      <w:ins w:id="3088" w:author="Craig Parker" w:date="2024-08-06T19:03:00Z">
        <w:r w:rsidR="002B1DBF" w:rsidRPr="002E4822">
          <w:rPr>
            <w:rFonts w:ascii="Nunito" w:eastAsia="Nunito" w:hAnsi="Nunito"/>
            <w:color w:val="000000" w:themeColor="text1"/>
            <w:sz w:val="20"/>
            <w:rPrChange w:id="3089" w:author="Craig Parker" w:date="2024-08-07T12:23:00Z">
              <w:rPr>
                <w:rFonts w:ascii="Nunito" w:eastAsia="Nunito" w:hAnsi="Nunito"/>
              </w:rPr>
            </w:rPrChange>
          </w:rPr>
          <w:t>.</w:t>
        </w:r>
      </w:ins>
    </w:p>
    <w:p w14:paraId="45B24C9A" w14:textId="127BDFF5" w:rsidR="00A62CB7" w:rsidRPr="002E4822" w:rsidRDefault="00DF106C">
      <w:pPr>
        <w:pStyle w:val="Heading3"/>
        <w:spacing w:line="360" w:lineRule="auto"/>
        <w:rPr>
          <w:rFonts w:ascii="Nunito" w:hAnsi="Nunito"/>
          <w:color w:val="000000" w:themeColor="text1"/>
          <w:lang w:val="en-ZA"/>
          <w:rPrChange w:id="3090" w:author="Craig Parker" w:date="2024-08-07T12:23:00Z">
            <w:rPr>
              <w:rFonts w:ascii="Nunito" w:hAnsi="Nunito"/>
              <w:lang w:val="en-ZA"/>
            </w:rPr>
          </w:rPrChange>
        </w:rPr>
        <w:pPrChange w:id="3091" w:author="Craig Parker" w:date="2024-08-07T10:40:00Z">
          <w:pPr>
            <w:pStyle w:val="Heading2"/>
            <w:numPr>
              <w:ilvl w:val="1"/>
              <w:numId w:val="40"/>
            </w:numPr>
            <w:ind w:left="720" w:hanging="360"/>
          </w:pPr>
        </w:pPrChange>
      </w:pPr>
      <w:del w:id="3092" w:author="Matthew Chersich" w:date="2024-08-04T16:59:00Z">
        <w:r w:rsidRPr="002E4822" w:rsidDel="52A8C99F">
          <w:rPr>
            <w:rFonts w:ascii="Nunito" w:hAnsi="Nunito"/>
            <w:color w:val="000000" w:themeColor="text1"/>
            <w:sz w:val="20"/>
            <w:szCs w:val="20"/>
            <w:lang w:val="en-ZA"/>
            <w:rPrChange w:id="3093" w:author="Craig Parker" w:date="2024-08-07T12:23:00Z">
              <w:rPr>
                <w:rFonts w:eastAsia="Nunito"/>
                <w:b w:val="0"/>
                <w:bCs w:val="0"/>
                <w:lang w:val="en-ZA"/>
              </w:rPr>
            </w:rPrChange>
          </w:rPr>
          <w:delText xml:space="preserve"> </w:delText>
        </w:r>
      </w:del>
      <w:bookmarkStart w:id="3094" w:name="_Toc174562925"/>
      <w:ins w:id="3095" w:author="Craig Parker" w:date="2024-07-31T13:20:00Z">
        <w:r w:rsidR="52A8C99F" w:rsidRPr="002E4822">
          <w:rPr>
            <w:rFonts w:ascii="Nunito" w:hAnsi="Nunito"/>
            <w:color w:val="000000" w:themeColor="text1"/>
            <w:sz w:val="20"/>
            <w:szCs w:val="20"/>
            <w:lang w:val="en-ZA"/>
            <w:rPrChange w:id="3096" w:author="Craig Parker" w:date="2024-08-07T12:23:00Z">
              <w:rPr>
                <w:rFonts w:eastAsia="Nunito"/>
                <w:b w:val="0"/>
                <w:bCs w:val="0"/>
                <w:lang w:val="en-ZA"/>
              </w:rPr>
            </w:rPrChange>
          </w:rPr>
          <w:t>RP1/RP2 De-Identified Data</w:t>
        </w:r>
      </w:ins>
      <w:bookmarkEnd w:id="3094"/>
    </w:p>
    <w:p w14:paraId="769120BB" w14:textId="3B469E42" w:rsidR="002B1DBF" w:rsidRPr="002E4822" w:rsidRDefault="0E3CF60B" w:rsidP="00A62CB7">
      <w:pPr>
        <w:spacing w:line="360" w:lineRule="auto"/>
        <w:rPr>
          <w:ins w:id="3097" w:author="Craig Parker" w:date="2024-07-31T13:21:00Z"/>
          <w:rFonts w:ascii="Nunito" w:eastAsia="Nunito" w:hAnsi="Nunito"/>
          <w:color w:val="000000" w:themeColor="text1"/>
          <w:sz w:val="20"/>
          <w:lang w:val="en-ZA"/>
          <w:rPrChange w:id="3098" w:author="Craig Parker" w:date="2024-08-07T12:23:00Z">
            <w:rPr>
              <w:ins w:id="3099" w:author="Craig Parker" w:date="2024-07-31T13:21:00Z"/>
              <w:rFonts w:ascii="Nunito" w:eastAsia="Nunito" w:hAnsi="Nunito"/>
              <w:lang w:val="en-ZA"/>
            </w:rPr>
          </w:rPrChange>
        </w:rPr>
      </w:pPr>
      <w:ins w:id="3100" w:author="Craig Parker" w:date="2024-07-31T13:20:00Z">
        <w:r w:rsidRPr="002E4822">
          <w:rPr>
            <w:rFonts w:ascii="Nunito" w:eastAsia="Nunito" w:hAnsi="Nunito"/>
            <w:color w:val="000000" w:themeColor="text1"/>
            <w:sz w:val="20"/>
            <w:lang w:val="en-ZA"/>
            <w:rPrChange w:id="3101" w:author="Craig Parker" w:date="2024-08-07T12:23:00Z">
              <w:rPr>
                <w:rFonts w:ascii="Nunito" w:eastAsia="Nunito" w:hAnsi="Nunito"/>
                <w:lang w:val="en-ZA"/>
              </w:rPr>
            </w:rPrChange>
          </w:rPr>
          <w:t xml:space="preserve">Data that has been further processed and de-identified </w:t>
        </w:r>
        <w:del w:id="3102" w:author="Matthew Chersich" w:date="2024-08-13T22:22:00Z">
          <w:r w:rsidRPr="002E4822" w:rsidDel="00D645CA">
            <w:rPr>
              <w:rFonts w:ascii="Nunito" w:eastAsia="Nunito" w:hAnsi="Nunito"/>
              <w:color w:val="000000" w:themeColor="text1"/>
              <w:sz w:val="20"/>
              <w:lang w:val="en-ZA"/>
              <w:rPrChange w:id="3103" w:author="Craig Parker" w:date="2024-08-07T12:23:00Z">
                <w:rPr>
                  <w:rFonts w:ascii="Nunito" w:eastAsia="Nunito" w:hAnsi="Nunito"/>
                  <w:lang w:val="en-ZA"/>
                </w:rPr>
              </w:rPrChange>
            </w:rPr>
            <w:delText xml:space="preserve">for specific analyses related to RP1 and RP2 </w:delText>
          </w:r>
        </w:del>
        <w:r w:rsidRPr="002E4822">
          <w:rPr>
            <w:rFonts w:ascii="Nunito" w:eastAsia="Nunito" w:hAnsi="Nunito"/>
            <w:color w:val="000000" w:themeColor="text1"/>
            <w:sz w:val="20"/>
            <w:lang w:val="en-ZA"/>
            <w:rPrChange w:id="3104" w:author="Craig Parker" w:date="2024-08-07T12:23:00Z">
              <w:rPr>
                <w:rFonts w:ascii="Nunito" w:eastAsia="Nunito" w:hAnsi="Nunito"/>
                <w:lang w:val="en-ZA"/>
              </w:rPr>
            </w:rPrChange>
          </w:rPr>
          <w:t xml:space="preserve">falls into this category. The </w:t>
        </w:r>
      </w:ins>
      <w:ins w:id="3105" w:author="Craig Parker" w:date="2024-08-05T19:22:00Z">
        <w:r w:rsidR="006A3891" w:rsidRPr="002E4822">
          <w:rPr>
            <w:rFonts w:ascii="Nunito" w:eastAsia="Nunito" w:hAnsi="Nunito"/>
            <w:color w:val="000000" w:themeColor="text1"/>
            <w:sz w:val="20"/>
            <w:lang w:val="en-ZA"/>
            <w:rPrChange w:id="3106" w:author="Craig Parker" w:date="2024-08-07T12:23:00Z">
              <w:rPr>
                <w:rFonts w:ascii="Nunito" w:eastAsia="Nunito" w:hAnsi="Nunito"/>
                <w:lang w:val="en-ZA"/>
              </w:rPr>
            </w:rPrChange>
          </w:rPr>
          <w:t>HE²AT</w:t>
        </w:r>
      </w:ins>
      <w:ins w:id="3107" w:author="Craig Parker" w:date="2024-07-31T13:20:00Z">
        <w:r w:rsidRPr="002E4822">
          <w:rPr>
            <w:rFonts w:ascii="Nunito" w:eastAsia="Nunito" w:hAnsi="Nunito"/>
            <w:color w:val="000000" w:themeColor="text1"/>
            <w:sz w:val="20"/>
            <w:lang w:val="en-ZA"/>
            <w:rPrChange w:id="3108" w:author="Craig Parker" w:date="2024-08-07T12:23:00Z">
              <w:rPr>
                <w:rFonts w:ascii="Nunito" w:eastAsia="Nunito" w:hAnsi="Nunito"/>
                <w:lang w:val="en-ZA"/>
              </w:rPr>
            </w:rPrChange>
          </w:rPr>
          <w:t xml:space="preserve"> </w:t>
        </w:r>
        <w:proofErr w:type="spellStart"/>
        <w:r w:rsidRPr="002E4822">
          <w:rPr>
            <w:rFonts w:ascii="Nunito" w:eastAsia="Nunito" w:hAnsi="Nunito"/>
            <w:color w:val="000000" w:themeColor="text1"/>
            <w:sz w:val="20"/>
            <w:lang w:val="en-ZA"/>
            <w:rPrChange w:id="3109" w:author="Craig Parker" w:date="2024-08-07T12:23:00Z">
              <w:rPr>
                <w:rFonts w:ascii="Nunito" w:eastAsia="Nunito" w:hAnsi="Nunito"/>
                <w:lang w:val="en-ZA"/>
              </w:rPr>
            </w:rPrChange>
          </w:rPr>
          <w:t>Center</w:t>
        </w:r>
        <w:proofErr w:type="spellEnd"/>
        <w:r w:rsidRPr="002E4822">
          <w:rPr>
            <w:rFonts w:ascii="Nunito" w:eastAsia="Nunito" w:hAnsi="Nunito"/>
            <w:color w:val="000000" w:themeColor="text1"/>
            <w:sz w:val="20"/>
            <w:lang w:val="en-ZA"/>
            <w:rPrChange w:id="3110" w:author="Craig Parker" w:date="2024-08-07T12:23:00Z">
              <w:rPr>
                <w:rFonts w:ascii="Nunito" w:eastAsia="Nunito" w:hAnsi="Nunito"/>
                <w:lang w:val="en-ZA"/>
              </w:rPr>
            </w:rPrChange>
          </w:rPr>
          <w:t xml:space="preserve"> retains ownership of this de-identified data</w:t>
        </w:r>
      </w:ins>
      <w:ins w:id="3111" w:author="Matthew Chersich" w:date="2024-08-13T22:22:00Z">
        <w:r w:rsidR="00D645CA">
          <w:rPr>
            <w:rFonts w:ascii="Nunito" w:eastAsia="Nunito" w:hAnsi="Nunito"/>
            <w:color w:val="000000" w:themeColor="text1"/>
            <w:sz w:val="20"/>
            <w:lang w:val="en-ZA"/>
          </w:rPr>
          <w:t>, which is</w:t>
        </w:r>
      </w:ins>
      <w:ins w:id="3112" w:author="Matthew Chersich" w:date="2024-08-04T17:06:00Z">
        <w:del w:id="3113" w:author="Craig Parker" w:date="2024-08-06T18:56:00Z">
          <w:r w:rsidRPr="002E4822" w:rsidDel="000A7512">
            <w:rPr>
              <w:rFonts w:ascii="Nunito" w:eastAsia="Nunito" w:hAnsi="Nunito"/>
              <w:color w:val="000000" w:themeColor="text1"/>
              <w:sz w:val="20"/>
              <w:lang w:val="en-ZA"/>
              <w:rPrChange w:id="3114" w:author="Craig Parker" w:date="2024-08-07T12:23:00Z">
                <w:rPr>
                  <w:rFonts w:ascii="Nunito" w:eastAsia="Nunito" w:hAnsi="Nunito"/>
                  <w:lang w:val="en-ZA"/>
                </w:rPr>
              </w:rPrChange>
            </w:rPr>
            <w:delText>, which is</w:delText>
          </w:r>
        </w:del>
      </w:ins>
      <w:ins w:id="3115" w:author="Craig Parker" w:date="2024-07-31T13:20:00Z">
        <w:r w:rsidRPr="002E4822">
          <w:rPr>
            <w:rFonts w:ascii="Nunito" w:eastAsia="Nunito" w:hAnsi="Nunito"/>
            <w:color w:val="000000" w:themeColor="text1"/>
            <w:sz w:val="20"/>
            <w:lang w:val="en-ZA"/>
            <w:rPrChange w:id="3116" w:author="Craig Parker" w:date="2024-08-07T12:23:00Z">
              <w:rPr>
                <w:rFonts w:ascii="Nunito" w:eastAsia="Nunito" w:hAnsi="Nunito"/>
                <w:lang w:val="en-ZA"/>
              </w:rPr>
            </w:rPrChange>
          </w:rPr>
          <w:t xml:space="preserve"> stored indefinitely</w:t>
        </w:r>
      </w:ins>
      <w:ins w:id="3117" w:author="Matthew Chersich" w:date="2024-08-13T22:22:00Z">
        <w:del w:id="3118" w:author="Craig Parker" w:date="2024-08-14T18:40:00Z" w16du:dateUtc="2024-08-14T16:40:00Z">
          <w:r w:rsidR="00D645CA" w:rsidDel="009F0949">
            <w:rPr>
              <w:rFonts w:ascii="Nunito" w:eastAsia="Nunito" w:hAnsi="Nunito"/>
              <w:color w:val="000000" w:themeColor="text1"/>
              <w:sz w:val="20"/>
              <w:lang w:val="en-ZA"/>
            </w:rPr>
            <w:delText>,</w:delText>
          </w:r>
        </w:del>
        <w:r w:rsidR="00D645CA">
          <w:rPr>
            <w:rFonts w:ascii="Nunito" w:eastAsia="Nunito" w:hAnsi="Nunito"/>
            <w:color w:val="000000" w:themeColor="text1"/>
            <w:sz w:val="20"/>
            <w:lang w:val="en-ZA"/>
          </w:rPr>
          <w:t xml:space="preserve"> unless the Data Provider stipulates otherwise</w:t>
        </w:r>
      </w:ins>
      <w:ins w:id="3119" w:author="Craig Parker" w:date="2024-07-31T13:20:00Z">
        <w:r w:rsidRPr="002E4822">
          <w:rPr>
            <w:rFonts w:ascii="Nunito" w:eastAsia="Nunito" w:hAnsi="Nunito"/>
            <w:color w:val="000000" w:themeColor="text1"/>
            <w:sz w:val="20"/>
            <w:lang w:val="en-ZA"/>
            <w:rPrChange w:id="3120" w:author="Craig Parker" w:date="2024-08-07T12:23:00Z">
              <w:rPr>
                <w:rFonts w:ascii="Nunito" w:eastAsia="Nunito" w:hAnsi="Nunito"/>
                <w:lang w:val="en-ZA"/>
              </w:rPr>
            </w:rPrChange>
          </w:rPr>
          <w:t xml:space="preserve">. Access is granted to </w:t>
        </w:r>
      </w:ins>
      <w:ins w:id="3121" w:author="Craig Parker" w:date="2024-07-31T13:21:00Z">
        <w:r w:rsidRPr="002E4822">
          <w:rPr>
            <w:rFonts w:ascii="Nunito" w:eastAsia="Nunito" w:hAnsi="Nunito"/>
            <w:color w:val="000000" w:themeColor="text1"/>
            <w:sz w:val="20"/>
            <w:lang w:val="en-ZA"/>
            <w:rPrChange w:id="3122" w:author="Craig Parker" w:date="2024-08-07T12:23:00Z">
              <w:rPr>
                <w:rFonts w:ascii="Nunito" w:eastAsia="Nunito" w:hAnsi="Nunito"/>
                <w:lang w:val="en-ZA"/>
              </w:rPr>
            </w:rPrChange>
          </w:rPr>
          <w:t>data-sharing</w:t>
        </w:r>
      </w:ins>
      <w:ins w:id="3123" w:author="Craig Parker" w:date="2024-07-31T13:20:00Z">
        <w:r w:rsidRPr="002E4822">
          <w:rPr>
            <w:rFonts w:ascii="Nunito" w:eastAsia="Nunito" w:hAnsi="Nunito"/>
            <w:color w:val="000000" w:themeColor="text1"/>
            <w:sz w:val="20"/>
            <w:lang w:val="en-ZA"/>
            <w:rPrChange w:id="3124" w:author="Craig Parker" w:date="2024-08-07T12:23:00Z">
              <w:rPr>
                <w:rFonts w:ascii="Nunito" w:eastAsia="Nunito" w:hAnsi="Nunito"/>
                <w:lang w:val="en-ZA"/>
              </w:rPr>
            </w:rPrChange>
          </w:rPr>
          <w:t xml:space="preserve"> applicants who meet specific conditions and requirements </w:t>
        </w:r>
      </w:ins>
      <w:ins w:id="3125" w:author="Matthew Chersich" w:date="2024-08-13T22:23:00Z">
        <w:del w:id="3126" w:author="Craig Parker" w:date="2024-08-14T18:42:00Z" w16du:dateUtc="2024-08-14T16:42:00Z">
          <w:r w:rsidR="00D645CA" w:rsidDel="009F0949">
            <w:rPr>
              <w:rFonts w:ascii="Nunito" w:eastAsia="Nunito" w:hAnsi="Nunito"/>
              <w:color w:val="000000" w:themeColor="text1"/>
              <w:sz w:val="20"/>
              <w:lang w:val="en-ZA"/>
            </w:rPr>
            <w:delText xml:space="preserve">at have been </w:delText>
          </w:r>
        </w:del>
        <w:r w:rsidR="00D645CA">
          <w:rPr>
            <w:rFonts w:ascii="Nunito" w:eastAsia="Nunito" w:hAnsi="Nunito"/>
            <w:color w:val="000000" w:themeColor="text1"/>
            <w:sz w:val="20"/>
            <w:lang w:val="en-ZA"/>
          </w:rPr>
          <w:t xml:space="preserve">set by </w:t>
        </w:r>
      </w:ins>
      <w:ins w:id="3127" w:author="Craig Parker" w:date="2024-08-06T18:56:00Z">
        <w:del w:id="3128" w:author="Matthew Chersich" w:date="2024-08-13T22:23:00Z">
          <w:r w:rsidR="000A7512" w:rsidRPr="002E4822" w:rsidDel="00D645CA">
            <w:rPr>
              <w:rFonts w:ascii="Nunito" w:eastAsia="Nunito" w:hAnsi="Nunito"/>
              <w:color w:val="000000" w:themeColor="text1"/>
              <w:sz w:val="20"/>
              <w:lang w:val="en-ZA"/>
              <w:rPrChange w:id="3129" w:author="Craig Parker" w:date="2024-08-07T12:23:00Z">
                <w:rPr>
                  <w:rFonts w:ascii="Nunito" w:eastAsia="Nunito" w:hAnsi="Nunito"/>
                  <w:lang w:val="en-ZA"/>
                </w:rPr>
              </w:rPrChange>
            </w:rPr>
            <w:delText xml:space="preserve">e </w:delText>
          </w:r>
        </w:del>
      </w:ins>
      <w:ins w:id="3130" w:author="Matthew Chersich" w:date="2024-08-13T22:23:00Z">
        <w:r w:rsidR="00D645CA">
          <w:rPr>
            <w:rFonts w:ascii="Nunito" w:eastAsia="Nunito" w:hAnsi="Nunito"/>
            <w:color w:val="000000" w:themeColor="text1"/>
            <w:sz w:val="20"/>
            <w:lang w:val="en-ZA"/>
          </w:rPr>
          <w:t xml:space="preserve">the </w:t>
        </w:r>
      </w:ins>
      <w:ins w:id="3131" w:author="Craig Parker" w:date="2024-08-06T18:56:00Z">
        <w:r w:rsidR="000A7512" w:rsidRPr="002E4822">
          <w:rPr>
            <w:rFonts w:ascii="Nunito" w:eastAsia="Nunito" w:hAnsi="Nunito"/>
            <w:color w:val="000000" w:themeColor="text1"/>
            <w:sz w:val="20"/>
            <w:lang w:val="en-ZA"/>
            <w:rPrChange w:id="3132" w:author="Craig Parker" w:date="2024-08-07T12:23:00Z">
              <w:rPr>
                <w:rFonts w:ascii="Nunito" w:eastAsia="Nunito" w:hAnsi="Nunito"/>
                <w:lang w:val="en-ZA"/>
              </w:rPr>
            </w:rPrChange>
          </w:rPr>
          <w:t>Data Access Committee</w:t>
        </w:r>
        <w:del w:id="3133" w:author="Matthew Chersich" w:date="2024-08-13T22:23:00Z">
          <w:r w:rsidR="000A7512" w:rsidRPr="002E4822" w:rsidDel="00D645CA">
            <w:rPr>
              <w:rFonts w:ascii="Nunito" w:eastAsia="Nunito" w:hAnsi="Nunito"/>
              <w:color w:val="000000" w:themeColor="text1"/>
              <w:sz w:val="20"/>
              <w:lang w:val="en-ZA"/>
              <w:rPrChange w:id="3134" w:author="Craig Parker" w:date="2024-08-07T12:23:00Z">
                <w:rPr>
                  <w:rFonts w:ascii="Nunito" w:eastAsia="Nunito" w:hAnsi="Nunito"/>
                  <w:lang w:val="en-ZA"/>
                </w:rPr>
              </w:rPrChange>
            </w:rPr>
            <w:delText xml:space="preserve"> sets</w:delText>
          </w:r>
        </w:del>
      </w:ins>
      <w:ins w:id="3135" w:author="Matthew Chersich" w:date="2024-08-04T17:06:00Z">
        <w:del w:id="3136" w:author="Craig Parker" w:date="2024-08-06T18:56:00Z">
          <w:r w:rsidRPr="002E4822" w:rsidDel="000A7512">
            <w:rPr>
              <w:rFonts w:ascii="Nunito" w:eastAsia="Nunito" w:hAnsi="Nunito"/>
              <w:color w:val="000000" w:themeColor="text1"/>
              <w:sz w:val="20"/>
              <w:lang w:val="en-ZA"/>
              <w:rPrChange w:id="3137" w:author="Craig Parker" w:date="2024-08-07T12:23:00Z">
                <w:rPr>
                  <w:rFonts w:ascii="Nunito" w:eastAsia="Nunito" w:hAnsi="Nunito"/>
                  <w:lang w:val="en-ZA"/>
                </w:rPr>
              </w:rPrChange>
            </w:rPr>
            <w:delText>D</w:delText>
          </w:r>
        </w:del>
      </w:ins>
      <w:del w:id="3138" w:author="Craig Parker" w:date="2024-08-06T18:56:00Z">
        <w:r w:rsidR="00DF106C" w:rsidRPr="002E4822" w:rsidDel="000A7512">
          <w:rPr>
            <w:rFonts w:ascii="Nunito" w:eastAsia="Nunito" w:hAnsi="Nunito"/>
            <w:color w:val="000000" w:themeColor="text1"/>
            <w:sz w:val="20"/>
            <w:lang w:val="en-ZA"/>
            <w:rPrChange w:id="3139" w:author="Craig Parker" w:date="2024-08-07T12:23:00Z">
              <w:rPr>
                <w:rFonts w:ascii="Nunito" w:eastAsia="Nunito" w:hAnsi="Nunito"/>
                <w:lang w:val="en-ZA"/>
              </w:rPr>
            </w:rPrChange>
          </w:rPr>
          <w:delText>d</w:delText>
        </w:r>
      </w:del>
      <w:ins w:id="3140" w:author="Matthew Chersich" w:date="2024-08-04T17:06:00Z">
        <w:del w:id="3141" w:author="Craig Parker" w:date="2024-08-06T18:56:00Z">
          <w:r w:rsidRPr="002E4822" w:rsidDel="000A7512">
            <w:rPr>
              <w:rFonts w:ascii="Nunito" w:eastAsia="Nunito" w:hAnsi="Nunito"/>
              <w:color w:val="000000" w:themeColor="text1"/>
              <w:sz w:val="20"/>
              <w:lang w:val="en-ZA"/>
              <w:rPrChange w:id="3142" w:author="Craig Parker" w:date="2024-08-07T12:23:00Z">
                <w:rPr>
                  <w:rFonts w:ascii="Nunito" w:eastAsia="Nunito" w:hAnsi="Nunito"/>
                  <w:lang w:val="en-ZA"/>
                </w:rPr>
              </w:rPrChange>
            </w:rPr>
            <w:delText>A</w:delText>
          </w:r>
        </w:del>
      </w:ins>
      <w:del w:id="3143" w:author="Craig Parker" w:date="2024-08-06T18:56:00Z">
        <w:r w:rsidR="00DF106C" w:rsidRPr="002E4822" w:rsidDel="000A7512">
          <w:rPr>
            <w:rFonts w:ascii="Nunito" w:eastAsia="Nunito" w:hAnsi="Nunito"/>
            <w:color w:val="000000" w:themeColor="text1"/>
            <w:sz w:val="20"/>
            <w:lang w:val="en-ZA"/>
            <w:rPrChange w:id="3144" w:author="Craig Parker" w:date="2024-08-07T12:23:00Z">
              <w:rPr>
                <w:rFonts w:ascii="Nunito" w:eastAsia="Nunito" w:hAnsi="Nunito"/>
                <w:lang w:val="en-ZA"/>
              </w:rPr>
            </w:rPrChange>
          </w:rPr>
          <w:delText>a</w:delText>
        </w:r>
      </w:del>
      <w:ins w:id="3145" w:author="Matthew Chersich" w:date="2024-08-04T17:06:00Z">
        <w:del w:id="3146" w:author="Craig Parker" w:date="2024-08-06T18:56:00Z">
          <w:r w:rsidRPr="002E4822" w:rsidDel="000A7512">
            <w:rPr>
              <w:rFonts w:ascii="Nunito" w:eastAsia="Nunito" w:hAnsi="Nunito"/>
              <w:color w:val="000000" w:themeColor="text1"/>
              <w:sz w:val="20"/>
              <w:lang w:val="en-ZA"/>
              <w:rPrChange w:id="3147" w:author="Craig Parker" w:date="2024-08-07T12:23:00Z">
                <w:rPr>
                  <w:rFonts w:ascii="Nunito" w:eastAsia="Nunito" w:hAnsi="Nunito"/>
                  <w:lang w:val="en-ZA"/>
                </w:rPr>
              </w:rPrChange>
            </w:rPr>
            <w:delText>C</w:delText>
          </w:r>
        </w:del>
      </w:ins>
      <w:del w:id="3148" w:author="Craig Parker" w:date="2024-08-06T18:56:00Z">
        <w:r w:rsidR="00DF106C" w:rsidRPr="002E4822" w:rsidDel="000A7512">
          <w:rPr>
            <w:rFonts w:ascii="Nunito" w:eastAsia="Nunito" w:hAnsi="Nunito"/>
            <w:color w:val="000000" w:themeColor="text1"/>
            <w:sz w:val="20"/>
            <w:lang w:val="en-ZA"/>
            <w:rPrChange w:id="3149" w:author="Craig Parker" w:date="2024-08-07T12:23:00Z">
              <w:rPr>
                <w:rFonts w:ascii="Nunito" w:eastAsia="Nunito" w:hAnsi="Nunito"/>
                <w:lang w:val="en-ZA"/>
              </w:rPr>
            </w:rPrChange>
          </w:rPr>
          <w:delText>c</w:delText>
        </w:r>
      </w:del>
      <w:ins w:id="3150" w:author="Craig Parker" w:date="2024-07-31T13:20:00Z">
        <w:r w:rsidRPr="002E4822">
          <w:rPr>
            <w:rFonts w:ascii="Nunito" w:eastAsia="Nunito" w:hAnsi="Nunito"/>
            <w:color w:val="000000" w:themeColor="text1"/>
            <w:sz w:val="20"/>
            <w:lang w:val="en-ZA"/>
            <w:rPrChange w:id="3151" w:author="Craig Parker" w:date="2024-08-07T12:23:00Z">
              <w:rPr>
                <w:rFonts w:ascii="Nunito" w:eastAsia="Nunito" w:hAnsi="Nunito"/>
                <w:lang w:val="en-ZA"/>
              </w:rPr>
            </w:rPrChange>
          </w:rPr>
          <w:t xml:space="preserve">. This data type is </w:t>
        </w:r>
      </w:ins>
      <w:ins w:id="3152" w:author="Craig Parker" w:date="2024-07-31T13:21:00Z">
        <w:r w:rsidRPr="002E4822">
          <w:rPr>
            <w:rFonts w:ascii="Nunito" w:eastAsia="Nunito" w:hAnsi="Nunito"/>
            <w:color w:val="000000" w:themeColor="text1"/>
            <w:sz w:val="20"/>
            <w:lang w:val="en-ZA"/>
            <w:rPrChange w:id="3153" w:author="Craig Parker" w:date="2024-08-07T12:23:00Z">
              <w:rPr>
                <w:rFonts w:ascii="Nunito" w:eastAsia="Nunito" w:hAnsi="Nunito"/>
                <w:lang w:val="en-ZA"/>
              </w:rPr>
            </w:rPrChange>
          </w:rPr>
          <w:t>categorised</w:t>
        </w:r>
      </w:ins>
      <w:ins w:id="3154" w:author="Craig Parker" w:date="2024-07-31T13:20:00Z">
        <w:r w:rsidRPr="002E4822">
          <w:rPr>
            <w:rFonts w:ascii="Nunito" w:eastAsia="Nunito" w:hAnsi="Nunito"/>
            <w:color w:val="000000" w:themeColor="text1"/>
            <w:sz w:val="20"/>
            <w:lang w:val="en-ZA"/>
            <w:rPrChange w:id="3155" w:author="Craig Parker" w:date="2024-08-07T12:23:00Z">
              <w:rPr>
                <w:rFonts w:ascii="Nunito" w:eastAsia="Nunito" w:hAnsi="Nunito"/>
                <w:lang w:val="en-ZA"/>
              </w:rPr>
            </w:rPrChange>
          </w:rPr>
          <w:t xml:space="preserve"> as de-identified data under POPIA, meaning it has been thoroughly de-identified to prevent any</w:t>
        </w:r>
      </w:ins>
      <w:r w:rsidRPr="002E4822">
        <w:rPr>
          <w:rFonts w:ascii="Nunito" w:eastAsia="Nunito" w:hAnsi="Nunito"/>
          <w:color w:val="000000" w:themeColor="text1"/>
          <w:sz w:val="20"/>
          <w:lang w:val="en-ZA"/>
          <w:rPrChange w:id="3156" w:author="Craig Parker" w:date="2024-08-07T12:23:00Z">
            <w:rPr>
              <w:rFonts w:ascii="Nunito" w:eastAsia="Nunito" w:hAnsi="Nunito"/>
              <w:lang w:val="en-ZA"/>
            </w:rPr>
          </w:rPrChange>
        </w:rPr>
        <w:t xml:space="preserve"> reasonable</w:t>
      </w:r>
      <w:ins w:id="3157" w:author="Craig Parker" w:date="2024-07-31T13:20:00Z">
        <w:r w:rsidRPr="002E4822">
          <w:rPr>
            <w:rFonts w:ascii="Nunito" w:eastAsia="Nunito" w:hAnsi="Nunito"/>
            <w:color w:val="000000" w:themeColor="text1"/>
            <w:sz w:val="20"/>
            <w:lang w:val="en-ZA"/>
            <w:rPrChange w:id="3158" w:author="Craig Parker" w:date="2024-08-07T12:23:00Z">
              <w:rPr>
                <w:rFonts w:ascii="Nunito" w:eastAsia="Nunito" w:hAnsi="Nunito"/>
                <w:lang w:val="en-ZA"/>
              </w:rPr>
            </w:rPrChange>
          </w:rPr>
          <w:t xml:space="preserve"> possibility of re-identification. The identifiers in this dataset are limited to health variables without any direct personal identifiers.</w:t>
        </w:r>
      </w:ins>
      <w:ins w:id="3159" w:author="Matthew Chersich" w:date="2024-08-04T20:30:00Z">
        <w:r w:rsidRPr="002E4822">
          <w:rPr>
            <w:rFonts w:ascii="Nunito" w:eastAsia="Nunito" w:hAnsi="Nunito"/>
            <w:color w:val="000000" w:themeColor="text1"/>
            <w:sz w:val="20"/>
            <w:lang w:val="en-ZA"/>
            <w:rPrChange w:id="3160" w:author="Craig Parker" w:date="2024-08-07T12:23:00Z">
              <w:rPr>
                <w:rFonts w:ascii="Nunito" w:eastAsia="Nunito" w:hAnsi="Nunito"/>
                <w:lang w:val="en-ZA"/>
              </w:rPr>
            </w:rPrChange>
          </w:rPr>
          <w:t xml:space="preserve"> </w:t>
        </w:r>
        <w:del w:id="3161" w:author="Craig Parker" w:date="2024-08-06T19:03:00Z">
          <w:r w:rsidRPr="00572F71" w:rsidDel="002B1DBF">
            <w:rPr>
              <w:rFonts w:ascii="Nunito" w:eastAsia="Nunito" w:hAnsi="Nunito"/>
              <w:color w:val="000000" w:themeColor="text1"/>
              <w:sz w:val="20"/>
              <w:highlight w:val="yellow"/>
              <w:lang w:val="en-ZA"/>
              <w:rPrChange w:id="3162" w:author="Matthew Chersich" w:date="2024-08-13T22:23:00Z">
                <w:rPr>
                  <w:rFonts w:ascii="Nunito" w:eastAsia="Nunito" w:hAnsi="Nunito" w:cs="Nunito"/>
                  <w:lang w:val="en-ZA"/>
                </w:rPr>
              </w:rPrChange>
            </w:rPr>
            <w:delText>NOTE IF COUNTY/PROVINCE/TOWN are included and age in decades</w:delText>
          </w:r>
        </w:del>
      </w:ins>
      <w:ins w:id="3163" w:author="Craig Parker" w:date="2024-08-06T19:03:00Z">
        <w:r w:rsidR="002B1DBF" w:rsidRPr="00572F71">
          <w:rPr>
            <w:rFonts w:ascii="Nunito" w:eastAsia="Nunito" w:hAnsi="Nunito"/>
            <w:color w:val="000000" w:themeColor="text1"/>
            <w:sz w:val="20"/>
            <w:highlight w:val="yellow"/>
            <w:rPrChange w:id="3164" w:author="Matthew Chersich" w:date="2024-08-13T22:23:00Z">
              <w:rPr>
                <w:rFonts w:ascii="Nunito" w:eastAsia="Nunito" w:hAnsi="Nunito"/>
              </w:rPr>
            </w:rPrChange>
          </w:rPr>
          <w:t xml:space="preserve">Age data will be reported in </w:t>
        </w:r>
      </w:ins>
      <w:ins w:id="3165" w:author="Matthew Chersich" w:date="2024-08-13T22:23:00Z">
        <w:del w:id="3166" w:author="Craig Parker" w:date="2024-08-14T18:40:00Z" w16du:dateUtc="2024-08-14T16:40:00Z">
          <w:r w:rsidR="00572F71" w:rsidRPr="00572F71" w:rsidDel="009F0949">
            <w:rPr>
              <w:rFonts w:ascii="Nunito" w:eastAsia="Nunito" w:hAnsi="Nunito"/>
              <w:color w:val="000000" w:themeColor="text1"/>
              <w:sz w:val="20"/>
              <w:highlight w:val="yellow"/>
              <w:rPrChange w:id="3167" w:author="Matthew Chersich" w:date="2024-08-13T22:23:00Z">
                <w:rPr>
                  <w:rFonts w:ascii="Nunito" w:eastAsia="Nunito" w:hAnsi="Nunito"/>
                  <w:color w:val="000000" w:themeColor="text1"/>
                  <w:sz w:val="20"/>
                </w:rPr>
              </w:rPrChange>
            </w:rPr>
            <w:delText>five year age bands, s</w:delText>
          </w:r>
        </w:del>
      </w:ins>
      <w:ins w:id="3168" w:author="Matthew Chersich" w:date="2024-08-13T22:24:00Z">
        <w:del w:id="3169" w:author="Craig Parker" w:date="2024-08-14T18:40:00Z" w16du:dateUtc="2024-08-14T16:40:00Z">
          <w:r w:rsidR="00572F71" w:rsidDel="009F0949">
            <w:rPr>
              <w:rFonts w:ascii="Nunito" w:eastAsia="Nunito" w:hAnsi="Nunito"/>
              <w:color w:val="000000" w:themeColor="text1"/>
              <w:sz w:val="20"/>
            </w:rPr>
            <w:delText xml:space="preserve"> reported in larger units, such as city or district</w:delText>
          </w:r>
        </w:del>
      </w:ins>
      <w:ins w:id="3170" w:author="Craig Parker" w:date="2024-08-14T18:40:00Z" w16du:dateUtc="2024-08-14T16:40:00Z">
        <w:r w:rsidR="009F0949">
          <w:rPr>
            <w:rFonts w:ascii="Nunito" w:eastAsia="Nunito" w:hAnsi="Nunito"/>
            <w:color w:val="000000" w:themeColor="text1"/>
            <w:sz w:val="20"/>
            <w:highlight w:val="yellow"/>
          </w:rPr>
          <w:t>five-year age bands rather than an exact birthdate, and the geographic data will be reported in larger units, such as cities or districts</w:t>
        </w:r>
      </w:ins>
      <w:ins w:id="3171" w:author="Craig Parker" w:date="2024-08-06T19:03:00Z">
        <w:del w:id="3172" w:author="Matthew Chersich" w:date="2024-08-13T22:24:00Z">
          <w:r w:rsidR="002B1DBF" w:rsidRPr="002E4822" w:rsidDel="00572F71">
            <w:rPr>
              <w:rFonts w:ascii="Nunito" w:eastAsia="Nunito" w:hAnsi="Nunito"/>
              <w:color w:val="000000" w:themeColor="text1"/>
              <w:sz w:val="20"/>
              <w:rPrChange w:id="3173" w:author="Craig Parker" w:date="2024-08-07T12:23:00Z">
                <w:rPr>
                  <w:rFonts w:ascii="Nunito" w:eastAsia="Nunito" w:hAnsi="Nunito"/>
                </w:rPr>
              </w:rPrChange>
            </w:rPr>
            <w:delText xml:space="preserve"> jittered </w:delText>
          </w:r>
        </w:del>
      </w:ins>
      <w:ins w:id="3174" w:author="Craig Parker" w:date="2024-08-06T19:04:00Z">
        <w:del w:id="3175" w:author="Matthew Chersich" w:date="2024-08-13T22:24:00Z">
          <w:r w:rsidR="002B1DBF" w:rsidRPr="002E4822" w:rsidDel="00572F71">
            <w:rPr>
              <w:rFonts w:ascii="Nunito" w:eastAsia="Nunito" w:hAnsi="Nunito"/>
              <w:color w:val="000000" w:themeColor="text1"/>
              <w:sz w:val="20"/>
              <w:rPrChange w:id="3176" w:author="Craig Parker" w:date="2024-08-07T12:23:00Z">
                <w:rPr>
                  <w:rFonts w:ascii="Nunito" w:eastAsia="Nunito" w:hAnsi="Nunito"/>
                </w:rPr>
              </w:rPrChange>
            </w:rPr>
            <w:delText>to ensure privacy protection further</w:delText>
          </w:r>
        </w:del>
        <w:r w:rsidR="002B1DBF" w:rsidRPr="002E4822">
          <w:rPr>
            <w:rFonts w:ascii="Nunito" w:eastAsia="Nunito" w:hAnsi="Nunito"/>
            <w:color w:val="000000" w:themeColor="text1"/>
            <w:sz w:val="20"/>
            <w:rPrChange w:id="3177" w:author="Craig Parker" w:date="2024-08-07T12:23:00Z">
              <w:rPr>
                <w:rFonts w:ascii="Nunito" w:eastAsia="Nunito" w:hAnsi="Nunito"/>
              </w:rPr>
            </w:rPrChange>
          </w:rPr>
          <w:t>.</w:t>
        </w:r>
      </w:ins>
    </w:p>
    <w:p w14:paraId="6783A3BA" w14:textId="1AFFB4D1" w:rsidR="00A62CB7" w:rsidRPr="002E4822" w:rsidRDefault="52A8C99F">
      <w:pPr>
        <w:pStyle w:val="Heading3"/>
        <w:spacing w:line="360" w:lineRule="auto"/>
        <w:rPr>
          <w:rFonts w:ascii="Nunito" w:hAnsi="Nunito"/>
          <w:color w:val="000000" w:themeColor="text1"/>
          <w:lang w:val="en-ZA"/>
          <w:rPrChange w:id="3178" w:author="Craig Parker" w:date="2024-08-07T12:23:00Z">
            <w:rPr>
              <w:rFonts w:ascii="Nunito" w:hAnsi="Nunito"/>
              <w:lang w:val="en-ZA"/>
            </w:rPr>
          </w:rPrChange>
        </w:rPr>
        <w:pPrChange w:id="3179" w:author="Craig Parker" w:date="2024-08-07T10:40:00Z">
          <w:pPr>
            <w:pStyle w:val="Heading2"/>
            <w:numPr>
              <w:ilvl w:val="1"/>
              <w:numId w:val="40"/>
            </w:numPr>
            <w:ind w:left="720" w:hanging="360"/>
          </w:pPr>
        </w:pPrChange>
      </w:pPr>
      <w:bookmarkStart w:id="3180" w:name="_Toc174562926"/>
      <w:ins w:id="3181" w:author="Craig Parker" w:date="2024-07-31T13:20:00Z">
        <w:r w:rsidRPr="002E4822">
          <w:rPr>
            <w:rFonts w:ascii="Nunito" w:hAnsi="Nunito"/>
            <w:color w:val="000000" w:themeColor="text1"/>
            <w:sz w:val="20"/>
            <w:szCs w:val="20"/>
            <w:lang w:val="en-ZA"/>
            <w:rPrChange w:id="3182" w:author="Craig Parker" w:date="2024-08-07T12:23:00Z">
              <w:rPr>
                <w:rFonts w:eastAsia="Nunito"/>
                <w:b w:val="0"/>
                <w:bCs w:val="0"/>
                <w:lang w:val="en-ZA"/>
              </w:rPr>
            </w:rPrChange>
          </w:rPr>
          <w:t>Inferential Data</w:t>
        </w:r>
      </w:ins>
      <w:bookmarkEnd w:id="3180"/>
    </w:p>
    <w:p w14:paraId="758B295C" w14:textId="7EAED086" w:rsidR="00DF106C" w:rsidRPr="002E4822" w:rsidRDefault="00D645CA" w:rsidP="00A62CB7">
      <w:pPr>
        <w:spacing w:line="360" w:lineRule="auto"/>
        <w:rPr>
          <w:ins w:id="3183" w:author="Nicholas Brink" w:date="2024-07-31T14:04:00Z"/>
          <w:rFonts w:ascii="Nunito" w:eastAsia="Nunito" w:hAnsi="Nunito"/>
          <w:color w:val="000000" w:themeColor="text1"/>
          <w:sz w:val="20"/>
          <w:lang w:val="en-ZA"/>
          <w:rPrChange w:id="3184" w:author="Craig Parker" w:date="2024-08-07T12:23:00Z">
            <w:rPr>
              <w:ins w:id="3185" w:author="Nicholas Brink" w:date="2024-07-31T14:04:00Z"/>
              <w:rFonts w:ascii="Nunito" w:eastAsia="Nunito" w:hAnsi="Nunito"/>
              <w:lang w:val="en-ZA"/>
            </w:rPr>
          </w:rPrChange>
        </w:rPr>
      </w:pPr>
      <w:ins w:id="3186" w:author="Matthew Chersich" w:date="2024-08-13T22:22:00Z">
        <w:r>
          <w:rPr>
            <w:rFonts w:ascii="Nunito" w:eastAsia="Nunito" w:hAnsi="Nunito"/>
            <w:color w:val="000000" w:themeColor="text1"/>
            <w:sz w:val="20"/>
            <w:lang w:val="en-ZA"/>
          </w:rPr>
          <w:t>T</w:t>
        </w:r>
      </w:ins>
      <w:ins w:id="3187" w:author="Craig Parker" w:date="2024-07-31T13:20:00Z">
        <w:del w:id="3188" w:author="Matthew Chersich" w:date="2024-08-13T22:22:00Z">
          <w:r w:rsidR="3E93EB8D" w:rsidRPr="002E4822" w:rsidDel="00D645CA">
            <w:rPr>
              <w:rFonts w:ascii="Nunito" w:eastAsia="Nunito" w:hAnsi="Nunito"/>
              <w:color w:val="000000" w:themeColor="text1"/>
              <w:sz w:val="20"/>
              <w:lang w:val="en-ZA"/>
              <w:rPrChange w:id="3189" w:author="Craig Parker" w:date="2024-08-07T12:23:00Z">
                <w:rPr>
                  <w:rFonts w:ascii="Nunito" w:eastAsia="Nunito" w:hAnsi="Nunito"/>
                  <w:lang w:val="en-ZA"/>
                </w:rPr>
              </w:rPrChange>
            </w:rPr>
            <w:delText xml:space="preserve"> T</w:delText>
          </w:r>
        </w:del>
        <w:proofErr w:type="gramStart"/>
        <w:r w:rsidR="3E93EB8D" w:rsidRPr="002E4822">
          <w:rPr>
            <w:rFonts w:ascii="Nunito" w:eastAsia="Nunito" w:hAnsi="Nunito"/>
            <w:color w:val="000000" w:themeColor="text1"/>
            <w:sz w:val="20"/>
            <w:lang w:val="en-ZA"/>
            <w:rPrChange w:id="3190" w:author="Craig Parker" w:date="2024-08-07T12:23:00Z">
              <w:rPr>
                <w:rFonts w:ascii="Nunito" w:eastAsia="Nunito" w:hAnsi="Nunito"/>
                <w:lang w:val="en-ZA"/>
              </w:rPr>
            </w:rPrChange>
          </w:rPr>
          <w:t>he</w:t>
        </w:r>
        <w:proofErr w:type="gramEnd"/>
        <w:r w:rsidR="3E93EB8D" w:rsidRPr="002E4822">
          <w:rPr>
            <w:rFonts w:ascii="Nunito" w:eastAsia="Nunito" w:hAnsi="Nunito"/>
            <w:color w:val="000000" w:themeColor="text1"/>
            <w:sz w:val="20"/>
            <w:lang w:val="en-ZA"/>
            <w:rPrChange w:id="3191" w:author="Craig Parker" w:date="2024-08-07T12:23:00Z">
              <w:rPr>
                <w:rFonts w:ascii="Nunito" w:eastAsia="Nunito" w:hAnsi="Nunito"/>
                <w:lang w:val="en-ZA"/>
              </w:rPr>
            </w:rPrChange>
          </w:rPr>
          <w:t xml:space="preserve"> final category is inferential data, </w:t>
        </w:r>
      </w:ins>
      <w:ins w:id="3192" w:author="Matthew Chersich" w:date="2024-08-13T22:25:00Z">
        <w:del w:id="3193" w:author="Craig Parker" w:date="2024-08-14T18:42:00Z" w16du:dateUtc="2024-08-14T16:42:00Z">
          <w:r w:rsidR="00572F71" w:rsidDel="009F0949">
            <w:rPr>
              <w:rFonts w:ascii="Nunito" w:eastAsia="Nunito" w:hAnsi="Nunito"/>
              <w:color w:val="000000" w:themeColor="text1"/>
              <w:sz w:val="20"/>
              <w:lang w:val="en-ZA"/>
            </w:rPr>
            <w:delText xml:space="preserve">which is </w:delText>
          </w:r>
        </w:del>
      </w:ins>
      <w:ins w:id="3194" w:author="Craig Parker" w:date="2024-07-31T13:20:00Z">
        <w:r w:rsidR="3E93EB8D" w:rsidRPr="002E4822">
          <w:rPr>
            <w:rFonts w:ascii="Nunito" w:eastAsia="Nunito" w:hAnsi="Nunito"/>
            <w:color w:val="000000" w:themeColor="text1"/>
            <w:sz w:val="20"/>
            <w:lang w:val="en-ZA"/>
            <w:rPrChange w:id="3195" w:author="Craig Parker" w:date="2024-08-07T12:23:00Z">
              <w:rPr>
                <w:rFonts w:ascii="Nunito" w:eastAsia="Nunito" w:hAnsi="Nunito"/>
                <w:lang w:val="en-ZA"/>
              </w:rPr>
            </w:rPrChange>
          </w:rPr>
          <w:t xml:space="preserve">aggregated and synthetic data derived from the analysis of the preceding data categories. </w:t>
        </w:r>
      </w:ins>
      <w:r w:rsidR="004A3BAA" w:rsidRPr="002E4822">
        <w:rPr>
          <w:rFonts w:ascii="Nunito" w:eastAsia="Nunito" w:hAnsi="Nunito"/>
          <w:color w:val="000000" w:themeColor="text1"/>
          <w:sz w:val="20"/>
          <w:lang w:val="en-ZA"/>
        </w:rPr>
        <w:t xml:space="preserve">The HE²AT </w:t>
      </w:r>
      <w:proofErr w:type="spellStart"/>
      <w:r w:rsidR="004A3BAA" w:rsidRPr="002E4822">
        <w:rPr>
          <w:rFonts w:ascii="Nunito" w:eastAsia="Nunito" w:hAnsi="Nunito"/>
          <w:color w:val="000000" w:themeColor="text1"/>
          <w:sz w:val="20"/>
          <w:lang w:val="en-ZA"/>
        </w:rPr>
        <w:t>Center</w:t>
      </w:r>
      <w:proofErr w:type="spellEnd"/>
      <w:r w:rsidR="004A3BAA" w:rsidRPr="002E4822">
        <w:rPr>
          <w:rFonts w:ascii="Nunito" w:eastAsia="Nunito" w:hAnsi="Nunito"/>
          <w:color w:val="000000" w:themeColor="text1"/>
          <w:sz w:val="20"/>
          <w:lang w:val="en-ZA"/>
        </w:rPr>
        <w:t xml:space="preserve"> owns these details and retains them</w:t>
      </w:r>
      <w:ins w:id="3196" w:author="Craig Parker" w:date="2024-07-31T13:20:00Z">
        <w:r w:rsidR="3E93EB8D" w:rsidRPr="002E4822">
          <w:rPr>
            <w:rFonts w:ascii="Nunito" w:eastAsia="Nunito" w:hAnsi="Nunito"/>
            <w:color w:val="000000" w:themeColor="text1"/>
            <w:sz w:val="20"/>
            <w:lang w:val="en-ZA"/>
            <w:rPrChange w:id="3197" w:author="Craig Parker" w:date="2024-08-07T12:23:00Z">
              <w:rPr>
                <w:rFonts w:ascii="Nunito" w:eastAsia="Nunito" w:hAnsi="Nunito"/>
                <w:lang w:val="en-ZA"/>
              </w:rPr>
            </w:rPrChange>
          </w:rPr>
          <w:t xml:space="preserve"> indefinitely. Inferential data is made available for open access to support broader research initiatives. As aggregated anonymous data and synthetic data, it is classified as de-identified under POPIA, ensuring that individual privacy is fully protected. This category contains no direct or indirect identifiers, making it impossible to trace back to any individuals.</w:t>
        </w:r>
      </w:ins>
    </w:p>
    <w:p w14:paraId="27AA8F56" w14:textId="11684B1F" w:rsidR="00E42C75" w:rsidRPr="002E4822" w:rsidRDefault="0B5C5632" w:rsidP="00E42C75">
      <w:pPr>
        <w:pStyle w:val="ListParagraph"/>
        <w:keepNext/>
        <w:spacing w:line="360" w:lineRule="auto"/>
        <w:ind w:left="720"/>
      </w:pPr>
      <w:r>
        <w:rPr>
          <w:noProof/>
        </w:rPr>
        <w:lastRenderedPageBreak/>
        <w:drawing>
          <wp:anchor distT="0" distB="0" distL="114300" distR="114300" simplePos="0" relativeHeight="251657216" behindDoc="0" locked="0" layoutInCell="1" allowOverlap="1" wp14:anchorId="3BCAAB1B" wp14:editId="65E7551E">
            <wp:simplePos x="0" y="0"/>
            <wp:positionH relativeFrom="column">
              <wp:align>left</wp:align>
            </wp:positionH>
            <wp:positionV relativeFrom="paragraph">
              <wp:posOffset>0</wp:posOffset>
            </wp:positionV>
            <wp:extent cx="6864350" cy="3674187"/>
            <wp:effectExtent l="0" t="0" r="0" b="0"/>
            <wp:wrapSquare wrapText="bothSides"/>
            <wp:docPr id="1793020816" name="Picture 57679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794432"/>
                    <pic:cNvPicPr/>
                  </pic:nvPicPr>
                  <pic:blipFill>
                    <a:blip r:embed="rId14">
                      <a:extLst>
                        <a:ext uri="{28A0092B-C50C-407E-A947-70E740481C1C}">
                          <a14:useLocalDpi xmlns:a14="http://schemas.microsoft.com/office/drawing/2010/main" val="0"/>
                        </a:ext>
                      </a:extLst>
                    </a:blip>
                    <a:stretch>
                      <a:fillRect/>
                    </a:stretch>
                  </pic:blipFill>
                  <pic:spPr>
                    <a:xfrm>
                      <a:off x="0" y="0"/>
                      <a:ext cx="6864350" cy="3674187"/>
                    </a:xfrm>
                    <a:prstGeom prst="rect">
                      <a:avLst/>
                    </a:prstGeom>
                  </pic:spPr>
                </pic:pic>
              </a:graphicData>
            </a:graphic>
            <wp14:sizeRelH relativeFrom="page">
              <wp14:pctWidth>0</wp14:pctWidth>
            </wp14:sizeRelH>
            <wp14:sizeRelV relativeFrom="page">
              <wp14:pctHeight>0</wp14:pctHeight>
            </wp14:sizeRelV>
          </wp:anchor>
        </w:drawing>
      </w:r>
    </w:p>
    <w:p w14:paraId="5FF8C0F8" w14:textId="435BC7BF" w:rsidR="0B5C5632" w:rsidRPr="002E4822" w:rsidRDefault="00E42C75" w:rsidP="00E42C75">
      <w:pPr>
        <w:pStyle w:val="Caption"/>
        <w:spacing w:line="360" w:lineRule="auto"/>
        <w:rPr>
          <w:ins w:id="3198" w:author="Craig Parker" w:date="2024-07-31T13:20:00Z"/>
          <w:rFonts w:ascii="Nunito" w:eastAsia="Nunito" w:hAnsi="Nunito" w:cs="Nunito"/>
          <w:color w:val="000000" w:themeColor="text1"/>
          <w:sz w:val="20"/>
          <w:szCs w:val="20"/>
          <w:lang w:val="en-ZA"/>
          <w:rPrChange w:id="3199" w:author="Craig Parker" w:date="2024-08-07T12:23:00Z">
            <w:rPr>
              <w:ins w:id="3200" w:author="Craig Parker" w:date="2024-07-31T13:20:00Z"/>
              <w:rFonts w:eastAsia="Nunito"/>
              <w:lang w:val="en-ZA"/>
            </w:rPr>
          </w:rPrChange>
        </w:rPr>
      </w:pPr>
      <w:r w:rsidRPr="002E4822">
        <w:rPr>
          <w:rFonts w:ascii="Nunito" w:hAnsi="Nunito"/>
          <w:sz w:val="20"/>
          <w:szCs w:val="20"/>
        </w:rPr>
        <w:t xml:space="preserve">Figure </w:t>
      </w:r>
      <w:r w:rsidRPr="002E4822">
        <w:rPr>
          <w:rFonts w:ascii="Nunito" w:hAnsi="Nunito"/>
          <w:sz w:val="20"/>
          <w:szCs w:val="20"/>
        </w:rPr>
        <w:fldChar w:fldCharType="begin"/>
      </w:r>
      <w:r w:rsidRPr="002E4822">
        <w:rPr>
          <w:rFonts w:ascii="Nunito" w:hAnsi="Nunito"/>
          <w:sz w:val="20"/>
          <w:szCs w:val="20"/>
        </w:rPr>
        <w:instrText xml:space="preserve"> SEQ Figure \* ARABIC </w:instrText>
      </w:r>
      <w:r w:rsidRPr="002E4822">
        <w:rPr>
          <w:rFonts w:ascii="Nunito" w:hAnsi="Nunito"/>
          <w:sz w:val="20"/>
          <w:szCs w:val="20"/>
        </w:rPr>
        <w:fldChar w:fldCharType="separate"/>
      </w:r>
      <w:r w:rsidRPr="002E4822">
        <w:rPr>
          <w:rFonts w:ascii="Nunito" w:hAnsi="Nunito"/>
          <w:noProof/>
          <w:sz w:val="20"/>
          <w:szCs w:val="20"/>
        </w:rPr>
        <w:t>1</w:t>
      </w:r>
      <w:r w:rsidRPr="002E4822">
        <w:rPr>
          <w:rFonts w:ascii="Nunito" w:hAnsi="Nunito"/>
          <w:sz w:val="20"/>
          <w:szCs w:val="20"/>
        </w:rPr>
        <w:fldChar w:fldCharType="end"/>
      </w:r>
      <w:r w:rsidRPr="002E4822">
        <w:rPr>
          <w:rFonts w:ascii="Nunito" w:hAnsi="Nunito"/>
          <w:sz w:val="20"/>
          <w:szCs w:val="20"/>
        </w:rPr>
        <w:t xml:space="preserve">:HE²AT Center Data Management </w:t>
      </w:r>
      <w:commentRangeStart w:id="3201"/>
      <w:commentRangeStart w:id="3202"/>
      <w:r w:rsidRPr="002E4822">
        <w:rPr>
          <w:rFonts w:ascii="Nunito" w:hAnsi="Nunito"/>
          <w:sz w:val="20"/>
          <w:szCs w:val="20"/>
        </w:rPr>
        <w:t>Workflow</w:t>
      </w:r>
      <w:commentRangeEnd w:id="3201"/>
      <w:r w:rsidR="00572F71">
        <w:rPr>
          <w:rStyle w:val="CommentReference"/>
          <w:i w:val="0"/>
          <w:iCs w:val="0"/>
          <w:color w:val="auto"/>
        </w:rPr>
        <w:commentReference w:id="3201"/>
      </w:r>
      <w:commentRangeEnd w:id="3202"/>
      <w:r w:rsidR="00572F71">
        <w:rPr>
          <w:rStyle w:val="CommentReference"/>
          <w:i w:val="0"/>
          <w:iCs w:val="0"/>
          <w:color w:val="auto"/>
        </w:rPr>
        <w:commentReference w:id="3202"/>
      </w:r>
    </w:p>
    <w:p w14:paraId="0000008E" w14:textId="7F63C5DB" w:rsidR="007813F4" w:rsidDel="00572F71" w:rsidRDefault="00A62CB7" w:rsidP="00A735A2">
      <w:pPr>
        <w:spacing w:line="360" w:lineRule="auto"/>
        <w:rPr>
          <w:del w:id="3203" w:author="Matthew Chersich" w:date="2024-08-13T22:26:00Z"/>
          <w:rFonts w:ascii="Nunito" w:eastAsia="Nunito" w:hAnsi="Nunito" w:cs="Nunito"/>
          <w:color w:val="000000" w:themeColor="text1"/>
          <w:sz w:val="20"/>
          <w:lang w:val="en-ZA"/>
        </w:rPr>
      </w:pPr>
      <w:del w:id="3204" w:author="Craig Parker" w:date="2024-08-06T18:57:00Z">
        <w:r w:rsidRPr="002E4822" w:rsidDel="000A7512">
          <w:rPr>
            <w:rFonts w:ascii="Nunito" w:eastAsia="Nunito" w:hAnsi="Nunito" w:cs="Nunito"/>
            <w:color w:val="000000" w:themeColor="text1"/>
            <w:sz w:val="20"/>
            <w:lang w:val="en-ZA"/>
            <w:rPrChange w:id="3205" w:author="Craig Parker" w:date="2024-08-07T12:23:00Z">
              <w:rPr>
                <w:rFonts w:ascii="Nunito" w:eastAsia="Nunito" w:hAnsi="Nunito" w:cs="Nunito"/>
                <w:lang w:val="en-ZA"/>
              </w:rPr>
            </w:rPrChange>
          </w:rPr>
          <w:delText>By structuring health-related data into these categories, the project ensures meticulous data management while adhering to ethical and legal standards</w:delText>
        </w:r>
      </w:del>
      <w:moveFromRangeStart w:id="3206" w:author="Matthew Chersich" w:date="2024-08-13T22:27:00Z" w:name="move174480446"/>
      <w:moveFrom w:id="3207" w:author="Matthew Chersich" w:date="2024-08-13T22:27:00Z">
        <w:ins w:id="3208" w:author="Craig Parker" w:date="2024-08-06T18:57:00Z">
          <w:r w:rsidR="000A7512" w:rsidRPr="002E4822" w:rsidDel="00572F71">
            <w:rPr>
              <w:rFonts w:ascii="Nunito" w:eastAsia="Nunito" w:hAnsi="Nunito" w:cs="Nunito"/>
              <w:color w:val="000000" w:themeColor="text1"/>
              <w:sz w:val="20"/>
              <w:lang w:val="en-ZA"/>
              <w:rPrChange w:id="3209" w:author="Craig Parker" w:date="2024-08-07T12:23:00Z">
                <w:rPr>
                  <w:rFonts w:ascii="Nunito" w:eastAsia="Nunito" w:hAnsi="Nunito" w:cs="Nunito"/>
                  <w:lang w:val="en-ZA"/>
                </w:rPr>
              </w:rPrChange>
            </w:rPr>
            <w:t>The project ensures data management while adhering to ethical and legal standards by structuring health-related data into these categories</w:t>
          </w:r>
        </w:ins>
        <w:ins w:id="3210" w:author="Craig Parker" w:date="2024-07-31T13:20:00Z">
          <w:r w:rsidR="00DF106C" w:rsidRPr="002E4822" w:rsidDel="00572F71">
            <w:rPr>
              <w:rFonts w:ascii="Nunito" w:eastAsia="Nunito" w:hAnsi="Nunito" w:cs="Nunito"/>
              <w:color w:val="000000" w:themeColor="text1"/>
              <w:sz w:val="20"/>
              <w:lang w:val="en-ZA"/>
              <w:rPrChange w:id="3211" w:author="Craig Parker" w:date="2024-08-07T12:23:00Z">
                <w:rPr>
                  <w:rFonts w:ascii="Nunito" w:eastAsia="Nunito" w:hAnsi="Nunito" w:cs="Nunito"/>
                  <w:lang w:val="en-ZA"/>
                </w:rPr>
              </w:rPrChange>
            </w:rPr>
            <w:t>. This approach facilitates collaborative research, enables new partners to join the consortium, and ensures that data privacy and protection are maintained throughout the project's lifecycle.</w:t>
          </w:r>
        </w:ins>
      </w:moveFrom>
      <w:moveFromRangeEnd w:id="3206"/>
    </w:p>
    <w:p w14:paraId="28F9B7F3" w14:textId="77777777" w:rsidR="00A735A2" w:rsidRPr="00A735A2" w:rsidDel="00DF106C" w:rsidRDefault="00A735A2" w:rsidP="00A735A2">
      <w:pPr>
        <w:spacing w:line="360" w:lineRule="auto"/>
        <w:ind w:left="720"/>
        <w:rPr>
          <w:del w:id="3212" w:author="Craig Parker" w:date="2024-07-31T13:17:00Z"/>
          <w:rFonts w:ascii="Nunito" w:eastAsia="Nunito" w:hAnsi="Nunito" w:cs="Nunito"/>
          <w:color w:val="000000" w:themeColor="text1"/>
          <w:sz w:val="20"/>
          <w:lang w:val="en-ZA"/>
          <w:rPrChange w:id="3213" w:author="Craig Parker" w:date="2024-08-07T12:23:00Z">
            <w:rPr>
              <w:del w:id="3214" w:author="Craig Parker" w:date="2024-07-31T13:17:00Z"/>
              <w:rFonts w:ascii="Nunito" w:eastAsia="Nunito" w:hAnsi="Nunito" w:cs="Nunito"/>
            </w:rPr>
          </w:rPrChange>
        </w:rPr>
      </w:pPr>
    </w:p>
    <w:p w14:paraId="0000008F" w14:textId="3E7EFC5B" w:rsidR="007813F4" w:rsidRPr="002E4822" w:rsidDel="00572F71" w:rsidRDefault="009511AE" w:rsidP="00A735A2">
      <w:pPr>
        <w:spacing w:line="360" w:lineRule="auto"/>
        <w:rPr>
          <w:del w:id="3215" w:author="Matthew Chersich" w:date="2024-08-13T22:26:00Z"/>
          <w:rFonts w:ascii="Nunito" w:eastAsia="Nunito" w:hAnsi="Nunito" w:cs="Nunito"/>
          <w:color w:val="000000" w:themeColor="text1"/>
          <w:sz w:val="20"/>
          <w:rPrChange w:id="3216" w:author="Craig Parker" w:date="2024-08-07T12:23:00Z">
            <w:rPr>
              <w:del w:id="3217" w:author="Matthew Chersich" w:date="2024-08-13T22:26:00Z"/>
              <w:rFonts w:ascii="Nunito" w:eastAsia="Nunito" w:hAnsi="Nunito" w:cs="Nunito"/>
            </w:rPr>
          </w:rPrChange>
        </w:rPr>
      </w:pPr>
      <w:del w:id="3218" w:author="Craig Parker" w:date="2024-07-31T13:17:00Z">
        <w:r w:rsidRPr="002E4822" w:rsidDel="00DF106C">
          <w:rPr>
            <w:rFonts w:ascii="Nunito" w:eastAsia="Nunito" w:hAnsi="Nunito" w:cs="Nunito"/>
            <w:color w:val="000000" w:themeColor="text1"/>
            <w:sz w:val="20"/>
            <w:rPrChange w:id="3219" w:author="Craig Parker" w:date="2024-08-07T12:23:00Z">
              <w:rPr>
                <w:rFonts w:ascii="Nunito" w:eastAsia="Nunito" w:hAnsi="Nunito" w:cs="Nunito"/>
              </w:rPr>
            </w:rPrChange>
          </w:rPr>
          <w:delText>Once data is in South Africa, local ethical clearance and, where data constitutes personal information, POPIA compliance appl</w:delText>
        </w:r>
      </w:del>
    </w:p>
    <w:p w14:paraId="0A0FBBC8" w14:textId="669DE9BF" w:rsidR="00A735A2" w:rsidRDefault="00A735A2">
      <w:pPr>
        <w:spacing w:line="360" w:lineRule="auto"/>
        <w:rPr>
          <w:rFonts w:ascii="Nunito" w:eastAsia="Nunito" w:hAnsi="Nunito" w:cs="Nunito"/>
          <w:color w:val="000000" w:themeColor="text1"/>
        </w:rPr>
        <w:pPrChange w:id="3220" w:author="Matthew Chersich" w:date="2024-08-13T22:26:00Z">
          <w:pPr>
            <w:pStyle w:val="Heading2"/>
          </w:pPr>
        </w:pPrChange>
      </w:pPr>
      <w:bookmarkStart w:id="3221" w:name="_Toc174562927"/>
      <w:del w:id="3222" w:author="Craig Parker" w:date="2024-08-14T21:22:00Z" w16du:dateUtc="2024-08-14T19:22:00Z">
        <w:r w:rsidDel="009D2BEA">
          <w:rPr>
            <w:rStyle w:val="Heading2Char"/>
          </w:rPr>
          <w:delText xml:space="preserve">1.2. </w:delText>
        </w:r>
        <w:r w:rsidR="52A8C99F" w:rsidRPr="00A735A2" w:rsidDel="009D2BEA">
          <w:rPr>
            <w:rStyle w:val="Heading2Char"/>
            <w:rPrChange w:id="3223" w:author="Craig Parker" w:date="2024-08-07T12:23:00Z">
              <w:rPr>
                <w:rStyle w:val="Heading2Char"/>
                <w:rFonts w:ascii="Nunito" w:hAnsi="Nunito"/>
                <w:b/>
                <w:bCs/>
                <w:caps/>
              </w:rPr>
            </w:rPrChange>
          </w:rPr>
          <w:delText>Climate/weather data</w:delText>
        </w:r>
      </w:del>
      <w:bookmarkEnd w:id="3221"/>
      <w:r w:rsidR="009511AE" w:rsidRPr="00A735A2">
        <w:rPr>
          <w:rFonts w:ascii="Nunito" w:hAnsi="Nunito"/>
          <w:color w:val="000000" w:themeColor="text1"/>
          <w:rPrChange w:id="3224" w:author="Craig Parker" w:date="2024-08-07T12:23:00Z">
            <w:rPr>
              <w:b w:val="0"/>
              <w:bCs w:val="0"/>
              <w:caps w:val="0"/>
            </w:rPr>
          </w:rPrChange>
        </w:rPr>
        <w:br/>
      </w:r>
    </w:p>
    <w:p w14:paraId="00000091" w14:textId="13037C79" w:rsidR="007813F4" w:rsidRDefault="52A8C99F" w:rsidP="00A735A2">
      <w:pPr>
        <w:spacing w:line="360" w:lineRule="auto"/>
        <w:rPr>
          <w:ins w:id="3225" w:author="Craig Parker" w:date="2024-08-14T21:22:00Z" w16du:dateUtc="2024-08-14T19:22:00Z"/>
          <w:rFonts w:ascii="Nunito" w:eastAsia="Nunito" w:hAnsi="Nunito" w:cs="Nunito"/>
          <w:color w:val="000000" w:themeColor="text1"/>
          <w:sz w:val="20"/>
        </w:rPr>
      </w:pPr>
      <w:r w:rsidRPr="00A735A2">
        <w:rPr>
          <w:rFonts w:ascii="Nunito" w:eastAsia="Nunito" w:hAnsi="Nunito" w:cs="Nunito"/>
          <w:color w:val="000000" w:themeColor="text1"/>
          <w:sz w:val="20"/>
          <w:rPrChange w:id="3226" w:author="Craig Parker" w:date="2024-08-07T12:23:00Z">
            <w:rPr>
              <w:rFonts w:ascii="Nunito" w:eastAsia="Nunito" w:hAnsi="Nunito" w:cs="Nunito"/>
            </w:rPr>
          </w:rPrChange>
        </w:rPr>
        <w:t>Th</w:t>
      </w:r>
      <w:ins w:id="3227" w:author="Matthew Chersich" w:date="2024-08-13T22:28:00Z">
        <w:r w:rsidR="00572F71">
          <w:rPr>
            <w:rFonts w:ascii="Nunito" w:eastAsia="Nunito" w:hAnsi="Nunito" w:cs="Nunito"/>
            <w:color w:val="000000" w:themeColor="text1"/>
            <w:sz w:val="20"/>
          </w:rPr>
          <w:t>is</w:t>
        </w:r>
      </w:ins>
      <w:del w:id="3228" w:author="Matthew Chersich" w:date="2024-08-13T22:28:00Z">
        <w:r w:rsidRPr="00A735A2" w:rsidDel="00572F71">
          <w:rPr>
            <w:rFonts w:ascii="Nunito" w:eastAsia="Nunito" w:hAnsi="Nunito" w:cs="Nunito"/>
            <w:color w:val="000000" w:themeColor="text1"/>
            <w:sz w:val="20"/>
            <w:rPrChange w:id="3229" w:author="Craig Parker" w:date="2024-08-07T12:23:00Z">
              <w:rPr>
                <w:rFonts w:ascii="Nunito" w:eastAsia="Nunito" w:hAnsi="Nunito" w:cs="Nunito"/>
              </w:rPr>
            </w:rPrChange>
          </w:rPr>
          <w:delText>ese</w:delText>
        </w:r>
      </w:del>
      <w:r w:rsidRPr="00A735A2">
        <w:rPr>
          <w:rFonts w:ascii="Nunito" w:eastAsia="Nunito" w:hAnsi="Nunito" w:cs="Nunito"/>
          <w:color w:val="000000" w:themeColor="text1"/>
          <w:sz w:val="20"/>
          <w:rPrChange w:id="3230" w:author="Craig Parker" w:date="2024-08-07T12:23:00Z">
            <w:rPr>
              <w:rFonts w:ascii="Nunito" w:eastAsia="Nunito" w:hAnsi="Nunito" w:cs="Nunito"/>
            </w:rPr>
          </w:rPrChange>
        </w:rPr>
        <w:t xml:space="preserve"> data include</w:t>
      </w:r>
      <w:ins w:id="3231" w:author="Matthew Chersich" w:date="2024-08-13T22:28:00Z">
        <w:r w:rsidR="00572F71">
          <w:rPr>
            <w:rFonts w:ascii="Nunito" w:eastAsia="Nunito" w:hAnsi="Nunito" w:cs="Nunito"/>
            <w:color w:val="000000" w:themeColor="text1"/>
            <w:sz w:val="20"/>
          </w:rPr>
          <w:t>s</w:t>
        </w:r>
      </w:ins>
      <w:r w:rsidRPr="00A735A2">
        <w:rPr>
          <w:rFonts w:ascii="Nunito" w:eastAsia="Nunito" w:hAnsi="Nunito" w:cs="Nunito"/>
          <w:color w:val="000000" w:themeColor="text1"/>
          <w:sz w:val="20"/>
          <w:rPrChange w:id="3232" w:author="Craig Parker" w:date="2024-08-07T12:23:00Z">
            <w:rPr>
              <w:rFonts w:ascii="Nunito" w:eastAsia="Nunito" w:hAnsi="Nunito" w:cs="Nunito"/>
            </w:rPr>
          </w:rPrChange>
        </w:rPr>
        <w:t xml:space="preserve"> </w:t>
      </w:r>
      <w:del w:id="3233" w:author="Craig Parker" w:date="2024-07-08T11:48:00Z">
        <w:r w:rsidR="009511AE" w:rsidRPr="00A735A2" w:rsidDel="52A8C99F">
          <w:rPr>
            <w:rFonts w:ascii="Nunito" w:eastAsia="Nunito" w:hAnsi="Nunito" w:cs="Nunito"/>
            <w:color w:val="000000" w:themeColor="text1"/>
            <w:sz w:val="20"/>
            <w:rPrChange w:id="3234" w:author="Craig Parker" w:date="2024-08-07T12:23:00Z">
              <w:rPr>
                <w:rFonts w:ascii="Nunito" w:eastAsia="Nunito" w:hAnsi="Nunito" w:cs="Nunito"/>
              </w:rPr>
            </w:rPrChange>
          </w:rPr>
          <w:delText xml:space="preserve">both observational based datasets (weather station observations, satellite proxy observations, and processed/gridded observations).  </w:delText>
        </w:r>
      </w:del>
      <w:ins w:id="3235" w:author="Craig Parker" w:date="2024-07-08T11:48:00Z">
        <w:r w:rsidRPr="00A735A2">
          <w:rPr>
            <w:rFonts w:ascii="Nunito" w:eastAsia="Nunito" w:hAnsi="Nunito" w:cs="Nunito"/>
            <w:color w:val="000000" w:themeColor="text1"/>
            <w:sz w:val="20"/>
            <w:rPrChange w:id="3236" w:author="Craig Parker" w:date="2024-08-07T12:23:00Z">
              <w:rPr>
                <w:rFonts w:ascii="Nunito" w:eastAsia="Nunito" w:hAnsi="Nunito" w:cs="Nunito"/>
              </w:rPr>
            </w:rPrChange>
          </w:rPr>
          <w:t xml:space="preserve">observational-based datasets (weather station </w:t>
        </w:r>
        <w:r w:rsidRPr="00A735A2">
          <w:rPr>
            <w:rFonts w:ascii="Nunito" w:eastAsia="Nunito" w:hAnsi="Nunito" w:cs="Nunito"/>
            <w:color w:val="000000" w:themeColor="text1"/>
            <w:sz w:val="20"/>
            <w:rPrChange w:id="3237" w:author="Craig Parker" w:date="2024-08-07T12:23:00Z">
              <w:rPr>
                <w:rFonts w:ascii="Nunito" w:eastAsia="Nunito" w:hAnsi="Nunito" w:cs="Nunito"/>
              </w:rPr>
            </w:rPrChange>
          </w:rPr>
          <w:lastRenderedPageBreak/>
          <w:t xml:space="preserve">observations, </w:t>
        </w:r>
        <w:r w:rsidRPr="00572F71">
          <w:rPr>
            <w:rFonts w:ascii="Nunito" w:eastAsia="Nunito" w:hAnsi="Nunito" w:cs="Nunito"/>
            <w:color w:val="000000" w:themeColor="text1"/>
            <w:sz w:val="20"/>
            <w:highlight w:val="yellow"/>
            <w:rPrChange w:id="3238" w:author="Matthew Chersich" w:date="2024-08-13T22:28:00Z">
              <w:rPr>
                <w:rFonts w:ascii="Nunito" w:eastAsia="Nunito" w:hAnsi="Nunito" w:cs="Nunito"/>
              </w:rPr>
            </w:rPrChange>
          </w:rPr>
          <w:t xml:space="preserve">satellite proxy </w:t>
        </w:r>
        <w:commentRangeStart w:id="3239"/>
        <w:r w:rsidRPr="00572F71">
          <w:rPr>
            <w:rFonts w:ascii="Nunito" w:eastAsia="Nunito" w:hAnsi="Nunito" w:cs="Nunito"/>
            <w:color w:val="000000" w:themeColor="text1"/>
            <w:sz w:val="20"/>
            <w:highlight w:val="yellow"/>
            <w:rPrChange w:id="3240" w:author="Matthew Chersich" w:date="2024-08-13T22:28:00Z">
              <w:rPr>
                <w:rFonts w:ascii="Nunito" w:eastAsia="Nunito" w:hAnsi="Nunito" w:cs="Nunito"/>
              </w:rPr>
            </w:rPrChange>
          </w:rPr>
          <w:t>observations</w:t>
        </w:r>
      </w:ins>
      <w:commentRangeEnd w:id="3239"/>
      <w:r w:rsidR="00572F71">
        <w:rPr>
          <w:rStyle w:val="CommentReference"/>
        </w:rPr>
        <w:commentReference w:id="3239"/>
      </w:r>
      <w:ins w:id="3241" w:author="Craig Parker" w:date="2024-07-08T11:48:00Z">
        <w:r w:rsidRPr="00572F71">
          <w:rPr>
            <w:rFonts w:ascii="Nunito" w:eastAsia="Nunito" w:hAnsi="Nunito" w:cs="Nunito"/>
            <w:color w:val="000000" w:themeColor="text1"/>
            <w:sz w:val="20"/>
            <w:highlight w:val="yellow"/>
            <w:rPrChange w:id="3242" w:author="Matthew Chersich" w:date="2024-08-13T22:28:00Z">
              <w:rPr>
                <w:rFonts w:ascii="Nunito" w:eastAsia="Nunito" w:hAnsi="Nunito" w:cs="Nunito"/>
              </w:rPr>
            </w:rPrChange>
          </w:rPr>
          <w:t>,</w:t>
        </w:r>
        <w:r w:rsidRPr="00A735A2">
          <w:rPr>
            <w:rFonts w:ascii="Nunito" w:eastAsia="Nunito" w:hAnsi="Nunito" w:cs="Nunito"/>
            <w:color w:val="000000" w:themeColor="text1"/>
            <w:sz w:val="20"/>
            <w:rPrChange w:id="3243" w:author="Craig Parker" w:date="2024-08-07T12:23:00Z">
              <w:rPr>
                <w:rFonts w:ascii="Nunito" w:eastAsia="Nunito" w:hAnsi="Nunito" w:cs="Nunito"/>
              </w:rPr>
            </w:rPrChange>
          </w:rPr>
          <w:t xml:space="preserve"> and processed/gridded observations). </w:t>
        </w:r>
      </w:ins>
      <w:r w:rsidRPr="00A735A2">
        <w:rPr>
          <w:rFonts w:ascii="Nunito" w:eastAsia="Nunito" w:hAnsi="Nunito" w:cs="Nunito"/>
          <w:color w:val="000000" w:themeColor="text1"/>
          <w:sz w:val="20"/>
          <w:rPrChange w:id="3244" w:author="Craig Parker" w:date="2024-08-07T12:23:00Z">
            <w:rPr>
              <w:rFonts w:ascii="Nunito" w:eastAsia="Nunito" w:hAnsi="Nunito" w:cs="Nunito"/>
            </w:rPr>
          </w:rPrChange>
        </w:rPr>
        <w:t xml:space="preserve">Gridded climate data </w:t>
      </w:r>
      <w:del w:id="3245" w:author="Craig Parker" w:date="2024-07-08T11:48:00Z">
        <w:r w:rsidR="009511AE" w:rsidRPr="00A735A2" w:rsidDel="52A8C99F">
          <w:rPr>
            <w:rFonts w:ascii="Nunito" w:eastAsia="Nunito" w:hAnsi="Nunito" w:cs="Nunito"/>
            <w:color w:val="000000" w:themeColor="text1"/>
            <w:sz w:val="20"/>
            <w:rPrChange w:id="3246" w:author="Craig Parker" w:date="2024-08-07T12:23:00Z">
              <w:rPr>
                <w:rFonts w:ascii="Nunito" w:eastAsia="Nunito" w:hAnsi="Nunito" w:cs="Nunito"/>
              </w:rPr>
            </w:rPrChange>
          </w:rPr>
          <w:delText xml:space="preserve">produced </w:delText>
        </w:r>
      </w:del>
      <w:r w:rsidRPr="00A735A2">
        <w:rPr>
          <w:rFonts w:ascii="Nunito" w:eastAsia="Nunito" w:hAnsi="Nunito" w:cs="Nunito"/>
          <w:color w:val="000000" w:themeColor="text1"/>
          <w:sz w:val="20"/>
          <w:rPrChange w:id="3247" w:author="Craig Parker" w:date="2024-08-07T12:23:00Z">
            <w:rPr>
              <w:rFonts w:ascii="Nunito" w:eastAsia="Nunito" w:hAnsi="Nunito" w:cs="Nunito"/>
            </w:rPr>
          </w:rPrChange>
        </w:rPr>
        <w:t>from atmospheric re-analysis and climate simulations will form historical gridded climate observations and forecasts.</w:t>
      </w:r>
    </w:p>
    <w:p w14:paraId="62B0B6BC" w14:textId="6DD3A0B5" w:rsidR="009D2BEA" w:rsidRPr="00A735A2" w:rsidRDefault="009D2BEA" w:rsidP="00F05BB3">
      <w:pPr>
        <w:pStyle w:val="Heading2"/>
        <w:numPr>
          <w:ilvl w:val="1"/>
          <w:numId w:val="87"/>
        </w:numPr>
        <w:rPr>
          <w:rFonts w:ascii="Nunito" w:hAnsi="Nunito"/>
          <w:color w:val="000000" w:themeColor="text1"/>
          <w:rPrChange w:id="3248" w:author="Craig Parker" w:date="2024-08-07T12:23:00Z">
            <w:rPr>
              <w:rFonts w:ascii="Nunito" w:hAnsi="Nunito"/>
            </w:rPr>
          </w:rPrChange>
        </w:rPr>
        <w:pPrChange w:id="3249" w:author="Craig Parker" w:date="2024-08-14T21:23:00Z" w16du:dateUtc="2024-08-14T19:23:00Z">
          <w:pPr>
            <w:spacing w:line="360" w:lineRule="auto"/>
          </w:pPr>
        </w:pPrChange>
      </w:pPr>
      <w:ins w:id="3250" w:author="Craig Parker" w:date="2024-08-14T21:22:00Z" w16du:dateUtc="2024-08-14T19:22:00Z">
        <w:r w:rsidRPr="00570484">
          <w:rPr>
            <w:rStyle w:val="Heading2Char"/>
            <w:b/>
            <w:bCs/>
            <w:caps/>
          </w:rPr>
          <w:t>Climate/weather data</w:t>
        </w:r>
      </w:ins>
    </w:p>
    <w:p w14:paraId="04588508" w14:textId="77777777" w:rsidR="009F0949" w:rsidRDefault="009F0949" w:rsidP="009F0949">
      <w:pPr>
        <w:spacing w:line="360" w:lineRule="auto"/>
        <w:rPr>
          <w:ins w:id="3251" w:author="Craig Parker" w:date="2024-08-14T18:43:00Z" w16du:dateUtc="2024-08-14T16:43:00Z"/>
          <w:rFonts w:ascii="Nunito" w:eastAsia="Nunito" w:hAnsi="Nunito" w:cs="Nunito"/>
          <w:color w:val="000000" w:themeColor="text1"/>
          <w:sz w:val="20"/>
        </w:rPr>
      </w:pPr>
    </w:p>
    <w:p w14:paraId="00000093" w14:textId="7A0A9DE6" w:rsidR="007813F4" w:rsidRPr="002E4822" w:rsidRDefault="00572F71">
      <w:pPr>
        <w:spacing w:line="360" w:lineRule="auto"/>
        <w:rPr>
          <w:rFonts w:ascii="Nunito" w:eastAsia="Nunito" w:hAnsi="Nunito" w:cs="Nunito"/>
          <w:color w:val="000000" w:themeColor="text1"/>
          <w:sz w:val="20"/>
          <w:rPrChange w:id="3252" w:author="Craig Parker" w:date="2024-08-07T12:23:00Z">
            <w:rPr>
              <w:rFonts w:ascii="Nunito" w:eastAsia="Nunito" w:hAnsi="Nunito" w:cs="Nunito"/>
            </w:rPr>
          </w:rPrChange>
        </w:rPr>
        <w:pPrChange w:id="3253" w:author="Craig Parker" w:date="2024-08-14T18:43:00Z" w16du:dateUtc="2024-08-14T16:43:00Z">
          <w:pPr>
            <w:ind w:left="720"/>
          </w:pPr>
        </w:pPrChange>
      </w:pPr>
      <w:ins w:id="3254" w:author="Matthew Chersich" w:date="2024-08-13T22:29:00Z">
        <w:r>
          <w:rPr>
            <w:rFonts w:ascii="Nunito" w:eastAsia="Nunito" w:hAnsi="Nunito" w:cs="Nunito"/>
            <w:color w:val="000000" w:themeColor="text1"/>
            <w:sz w:val="20"/>
          </w:rPr>
          <w:t xml:space="preserve">Obtaining </w:t>
        </w:r>
      </w:ins>
      <w:del w:id="3255" w:author="Craig Parker" w:date="2024-07-08T11:48:00Z">
        <w:r w:rsidR="5D4A789A" w:rsidRPr="002E4822" w:rsidDel="00D30C12">
          <w:rPr>
            <w:rFonts w:ascii="Nunito" w:eastAsia="Nunito" w:hAnsi="Nunito" w:cs="Nunito"/>
            <w:color w:val="000000" w:themeColor="text1"/>
            <w:sz w:val="20"/>
            <w:rPrChange w:id="3256" w:author="Craig Parker" w:date="2024-08-07T12:23:00Z">
              <w:rPr>
                <w:rFonts w:ascii="Nunito" w:eastAsia="Nunito" w:hAnsi="Nunito" w:cs="Nunito"/>
              </w:rPr>
            </w:rPrChange>
          </w:rPr>
          <w:delText>Climate related data will in almost all cases involve accessing open data repositories such as Copernicus Climate Data Store (CDS) or Earth System Grid Federation data systems.  Climate related data will be stored on IBM PAIRS</w:delText>
        </w:r>
      </w:del>
      <w:ins w:id="3257" w:author="Matthew Chersich" w:date="2024-08-13T22:29:00Z">
        <w:del w:id="3258" w:author="Craig Parker" w:date="2024-08-14T18:38:00Z" w16du:dateUtc="2024-08-14T16:38:00Z">
          <w:r w:rsidDel="00E93F98">
            <w:rPr>
              <w:rFonts w:ascii="Nunito" w:eastAsia="Nunito" w:hAnsi="Nunito" w:cs="Nunito"/>
              <w:color w:val="000000" w:themeColor="text1"/>
              <w:sz w:val="20"/>
            </w:rPr>
            <w:delText>c</w:delText>
          </w:r>
        </w:del>
      </w:ins>
      <w:del w:id="3259" w:author="Craig Parker" w:date="2024-07-08T11:48:00Z">
        <w:r w:rsidR="5D4A789A" w:rsidRPr="002E4822" w:rsidDel="00D30C12">
          <w:rPr>
            <w:rFonts w:ascii="Nunito" w:eastAsia="Nunito" w:hAnsi="Nunito" w:cs="Nunito"/>
            <w:color w:val="000000" w:themeColor="text1"/>
            <w:sz w:val="20"/>
            <w:rPrChange w:id="3260" w:author="Craig Parker" w:date="2024-08-07T12:23:00Z">
              <w:rPr>
                <w:rFonts w:ascii="Nunito" w:eastAsia="Nunito" w:hAnsi="Nunito" w:cs="Nunito"/>
              </w:rPr>
            </w:rPrChange>
          </w:rPr>
          <w:delText xml:space="preserve"> data storage and/or CSAG/UCT data storage systems however CSAG/UCT will manage and update the primary data index for climate related</w:delText>
        </w:r>
      </w:del>
      <w:ins w:id="3261" w:author="Matthew Chersich" w:date="2024-08-13T22:29:00Z">
        <w:del w:id="3262" w:author="Craig Parker" w:date="2024-08-14T18:38:00Z" w16du:dateUtc="2024-08-14T16:38:00Z">
          <w:r w:rsidDel="00E93F98">
            <w:rPr>
              <w:rFonts w:ascii="Nunito" w:eastAsia="Nunito" w:hAnsi="Nunito" w:cs="Nunito"/>
              <w:color w:val="000000" w:themeColor="text1"/>
              <w:sz w:val="20"/>
            </w:rPr>
            <w:delText>will mostly . helping</w:delText>
          </w:r>
        </w:del>
      </w:ins>
      <w:ins w:id="3263" w:author="Craig Parker" w:date="2024-08-14T18:38:00Z" w16du:dateUtc="2024-08-14T16:38:00Z">
        <w:r w:rsidR="00E93F98">
          <w:rPr>
            <w:rFonts w:ascii="Nunito" w:eastAsia="Nunito" w:hAnsi="Nunito" w:cs="Nunito"/>
            <w:color w:val="000000" w:themeColor="text1"/>
            <w:sz w:val="20"/>
          </w:rPr>
          <w:t>climate-related data will mostly involve accessing open data repositories such as Copernicus Climate Data Store (CDS) or Earth System Grid Federation data systems. Climate-related data will be stored on CSAG/UCT data storage systems. CSAG/UCT will manage and update the primary data index to help</w:t>
        </w:r>
      </w:ins>
      <w:ins w:id="3264" w:author="Matthew Chersich" w:date="2024-08-13T22:29:00Z">
        <w:r>
          <w:rPr>
            <w:rFonts w:ascii="Nunito" w:eastAsia="Nunito" w:hAnsi="Nunito" w:cs="Nunito"/>
            <w:color w:val="000000" w:themeColor="text1"/>
            <w:sz w:val="20"/>
          </w:rPr>
          <w:t xml:space="preserve"> make </w:t>
        </w:r>
      </w:ins>
      <w:ins w:id="3265" w:author="Craig Parker" w:date="2024-07-08T11:48:00Z">
        <w:r w:rsidR="00D30C12" w:rsidRPr="002E4822">
          <w:rPr>
            <w:rFonts w:ascii="Nunito" w:eastAsia="Nunito" w:hAnsi="Nunito" w:cs="Nunito"/>
            <w:color w:val="000000" w:themeColor="text1"/>
            <w:sz w:val="20"/>
            <w:rPrChange w:id="3266" w:author="Craig Parker" w:date="2024-08-07T12:23:00Z">
              <w:rPr>
                <w:rFonts w:ascii="Nunito" w:eastAsia="Nunito" w:hAnsi="Nunito" w:cs="Nunito"/>
              </w:rPr>
            </w:rPrChange>
          </w:rPr>
          <w:t>climate-related</w:t>
        </w:r>
      </w:ins>
      <w:r w:rsidR="5D4A789A" w:rsidRPr="002E4822">
        <w:rPr>
          <w:rFonts w:ascii="Nunito" w:eastAsia="Nunito" w:hAnsi="Nunito" w:cs="Nunito"/>
          <w:color w:val="000000" w:themeColor="text1"/>
          <w:sz w:val="20"/>
          <w:rPrChange w:id="3267" w:author="Craig Parker" w:date="2024-08-07T12:23:00Z">
            <w:rPr>
              <w:rFonts w:ascii="Nunito" w:eastAsia="Nunito" w:hAnsi="Nunito" w:cs="Nunito"/>
            </w:rPr>
          </w:rPrChange>
        </w:rPr>
        <w:t xml:space="preserve"> data available to the consortium.</w:t>
      </w:r>
    </w:p>
    <w:p w14:paraId="4B6F11C5" w14:textId="77777777" w:rsidR="00A62CB7" w:rsidDel="009F0949" w:rsidRDefault="00A62CB7" w:rsidP="009F0949">
      <w:pPr>
        <w:spacing w:line="360" w:lineRule="auto"/>
        <w:rPr>
          <w:del w:id="3268" w:author="Craig Parker" w:date="2024-08-14T18:43:00Z" w16du:dateUtc="2024-08-14T16:43:00Z"/>
          <w:rFonts w:ascii="Nunito" w:eastAsia="Nunito" w:hAnsi="Nunito" w:cs="Nunito"/>
          <w:color w:val="000000" w:themeColor="text1"/>
          <w:sz w:val="20"/>
        </w:rPr>
      </w:pPr>
    </w:p>
    <w:p w14:paraId="0B57417D" w14:textId="77777777" w:rsidR="009F0949" w:rsidRPr="002E4822" w:rsidRDefault="009F0949">
      <w:pPr>
        <w:spacing w:line="360" w:lineRule="auto"/>
        <w:rPr>
          <w:ins w:id="3269" w:author="Craig Parker" w:date="2024-08-14T18:43:00Z" w16du:dateUtc="2024-08-14T16:43:00Z"/>
          <w:rFonts w:ascii="Nunito" w:eastAsia="Nunito" w:hAnsi="Nunito" w:cs="Nunito"/>
          <w:color w:val="000000" w:themeColor="text1"/>
          <w:sz w:val="20"/>
          <w:rPrChange w:id="3270" w:author="Craig Parker" w:date="2024-08-07T12:23:00Z">
            <w:rPr>
              <w:ins w:id="3271" w:author="Craig Parker" w:date="2024-08-14T18:43:00Z" w16du:dateUtc="2024-08-14T16:43:00Z"/>
              <w:rFonts w:ascii="Nunito" w:eastAsia="Nunito" w:hAnsi="Nunito" w:cs="Nunito"/>
            </w:rPr>
          </w:rPrChange>
        </w:rPr>
        <w:pPrChange w:id="3272" w:author="Craig Parker" w:date="2024-08-14T18:43:00Z" w16du:dateUtc="2024-08-14T16:43:00Z">
          <w:pPr>
            <w:ind w:left="720"/>
          </w:pPr>
        </w:pPrChange>
      </w:pPr>
    </w:p>
    <w:p w14:paraId="00000094" w14:textId="68F937F3" w:rsidR="007813F4" w:rsidRPr="002E4822" w:rsidRDefault="00EE434A">
      <w:pPr>
        <w:spacing w:line="360" w:lineRule="auto"/>
        <w:rPr>
          <w:rFonts w:ascii="Nunito" w:eastAsia="Nunito" w:hAnsi="Nunito" w:cs="Nunito"/>
          <w:color w:val="000000" w:themeColor="text1"/>
          <w:sz w:val="20"/>
          <w:rPrChange w:id="3273" w:author="Craig Parker" w:date="2024-08-07T12:23:00Z">
            <w:rPr>
              <w:rFonts w:ascii="Nunito" w:eastAsia="Nunito" w:hAnsi="Nunito" w:cs="Nunito"/>
            </w:rPr>
          </w:rPrChange>
        </w:rPr>
        <w:pPrChange w:id="3274" w:author="Craig Parker" w:date="2024-08-14T18:43:00Z" w16du:dateUtc="2024-08-14T16:43:00Z">
          <w:pPr>
            <w:ind w:left="720"/>
          </w:pPr>
        </w:pPrChange>
      </w:pPr>
      <w:ins w:id="3275" w:author="Matthew Chersich" w:date="2024-08-04T17:09:00Z">
        <w:r w:rsidRPr="002E4822">
          <w:rPr>
            <w:rFonts w:ascii="Nunito" w:eastAsia="Nunito" w:hAnsi="Nunito" w:cs="Nunito"/>
            <w:color w:val="000000" w:themeColor="text1"/>
            <w:sz w:val="20"/>
            <w:rPrChange w:id="3276" w:author="Craig Parker" w:date="2024-08-07T12:23:00Z">
              <w:rPr>
                <w:rFonts w:ascii="Nunito" w:eastAsia="Nunito" w:hAnsi="Nunito" w:cs="Nunito"/>
              </w:rPr>
            </w:rPrChange>
          </w:rPr>
          <w:t>Most</w:t>
        </w:r>
      </w:ins>
      <w:del w:id="3277" w:author="Matthew Chersich" w:date="2024-08-04T17:09:00Z">
        <w:r w:rsidR="009511AE" w:rsidRPr="002E4822" w:rsidDel="00EE434A">
          <w:rPr>
            <w:rFonts w:ascii="Nunito" w:eastAsia="Nunito" w:hAnsi="Nunito" w:cs="Nunito"/>
            <w:color w:val="000000" w:themeColor="text1"/>
            <w:sz w:val="20"/>
            <w:rPrChange w:id="3278" w:author="Craig Parker" w:date="2024-08-07T12:23:00Z">
              <w:rPr>
                <w:rFonts w:ascii="Nunito" w:eastAsia="Nunito" w:hAnsi="Nunito" w:cs="Nunito"/>
              </w:rPr>
            </w:rPrChange>
          </w:rPr>
          <w:delText>All</w:delText>
        </w:r>
      </w:del>
      <w:r w:rsidR="009511AE" w:rsidRPr="002E4822">
        <w:rPr>
          <w:rFonts w:ascii="Nunito" w:eastAsia="Nunito" w:hAnsi="Nunito" w:cs="Nunito"/>
          <w:color w:val="000000" w:themeColor="text1"/>
          <w:sz w:val="20"/>
          <w:rPrChange w:id="3279" w:author="Craig Parker" w:date="2024-08-07T12:23:00Z">
            <w:rPr>
              <w:rFonts w:ascii="Nunito" w:eastAsia="Nunito" w:hAnsi="Nunito" w:cs="Nunito"/>
            </w:rPr>
          </w:rPrChange>
        </w:rPr>
        <w:t xml:space="preserve"> climate datasets used are available through open data policies</w:t>
      </w:r>
      <w:del w:id="3280" w:author="Craig Parker" w:date="2024-07-08T11:48:00Z">
        <w:r w:rsidR="009511AE" w:rsidRPr="002E4822" w:rsidDel="00D30C12">
          <w:rPr>
            <w:rFonts w:ascii="Nunito" w:eastAsia="Nunito" w:hAnsi="Nunito" w:cs="Nunito"/>
            <w:color w:val="000000" w:themeColor="text1"/>
            <w:sz w:val="20"/>
            <w:rPrChange w:id="3281" w:author="Craig Parker" w:date="2024-08-07T12:23:00Z">
              <w:rPr>
                <w:rFonts w:ascii="Nunito" w:eastAsia="Nunito" w:hAnsi="Nunito" w:cs="Nunito"/>
              </w:rPr>
            </w:rPrChange>
          </w:rPr>
          <w:delText xml:space="preserve"> with no restrictions on non-commercial research use.  In some cases there is a requirement to cite the original source</w:delText>
        </w:r>
      </w:del>
      <w:ins w:id="3282" w:author="Craig Parker" w:date="2024-07-08T11:48:00Z">
        <w:r w:rsidR="00D30C12" w:rsidRPr="002E4822">
          <w:rPr>
            <w:rFonts w:ascii="Nunito" w:eastAsia="Nunito" w:hAnsi="Nunito" w:cs="Nunito"/>
            <w:color w:val="000000" w:themeColor="text1"/>
            <w:sz w:val="20"/>
            <w:rPrChange w:id="3283" w:author="Craig Parker" w:date="2024-08-07T12:23:00Z">
              <w:rPr>
                <w:rFonts w:ascii="Nunito" w:eastAsia="Nunito" w:hAnsi="Nunito" w:cs="Nunito"/>
              </w:rPr>
            </w:rPrChange>
          </w:rPr>
          <w:t xml:space="preserve">, with no restrictions on non-commercial research use. </w:t>
        </w:r>
      </w:ins>
      <w:ins w:id="3284" w:author="Matthew Chersich" w:date="2024-08-13T22:30:00Z">
        <w:r w:rsidR="00572F71">
          <w:rPr>
            <w:rFonts w:ascii="Nunito" w:eastAsia="Nunito" w:hAnsi="Nunito" w:cs="Nunito"/>
            <w:color w:val="000000" w:themeColor="text1"/>
            <w:sz w:val="20"/>
          </w:rPr>
          <w:t xml:space="preserve">We will cite the </w:t>
        </w:r>
      </w:ins>
      <w:ins w:id="3285" w:author="Craig Parker" w:date="2024-07-08T11:48:00Z">
        <w:del w:id="3286" w:author="Matthew Chersich" w:date="2024-08-13T22:30:00Z">
          <w:r w:rsidR="00D30C12" w:rsidRPr="002E4822" w:rsidDel="00572F71">
            <w:rPr>
              <w:rFonts w:ascii="Nunito" w:eastAsia="Nunito" w:hAnsi="Nunito" w:cs="Nunito"/>
              <w:color w:val="000000" w:themeColor="text1"/>
              <w:sz w:val="20"/>
              <w:rPrChange w:id="3287" w:author="Craig Parker" w:date="2024-08-07T12:23:00Z">
                <w:rPr>
                  <w:rFonts w:ascii="Nunito" w:eastAsia="Nunito" w:hAnsi="Nunito" w:cs="Nunito"/>
                </w:rPr>
              </w:rPrChange>
            </w:rPr>
            <w:delText xml:space="preserve">In </w:delText>
          </w:r>
        </w:del>
        <w:del w:id="3288" w:author="Matthew Chersich" w:date="2024-08-04T17:09:00Z">
          <w:r w:rsidR="00D30C12" w:rsidRPr="002E4822" w:rsidDel="00EE434A">
            <w:rPr>
              <w:rFonts w:ascii="Nunito" w:eastAsia="Nunito" w:hAnsi="Nunito" w:cs="Nunito"/>
              <w:color w:val="000000" w:themeColor="text1"/>
              <w:sz w:val="20"/>
              <w:rPrChange w:id="3289" w:author="Craig Parker" w:date="2024-08-07T12:23:00Z">
                <w:rPr>
                  <w:rFonts w:ascii="Nunito" w:eastAsia="Nunito" w:hAnsi="Nunito" w:cs="Nunito"/>
                </w:rPr>
              </w:rPrChange>
            </w:rPr>
            <w:delText>some</w:delText>
          </w:r>
        </w:del>
        <w:del w:id="3290" w:author="Matthew Chersich" w:date="2024-08-13T22:30:00Z">
          <w:r w:rsidR="00D30C12" w:rsidRPr="002E4822" w:rsidDel="00572F71">
            <w:rPr>
              <w:rFonts w:ascii="Nunito" w:eastAsia="Nunito" w:hAnsi="Nunito" w:cs="Nunito"/>
              <w:color w:val="000000" w:themeColor="text1"/>
              <w:sz w:val="20"/>
              <w:rPrChange w:id="3291" w:author="Craig Parker" w:date="2024-08-07T12:23:00Z">
                <w:rPr>
                  <w:rFonts w:ascii="Nunito" w:eastAsia="Nunito" w:hAnsi="Nunito" w:cs="Nunito"/>
                </w:rPr>
              </w:rPrChange>
            </w:rPr>
            <w:delText xml:space="preserve"> cases, citing the </w:delText>
          </w:r>
        </w:del>
        <w:r w:rsidR="00D30C12" w:rsidRPr="002E4822">
          <w:rPr>
            <w:rFonts w:ascii="Nunito" w:eastAsia="Nunito" w:hAnsi="Nunito" w:cs="Nunito"/>
            <w:color w:val="000000" w:themeColor="text1"/>
            <w:sz w:val="20"/>
            <w:rPrChange w:id="3292" w:author="Craig Parker" w:date="2024-08-07T12:23:00Z">
              <w:rPr>
                <w:rFonts w:ascii="Nunito" w:eastAsia="Nunito" w:hAnsi="Nunito" w:cs="Nunito"/>
              </w:rPr>
            </w:rPrChange>
          </w:rPr>
          <w:t>source</w:t>
        </w:r>
      </w:ins>
      <w:ins w:id="3293" w:author="Matthew Chersich" w:date="2024-08-13T22:30:00Z">
        <w:r w:rsidR="00572F71">
          <w:rPr>
            <w:rFonts w:ascii="Nunito" w:eastAsia="Nunito" w:hAnsi="Nunito" w:cs="Nunito"/>
            <w:color w:val="000000" w:themeColor="text1"/>
            <w:sz w:val="20"/>
          </w:rPr>
          <w:t>(s)</w:t>
        </w:r>
      </w:ins>
      <w:ins w:id="3294" w:author="Craig Parker" w:date="2024-07-08T11:48:00Z">
        <w:del w:id="3295" w:author="Matthew Chersich" w:date="2024-08-13T22:30:00Z">
          <w:r w:rsidR="00D30C12" w:rsidRPr="002E4822" w:rsidDel="00572F71">
            <w:rPr>
              <w:rFonts w:ascii="Nunito" w:eastAsia="Nunito" w:hAnsi="Nunito" w:cs="Nunito"/>
              <w:color w:val="000000" w:themeColor="text1"/>
              <w:sz w:val="20"/>
              <w:rPrChange w:id="3296" w:author="Craig Parker" w:date="2024-08-07T12:23:00Z">
                <w:rPr>
                  <w:rFonts w:ascii="Nunito" w:eastAsia="Nunito" w:hAnsi="Nunito" w:cs="Nunito"/>
                </w:rPr>
              </w:rPrChange>
            </w:rPr>
            <w:delText xml:space="preserve"> is required</w:delText>
          </w:r>
        </w:del>
      </w:ins>
      <w:ins w:id="3297" w:author="Matthew Chersich" w:date="2024-08-13T22:30:00Z">
        <w:r w:rsidR="00572F71">
          <w:rPr>
            <w:rFonts w:ascii="Nunito" w:eastAsia="Nunito" w:hAnsi="Nunito" w:cs="Nunito"/>
            <w:color w:val="000000" w:themeColor="text1"/>
            <w:sz w:val="20"/>
          </w:rPr>
          <w:t xml:space="preserve"> whenever the data are used. </w:t>
        </w:r>
      </w:ins>
      <w:r w:rsidR="009511AE" w:rsidRPr="002E4822">
        <w:rPr>
          <w:rFonts w:ascii="Nunito" w:eastAsia="Nunito" w:hAnsi="Nunito" w:cs="Nunito"/>
          <w:color w:val="000000" w:themeColor="text1"/>
          <w:sz w:val="20"/>
          <w:rPrChange w:id="3298" w:author="Craig Parker" w:date="2024-08-07T12:23:00Z">
            <w:rPr>
              <w:rFonts w:ascii="Nunito" w:eastAsia="Nunito" w:hAnsi="Nunito" w:cs="Nunito"/>
            </w:rPr>
          </w:rPrChange>
        </w:rPr>
        <w:t>.</w:t>
      </w:r>
      <w:del w:id="3299" w:author="Matthew Chersich" w:date="2024-08-04T17:08:00Z">
        <w:r w:rsidR="009511AE" w:rsidRPr="002E4822" w:rsidDel="00EE434A">
          <w:rPr>
            <w:rFonts w:ascii="Nunito" w:eastAsia="Nunito" w:hAnsi="Nunito" w:cs="Nunito"/>
            <w:color w:val="000000" w:themeColor="text1"/>
            <w:sz w:val="20"/>
            <w:rPrChange w:id="3300" w:author="Craig Parker" w:date="2024-08-07T12:23:00Z">
              <w:rPr>
                <w:rFonts w:ascii="Nunito" w:eastAsia="Nunito" w:hAnsi="Nunito" w:cs="Nunito"/>
              </w:rPr>
            </w:rPrChange>
          </w:rPr>
          <w:br/>
        </w:r>
      </w:del>
    </w:p>
    <w:p w14:paraId="61C6074F" w14:textId="77777777" w:rsidR="00A735A2" w:rsidRDefault="00A735A2" w:rsidP="00A735A2">
      <w:pPr>
        <w:spacing w:line="360" w:lineRule="auto"/>
        <w:rPr>
          <w:rStyle w:val="Heading2Char"/>
        </w:rPr>
      </w:pPr>
    </w:p>
    <w:p w14:paraId="5DEBD0A6" w14:textId="32E03BE9" w:rsidR="00896612" w:rsidRDefault="52A8C99F" w:rsidP="00C36111">
      <w:pPr>
        <w:pStyle w:val="Heading3"/>
        <w:pPrChange w:id="3301" w:author="Craig Parker" w:date="2024-08-14T21:23:00Z" w16du:dateUtc="2024-08-14T19:23:00Z">
          <w:pPr>
            <w:pStyle w:val="Heading2"/>
            <w:numPr>
              <w:ilvl w:val="1"/>
              <w:numId w:val="77"/>
            </w:numPr>
            <w:ind w:left="1080" w:hanging="360"/>
          </w:pPr>
        </w:pPrChange>
      </w:pPr>
      <w:bookmarkStart w:id="3302" w:name="_Toc174562928"/>
      <w:r w:rsidRPr="00A735A2">
        <w:rPr>
          <w:rStyle w:val="Heading2Char"/>
          <w:rPrChange w:id="3303" w:author="Craig Parker" w:date="2024-08-07T12:23:00Z">
            <w:rPr>
              <w:rStyle w:val="Heading2Char"/>
              <w:rFonts w:ascii="Nunito" w:hAnsi="Nunito"/>
            </w:rPr>
          </w:rPrChange>
        </w:rPr>
        <w:t>Remote sensing data</w:t>
      </w:r>
      <w:bookmarkEnd w:id="3302"/>
      <w:r w:rsidR="009511AE" w:rsidRPr="00896612">
        <w:br/>
      </w:r>
    </w:p>
    <w:p w14:paraId="00000096" w14:textId="098B25A3" w:rsidR="007813F4" w:rsidRDefault="52A8C99F" w:rsidP="00896612">
      <w:pPr>
        <w:spacing w:line="360" w:lineRule="auto"/>
        <w:rPr>
          <w:ins w:id="3304" w:author="Craig Parker" w:date="2024-08-14T18:40:00Z" w16du:dateUtc="2024-08-14T16:40:00Z"/>
          <w:rFonts w:ascii="Nunito" w:eastAsia="Nunito" w:hAnsi="Nunito"/>
          <w:sz w:val="20"/>
        </w:rPr>
      </w:pPr>
      <w:r w:rsidRPr="00896612">
        <w:rPr>
          <w:rFonts w:ascii="Nunito" w:eastAsia="Nunito" w:hAnsi="Nunito"/>
          <w:sz w:val="20"/>
        </w:rPr>
        <w:t>The focus is on data derived from satellite sensors, mainly optical imagery (e.g.</w:t>
      </w:r>
      <w:del w:id="3305" w:author="Craig Parker" w:date="2024-07-08T11:48:00Z">
        <w:r w:rsidR="009511AE" w:rsidRPr="00896612" w:rsidDel="52A8C99F">
          <w:rPr>
            <w:rFonts w:ascii="Nunito" w:eastAsia="Nunito" w:hAnsi="Nunito"/>
            <w:sz w:val="20"/>
          </w:rPr>
          <w:delText xml:space="preserve"> satellite images of urban centers) as well as indicators of physical measures such as land surface temperature, soil moisture estimates, vegetation condition, land use and cover, etc.) for the purposes of estimating environmental quantities and land use/building density etc.  </w:delText>
        </w:r>
      </w:del>
      <w:ins w:id="3306" w:author="Craig Parker" w:date="2024-07-08T11:48:00Z">
        <w:r w:rsidRPr="00896612">
          <w:rPr>
            <w:rFonts w:ascii="Nunito" w:eastAsia="Nunito" w:hAnsi="Nunito"/>
            <w:sz w:val="20"/>
          </w:rPr>
          <w:t xml:space="preserve">, satellite images of urban </w:t>
        </w:r>
      </w:ins>
      <w:proofErr w:type="spellStart"/>
      <w:ins w:id="3307" w:author="Craig Parker" w:date="2024-07-16T12:06:00Z">
        <w:r w:rsidRPr="00896612">
          <w:rPr>
            <w:rFonts w:ascii="Nunito" w:eastAsia="Nunito" w:hAnsi="Nunito"/>
            <w:sz w:val="20"/>
          </w:rPr>
          <w:t>centres</w:t>
        </w:r>
      </w:ins>
      <w:proofErr w:type="spellEnd"/>
      <w:ins w:id="3308" w:author="Craig Parker" w:date="2024-07-08T11:48:00Z">
        <w:r w:rsidRPr="00896612">
          <w:rPr>
            <w:rFonts w:ascii="Nunito" w:eastAsia="Nunito" w:hAnsi="Nunito"/>
            <w:sz w:val="20"/>
          </w:rPr>
          <w:t>), as well as indicators of physical measures (e.g., land surface temperature, soil moisture estimates, vegetation condition, land use</w:t>
        </w:r>
      </w:ins>
      <w:ins w:id="3309" w:author="Craig Parker" w:date="2024-08-14T18:38:00Z" w16du:dateUtc="2024-08-14T16:38:00Z">
        <w:r w:rsidR="00E93F98">
          <w:rPr>
            <w:rFonts w:ascii="Nunito" w:eastAsia="Nunito" w:hAnsi="Nunito"/>
            <w:sz w:val="20"/>
          </w:rPr>
          <w:t>,</w:t>
        </w:r>
      </w:ins>
      <w:ins w:id="3310" w:author="Craig Parker" w:date="2024-07-08T11:48:00Z">
        <w:r w:rsidRPr="00896612">
          <w:rPr>
            <w:rFonts w:ascii="Nunito" w:eastAsia="Nunito" w:hAnsi="Nunito"/>
            <w:sz w:val="20"/>
          </w:rPr>
          <w:t xml:space="preserve"> and cover, etc.), </w:t>
        </w:r>
      </w:ins>
      <w:ins w:id="3311" w:author="Craig Parker" w:date="2024-07-16T11:01:00Z">
        <w:r w:rsidRPr="00896612">
          <w:rPr>
            <w:rFonts w:ascii="Nunito" w:eastAsia="Nunito" w:hAnsi="Nunito"/>
            <w:sz w:val="20"/>
          </w:rPr>
          <w:t>to estimate</w:t>
        </w:r>
      </w:ins>
      <w:ins w:id="3312" w:author="Craig Parker" w:date="2024-07-08T11:48:00Z">
        <w:r w:rsidRPr="00896612">
          <w:rPr>
            <w:rFonts w:ascii="Nunito" w:eastAsia="Nunito" w:hAnsi="Nunito"/>
            <w:sz w:val="20"/>
          </w:rPr>
          <w:t xml:space="preserve"> environmental quantities and land use/building density, etc. </w:t>
        </w:r>
      </w:ins>
      <w:r w:rsidRPr="00896612">
        <w:rPr>
          <w:rFonts w:ascii="Nunito" w:eastAsia="Nunito" w:hAnsi="Nunito"/>
          <w:sz w:val="20"/>
        </w:rPr>
        <w:t xml:space="preserve">Remote </w:t>
      </w:r>
      <w:r w:rsidRPr="00896612">
        <w:rPr>
          <w:rFonts w:ascii="Nunito" w:eastAsia="Nunito" w:hAnsi="Nunito"/>
          <w:sz w:val="20"/>
        </w:rPr>
        <w:lastRenderedPageBreak/>
        <w:t>sensing data will not be used to identify individuals in any way and does not constitute sensitive or personally identifiable data.</w:t>
      </w:r>
    </w:p>
    <w:p w14:paraId="6C0FB9BD" w14:textId="77777777" w:rsidR="009F0949" w:rsidDel="009F0949" w:rsidRDefault="009F0949" w:rsidP="009F0949">
      <w:pPr>
        <w:spacing w:line="360" w:lineRule="auto"/>
        <w:rPr>
          <w:del w:id="3313" w:author="Craig Parker" w:date="2024-08-14T18:40:00Z" w16du:dateUtc="2024-08-14T16:40:00Z"/>
          <w:rFonts w:ascii="Nunito" w:eastAsia="Nunito" w:hAnsi="Nunito" w:cs="Nunito"/>
          <w:color w:val="000000" w:themeColor="text1"/>
          <w:sz w:val="20"/>
        </w:rPr>
      </w:pPr>
    </w:p>
    <w:p w14:paraId="4B812271" w14:textId="77777777" w:rsidR="009F0949" w:rsidRPr="00896612" w:rsidRDefault="009F0949" w:rsidP="009F0949">
      <w:pPr>
        <w:spacing w:line="360" w:lineRule="auto"/>
        <w:rPr>
          <w:ins w:id="3314" w:author="Craig Parker" w:date="2024-08-14T18:41:00Z" w16du:dateUtc="2024-08-14T16:41:00Z"/>
          <w:rFonts w:ascii="Nunito" w:hAnsi="Nunito"/>
          <w:sz w:val="20"/>
        </w:rPr>
      </w:pPr>
    </w:p>
    <w:p w14:paraId="00000097" w14:textId="28B0B5B5" w:rsidR="007813F4" w:rsidRPr="002E4822" w:rsidRDefault="3E93EB8D">
      <w:pPr>
        <w:spacing w:line="360" w:lineRule="auto"/>
        <w:rPr>
          <w:rFonts w:ascii="Nunito" w:eastAsia="Nunito" w:hAnsi="Nunito" w:cs="Nunito"/>
          <w:color w:val="000000" w:themeColor="text1"/>
          <w:sz w:val="20"/>
          <w:rPrChange w:id="3315" w:author="Craig Parker" w:date="2024-08-07T12:23:00Z">
            <w:rPr>
              <w:rFonts w:ascii="Nunito" w:eastAsia="Nunito" w:hAnsi="Nunito" w:cs="Nunito"/>
            </w:rPr>
          </w:rPrChange>
        </w:rPr>
        <w:pPrChange w:id="3316" w:author="Craig Parker" w:date="2024-08-14T18:41:00Z" w16du:dateUtc="2024-08-14T16:41:00Z">
          <w:pPr>
            <w:ind w:left="720"/>
          </w:pPr>
        </w:pPrChange>
      </w:pPr>
      <w:r w:rsidRPr="002E4822">
        <w:rPr>
          <w:rFonts w:ascii="Nunito" w:eastAsia="Nunito" w:hAnsi="Nunito" w:cs="Nunito"/>
          <w:color w:val="000000" w:themeColor="text1"/>
          <w:sz w:val="20"/>
          <w:rPrChange w:id="3317" w:author="Craig Parker" w:date="2024-08-07T12:23:00Z">
            <w:rPr>
              <w:rFonts w:ascii="Nunito" w:eastAsia="Nunito" w:hAnsi="Nunito" w:cs="Nunito"/>
            </w:rPr>
          </w:rPrChange>
        </w:rPr>
        <w:t xml:space="preserve">Remote sensing-related data will, in most cases, involve accessing open data repositories such as Copernicus Climate Data Store (CDS), Sentinel data systems, etc.  Remote sensing-related data will be stored on </w:t>
      </w:r>
      <w:sdt>
        <w:sdtPr>
          <w:rPr>
            <w:rFonts w:ascii="Nunito" w:hAnsi="Nunito"/>
            <w:color w:val="000000" w:themeColor="text1"/>
            <w:sz w:val="20"/>
          </w:rPr>
          <w:tag w:val="goog_rdk_5"/>
          <w:id w:val="-357891287"/>
          <w:placeholder>
            <w:docPart w:val="DefaultPlaceholder_1081868574"/>
          </w:placeholder>
        </w:sdtPr>
        <w:sdtEndPr/>
        <w:sdtContent>
          <w:r w:rsidRPr="002E4822">
            <w:rPr>
              <w:rFonts w:ascii="Nunito" w:eastAsia="Nunito" w:hAnsi="Nunito" w:cs="Nunito"/>
              <w:color w:val="000000" w:themeColor="text1"/>
              <w:sz w:val="20"/>
              <w:rPrChange w:id="3318" w:author="Craig Parker" w:date="2024-08-07T12:23:00Z">
                <w:rPr>
                  <w:rFonts w:ascii="Nunito" w:eastAsia="Nunito" w:hAnsi="Nunito" w:cs="Nunito"/>
                </w:rPr>
              </w:rPrChange>
            </w:rPr>
            <w:t>IBM</w:t>
          </w:r>
          <w:ins w:id="3319" w:author="Craig Parker" w:date="2024-07-16T10:59:00Z">
            <w:r w:rsidRPr="002E4822">
              <w:rPr>
                <w:rFonts w:ascii="Nunito" w:eastAsia="Nunito" w:hAnsi="Nunito" w:cs="Nunito"/>
                <w:color w:val="000000" w:themeColor="text1"/>
                <w:sz w:val="20"/>
                <w:rPrChange w:id="3320" w:author="Craig Parker" w:date="2024-08-07T12:23:00Z">
                  <w:rPr>
                    <w:rFonts w:ascii="Nunito" w:eastAsia="Nunito" w:hAnsi="Nunito" w:cs="Nunito"/>
                    <w:highlight w:val="yellow"/>
                  </w:rPr>
                </w:rPrChange>
              </w:rPr>
              <w:t>’s</w:t>
            </w:r>
          </w:ins>
          <w:del w:id="3321" w:author="Craig Parker" w:date="2024-07-16T10:59:00Z">
            <w:r w:rsidR="009511AE" w:rsidRPr="002E4822" w:rsidDel="3E93EB8D">
              <w:rPr>
                <w:rFonts w:ascii="Nunito" w:eastAsia="Nunito" w:hAnsi="Nunito" w:cs="Nunito"/>
                <w:color w:val="000000" w:themeColor="text1"/>
                <w:sz w:val="20"/>
                <w:rPrChange w:id="3322" w:author="Craig Parker" w:date="2024-08-07T12:23:00Z">
                  <w:rPr>
                    <w:rFonts w:ascii="Nunito" w:eastAsia="Nunito" w:hAnsi="Nunito" w:cs="Nunito"/>
                  </w:rPr>
                </w:rPrChange>
              </w:rPr>
              <w:delText xml:space="preserve"> PAIRS</w:delText>
            </w:r>
          </w:del>
          <w:r w:rsidRPr="002E4822">
            <w:rPr>
              <w:rFonts w:ascii="Nunito" w:eastAsia="Nunito" w:hAnsi="Nunito" w:cs="Nunito"/>
              <w:color w:val="000000" w:themeColor="text1"/>
              <w:sz w:val="20"/>
              <w:rPrChange w:id="3323" w:author="Craig Parker" w:date="2024-08-07T12:23:00Z">
                <w:rPr>
                  <w:rFonts w:ascii="Nunito" w:eastAsia="Nunito" w:hAnsi="Nunito" w:cs="Nunito"/>
                </w:rPr>
              </w:rPrChange>
            </w:rPr>
            <w:t xml:space="preserve"> </w:t>
          </w:r>
        </w:sdtContent>
      </w:sdt>
      <w:r w:rsidRPr="002E4822">
        <w:rPr>
          <w:rFonts w:ascii="Nunito" w:eastAsia="Nunito" w:hAnsi="Nunito" w:cs="Nunito"/>
          <w:color w:val="000000" w:themeColor="text1"/>
          <w:sz w:val="20"/>
          <w:rPrChange w:id="3324" w:author="Craig Parker" w:date="2024-08-07T12:23:00Z">
            <w:rPr>
              <w:rFonts w:ascii="Nunito" w:eastAsia="Nunito" w:hAnsi="Nunito" w:cs="Nunito"/>
            </w:rPr>
          </w:rPrChange>
        </w:rPr>
        <w:t xml:space="preserve"> </w:t>
      </w:r>
      <w:del w:id="3325" w:author="Craig Parker" w:date="2024-07-16T11:01:00Z">
        <w:r w:rsidR="009511AE" w:rsidRPr="002E4822" w:rsidDel="3E93EB8D">
          <w:rPr>
            <w:rFonts w:ascii="Nunito" w:eastAsia="Nunito" w:hAnsi="Nunito" w:cs="Nunito"/>
            <w:color w:val="000000" w:themeColor="text1"/>
            <w:sz w:val="20"/>
            <w:rPrChange w:id="3326" w:author="Craig Parker" w:date="2024-08-07T12:23:00Z">
              <w:rPr>
                <w:rFonts w:ascii="Nunito" w:eastAsia="Nunito" w:hAnsi="Nunito" w:cs="Nunito"/>
              </w:rPr>
            </w:rPrChange>
          </w:rPr>
          <w:delText>and/or</w:delText>
        </w:r>
      </w:del>
      <w:ins w:id="3327" w:author="Craig Parker" w:date="2024-07-16T11:01:00Z">
        <w:r w:rsidRPr="002E4822">
          <w:rPr>
            <w:rFonts w:ascii="Nunito" w:eastAsia="Nunito" w:hAnsi="Nunito" w:cs="Nunito"/>
            <w:color w:val="000000" w:themeColor="text1"/>
            <w:sz w:val="20"/>
            <w:rPrChange w:id="3328" w:author="Craig Parker" w:date="2024-08-07T12:23:00Z">
              <w:rPr>
                <w:rFonts w:ascii="Nunito" w:eastAsia="Nunito" w:hAnsi="Nunito" w:cs="Nunito"/>
              </w:rPr>
            </w:rPrChange>
          </w:rPr>
          <w:t>and</w:t>
        </w:r>
      </w:ins>
      <w:r w:rsidRPr="002E4822">
        <w:rPr>
          <w:rFonts w:ascii="Nunito" w:eastAsia="Nunito" w:hAnsi="Nunito" w:cs="Nunito"/>
          <w:color w:val="000000" w:themeColor="text1"/>
          <w:sz w:val="20"/>
          <w:rPrChange w:id="3329" w:author="Craig Parker" w:date="2024-08-07T12:23:00Z">
            <w:rPr>
              <w:rFonts w:ascii="Nunito" w:eastAsia="Nunito" w:hAnsi="Nunito" w:cs="Nunito"/>
            </w:rPr>
          </w:rPrChange>
        </w:rPr>
        <w:t xml:space="preserve"> CSAG/UCT data storage systems</w:t>
      </w:r>
      <w:ins w:id="3330" w:author="Craig Parker" w:date="2024-07-23T13:58:00Z">
        <w:r w:rsidRPr="002E4822">
          <w:rPr>
            <w:rFonts w:ascii="Nunito" w:eastAsia="Nunito" w:hAnsi="Nunito" w:cs="Nunito"/>
            <w:color w:val="000000" w:themeColor="text1"/>
            <w:sz w:val="20"/>
            <w:rPrChange w:id="3331" w:author="Craig Parker" w:date="2024-08-07T12:23:00Z">
              <w:rPr>
                <w:rFonts w:ascii="Nunito" w:eastAsia="Nunito" w:hAnsi="Nunito" w:cs="Nunito"/>
              </w:rPr>
            </w:rPrChange>
          </w:rPr>
          <w:t>;</w:t>
        </w:r>
      </w:ins>
      <w:r w:rsidRPr="002E4822">
        <w:rPr>
          <w:rFonts w:ascii="Nunito" w:eastAsia="Nunito" w:hAnsi="Nunito" w:cs="Nunito"/>
          <w:color w:val="000000" w:themeColor="text1"/>
          <w:sz w:val="20"/>
          <w:rPrChange w:id="3332" w:author="Craig Parker" w:date="2024-08-07T12:23:00Z">
            <w:rPr>
              <w:rFonts w:ascii="Nunito" w:eastAsia="Nunito" w:hAnsi="Nunito" w:cs="Nunito"/>
            </w:rPr>
          </w:rPrChange>
        </w:rPr>
        <w:t xml:space="preserve"> however</w:t>
      </w:r>
      <w:ins w:id="3333" w:author="Craig Parker" w:date="2024-07-16T11:01:00Z">
        <w:r w:rsidRPr="002E4822">
          <w:rPr>
            <w:rFonts w:ascii="Nunito" w:eastAsia="Nunito" w:hAnsi="Nunito" w:cs="Nunito"/>
            <w:color w:val="000000" w:themeColor="text1"/>
            <w:sz w:val="20"/>
            <w:rPrChange w:id="3334" w:author="Craig Parker" w:date="2024-08-07T12:23:00Z">
              <w:rPr>
                <w:rFonts w:ascii="Nunito" w:eastAsia="Nunito" w:hAnsi="Nunito" w:cs="Nunito"/>
              </w:rPr>
            </w:rPrChange>
          </w:rPr>
          <w:t>,</w:t>
        </w:r>
      </w:ins>
      <w:r w:rsidRPr="002E4822">
        <w:rPr>
          <w:rFonts w:ascii="Nunito" w:eastAsia="Nunito" w:hAnsi="Nunito" w:cs="Nunito"/>
          <w:color w:val="000000" w:themeColor="text1"/>
          <w:sz w:val="20"/>
          <w:rPrChange w:id="3335" w:author="Craig Parker" w:date="2024-08-07T12:23:00Z">
            <w:rPr>
              <w:rFonts w:ascii="Nunito" w:eastAsia="Nunito" w:hAnsi="Nunito" w:cs="Nunito"/>
            </w:rPr>
          </w:rPrChange>
        </w:rPr>
        <w:t xml:space="preserve"> CSAG/UCT will manage and update the data index for remote sensing-related data</w:t>
      </w:r>
    </w:p>
    <w:p w14:paraId="00000098" w14:textId="77777777" w:rsidR="007813F4" w:rsidDel="009F0949" w:rsidRDefault="007813F4" w:rsidP="009F0949">
      <w:pPr>
        <w:spacing w:line="360" w:lineRule="auto"/>
        <w:rPr>
          <w:del w:id="3336" w:author="Craig Parker" w:date="2024-08-14T18:41:00Z" w16du:dateUtc="2024-08-14T16:41:00Z"/>
          <w:rFonts w:ascii="Nunito" w:eastAsia="Nunito" w:hAnsi="Nunito" w:cs="Nunito"/>
          <w:color w:val="000000" w:themeColor="text1"/>
          <w:sz w:val="20"/>
        </w:rPr>
      </w:pPr>
    </w:p>
    <w:p w14:paraId="3F4EFB60" w14:textId="77777777" w:rsidR="009F0949" w:rsidRPr="002E4822" w:rsidRDefault="009F0949">
      <w:pPr>
        <w:spacing w:line="360" w:lineRule="auto"/>
        <w:ind w:left="720"/>
        <w:rPr>
          <w:ins w:id="3337" w:author="Craig Parker" w:date="2024-08-14T18:41:00Z" w16du:dateUtc="2024-08-14T16:41:00Z"/>
          <w:rFonts w:ascii="Nunito" w:eastAsia="Nunito" w:hAnsi="Nunito" w:cs="Nunito"/>
          <w:color w:val="000000" w:themeColor="text1"/>
          <w:sz w:val="20"/>
          <w:rPrChange w:id="3338" w:author="Craig Parker" w:date="2024-08-07T12:23:00Z">
            <w:rPr>
              <w:ins w:id="3339" w:author="Craig Parker" w:date="2024-08-14T18:41:00Z" w16du:dateUtc="2024-08-14T16:41:00Z"/>
              <w:rFonts w:ascii="Nunito" w:eastAsia="Nunito" w:hAnsi="Nunito" w:cs="Nunito"/>
            </w:rPr>
          </w:rPrChange>
        </w:rPr>
      </w:pPr>
    </w:p>
    <w:p w14:paraId="00000099" w14:textId="2032E57E" w:rsidR="007813F4" w:rsidRPr="002E4822" w:rsidRDefault="009511AE">
      <w:pPr>
        <w:spacing w:line="360" w:lineRule="auto"/>
        <w:rPr>
          <w:ins w:id="3340" w:author="Craig Parker" w:date="2024-08-07T10:45:00Z"/>
          <w:rFonts w:ascii="Nunito" w:eastAsia="Nunito" w:hAnsi="Nunito" w:cs="Nunito"/>
          <w:color w:val="000000" w:themeColor="text1"/>
          <w:sz w:val="20"/>
          <w:rPrChange w:id="3341" w:author="Craig Parker" w:date="2024-08-07T12:23:00Z">
            <w:rPr>
              <w:ins w:id="3342" w:author="Craig Parker" w:date="2024-08-07T10:45:00Z"/>
              <w:rFonts w:ascii="Nunito" w:eastAsia="Nunito" w:hAnsi="Nunito" w:cs="Nunito"/>
            </w:rPr>
          </w:rPrChange>
        </w:rPr>
        <w:pPrChange w:id="3343" w:author="Craig Parker" w:date="2024-08-14T18:41:00Z" w16du:dateUtc="2024-08-14T16:41:00Z">
          <w:pPr>
            <w:ind w:left="720"/>
          </w:pPr>
        </w:pPrChange>
      </w:pPr>
      <w:del w:id="3344" w:author="Matthew Chersich" w:date="2024-08-04T17:10:00Z">
        <w:r w:rsidRPr="002E4822" w:rsidDel="00EE434A">
          <w:rPr>
            <w:rFonts w:ascii="Nunito" w:eastAsia="Nunito" w:hAnsi="Nunito" w:cs="Nunito"/>
            <w:color w:val="000000" w:themeColor="text1"/>
            <w:sz w:val="20"/>
            <w:rPrChange w:id="3345" w:author="Craig Parker" w:date="2024-08-07T12:23:00Z">
              <w:rPr>
                <w:rFonts w:ascii="Nunito" w:eastAsia="Nunito" w:hAnsi="Nunito" w:cs="Nunito"/>
              </w:rPr>
            </w:rPrChange>
          </w:rPr>
          <w:delText xml:space="preserve">All </w:delText>
        </w:r>
      </w:del>
      <w:ins w:id="3346" w:author="Matthew Chersich" w:date="2024-08-04T17:10:00Z">
        <w:r w:rsidR="00EE434A" w:rsidRPr="002E4822">
          <w:rPr>
            <w:rFonts w:ascii="Nunito" w:eastAsia="Nunito" w:hAnsi="Nunito" w:cs="Nunito"/>
            <w:color w:val="000000" w:themeColor="text1"/>
            <w:sz w:val="20"/>
            <w:rPrChange w:id="3347" w:author="Craig Parker" w:date="2024-08-07T12:23:00Z">
              <w:rPr>
                <w:rFonts w:ascii="Nunito" w:eastAsia="Nunito" w:hAnsi="Nunito" w:cs="Nunito"/>
              </w:rPr>
            </w:rPrChange>
          </w:rPr>
          <w:t xml:space="preserve">Most </w:t>
        </w:r>
      </w:ins>
      <w:r w:rsidRPr="002E4822">
        <w:rPr>
          <w:rFonts w:ascii="Nunito" w:eastAsia="Nunito" w:hAnsi="Nunito" w:cs="Nunito"/>
          <w:color w:val="000000" w:themeColor="text1"/>
          <w:sz w:val="20"/>
          <w:rPrChange w:id="3348" w:author="Craig Parker" w:date="2024-08-07T12:23:00Z">
            <w:rPr>
              <w:rFonts w:ascii="Nunito" w:eastAsia="Nunito" w:hAnsi="Nunito" w:cs="Nunito"/>
            </w:rPr>
          </w:rPrChange>
        </w:rPr>
        <w:t xml:space="preserve">remote datasets </w:t>
      </w:r>
      <w:del w:id="3349" w:author="Craig Parker" w:date="2024-07-23T13:59:00Z">
        <w:r w:rsidRPr="002E4822" w:rsidDel="006E10F3">
          <w:rPr>
            <w:rFonts w:ascii="Nunito" w:eastAsia="Nunito" w:hAnsi="Nunito" w:cs="Nunito"/>
            <w:color w:val="000000" w:themeColor="text1"/>
            <w:sz w:val="20"/>
            <w:rPrChange w:id="3350" w:author="Craig Parker" w:date="2024-08-07T12:23:00Z">
              <w:rPr>
                <w:rFonts w:ascii="Nunito" w:eastAsia="Nunito" w:hAnsi="Nunito" w:cs="Nunito"/>
              </w:rPr>
            </w:rPrChange>
          </w:rPr>
          <w:delText xml:space="preserve">used </w:delText>
        </w:r>
      </w:del>
      <w:r w:rsidRPr="002E4822">
        <w:rPr>
          <w:rFonts w:ascii="Nunito" w:eastAsia="Nunito" w:hAnsi="Nunito" w:cs="Nunito"/>
          <w:color w:val="000000" w:themeColor="text1"/>
          <w:sz w:val="20"/>
          <w:rPrChange w:id="3351" w:author="Craig Parker" w:date="2024-08-07T12:23:00Z">
            <w:rPr>
              <w:rFonts w:ascii="Nunito" w:eastAsia="Nunito" w:hAnsi="Nunito" w:cs="Nunito"/>
            </w:rPr>
          </w:rPrChange>
        </w:rPr>
        <w:t>are available through open data policies</w:t>
      </w:r>
      <w:del w:id="3352" w:author="Craig Parker" w:date="2024-07-08T11:49:00Z">
        <w:r w:rsidRPr="002E4822" w:rsidDel="00D30C12">
          <w:rPr>
            <w:rFonts w:ascii="Nunito" w:eastAsia="Nunito" w:hAnsi="Nunito" w:cs="Nunito"/>
            <w:color w:val="000000" w:themeColor="text1"/>
            <w:sz w:val="20"/>
            <w:rPrChange w:id="3353" w:author="Craig Parker" w:date="2024-08-07T12:23:00Z">
              <w:rPr>
                <w:rFonts w:ascii="Nunito" w:eastAsia="Nunito" w:hAnsi="Nunito" w:cs="Nunito"/>
              </w:rPr>
            </w:rPrChange>
          </w:rPr>
          <w:delText xml:space="preserve"> with no restrictions on non-commercial research use.  In some cases there is a requirement to cite the original source</w:delText>
        </w:r>
      </w:del>
      <w:ins w:id="3354" w:author="Craig Parker" w:date="2024-07-08T11:49:00Z">
        <w:r w:rsidR="00D30C12" w:rsidRPr="002E4822">
          <w:rPr>
            <w:rFonts w:ascii="Nunito" w:eastAsia="Nunito" w:hAnsi="Nunito" w:cs="Nunito"/>
            <w:color w:val="000000" w:themeColor="text1"/>
            <w:sz w:val="20"/>
            <w:rPrChange w:id="3355" w:author="Craig Parker" w:date="2024-08-07T12:23:00Z">
              <w:rPr>
                <w:rFonts w:ascii="Nunito" w:eastAsia="Nunito" w:hAnsi="Nunito" w:cs="Nunito"/>
              </w:rPr>
            </w:rPrChange>
          </w:rPr>
          <w:t xml:space="preserve">, </w:t>
        </w:r>
      </w:ins>
      <w:ins w:id="3356" w:author="Craig Parker" w:date="2024-07-31T13:27:00Z">
        <w:r w:rsidR="007D71BD" w:rsidRPr="002E4822">
          <w:rPr>
            <w:rFonts w:ascii="Nunito" w:eastAsia="Nunito" w:hAnsi="Nunito" w:cs="Nunito"/>
            <w:color w:val="000000" w:themeColor="text1"/>
            <w:sz w:val="20"/>
            <w:rPrChange w:id="3357" w:author="Craig Parker" w:date="2024-08-07T12:23:00Z">
              <w:rPr>
                <w:rFonts w:ascii="Nunito" w:eastAsia="Nunito" w:hAnsi="Nunito" w:cs="Nunito"/>
              </w:rPr>
            </w:rPrChange>
          </w:rPr>
          <w:t>and non-commercial research use is not restricted</w:t>
        </w:r>
      </w:ins>
      <w:ins w:id="3358" w:author="Craig Parker" w:date="2024-07-08T11:49:00Z">
        <w:r w:rsidR="00D30C12" w:rsidRPr="002E4822">
          <w:rPr>
            <w:rFonts w:ascii="Nunito" w:eastAsia="Nunito" w:hAnsi="Nunito" w:cs="Nunito"/>
            <w:color w:val="000000" w:themeColor="text1"/>
            <w:sz w:val="20"/>
            <w:rPrChange w:id="3359" w:author="Craig Parker" w:date="2024-08-07T12:23:00Z">
              <w:rPr>
                <w:rFonts w:ascii="Nunito" w:eastAsia="Nunito" w:hAnsi="Nunito" w:cs="Nunito"/>
              </w:rPr>
            </w:rPrChange>
          </w:rPr>
          <w:t xml:space="preserve">. In </w:t>
        </w:r>
        <w:del w:id="3360" w:author="Matthew Chersich" w:date="2024-08-04T17:10:00Z">
          <w:r w:rsidR="00D30C12" w:rsidRPr="002E4822" w:rsidDel="00EE434A">
            <w:rPr>
              <w:rFonts w:ascii="Nunito" w:eastAsia="Nunito" w:hAnsi="Nunito" w:cs="Nunito"/>
              <w:color w:val="000000" w:themeColor="text1"/>
              <w:sz w:val="20"/>
              <w:rPrChange w:id="3361" w:author="Craig Parker" w:date="2024-08-07T12:23:00Z">
                <w:rPr>
                  <w:rFonts w:ascii="Nunito" w:eastAsia="Nunito" w:hAnsi="Nunito" w:cs="Nunito"/>
                </w:rPr>
              </w:rPrChange>
            </w:rPr>
            <w:delText>some</w:delText>
          </w:r>
        </w:del>
      </w:ins>
      <w:ins w:id="3362" w:author="Matthew Chersich" w:date="2024-08-04T17:10:00Z">
        <w:r w:rsidR="00EE434A" w:rsidRPr="002E4822">
          <w:rPr>
            <w:rFonts w:ascii="Nunito" w:eastAsia="Nunito" w:hAnsi="Nunito" w:cs="Nunito"/>
            <w:color w:val="000000" w:themeColor="text1"/>
            <w:sz w:val="20"/>
            <w:rPrChange w:id="3363" w:author="Craig Parker" w:date="2024-08-07T12:23:00Z">
              <w:rPr>
                <w:rFonts w:ascii="Nunito" w:eastAsia="Nunito" w:hAnsi="Nunito" w:cs="Nunito"/>
              </w:rPr>
            </w:rPrChange>
          </w:rPr>
          <w:t>most</w:t>
        </w:r>
      </w:ins>
      <w:ins w:id="3364" w:author="Craig Parker" w:date="2024-07-08T11:49:00Z">
        <w:r w:rsidR="00D30C12" w:rsidRPr="002E4822">
          <w:rPr>
            <w:rFonts w:ascii="Nunito" w:eastAsia="Nunito" w:hAnsi="Nunito" w:cs="Nunito"/>
            <w:color w:val="000000" w:themeColor="text1"/>
            <w:sz w:val="20"/>
            <w:rPrChange w:id="3365" w:author="Craig Parker" w:date="2024-08-07T12:23:00Z">
              <w:rPr>
                <w:rFonts w:ascii="Nunito" w:eastAsia="Nunito" w:hAnsi="Nunito" w:cs="Nunito"/>
              </w:rPr>
            </w:rPrChange>
          </w:rPr>
          <w:t xml:space="preserve"> cases, citing the source is required</w:t>
        </w:r>
      </w:ins>
      <w:r w:rsidRPr="002E4822">
        <w:rPr>
          <w:rFonts w:ascii="Nunito" w:eastAsia="Nunito" w:hAnsi="Nunito" w:cs="Nunito"/>
          <w:color w:val="000000" w:themeColor="text1"/>
          <w:sz w:val="20"/>
          <w:rPrChange w:id="3366" w:author="Craig Parker" w:date="2024-08-07T12:23:00Z">
            <w:rPr>
              <w:rFonts w:ascii="Nunito" w:eastAsia="Nunito" w:hAnsi="Nunito" w:cs="Nunito"/>
            </w:rPr>
          </w:rPrChange>
        </w:rPr>
        <w:t>.</w:t>
      </w:r>
      <w:del w:id="3367" w:author="Craig Parker" w:date="2024-08-07T10:42:00Z">
        <w:r w:rsidRPr="002E4822" w:rsidDel="0071353A">
          <w:rPr>
            <w:rFonts w:ascii="Nunito" w:eastAsia="Nunito" w:hAnsi="Nunito" w:cs="Nunito"/>
            <w:color w:val="000000" w:themeColor="text1"/>
            <w:sz w:val="20"/>
            <w:rPrChange w:id="3368" w:author="Craig Parker" w:date="2024-08-07T12:23:00Z">
              <w:rPr>
                <w:rFonts w:ascii="Nunito" w:eastAsia="Nunito" w:hAnsi="Nunito" w:cs="Nunito"/>
              </w:rPr>
            </w:rPrChange>
          </w:rPr>
          <w:br/>
        </w:r>
      </w:del>
      <w:del w:id="3369" w:author="Matthew Chersich" w:date="2024-08-04T17:10:00Z">
        <w:r w:rsidRPr="002E4822" w:rsidDel="00EE434A">
          <w:rPr>
            <w:rFonts w:ascii="Nunito" w:eastAsia="Nunito" w:hAnsi="Nunito" w:cs="Nunito"/>
            <w:color w:val="000000" w:themeColor="text1"/>
            <w:sz w:val="20"/>
            <w:rPrChange w:id="3370" w:author="Craig Parker" w:date="2024-08-07T12:23:00Z">
              <w:rPr>
                <w:rFonts w:ascii="Nunito" w:eastAsia="Nunito" w:hAnsi="Nunito" w:cs="Nunito"/>
              </w:rPr>
            </w:rPrChange>
          </w:rPr>
          <w:br/>
        </w:r>
      </w:del>
    </w:p>
    <w:p w14:paraId="0BE1BEE6" w14:textId="77777777" w:rsidR="0071353A" w:rsidRPr="002E4822" w:rsidRDefault="0071353A" w:rsidP="0071353A">
      <w:pPr>
        <w:spacing w:line="360" w:lineRule="auto"/>
        <w:rPr>
          <w:ins w:id="3371" w:author="Craig Parker" w:date="2024-08-07T10:45:00Z"/>
          <w:rFonts w:ascii="Nunito" w:eastAsia="Nunito" w:hAnsi="Nunito" w:cs="Nunito"/>
          <w:color w:val="000000" w:themeColor="text1"/>
          <w:sz w:val="20"/>
          <w:rPrChange w:id="3372" w:author="Craig Parker" w:date="2024-08-07T12:23:00Z">
            <w:rPr>
              <w:ins w:id="3373" w:author="Craig Parker" w:date="2024-08-07T10:45:00Z"/>
              <w:rFonts w:ascii="Nunito" w:eastAsia="Nunito" w:hAnsi="Nunito" w:cs="Nunito"/>
            </w:rPr>
          </w:rPrChange>
        </w:rPr>
      </w:pPr>
    </w:p>
    <w:p w14:paraId="764D09E0" w14:textId="09EEA530" w:rsidR="0071353A" w:rsidRPr="002E4822" w:rsidRDefault="0071353A">
      <w:pPr>
        <w:spacing w:line="360" w:lineRule="auto"/>
        <w:rPr>
          <w:ins w:id="3374" w:author="Craig Parker" w:date="2024-08-07T10:42:00Z"/>
          <w:rFonts w:ascii="Nunito" w:eastAsia="Nunito" w:hAnsi="Nunito" w:cs="Nunito"/>
          <w:color w:val="000000" w:themeColor="text1"/>
          <w:sz w:val="20"/>
          <w:rPrChange w:id="3375" w:author="Craig Parker" w:date="2024-08-07T12:23:00Z">
            <w:rPr>
              <w:ins w:id="3376" w:author="Craig Parker" w:date="2024-08-07T10:42:00Z"/>
              <w:rFonts w:ascii="Nunito" w:eastAsia="Nunito" w:hAnsi="Nunito" w:cs="Nunito"/>
            </w:rPr>
          </w:rPrChange>
        </w:rPr>
        <w:pPrChange w:id="3377" w:author="Craig Parker" w:date="2024-08-07T10:45:00Z">
          <w:pPr>
            <w:ind w:left="720"/>
          </w:pPr>
        </w:pPrChange>
      </w:pPr>
      <w:ins w:id="3378" w:author="Craig Parker" w:date="2024-08-07T10:45:00Z">
        <w:r w:rsidRPr="002E4822">
          <w:rPr>
            <w:rFonts w:ascii="Nunito" w:eastAsia="Nunito" w:hAnsi="Nunito" w:cs="Nunito"/>
            <w:color w:val="000000" w:themeColor="text1"/>
            <w:sz w:val="20"/>
            <w:rPrChange w:id="3379" w:author="Craig Parker" w:date="2024-08-07T12:23:00Z">
              <w:rPr>
                <w:rFonts w:ascii="Nunito" w:eastAsia="Nunito" w:hAnsi="Nunito" w:cs="Nunito"/>
              </w:rPr>
            </w:rPrChange>
          </w:rPr>
          <w:t xml:space="preserve">While </w:t>
        </w:r>
        <w:r w:rsidRPr="002E4822">
          <w:rPr>
            <w:rFonts w:ascii="Nunito" w:eastAsia="Nunito" w:hAnsi="Nunito" w:cs="Nunito"/>
            <w:b/>
            <w:bCs/>
            <w:color w:val="000000" w:themeColor="text1"/>
            <w:sz w:val="20"/>
            <w:rPrChange w:id="3380" w:author="Craig Parker" w:date="2024-08-07T12:23:00Z">
              <w:rPr>
                <w:rFonts w:ascii="Nunito" w:eastAsia="Nunito" w:hAnsi="Nunito" w:cs="Nunito"/>
                <w:b/>
                <w:bCs/>
              </w:rPr>
            </w:rPrChange>
          </w:rPr>
          <w:t>climate/weather data</w:t>
        </w:r>
        <w:r w:rsidRPr="002E4822">
          <w:rPr>
            <w:rFonts w:ascii="Nunito" w:eastAsia="Nunito" w:hAnsi="Nunito" w:cs="Nunito"/>
            <w:color w:val="000000" w:themeColor="text1"/>
            <w:sz w:val="20"/>
            <w:rPrChange w:id="3381" w:author="Craig Parker" w:date="2024-08-07T12:23:00Z">
              <w:rPr>
                <w:rFonts w:ascii="Nunito" w:eastAsia="Nunito" w:hAnsi="Nunito" w:cs="Nunito"/>
              </w:rPr>
            </w:rPrChange>
          </w:rPr>
          <w:t xml:space="preserve"> and </w:t>
        </w:r>
        <w:r w:rsidRPr="002E4822">
          <w:rPr>
            <w:rFonts w:ascii="Nunito" w:eastAsia="Nunito" w:hAnsi="Nunito" w:cs="Nunito"/>
            <w:b/>
            <w:bCs/>
            <w:color w:val="000000" w:themeColor="text1"/>
            <w:sz w:val="20"/>
            <w:rPrChange w:id="3382" w:author="Craig Parker" w:date="2024-08-07T12:23:00Z">
              <w:rPr>
                <w:rFonts w:ascii="Nunito" w:eastAsia="Nunito" w:hAnsi="Nunito" w:cs="Nunito"/>
              </w:rPr>
            </w:rPrChange>
          </w:rPr>
          <w:t>remote sensing data</w:t>
        </w:r>
        <w:r w:rsidRPr="002E4822">
          <w:rPr>
            <w:rFonts w:ascii="Nunito" w:eastAsia="Nunito" w:hAnsi="Nunito" w:cs="Nunito"/>
            <w:color w:val="000000" w:themeColor="text1"/>
            <w:sz w:val="20"/>
            <w:rPrChange w:id="3383" w:author="Craig Parker" w:date="2024-08-07T12:23:00Z">
              <w:rPr>
                <w:rFonts w:ascii="Nunito" w:eastAsia="Nunito" w:hAnsi="Nunito" w:cs="Nunito"/>
              </w:rPr>
            </w:rPrChange>
          </w:rPr>
          <w:t xml:space="preserve"> may involve accessing similar open data repositories and storage systems, they serve different purposes and do not overlap in their data types. Climate/weather data primarily focuses on atmospheric conditions and forecasts, whereas remote sensing data pertains to physical and environmental measurements derived from satellite imagery. Both data types are managed and updated by CSAG/UCT to ensure accessibility and utility for research purposes.</w:t>
        </w:r>
      </w:ins>
    </w:p>
    <w:p w14:paraId="26C9A8D8" w14:textId="77777777" w:rsidR="0071353A" w:rsidRPr="002E4822" w:rsidRDefault="0071353A" w:rsidP="004A3BAA">
      <w:pPr>
        <w:spacing w:line="360" w:lineRule="auto"/>
        <w:rPr>
          <w:rFonts w:ascii="Nunito" w:eastAsia="Nunito" w:hAnsi="Nunito" w:cs="Nunito"/>
          <w:color w:val="000000" w:themeColor="text1"/>
          <w:sz w:val="20"/>
          <w:rPrChange w:id="3384" w:author="Craig Parker" w:date="2024-08-07T12:23:00Z">
            <w:rPr>
              <w:rFonts w:ascii="Nunito" w:eastAsia="Nunito" w:hAnsi="Nunito" w:cs="Nunito"/>
            </w:rPr>
          </w:rPrChange>
        </w:rPr>
      </w:pPr>
    </w:p>
    <w:p w14:paraId="266FCF86" w14:textId="7B707840" w:rsidR="00896612" w:rsidRDefault="52A8C99F" w:rsidP="00EB25AA">
      <w:pPr>
        <w:pStyle w:val="Heading2"/>
        <w:numPr>
          <w:ilvl w:val="1"/>
          <w:numId w:val="87"/>
        </w:numPr>
        <w:rPr>
          <w:rStyle w:val="Heading2Char"/>
          <w:b/>
          <w:bCs/>
          <w:caps/>
        </w:rPr>
        <w:pPrChange w:id="3385" w:author="Craig Parker" w:date="2024-08-14T21:24:00Z" w16du:dateUtc="2024-08-14T19:24:00Z">
          <w:pPr>
            <w:pStyle w:val="Heading2"/>
            <w:numPr>
              <w:ilvl w:val="1"/>
              <w:numId w:val="77"/>
            </w:numPr>
            <w:ind w:left="1080" w:hanging="360"/>
          </w:pPr>
        </w:pPrChange>
      </w:pPr>
      <w:bookmarkStart w:id="3386" w:name="_Toc174562929"/>
      <w:r w:rsidRPr="00896612">
        <w:rPr>
          <w:rStyle w:val="Heading2Char"/>
          <w:rPrChange w:id="3387" w:author="Craig Parker" w:date="2024-08-07T12:23:00Z">
            <w:rPr>
              <w:rStyle w:val="Heading2Char"/>
              <w:rFonts w:ascii="Nunito" w:hAnsi="Nunito"/>
            </w:rPr>
          </w:rPrChange>
        </w:rPr>
        <w:t>Areal/Geospatial socio-economic data</w:t>
      </w:r>
      <w:bookmarkEnd w:id="3386"/>
    </w:p>
    <w:p w14:paraId="0000009A" w14:textId="5070337C" w:rsidR="007813F4" w:rsidRPr="00896612" w:rsidRDefault="009511AE" w:rsidP="00896612">
      <w:pPr>
        <w:spacing w:line="360" w:lineRule="auto"/>
        <w:rPr>
          <w:rFonts w:ascii="Nunito" w:hAnsi="Nunito"/>
          <w:sz w:val="20"/>
          <w:rPrChange w:id="3388" w:author="Craig Parker" w:date="2024-08-07T12:23:00Z">
            <w:rPr/>
          </w:rPrChange>
        </w:rPr>
      </w:pPr>
      <w:r w:rsidRPr="00896612">
        <w:br/>
      </w:r>
      <w:r w:rsidR="52A8C99F" w:rsidRPr="00896612">
        <w:rPr>
          <w:rFonts w:ascii="Nunito" w:eastAsia="Nunito" w:hAnsi="Nunito"/>
          <w:sz w:val="20"/>
        </w:rPr>
        <w:t>These data represent measures of socio-economic and related conditions</w:t>
      </w:r>
      <w:del w:id="3389" w:author="Craig Parker" w:date="2024-07-08T11:49:00Z">
        <w:r w:rsidRPr="00896612" w:rsidDel="52A8C99F">
          <w:rPr>
            <w:rFonts w:ascii="Nunito" w:eastAsia="Nunito" w:hAnsi="Nunito"/>
            <w:sz w:val="20"/>
          </w:rPr>
          <w:delText xml:space="preserve"> such as household economic status, access to services such as water and sanitation, dwelling type, etc.  Typical sources include national census data, and more focused household &amp;</w:delText>
        </w:r>
      </w:del>
      <w:ins w:id="3390" w:author="Craig Parker" w:date="2024-07-08T11:49:00Z">
        <w:r w:rsidR="52A8C99F" w:rsidRPr="00896612">
          <w:rPr>
            <w:rFonts w:ascii="Nunito" w:eastAsia="Nunito" w:hAnsi="Nunito"/>
            <w:sz w:val="20"/>
          </w:rPr>
          <w:t xml:space="preserve">, such as household economic status, access to </w:t>
        </w:r>
        <w:r w:rsidR="52A8C99F" w:rsidRPr="00896612">
          <w:rPr>
            <w:rFonts w:ascii="Nunito" w:eastAsia="Nunito" w:hAnsi="Nunito"/>
            <w:sz w:val="20"/>
          </w:rPr>
          <w:lastRenderedPageBreak/>
          <w:t>services such as water and sanitation</w:t>
        </w:r>
      </w:ins>
      <w:ins w:id="3391" w:author="Craig Parker" w:date="2024-08-14T18:41:00Z" w16du:dateUtc="2024-08-14T16:41:00Z">
        <w:r w:rsidR="009F0949">
          <w:rPr>
            <w:rFonts w:ascii="Nunito" w:eastAsia="Nunito" w:hAnsi="Nunito"/>
            <w:sz w:val="20"/>
          </w:rPr>
          <w:t>,</w:t>
        </w:r>
      </w:ins>
      <w:ins w:id="3392" w:author="Craig Parker" w:date="2024-07-08T11:49:00Z">
        <w:del w:id="3393" w:author="Matthew Chersich" w:date="2024-08-13T22:34:00Z">
          <w:r w:rsidR="52A8C99F" w:rsidRPr="00896612" w:rsidDel="00572F71">
            <w:rPr>
              <w:rFonts w:ascii="Nunito" w:eastAsia="Nunito" w:hAnsi="Nunito"/>
              <w:sz w:val="20"/>
            </w:rPr>
            <w:delText>,</w:delText>
          </w:r>
        </w:del>
        <w:r w:rsidR="52A8C99F" w:rsidRPr="00896612">
          <w:rPr>
            <w:rFonts w:ascii="Nunito" w:eastAsia="Nunito" w:hAnsi="Nunito"/>
            <w:sz w:val="20"/>
          </w:rPr>
          <w:t xml:space="preserve"> </w:t>
        </w:r>
      </w:ins>
      <w:ins w:id="3394" w:author="Matthew Chersich" w:date="2024-08-04T17:10:00Z">
        <w:r w:rsidR="52A8C99F" w:rsidRPr="00896612">
          <w:rPr>
            <w:rFonts w:ascii="Nunito" w:eastAsia="Nunito" w:hAnsi="Nunito"/>
            <w:sz w:val="20"/>
          </w:rPr>
          <w:t xml:space="preserve">and </w:t>
        </w:r>
      </w:ins>
      <w:ins w:id="3395" w:author="Craig Parker" w:date="2024-07-08T11:49:00Z">
        <w:r w:rsidR="52A8C99F" w:rsidRPr="00896612">
          <w:rPr>
            <w:rFonts w:ascii="Nunito" w:eastAsia="Nunito" w:hAnsi="Nunito"/>
            <w:sz w:val="20"/>
          </w:rPr>
          <w:t>dwelling type</w:t>
        </w:r>
      </w:ins>
      <w:del w:id="3396" w:author="Matthew Chersich" w:date="2024-08-04T17:10:00Z">
        <w:r w:rsidRPr="00896612" w:rsidDel="52A8C99F">
          <w:rPr>
            <w:rFonts w:ascii="Nunito" w:eastAsia="Nunito" w:hAnsi="Nunito"/>
            <w:sz w:val="20"/>
          </w:rPr>
          <w:delText>, etc</w:delText>
        </w:r>
      </w:del>
      <w:ins w:id="3397" w:author="Craig Parker" w:date="2024-07-08T11:49:00Z">
        <w:r w:rsidR="52A8C99F" w:rsidRPr="00896612">
          <w:rPr>
            <w:rFonts w:ascii="Nunito" w:eastAsia="Nunito" w:hAnsi="Nunito"/>
            <w:sz w:val="20"/>
          </w:rPr>
          <w:t>. Typical sources include national census data and more focused household and</w:t>
        </w:r>
      </w:ins>
      <w:r w:rsidR="52A8C99F" w:rsidRPr="00896612">
        <w:rPr>
          <w:rFonts w:ascii="Nunito" w:eastAsia="Nunito" w:hAnsi="Nunito"/>
          <w:sz w:val="20"/>
        </w:rPr>
        <w:t xml:space="preserve"> demographic survey data.</w:t>
      </w:r>
    </w:p>
    <w:p w14:paraId="0000009B" w14:textId="77777777" w:rsidR="007813F4" w:rsidRPr="002E4822" w:rsidRDefault="007813F4">
      <w:pPr>
        <w:spacing w:line="360" w:lineRule="auto"/>
        <w:ind w:left="720"/>
        <w:rPr>
          <w:rFonts w:ascii="Nunito" w:eastAsia="Nunito" w:hAnsi="Nunito" w:cs="Nunito"/>
          <w:color w:val="000000" w:themeColor="text1"/>
          <w:sz w:val="20"/>
          <w:rPrChange w:id="3398" w:author="Craig Parker" w:date="2024-08-07T12:23:00Z">
            <w:rPr>
              <w:rFonts w:ascii="Nunito" w:eastAsia="Nunito" w:hAnsi="Nunito" w:cs="Nunito"/>
            </w:rPr>
          </w:rPrChange>
        </w:rPr>
      </w:pPr>
    </w:p>
    <w:p w14:paraId="0000009C" w14:textId="35471CD0" w:rsidR="007813F4" w:rsidRPr="002E4822" w:rsidRDefault="009511AE">
      <w:pPr>
        <w:spacing w:line="360" w:lineRule="auto"/>
        <w:rPr>
          <w:rFonts w:ascii="Nunito" w:eastAsia="Nunito" w:hAnsi="Nunito" w:cs="Nunito"/>
          <w:color w:val="000000" w:themeColor="text1"/>
          <w:sz w:val="20"/>
          <w:rPrChange w:id="3399" w:author="Craig Parker" w:date="2024-08-07T12:23:00Z">
            <w:rPr>
              <w:rFonts w:ascii="Nunito" w:eastAsia="Nunito" w:hAnsi="Nunito" w:cs="Nunito"/>
            </w:rPr>
          </w:rPrChange>
        </w:rPr>
        <w:pPrChange w:id="3400" w:author="Craig Parker" w:date="2024-08-14T18:43:00Z" w16du:dateUtc="2024-08-14T16:43:00Z">
          <w:pPr>
            <w:ind w:left="720"/>
          </w:pPr>
        </w:pPrChange>
      </w:pPr>
      <w:r w:rsidRPr="002E4822">
        <w:rPr>
          <w:rFonts w:ascii="Nunito" w:eastAsia="Nunito" w:hAnsi="Nunito" w:cs="Nunito"/>
          <w:color w:val="000000" w:themeColor="text1"/>
          <w:sz w:val="20"/>
          <w:rPrChange w:id="3401" w:author="Craig Parker" w:date="2024-08-07T12:23:00Z">
            <w:rPr>
              <w:rFonts w:ascii="Nunito" w:eastAsia="Nunito" w:hAnsi="Nunito" w:cs="Nunito"/>
            </w:rPr>
          </w:rPrChange>
        </w:rPr>
        <w:t xml:space="preserve">Socio-economic data will be sourced from </w:t>
      </w:r>
      <w:r w:rsidR="004A3BAA" w:rsidRPr="002E4822">
        <w:rPr>
          <w:rFonts w:ascii="Nunito" w:eastAsia="Nunito" w:hAnsi="Nunito" w:cs="Nunito"/>
          <w:color w:val="000000" w:themeColor="text1"/>
          <w:sz w:val="20"/>
        </w:rPr>
        <w:t>open</w:t>
      </w:r>
      <w:r w:rsidRPr="002E4822">
        <w:rPr>
          <w:rFonts w:ascii="Nunito" w:eastAsia="Nunito" w:hAnsi="Nunito" w:cs="Nunito"/>
          <w:color w:val="000000" w:themeColor="text1"/>
          <w:sz w:val="20"/>
          <w:rPrChange w:id="3402" w:author="Craig Parker" w:date="2024-08-07T12:23:00Z">
            <w:rPr>
              <w:rFonts w:ascii="Nunito" w:eastAsia="Nunito" w:hAnsi="Nunito" w:cs="Nunito"/>
            </w:rPr>
          </w:rPrChange>
        </w:rPr>
        <w:t xml:space="preserve"> </w:t>
      </w:r>
      <w:del w:id="3403" w:author="Craig Parker" w:date="2024-07-08T11:49:00Z">
        <w:r w:rsidRPr="002E4822" w:rsidDel="00D30C12">
          <w:rPr>
            <w:rFonts w:ascii="Nunito" w:eastAsia="Nunito" w:hAnsi="Nunito" w:cs="Nunito"/>
            <w:color w:val="000000" w:themeColor="text1"/>
            <w:sz w:val="20"/>
            <w:rPrChange w:id="3404" w:author="Craig Parker" w:date="2024-08-07T12:23:00Z">
              <w:rPr>
                <w:rFonts w:ascii="Nunito" w:eastAsia="Nunito" w:hAnsi="Nunito" w:cs="Nunito"/>
              </w:rPr>
            </w:rPrChange>
          </w:rPr>
          <w:delText>as well as</w:delText>
        </w:r>
      </w:del>
      <w:ins w:id="3405" w:author="Craig Parker" w:date="2024-07-08T11:49:00Z">
        <w:r w:rsidR="00D30C12" w:rsidRPr="002E4822">
          <w:rPr>
            <w:rFonts w:ascii="Nunito" w:eastAsia="Nunito" w:hAnsi="Nunito" w:cs="Nunito"/>
            <w:color w:val="000000" w:themeColor="text1"/>
            <w:sz w:val="20"/>
            <w:rPrChange w:id="3406" w:author="Craig Parker" w:date="2024-08-07T12:23:00Z">
              <w:rPr>
                <w:rFonts w:ascii="Nunito" w:eastAsia="Nunito" w:hAnsi="Nunito" w:cs="Nunito"/>
              </w:rPr>
            </w:rPrChange>
          </w:rPr>
          <w:t>and</w:t>
        </w:r>
      </w:ins>
      <w:r w:rsidRPr="002E4822">
        <w:rPr>
          <w:rFonts w:ascii="Nunito" w:eastAsia="Nunito" w:hAnsi="Nunito" w:cs="Nunito"/>
          <w:color w:val="000000" w:themeColor="text1"/>
          <w:sz w:val="20"/>
          <w:rPrChange w:id="3407" w:author="Craig Parker" w:date="2024-08-07T12:23:00Z">
            <w:rPr>
              <w:rFonts w:ascii="Nunito" w:eastAsia="Nunito" w:hAnsi="Nunito" w:cs="Nunito"/>
            </w:rPr>
          </w:rPrChange>
        </w:rPr>
        <w:t xml:space="preserve"> </w:t>
      </w:r>
      <w:del w:id="3408" w:author="Craig Parker" w:date="2024-07-16T11:00:00Z">
        <w:r w:rsidRPr="002E4822" w:rsidDel="0063411E">
          <w:rPr>
            <w:rFonts w:ascii="Nunito" w:eastAsia="Nunito" w:hAnsi="Nunito" w:cs="Nunito"/>
            <w:color w:val="000000" w:themeColor="text1"/>
            <w:sz w:val="20"/>
            <w:rPrChange w:id="3409" w:author="Craig Parker" w:date="2024-08-07T12:23:00Z">
              <w:rPr>
                <w:rFonts w:ascii="Nunito" w:eastAsia="Nunito" w:hAnsi="Nunito" w:cs="Nunito"/>
              </w:rPr>
            </w:rPrChange>
          </w:rPr>
          <w:delText>restricted access repositories (e.g. South African census data, GCRO Quality of Life Surveys).  Primary copies will be indexed and stored on CSAG/UCT data storage but versions may already exist/</w:delText>
        </w:r>
      </w:del>
      <w:ins w:id="3410" w:author="Craig Parker" w:date="2024-07-16T11:00:00Z">
        <w:r w:rsidR="0063411E" w:rsidRPr="002E4822">
          <w:rPr>
            <w:rFonts w:ascii="Nunito" w:eastAsia="Nunito" w:hAnsi="Nunito" w:cs="Nunito"/>
            <w:color w:val="000000" w:themeColor="text1"/>
            <w:sz w:val="20"/>
            <w:rPrChange w:id="3411" w:author="Craig Parker" w:date="2024-08-07T12:23:00Z">
              <w:rPr>
                <w:rFonts w:ascii="Nunito" w:eastAsia="Nunito" w:hAnsi="Nunito" w:cs="Nunito"/>
              </w:rPr>
            </w:rPrChange>
          </w:rPr>
          <w:t>restricted-access repositories (e.g., South African census data and GCRO Quality of Life Surveys). Primary copies will be indexed and stored on CSAG/UCT data storage</w:t>
        </w:r>
      </w:ins>
      <w:ins w:id="3412" w:author="Craig Parker" w:date="2024-08-14T18:44:00Z" w16du:dateUtc="2024-08-14T16:44:00Z">
        <w:r w:rsidR="009F0949">
          <w:rPr>
            <w:rFonts w:ascii="Nunito" w:eastAsia="Nunito" w:hAnsi="Nunito" w:cs="Nunito"/>
            <w:color w:val="000000" w:themeColor="text1"/>
            <w:sz w:val="20"/>
          </w:rPr>
          <w:t>. Still, versions</w:t>
        </w:r>
      </w:ins>
      <w:ins w:id="3413" w:author="Craig Parker" w:date="2024-07-16T11:00:00Z">
        <w:r w:rsidR="0063411E" w:rsidRPr="002E4822">
          <w:rPr>
            <w:rFonts w:ascii="Nunito" w:eastAsia="Nunito" w:hAnsi="Nunito" w:cs="Nunito"/>
            <w:color w:val="000000" w:themeColor="text1"/>
            <w:sz w:val="20"/>
            <w:rPrChange w:id="3414" w:author="Craig Parker" w:date="2024-08-07T12:23:00Z">
              <w:rPr>
                <w:rFonts w:ascii="Nunito" w:eastAsia="Nunito" w:hAnsi="Nunito" w:cs="Nunito"/>
              </w:rPr>
            </w:rPrChange>
          </w:rPr>
          <w:t xml:space="preserve"> may already exist or </w:t>
        </w:r>
      </w:ins>
      <w:r w:rsidRPr="002E4822">
        <w:rPr>
          <w:rFonts w:ascii="Nunito" w:eastAsia="Nunito" w:hAnsi="Nunito" w:cs="Nunito"/>
          <w:color w:val="000000" w:themeColor="text1"/>
          <w:sz w:val="20"/>
          <w:rPrChange w:id="3415" w:author="Craig Parker" w:date="2024-08-07T12:23:00Z">
            <w:rPr>
              <w:rFonts w:ascii="Nunito" w:eastAsia="Nunito" w:hAnsi="Nunito" w:cs="Nunito"/>
            </w:rPr>
          </w:rPrChange>
        </w:rPr>
        <w:t>can be uploaded on IBM</w:t>
      </w:r>
      <w:ins w:id="3416" w:author="Craig Parker" w:date="2024-07-16T11:00:00Z">
        <w:r w:rsidR="0063411E" w:rsidRPr="002E4822">
          <w:rPr>
            <w:rFonts w:ascii="Nunito" w:eastAsia="Nunito" w:hAnsi="Nunito" w:cs="Nunito"/>
            <w:color w:val="000000" w:themeColor="text1"/>
            <w:sz w:val="20"/>
            <w:rPrChange w:id="3417" w:author="Craig Parker" w:date="2024-08-07T12:23:00Z">
              <w:rPr>
                <w:rFonts w:ascii="Nunito" w:eastAsia="Nunito" w:hAnsi="Nunito" w:cs="Nunito"/>
              </w:rPr>
            </w:rPrChange>
          </w:rPr>
          <w:t>’s system</w:t>
        </w:r>
      </w:ins>
      <w:del w:id="3418" w:author="Craig Parker" w:date="2024-07-16T11:00:00Z">
        <w:r w:rsidRPr="002E4822" w:rsidDel="0063411E">
          <w:rPr>
            <w:rFonts w:ascii="Nunito" w:eastAsia="Nunito" w:hAnsi="Nunito" w:cs="Nunito"/>
            <w:color w:val="000000" w:themeColor="text1"/>
            <w:sz w:val="20"/>
            <w:rPrChange w:id="3419" w:author="Craig Parker" w:date="2024-08-07T12:23:00Z">
              <w:rPr>
                <w:rFonts w:ascii="Nunito" w:eastAsia="Nunito" w:hAnsi="Nunito" w:cs="Nunito"/>
              </w:rPr>
            </w:rPrChange>
          </w:rPr>
          <w:delText xml:space="preserve"> PAIRS</w:delText>
        </w:r>
      </w:del>
      <w:r w:rsidRPr="002E4822">
        <w:rPr>
          <w:rFonts w:ascii="Nunito" w:eastAsia="Nunito" w:hAnsi="Nunito" w:cs="Nunito"/>
          <w:color w:val="000000" w:themeColor="text1"/>
          <w:sz w:val="20"/>
          <w:rPrChange w:id="3420" w:author="Craig Parker" w:date="2024-08-07T12:23:00Z">
            <w:rPr>
              <w:rFonts w:ascii="Nunito" w:eastAsia="Nunito" w:hAnsi="Nunito" w:cs="Nunito"/>
            </w:rPr>
          </w:rPrChange>
        </w:rPr>
        <w:t xml:space="preserve"> to enable analysis through </w:t>
      </w:r>
      <w:commentRangeStart w:id="3421"/>
      <w:del w:id="3422" w:author="Matthew Chersich" w:date="2024-08-13T22:33:00Z">
        <w:r w:rsidRPr="002E4822" w:rsidDel="00572F71">
          <w:rPr>
            <w:rFonts w:ascii="Nunito" w:eastAsia="Nunito" w:hAnsi="Nunito" w:cs="Nunito"/>
            <w:color w:val="000000" w:themeColor="text1"/>
            <w:sz w:val="20"/>
            <w:rPrChange w:id="3423" w:author="Craig Parker" w:date="2024-08-07T12:23:00Z">
              <w:rPr>
                <w:rFonts w:ascii="Nunito" w:eastAsia="Nunito" w:hAnsi="Nunito" w:cs="Nunito"/>
              </w:rPr>
            </w:rPrChange>
          </w:rPr>
          <w:delText>PAIRS</w:delText>
        </w:r>
        <w:commentRangeEnd w:id="3421"/>
        <w:r w:rsidR="00EE434A" w:rsidRPr="002E4822" w:rsidDel="00572F71">
          <w:rPr>
            <w:rStyle w:val="CommentReference"/>
            <w:rFonts w:ascii="Nunito" w:hAnsi="Nunito"/>
            <w:color w:val="000000" w:themeColor="text1"/>
            <w:sz w:val="20"/>
            <w:szCs w:val="20"/>
            <w:rPrChange w:id="3424" w:author="Craig Parker" w:date="2024-08-07T12:23:00Z">
              <w:rPr>
                <w:rStyle w:val="CommentReference"/>
              </w:rPr>
            </w:rPrChange>
          </w:rPr>
          <w:commentReference w:id="3421"/>
        </w:r>
      </w:del>
      <w:ins w:id="3425" w:author="Matthew Chersich" w:date="2024-08-13T22:33:00Z">
        <w:r w:rsidR="00572F71">
          <w:rPr>
            <w:rFonts w:ascii="Nunito" w:eastAsia="Nunito" w:hAnsi="Nunito" w:cs="Nunito"/>
            <w:color w:val="000000" w:themeColor="text1"/>
            <w:sz w:val="20"/>
          </w:rPr>
          <w:t>IBM analytical systems</w:t>
        </w:r>
      </w:ins>
      <w:r w:rsidRPr="002E4822">
        <w:rPr>
          <w:rFonts w:ascii="Nunito" w:eastAsia="Nunito" w:hAnsi="Nunito" w:cs="Nunito"/>
          <w:color w:val="000000" w:themeColor="text1"/>
          <w:sz w:val="20"/>
          <w:rPrChange w:id="3426" w:author="Craig Parker" w:date="2024-08-07T12:23:00Z">
            <w:rPr>
              <w:rFonts w:ascii="Nunito" w:eastAsia="Nunito" w:hAnsi="Nunito" w:cs="Nunito"/>
            </w:rPr>
          </w:rPrChange>
        </w:rPr>
        <w:t>.</w:t>
      </w:r>
    </w:p>
    <w:p w14:paraId="0000009D" w14:textId="77777777" w:rsidR="007813F4" w:rsidRPr="002E4822" w:rsidRDefault="007813F4">
      <w:pPr>
        <w:spacing w:line="360" w:lineRule="auto"/>
        <w:ind w:left="720"/>
        <w:rPr>
          <w:rFonts w:ascii="Nunito" w:eastAsia="Nunito" w:hAnsi="Nunito" w:cs="Nunito"/>
          <w:color w:val="000000" w:themeColor="text1"/>
          <w:sz w:val="20"/>
          <w:rPrChange w:id="3427" w:author="Craig Parker" w:date="2024-08-07T12:23:00Z">
            <w:rPr>
              <w:rFonts w:ascii="Nunito" w:eastAsia="Nunito" w:hAnsi="Nunito" w:cs="Nunito"/>
            </w:rPr>
          </w:rPrChange>
        </w:rPr>
      </w:pPr>
    </w:p>
    <w:p w14:paraId="0000009E" w14:textId="5BC898A5" w:rsidR="007813F4" w:rsidRPr="002E4822" w:rsidRDefault="009511AE">
      <w:pPr>
        <w:spacing w:line="360" w:lineRule="auto"/>
        <w:rPr>
          <w:rFonts w:ascii="Nunito" w:eastAsia="Nunito" w:hAnsi="Nunito" w:cs="Nunito"/>
          <w:color w:val="000000" w:themeColor="text1"/>
          <w:sz w:val="20"/>
          <w:rPrChange w:id="3428" w:author="Craig Parker" w:date="2024-08-07T12:23:00Z">
            <w:rPr>
              <w:rFonts w:ascii="Nunito" w:eastAsia="Nunito" w:hAnsi="Nunito" w:cs="Nunito"/>
            </w:rPr>
          </w:rPrChange>
        </w:rPr>
        <w:pPrChange w:id="3429" w:author="Craig Parker" w:date="2024-08-14T18:43:00Z" w16du:dateUtc="2024-08-14T16:43:00Z">
          <w:pPr>
            <w:ind w:left="720"/>
          </w:pPr>
        </w:pPrChange>
      </w:pPr>
      <w:r w:rsidRPr="002E4822">
        <w:rPr>
          <w:rFonts w:ascii="Nunito" w:eastAsia="Nunito" w:hAnsi="Nunito" w:cs="Nunito"/>
          <w:color w:val="000000" w:themeColor="text1"/>
          <w:sz w:val="20"/>
          <w:rPrChange w:id="3430" w:author="Craig Parker" w:date="2024-08-07T12:23:00Z">
            <w:rPr>
              <w:rFonts w:ascii="Nunito" w:eastAsia="Nunito" w:hAnsi="Nunito" w:cs="Nunito"/>
            </w:rPr>
          </w:rPrChange>
        </w:rPr>
        <w:t xml:space="preserve">South African census data is already available through the UCT </w:t>
      </w:r>
      <w:proofErr w:type="spellStart"/>
      <w:r w:rsidRPr="002E4822">
        <w:rPr>
          <w:rFonts w:ascii="Nunito" w:eastAsia="Nunito" w:hAnsi="Nunito" w:cs="Nunito"/>
          <w:color w:val="000000" w:themeColor="text1"/>
          <w:sz w:val="20"/>
          <w:rPrChange w:id="3431" w:author="Craig Parker" w:date="2024-08-07T12:23:00Z">
            <w:rPr>
              <w:rFonts w:ascii="Nunito" w:eastAsia="Nunito" w:hAnsi="Nunito" w:cs="Nunito"/>
            </w:rPr>
          </w:rPrChange>
        </w:rPr>
        <w:t>DataFirst</w:t>
      </w:r>
      <w:proofErr w:type="spellEnd"/>
      <w:r w:rsidRPr="002E4822">
        <w:rPr>
          <w:rFonts w:ascii="Nunito" w:eastAsia="Nunito" w:hAnsi="Nunito" w:cs="Nunito"/>
          <w:color w:val="000000" w:themeColor="text1"/>
          <w:sz w:val="20"/>
          <w:rPrChange w:id="3432" w:author="Craig Parker" w:date="2024-08-07T12:23:00Z">
            <w:rPr>
              <w:rFonts w:ascii="Nunito" w:eastAsia="Nunito" w:hAnsi="Nunito" w:cs="Nunito"/>
            </w:rPr>
          </w:rPrChange>
        </w:rPr>
        <w:t xml:space="preserve"> data repository</w:t>
      </w:r>
      <w:del w:id="3433" w:author="Craig Parker" w:date="2024-07-08T11:49:00Z">
        <w:r w:rsidRPr="002E4822" w:rsidDel="00D30C12">
          <w:rPr>
            <w:rFonts w:ascii="Nunito" w:eastAsia="Nunito" w:hAnsi="Nunito" w:cs="Nunito"/>
            <w:color w:val="000000" w:themeColor="text1"/>
            <w:sz w:val="20"/>
            <w:rPrChange w:id="3434" w:author="Craig Parker" w:date="2024-08-07T12:23:00Z">
              <w:rPr>
                <w:rFonts w:ascii="Nunito" w:eastAsia="Nunito" w:hAnsi="Nunito" w:cs="Nunito"/>
              </w:rPr>
            </w:rPrChange>
          </w:rPr>
          <w:delText xml:space="preserve"> and GCRO QoS data is available through the GCRO open data platform as well as through direct</w:delText>
        </w:r>
      </w:del>
      <w:ins w:id="3435" w:author="Craig Parker" w:date="2024-08-14T18:44:00Z" w16du:dateUtc="2024-08-14T16:44:00Z">
        <w:r w:rsidR="009F0949">
          <w:rPr>
            <w:rFonts w:ascii="Nunito" w:eastAsia="Nunito" w:hAnsi="Nunito" w:cs="Nunito"/>
            <w:color w:val="000000" w:themeColor="text1"/>
            <w:sz w:val="20"/>
          </w:rPr>
          <w:t>. GCRO</w:t>
        </w:r>
      </w:ins>
      <w:ins w:id="3436" w:author="Craig Parker" w:date="2024-07-08T11:49:00Z">
        <w:r w:rsidR="00D30C12" w:rsidRPr="002E4822">
          <w:rPr>
            <w:rFonts w:ascii="Nunito" w:eastAsia="Nunito" w:hAnsi="Nunito" w:cs="Nunito"/>
            <w:color w:val="000000" w:themeColor="text1"/>
            <w:sz w:val="20"/>
            <w:rPrChange w:id="3437" w:author="Craig Parker" w:date="2024-08-07T12:23:00Z">
              <w:rPr>
                <w:rFonts w:ascii="Nunito" w:eastAsia="Nunito" w:hAnsi="Nunito" w:cs="Nunito"/>
              </w:rPr>
            </w:rPrChange>
          </w:rPr>
          <w:t xml:space="preserve"> Q</w:t>
        </w:r>
      </w:ins>
      <w:ins w:id="3438" w:author="Matthew Chersich" w:date="2024-08-13T22:34:00Z">
        <w:r w:rsidR="00572F71">
          <w:rPr>
            <w:rFonts w:ascii="Nunito" w:eastAsia="Nunito" w:hAnsi="Nunito" w:cs="Nunito"/>
            <w:color w:val="000000" w:themeColor="text1"/>
            <w:sz w:val="20"/>
          </w:rPr>
          <w:t xml:space="preserve">uality </w:t>
        </w:r>
      </w:ins>
      <w:ins w:id="3439" w:author="Craig Parker" w:date="2024-07-08T11:49:00Z">
        <w:r w:rsidR="00D30C12" w:rsidRPr="002E4822">
          <w:rPr>
            <w:rFonts w:ascii="Nunito" w:eastAsia="Nunito" w:hAnsi="Nunito" w:cs="Nunito"/>
            <w:color w:val="000000" w:themeColor="text1"/>
            <w:sz w:val="20"/>
            <w:rPrChange w:id="3440" w:author="Craig Parker" w:date="2024-08-07T12:23:00Z">
              <w:rPr>
                <w:rFonts w:ascii="Nunito" w:eastAsia="Nunito" w:hAnsi="Nunito" w:cs="Nunito"/>
              </w:rPr>
            </w:rPrChange>
          </w:rPr>
          <w:t>o</w:t>
        </w:r>
      </w:ins>
      <w:ins w:id="3441" w:author="Matthew Chersich" w:date="2024-08-13T22:34:00Z">
        <w:r w:rsidR="00572F71">
          <w:rPr>
            <w:rFonts w:ascii="Nunito" w:eastAsia="Nunito" w:hAnsi="Nunito" w:cs="Nunito"/>
            <w:color w:val="000000" w:themeColor="text1"/>
            <w:sz w:val="20"/>
          </w:rPr>
          <w:t xml:space="preserve">f Life </w:t>
        </w:r>
      </w:ins>
      <w:ins w:id="3442" w:author="Craig Parker" w:date="2024-07-08T11:49:00Z">
        <w:r w:rsidR="00D30C12" w:rsidRPr="002E4822">
          <w:rPr>
            <w:rFonts w:ascii="Nunito" w:eastAsia="Nunito" w:hAnsi="Nunito" w:cs="Nunito"/>
            <w:color w:val="000000" w:themeColor="text1"/>
            <w:sz w:val="20"/>
            <w:rPrChange w:id="3443" w:author="Craig Parker" w:date="2024-08-07T12:23:00Z">
              <w:rPr>
                <w:rFonts w:ascii="Nunito" w:eastAsia="Nunito" w:hAnsi="Nunito" w:cs="Nunito"/>
              </w:rPr>
            </w:rPrChange>
          </w:rPr>
          <w:t>S</w:t>
        </w:r>
      </w:ins>
      <w:ins w:id="3444" w:author="Matthew Chersich" w:date="2024-08-13T22:34:00Z">
        <w:r w:rsidR="00572F71">
          <w:rPr>
            <w:rFonts w:ascii="Nunito" w:eastAsia="Nunito" w:hAnsi="Nunito" w:cs="Nunito"/>
            <w:color w:val="000000" w:themeColor="text1"/>
            <w:sz w:val="20"/>
          </w:rPr>
          <w:t>urvey</w:t>
        </w:r>
      </w:ins>
      <w:ins w:id="3445" w:author="Craig Parker" w:date="2024-07-08T11:49:00Z">
        <w:r w:rsidR="00D30C12" w:rsidRPr="002E4822">
          <w:rPr>
            <w:rFonts w:ascii="Nunito" w:eastAsia="Nunito" w:hAnsi="Nunito" w:cs="Nunito"/>
            <w:color w:val="000000" w:themeColor="text1"/>
            <w:sz w:val="20"/>
            <w:rPrChange w:id="3446" w:author="Craig Parker" w:date="2024-08-07T12:23:00Z">
              <w:rPr>
                <w:rFonts w:ascii="Nunito" w:eastAsia="Nunito" w:hAnsi="Nunito" w:cs="Nunito"/>
              </w:rPr>
            </w:rPrChange>
          </w:rPr>
          <w:t xml:space="preserve"> data is available through the GCRO open data platform, which directs</w:t>
        </w:r>
      </w:ins>
      <w:r w:rsidRPr="002E4822">
        <w:rPr>
          <w:rFonts w:ascii="Nunito" w:eastAsia="Nunito" w:hAnsi="Nunito" w:cs="Nunito"/>
          <w:color w:val="000000" w:themeColor="text1"/>
          <w:sz w:val="20"/>
          <w:rPrChange w:id="3447" w:author="Craig Parker" w:date="2024-08-07T12:23:00Z">
            <w:rPr>
              <w:rFonts w:ascii="Nunito" w:eastAsia="Nunito" w:hAnsi="Nunito" w:cs="Nunito"/>
            </w:rPr>
          </w:rPrChange>
        </w:rPr>
        <w:t xml:space="preserve"> queries with GCRO.</w:t>
      </w:r>
    </w:p>
    <w:p w14:paraId="0000009F" w14:textId="77777777" w:rsidR="007813F4" w:rsidRPr="002E4822" w:rsidRDefault="007813F4">
      <w:pPr>
        <w:spacing w:line="360" w:lineRule="auto"/>
        <w:ind w:left="720"/>
        <w:rPr>
          <w:rFonts w:ascii="Nunito" w:eastAsia="Nunito" w:hAnsi="Nunito" w:cs="Nunito"/>
          <w:color w:val="000000" w:themeColor="text1"/>
          <w:sz w:val="20"/>
          <w:rPrChange w:id="3448" w:author="Craig Parker" w:date="2024-08-07T12:23:00Z">
            <w:rPr>
              <w:rFonts w:ascii="Nunito" w:eastAsia="Nunito" w:hAnsi="Nunito" w:cs="Nunito"/>
            </w:rPr>
          </w:rPrChange>
        </w:rPr>
      </w:pPr>
    </w:p>
    <w:p w14:paraId="000000A0" w14:textId="6FD36346" w:rsidR="007813F4" w:rsidRPr="002E4822" w:rsidRDefault="009511AE">
      <w:pPr>
        <w:spacing w:line="360" w:lineRule="auto"/>
        <w:rPr>
          <w:rFonts w:ascii="Nunito" w:eastAsia="Nunito" w:hAnsi="Nunito" w:cs="Nunito"/>
          <w:color w:val="000000" w:themeColor="text1"/>
          <w:sz w:val="20"/>
          <w:rPrChange w:id="3449" w:author="Craig Parker" w:date="2024-08-07T12:23:00Z">
            <w:rPr>
              <w:rFonts w:ascii="Nunito" w:eastAsia="Nunito" w:hAnsi="Nunito" w:cs="Nunito"/>
            </w:rPr>
          </w:rPrChange>
        </w:rPr>
        <w:pPrChange w:id="3450" w:author="Craig Parker" w:date="2024-08-14T18:44:00Z" w16du:dateUtc="2024-08-14T16:44:00Z">
          <w:pPr>
            <w:ind w:left="720"/>
          </w:pPr>
        </w:pPrChange>
      </w:pPr>
      <w:r w:rsidRPr="002E4822">
        <w:rPr>
          <w:rFonts w:ascii="Nunito" w:eastAsia="Nunito" w:hAnsi="Nunito" w:cs="Nunito"/>
          <w:color w:val="000000" w:themeColor="text1"/>
          <w:sz w:val="20"/>
          <w:rPrChange w:id="3451" w:author="Craig Parker" w:date="2024-08-07T12:23:00Z">
            <w:rPr>
              <w:rFonts w:ascii="Nunito" w:eastAsia="Nunito" w:hAnsi="Nunito" w:cs="Nunito"/>
            </w:rPr>
          </w:rPrChange>
        </w:rPr>
        <w:t xml:space="preserve">South African census data is aggregated </w:t>
      </w:r>
      <w:del w:id="3452" w:author="Craig Parker" w:date="2024-07-08T11:49:00Z">
        <w:r w:rsidRPr="002E4822" w:rsidDel="00D30C12">
          <w:rPr>
            <w:rFonts w:ascii="Nunito" w:eastAsia="Nunito" w:hAnsi="Nunito" w:cs="Nunito"/>
            <w:color w:val="000000" w:themeColor="text1"/>
            <w:sz w:val="20"/>
            <w:rPrChange w:id="3453" w:author="Craig Parker" w:date="2024-08-07T12:23:00Z">
              <w:rPr>
                <w:rFonts w:ascii="Nunito" w:eastAsia="Nunito" w:hAnsi="Nunito" w:cs="Nunito"/>
              </w:rPr>
            </w:rPrChange>
          </w:rPr>
          <w:delText xml:space="preserve">up to small areas and so does not constitute personally identifiable data.  GCRO Quality of Life survey data is likewise </w:delText>
        </w:r>
      </w:del>
      <w:ins w:id="3454" w:author="Craig Parker" w:date="2024-07-09T11:37:00Z">
        <w:r w:rsidR="002116FB" w:rsidRPr="002E4822">
          <w:rPr>
            <w:rFonts w:ascii="Nunito" w:eastAsia="Nunito" w:hAnsi="Nunito" w:cs="Nunito"/>
            <w:color w:val="000000" w:themeColor="text1"/>
            <w:sz w:val="20"/>
            <w:rPrChange w:id="3455" w:author="Craig Parker" w:date="2024-08-07T12:23:00Z">
              <w:rPr>
                <w:rFonts w:ascii="Nunito" w:eastAsia="Nunito" w:hAnsi="Nunito" w:cs="Nunito"/>
              </w:rPr>
            </w:rPrChange>
          </w:rPr>
          <w:t>into</w:t>
        </w:r>
      </w:ins>
      <w:ins w:id="3456" w:author="Craig Parker" w:date="2024-07-08T11:49:00Z">
        <w:r w:rsidR="00D30C12" w:rsidRPr="002E4822">
          <w:rPr>
            <w:rFonts w:ascii="Nunito" w:eastAsia="Nunito" w:hAnsi="Nunito" w:cs="Nunito"/>
            <w:color w:val="000000" w:themeColor="text1"/>
            <w:sz w:val="20"/>
            <w:rPrChange w:id="3457" w:author="Craig Parker" w:date="2024-08-07T12:23:00Z">
              <w:rPr>
                <w:rFonts w:ascii="Nunito" w:eastAsia="Nunito" w:hAnsi="Nunito" w:cs="Nunito"/>
              </w:rPr>
            </w:rPrChange>
          </w:rPr>
          <w:t xml:space="preserve"> small areas and does not constitute personally identifiable data. Likewise, GCRO Quality of Life survey data is </w:t>
        </w:r>
      </w:ins>
      <w:r w:rsidRPr="002E4822">
        <w:rPr>
          <w:rFonts w:ascii="Nunito" w:eastAsia="Nunito" w:hAnsi="Nunito" w:cs="Nunito"/>
          <w:color w:val="000000" w:themeColor="text1"/>
          <w:sz w:val="20"/>
          <w:rPrChange w:id="3458" w:author="Craig Parker" w:date="2024-08-07T12:23:00Z">
            <w:rPr>
              <w:rFonts w:ascii="Nunito" w:eastAsia="Nunito" w:hAnsi="Nunito" w:cs="Nunito"/>
            </w:rPr>
          </w:rPrChange>
        </w:rPr>
        <w:t>aggregated to small areas and does not constitute personally identifiable sensitive data.</w:t>
      </w:r>
    </w:p>
    <w:p w14:paraId="000000A1" w14:textId="77777777" w:rsidR="007813F4" w:rsidRPr="002E4822" w:rsidRDefault="009511AE">
      <w:pPr>
        <w:spacing w:line="360" w:lineRule="auto"/>
        <w:ind w:left="720"/>
        <w:rPr>
          <w:rFonts w:ascii="Nunito" w:eastAsia="Nunito" w:hAnsi="Nunito" w:cs="Nunito"/>
          <w:color w:val="000000" w:themeColor="text1"/>
          <w:sz w:val="20"/>
          <w:rPrChange w:id="3459" w:author="Craig Parker" w:date="2024-08-07T12:23:00Z">
            <w:rPr>
              <w:rFonts w:ascii="Nunito" w:eastAsia="Nunito" w:hAnsi="Nunito" w:cs="Nunito"/>
            </w:rPr>
          </w:rPrChange>
        </w:rPr>
      </w:pPr>
      <w:r w:rsidRPr="002E4822">
        <w:rPr>
          <w:rFonts w:ascii="Nunito" w:eastAsia="Nunito" w:hAnsi="Nunito" w:cs="Nunito"/>
          <w:color w:val="000000" w:themeColor="text1"/>
          <w:sz w:val="20"/>
          <w:rPrChange w:id="3460" w:author="Craig Parker" w:date="2024-08-07T12:23:00Z">
            <w:rPr>
              <w:rFonts w:ascii="Nunito" w:eastAsia="Nunito" w:hAnsi="Nunito" w:cs="Nunito"/>
            </w:rPr>
          </w:rPrChange>
        </w:rPr>
        <w:br/>
      </w:r>
    </w:p>
    <w:p w14:paraId="000000A2" w14:textId="5DEBEB3E" w:rsidR="007813F4" w:rsidRPr="002E4822" w:rsidDel="00D30C12" w:rsidRDefault="00BF01CE">
      <w:pPr>
        <w:numPr>
          <w:ilvl w:val="0"/>
          <w:numId w:val="17"/>
        </w:numPr>
        <w:spacing w:line="360" w:lineRule="auto"/>
        <w:rPr>
          <w:del w:id="3461" w:author="Craig Parker" w:date="2024-07-08T11:50:00Z"/>
          <w:rFonts w:ascii="Nunito" w:hAnsi="Nunito"/>
          <w:color w:val="000000" w:themeColor="text1"/>
          <w:sz w:val="20"/>
          <w:rPrChange w:id="3462" w:author="Craig Parker" w:date="2024-08-07T12:23:00Z">
            <w:rPr>
              <w:del w:id="3463" w:author="Craig Parker" w:date="2024-07-08T11:50:00Z"/>
            </w:rPr>
          </w:rPrChange>
        </w:rPr>
      </w:pPr>
      <w:del w:id="3464" w:author="Craig Parker" w:date="2024-07-08T11:50:00Z">
        <w:r w:rsidRPr="002E4822" w:rsidDel="3E93EB8D">
          <w:rPr>
            <w:rFonts w:ascii="Nunito" w:eastAsia="Nunito" w:hAnsi="Nunito" w:cs="Nunito"/>
            <w:b/>
            <w:bCs/>
            <w:color w:val="000000" w:themeColor="text1"/>
            <w:sz w:val="20"/>
            <w:highlight w:val="yellow"/>
            <w:rPrChange w:id="3465" w:author="Craig Parker" w:date="2024-08-07T12:23:00Z">
              <w:rPr>
                <w:rFonts w:ascii="Nunito" w:eastAsia="Nunito" w:hAnsi="Nunito" w:cs="Nunito"/>
                <w:b/>
                <w:bCs/>
              </w:rPr>
            </w:rPrChange>
          </w:rPr>
          <w:delText>Social media data</w:delText>
        </w:r>
      </w:del>
      <w:r w:rsidRPr="002E4822">
        <w:rPr>
          <w:rFonts w:ascii="Nunito" w:hAnsi="Nunito"/>
          <w:color w:val="000000" w:themeColor="text1"/>
          <w:sz w:val="20"/>
          <w:rPrChange w:id="3466" w:author="Craig Parker" w:date="2024-08-07T12:23:00Z">
            <w:rPr/>
          </w:rPrChange>
        </w:rPr>
        <w:br/>
      </w:r>
      <w:del w:id="3467" w:author="Craig Parker" w:date="2024-07-08T11:50:00Z">
        <w:r w:rsidRPr="002E4822" w:rsidDel="3E93EB8D">
          <w:rPr>
            <w:rFonts w:ascii="Nunito" w:eastAsia="Nunito" w:hAnsi="Nunito" w:cs="Nunito"/>
            <w:color w:val="000000" w:themeColor="text1"/>
            <w:sz w:val="20"/>
            <w:highlight w:val="yellow"/>
            <w:rPrChange w:id="3468" w:author="Craig Parker" w:date="2024-08-07T12:23:00Z">
              <w:rPr>
                <w:rFonts w:ascii="Nunito" w:eastAsia="Nunito" w:hAnsi="Nunito" w:cs="Nunito"/>
              </w:rPr>
            </w:rPrChange>
          </w:rPr>
          <w:delText>These data represent activity on various social media platforms, initially Twitter.  Other data that will be investigated will be the Google Search trends and the Facebook mobility data.</w:delText>
        </w:r>
      </w:del>
      <w:r w:rsidRPr="002E4822">
        <w:rPr>
          <w:rFonts w:ascii="Nunito" w:hAnsi="Nunito"/>
          <w:color w:val="000000" w:themeColor="text1"/>
          <w:sz w:val="20"/>
          <w:rPrChange w:id="3469" w:author="Craig Parker" w:date="2024-08-07T12:23:00Z">
            <w:rPr/>
          </w:rPrChange>
        </w:rPr>
        <w:br/>
      </w:r>
      <w:r w:rsidRPr="002E4822">
        <w:rPr>
          <w:rFonts w:ascii="Nunito" w:hAnsi="Nunito"/>
          <w:color w:val="000000" w:themeColor="text1"/>
          <w:sz w:val="20"/>
          <w:rPrChange w:id="3470" w:author="Craig Parker" w:date="2024-08-07T12:23:00Z">
            <w:rPr/>
          </w:rPrChange>
        </w:rPr>
        <w:br/>
      </w:r>
      <w:del w:id="3471" w:author="Craig Parker" w:date="2024-07-08T11:50:00Z">
        <w:r w:rsidRPr="002E4822" w:rsidDel="3E93EB8D">
          <w:rPr>
            <w:rFonts w:ascii="Nunito" w:eastAsia="Nunito" w:hAnsi="Nunito" w:cs="Nunito"/>
            <w:color w:val="000000" w:themeColor="text1"/>
            <w:sz w:val="20"/>
            <w:highlight w:val="yellow"/>
            <w:rPrChange w:id="3472" w:author="Craig Parker" w:date="2024-08-07T12:23:00Z">
              <w:rPr>
                <w:rFonts w:ascii="Nunito" w:eastAsia="Nunito" w:hAnsi="Nunito" w:cs="Nunito"/>
              </w:rPr>
            </w:rPrChange>
          </w:rPr>
          <w:delText>This is part of a preliminary exploration of the use of social media data to analyze public perceptions.  The use of Twitter tweets as data for social media analysis is well described under the Twitter research agreements in order to avoid access or inappropriate use of personally identifiable data.</w:delText>
        </w:r>
      </w:del>
      <w:r w:rsidRPr="002E4822">
        <w:rPr>
          <w:rFonts w:ascii="Nunito" w:hAnsi="Nunito"/>
          <w:color w:val="000000" w:themeColor="text1"/>
          <w:sz w:val="20"/>
          <w:rPrChange w:id="3473" w:author="Craig Parker" w:date="2024-08-07T12:23:00Z">
            <w:rPr/>
          </w:rPrChange>
        </w:rPr>
        <w:br/>
      </w:r>
      <w:r w:rsidRPr="002E4822">
        <w:rPr>
          <w:rFonts w:ascii="Nunito" w:hAnsi="Nunito"/>
          <w:color w:val="000000" w:themeColor="text1"/>
          <w:sz w:val="20"/>
          <w:rPrChange w:id="3474" w:author="Craig Parker" w:date="2024-08-07T12:23:00Z">
            <w:rPr/>
          </w:rPrChange>
        </w:rPr>
        <w:br/>
      </w:r>
      <w:del w:id="3475" w:author="Craig Parker" w:date="2024-07-08T11:50:00Z">
        <w:r w:rsidRPr="002E4822" w:rsidDel="3E93EB8D">
          <w:rPr>
            <w:rFonts w:ascii="Nunito" w:eastAsia="Nunito" w:hAnsi="Nunito" w:cs="Nunito"/>
            <w:color w:val="000000" w:themeColor="text1"/>
            <w:sz w:val="20"/>
            <w:highlight w:val="yellow"/>
            <w:rPrChange w:id="3476" w:author="Craig Parker" w:date="2024-08-07T12:23:00Z">
              <w:rPr>
                <w:rFonts w:ascii="Nunito" w:eastAsia="Nunito" w:hAnsi="Nunito" w:cs="Nunito"/>
              </w:rPr>
            </w:rPrChange>
          </w:rPr>
          <w:lastRenderedPageBreak/>
          <w:delText xml:space="preserve">Google search trends and mobility data are openly available data and is not associated with individuals. Social media data will not be used in RP1 and RP2 activities, but may be used in a Pilot Project during the course of the study. </w:delText>
        </w:r>
      </w:del>
    </w:p>
    <w:p w14:paraId="000000A3" w14:textId="77777777" w:rsidR="007813F4" w:rsidRPr="002E4822" w:rsidRDefault="007813F4">
      <w:pPr>
        <w:spacing w:line="360" w:lineRule="auto"/>
        <w:rPr>
          <w:rFonts w:ascii="Nunito" w:eastAsia="Nunito" w:hAnsi="Nunito" w:cs="Nunito"/>
          <w:color w:val="000000" w:themeColor="text1"/>
          <w:sz w:val="20"/>
          <w:rPrChange w:id="3477" w:author="Craig Parker" w:date="2024-08-07T12:23:00Z">
            <w:rPr>
              <w:rFonts w:ascii="Nunito" w:eastAsia="Nunito" w:hAnsi="Nunito" w:cs="Nunito"/>
            </w:rPr>
          </w:rPrChange>
        </w:rPr>
      </w:pPr>
    </w:p>
    <w:p w14:paraId="000000A4" w14:textId="77777777" w:rsidR="007813F4" w:rsidRPr="002E4822" w:rsidRDefault="007813F4">
      <w:pPr>
        <w:spacing w:line="360" w:lineRule="auto"/>
        <w:rPr>
          <w:rFonts w:ascii="Nunito" w:eastAsia="Nunito" w:hAnsi="Nunito" w:cs="Nunito"/>
          <w:color w:val="000000" w:themeColor="text1"/>
          <w:sz w:val="20"/>
          <w:rPrChange w:id="3478" w:author="Craig Parker" w:date="2024-08-07T12:23:00Z">
            <w:rPr>
              <w:rFonts w:ascii="Nunito" w:eastAsia="Nunito" w:hAnsi="Nunito" w:cs="Nunito"/>
            </w:rPr>
          </w:rPrChange>
        </w:rPr>
      </w:pPr>
    </w:p>
    <w:p w14:paraId="000000A5" w14:textId="77777777" w:rsidR="007813F4" w:rsidRPr="002E4822" w:rsidRDefault="009511AE">
      <w:pPr>
        <w:pStyle w:val="Heading1"/>
        <w:spacing w:line="360" w:lineRule="auto"/>
        <w:rPr>
          <w:rFonts w:ascii="Nunito" w:eastAsia="Nunito" w:hAnsi="Nunito" w:cs="Nunito"/>
          <w:color w:val="000000" w:themeColor="text1"/>
          <w:sz w:val="20"/>
          <w:szCs w:val="20"/>
          <w:rPrChange w:id="3479" w:author="Craig Parker" w:date="2024-08-07T12:23:00Z">
            <w:rPr>
              <w:rFonts w:ascii="Nunito" w:eastAsia="Nunito" w:hAnsi="Nunito" w:cs="Nunito"/>
            </w:rPr>
          </w:rPrChange>
        </w:rPr>
      </w:pPr>
      <w:bookmarkStart w:id="3480" w:name="_heading=h.s23cq8k0qfo7" w:colFirst="0" w:colLast="0"/>
      <w:bookmarkEnd w:id="3480"/>
      <w:r w:rsidRPr="002E4822">
        <w:rPr>
          <w:rFonts w:ascii="Nunito" w:hAnsi="Nunito"/>
          <w:color w:val="000000" w:themeColor="text1"/>
          <w:sz w:val="20"/>
          <w:szCs w:val="20"/>
          <w:rPrChange w:id="3481" w:author="Craig Parker" w:date="2024-08-07T12:23:00Z">
            <w:rPr/>
          </w:rPrChange>
        </w:rPr>
        <w:br w:type="page"/>
      </w:r>
    </w:p>
    <w:p w14:paraId="000000A6" w14:textId="52E329BF" w:rsidR="007813F4" w:rsidRPr="00896612" w:rsidRDefault="00896612" w:rsidP="000543C6">
      <w:pPr>
        <w:pStyle w:val="Heading1"/>
        <w:numPr>
          <w:ilvl w:val="0"/>
          <w:numId w:val="87"/>
        </w:numPr>
        <w:spacing w:line="360" w:lineRule="auto"/>
        <w:rPr>
          <w:rFonts w:eastAsia="Nunito"/>
          <w:rPrChange w:id="3482" w:author="Craig Parker" w:date="2024-08-07T12:23:00Z">
            <w:rPr>
              <w:rFonts w:ascii="Nunito" w:eastAsia="Nunito" w:hAnsi="Nunito" w:cs="Nunito"/>
            </w:rPr>
          </w:rPrChange>
        </w:rPr>
        <w:pPrChange w:id="3483" w:author="Craig Parker" w:date="2024-08-14T21:16:00Z" w16du:dateUtc="2024-08-14T19:16:00Z">
          <w:pPr>
            <w:pStyle w:val="Heading1"/>
            <w:spacing w:line="360" w:lineRule="auto"/>
          </w:pPr>
        </w:pPrChange>
      </w:pPr>
      <w:bookmarkStart w:id="3484" w:name="_Toc172635206"/>
      <w:bookmarkStart w:id="3485" w:name="_Toc173777778"/>
      <w:del w:id="3486" w:author="Craig Parker" w:date="2024-08-14T21:16:00Z" w16du:dateUtc="2024-08-14T19:16:00Z">
        <w:r w:rsidDel="000543C6">
          <w:rPr>
            <w:rFonts w:eastAsia="Nunito"/>
          </w:rPr>
          <w:lastRenderedPageBreak/>
          <w:delText xml:space="preserve">5. </w:delText>
        </w:r>
      </w:del>
      <w:bookmarkStart w:id="3487" w:name="_Toc174562930"/>
      <w:r w:rsidR="52A8C99F" w:rsidRPr="00896612">
        <w:rPr>
          <w:rFonts w:eastAsia="Nunito"/>
          <w:rPrChange w:id="3488" w:author="Craig Parker" w:date="2024-08-07T12:23:00Z">
            <w:rPr>
              <w:rFonts w:ascii="Nunito" w:eastAsia="Nunito" w:hAnsi="Nunito" w:cs="Nunito"/>
            </w:rPr>
          </w:rPrChange>
        </w:rPr>
        <w:t>Data management workflow</w:t>
      </w:r>
      <w:bookmarkEnd w:id="3484"/>
      <w:bookmarkEnd w:id="3485"/>
      <w:bookmarkEnd w:id="3487"/>
    </w:p>
    <w:p w14:paraId="000000A7" w14:textId="622C6E93" w:rsidR="007813F4" w:rsidRDefault="009511AE">
      <w:pPr>
        <w:spacing w:line="360" w:lineRule="auto"/>
        <w:rPr>
          <w:rFonts w:ascii="Nunito" w:eastAsia="Nunito" w:hAnsi="Nunito" w:cs="Nunito"/>
          <w:color w:val="000000" w:themeColor="text1"/>
          <w:sz w:val="20"/>
        </w:rPr>
      </w:pPr>
      <w:r w:rsidRPr="002E4822">
        <w:rPr>
          <w:rFonts w:ascii="Nunito" w:eastAsia="Nunito" w:hAnsi="Nunito" w:cs="Nunito"/>
          <w:color w:val="000000" w:themeColor="text1"/>
          <w:sz w:val="20"/>
          <w:rPrChange w:id="3489" w:author="Craig Parker" w:date="2024-08-07T12:23:00Z">
            <w:rPr>
              <w:rFonts w:ascii="Nunito" w:eastAsia="Nunito" w:hAnsi="Nunito" w:cs="Nunito"/>
            </w:rPr>
          </w:rPrChange>
        </w:rPr>
        <w:t xml:space="preserve">Figure </w:t>
      </w:r>
      <w:ins w:id="3490" w:author="Craig Parker" w:date="2024-08-14T18:45:00Z" w16du:dateUtc="2024-08-14T16:45:00Z">
        <w:r w:rsidR="009F0949">
          <w:rPr>
            <w:rFonts w:ascii="Nunito" w:eastAsia="Nunito" w:hAnsi="Nunito" w:cs="Nunito"/>
            <w:color w:val="000000" w:themeColor="text1"/>
            <w:sz w:val="20"/>
          </w:rPr>
          <w:t>2</w:t>
        </w:r>
      </w:ins>
      <w:del w:id="3491" w:author="Craig Parker" w:date="2024-08-14T18:45:00Z" w16du:dateUtc="2024-08-14T16:45:00Z">
        <w:r w:rsidRPr="002E4822" w:rsidDel="009F0949">
          <w:rPr>
            <w:rFonts w:ascii="Nunito" w:eastAsia="Nunito" w:hAnsi="Nunito" w:cs="Nunito"/>
            <w:color w:val="000000" w:themeColor="text1"/>
            <w:sz w:val="20"/>
            <w:rPrChange w:id="3492" w:author="Craig Parker" w:date="2024-08-07T12:23:00Z">
              <w:rPr>
                <w:rFonts w:ascii="Nunito" w:eastAsia="Nunito" w:hAnsi="Nunito" w:cs="Nunito"/>
              </w:rPr>
            </w:rPrChange>
          </w:rPr>
          <w:delText>1</w:delText>
        </w:r>
      </w:del>
      <w:r w:rsidRPr="002E4822">
        <w:rPr>
          <w:rFonts w:ascii="Nunito" w:eastAsia="Nunito" w:hAnsi="Nunito" w:cs="Nunito"/>
          <w:color w:val="000000" w:themeColor="text1"/>
          <w:sz w:val="20"/>
          <w:rPrChange w:id="3493" w:author="Craig Parker" w:date="2024-08-07T12:23:00Z">
            <w:rPr>
              <w:rFonts w:ascii="Nunito" w:eastAsia="Nunito" w:hAnsi="Nunito" w:cs="Nunito"/>
            </w:rPr>
          </w:rPrChange>
        </w:rPr>
        <w:t xml:space="preserve"> below maps out the data processing workflow. </w:t>
      </w:r>
      <w:del w:id="3494" w:author="Craig Parker" w:date="2024-07-09T11:37:00Z">
        <w:r w:rsidRPr="002E4822" w:rsidDel="002116FB">
          <w:rPr>
            <w:rFonts w:ascii="Nunito" w:eastAsia="Nunito" w:hAnsi="Nunito" w:cs="Nunito"/>
            <w:color w:val="000000" w:themeColor="text1"/>
            <w:sz w:val="20"/>
            <w:rPrChange w:id="3495" w:author="Craig Parker" w:date="2024-08-07T12:23:00Z">
              <w:rPr>
                <w:rFonts w:ascii="Nunito" w:eastAsia="Nunito" w:hAnsi="Nunito" w:cs="Nunito"/>
              </w:rPr>
            </w:rPrChange>
          </w:rPr>
          <w:delText xml:space="preserve"> Details of each element within this workflow are described in detail below</w:delText>
        </w:r>
      </w:del>
      <w:ins w:id="3496" w:author="Craig Parker" w:date="2024-07-09T11:37:00Z">
        <w:r w:rsidR="002116FB" w:rsidRPr="002E4822">
          <w:rPr>
            <w:rFonts w:ascii="Nunito" w:eastAsia="Nunito" w:hAnsi="Nunito" w:cs="Nunito"/>
            <w:color w:val="000000" w:themeColor="text1"/>
            <w:sz w:val="20"/>
            <w:rPrChange w:id="3497" w:author="Craig Parker" w:date="2024-08-07T12:23:00Z">
              <w:rPr>
                <w:rFonts w:ascii="Nunito" w:eastAsia="Nunito" w:hAnsi="Nunito" w:cs="Nunito"/>
              </w:rPr>
            </w:rPrChange>
          </w:rPr>
          <w:t>Each element within this workflow is described below in detail</w:t>
        </w:r>
      </w:ins>
      <w:r w:rsidRPr="002E4822">
        <w:rPr>
          <w:rFonts w:ascii="Nunito" w:eastAsia="Nunito" w:hAnsi="Nunito" w:cs="Nunito"/>
          <w:color w:val="000000" w:themeColor="text1"/>
          <w:sz w:val="20"/>
          <w:rPrChange w:id="3498" w:author="Craig Parker" w:date="2024-08-07T12:23:00Z">
            <w:rPr>
              <w:rFonts w:ascii="Nunito" w:eastAsia="Nunito" w:hAnsi="Nunito" w:cs="Nunito"/>
            </w:rPr>
          </w:rPrChange>
        </w:rPr>
        <w:t>.</w:t>
      </w:r>
    </w:p>
    <w:p w14:paraId="47C49E51" w14:textId="3819A395" w:rsidR="00434723" w:rsidRPr="002E4822" w:rsidRDefault="004C2146">
      <w:pPr>
        <w:spacing w:line="360" w:lineRule="auto"/>
        <w:rPr>
          <w:rFonts w:ascii="Nunito" w:eastAsia="Nunito" w:hAnsi="Nunito" w:cs="Nunito"/>
          <w:color w:val="000000" w:themeColor="text1"/>
          <w:sz w:val="20"/>
          <w:rPrChange w:id="3499" w:author="Craig Parker" w:date="2024-08-07T12:23:00Z">
            <w:rPr>
              <w:rFonts w:ascii="Nunito" w:eastAsia="Nunito" w:hAnsi="Nunito" w:cs="Nunito"/>
            </w:rPr>
          </w:rPrChange>
        </w:rPr>
      </w:pPr>
      <w:r>
        <w:rPr>
          <w:rFonts w:ascii="Nunito" w:eastAsia="Nunito" w:hAnsi="Nunito" w:cs="Nunito"/>
          <w:noProof/>
          <w:color w:val="000000" w:themeColor="text1"/>
          <w:sz w:val="20"/>
        </w:rPr>
        <w:drawing>
          <wp:inline distT="0" distB="0" distL="0" distR="0" wp14:anchorId="74CE59AA" wp14:editId="74FA1A09">
            <wp:extent cx="6562725" cy="4147808"/>
            <wp:effectExtent l="0" t="0" r="0" b="5715"/>
            <wp:docPr id="45446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13659" cy="4180000"/>
                    </a:xfrm>
                    <a:prstGeom prst="rect">
                      <a:avLst/>
                    </a:prstGeom>
                    <a:noFill/>
                  </pic:spPr>
                </pic:pic>
              </a:graphicData>
            </a:graphic>
          </wp:inline>
        </w:drawing>
      </w:r>
    </w:p>
    <w:p w14:paraId="50182593" w14:textId="424790C5" w:rsidR="00771827" w:rsidRPr="002E4822" w:rsidRDefault="009511AE" w:rsidP="00FA7310">
      <w:pPr>
        <w:spacing w:line="360" w:lineRule="auto"/>
        <w:rPr>
          <w:ins w:id="3500" w:author="Craig Parker" w:date="2024-08-07T13:24:00Z"/>
          <w:rFonts w:ascii="Nunito" w:eastAsia="Nunito" w:hAnsi="Nunito" w:cs="Nunito"/>
          <w:color w:val="000000" w:themeColor="text1"/>
          <w:sz w:val="20"/>
        </w:rPr>
      </w:pPr>
      <w:del w:id="3501" w:author="Craig Parker" w:date="2024-08-07T13:22:00Z">
        <w:r w:rsidRPr="002E4822" w:rsidDel="00771827">
          <w:rPr>
            <w:rFonts w:ascii="Nunito" w:eastAsia="Nunito" w:hAnsi="Nunito" w:cs="Nunito"/>
            <w:noProof/>
            <w:color w:val="000000" w:themeColor="text1"/>
            <w:sz w:val="20"/>
            <w:rPrChange w:id="3502" w:author="Craig Parker" w:date="2024-08-07T12:23:00Z">
              <w:rPr>
                <w:rFonts w:ascii="Nunito" w:eastAsia="Nunito" w:hAnsi="Nunito" w:cs="Nunito"/>
                <w:noProof/>
              </w:rPr>
            </w:rPrChange>
          </w:rPr>
          <w:lastRenderedPageBreak/>
          <w:drawing>
            <wp:inline distT="114300" distB="114300" distL="114300" distR="114300" wp14:anchorId="2DCEE4E8" wp14:editId="4E899E06">
              <wp:extent cx="5943600" cy="33401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del>
      <w:ins w:id="3503" w:author="Craig Parker" w:date="2024-08-07T13:24:00Z">
        <w:r w:rsidR="00771827" w:rsidRPr="002E4822">
          <w:rPr>
            <w:rFonts w:ascii="Nunito" w:eastAsia="Nunito" w:hAnsi="Nunito" w:cs="Nunito"/>
            <w:b/>
            <w:bCs/>
            <w:i/>
            <w:iCs/>
            <w:color w:val="000000" w:themeColor="text1"/>
            <w:sz w:val="20"/>
            <w:lang w:val="en-ZA"/>
          </w:rPr>
          <w:t xml:space="preserve">Figure </w:t>
        </w:r>
      </w:ins>
      <w:r w:rsidR="00FA7310" w:rsidRPr="002E4822">
        <w:rPr>
          <w:rFonts w:ascii="Nunito" w:eastAsia="Nunito" w:hAnsi="Nunito" w:cs="Nunito"/>
          <w:b/>
          <w:bCs/>
          <w:i/>
          <w:iCs/>
          <w:color w:val="000000" w:themeColor="text1"/>
          <w:sz w:val="20"/>
          <w:lang w:val="en-ZA"/>
        </w:rPr>
        <w:t>2</w:t>
      </w:r>
      <w:ins w:id="3504" w:author="Craig Parker" w:date="2024-08-07T13:24:00Z">
        <w:r w:rsidR="00771827" w:rsidRPr="002E4822">
          <w:rPr>
            <w:rFonts w:ascii="Nunito" w:eastAsia="Nunito" w:hAnsi="Nunito" w:cs="Nunito"/>
            <w:b/>
            <w:bCs/>
            <w:i/>
            <w:iCs/>
            <w:color w:val="000000" w:themeColor="text1"/>
            <w:sz w:val="20"/>
            <w:lang w:val="en-ZA"/>
          </w:rPr>
          <w:t xml:space="preserve">: </w:t>
        </w:r>
      </w:ins>
      <w:r w:rsidR="00FA7310" w:rsidRPr="002E4822">
        <w:rPr>
          <w:rFonts w:ascii="Nunito" w:eastAsia="Nunito" w:hAnsi="Nunito" w:cs="Nunito"/>
          <w:b/>
          <w:bCs/>
          <w:i/>
          <w:iCs/>
          <w:color w:val="000000" w:themeColor="text1"/>
          <w:sz w:val="20"/>
          <w:lang w:val="en-ZA"/>
        </w:rPr>
        <w:t>Detailed d</w:t>
      </w:r>
      <w:ins w:id="3505" w:author="Craig Parker" w:date="2024-08-07T13:24:00Z">
        <w:r w:rsidR="00771827" w:rsidRPr="002E4822">
          <w:rPr>
            <w:rFonts w:ascii="Nunito" w:eastAsia="Nunito" w:hAnsi="Nunito" w:cs="Nunito"/>
            <w:b/>
            <w:bCs/>
            <w:i/>
            <w:iCs/>
            <w:color w:val="000000" w:themeColor="text1"/>
            <w:sz w:val="20"/>
            <w:lang w:val="en-ZA"/>
          </w:rPr>
          <w:t xml:space="preserve">ata </w:t>
        </w:r>
      </w:ins>
      <w:r w:rsidR="00FA7310" w:rsidRPr="002E4822">
        <w:rPr>
          <w:rFonts w:ascii="Nunito" w:eastAsia="Nunito" w:hAnsi="Nunito" w:cs="Nunito"/>
          <w:b/>
          <w:bCs/>
          <w:i/>
          <w:iCs/>
          <w:color w:val="000000" w:themeColor="text1"/>
          <w:sz w:val="20"/>
          <w:lang w:val="en-ZA"/>
        </w:rPr>
        <w:t>f</w:t>
      </w:r>
      <w:ins w:id="3506" w:author="Craig Parker" w:date="2024-08-07T13:24:00Z">
        <w:r w:rsidR="00771827" w:rsidRPr="002E4822">
          <w:rPr>
            <w:rFonts w:ascii="Nunito" w:eastAsia="Nunito" w:hAnsi="Nunito" w:cs="Nunito"/>
            <w:b/>
            <w:bCs/>
            <w:i/>
            <w:iCs/>
            <w:color w:val="000000" w:themeColor="text1"/>
            <w:sz w:val="20"/>
            <w:lang w:val="en-ZA"/>
          </w:rPr>
          <w:t xml:space="preserve">low </w:t>
        </w:r>
      </w:ins>
      <w:r w:rsidR="00FA7310" w:rsidRPr="002E4822">
        <w:rPr>
          <w:rFonts w:ascii="Nunito" w:eastAsia="Nunito" w:hAnsi="Nunito" w:cs="Nunito"/>
          <w:b/>
          <w:bCs/>
          <w:i/>
          <w:iCs/>
          <w:color w:val="000000" w:themeColor="text1"/>
          <w:sz w:val="20"/>
          <w:lang w:val="en-ZA"/>
        </w:rPr>
        <w:t>d</w:t>
      </w:r>
      <w:ins w:id="3507" w:author="Craig Parker" w:date="2024-08-07T13:24:00Z">
        <w:r w:rsidR="00771827" w:rsidRPr="002E4822">
          <w:rPr>
            <w:rFonts w:ascii="Nunito" w:eastAsia="Nunito" w:hAnsi="Nunito" w:cs="Nunito"/>
            <w:b/>
            <w:bCs/>
            <w:i/>
            <w:iCs/>
            <w:color w:val="000000" w:themeColor="text1"/>
            <w:sz w:val="20"/>
            <w:lang w:val="en-ZA"/>
          </w:rPr>
          <w:t xml:space="preserve">iagram for HE²AT </w:t>
        </w:r>
      </w:ins>
      <w:proofErr w:type="spellStart"/>
      <w:r w:rsidR="00FA7310" w:rsidRPr="002E4822">
        <w:rPr>
          <w:rFonts w:ascii="Nunito" w:eastAsia="Nunito" w:hAnsi="Nunito" w:cs="Nunito"/>
          <w:b/>
          <w:bCs/>
          <w:i/>
          <w:iCs/>
          <w:color w:val="000000" w:themeColor="text1"/>
          <w:sz w:val="20"/>
          <w:lang w:val="en-ZA"/>
        </w:rPr>
        <w:t>c</w:t>
      </w:r>
      <w:ins w:id="3508" w:author="Craig Parker" w:date="2024-08-07T13:24:00Z">
        <w:r w:rsidR="00771827" w:rsidRPr="002E4822">
          <w:rPr>
            <w:rFonts w:ascii="Nunito" w:eastAsia="Nunito" w:hAnsi="Nunito" w:cs="Nunito"/>
            <w:b/>
            <w:bCs/>
            <w:i/>
            <w:iCs/>
            <w:color w:val="000000" w:themeColor="text1"/>
            <w:sz w:val="20"/>
            <w:lang w:val="en-ZA"/>
          </w:rPr>
          <w:t>enter</w:t>
        </w:r>
        <w:proofErr w:type="spellEnd"/>
        <w:r w:rsidR="00771827" w:rsidRPr="002E4822">
          <w:rPr>
            <w:rFonts w:ascii="Nunito" w:eastAsia="Nunito" w:hAnsi="Nunito" w:cs="Nunito"/>
            <w:b/>
            <w:bCs/>
            <w:i/>
            <w:iCs/>
            <w:color w:val="000000" w:themeColor="text1"/>
            <w:sz w:val="20"/>
            <w:lang w:val="en-ZA"/>
          </w:rPr>
          <w:t xml:space="preserve"> </w:t>
        </w:r>
      </w:ins>
      <w:r w:rsidR="00FA7310" w:rsidRPr="002E4822">
        <w:rPr>
          <w:rFonts w:ascii="Nunito" w:eastAsia="Nunito" w:hAnsi="Nunito" w:cs="Nunito"/>
          <w:b/>
          <w:bCs/>
          <w:i/>
          <w:iCs/>
          <w:color w:val="000000" w:themeColor="text1"/>
          <w:sz w:val="20"/>
          <w:lang w:val="en-ZA"/>
        </w:rPr>
        <w:t>d</w:t>
      </w:r>
      <w:ins w:id="3509" w:author="Craig Parker" w:date="2024-08-07T13:24:00Z">
        <w:r w:rsidR="00771827" w:rsidRPr="002E4822">
          <w:rPr>
            <w:rFonts w:ascii="Nunito" w:eastAsia="Nunito" w:hAnsi="Nunito" w:cs="Nunito"/>
            <w:b/>
            <w:bCs/>
            <w:i/>
            <w:iCs/>
            <w:color w:val="000000" w:themeColor="text1"/>
            <w:sz w:val="20"/>
            <w:lang w:val="en-ZA"/>
          </w:rPr>
          <w:t xml:space="preserve">ata </w:t>
        </w:r>
      </w:ins>
      <w:r w:rsidR="00FA7310" w:rsidRPr="002E4822">
        <w:rPr>
          <w:rFonts w:ascii="Nunito" w:eastAsia="Nunito" w:hAnsi="Nunito" w:cs="Nunito"/>
          <w:b/>
          <w:bCs/>
          <w:i/>
          <w:iCs/>
          <w:color w:val="000000" w:themeColor="text1"/>
          <w:sz w:val="20"/>
          <w:lang w:val="en-ZA"/>
        </w:rPr>
        <w:t>m</w:t>
      </w:r>
      <w:ins w:id="3510" w:author="Craig Parker" w:date="2024-08-07T13:24:00Z">
        <w:r w:rsidR="00771827" w:rsidRPr="002E4822">
          <w:rPr>
            <w:rFonts w:ascii="Nunito" w:eastAsia="Nunito" w:hAnsi="Nunito" w:cs="Nunito"/>
            <w:b/>
            <w:bCs/>
            <w:i/>
            <w:iCs/>
            <w:color w:val="000000" w:themeColor="text1"/>
            <w:sz w:val="20"/>
            <w:lang w:val="en-ZA"/>
          </w:rPr>
          <w:t xml:space="preserve">anagement </w:t>
        </w:r>
      </w:ins>
      <w:r w:rsidR="00FA7310" w:rsidRPr="002E4822">
        <w:rPr>
          <w:rFonts w:ascii="Nunito" w:eastAsia="Nunito" w:hAnsi="Nunito" w:cs="Nunito"/>
          <w:b/>
          <w:bCs/>
          <w:i/>
          <w:iCs/>
          <w:color w:val="000000" w:themeColor="text1"/>
          <w:sz w:val="20"/>
          <w:lang w:val="en-ZA"/>
        </w:rPr>
        <w:t>w</w:t>
      </w:r>
      <w:ins w:id="3511" w:author="Craig Parker" w:date="2024-08-07T13:24:00Z">
        <w:r w:rsidR="00771827" w:rsidRPr="002E4822">
          <w:rPr>
            <w:rFonts w:ascii="Nunito" w:eastAsia="Nunito" w:hAnsi="Nunito" w:cs="Nunito"/>
            <w:b/>
            <w:bCs/>
            <w:i/>
            <w:iCs/>
            <w:color w:val="000000" w:themeColor="text1"/>
            <w:sz w:val="20"/>
            <w:lang w:val="en-ZA"/>
          </w:rPr>
          <w:t>orkflow</w:t>
        </w:r>
      </w:ins>
    </w:p>
    <w:p w14:paraId="000000AA" w14:textId="2959E83D" w:rsidR="007813F4" w:rsidRPr="009F0949" w:rsidDel="00771827" w:rsidRDefault="00771827">
      <w:pPr>
        <w:spacing w:line="360" w:lineRule="auto"/>
        <w:rPr>
          <w:del w:id="3512" w:author="Craig Parker" w:date="2024-08-07T13:25:00Z"/>
          <w:rFonts w:ascii="Nunito" w:eastAsia="Nunito" w:hAnsi="Nunito" w:cs="Nunito"/>
          <w:color w:val="000000" w:themeColor="text1"/>
          <w:sz w:val="20"/>
          <w:rPrChange w:id="3513" w:author="Craig Parker" w:date="2024-08-14T18:45:00Z" w16du:dateUtc="2024-08-14T16:45:00Z">
            <w:rPr>
              <w:del w:id="3514" w:author="Craig Parker" w:date="2024-08-07T13:25:00Z"/>
              <w:rFonts w:ascii="Nunito" w:eastAsia="Nunito" w:hAnsi="Nunito" w:cs="Nunito"/>
            </w:rPr>
          </w:rPrChange>
        </w:rPr>
      </w:pPr>
      <w:ins w:id="3515" w:author="Craig Parker" w:date="2024-08-07T13:24:00Z">
        <w:r w:rsidRPr="009F0949">
          <w:rPr>
            <w:rFonts w:ascii="Nunito" w:eastAsia="Nunito" w:hAnsi="Nunito" w:cs="Nunito"/>
            <w:color w:val="000000" w:themeColor="text1"/>
            <w:sz w:val="20"/>
            <w:lang w:val="en-ZA"/>
            <w:rPrChange w:id="3516" w:author="Craig Parker" w:date="2024-08-14T18:45:00Z" w16du:dateUtc="2024-08-14T16:45:00Z">
              <w:rPr>
                <w:rFonts w:ascii="Nunito" w:eastAsia="Nunito" w:hAnsi="Nunito" w:cs="Nunito"/>
                <w:i/>
                <w:iCs/>
                <w:color w:val="000000" w:themeColor="text1"/>
                <w:sz w:val="20"/>
                <w:lang w:val="en-ZA"/>
              </w:rPr>
            </w:rPrChange>
          </w:rPr>
          <w:t xml:space="preserve">This data flow diagram illustrates the </w:t>
        </w:r>
        <w:del w:id="3517" w:author="Matthew Chersich" w:date="2024-08-13T22:37:00Z">
          <w:r w:rsidRPr="009F0949" w:rsidDel="00335EE1">
            <w:rPr>
              <w:rFonts w:ascii="Nunito" w:eastAsia="Nunito" w:hAnsi="Nunito" w:cs="Nunito"/>
              <w:color w:val="000000" w:themeColor="text1"/>
              <w:sz w:val="20"/>
              <w:lang w:val="en-ZA"/>
              <w:rPrChange w:id="3518" w:author="Craig Parker" w:date="2024-08-14T18:45:00Z" w16du:dateUtc="2024-08-14T16:45:00Z">
                <w:rPr>
                  <w:rFonts w:ascii="Nunito" w:eastAsia="Nunito" w:hAnsi="Nunito" w:cs="Nunito"/>
                  <w:i/>
                  <w:iCs/>
                  <w:color w:val="000000" w:themeColor="text1"/>
                  <w:sz w:val="20"/>
                  <w:lang w:val="en-ZA"/>
                </w:rPr>
              </w:rPrChange>
            </w:rPr>
            <w:delText>comprehensive</w:delText>
          </w:r>
        </w:del>
      </w:ins>
      <w:ins w:id="3519" w:author="Matthew Chersich" w:date="2024-08-13T22:37:00Z">
        <w:r w:rsidR="00335EE1" w:rsidRPr="009F0949">
          <w:rPr>
            <w:rFonts w:ascii="Nunito" w:eastAsia="Nunito" w:hAnsi="Nunito" w:cs="Nunito"/>
            <w:color w:val="000000" w:themeColor="text1"/>
            <w:sz w:val="20"/>
            <w:lang w:val="en-ZA"/>
            <w:rPrChange w:id="3520" w:author="Craig Parker" w:date="2024-08-14T18:45:00Z" w16du:dateUtc="2024-08-14T16:45:00Z">
              <w:rPr>
                <w:rFonts w:ascii="Nunito" w:eastAsia="Nunito" w:hAnsi="Nunito" w:cs="Nunito"/>
                <w:i/>
                <w:iCs/>
                <w:color w:val="000000" w:themeColor="text1"/>
                <w:sz w:val="20"/>
                <w:lang w:val="en-ZA"/>
              </w:rPr>
            </w:rPrChange>
          </w:rPr>
          <w:t>full</w:t>
        </w:r>
      </w:ins>
      <w:ins w:id="3521" w:author="Craig Parker" w:date="2024-08-07T13:24:00Z">
        <w:r w:rsidRPr="009F0949">
          <w:rPr>
            <w:rFonts w:ascii="Nunito" w:eastAsia="Nunito" w:hAnsi="Nunito" w:cs="Nunito"/>
            <w:color w:val="000000" w:themeColor="text1"/>
            <w:sz w:val="20"/>
            <w:lang w:val="en-ZA"/>
            <w:rPrChange w:id="3522" w:author="Craig Parker" w:date="2024-08-14T18:45:00Z" w16du:dateUtc="2024-08-14T16:45:00Z">
              <w:rPr>
                <w:rFonts w:ascii="Nunito" w:eastAsia="Nunito" w:hAnsi="Nunito" w:cs="Nunito"/>
                <w:i/>
                <w:iCs/>
                <w:color w:val="000000" w:themeColor="text1"/>
                <w:sz w:val="20"/>
                <w:lang w:val="en-ZA"/>
              </w:rPr>
            </w:rPrChange>
          </w:rPr>
          <w:t xml:space="preserve"> </w:t>
        </w:r>
      </w:ins>
      <w:ins w:id="3523" w:author="Craig Parker" w:date="2024-08-07T13:25:00Z">
        <w:r w:rsidRPr="009F0949">
          <w:rPr>
            <w:rFonts w:ascii="Nunito" w:eastAsia="Nunito" w:hAnsi="Nunito" w:cs="Nunito"/>
            <w:color w:val="000000" w:themeColor="text1"/>
            <w:sz w:val="20"/>
            <w:lang w:val="en-ZA"/>
            <w:rPrChange w:id="3524" w:author="Craig Parker" w:date="2024-08-14T18:45:00Z" w16du:dateUtc="2024-08-14T16:45:00Z">
              <w:rPr>
                <w:rFonts w:ascii="Nunito" w:eastAsia="Nunito" w:hAnsi="Nunito" w:cs="Nunito"/>
                <w:i/>
                <w:iCs/>
                <w:color w:val="000000" w:themeColor="text1"/>
                <w:sz w:val="20"/>
                <w:lang w:val="en-ZA"/>
              </w:rPr>
            </w:rPrChange>
          </w:rPr>
          <w:t>data management workflow</w:t>
        </w:r>
      </w:ins>
      <w:ins w:id="3525" w:author="Craig Parker" w:date="2024-08-07T13:24:00Z">
        <w:del w:id="3526" w:author="Matthew Chersich" w:date="2024-08-13T22:37:00Z">
          <w:r w:rsidRPr="009F0949" w:rsidDel="00335EE1">
            <w:rPr>
              <w:rFonts w:ascii="Nunito" w:eastAsia="Nunito" w:hAnsi="Nunito" w:cs="Nunito"/>
              <w:color w:val="000000" w:themeColor="text1"/>
              <w:sz w:val="20"/>
              <w:lang w:val="en-ZA"/>
              <w:rPrChange w:id="3527" w:author="Craig Parker" w:date="2024-08-14T18:45:00Z" w16du:dateUtc="2024-08-14T16:45:00Z">
                <w:rPr>
                  <w:rFonts w:ascii="Nunito" w:eastAsia="Nunito" w:hAnsi="Nunito" w:cs="Nunito"/>
                  <w:i/>
                  <w:iCs/>
                  <w:color w:val="000000" w:themeColor="text1"/>
                  <w:sz w:val="20"/>
                  <w:lang w:val="en-ZA"/>
                </w:rPr>
              </w:rPrChange>
            </w:rPr>
            <w:delText xml:space="preserve"> of data management</w:delText>
          </w:r>
        </w:del>
        <w:r w:rsidRPr="009F0949">
          <w:rPr>
            <w:rFonts w:ascii="Nunito" w:eastAsia="Nunito" w:hAnsi="Nunito" w:cs="Nunito"/>
            <w:color w:val="000000" w:themeColor="text1"/>
            <w:sz w:val="20"/>
            <w:lang w:val="en-ZA"/>
            <w:rPrChange w:id="3528" w:author="Craig Parker" w:date="2024-08-14T18:45:00Z" w16du:dateUtc="2024-08-14T16:45:00Z">
              <w:rPr>
                <w:rFonts w:ascii="Nunito" w:eastAsia="Nunito" w:hAnsi="Nunito" w:cs="Nunito"/>
                <w:i/>
                <w:iCs/>
                <w:color w:val="000000" w:themeColor="text1"/>
                <w:sz w:val="20"/>
                <w:lang w:val="en-ZA"/>
              </w:rPr>
            </w:rPrChange>
          </w:rPr>
          <w:t xml:space="preserve"> within the HE²AT </w:t>
        </w:r>
        <w:proofErr w:type="spellStart"/>
        <w:r w:rsidRPr="009F0949">
          <w:rPr>
            <w:rFonts w:ascii="Nunito" w:eastAsia="Nunito" w:hAnsi="Nunito" w:cs="Nunito"/>
            <w:color w:val="000000" w:themeColor="text1"/>
            <w:sz w:val="20"/>
            <w:lang w:val="en-ZA"/>
            <w:rPrChange w:id="3529" w:author="Craig Parker" w:date="2024-08-14T18:45:00Z" w16du:dateUtc="2024-08-14T16:45:00Z">
              <w:rPr>
                <w:rFonts w:ascii="Nunito" w:eastAsia="Nunito" w:hAnsi="Nunito" w:cs="Nunito"/>
                <w:i/>
                <w:iCs/>
                <w:color w:val="000000" w:themeColor="text1"/>
                <w:sz w:val="20"/>
                <w:lang w:val="en-ZA"/>
              </w:rPr>
            </w:rPrChange>
          </w:rPr>
          <w:t>Center</w:t>
        </w:r>
        <w:proofErr w:type="spellEnd"/>
        <w:r w:rsidRPr="009F0949">
          <w:rPr>
            <w:rFonts w:ascii="Nunito" w:eastAsia="Nunito" w:hAnsi="Nunito" w:cs="Nunito"/>
            <w:color w:val="000000" w:themeColor="text1"/>
            <w:sz w:val="20"/>
            <w:lang w:val="en-ZA"/>
            <w:rPrChange w:id="3530" w:author="Craig Parker" w:date="2024-08-14T18:45:00Z" w16du:dateUtc="2024-08-14T16:45:00Z">
              <w:rPr>
                <w:rFonts w:ascii="Nunito" w:eastAsia="Nunito" w:hAnsi="Nunito" w:cs="Nunito"/>
                <w:i/>
                <w:iCs/>
                <w:color w:val="000000" w:themeColor="text1"/>
                <w:sz w:val="20"/>
                <w:lang w:val="en-ZA"/>
              </w:rPr>
            </w:rPrChange>
          </w:rPr>
          <w:t xml:space="preserve">. It </w:t>
        </w:r>
      </w:ins>
      <w:ins w:id="3531" w:author="Matthew Chersich" w:date="2024-08-13T22:37:00Z">
        <w:r w:rsidR="00335EE1" w:rsidRPr="009F0949">
          <w:rPr>
            <w:rFonts w:ascii="Nunito" w:eastAsia="Nunito" w:hAnsi="Nunito" w:cs="Nunito"/>
            <w:color w:val="000000" w:themeColor="text1"/>
            <w:sz w:val="20"/>
            <w:lang w:val="en-ZA"/>
            <w:rPrChange w:id="3532" w:author="Craig Parker" w:date="2024-08-14T18:45:00Z" w16du:dateUtc="2024-08-14T16:45:00Z">
              <w:rPr>
                <w:rFonts w:ascii="Nunito" w:eastAsia="Nunito" w:hAnsi="Nunito" w:cs="Nunito"/>
                <w:i/>
                <w:iCs/>
                <w:color w:val="000000" w:themeColor="text1"/>
                <w:sz w:val="20"/>
                <w:lang w:val="en-ZA"/>
              </w:rPr>
            </w:rPrChange>
          </w:rPr>
          <w:t>encompasses</w:t>
        </w:r>
      </w:ins>
      <w:ins w:id="3533" w:author="Craig Parker" w:date="2024-08-07T13:24:00Z">
        <w:del w:id="3534" w:author="Matthew Chersich" w:date="2024-08-13T22:37:00Z">
          <w:r w:rsidRPr="009F0949" w:rsidDel="00335EE1">
            <w:rPr>
              <w:rFonts w:ascii="Nunito" w:eastAsia="Nunito" w:hAnsi="Nunito" w:cs="Nunito"/>
              <w:color w:val="000000" w:themeColor="text1"/>
              <w:sz w:val="20"/>
              <w:lang w:val="en-ZA"/>
              <w:rPrChange w:id="3535" w:author="Craig Parker" w:date="2024-08-14T18:45:00Z" w16du:dateUtc="2024-08-14T16:45:00Z">
                <w:rPr>
                  <w:rFonts w:ascii="Nunito" w:eastAsia="Nunito" w:hAnsi="Nunito" w:cs="Nunito"/>
                  <w:i/>
                  <w:iCs/>
                  <w:color w:val="000000" w:themeColor="text1"/>
                  <w:sz w:val="20"/>
                  <w:lang w:val="en-ZA"/>
                </w:rPr>
              </w:rPrChange>
            </w:rPr>
            <w:delText>includes</w:delText>
          </w:r>
        </w:del>
      </w:ins>
      <w:ins w:id="3536" w:author="Matthew Chersich" w:date="2024-08-13T22:37:00Z">
        <w:r w:rsidR="00335EE1" w:rsidRPr="009F0949">
          <w:rPr>
            <w:rFonts w:ascii="Nunito" w:eastAsia="Nunito" w:hAnsi="Nunito" w:cs="Nunito"/>
            <w:color w:val="000000" w:themeColor="text1"/>
            <w:sz w:val="20"/>
            <w:lang w:val="en-ZA"/>
            <w:rPrChange w:id="3537" w:author="Craig Parker" w:date="2024-08-14T18:45:00Z" w16du:dateUtc="2024-08-14T16:45:00Z">
              <w:rPr>
                <w:rFonts w:ascii="Nunito" w:eastAsia="Nunito" w:hAnsi="Nunito" w:cs="Nunito"/>
                <w:i/>
                <w:iCs/>
                <w:color w:val="000000" w:themeColor="text1"/>
                <w:sz w:val="20"/>
                <w:lang w:val="en-ZA"/>
              </w:rPr>
            </w:rPrChange>
          </w:rPr>
          <w:t xml:space="preserve"> the</w:t>
        </w:r>
      </w:ins>
      <w:ins w:id="3538" w:author="Craig Parker" w:date="2024-08-07T13:24:00Z">
        <w:r w:rsidRPr="009F0949">
          <w:rPr>
            <w:rFonts w:ascii="Nunito" w:eastAsia="Nunito" w:hAnsi="Nunito" w:cs="Nunito"/>
            <w:color w:val="000000" w:themeColor="text1"/>
            <w:sz w:val="20"/>
            <w:lang w:val="en-ZA"/>
            <w:rPrChange w:id="3539" w:author="Craig Parker" w:date="2024-08-14T18:45:00Z" w16du:dateUtc="2024-08-14T16:45:00Z">
              <w:rPr>
                <w:rFonts w:ascii="Nunito" w:eastAsia="Nunito" w:hAnsi="Nunito" w:cs="Nunito"/>
                <w:i/>
                <w:iCs/>
                <w:color w:val="000000" w:themeColor="text1"/>
                <w:sz w:val="20"/>
                <w:lang w:val="en-ZA"/>
              </w:rPr>
            </w:rPrChange>
          </w:rPr>
          <w:t xml:space="preserve"> stages from data </w:t>
        </w:r>
        <w:del w:id="3540" w:author="Matthew Chersich" w:date="2024-08-13T22:37:00Z">
          <w:r w:rsidRPr="009F0949" w:rsidDel="00335EE1">
            <w:rPr>
              <w:rFonts w:ascii="Nunito" w:eastAsia="Nunito" w:hAnsi="Nunito" w:cs="Nunito"/>
              <w:color w:val="000000" w:themeColor="text1"/>
              <w:sz w:val="20"/>
              <w:lang w:val="en-ZA"/>
              <w:rPrChange w:id="3541" w:author="Craig Parker" w:date="2024-08-14T18:45:00Z" w16du:dateUtc="2024-08-14T16:45:00Z">
                <w:rPr>
                  <w:rFonts w:ascii="Nunito" w:eastAsia="Nunito" w:hAnsi="Nunito" w:cs="Nunito"/>
                  <w:i/>
                  <w:iCs/>
                  <w:color w:val="000000" w:themeColor="text1"/>
                  <w:sz w:val="20"/>
                  <w:lang w:val="en-ZA"/>
                </w:rPr>
              </w:rPrChange>
            </w:rPr>
            <w:delText>collection</w:delText>
          </w:r>
        </w:del>
      </w:ins>
      <w:ins w:id="3542" w:author="Matthew Chersich" w:date="2024-08-13T22:37:00Z">
        <w:r w:rsidR="00335EE1" w:rsidRPr="009F0949">
          <w:rPr>
            <w:rFonts w:ascii="Nunito" w:eastAsia="Nunito" w:hAnsi="Nunito" w:cs="Nunito"/>
            <w:color w:val="000000" w:themeColor="text1"/>
            <w:sz w:val="20"/>
            <w:lang w:val="en-ZA"/>
            <w:rPrChange w:id="3543" w:author="Craig Parker" w:date="2024-08-14T18:45:00Z" w16du:dateUtc="2024-08-14T16:45:00Z">
              <w:rPr>
                <w:rFonts w:ascii="Nunito" w:eastAsia="Nunito" w:hAnsi="Nunito" w:cs="Nunito"/>
                <w:i/>
                <w:iCs/>
                <w:color w:val="000000" w:themeColor="text1"/>
                <w:sz w:val="20"/>
                <w:lang w:val="en-ZA"/>
              </w:rPr>
            </w:rPrChange>
          </w:rPr>
          <w:t>acquisition</w:t>
        </w:r>
        <w:del w:id="3544" w:author="Craig Parker" w:date="2024-08-14T18:45:00Z" w16du:dateUtc="2024-08-14T16:45:00Z">
          <w:r w:rsidR="00335EE1" w:rsidRPr="009F0949" w:rsidDel="009F0949">
            <w:rPr>
              <w:rFonts w:ascii="Nunito" w:eastAsia="Nunito" w:hAnsi="Nunito" w:cs="Nunito"/>
              <w:color w:val="000000" w:themeColor="text1"/>
              <w:sz w:val="20"/>
              <w:lang w:val="en-ZA"/>
              <w:rPrChange w:id="3545" w:author="Craig Parker" w:date="2024-08-14T18:45:00Z" w16du:dateUtc="2024-08-14T16:45:00Z">
                <w:rPr>
                  <w:rFonts w:ascii="Nunito" w:eastAsia="Nunito" w:hAnsi="Nunito" w:cs="Nunito"/>
                  <w:i/>
                  <w:iCs/>
                  <w:color w:val="000000" w:themeColor="text1"/>
                  <w:sz w:val="20"/>
                  <w:lang w:val="en-ZA"/>
                </w:rPr>
              </w:rPrChange>
            </w:rPr>
            <w:delText>,to ;</w:delText>
          </w:r>
        </w:del>
      </w:ins>
      <w:ins w:id="3546" w:author="Matthew Chersich" w:date="2024-08-13T22:38:00Z">
        <w:del w:id="3547" w:author="Craig Parker" w:date="2024-08-14T18:45:00Z" w16du:dateUtc="2024-08-14T16:45:00Z">
          <w:r w:rsidR="00335EE1" w:rsidRPr="009F0949" w:rsidDel="009F0949">
            <w:rPr>
              <w:rFonts w:ascii="Nunito" w:eastAsia="Nunito" w:hAnsi="Nunito" w:cs="Nunito"/>
              <w:color w:val="000000" w:themeColor="text1"/>
              <w:sz w:val="20"/>
              <w:lang w:val="en-ZA"/>
              <w:rPrChange w:id="3548" w:author="Craig Parker" w:date="2024-08-14T18:45:00Z" w16du:dateUtc="2024-08-14T16:45:00Z">
                <w:rPr>
                  <w:rFonts w:ascii="Nunito" w:eastAsia="Nunito" w:hAnsi="Nunito" w:cs="Nunito"/>
                  <w:i/>
                  <w:iCs/>
                  <w:color w:val="000000" w:themeColor="text1"/>
                  <w:sz w:val="20"/>
                  <w:lang w:val="en-ZA"/>
                </w:rPr>
              </w:rPrChange>
            </w:rPr>
            <w:delText>conducted ;;;</w:delText>
          </w:r>
        </w:del>
      </w:ins>
      <w:ins w:id="3549" w:author="Craig Parker" w:date="2024-08-14T18:45:00Z" w16du:dateUtc="2024-08-14T16:45:00Z">
        <w:r w:rsidR="009F0949">
          <w:rPr>
            <w:rFonts w:ascii="Nunito" w:eastAsia="Nunito" w:hAnsi="Nunito" w:cs="Nunito"/>
            <w:color w:val="000000" w:themeColor="text1"/>
            <w:sz w:val="20"/>
            <w:lang w:val="en-ZA"/>
          </w:rPr>
          <w:t xml:space="preserve"> to data sharing and compliance. The diagram details the roles of data providers, the initial steps conducted by CSAG/UCT, data harmonisation, storage and indexing, integration and analysis, data access levels,</w:t>
        </w:r>
      </w:ins>
      <w:ins w:id="3550" w:author="Craig Parker" w:date="2024-08-07T13:24:00Z">
        <w:del w:id="3551" w:author="Matthew Chersich" w:date="2024-08-13T22:38:00Z">
          <w:r w:rsidRPr="009F0949" w:rsidDel="00335EE1">
            <w:rPr>
              <w:rFonts w:ascii="Nunito" w:eastAsia="Nunito" w:hAnsi="Nunito" w:cs="Nunito"/>
              <w:color w:val="000000" w:themeColor="text1"/>
              <w:sz w:val="20"/>
              <w:lang w:val="en-ZA"/>
              <w:rPrChange w:id="3552" w:author="Craig Parker" w:date="2024-08-14T18:45:00Z" w16du:dateUtc="2024-08-14T16:45:00Z">
                <w:rPr>
                  <w:rFonts w:ascii="Nunito" w:eastAsia="Nunito" w:hAnsi="Nunito" w:cs="Nunito"/>
                  <w:i/>
                  <w:iCs/>
                  <w:color w:val="000000" w:themeColor="text1"/>
                  <w:sz w:val="20"/>
                  <w:lang w:val="en-ZA"/>
                </w:rPr>
              </w:rPrChange>
            </w:rPr>
            <w:delText>,</w:delText>
          </w:r>
        </w:del>
        <w:r w:rsidRPr="009F0949">
          <w:rPr>
            <w:rFonts w:ascii="Nunito" w:eastAsia="Nunito" w:hAnsi="Nunito" w:cs="Nunito"/>
            <w:color w:val="000000" w:themeColor="text1"/>
            <w:sz w:val="20"/>
            <w:lang w:val="en-ZA"/>
            <w:rPrChange w:id="3553" w:author="Craig Parker" w:date="2024-08-14T18:45:00Z" w16du:dateUtc="2024-08-14T16:45:00Z">
              <w:rPr>
                <w:rFonts w:ascii="Nunito" w:eastAsia="Nunito" w:hAnsi="Nunito" w:cs="Nunito"/>
                <w:i/>
                <w:iCs/>
                <w:color w:val="000000" w:themeColor="text1"/>
                <w:sz w:val="20"/>
                <w:lang w:val="en-ZA"/>
              </w:rPr>
            </w:rPrChange>
          </w:rPr>
          <w:t xml:space="preserve"> and ongoing monitoring for compliance.</w:t>
        </w:r>
      </w:ins>
      <w:del w:id="3554" w:author="Craig Parker" w:date="2024-08-07T13:25:00Z">
        <w:r w:rsidR="0E3CF60B" w:rsidRPr="009F0949" w:rsidDel="00771827">
          <w:rPr>
            <w:rFonts w:ascii="Nunito" w:eastAsia="Nunito" w:hAnsi="Nunito" w:cs="Nunito"/>
            <w:color w:val="000000" w:themeColor="text1"/>
            <w:sz w:val="20"/>
            <w:rPrChange w:id="3555" w:author="Craig Parker" w:date="2024-08-14T18:45:00Z" w16du:dateUtc="2024-08-14T16:45:00Z">
              <w:rPr>
                <w:rFonts w:ascii="Nunito" w:eastAsia="Nunito" w:hAnsi="Nunito" w:cs="Nunito"/>
                <w:i/>
                <w:iCs/>
              </w:rPr>
            </w:rPrChange>
          </w:rPr>
          <w:delText xml:space="preserve">Figure 1: Data flow diagram indicating data providers, data sharing agreements and ethics approval, data </w:delText>
        </w:r>
      </w:del>
      <w:del w:id="3556" w:author="Craig Parker" w:date="2024-07-09T11:25:00Z">
        <w:r w:rsidR="009511AE" w:rsidRPr="009F0949" w:rsidDel="0E3CF60B">
          <w:rPr>
            <w:rFonts w:ascii="Nunito" w:eastAsia="Nunito" w:hAnsi="Nunito" w:cs="Nunito"/>
            <w:color w:val="000000" w:themeColor="text1"/>
            <w:sz w:val="20"/>
            <w:rPrChange w:id="3557" w:author="Craig Parker" w:date="2024-08-14T18:45:00Z" w16du:dateUtc="2024-08-14T16:45:00Z">
              <w:rPr>
                <w:rFonts w:ascii="Nunito" w:eastAsia="Nunito" w:hAnsi="Nunito" w:cs="Nunito"/>
                <w:i/>
                <w:iCs/>
              </w:rPr>
            </w:rPrChange>
          </w:rPr>
          <w:delText xml:space="preserve">harmonization </w:delText>
        </w:r>
      </w:del>
      <w:del w:id="3558" w:author="Craig Parker" w:date="2024-08-07T13:25:00Z">
        <w:r w:rsidR="0E3CF60B" w:rsidRPr="009F0949" w:rsidDel="00771827">
          <w:rPr>
            <w:rFonts w:ascii="Nunito" w:eastAsia="Nunito" w:hAnsi="Nunito" w:cs="Nunito"/>
            <w:color w:val="000000" w:themeColor="text1"/>
            <w:sz w:val="20"/>
            <w:rPrChange w:id="3559" w:author="Craig Parker" w:date="2024-08-14T18:45:00Z" w16du:dateUtc="2024-08-14T16:45:00Z">
              <w:rPr>
                <w:rFonts w:ascii="Nunito" w:eastAsia="Nunito" w:hAnsi="Nunito" w:cs="Nunito"/>
                <w:i/>
                <w:iCs/>
              </w:rPr>
            </w:rPrChange>
          </w:rPr>
          <w:delText xml:space="preserve">steps (aligning with </w:delText>
        </w:r>
      </w:del>
      <w:del w:id="3560" w:author="Craig Parker" w:date="2024-07-09T11:25:00Z">
        <w:r w:rsidR="009511AE" w:rsidRPr="009F0949" w:rsidDel="0E3CF60B">
          <w:rPr>
            <w:rFonts w:ascii="Nunito" w:eastAsia="Nunito" w:hAnsi="Nunito" w:cs="Nunito"/>
            <w:color w:val="000000" w:themeColor="text1"/>
            <w:sz w:val="20"/>
            <w:rPrChange w:id="3561" w:author="Craig Parker" w:date="2024-08-14T18:45:00Z" w16du:dateUtc="2024-08-14T16:45:00Z">
              <w:rPr>
                <w:rFonts w:ascii="Nunito" w:eastAsia="Nunito" w:hAnsi="Nunito" w:cs="Nunito"/>
                <w:i/>
                <w:iCs/>
              </w:rPr>
            </w:rPrChange>
          </w:rPr>
          <w:delText xml:space="preserve">common </w:delText>
        </w:r>
      </w:del>
      <w:del w:id="3562" w:author="Craig Parker" w:date="2024-08-07T13:25:00Z">
        <w:r w:rsidR="0E3CF60B" w:rsidRPr="009F0949" w:rsidDel="00771827">
          <w:rPr>
            <w:rFonts w:ascii="Nunito" w:eastAsia="Nunito" w:hAnsi="Nunito" w:cs="Nunito"/>
            <w:color w:val="000000" w:themeColor="text1"/>
            <w:sz w:val="20"/>
            <w:rPrChange w:id="3563" w:author="Craig Parker" w:date="2024-08-14T18:45:00Z" w16du:dateUtc="2024-08-14T16:45:00Z">
              <w:rPr>
                <w:rFonts w:ascii="Nunito" w:eastAsia="Nunito" w:hAnsi="Nunito" w:cs="Nunito"/>
                <w:i/>
                <w:iCs/>
              </w:rPr>
            </w:rPrChange>
          </w:rPr>
          <w:delText xml:space="preserve">formats, meta-data etc.), integration, analysis through Jupyter Hub by partners/researchers </w:delText>
        </w:r>
        <w:r w:rsidR="0E3CF60B" w:rsidRPr="009F0949" w:rsidDel="00771827">
          <w:rPr>
            <w:rFonts w:ascii="Nunito" w:eastAsia="Nunito" w:hAnsi="Nunito" w:cs="Nunito"/>
            <w:color w:val="000000" w:themeColor="text1"/>
            <w:sz w:val="20"/>
            <w:rPrChange w:id="3564" w:author="Craig Parker" w:date="2024-08-14T18:45:00Z" w16du:dateUtc="2024-08-14T16:45:00Z">
              <w:rPr>
                <w:rFonts w:ascii="Nunito" w:eastAsia="Nunito" w:hAnsi="Nunito" w:cs="Nunito"/>
                <w:i/>
                <w:iCs/>
                <w:color w:val="FF0000"/>
              </w:rPr>
            </w:rPrChange>
          </w:rPr>
          <w:delText>(Diagram needs to be updated – for example IBM PAIRS system - changed</w:delText>
        </w:r>
      </w:del>
    </w:p>
    <w:p w14:paraId="000000AB" w14:textId="77777777" w:rsidR="007813F4" w:rsidRPr="002E4822" w:rsidRDefault="007813F4">
      <w:pPr>
        <w:spacing w:line="360" w:lineRule="auto"/>
        <w:rPr>
          <w:rFonts w:ascii="Nunito" w:eastAsia="Nunito" w:hAnsi="Nunito" w:cs="Nunito"/>
          <w:color w:val="000000" w:themeColor="text1"/>
          <w:sz w:val="20"/>
          <w:rPrChange w:id="3565" w:author="Craig Parker" w:date="2024-08-07T12:23:00Z">
            <w:rPr>
              <w:rFonts w:ascii="Nunito" w:eastAsia="Nunito" w:hAnsi="Nunito" w:cs="Nunito"/>
            </w:rPr>
          </w:rPrChange>
        </w:rPr>
        <w:pPrChange w:id="3566" w:author="Craig Parker" w:date="2024-08-07T13:25:00Z">
          <w:pPr/>
        </w:pPrChange>
      </w:pPr>
    </w:p>
    <w:p w14:paraId="6B032143" w14:textId="10EA0CD2" w:rsidR="0035702A" w:rsidRDefault="00896612" w:rsidP="003F01AC">
      <w:pPr>
        <w:pStyle w:val="Heading2"/>
        <w:numPr>
          <w:ilvl w:val="1"/>
          <w:numId w:val="87"/>
        </w:numPr>
        <w:spacing w:line="360" w:lineRule="auto"/>
        <w:rPr>
          <w:ins w:id="3567" w:author="Craig Parker" w:date="2024-08-14T21:17:00Z" w16du:dateUtc="2024-08-14T19:17:00Z"/>
          <w:lang w:val="en-ZA"/>
        </w:rPr>
        <w:pPrChange w:id="3568" w:author="Craig Parker" w:date="2024-08-14T21:17:00Z" w16du:dateUtc="2024-08-14T19:17:00Z">
          <w:pPr>
            <w:pStyle w:val="Heading2"/>
            <w:spacing w:line="360" w:lineRule="auto"/>
          </w:pPr>
        </w:pPrChange>
      </w:pPr>
      <w:bookmarkStart w:id="3569" w:name="_Toc172635207"/>
      <w:bookmarkStart w:id="3570" w:name="_Toc173777779"/>
      <w:del w:id="3571" w:author="Craig Parker" w:date="2024-08-14T21:16:00Z" w16du:dateUtc="2024-08-14T19:16:00Z">
        <w:r w:rsidDel="003F01AC">
          <w:rPr>
            <w:lang w:val="en-ZA"/>
          </w:rPr>
          <w:delText>5</w:delText>
        </w:r>
      </w:del>
      <w:del w:id="3572" w:author="Craig Parker" w:date="2024-08-14T21:17:00Z" w16du:dateUtc="2024-08-14T19:17:00Z">
        <w:r w:rsidDel="003F01AC">
          <w:rPr>
            <w:lang w:val="en-ZA"/>
          </w:rPr>
          <w:delText xml:space="preserve">.1. </w:delText>
        </w:r>
      </w:del>
      <w:bookmarkStart w:id="3573" w:name="_Toc174562931"/>
      <w:ins w:id="3574" w:author="Craig Parker" w:date="2024-07-09T11:19:00Z">
        <w:r w:rsidR="52A8C99F" w:rsidRPr="00DB421E">
          <w:rPr>
            <w:lang w:val="en-ZA"/>
          </w:rPr>
          <w:t>Setting Up the Data Transfer Agreement</w:t>
        </w:r>
      </w:ins>
      <w:bookmarkEnd w:id="3569"/>
      <w:bookmarkEnd w:id="3570"/>
      <w:bookmarkEnd w:id="3573"/>
    </w:p>
    <w:p w14:paraId="39233980" w14:textId="77777777" w:rsidR="003F01AC" w:rsidRPr="003F01AC" w:rsidRDefault="003F01AC" w:rsidP="003F01AC">
      <w:pPr>
        <w:rPr>
          <w:ins w:id="3575" w:author="Craig Parker" w:date="2024-07-09T11:22:00Z"/>
          <w:lang w:val="en-ZA"/>
        </w:rPr>
        <w:pPrChange w:id="3576" w:author="Craig Parker" w:date="2024-08-14T21:17:00Z" w16du:dateUtc="2024-08-14T19:17:00Z">
          <w:pPr>
            <w:pStyle w:val="Heading2"/>
            <w:numPr>
              <w:numId w:val="15"/>
            </w:numPr>
            <w:ind w:left="720" w:hanging="360"/>
          </w:pPr>
        </w:pPrChange>
      </w:pPr>
    </w:p>
    <w:p w14:paraId="0C640A63" w14:textId="77777777" w:rsidR="00265FDD" w:rsidRPr="002E4822" w:rsidRDefault="00265FDD" w:rsidP="00265FDD">
      <w:pPr>
        <w:spacing w:line="360" w:lineRule="auto"/>
        <w:rPr>
          <w:ins w:id="3577" w:author="Craig Parker" w:date="2024-07-09T11:22:00Z"/>
          <w:rFonts w:ascii="Nunito" w:eastAsia="Nunito" w:hAnsi="Nunito"/>
          <w:color w:val="000000" w:themeColor="text1"/>
          <w:sz w:val="20"/>
          <w:lang w:val="en-ZA"/>
          <w:rPrChange w:id="3578" w:author="Craig Parker" w:date="2024-08-07T12:23:00Z">
            <w:rPr>
              <w:ins w:id="3579" w:author="Craig Parker" w:date="2024-07-09T11:22:00Z"/>
              <w:rFonts w:eastAsia="Nunito"/>
              <w:lang w:val="en-ZA"/>
            </w:rPr>
          </w:rPrChange>
        </w:rPr>
      </w:pPr>
    </w:p>
    <w:p w14:paraId="6299854F" w14:textId="0B38F6CA" w:rsidR="003F01AC" w:rsidRPr="004D7A6B" w:rsidRDefault="0E3CF60B" w:rsidP="004D7A6B">
      <w:pPr>
        <w:spacing w:line="360" w:lineRule="auto"/>
        <w:rPr>
          <w:ins w:id="3580" w:author="Craig Parker" w:date="2024-08-14T21:17:00Z" w16du:dateUtc="2024-08-14T19:17:00Z"/>
          <w:rFonts w:ascii="Nunito" w:eastAsia="Nunito" w:hAnsi="Nunito"/>
          <w:color w:val="000000" w:themeColor="text1"/>
          <w:sz w:val="20"/>
          <w:lang w:val="en-ZA"/>
          <w:rPrChange w:id="3581" w:author="Craig Parker" w:date="2024-08-14T21:17:00Z" w16du:dateUtc="2024-08-14T19:17:00Z">
            <w:rPr>
              <w:ins w:id="3582" w:author="Craig Parker" w:date="2024-08-14T21:17:00Z" w16du:dateUtc="2024-08-14T19:17:00Z"/>
            </w:rPr>
          </w:rPrChange>
        </w:rPr>
        <w:pPrChange w:id="3583" w:author="Craig Parker" w:date="2024-08-14T21:17:00Z" w16du:dateUtc="2024-08-14T19:17:00Z">
          <w:pPr>
            <w:pStyle w:val="Heading2"/>
            <w:spacing w:line="360" w:lineRule="auto"/>
          </w:pPr>
        </w:pPrChange>
      </w:pPr>
      <w:ins w:id="3584" w:author="Craig Parker" w:date="2024-07-09T11:23:00Z">
        <w:r w:rsidRPr="002E4822">
          <w:rPr>
            <w:rFonts w:ascii="Nunito" w:eastAsia="Nunito" w:hAnsi="Nunito"/>
            <w:color w:val="000000" w:themeColor="text1"/>
            <w:sz w:val="20"/>
            <w:lang w:val="en-ZA"/>
            <w:rPrChange w:id="3585" w:author="Craig Parker" w:date="2024-08-07T12:23:00Z">
              <w:rPr>
                <w:rFonts w:eastAsia="Nunito"/>
                <w:lang w:val="en-ZA"/>
              </w:rPr>
            </w:rPrChange>
          </w:rPr>
          <w:t xml:space="preserve">A Data Transfer Agreement (DTA) </w:t>
        </w:r>
      </w:ins>
      <w:r w:rsidR="00AC09F0" w:rsidRPr="002E4822">
        <w:rPr>
          <w:rFonts w:ascii="Nunito" w:eastAsia="Nunito" w:hAnsi="Nunito"/>
          <w:color w:val="000000" w:themeColor="text1"/>
          <w:sz w:val="20"/>
          <w:lang w:val="en-ZA"/>
        </w:rPr>
        <w:t>is a crucial step in the health data transfer process. It is a formal agreement between each health data provider and UCT or WITS Planetary Health Research, enabling the</w:t>
      </w:r>
      <w:ins w:id="3586" w:author="Craig Parker" w:date="2024-07-09T11:23:00Z">
        <w:r w:rsidRPr="002E4822">
          <w:rPr>
            <w:rFonts w:ascii="Nunito" w:eastAsia="Nunito" w:hAnsi="Nunito"/>
            <w:color w:val="000000" w:themeColor="text1"/>
            <w:sz w:val="20"/>
            <w:lang w:val="en-ZA"/>
            <w:rPrChange w:id="3587" w:author="Craig Parker" w:date="2024-08-07T12:23:00Z">
              <w:rPr>
                <w:rFonts w:eastAsia="Nunito"/>
                <w:lang w:val="en-ZA"/>
              </w:rPr>
            </w:rPrChange>
          </w:rPr>
          <w:t xml:space="preserve"> transfer, processing, analysis, and </w:t>
        </w:r>
        <w:del w:id="3588" w:author="Matthew Chersich" w:date="2024-08-13T22:38:00Z">
          <w:r w:rsidRPr="002E4822" w:rsidDel="00335EE1">
            <w:rPr>
              <w:rFonts w:ascii="Nunito" w:eastAsia="Nunito" w:hAnsi="Nunito"/>
              <w:color w:val="000000" w:themeColor="text1"/>
              <w:sz w:val="20"/>
              <w:lang w:val="en-ZA"/>
              <w:rPrChange w:id="3589" w:author="Craig Parker" w:date="2024-08-07T12:23:00Z">
                <w:rPr>
                  <w:rFonts w:eastAsia="Nunito"/>
                  <w:lang w:val="en-ZA"/>
                </w:rPr>
              </w:rPrChange>
            </w:rPr>
            <w:delText xml:space="preserve">potential </w:delText>
          </w:r>
        </w:del>
        <w:r w:rsidRPr="002E4822">
          <w:rPr>
            <w:rFonts w:ascii="Nunito" w:eastAsia="Nunito" w:hAnsi="Nunito"/>
            <w:color w:val="000000" w:themeColor="text1"/>
            <w:sz w:val="20"/>
            <w:lang w:val="en-ZA"/>
            <w:rPrChange w:id="3590" w:author="Craig Parker" w:date="2024-08-07T12:23:00Z">
              <w:rPr>
                <w:rFonts w:eastAsia="Nunito"/>
                <w:lang w:val="en-ZA"/>
              </w:rPr>
            </w:rPrChange>
          </w:rPr>
          <w:t>publishing</w:t>
        </w:r>
      </w:ins>
      <w:ins w:id="3591" w:author="Matthew Chersich" w:date="2024-08-04T17:14:00Z">
        <w:r w:rsidRPr="002E4822">
          <w:rPr>
            <w:rFonts w:ascii="Nunito" w:eastAsia="Nunito" w:hAnsi="Nunito"/>
            <w:color w:val="000000" w:themeColor="text1"/>
            <w:sz w:val="20"/>
            <w:lang w:val="en-ZA"/>
            <w:rPrChange w:id="3592" w:author="Craig Parker" w:date="2024-08-07T12:23:00Z">
              <w:rPr>
                <w:rFonts w:ascii="Nunito" w:eastAsia="Nunito" w:hAnsi="Nunito"/>
                <w:lang w:val="en-ZA"/>
              </w:rPr>
            </w:rPrChange>
          </w:rPr>
          <w:t xml:space="preserve"> of research findings</w:t>
        </w:r>
      </w:ins>
      <w:ins w:id="3593" w:author="Craig Parker" w:date="2024-07-09T11:23:00Z">
        <w:r w:rsidRPr="002E4822">
          <w:rPr>
            <w:rFonts w:ascii="Nunito" w:eastAsia="Nunito" w:hAnsi="Nunito"/>
            <w:color w:val="000000" w:themeColor="text1"/>
            <w:sz w:val="20"/>
            <w:lang w:val="en-ZA"/>
            <w:rPrChange w:id="3594" w:author="Craig Parker" w:date="2024-08-07T12:23:00Z">
              <w:rPr>
                <w:rFonts w:eastAsia="Nunito"/>
                <w:lang w:val="en-ZA"/>
              </w:rPr>
            </w:rPrChange>
          </w:rPr>
          <w:t>.</w:t>
        </w:r>
      </w:ins>
      <w:ins w:id="3595" w:author="Matthew Chersich" w:date="2024-08-04T17:14:00Z">
        <w:r w:rsidRPr="002E4822">
          <w:rPr>
            <w:rFonts w:ascii="Nunito" w:eastAsia="Nunito" w:hAnsi="Nunito"/>
            <w:color w:val="000000" w:themeColor="text1"/>
            <w:sz w:val="20"/>
            <w:lang w:val="en-ZA"/>
            <w:rPrChange w:id="3596" w:author="Craig Parker" w:date="2024-08-07T12:23:00Z">
              <w:rPr>
                <w:rFonts w:ascii="Nunito" w:eastAsia="Nunito" w:hAnsi="Nunito"/>
                <w:lang w:val="en-ZA"/>
              </w:rPr>
            </w:rPrChange>
          </w:rPr>
          <w:t xml:space="preserve"> </w:t>
        </w:r>
        <w:del w:id="3597" w:author="Craig Parker" w:date="2024-08-05T19:18:00Z">
          <w:r w:rsidRPr="002E4822" w:rsidDel="00BC335B">
            <w:rPr>
              <w:rFonts w:ascii="Nunito" w:eastAsia="Nunito" w:hAnsi="Nunito"/>
              <w:color w:val="000000" w:themeColor="text1"/>
              <w:sz w:val="20"/>
              <w:lang w:val="en-ZA"/>
              <w:rPrChange w:id="3598" w:author="Craig Parker" w:date="2024-08-07T12:23:00Z">
                <w:rPr>
                  <w:rFonts w:ascii="Nunito" w:eastAsia="Nunito" w:hAnsi="Nunito"/>
                  <w:lang w:val="en-ZA"/>
                </w:rPr>
              </w:rPrChange>
            </w:rPr>
            <w:delText xml:space="preserve">Data Transfer </w:delText>
          </w:r>
          <w:r w:rsidRPr="002E4822" w:rsidDel="00BC335B">
            <w:rPr>
              <w:rFonts w:ascii="Nunito" w:eastAsia="Nunito" w:hAnsi="Nunito"/>
              <w:color w:val="000000" w:themeColor="text1"/>
              <w:sz w:val="20"/>
              <w:lang w:val="en-ZA"/>
              <w:rPrChange w:id="3599" w:author="Craig Parker" w:date="2024-08-07T12:23:00Z">
                <w:rPr>
                  <w:rFonts w:ascii="Nunito" w:eastAsia="Nunito" w:hAnsi="Nunito"/>
                  <w:lang w:val="en-ZA"/>
                </w:rPr>
              </w:rPrChange>
            </w:rPr>
            <w:lastRenderedPageBreak/>
            <w:delText>Agreement is signed by the UCT or WHC legal departmen</w:delText>
          </w:r>
        </w:del>
      </w:ins>
      <w:ins w:id="3600" w:author="Matthew Chersich" w:date="2024-08-04T17:15:00Z">
        <w:del w:id="3601" w:author="Craig Parker" w:date="2024-08-05T19:18:00Z">
          <w:r w:rsidRPr="002E4822" w:rsidDel="00BC335B">
            <w:rPr>
              <w:rFonts w:ascii="Nunito" w:eastAsia="Nunito" w:hAnsi="Nunito"/>
              <w:color w:val="000000" w:themeColor="text1"/>
              <w:sz w:val="20"/>
              <w:lang w:val="en-ZA"/>
              <w:rPrChange w:id="3602" w:author="Craig Parker" w:date="2024-08-07T12:23:00Z">
                <w:rPr>
                  <w:rFonts w:ascii="Nunito" w:eastAsia="Nunito" w:hAnsi="Nunito"/>
                  <w:lang w:val="en-ZA"/>
                </w:rPr>
              </w:rPrChange>
            </w:rPr>
            <w:delText>t on behalf of the HEAT Center and by the legal office of the data provider. In rare instances the PI of a study may sign the DTA,</w:delText>
          </w:r>
        </w:del>
      </w:ins>
      <w:ins w:id="3603" w:author="Craig Parker" w:date="2024-08-05T19:18:00Z">
        <w:r w:rsidR="00BC335B" w:rsidRPr="002E4822">
          <w:rPr>
            <w:rFonts w:ascii="Nunito" w:eastAsia="Nunito" w:hAnsi="Nunito"/>
            <w:color w:val="000000" w:themeColor="text1"/>
            <w:sz w:val="20"/>
            <w:lang w:val="en-ZA"/>
            <w:rPrChange w:id="3604" w:author="Craig Parker" w:date="2024-08-07T12:23:00Z">
              <w:rPr>
                <w:rFonts w:ascii="Nunito" w:eastAsia="Nunito" w:hAnsi="Nunito"/>
                <w:lang w:val="en-ZA"/>
              </w:rPr>
            </w:rPrChange>
          </w:rPr>
          <w:t xml:space="preserve">The DTA is signed by the UCT or WHC legal department on behalf of the </w:t>
        </w:r>
      </w:ins>
      <w:ins w:id="3605" w:author="Craig Parker" w:date="2024-08-05T19:22:00Z">
        <w:r w:rsidR="006A3891" w:rsidRPr="002E4822">
          <w:rPr>
            <w:rFonts w:ascii="Nunito" w:eastAsia="Nunito" w:hAnsi="Nunito"/>
            <w:color w:val="000000" w:themeColor="text1"/>
            <w:sz w:val="20"/>
            <w:lang w:val="en-ZA"/>
            <w:rPrChange w:id="3606" w:author="Craig Parker" w:date="2024-08-07T12:23:00Z">
              <w:rPr>
                <w:rFonts w:ascii="Nunito" w:eastAsia="Nunito" w:hAnsi="Nunito"/>
                <w:lang w:val="en-ZA"/>
              </w:rPr>
            </w:rPrChange>
          </w:rPr>
          <w:t>HE²AT</w:t>
        </w:r>
      </w:ins>
      <w:ins w:id="3607" w:author="Craig Parker" w:date="2024-08-05T19:18:00Z">
        <w:r w:rsidR="00BC335B" w:rsidRPr="002E4822">
          <w:rPr>
            <w:rFonts w:ascii="Nunito" w:eastAsia="Nunito" w:hAnsi="Nunito"/>
            <w:color w:val="000000" w:themeColor="text1"/>
            <w:sz w:val="20"/>
            <w:lang w:val="en-ZA"/>
            <w:rPrChange w:id="3608" w:author="Craig Parker" w:date="2024-08-07T12:23:00Z">
              <w:rPr>
                <w:rFonts w:ascii="Nunito" w:eastAsia="Nunito" w:hAnsi="Nunito"/>
                <w:lang w:val="en-ZA"/>
              </w:rPr>
            </w:rPrChange>
          </w:rPr>
          <w:t xml:space="preserve"> </w:t>
        </w:r>
        <w:proofErr w:type="spellStart"/>
        <w:r w:rsidR="00BC335B" w:rsidRPr="002E4822">
          <w:rPr>
            <w:rFonts w:ascii="Nunito" w:eastAsia="Nunito" w:hAnsi="Nunito"/>
            <w:color w:val="000000" w:themeColor="text1"/>
            <w:sz w:val="20"/>
            <w:lang w:val="en-ZA"/>
            <w:rPrChange w:id="3609" w:author="Craig Parker" w:date="2024-08-07T12:23:00Z">
              <w:rPr>
                <w:rFonts w:ascii="Nunito" w:eastAsia="Nunito" w:hAnsi="Nunito"/>
                <w:lang w:val="en-ZA"/>
              </w:rPr>
            </w:rPrChange>
          </w:rPr>
          <w:t>Center</w:t>
        </w:r>
        <w:proofErr w:type="spellEnd"/>
        <w:r w:rsidR="00BC335B" w:rsidRPr="002E4822">
          <w:rPr>
            <w:rFonts w:ascii="Nunito" w:eastAsia="Nunito" w:hAnsi="Nunito"/>
            <w:color w:val="000000" w:themeColor="text1"/>
            <w:sz w:val="20"/>
            <w:lang w:val="en-ZA"/>
            <w:rPrChange w:id="3610" w:author="Craig Parker" w:date="2024-08-07T12:23:00Z">
              <w:rPr>
                <w:rFonts w:ascii="Nunito" w:eastAsia="Nunito" w:hAnsi="Nunito"/>
                <w:lang w:val="en-ZA"/>
              </w:rPr>
            </w:rPrChange>
          </w:rPr>
          <w:t xml:space="preserve"> and by the legal office of the data provider. In rare instances, the PI of a study may sign the DTA</w:t>
        </w:r>
      </w:ins>
      <w:ins w:id="3611" w:author="Matthew Chersich" w:date="2024-08-04T17:15:00Z">
        <w:r w:rsidRPr="002E4822">
          <w:rPr>
            <w:rFonts w:ascii="Nunito" w:eastAsia="Nunito" w:hAnsi="Nunito"/>
            <w:color w:val="000000" w:themeColor="text1"/>
            <w:sz w:val="20"/>
            <w:lang w:val="en-ZA"/>
            <w:rPrChange w:id="3612" w:author="Craig Parker" w:date="2024-08-07T12:23:00Z">
              <w:rPr>
                <w:rFonts w:ascii="Nunito" w:eastAsia="Nunito" w:hAnsi="Nunito"/>
                <w:lang w:val="en-ZA"/>
              </w:rPr>
            </w:rPrChange>
          </w:rPr>
          <w:t xml:space="preserve"> rather than the legal office. </w:t>
        </w:r>
      </w:ins>
      <w:bookmarkStart w:id="3613" w:name="_Toc172635208"/>
      <w:bookmarkStart w:id="3614" w:name="_Toc173777780"/>
    </w:p>
    <w:p w14:paraId="374FF7D9" w14:textId="19420CF4" w:rsidR="00265FDD" w:rsidRPr="00DB421E" w:rsidRDefault="00896612" w:rsidP="004D7A6B">
      <w:pPr>
        <w:pStyle w:val="Heading2"/>
        <w:numPr>
          <w:ilvl w:val="1"/>
          <w:numId w:val="87"/>
        </w:numPr>
        <w:spacing w:line="360" w:lineRule="auto"/>
        <w:rPr>
          <w:ins w:id="3615" w:author="Craig Parker" w:date="2024-07-09T11:25:00Z"/>
        </w:rPr>
        <w:pPrChange w:id="3616" w:author="Craig Parker" w:date="2024-08-14T21:17:00Z" w16du:dateUtc="2024-08-14T19:17:00Z">
          <w:pPr>
            <w:pStyle w:val="Heading3"/>
            <w:numPr>
              <w:numId w:val="15"/>
            </w:numPr>
            <w:ind w:left="720" w:hanging="360"/>
          </w:pPr>
        </w:pPrChange>
      </w:pPr>
      <w:del w:id="3617" w:author="Craig Parker" w:date="2024-08-14T21:17:00Z" w16du:dateUtc="2024-08-14T19:17:00Z">
        <w:r w:rsidDel="003F01AC">
          <w:delText xml:space="preserve">5.2. </w:delText>
        </w:r>
      </w:del>
      <w:bookmarkStart w:id="3618" w:name="_Toc174562932"/>
      <w:ins w:id="3619" w:author="Craig Parker" w:date="2024-07-09T11:23:00Z">
        <w:r w:rsidR="52A8C99F" w:rsidRPr="002E4822">
          <w:rPr>
            <w:rPrChange w:id="3620" w:author="Craig Parker" w:date="2024-08-07T12:23:00Z">
              <w:rPr>
                <w:lang w:val="en-ZA"/>
              </w:rPr>
            </w:rPrChange>
          </w:rPr>
          <w:t xml:space="preserve">Ethics </w:t>
        </w:r>
        <w:del w:id="3621" w:author="Matthew Chersich" w:date="2024-08-13T23:17:00Z">
          <w:r w:rsidR="52A8C99F" w:rsidRPr="002E4822" w:rsidDel="00B07FD9">
            <w:rPr>
              <w:rPrChange w:id="3622" w:author="Craig Parker" w:date="2024-08-07T12:23:00Z">
                <w:rPr>
                  <w:lang w:val="en-ZA"/>
                </w:rPr>
              </w:rPrChange>
            </w:rPr>
            <w:delText>Approval</w:delText>
          </w:r>
        </w:del>
      </w:ins>
      <w:ins w:id="3623" w:author="Matthew Chersich" w:date="2024-08-13T23:17:00Z">
        <w:r w:rsidR="00B07FD9">
          <w:t>NOTIFICATION</w:t>
        </w:r>
      </w:ins>
      <w:ins w:id="3624" w:author="Craig Parker" w:date="2024-07-09T11:23:00Z">
        <w:r w:rsidR="52A8C99F" w:rsidRPr="002E4822">
          <w:rPr>
            <w:rPrChange w:id="3625" w:author="Craig Parker" w:date="2024-08-07T12:23:00Z">
              <w:rPr>
                <w:lang w:val="en-ZA"/>
              </w:rPr>
            </w:rPrChange>
          </w:rPr>
          <w:t xml:space="preserve"> </w:t>
        </w:r>
      </w:ins>
      <w:ins w:id="3626" w:author="Matthew Chersich" w:date="2024-08-13T23:17:00Z">
        <w:r w:rsidR="00B07FD9">
          <w:t>OF</w:t>
        </w:r>
      </w:ins>
      <w:ins w:id="3627" w:author="Craig Parker" w:date="2024-07-09T11:23:00Z">
        <w:del w:id="3628" w:author="Matthew Chersich" w:date="2024-08-13T23:17:00Z">
          <w:r w:rsidR="52A8C99F" w:rsidRPr="002E4822" w:rsidDel="00B07FD9">
            <w:rPr>
              <w:rPrChange w:id="3629" w:author="Craig Parker" w:date="2024-08-07T12:23:00Z">
                <w:rPr>
                  <w:lang w:val="en-ZA"/>
                </w:rPr>
              </w:rPrChange>
            </w:rPr>
            <w:delText>for</w:delText>
          </w:r>
        </w:del>
        <w:r w:rsidR="52A8C99F" w:rsidRPr="002E4822">
          <w:rPr>
            <w:rPrChange w:id="3630" w:author="Craig Parker" w:date="2024-08-07T12:23:00Z">
              <w:rPr>
                <w:lang w:val="en-ZA"/>
              </w:rPr>
            </w:rPrChange>
          </w:rPr>
          <w:t xml:space="preserve"> New Databases</w:t>
        </w:r>
      </w:ins>
      <w:bookmarkEnd w:id="3613"/>
      <w:bookmarkEnd w:id="3614"/>
      <w:bookmarkEnd w:id="3618"/>
    </w:p>
    <w:p w14:paraId="42CB5ED3" w14:textId="77777777" w:rsidR="00265FDD" w:rsidRPr="002E4822" w:rsidRDefault="00265FDD" w:rsidP="00265FDD">
      <w:pPr>
        <w:spacing w:line="360" w:lineRule="auto"/>
        <w:rPr>
          <w:ins w:id="3631" w:author="Craig Parker" w:date="2024-07-09T11:23:00Z"/>
          <w:rFonts w:ascii="Nunito" w:eastAsia="Nunito" w:hAnsi="Nunito"/>
          <w:color w:val="000000" w:themeColor="text1"/>
          <w:sz w:val="20"/>
          <w:rPrChange w:id="3632" w:author="Craig Parker" w:date="2024-08-07T12:23:00Z">
            <w:rPr>
              <w:ins w:id="3633" w:author="Craig Parker" w:date="2024-07-09T11:23:00Z"/>
              <w:rFonts w:eastAsia="Nunito"/>
              <w:b/>
              <w:bCs/>
              <w:lang w:val="en-ZA"/>
            </w:rPr>
          </w:rPrChange>
        </w:rPr>
      </w:pPr>
    </w:p>
    <w:p w14:paraId="47F5AE20" w14:textId="03BF9BEB" w:rsidR="00BC1CA9" w:rsidRPr="002E4822" w:rsidDel="00860274" w:rsidRDefault="0E3CF60B" w:rsidP="00EA2C07">
      <w:pPr>
        <w:spacing w:line="360" w:lineRule="auto"/>
        <w:rPr>
          <w:ins w:id="3634" w:author="Matthew Chersich" w:date="2024-08-04T17:23:00Z"/>
          <w:del w:id="3635" w:author="Matthew Chersich" w:date="2024-08-04T17:24:00Z"/>
          <w:rFonts w:ascii="Nunito" w:eastAsia="Nunito" w:hAnsi="Nunito"/>
          <w:color w:val="000000" w:themeColor="text1"/>
          <w:sz w:val="20"/>
          <w:lang w:val="en-ZA"/>
          <w:rPrChange w:id="3636" w:author="Craig Parker" w:date="2024-08-07T12:23:00Z">
            <w:rPr>
              <w:ins w:id="3637" w:author="Matthew Chersich" w:date="2024-08-04T17:23:00Z"/>
              <w:del w:id="3638" w:author="Matthew Chersich" w:date="2024-08-04T17:24:00Z"/>
              <w:rFonts w:ascii="Nunito" w:eastAsia="Nunito" w:hAnsi="Nunito"/>
              <w:lang w:val="en-ZA"/>
            </w:rPr>
          </w:rPrChange>
        </w:rPr>
      </w:pPr>
      <w:ins w:id="3639" w:author="Craig Parker" w:date="2024-07-09T11:23:00Z">
        <w:r w:rsidRPr="002E4822">
          <w:rPr>
            <w:rFonts w:ascii="Nunito" w:eastAsia="Nunito" w:hAnsi="Nunito"/>
            <w:color w:val="000000" w:themeColor="text1"/>
            <w:sz w:val="20"/>
            <w:lang w:val="en-ZA"/>
            <w:rPrChange w:id="3640" w:author="Craig Parker" w:date="2024-08-07T12:23:00Z">
              <w:rPr>
                <w:rFonts w:eastAsia="Nunito"/>
                <w:lang w:val="en-ZA"/>
              </w:rPr>
            </w:rPrChange>
          </w:rPr>
          <w:t xml:space="preserve">As new databases become available and DTAs are </w:t>
        </w:r>
        <w:del w:id="3641" w:author="Matthew Chersich" w:date="2024-08-13T22:39:00Z">
          <w:r w:rsidRPr="002E4822" w:rsidDel="00335EE1">
            <w:rPr>
              <w:rFonts w:ascii="Nunito" w:eastAsia="Nunito" w:hAnsi="Nunito"/>
              <w:color w:val="000000" w:themeColor="text1"/>
              <w:sz w:val="20"/>
              <w:lang w:val="en-ZA"/>
              <w:rPrChange w:id="3642" w:author="Craig Parker" w:date="2024-08-07T12:23:00Z">
                <w:rPr>
                  <w:rFonts w:eastAsia="Nunito"/>
                  <w:lang w:val="en-ZA"/>
                </w:rPr>
              </w:rPrChange>
            </w:rPr>
            <w:delText>established</w:delText>
          </w:r>
        </w:del>
      </w:ins>
      <w:ins w:id="3643" w:author="Matthew Chersich" w:date="2024-08-13T22:39:00Z">
        <w:r w:rsidR="00335EE1">
          <w:rPr>
            <w:rFonts w:ascii="Nunito" w:eastAsia="Nunito" w:hAnsi="Nunito"/>
            <w:color w:val="000000" w:themeColor="text1"/>
            <w:sz w:val="20"/>
            <w:lang w:val="en-ZA"/>
          </w:rPr>
          <w:t>completed</w:t>
        </w:r>
      </w:ins>
      <w:ins w:id="3644" w:author="Craig Parker" w:date="2024-07-09T11:23:00Z">
        <w:r w:rsidRPr="002E4822">
          <w:rPr>
            <w:rFonts w:ascii="Nunito" w:eastAsia="Nunito" w:hAnsi="Nunito"/>
            <w:color w:val="000000" w:themeColor="text1"/>
            <w:sz w:val="20"/>
            <w:lang w:val="en-ZA"/>
            <w:rPrChange w:id="3645" w:author="Craig Parker" w:date="2024-08-07T12:23:00Z">
              <w:rPr>
                <w:rFonts w:eastAsia="Nunito"/>
                <w:lang w:val="en-ZA"/>
              </w:rPr>
            </w:rPrChange>
          </w:rPr>
          <w:t>, the following steps will be taken to notify the Wits Health Research Ethics Committee (Medical)</w:t>
        </w:r>
      </w:ins>
      <w:ins w:id="3646" w:author="Matthew Chersich" w:date="2024-08-04T17:23:00Z">
        <w:r w:rsidRPr="002E4822">
          <w:rPr>
            <w:rFonts w:ascii="Nunito" w:eastAsia="Nunito" w:hAnsi="Nunito"/>
            <w:color w:val="000000" w:themeColor="text1"/>
            <w:sz w:val="20"/>
            <w:lang w:val="en-ZA"/>
            <w:rPrChange w:id="3647" w:author="Craig Parker" w:date="2024-08-07T12:23:00Z">
              <w:rPr>
                <w:rFonts w:ascii="Nunito" w:eastAsia="Nunito" w:hAnsi="Nunito"/>
                <w:lang w:val="en-ZA"/>
              </w:rPr>
            </w:rPrChange>
          </w:rPr>
          <w:t>. These</w:t>
        </w:r>
      </w:ins>
      <w:del w:id="3648" w:author="Matthew Chersich" w:date="2024-08-04T17:23:00Z">
        <w:r w:rsidR="00265FDD" w:rsidRPr="002E4822" w:rsidDel="0E3CF60B">
          <w:rPr>
            <w:rFonts w:ascii="Nunito" w:eastAsia="Nunito" w:hAnsi="Nunito"/>
            <w:color w:val="000000" w:themeColor="text1"/>
            <w:sz w:val="20"/>
            <w:lang w:val="en-ZA"/>
            <w:rPrChange w:id="3649" w:author="Craig Parker" w:date="2024-08-07T12:23:00Z">
              <w:rPr>
                <w:rFonts w:ascii="Nunito" w:eastAsia="Nunito" w:hAnsi="Nunito"/>
                <w:lang w:val="en-ZA"/>
              </w:rPr>
            </w:rPrChange>
          </w:rPr>
          <w:delText>is</w:delText>
        </w:r>
      </w:del>
      <w:ins w:id="3650" w:author="Matthew Chersich" w:date="2024-08-04T17:23:00Z">
        <w:r w:rsidRPr="002E4822">
          <w:rPr>
            <w:rFonts w:ascii="Nunito" w:eastAsia="Nunito" w:hAnsi="Nunito"/>
            <w:color w:val="000000" w:themeColor="text1"/>
            <w:sz w:val="20"/>
            <w:lang w:val="en-ZA"/>
            <w:rPrChange w:id="3651" w:author="Craig Parker" w:date="2024-08-07T12:23:00Z">
              <w:rPr>
                <w:rFonts w:ascii="Nunito" w:eastAsia="Nunito" w:hAnsi="Nunito"/>
                <w:lang w:val="en-ZA"/>
              </w:rPr>
            </w:rPrChange>
          </w:rPr>
          <w:t xml:space="preserve"> processes aim to </w:t>
        </w:r>
      </w:ins>
      <w:ins w:id="3652" w:author="Matthew Chersich" w:date="2024-08-13T22:39:00Z">
        <w:r w:rsidR="00335EE1">
          <w:rPr>
            <w:rFonts w:ascii="Nunito" w:eastAsia="Nunito" w:hAnsi="Nunito"/>
            <w:color w:val="000000" w:themeColor="text1"/>
            <w:sz w:val="20"/>
            <w:lang w:val="en-ZA"/>
          </w:rPr>
          <w:t>s</w:t>
        </w:r>
      </w:ins>
      <w:ins w:id="3653" w:author="Matthew Chersich" w:date="2024-08-13T22:40:00Z">
        <w:r w:rsidR="00335EE1">
          <w:rPr>
            <w:rFonts w:ascii="Nunito" w:eastAsia="Nunito" w:hAnsi="Nunito"/>
            <w:color w:val="000000" w:themeColor="text1"/>
            <w:sz w:val="20"/>
            <w:lang w:val="en-ZA"/>
          </w:rPr>
          <w:t>ecure ethics oversight</w:t>
        </w:r>
        <w:del w:id="3654" w:author="Craig Parker" w:date="2024-08-14T21:26:00Z" w16du:dateUtc="2024-08-14T19:26:00Z">
          <w:r w:rsidR="00335EE1" w:rsidDel="00863E40">
            <w:rPr>
              <w:rFonts w:ascii="Nunito" w:eastAsia="Nunito" w:hAnsi="Nunito"/>
              <w:color w:val="000000" w:themeColor="text1"/>
              <w:sz w:val="20"/>
              <w:lang w:val="en-ZA"/>
            </w:rPr>
            <w:delText>,</w:delText>
          </w:r>
        </w:del>
        <w:r w:rsidR="00335EE1">
          <w:rPr>
            <w:rFonts w:ascii="Nunito" w:eastAsia="Nunito" w:hAnsi="Nunito"/>
            <w:color w:val="000000" w:themeColor="text1"/>
            <w:sz w:val="20"/>
            <w:lang w:val="en-ZA"/>
          </w:rPr>
          <w:t xml:space="preserve"> and </w:t>
        </w:r>
      </w:ins>
      <w:del w:id="3655" w:author="Matthew Chersich" w:date="2024-08-04T17:23:00Z">
        <w:r w:rsidR="00265FDD" w:rsidRPr="002E4822" w:rsidDel="0E3CF60B">
          <w:rPr>
            <w:rFonts w:ascii="Nunito" w:eastAsia="Nunito" w:hAnsi="Nunito"/>
            <w:color w:val="000000" w:themeColor="text1"/>
            <w:sz w:val="20"/>
            <w:lang w:val="en-ZA"/>
            <w:rPrChange w:id="3656" w:author="Craig Parker" w:date="2024-08-07T12:23:00Z">
              <w:rPr>
                <w:rFonts w:ascii="Nunito" w:eastAsia="Nunito" w:hAnsi="Nunito"/>
                <w:lang w:val="en-ZA"/>
              </w:rPr>
            </w:rPrChange>
          </w:rPr>
          <w:delText xml:space="preserve">sRP2 </w:delText>
        </w:r>
      </w:del>
      <w:ins w:id="3657" w:author="Matthew Chersich" w:date="2024-08-04T17:23:00Z">
        <w:r w:rsidRPr="002E4822">
          <w:rPr>
            <w:rFonts w:ascii="Nunito" w:eastAsia="Nunito" w:hAnsi="Nunito"/>
            <w:color w:val="000000" w:themeColor="text1"/>
            <w:sz w:val="20"/>
            <w:lang w:val="en-ZA"/>
            <w:rPrChange w:id="3658" w:author="Craig Parker" w:date="2024-08-07T12:23:00Z">
              <w:rPr>
                <w:rFonts w:ascii="Nunito" w:eastAsia="Nunito" w:hAnsi="Nunito"/>
                <w:lang w:val="en-ZA"/>
              </w:rPr>
            </w:rPrChange>
          </w:rPr>
          <w:t>maintain</w:t>
        </w:r>
      </w:ins>
      <w:del w:id="3659" w:author="Matthew Chersich" w:date="2024-08-04T17:23:00Z">
        <w:r w:rsidR="00265FDD" w:rsidRPr="002E4822" w:rsidDel="0E3CF60B">
          <w:rPr>
            <w:rFonts w:ascii="Nunito" w:eastAsia="Nunito" w:hAnsi="Nunito"/>
            <w:color w:val="000000" w:themeColor="text1"/>
            <w:sz w:val="20"/>
            <w:lang w:val="en-ZA"/>
            <w:rPrChange w:id="3660" w:author="Craig Parker" w:date="2024-08-07T12:23:00Z">
              <w:rPr>
                <w:rFonts w:ascii="Nunito" w:eastAsia="Nunito" w:hAnsi="Nunito"/>
                <w:lang w:val="en-ZA"/>
              </w:rPr>
            </w:rPrChange>
          </w:rPr>
          <w:delText>ing</w:delText>
        </w:r>
      </w:del>
      <w:ins w:id="3661" w:author="Matthew Chersich" w:date="2024-08-04T17:23:00Z">
        <w:r w:rsidRPr="002E4822">
          <w:rPr>
            <w:rFonts w:ascii="Nunito" w:eastAsia="Nunito" w:hAnsi="Nunito"/>
            <w:color w:val="000000" w:themeColor="text1"/>
            <w:sz w:val="20"/>
            <w:lang w:val="en-ZA"/>
            <w:rPrChange w:id="3662" w:author="Craig Parker" w:date="2024-08-07T12:23:00Z">
              <w:rPr>
                <w:rFonts w:ascii="Nunito" w:eastAsia="Nunito" w:hAnsi="Nunito"/>
                <w:lang w:val="en-ZA"/>
              </w:rPr>
            </w:rPrChange>
          </w:rPr>
          <w:t xml:space="preserve"> the integrity and compliance of the </w:t>
        </w:r>
        <w:del w:id="3663" w:author="Craig Parker" w:date="2024-08-05T19:22:00Z">
          <w:r w:rsidRPr="002E4822" w:rsidDel="006A3891">
            <w:rPr>
              <w:rFonts w:ascii="Nunito" w:eastAsia="Nunito" w:hAnsi="Nunito"/>
              <w:color w:val="000000" w:themeColor="text1"/>
              <w:sz w:val="20"/>
              <w:lang w:val="en-ZA"/>
              <w:rPrChange w:id="3664" w:author="Craig Parker" w:date="2024-08-07T12:23:00Z">
                <w:rPr>
                  <w:rFonts w:ascii="Nunito" w:eastAsia="Nunito" w:hAnsi="Nunito"/>
                  <w:lang w:val="en-ZA"/>
                </w:rPr>
              </w:rPrChange>
            </w:rPr>
            <w:delText>HEAT</w:delText>
          </w:r>
        </w:del>
      </w:ins>
      <w:ins w:id="3665" w:author="Craig Parker" w:date="2024-08-05T19:22:00Z">
        <w:r w:rsidR="006A3891" w:rsidRPr="002E4822">
          <w:rPr>
            <w:rFonts w:ascii="Nunito" w:eastAsia="Nunito" w:hAnsi="Nunito"/>
            <w:color w:val="000000" w:themeColor="text1"/>
            <w:sz w:val="20"/>
            <w:lang w:val="en-ZA"/>
            <w:rPrChange w:id="3666" w:author="Craig Parker" w:date="2024-08-07T12:23:00Z">
              <w:rPr>
                <w:rFonts w:ascii="Nunito" w:eastAsia="Nunito" w:hAnsi="Nunito"/>
                <w:lang w:val="en-ZA"/>
              </w:rPr>
            </w:rPrChange>
          </w:rPr>
          <w:t>HE²AT</w:t>
        </w:r>
      </w:ins>
      <w:ins w:id="3667" w:author="Matthew Chersich" w:date="2024-08-04T17:23:00Z">
        <w:r w:rsidRPr="002E4822">
          <w:rPr>
            <w:rFonts w:ascii="Nunito" w:eastAsia="Nunito" w:hAnsi="Nunito"/>
            <w:color w:val="000000" w:themeColor="text1"/>
            <w:sz w:val="20"/>
            <w:lang w:val="en-ZA"/>
            <w:rPrChange w:id="3668" w:author="Craig Parker" w:date="2024-08-07T12:23:00Z">
              <w:rPr>
                <w:rFonts w:ascii="Nunito" w:eastAsia="Nunito" w:hAnsi="Nunito"/>
                <w:lang w:val="en-ZA"/>
              </w:rPr>
            </w:rPrChange>
          </w:rPr>
          <w:t xml:space="preserve"> Centre's research activities.</w:t>
        </w:r>
      </w:ins>
      <w:ins w:id="3669" w:author="Matthew Chersich" w:date="2024-08-04T17:24:00Z">
        <w:r w:rsidRPr="002E4822">
          <w:rPr>
            <w:rFonts w:ascii="Nunito" w:eastAsia="Nunito" w:hAnsi="Nunito"/>
            <w:color w:val="000000" w:themeColor="text1"/>
            <w:sz w:val="20"/>
            <w:lang w:val="en-ZA"/>
            <w:rPrChange w:id="3670" w:author="Craig Parker" w:date="2024-08-07T12:23:00Z">
              <w:rPr>
                <w:rFonts w:ascii="Nunito" w:eastAsia="Nunito" w:hAnsi="Nunito"/>
                <w:lang w:val="en-ZA"/>
              </w:rPr>
            </w:rPrChange>
          </w:rPr>
          <w:t xml:space="preserve"> The HE</w:t>
        </w:r>
      </w:ins>
      <w:ins w:id="3671" w:author="Craig Parker" w:date="2024-08-07T13:30:00Z">
        <w:r w:rsidR="00771827" w:rsidRPr="002E4822">
          <w:rPr>
            <w:rFonts w:ascii="Nunito" w:eastAsia="Nunito" w:hAnsi="Nunito"/>
            <w:color w:val="000000" w:themeColor="text1"/>
            <w:sz w:val="20"/>
            <w:vertAlign w:val="superscript"/>
            <w:lang w:val="en-ZA"/>
            <w:rPrChange w:id="3672" w:author="Craig Parker" w:date="2024-08-07T13:30:00Z">
              <w:rPr>
                <w:rFonts w:ascii="Nunito" w:eastAsia="Nunito" w:hAnsi="Nunito"/>
                <w:color w:val="000000" w:themeColor="text1"/>
                <w:lang w:val="en-ZA"/>
              </w:rPr>
            </w:rPrChange>
          </w:rPr>
          <w:t>2</w:t>
        </w:r>
      </w:ins>
      <w:ins w:id="3673" w:author="Matthew Chersich" w:date="2024-08-04T17:24:00Z">
        <w:r w:rsidRPr="002E4822">
          <w:rPr>
            <w:rFonts w:ascii="Nunito" w:eastAsia="Nunito" w:hAnsi="Nunito"/>
            <w:color w:val="000000" w:themeColor="text1"/>
            <w:sz w:val="20"/>
            <w:lang w:val="en-ZA"/>
            <w:rPrChange w:id="3674" w:author="Craig Parker" w:date="2024-08-07T12:23:00Z">
              <w:rPr>
                <w:rFonts w:ascii="Nunito" w:eastAsia="Nunito" w:hAnsi="Nunito"/>
                <w:lang w:val="en-ZA"/>
              </w:rPr>
            </w:rPrChange>
          </w:rPr>
          <w:t xml:space="preserve">AT </w:t>
        </w:r>
        <w:proofErr w:type="spellStart"/>
        <w:r w:rsidRPr="002E4822">
          <w:rPr>
            <w:rFonts w:ascii="Nunito" w:eastAsia="Nunito" w:hAnsi="Nunito"/>
            <w:color w:val="000000" w:themeColor="text1"/>
            <w:sz w:val="20"/>
            <w:lang w:val="en-ZA"/>
            <w:rPrChange w:id="3675" w:author="Craig Parker" w:date="2024-08-07T12:23:00Z">
              <w:rPr>
                <w:rFonts w:ascii="Nunito" w:eastAsia="Nunito" w:hAnsi="Nunito"/>
                <w:lang w:val="en-ZA"/>
              </w:rPr>
            </w:rPrChange>
          </w:rPr>
          <w:t>Center</w:t>
        </w:r>
        <w:proofErr w:type="spellEnd"/>
        <w:r w:rsidRPr="002E4822">
          <w:rPr>
            <w:rFonts w:ascii="Nunito" w:eastAsia="Nunito" w:hAnsi="Nunito"/>
            <w:color w:val="000000" w:themeColor="text1"/>
            <w:sz w:val="20"/>
            <w:lang w:val="en-ZA"/>
            <w:rPrChange w:id="3676" w:author="Craig Parker" w:date="2024-08-07T12:23:00Z">
              <w:rPr>
                <w:rFonts w:ascii="Nunito" w:eastAsia="Nunito" w:hAnsi="Nunito"/>
                <w:lang w:val="en-ZA"/>
              </w:rPr>
            </w:rPrChange>
          </w:rPr>
          <w:t xml:space="preserve"> will </w:t>
        </w:r>
      </w:ins>
    </w:p>
    <w:p w14:paraId="11E42091" w14:textId="63625704" w:rsidR="00265FDD" w:rsidRPr="002E4822" w:rsidDel="00BC1CA9" w:rsidRDefault="00265FDD" w:rsidP="00EA2C07">
      <w:pPr>
        <w:spacing w:line="360" w:lineRule="auto"/>
        <w:rPr>
          <w:ins w:id="3677" w:author="Craig Parker" w:date="2024-07-09T11:25:00Z"/>
          <w:del w:id="3678" w:author="Matthew Chersich" w:date="2024-08-04T17:23:00Z"/>
          <w:rFonts w:ascii="Nunito" w:eastAsia="Nunito" w:hAnsi="Nunito"/>
          <w:color w:val="000000" w:themeColor="text1"/>
          <w:sz w:val="20"/>
          <w:lang w:val="en-ZA"/>
          <w:rPrChange w:id="3679" w:author="Craig Parker" w:date="2024-08-07T12:23:00Z">
            <w:rPr>
              <w:ins w:id="3680" w:author="Craig Parker" w:date="2024-07-09T11:25:00Z"/>
              <w:del w:id="3681" w:author="Matthew Chersich" w:date="2024-08-04T17:23:00Z"/>
              <w:rFonts w:eastAsia="Nunito"/>
              <w:lang w:val="en-ZA"/>
            </w:rPr>
          </w:rPrChange>
        </w:rPr>
      </w:pPr>
      <w:ins w:id="3682" w:author="Craig Parker" w:date="2024-07-09T11:23:00Z">
        <w:del w:id="3683" w:author="Matthew Chersich" w:date="2024-08-04T17:23:00Z">
          <w:r w:rsidRPr="002E4822" w:rsidDel="00BC1CA9">
            <w:rPr>
              <w:rFonts w:ascii="Nunito" w:eastAsia="Nunito" w:hAnsi="Nunito"/>
              <w:color w:val="000000" w:themeColor="text1"/>
              <w:sz w:val="20"/>
              <w:lang w:val="en-ZA"/>
              <w:rPrChange w:id="3684" w:author="Craig Parker" w:date="2024-08-07T12:23:00Z">
                <w:rPr>
                  <w:rFonts w:eastAsia="Nunito"/>
                  <w:lang w:val="en-ZA"/>
                </w:rPr>
              </w:rPrChange>
            </w:rPr>
            <w:delText>:</w:delText>
          </w:r>
        </w:del>
      </w:ins>
    </w:p>
    <w:p w14:paraId="17B18152" w14:textId="5124670E" w:rsidR="00265FDD" w:rsidRPr="002E4822" w:rsidDel="00860274" w:rsidRDefault="00265FDD" w:rsidP="00EA2C07">
      <w:pPr>
        <w:spacing w:line="360" w:lineRule="auto"/>
        <w:rPr>
          <w:ins w:id="3685" w:author="Craig Parker" w:date="2024-07-09T11:23:00Z"/>
          <w:del w:id="3686" w:author="Matthew Chersich" w:date="2024-08-04T17:24:00Z"/>
          <w:rFonts w:ascii="Nunito" w:eastAsia="Nunito" w:hAnsi="Nunito"/>
          <w:color w:val="000000" w:themeColor="text1"/>
          <w:sz w:val="20"/>
          <w:lang w:val="en-ZA"/>
          <w:rPrChange w:id="3687" w:author="Craig Parker" w:date="2024-08-07T12:23:00Z">
            <w:rPr>
              <w:ins w:id="3688" w:author="Craig Parker" w:date="2024-07-09T11:23:00Z"/>
              <w:del w:id="3689" w:author="Matthew Chersich" w:date="2024-08-04T17:24:00Z"/>
              <w:rFonts w:eastAsia="Nunito"/>
              <w:lang w:val="en-ZA"/>
            </w:rPr>
          </w:rPrChange>
        </w:rPr>
      </w:pPr>
    </w:p>
    <w:p w14:paraId="77C22141" w14:textId="193DDA31" w:rsidR="00265FDD" w:rsidRPr="002E4822" w:rsidDel="00860274" w:rsidRDefault="00265FDD" w:rsidP="00EA2C07">
      <w:pPr>
        <w:spacing w:line="360" w:lineRule="auto"/>
        <w:rPr>
          <w:ins w:id="3690" w:author="Craig Parker" w:date="2024-07-09T11:23:00Z"/>
          <w:del w:id="3691" w:author="Matthew Chersich" w:date="2024-08-04T17:24:00Z"/>
          <w:rFonts w:ascii="Nunito" w:eastAsia="Nunito" w:hAnsi="Nunito"/>
          <w:color w:val="000000" w:themeColor="text1"/>
          <w:sz w:val="20"/>
          <w:lang w:val="en-ZA"/>
          <w:rPrChange w:id="3692" w:author="Craig Parker" w:date="2024-08-07T12:23:00Z">
            <w:rPr>
              <w:ins w:id="3693" w:author="Craig Parker" w:date="2024-07-09T11:23:00Z"/>
              <w:del w:id="3694" w:author="Matthew Chersich" w:date="2024-08-04T17:24:00Z"/>
              <w:rFonts w:eastAsia="Nunito"/>
              <w:lang w:val="en-ZA"/>
            </w:rPr>
          </w:rPrChange>
        </w:rPr>
      </w:pPr>
      <w:ins w:id="3695" w:author="Craig Parker" w:date="2024-07-09T11:23:00Z">
        <w:del w:id="3696" w:author="Matthew Chersich" w:date="2024-08-04T17:24:00Z">
          <w:r w:rsidRPr="002E4822" w:rsidDel="00860274">
            <w:rPr>
              <w:rFonts w:ascii="Nunito" w:eastAsia="Nunito" w:hAnsi="Nunito"/>
              <w:b/>
              <w:bCs/>
              <w:color w:val="000000" w:themeColor="text1"/>
              <w:sz w:val="20"/>
              <w:lang w:val="en-ZA"/>
              <w:rPrChange w:id="3697" w:author="Craig Parker" w:date="2024-08-07T12:23:00Z">
                <w:rPr>
                  <w:rFonts w:eastAsia="Nunito"/>
                  <w:b/>
                  <w:bCs/>
                  <w:lang w:val="en-ZA"/>
                </w:rPr>
              </w:rPrChange>
            </w:rPr>
            <w:delText>Notification Process for all studies:</w:delText>
          </w:r>
        </w:del>
      </w:ins>
    </w:p>
    <w:p w14:paraId="6D82BEDC" w14:textId="5B5CD215" w:rsidR="00265FDD" w:rsidRPr="002E4822" w:rsidDel="00860274" w:rsidRDefault="00265FDD">
      <w:pPr>
        <w:spacing w:line="360" w:lineRule="auto"/>
        <w:rPr>
          <w:ins w:id="3698" w:author="Craig Parker" w:date="2024-07-09T11:23:00Z"/>
          <w:del w:id="3699" w:author="Matthew Chersich" w:date="2024-08-04T17:24:00Z"/>
          <w:rFonts w:ascii="Nunito" w:eastAsia="Nunito" w:hAnsi="Nunito"/>
          <w:color w:val="000000" w:themeColor="text1"/>
          <w:sz w:val="20"/>
          <w:lang w:val="en-ZA"/>
          <w:rPrChange w:id="3700" w:author="Craig Parker" w:date="2024-08-07T12:23:00Z">
            <w:rPr>
              <w:ins w:id="3701" w:author="Craig Parker" w:date="2024-07-09T11:23:00Z"/>
              <w:del w:id="3702" w:author="Matthew Chersich" w:date="2024-08-04T17:24:00Z"/>
              <w:rFonts w:eastAsia="Nunito"/>
              <w:lang w:val="en-ZA"/>
            </w:rPr>
          </w:rPrChange>
        </w:rPr>
        <w:pPrChange w:id="3703" w:author="Matthew Chersich" w:date="2024-08-04T17:24:00Z">
          <w:pPr>
            <w:numPr>
              <w:numId w:val="28"/>
            </w:numPr>
            <w:tabs>
              <w:tab w:val="num" w:pos="720"/>
            </w:tabs>
            <w:ind w:left="720" w:hanging="360"/>
          </w:pPr>
        </w:pPrChange>
      </w:pPr>
      <w:ins w:id="3704" w:author="Craig Parker" w:date="2024-07-09T11:23:00Z">
        <w:del w:id="3705" w:author="Matthew Chersich" w:date="2024-08-04T17:24:00Z">
          <w:r w:rsidRPr="002E4822" w:rsidDel="00860274">
            <w:rPr>
              <w:rFonts w:ascii="Nunito" w:eastAsia="Nunito" w:hAnsi="Nunito"/>
              <w:color w:val="000000" w:themeColor="text1"/>
              <w:sz w:val="20"/>
              <w:lang w:val="en-ZA"/>
              <w:rPrChange w:id="3706" w:author="Craig Parker" w:date="2024-08-07T12:23:00Z">
                <w:rPr>
                  <w:rFonts w:eastAsia="Nunito"/>
                  <w:lang w:val="en-ZA"/>
                </w:rPr>
              </w:rPrChange>
            </w:rPr>
            <w:delText>Notify the committee in writing of new studies contributing data on a 6-monthly basis.</w:delText>
          </w:r>
        </w:del>
      </w:ins>
    </w:p>
    <w:p w14:paraId="4BE0EEB0" w14:textId="48D1C238" w:rsidR="00265FDD" w:rsidRPr="002E4822" w:rsidRDefault="00265FDD">
      <w:pPr>
        <w:spacing w:line="360" w:lineRule="auto"/>
        <w:rPr>
          <w:ins w:id="3707" w:author="Craig Parker" w:date="2024-07-09T11:23:00Z"/>
          <w:rFonts w:ascii="Nunito" w:eastAsia="Nunito" w:hAnsi="Nunito"/>
          <w:color w:val="000000" w:themeColor="text1"/>
          <w:sz w:val="20"/>
          <w:lang w:val="en-ZA"/>
          <w:rPrChange w:id="3708" w:author="Craig Parker" w:date="2024-08-07T12:23:00Z">
            <w:rPr>
              <w:ins w:id="3709" w:author="Craig Parker" w:date="2024-07-09T11:23:00Z"/>
              <w:rFonts w:eastAsia="Nunito"/>
              <w:lang w:val="en-ZA"/>
            </w:rPr>
          </w:rPrChange>
        </w:rPr>
        <w:pPrChange w:id="3710" w:author="Matthew Chersich" w:date="2024-08-04T17:24:00Z">
          <w:pPr>
            <w:numPr>
              <w:numId w:val="28"/>
            </w:numPr>
            <w:tabs>
              <w:tab w:val="num" w:pos="720"/>
            </w:tabs>
            <w:ind w:left="720" w:hanging="360"/>
          </w:pPr>
        </w:pPrChange>
      </w:pPr>
      <w:ins w:id="3711" w:author="Craig Parker" w:date="2024-07-09T11:23:00Z">
        <w:del w:id="3712" w:author="Matthew Chersich" w:date="2024-08-04T17:24:00Z">
          <w:r w:rsidRPr="002E4822" w:rsidDel="00860274">
            <w:rPr>
              <w:rFonts w:ascii="Nunito" w:eastAsia="Nunito" w:hAnsi="Nunito"/>
              <w:color w:val="000000" w:themeColor="text1"/>
              <w:sz w:val="20"/>
              <w:lang w:val="en-ZA"/>
              <w:rPrChange w:id="3713" w:author="Craig Parker" w:date="2024-08-07T12:23:00Z">
                <w:rPr>
                  <w:rFonts w:eastAsia="Nunito"/>
                  <w:lang w:val="en-ZA"/>
                </w:rPr>
              </w:rPrChange>
            </w:rPr>
            <w:delText>P</w:delText>
          </w:r>
        </w:del>
      </w:ins>
      <w:ins w:id="3714" w:author="Matthew Chersich" w:date="2024-08-04T17:24:00Z">
        <w:del w:id="3715" w:author="Craig Parker" w:date="2024-08-07T13:30:00Z">
          <w:r w:rsidR="00860274" w:rsidRPr="002E4822" w:rsidDel="00771827">
            <w:rPr>
              <w:rFonts w:ascii="Nunito" w:eastAsia="Nunito" w:hAnsi="Nunito"/>
              <w:color w:val="000000" w:themeColor="text1"/>
              <w:sz w:val="20"/>
              <w:lang w:val="en-ZA"/>
              <w:rPrChange w:id="3716" w:author="Craig Parker" w:date="2024-08-07T12:23:00Z">
                <w:rPr>
                  <w:rFonts w:ascii="Nunito" w:eastAsia="Nunito" w:hAnsi="Nunito"/>
                  <w:lang w:val="en-ZA"/>
                </w:rPr>
              </w:rPrChange>
            </w:rPr>
            <w:delText>p</w:delText>
          </w:r>
        </w:del>
      </w:ins>
      <w:ins w:id="3717" w:author="Craig Parker" w:date="2024-08-07T13:30:00Z">
        <w:r w:rsidR="00771827" w:rsidRPr="002E4822">
          <w:rPr>
            <w:rFonts w:ascii="Nunito" w:eastAsia="Nunito" w:hAnsi="Nunito"/>
            <w:color w:val="000000" w:themeColor="text1"/>
            <w:sz w:val="20"/>
            <w:lang w:val="en-ZA"/>
          </w:rPr>
          <w:t>provide</w:t>
        </w:r>
      </w:ins>
      <w:ins w:id="3718" w:author="Craig Parker" w:date="2024-07-09T11:23:00Z">
        <w:r w:rsidRPr="002E4822">
          <w:rPr>
            <w:rFonts w:ascii="Nunito" w:eastAsia="Nunito" w:hAnsi="Nunito"/>
            <w:color w:val="000000" w:themeColor="text1"/>
            <w:sz w:val="20"/>
            <w:lang w:val="en-ZA"/>
            <w:rPrChange w:id="3719" w:author="Craig Parker" w:date="2024-08-07T12:23:00Z">
              <w:rPr>
                <w:rFonts w:eastAsia="Nunito"/>
                <w:lang w:val="en-ZA"/>
              </w:rPr>
            </w:rPrChange>
          </w:rPr>
          <w:t xml:space="preserve"> additional information </w:t>
        </w:r>
      </w:ins>
      <w:ins w:id="3720" w:author="Matthew Chersich" w:date="2024-08-04T17:16:00Z">
        <w:r w:rsidR="00BC1CA9" w:rsidRPr="002E4822">
          <w:rPr>
            <w:rFonts w:ascii="Nunito" w:eastAsia="Nunito" w:hAnsi="Nunito"/>
            <w:color w:val="000000" w:themeColor="text1"/>
            <w:sz w:val="20"/>
            <w:lang w:val="en-ZA"/>
            <w:rPrChange w:id="3721" w:author="Craig Parker" w:date="2024-08-07T12:23:00Z">
              <w:rPr>
                <w:rFonts w:ascii="Nunito" w:eastAsia="Nunito" w:hAnsi="Nunito"/>
                <w:lang w:val="en-ZA"/>
              </w:rPr>
            </w:rPrChange>
          </w:rPr>
          <w:t xml:space="preserve">on the </w:t>
        </w:r>
      </w:ins>
      <w:ins w:id="3722" w:author="Matthew Chersich" w:date="2024-08-13T22:40:00Z">
        <w:r w:rsidR="00335EE1">
          <w:rPr>
            <w:rFonts w:ascii="Nunito" w:eastAsia="Nunito" w:hAnsi="Nunito"/>
            <w:color w:val="000000" w:themeColor="text1"/>
            <w:sz w:val="20"/>
            <w:lang w:val="en-ZA"/>
          </w:rPr>
          <w:t xml:space="preserve">individual </w:t>
        </w:r>
      </w:ins>
      <w:ins w:id="3723" w:author="Matthew Chersich" w:date="2024-08-04T17:16:00Z">
        <w:r w:rsidR="00BC1CA9" w:rsidRPr="002E4822">
          <w:rPr>
            <w:rFonts w:ascii="Nunito" w:eastAsia="Nunito" w:hAnsi="Nunito"/>
            <w:color w:val="000000" w:themeColor="text1"/>
            <w:sz w:val="20"/>
            <w:lang w:val="en-ZA"/>
            <w:rPrChange w:id="3724" w:author="Craig Parker" w:date="2024-08-07T12:23:00Z">
              <w:rPr>
                <w:rFonts w:ascii="Nunito" w:eastAsia="Nunito" w:hAnsi="Nunito"/>
                <w:lang w:val="en-ZA"/>
              </w:rPr>
            </w:rPrChange>
          </w:rPr>
          <w:t xml:space="preserve">studies </w:t>
        </w:r>
      </w:ins>
      <w:ins w:id="3725" w:author="Craig Parker" w:date="2024-07-09T11:23:00Z">
        <w:r w:rsidRPr="002E4822">
          <w:rPr>
            <w:rFonts w:ascii="Nunito" w:eastAsia="Nunito" w:hAnsi="Nunito"/>
            <w:color w:val="000000" w:themeColor="text1"/>
            <w:sz w:val="20"/>
            <w:lang w:val="en-ZA"/>
            <w:rPrChange w:id="3726" w:author="Craig Parker" w:date="2024-08-07T12:23:00Z">
              <w:rPr>
                <w:rFonts w:eastAsia="Nunito"/>
                <w:lang w:val="en-ZA"/>
              </w:rPr>
            </w:rPrChange>
          </w:rPr>
          <w:t>if requested by the ethics committee.</w:t>
        </w:r>
      </w:ins>
    </w:p>
    <w:p w14:paraId="38196201" w14:textId="77777777" w:rsidR="00265FDD" w:rsidRPr="002E4822" w:rsidRDefault="00265FDD" w:rsidP="00265FDD">
      <w:pPr>
        <w:spacing w:line="360" w:lineRule="auto"/>
        <w:rPr>
          <w:ins w:id="3727" w:author="Matthew Chersich" w:date="2024-08-04T17:22:00Z"/>
          <w:rFonts w:ascii="Nunito" w:eastAsia="Nunito" w:hAnsi="Nunito"/>
          <w:b/>
          <w:bCs/>
          <w:color w:val="000000" w:themeColor="text1"/>
          <w:sz w:val="20"/>
          <w:lang w:val="en-ZA"/>
          <w:rPrChange w:id="3728" w:author="Craig Parker" w:date="2024-08-07T12:23:00Z">
            <w:rPr>
              <w:ins w:id="3729" w:author="Matthew Chersich" w:date="2024-08-04T17:22:00Z"/>
              <w:rFonts w:ascii="Nunito" w:eastAsia="Nunito" w:hAnsi="Nunito"/>
              <w:b/>
              <w:bCs/>
              <w:lang w:val="en-ZA"/>
            </w:rPr>
          </w:rPrChange>
        </w:rPr>
      </w:pPr>
    </w:p>
    <w:p w14:paraId="16D67737" w14:textId="4A75BB48" w:rsidR="00BC1CA9" w:rsidRPr="002E4822" w:rsidRDefault="00BC1CA9" w:rsidP="00BC1CA9">
      <w:pPr>
        <w:spacing w:line="360" w:lineRule="auto"/>
        <w:rPr>
          <w:ins w:id="3730" w:author="Matthew Chersich" w:date="2024-08-04T17:22:00Z"/>
          <w:rFonts w:ascii="Nunito" w:eastAsia="Nunito" w:hAnsi="Nunito"/>
          <w:b/>
          <w:bCs/>
          <w:color w:val="000000" w:themeColor="text1"/>
          <w:sz w:val="20"/>
          <w:lang w:val="en-ZA"/>
          <w:rPrChange w:id="3731" w:author="Craig Parker" w:date="2024-08-07T12:23:00Z">
            <w:rPr>
              <w:ins w:id="3732" w:author="Matthew Chersich" w:date="2024-08-04T17:22:00Z"/>
              <w:rFonts w:ascii="Nunito" w:eastAsia="Nunito" w:hAnsi="Nunito"/>
              <w:b/>
              <w:bCs/>
              <w:lang w:val="en-ZA"/>
            </w:rPr>
          </w:rPrChange>
        </w:rPr>
      </w:pPr>
      <w:ins w:id="3733" w:author="Matthew Chersich" w:date="2024-08-04T17:22:00Z">
        <w:r w:rsidRPr="002E4822">
          <w:rPr>
            <w:rFonts w:ascii="Nunito" w:eastAsia="Nunito" w:hAnsi="Nunito"/>
            <w:b/>
            <w:bCs/>
            <w:color w:val="000000" w:themeColor="text1"/>
            <w:sz w:val="20"/>
            <w:lang w:val="en-ZA"/>
            <w:rPrChange w:id="3734" w:author="Craig Parker" w:date="2024-08-07T12:23:00Z">
              <w:rPr>
                <w:rFonts w:ascii="Nunito" w:eastAsia="Nunito" w:hAnsi="Nunito"/>
                <w:b/>
                <w:bCs/>
                <w:lang w:val="en-ZA"/>
              </w:rPr>
            </w:rPrChange>
          </w:rPr>
          <w:t>Ethics Notifications for RP1 Studies</w:t>
        </w:r>
      </w:ins>
    </w:p>
    <w:p w14:paraId="12F467E4" w14:textId="1FB340EB" w:rsidR="00860274" w:rsidRPr="002E4822" w:rsidRDefault="00860274">
      <w:pPr>
        <w:spacing w:line="360" w:lineRule="auto"/>
        <w:rPr>
          <w:ins w:id="3735" w:author="Matthew Chersich" w:date="2024-08-04T17:24:00Z"/>
          <w:rFonts w:ascii="Nunito" w:eastAsia="Nunito" w:hAnsi="Nunito"/>
          <w:color w:val="000000" w:themeColor="text1"/>
          <w:sz w:val="20"/>
          <w:lang w:val="en-ZA"/>
          <w:rPrChange w:id="3736" w:author="Craig Parker" w:date="2024-08-07T12:23:00Z">
            <w:rPr>
              <w:ins w:id="3737" w:author="Matthew Chersich" w:date="2024-08-04T17:24:00Z"/>
              <w:rFonts w:ascii="Nunito" w:eastAsia="Nunito" w:hAnsi="Nunito"/>
              <w:lang w:val="en-ZA"/>
            </w:rPr>
          </w:rPrChange>
        </w:rPr>
        <w:pPrChange w:id="3738" w:author="Matthew Chersich" w:date="2024-08-04T17:24:00Z">
          <w:pPr>
            <w:numPr>
              <w:numId w:val="28"/>
            </w:numPr>
            <w:tabs>
              <w:tab w:val="num" w:pos="720"/>
            </w:tabs>
            <w:ind w:left="720" w:hanging="360"/>
          </w:pPr>
        </w:pPrChange>
      </w:pPr>
      <w:ins w:id="3739" w:author="Matthew Chersich" w:date="2024-08-04T17:24:00Z">
        <w:r w:rsidRPr="002E4822">
          <w:rPr>
            <w:rFonts w:ascii="Nunito" w:eastAsia="Nunito" w:hAnsi="Nunito"/>
            <w:color w:val="000000" w:themeColor="text1"/>
            <w:sz w:val="20"/>
            <w:lang w:val="en-ZA"/>
            <w:rPrChange w:id="3740" w:author="Craig Parker" w:date="2024-08-07T12:23:00Z">
              <w:rPr>
                <w:rFonts w:ascii="Nunito" w:eastAsia="Nunito" w:hAnsi="Nunito"/>
                <w:lang w:val="en-ZA"/>
              </w:rPr>
            </w:rPrChange>
          </w:rPr>
          <w:t xml:space="preserve">The project </w:t>
        </w:r>
        <w:del w:id="3741" w:author="Matthew Chersich" w:date="2024-08-04T17:24:00Z">
          <w:r w:rsidRPr="002E4822" w:rsidDel="00860274">
            <w:rPr>
              <w:rFonts w:ascii="Nunito" w:eastAsia="Nunito" w:hAnsi="Nunito"/>
              <w:color w:val="000000" w:themeColor="text1"/>
              <w:sz w:val="20"/>
              <w:lang w:val="en-ZA"/>
              <w:rPrChange w:id="3742" w:author="Craig Parker" w:date="2024-08-07T12:23:00Z">
                <w:rPr>
                  <w:rFonts w:ascii="Nunito" w:eastAsia="Nunito" w:hAnsi="Nunito"/>
                  <w:lang w:val="en-ZA"/>
                </w:rPr>
              </w:rPrChange>
            </w:rPr>
            <w:delText>N</w:delText>
          </w:r>
        </w:del>
        <w:r w:rsidRPr="002E4822">
          <w:rPr>
            <w:rFonts w:ascii="Nunito" w:eastAsia="Nunito" w:hAnsi="Nunito"/>
            <w:color w:val="000000" w:themeColor="text1"/>
            <w:sz w:val="20"/>
            <w:lang w:val="en-ZA"/>
            <w:rPrChange w:id="3743" w:author="Craig Parker" w:date="2024-08-07T12:23:00Z">
              <w:rPr>
                <w:rFonts w:ascii="Nunito" w:eastAsia="Nunito" w:hAnsi="Nunito"/>
                <w:lang w:val="en-ZA"/>
              </w:rPr>
            </w:rPrChange>
          </w:rPr>
          <w:t>notifies</w:t>
        </w:r>
        <w:del w:id="3744" w:author="Matthew Chersich" w:date="2024-08-04T17:24:00Z">
          <w:r w:rsidRPr="002E4822" w:rsidDel="00860274">
            <w:rPr>
              <w:rFonts w:ascii="Nunito" w:eastAsia="Nunito" w:hAnsi="Nunito"/>
              <w:color w:val="000000" w:themeColor="text1"/>
              <w:sz w:val="20"/>
              <w:lang w:val="en-ZA"/>
              <w:rPrChange w:id="3745" w:author="Craig Parker" w:date="2024-08-07T12:23:00Z">
                <w:rPr>
                  <w:rFonts w:ascii="Nunito" w:eastAsia="Nunito" w:hAnsi="Nunito"/>
                  <w:lang w:val="en-ZA"/>
                </w:rPr>
              </w:rPrChange>
            </w:rPr>
            <w:delText>y</w:delText>
          </w:r>
        </w:del>
        <w:r w:rsidRPr="002E4822">
          <w:rPr>
            <w:rFonts w:ascii="Nunito" w:eastAsia="Nunito" w:hAnsi="Nunito"/>
            <w:color w:val="000000" w:themeColor="text1"/>
            <w:sz w:val="20"/>
            <w:lang w:val="en-ZA"/>
            <w:rPrChange w:id="3746" w:author="Craig Parker" w:date="2024-08-07T12:23:00Z">
              <w:rPr>
                <w:rFonts w:ascii="Nunito" w:eastAsia="Nunito" w:hAnsi="Nunito"/>
                <w:lang w:val="en-ZA"/>
              </w:rPr>
            </w:rPrChange>
          </w:rPr>
          <w:t xml:space="preserve"> the ethics committee in writing of new studies </w:t>
        </w:r>
      </w:ins>
      <w:ins w:id="3747" w:author="Matthew Chersich" w:date="2024-08-04T17:25:00Z">
        <w:r w:rsidRPr="002E4822">
          <w:rPr>
            <w:rFonts w:ascii="Nunito" w:eastAsia="Nunito" w:hAnsi="Nunito"/>
            <w:color w:val="000000" w:themeColor="text1"/>
            <w:sz w:val="20"/>
            <w:lang w:val="en-ZA"/>
            <w:rPrChange w:id="3748" w:author="Craig Parker" w:date="2024-08-07T12:23:00Z">
              <w:rPr>
                <w:rFonts w:ascii="Nunito" w:eastAsia="Nunito" w:hAnsi="Nunito"/>
                <w:lang w:val="en-ZA"/>
              </w:rPr>
            </w:rPrChange>
          </w:rPr>
          <w:t xml:space="preserve">that </w:t>
        </w:r>
      </w:ins>
      <w:ins w:id="3749" w:author="Matthew Chersich" w:date="2024-08-04T17:24:00Z">
        <w:r w:rsidRPr="002E4822">
          <w:rPr>
            <w:rFonts w:ascii="Nunito" w:eastAsia="Nunito" w:hAnsi="Nunito"/>
            <w:color w:val="000000" w:themeColor="text1"/>
            <w:sz w:val="20"/>
            <w:lang w:val="en-ZA"/>
            <w:rPrChange w:id="3750" w:author="Craig Parker" w:date="2024-08-07T12:23:00Z">
              <w:rPr>
                <w:rFonts w:ascii="Nunito" w:eastAsia="Nunito" w:hAnsi="Nunito"/>
                <w:lang w:val="en-ZA"/>
              </w:rPr>
            </w:rPrChange>
          </w:rPr>
          <w:t>contribut</w:t>
        </w:r>
      </w:ins>
      <w:ins w:id="3751" w:author="Matthew Chersich" w:date="2024-08-04T17:25:00Z">
        <w:r w:rsidRPr="002E4822">
          <w:rPr>
            <w:rFonts w:ascii="Nunito" w:eastAsia="Nunito" w:hAnsi="Nunito"/>
            <w:color w:val="000000" w:themeColor="text1"/>
            <w:sz w:val="20"/>
            <w:lang w:val="en-ZA"/>
            <w:rPrChange w:id="3752" w:author="Craig Parker" w:date="2024-08-07T12:23:00Z">
              <w:rPr>
                <w:rFonts w:ascii="Nunito" w:eastAsia="Nunito" w:hAnsi="Nunito"/>
                <w:lang w:val="en-ZA"/>
              </w:rPr>
            </w:rPrChange>
          </w:rPr>
          <w:t>e</w:t>
        </w:r>
      </w:ins>
      <w:ins w:id="3753" w:author="Matthew Chersich" w:date="2024-08-04T17:24:00Z">
        <w:del w:id="3754" w:author="Matthew Chersich" w:date="2024-08-04T17:25:00Z">
          <w:r w:rsidRPr="002E4822" w:rsidDel="00860274">
            <w:rPr>
              <w:rFonts w:ascii="Nunito" w:eastAsia="Nunito" w:hAnsi="Nunito"/>
              <w:color w:val="000000" w:themeColor="text1"/>
              <w:sz w:val="20"/>
              <w:lang w:val="en-ZA"/>
              <w:rPrChange w:id="3755" w:author="Craig Parker" w:date="2024-08-07T12:23:00Z">
                <w:rPr>
                  <w:rFonts w:ascii="Nunito" w:eastAsia="Nunito" w:hAnsi="Nunito"/>
                  <w:lang w:val="en-ZA"/>
                </w:rPr>
              </w:rPrChange>
            </w:rPr>
            <w:delText>ing</w:delText>
          </w:r>
        </w:del>
        <w:r w:rsidRPr="002E4822">
          <w:rPr>
            <w:rFonts w:ascii="Nunito" w:eastAsia="Nunito" w:hAnsi="Nunito"/>
            <w:color w:val="000000" w:themeColor="text1"/>
            <w:sz w:val="20"/>
            <w:lang w:val="en-ZA"/>
            <w:rPrChange w:id="3756" w:author="Craig Parker" w:date="2024-08-07T12:23:00Z">
              <w:rPr>
                <w:rFonts w:ascii="Nunito" w:eastAsia="Nunito" w:hAnsi="Nunito"/>
                <w:lang w:val="en-ZA"/>
              </w:rPr>
            </w:rPrChange>
          </w:rPr>
          <w:t xml:space="preserve"> data on a 6-monthly basis.</w:t>
        </w:r>
      </w:ins>
    </w:p>
    <w:p w14:paraId="09541CC9" w14:textId="77777777" w:rsidR="00BC1CA9" w:rsidRPr="002E4822" w:rsidRDefault="00BC1CA9" w:rsidP="00265FDD">
      <w:pPr>
        <w:spacing w:line="360" w:lineRule="auto"/>
        <w:rPr>
          <w:ins w:id="3757" w:author="Craig Parker" w:date="2024-07-09T11:26:00Z"/>
          <w:rFonts w:ascii="Nunito" w:eastAsia="Nunito" w:hAnsi="Nunito"/>
          <w:b/>
          <w:bCs/>
          <w:color w:val="000000" w:themeColor="text1"/>
          <w:sz w:val="20"/>
          <w:lang w:val="en-ZA"/>
          <w:rPrChange w:id="3758" w:author="Craig Parker" w:date="2024-08-07T12:23:00Z">
            <w:rPr>
              <w:ins w:id="3759" w:author="Craig Parker" w:date="2024-07-09T11:26:00Z"/>
              <w:rFonts w:eastAsia="Nunito"/>
              <w:b/>
              <w:bCs/>
              <w:lang w:val="en-ZA"/>
            </w:rPr>
          </w:rPrChange>
        </w:rPr>
      </w:pPr>
    </w:p>
    <w:p w14:paraId="0F31BE04" w14:textId="44072958" w:rsidR="00265FDD" w:rsidRPr="002E4822" w:rsidRDefault="00265FDD" w:rsidP="00265FDD">
      <w:pPr>
        <w:spacing w:line="360" w:lineRule="auto"/>
        <w:rPr>
          <w:ins w:id="3760" w:author="Craig Parker" w:date="2024-07-09T11:23:00Z"/>
          <w:rFonts w:ascii="Nunito" w:eastAsia="Nunito" w:hAnsi="Nunito"/>
          <w:b/>
          <w:bCs/>
          <w:color w:val="000000" w:themeColor="text1"/>
          <w:sz w:val="20"/>
          <w:lang w:val="en-ZA"/>
          <w:rPrChange w:id="3761" w:author="Craig Parker" w:date="2024-08-07T12:23:00Z">
            <w:rPr>
              <w:ins w:id="3762" w:author="Craig Parker" w:date="2024-07-09T11:23:00Z"/>
              <w:rFonts w:eastAsia="Nunito"/>
              <w:b/>
              <w:bCs/>
              <w:lang w:val="en-ZA"/>
            </w:rPr>
          </w:rPrChange>
        </w:rPr>
      </w:pPr>
      <w:ins w:id="3763" w:author="Craig Parker" w:date="2024-07-09T11:23:00Z">
        <w:r w:rsidRPr="002E4822">
          <w:rPr>
            <w:rFonts w:ascii="Nunito" w:eastAsia="Nunito" w:hAnsi="Nunito"/>
            <w:b/>
            <w:bCs/>
            <w:color w:val="000000" w:themeColor="text1"/>
            <w:sz w:val="20"/>
            <w:lang w:val="en-ZA"/>
            <w:rPrChange w:id="3764" w:author="Craig Parker" w:date="2024-08-07T12:23:00Z">
              <w:rPr>
                <w:rFonts w:eastAsia="Nunito"/>
                <w:b/>
                <w:bCs/>
                <w:lang w:val="en-ZA"/>
              </w:rPr>
            </w:rPrChange>
          </w:rPr>
          <w:t>Ethics Notifications for RP2</w:t>
        </w:r>
        <w:del w:id="3765" w:author="Matthew Chersich" w:date="2024-08-04T17:22:00Z">
          <w:r w:rsidRPr="002E4822" w:rsidDel="00BC1CA9">
            <w:rPr>
              <w:rFonts w:ascii="Nunito" w:eastAsia="Nunito" w:hAnsi="Nunito"/>
              <w:b/>
              <w:bCs/>
              <w:color w:val="000000" w:themeColor="text1"/>
              <w:sz w:val="20"/>
              <w:lang w:val="en-ZA"/>
              <w:rPrChange w:id="3766" w:author="Craig Parker" w:date="2024-08-07T12:23:00Z">
                <w:rPr>
                  <w:rFonts w:eastAsia="Nunito"/>
                  <w:b/>
                  <w:bCs/>
                  <w:lang w:val="en-ZA"/>
                </w:rPr>
              </w:rPrChange>
            </w:rPr>
            <w:delText xml:space="preserve"> (HEAT 2)</w:delText>
          </w:r>
        </w:del>
        <w:r w:rsidRPr="002E4822">
          <w:rPr>
            <w:rFonts w:ascii="Nunito" w:eastAsia="Nunito" w:hAnsi="Nunito"/>
            <w:b/>
            <w:bCs/>
            <w:color w:val="000000" w:themeColor="text1"/>
            <w:sz w:val="20"/>
            <w:lang w:val="en-ZA"/>
            <w:rPrChange w:id="3767" w:author="Craig Parker" w:date="2024-08-07T12:23:00Z">
              <w:rPr>
                <w:rFonts w:eastAsia="Nunito"/>
                <w:b/>
                <w:bCs/>
                <w:lang w:val="en-ZA"/>
              </w:rPr>
            </w:rPrChange>
          </w:rPr>
          <w:t xml:space="preserve"> Studies</w:t>
        </w:r>
      </w:ins>
      <w:ins w:id="3768" w:author="Craig Parker" w:date="2024-08-07T13:30:00Z">
        <w:r w:rsidR="00771827" w:rsidRPr="002E4822">
          <w:rPr>
            <w:rFonts w:ascii="Nunito" w:eastAsia="Nunito" w:hAnsi="Nunito"/>
            <w:b/>
            <w:bCs/>
            <w:color w:val="000000" w:themeColor="text1"/>
            <w:sz w:val="20"/>
            <w:lang w:val="en-ZA"/>
          </w:rPr>
          <w:t xml:space="preserve"> from Johannesburg</w:t>
        </w:r>
      </w:ins>
    </w:p>
    <w:p w14:paraId="02535E66" w14:textId="77777777" w:rsidR="00265FDD" w:rsidRPr="002E4822" w:rsidRDefault="00265FDD" w:rsidP="00265FDD">
      <w:pPr>
        <w:numPr>
          <w:ilvl w:val="0"/>
          <w:numId w:val="29"/>
        </w:numPr>
        <w:spacing w:line="360" w:lineRule="auto"/>
        <w:rPr>
          <w:ins w:id="3769" w:author="Craig Parker" w:date="2024-07-09T11:23:00Z"/>
          <w:rFonts w:ascii="Nunito" w:eastAsia="Nunito" w:hAnsi="Nunito"/>
          <w:color w:val="000000" w:themeColor="text1"/>
          <w:sz w:val="20"/>
          <w:lang w:val="en-ZA"/>
          <w:rPrChange w:id="3770" w:author="Craig Parker" w:date="2024-08-07T12:23:00Z">
            <w:rPr>
              <w:ins w:id="3771" w:author="Craig Parker" w:date="2024-07-09T11:23:00Z"/>
              <w:rFonts w:eastAsia="Nunito"/>
              <w:lang w:val="en-ZA"/>
            </w:rPr>
          </w:rPrChange>
        </w:rPr>
      </w:pPr>
      <w:ins w:id="3772" w:author="Craig Parker" w:date="2024-07-09T11:23:00Z">
        <w:r w:rsidRPr="002E4822">
          <w:rPr>
            <w:rFonts w:ascii="Nunito" w:eastAsia="Nunito" w:hAnsi="Nunito"/>
            <w:b/>
            <w:bCs/>
            <w:color w:val="000000" w:themeColor="text1"/>
            <w:sz w:val="20"/>
            <w:lang w:val="en-ZA"/>
            <w:rPrChange w:id="3773" w:author="Craig Parker" w:date="2024-08-07T12:23:00Z">
              <w:rPr>
                <w:rFonts w:eastAsia="Nunito"/>
                <w:b/>
                <w:bCs/>
                <w:lang w:val="en-ZA"/>
              </w:rPr>
            </w:rPrChange>
          </w:rPr>
          <w:t>Data Transfer Agreements (DTAs):</w:t>
        </w:r>
        <w:r w:rsidRPr="002E4822">
          <w:rPr>
            <w:rFonts w:ascii="Nunito" w:eastAsia="Nunito" w:hAnsi="Nunito"/>
            <w:color w:val="000000" w:themeColor="text1"/>
            <w:sz w:val="20"/>
            <w:lang w:val="en-ZA"/>
            <w:rPrChange w:id="3774" w:author="Craig Parker" w:date="2024-08-07T12:23:00Z">
              <w:rPr>
                <w:rFonts w:eastAsia="Nunito"/>
                <w:lang w:val="en-ZA"/>
              </w:rPr>
            </w:rPrChange>
          </w:rPr>
          <w:t xml:space="preserve"> </w:t>
        </w:r>
      </w:ins>
    </w:p>
    <w:p w14:paraId="53591258" w14:textId="130F19F1" w:rsidR="00265FDD" w:rsidRPr="002E4822" w:rsidRDefault="00BC1CA9" w:rsidP="00265FDD">
      <w:pPr>
        <w:numPr>
          <w:ilvl w:val="1"/>
          <w:numId w:val="29"/>
        </w:numPr>
        <w:spacing w:line="360" w:lineRule="auto"/>
        <w:rPr>
          <w:ins w:id="3775" w:author="Craig Parker" w:date="2024-07-09T11:23:00Z"/>
          <w:rFonts w:ascii="Nunito" w:eastAsia="Nunito" w:hAnsi="Nunito"/>
          <w:color w:val="000000" w:themeColor="text1"/>
          <w:sz w:val="20"/>
          <w:lang w:val="en-ZA"/>
          <w:rPrChange w:id="3776" w:author="Craig Parker" w:date="2024-08-07T12:23:00Z">
            <w:rPr>
              <w:ins w:id="3777" w:author="Craig Parker" w:date="2024-07-09T11:23:00Z"/>
              <w:rFonts w:eastAsia="Nunito"/>
              <w:lang w:val="en-ZA"/>
            </w:rPr>
          </w:rPrChange>
        </w:rPr>
      </w:pPr>
      <w:ins w:id="3778" w:author="Matthew Chersich" w:date="2024-08-04T17:20:00Z">
        <w:r w:rsidRPr="002E4822">
          <w:rPr>
            <w:rFonts w:ascii="Nunito" w:eastAsia="Nunito" w:hAnsi="Nunito"/>
            <w:color w:val="000000" w:themeColor="text1"/>
            <w:sz w:val="20"/>
            <w:lang w:val="en-ZA"/>
            <w:rPrChange w:id="3779" w:author="Craig Parker" w:date="2024-08-07T12:23:00Z">
              <w:rPr>
                <w:rFonts w:ascii="Nunito" w:eastAsia="Nunito" w:hAnsi="Nunito"/>
                <w:lang w:val="en-ZA"/>
              </w:rPr>
            </w:rPrChange>
          </w:rPr>
          <w:t xml:space="preserve">Prior to notification, the </w:t>
        </w:r>
      </w:ins>
      <w:ins w:id="3780" w:author="Craig Parker" w:date="2024-07-09T11:23:00Z">
        <w:del w:id="3781" w:author="Matthew Chersich" w:date="2024-08-04T17:20:00Z">
          <w:r w:rsidR="00265FDD" w:rsidRPr="002E4822" w:rsidDel="00BC1CA9">
            <w:rPr>
              <w:rFonts w:ascii="Nunito" w:eastAsia="Nunito" w:hAnsi="Nunito"/>
              <w:color w:val="000000" w:themeColor="text1"/>
              <w:sz w:val="20"/>
              <w:lang w:val="en-ZA"/>
              <w:rPrChange w:id="3782" w:author="Craig Parker" w:date="2024-08-07T12:23:00Z">
                <w:rPr>
                  <w:rFonts w:eastAsia="Nunito"/>
                  <w:lang w:val="en-ZA"/>
                </w:rPr>
              </w:rPrChange>
            </w:rPr>
            <w:delText>D</w:delText>
          </w:r>
        </w:del>
      </w:ins>
      <w:ins w:id="3783" w:author="Craig Parker" w:date="2024-08-07T13:30:00Z">
        <w:r w:rsidR="00771827" w:rsidRPr="002E4822">
          <w:rPr>
            <w:rFonts w:ascii="Nunito" w:eastAsia="Nunito" w:hAnsi="Nunito"/>
            <w:color w:val="000000" w:themeColor="text1"/>
            <w:sz w:val="20"/>
            <w:lang w:val="en-ZA"/>
          </w:rPr>
          <w:t>DTAs</w:t>
        </w:r>
      </w:ins>
      <w:ins w:id="3784" w:author="Matthew Chersich" w:date="2024-08-04T17:20:00Z">
        <w:del w:id="3785" w:author="Craig Parker" w:date="2024-08-07T13:30:00Z">
          <w:r w:rsidRPr="002E4822" w:rsidDel="00771827">
            <w:rPr>
              <w:rFonts w:ascii="Nunito" w:eastAsia="Nunito" w:hAnsi="Nunito"/>
              <w:color w:val="000000" w:themeColor="text1"/>
              <w:sz w:val="20"/>
              <w:lang w:val="en-ZA"/>
              <w:rPrChange w:id="3786" w:author="Craig Parker" w:date="2024-08-07T12:23:00Z">
                <w:rPr>
                  <w:rFonts w:ascii="Nunito" w:eastAsia="Nunito" w:hAnsi="Nunito"/>
                  <w:lang w:val="en-ZA"/>
                </w:rPr>
              </w:rPrChange>
            </w:rPr>
            <w:delText>d</w:delText>
          </w:r>
        </w:del>
      </w:ins>
      <w:ins w:id="3787" w:author="Craig Parker" w:date="2024-07-09T11:23:00Z">
        <w:r w:rsidR="00265FDD" w:rsidRPr="002E4822">
          <w:rPr>
            <w:rFonts w:ascii="Nunito" w:eastAsia="Nunito" w:hAnsi="Nunito"/>
            <w:color w:val="000000" w:themeColor="text1"/>
            <w:sz w:val="20"/>
            <w:lang w:val="en-ZA"/>
            <w:rPrChange w:id="3788" w:author="Craig Parker" w:date="2024-08-07T12:23:00Z">
              <w:rPr>
                <w:rFonts w:eastAsia="Nunito"/>
                <w:lang w:val="en-ZA"/>
              </w:rPr>
            </w:rPrChange>
          </w:rPr>
          <w:t xml:space="preserve"> must be signed </w:t>
        </w:r>
        <w:del w:id="3789" w:author="Matthew Chersich" w:date="2024-08-13T23:12:00Z">
          <w:r w:rsidR="00265FDD" w:rsidRPr="002E4822" w:rsidDel="00B07FD9">
            <w:rPr>
              <w:rFonts w:ascii="Nunito" w:eastAsia="Nunito" w:hAnsi="Nunito"/>
              <w:color w:val="000000" w:themeColor="text1"/>
              <w:sz w:val="20"/>
              <w:lang w:val="en-ZA"/>
              <w:rPrChange w:id="3790" w:author="Craig Parker" w:date="2024-08-07T12:23:00Z">
                <w:rPr>
                  <w:rFonts w:eastAsia="Nunito"/>
                  <w:lang w:val="en-ZA"/>
                </w:rPr>
              </w:rPrChange>
            </w:rPr>
            <w:delText>and</w:delText>
          </w:r>
        </w:del>
      </w:ins>
      <w:ins w:id="3791" w:author="Matthew Chersich" w:date="2024-08-13T23:12:00Z">
        <w:r w:rsidR="00B07FD9">
          <w:rPr>
            <w:rFonts w:ascii="Nunito" w:eastAsia="Nunito" w:hAnsi="Nunito"/>
            <w:color w:val="000000" w:themeColor="text1"/>
            <w:sz w:val="20"/>
            <w:lang w:val="en-ZA"/>
          </w:rPr>
          <w:t>by the data provider and the legal representative of UCT or Wits legal office</w:t>
        </w:r>
      </w:ins>
      <w:ins w:id="3792" w:author="Craig Parker" w:date="2024-07-09T11:23:00Z">
        <w:del w:id="3793" w:author="Matthew Chersich" w:date="2024-08-13T23:12:00Z">
          <w:r w:rsidR="00265FDD" w:rsidRPr="002E4822" w:rsidDel="00B07FD9">
            <w:rPr>
              <w:rFonts w:ascii="Nunito" w:eastAsia="Nunito" w:hAnsi="Nunito"/>
              <w:color w:val="000000" w:themeColor="text1"/>
              <w:sz w:val="20"/>
              <w:lang w:val="en-ZA"/>
              <w:rPrChange w:id="3794" w:author="Craig Parker" w:date="2024-08-07T12:23:00Z">
                <w:rPr>
                  <w:rFonts w:eastAsia="Nunito"/>
                  <w:lang w:val="en-ZA"/>
                </w:rPr>
              </w:rPrChange>
            </w:rPr>
            <w:delText xml:space="preserve"> fully executed with each data provider</w:delText>
          </w:r>
        </w:del>
        <w:r w:rsidR="00265FDD" w:rsidRPr="002E4822">
          <w:rPr>
            <w:rFonts w:ascii="Nunito" w:eastAsia="Nunito" w:hAnsi="Nunito"/>
            <w:color w:val="000000" w:themeColor="text1"/>
            <w:sz w:val="20"/>
            <w:lang w:val="en-ZA"/>
            <w:rPrChange w:id="3795" w:author="Craig Parker" w:date="2024-08-07T12:23:00Z">
              <w:rPr>
                <w:rFonts w:eastAsia="Nunito"/>
                <w:lang w:val="en-ZA"/>
              </w:rPr>
            </w:rPrChange>
          </w:rPr>
          <w:t>.</w:t>
        </w:r>
      </w:ins>
    </w:p>
    <w:p w14:paraId="1B21A904" w14:textId="5BF00BB7" w:rsidR="00265FDD" w:rsidRPr="002E4822" w:rsidDel="00B07FD9" w:rsidRDefault="00265FDD" w:rsidP="00265FDD">
      <w:pPr>
        <w:numPr>
          <w:ilvl w:val="1"/>
          <w:numId w:val="29"/>
        </w:numPr>
        <w:spacing w:line="360" w:lineRule="auto"/>
        <w:rPr>
          <w:ins w:id="3796" w:author="Craig Parker" w:date="2024-07-09T11:23:00Z"/>
          <w:del w:id="3797" w:author="Matthew Chersich" w:date="2024-08-13T23:13:00Z"/>
          <w:rFonts w:ascii="Nunito" w:eastAsia="Nunito" w:hAnsi="Nunito"/>
          <w:color w:val="000000" w:themeColor="text1"/>
          <w:sz w:val="20"/>
          <w:lang w:val="en-ZA"/>
          <w:rPrChange w:id="3798" w:author="Craig Parker" w:date="2024-08-07T12:23:00Z">
            <w:rPr>
              <w:ins w:id="3799" w:author="Craig Parker" w:date="2024-07-09T11:23:00Z"/>
              <w:del w:id="3800" w:author="Matthew Chersich" w:date="2024-08-13T23:13:00Z"/>
              <w:rFonts w:eastAsia="Nunito"/>
              <w:lang w:val="en-ZA"/>
            </w:rPr>
          </w:rPrChange>
        </w:rPr>
      </w:pPr>
      <w:ins w:id="3801" w:author="Craig Parker" w:date="2024-07-09T11:23:00Z">
        <w:del w:id="3802" w:author="Matthew Chersich" w:date="2024-08-13T23:13:00Z">
          <w:r w:rsidRPr="002E4822" w:rsidDel="00B07FD9">
            <w:rPr>
              <w:rFonts w:ascii="Nunito" w:eastAsia="Nunito" w:hAnsi="Nunito"/>
              <w:color w:val="000000" w:themeColor="text1"/>
              <w:sz w:val="20"/>
              <w:lang w:val="en-ZA"/>
              <w:rPrChange w:id="3803" w:author="Craig Parker" w:date="2024-08-07T12:23:00Z">
                <w:rPr>
                  <w:rFonts w:eastAsia="Nunito"/>
                  <w:lang w:val="en-ZA"/>
                </w:rPr>
              </w:rPrChange>
            </w:rPr>
            <w:delText>Principal Investigators must provide written permission for the use of their data.</w:delText>
          </w:r>
        </w:del>
      </w:ins>
    </w:p>
    <w:p w14:paraId="755DD046" w14:textId="534D6B33" w:rsidR="00265FDD" w:rsidRPr="002E4822" w:rsidRDefault="00265FDD" w:rsidP="00265FDD">
      <w:pPr>
        <w:numPr>
          <w:ilvl w:val="1"/>
          <w:numId w:val="29"/>
        </w:numPr>
        <w:spacing w:line="360" w:lineRule="auto"/>
        <w:rPr>
          <w:ins w:id="3804" w:author="Craig Parker" w:date="2024-07-09T11:23:00Z"/>
          <w:rFonts w:ascii="Nunito" w:eastAsia="Nunito" w:hAnsi="Nunito"/>
          <w:color w:val="000000" w:themeColor="text1"/>
          <w:sz w:val="20"/>
          <w:lang w:val="en-ZA"/>
          <w:rPrChange w:id="3805" w:author="Craig Parker" w:date="2024-08-07T12:23:00Z">
            <w:rPr>
              <w:ins w:id="3806" w:author="Craig Parker" w:date="2024-07-09T11:23:00Z"/>
              <w:rFonts w:eastAsia="Nunito"/>
              <w:lang w:val="en-ZA"/>
            </w:rPr>
          </w:rPrChange>
        </w:rPr>
      </w:pPr>
      <w:ins w:id="3807" w:author="Craig Parker" w:date="2024-07-09T11:23:00Z">
        <w:r w:rsidRPr="002E4822">
          <w:rPr>
            <w:rFonts w:ascii="Nunito" w:eastAsia="Nunito" w:hAnsi="Nunito"/>
            <w:color w:val="000000" w:themeColor="text1"/>
            <w:sz w:val="20"/>
            <w:lang w:val="en-ZA"/>
            <w:rPrChange w:id="3808" w:author="Craig Parker" w:date="2024-08-07T12:23:00Z">
              <w:rPr>
                <w:rFonts w:eastAsia="Nunito"/>
                <w:lang w:val="en-ZA"/>
              </w:rPr>
            </w:rPrChange>
          </w:rPr>
          <w:t xml:space="preserve">Each DTA will be </w:t>
        </w:r>
        <w:del w:id="3809" w:author="Matthew Chersich" w:date="2024-08-13T23:13:00Z">
          <w:r w:rsidRPr="002E4822" w:rsidDel="00B07FD9">
            <w:rPr>
              <w:rFonts w:ascii="Nunito" w:eastAsia="Nunito" w:hAnsi="Nunito"/>
              <w:color w:val="000000" w:themeColor="text1"/>
              <w:sz w:val="20"/>
              <w:lang w:val="en-ZA"/>
              <w:rPrChange w:id="3810" w:author="Craig Parker" w:date="2024-08-07T12:23:00Z">
                <w:rPr>
                  <w:rFonts w:eastAsia="Nunito"/>
                  <w:lang w:val="en-ZA"/>
                </w:rPr>
              </w:rPrChange>
            </w:rPr>
            <w:delText xml:space="preserve">linked to the relevant protocol and </w:delText>
          </w:r>
        </w:del>
        <w:r w:rsidRPr="002E4822">
          <w:rPr>
            <w:rFonts w:ascii="Nunito" w:eastAsia="Nunito" w:hAnsi="Nunito"/>
            <w:color w:val="000000" w:themeColor="text1"/>
            <w:sz w:val="20"/>
            <w:lang w:val="en-ZA"/>
            <w:rPrChange w:id="3811" w:author="Craig Parker" w:date="2024-08-07T12:23:00Z">
              <w:rPr>
                <w:rFonts w:eastAsia="Nunito"/>
                <w:lang w:val="en-ZA"/>
              </w:rPr>
            </w:rPrChange>
          </w:rPr>
          <w:t xml:space="preserve">submitted </w:t>
        </w:r>
      </w:ins>
      <w:ins w:id="3812" w:author="Matthew Chersich" w:date="2024-08-13T23:13:00Z">
        <w:r w:rsidR="00B07FD9">
          <w:rPr>
            <w:rFonts w:ascii="Nunito" w:eastAsia="Nunito" w:hAnsi="Nunito"/>
            <w:color w:val="000000" w:themeColor="text1"/>
            <w:sz w:val="20"/>
            <w:lang w:val="en-ZA"/>
          </w:rPr>
          <w:t xml:space="preserve">with the protocol </w:t>
        </w:r>
      </w:ins>
      <w:ins w:id="3813" w:author="Craig Parker" w:date="2024-07-09T11:23:00Z">
        <w:r w:rsidRPr="002E4822">
          <w:rPr>
            <w:rFonts w:ascii="Nunito" w:eastAsia="Nunito" w:hAnsi="Nunito"/>
            <w:color w:val="000000" w:themeColor="text1"/>
            <w:sz w:val="20"/>
            <w:lang w:val="en-ZA"/>
            <w:rPrChange w:id="3814" w:author="Craig Parker" w:date="2024-08-07T12:23:00Z">
              <w:rPr>
                <w:rFonts w:eastAsia="Nunito"/>
                <w:lang w:val="en-ZA"/>
              </w:rPr>
            </w:rPrChange>
          </w:rPr>
          <w:t>as part of the ethics notification process.</w:t>
        </w:r>
      </w:ins>
    </w:p>
    <w:p w14:paraId="2B0BF4C2" w14:textId="77777777" w:rsidR="00265FDD" w:rsidRPr="002E4822" w:rsidRDefault="00265FDD" w:rsidP="00265FDD">
      <w:pPr>
        <w:numPr>
          <w:ilvl w:val="0"/>
          <w:numId w:val="29"/>
        </w:numPr>
        <w:spacing w:line="360" w:lineRule="auto"/>
        <w:rPr>
          <w:ins w:id="3815" w:author="Craig Parker" w:date="2024-07-09T11:23:00Z"/>
          <w:rFonts w:ascii="Nunito" w:eastAsia="Nunito" w:hAnsi="Nunito"/>
          <w:color w:val="000000" w:themeColor="text1"/>
          <w:sz w:val="20"/>
          <w:lang w:val="en-ZA"/>
          <w:rPrChange w:id="3816" w:author="Craig Parker" w:date="2024-08-07T12:23:00Z">
            <w:rPr>
              <w:ins w:id="3817" w:author="Craig Parker" w:date="2024-07-09T11:23:00Z"/>
              <w:rFonts w:eastAsia="Nunito"/>
              <w:lang w:val="en-ZA"/>
            </w:rPr>
          </w:rPrChange>
        </w:rPr>
      </w:pPr>
      <w:ins w:id="3818" w:author="Craig Parker" w:date="2024-07-09T11:23:00Z">
        <w:r w:rsidRPr="002E4822">
          <w:rPr>
            <w:rFonts w:ascii="Nunito" w:eastAsia="Nunito" w:hAnsi="Nunito"/>
            <w:b/>
            <w:bCs/>
            <w:color w:val="000000" w:themeColor="text1"/>
            <w:sz w:val="20"/>
            <w:lang w:val="en-ZA"/>
            <w:rPrChange w:id="3819" w:author="Craig Parker" w:date="2024-08-07T12:23:00Z">
              <w:rPr>
                <w:rFonts w:eastAsia="Nunito"/>
                <w:b/>
                <w:bCs/>
                <w:lang w:val="en-ZA"/>
              </w:rPr>
            </w:rPrChange>
          </w:rPr>
          <w:t>Ethics Approvals:</w:t>
        </w:r>
        <w:r w:rsidRPr="002E4822">
          <w:rPr>
            <w:rFonts w:ascii="Nunito" w:eastAsia="Nunito" w:hAnsi="Nunito"/>
            <w:color w:val="000000" w:themeColor="text1"/>
            <w:sz w:val="20"/>
            <w:lang w:val="en-ZA"/>
            <w:rPrChange w:id="3820" w:author="Craig Parker" w:date="2024-08-07T12:23:00Z">
              <w:rPr>
                <w:rFonts w:eastAsia="Nunito"/>
                <w:lang w:val="en-ZA"/>
              </w:rPr>
            </w:rPrChange>
          </w:rPr>
          <w:t xml:space="preserve"> </w:t>
        </w:r>
      </w:ins>
    </w:p>
    <w:p w14:paraId="04B97C8A" w14:textId="12C0AFA8" w:rsidR="00265FDD" w:rsidRPr="002E4822" w:rsidRDefault="00265FDD" w:rsidP="00265FDD">
      <w:pPr>
        <w:numPr>
          <w:ilvl w:val="1"/>
          <w:numId w:val="29"/>
        </w:numPr>
        <w:spacing w:line="360" w:lineRule="auto"/>
        <w:rPr>
          <w:ins w:id="3821" w:author="Craig Parker" w:date="2024-07-09T11:23:00Z"/>
          <w:rFonts w:ascii="Nunito" w:eastAsia="Nunito" w:hAnsi="Nunito"/>
          <w:color w:val="000000" w:themeColor="text1"/>
          <w:sz w:val="20"/>
          <w:lang w:val="en-ZA"/>
          <w:rPrChange w:id="3822" w:author="Craig Parker" w:date="2024-08-07T12:23:00Z">
            <w:rPr>
              <w:ins w:id="3823" w:author="Craig Parker" w:date="2024-07-09T11:23:00Z"/>
              <w:rFonts w:eastAsia="Nunito"/>
              <w:lang w:val="en-ZA"/>
            </w:rPr>
          </w:rPrChange>
        </w:rPr>
      </w:pPr>
      <w:ins w:id="3824" w:author="Craig Parker" w:date="2024-07-09T11:23:00Z">
        <w:r w:rsidRPr="002E4822">
          <w:rPr>
            <w:rFonts w:ascii="Nunito" w:eastAsia="Nunito" w:hAnsi="Nunito"/>
            <w:color w:val="000000" w:themeColor="text1"/>
            <w:sz w:val="20"/>
            <w:lang w:val="en-ZA"/>
            <w:rPrChange w:id="3825" w:author="Craig Parker" w:date="2024-08-07T12:23:00Z">
              <w:rPr>
                <w:rFonts w:eastAsia="Nunito"/>
                <w:lang w:val="en-ZA"/>
              </w:rPr>
            </w:rPrChange>
          </w:rPr>
          <w:lastRenderedPageBreak/>
          <w:t xml:space="preserve">The </w:t>
        </w:r>
      </w:ins>
      <w:ins w:id="3826" w:author="Matthew Chersich" w:date="2024-08-13T23:15:00Z">
        <w:r w:rsidR="00B07FD9">
          <w:rPr>
            <w:rFonts w:ascii="Nunito" w:eastAsia="Nunito" w:hAnsi="Nunito"/>
            <w:color w:val="000000" w:themeColor="text1"/>
            <w:sz w:val="20"/>
            <w:lang w:val="en-ZA"/>
          </w:rPr>
          <w:t xml:space="preserve">Wits Human Research </w:t>
        </w:r>
      </w:ins>
      <w:ins w:id="3827" w:author="Craig Parker" w:date="2024-07-09T11:23:00Z">
        <w:del w:id="3828" w:author="Matthew Chersich" w:date="2024-08-13T23:15:00Z">
          <w:r w:rsidRPr="002E4822" w:rsidDel="00B07FD9">
            <w:rPr>
              <w:rFonts w:ascii="Nunito" w:eastAsia="Nunito" w:hAnsi="Nunito"/>
              <w:color w:val="000000" w:themeColor="text1"/>
              <w:sz w:val="20"/>
              <w:lang w:val="en-ZA"/>
              <w:rPrChange w:id="3829" w:author="Craig Parker" w:date="2024-08-07T12:23:00Z">
                <w:rPr>
                  <w:rFonts w:eastAsia="Nunito"/>
                  <w:lang w:val="en-ZA"/>
                </w:rPr>
              </w:rPrChange>
            </w:rPr>
            <w:delText>e</w:delText>
          </w:r>
        </w:del>
      </w:ins>
      <w:ins w:id="3830" w:author="Matthew Chersich" w:date="2024-08-13T23:15:00Z">
        <w:r w:rsidR="00B07FD9">
          <w:rPr>
            <w:rFonts w:ascii="Nunito" w:eastAsia="Nunito" w:hAnsi="Nunito"/>
            <w:color w:val="000000" w:themeColor="text1"/>
            <w:sz w:val="20"/>
            <w:lang w:val="en-ZA"/>
          </w:rPr>
          <w:t>E</w:t>
        </w:r>
      </w:ins>
      <w:ins w:id="3831" w:author="Craig Parker" w:date="2024-07-09T11:23:00Z">
        <w:r w:rsidRPr="002E4822">
          <w:rPr>
            <w:rFonts w:ascii="Nunito" w:eastAsia="Nunito" w:hAnsi="Nunito"/>
            <w:color w:val="000000" w:themeColor="text1"/>
            <w:sz w:val="20"/>
            <w:lang w:val="en-ZA"/>
            <w:rPrChange w:id="3832" w:author="Craig Parker" w:date="2024-08-07T12:23:00Z">
              <w:rPr>
                <w:rFonts w:eastAsia="Nunito"/>
                <w:lang w:val="en-ZA"/>
              </w:rPr>
            </w:rPrChange>
          </w:rPr>
          <w:t xml:space="preserve">thics committee will review the period since the study closure to identify </w:t>
        </w:r>
      </w:ins>
      <w:ins w:id="3833" w:author="Matthew Chersich" w:date="2024-08-04T17:16:00Z">
        <w:r w:rsidR="00BC1CA9" w:rsidRPr="002E4822">
          <w:rPr>
            <w:rFonts w:ascii="Nunito" w:eastAsia="Nunito" w:hAnsi="Nunito"/>
            <w:color w:val="000000" w:themeColor="text1"/>
            <w:sz w:val="20"/>
            <w:lang w:val="en-ZA"/>
            <w:rPrChange w:id="3834" w:author="Craig Parker" w:date="2024-08-07T12:23:00Z">
              <w:rPr>
                <w:rFonts w:ascii="Nunito" w:eastAsia="Nunito" w:hAnsi="Nunito"/>
                <w:lang w:val="en-ZA"/>
              </w:rPr>
            </w:rPrChange>
          </w:rPr>
          <w:t xml:space="preserve">any </w:t>
        </w:r>
      </w:ins>
      <w:ins w:id="3835" w:author="Craig Parker" w:date="2024-07-09T11:23:00Z">
        <w:r w:rsidRPr="002E4822">
          <w:rPr>
            <w:rFonts w:ascii="Nunito" w:eastAsia="Nunito" w:hAnsi="Nunito"/>
            <w:color w:val="000000" w:themeColor="text1"/>
            <w:sz w:val="20"/>
            <w:lang w:val="en-ZA"/>
            <w:rPrChange w:id="3836" w:author="Craig Parker" w:date="2024-08-07T12:23:00Z">
              <w:rPr>
                <w:rFonts w:eastAsia="Nunito"/>
                <w:lang w:val="en-ZA"/>
              </w:rPr>
            </w:rPrChange>
          </w:rPr>
          <w:t xml:space="preserve">potential </w:t>
        </w:r>
      </w:ins>
      <w:ins w:id="3837" w:author="Matthew Chersich" w:date="2024-08-04T17:16:00Z">
        <w:r w:rsidR="00BC1CA9" w:rsidRPr="002E4822">
          <w:rPr>
            <w:rFonts w:ascii="Nunito" w:eastAsia="Nunito" w:hAnsi="Nunito"/>
            <w:color w:val="000000" w:themeColor="text1"/>
            <w:sz w:val="20"/>
            <w:lang w:val="en-ZA"/>
            <w:rPrChange w:id="3838" w:author="Craig Parker" w:date="2024-08-07T12:23:00Z">
              <w:rPr>
                <w:rFonts w:ascii="Nunito" w:eastAsia="Nunito" w:hAnsi="Nunito"/>
                <w:lang w:val="en-ZA"/>
              </w:rPr>
            </w:rPrChange>
          </w:rPr>
          <w:t>concerns</w:t>
        </w:r>
      </w:ins>
      <w:ins w:id="3839" w:author="Craig Parker" w:date="2024-07-09T11:23:00Z">
        <w:del w:id="3840" w:author="Matthew Chersich" w:date="2024-08-04T17:16:00Z">
          <w:r w:rsidRPr="002E4822" w:rsidDel="00BC1CA9">
            <w:rPr>
              <w:rFonts w:ascii="Nunito" w:eastAsia="Nunito" w:hAnsi="Nunito"/>
              <w:color w:val="000000" w:themeColor="text1"/>
              <w:sz w:val="20"/>
              <w:lang w:val="en-ZA"/>
              <w:rPrChange w:id="3841" w:author="Craig Parker" w:date="2024-08-07T12:23:00Z">
                <w:rPr>
                  <w:rFonts w:eastAsia="Nunito"/>
                  <w:lang w:val="en-ZA"/>
                </w:rPr>
              </w:rPrChange>
            </w:rPr>
            <w:delText>red flags</w:delText>
          </w:r>
        </w:del>
        <w:r w:rsidRPr="002E4822">
          <w:rPr>
            <w:rFonts w:ascii="Nunito" w:eastAsia="Nunito" w:hAnsi="Nunito"/>
            <w:color w:val="000000" w:themeColor="text1"/>
            <w:sz w:val="20"/>
            <w:lang w:val="en-ZA"/>
            <w:rPrChange w:id="3842" w:author="Craig Parker" w:date="2024-08-07T12:23:00Z">
              <w:rPr>
                <w:rFonts w:eastAsia="Nunito"/>
                <w:lang w:val="en-ZA"/>
              </w:rPr>
            </w:rPrChange>
          </w:rPr>
          <w:t>.</w:t>
        </w:r>
      </w:ins>
    </w:p>
    <w:p w14:paraId="5AEB673D" w14:textId="7B1C26A6" w:rsidR="00265FDD" w:rsidRPr="002E4822" w:rsidRDefault="00265FDD" w:rsidP="00265FDD">
      <w:pPr>
        <w:numPr>
          <w:ilvl w:val="1"/>
          <w:numId w:val="29"/>
        </w:numPr>
        <w:spacing w:line="360" w:lineRule="auto"/>
        <w:rPr>
          <w:ins w:id="3843" w:author="Craig Parker" w:date="2024-07-09T11:23:00Z"/>
          <w:rFonts w:ascii="Nunito" w:eastAsia="Nunito" w:hAnsi="Nunito"/>
          <w:color w:val="000000" w:themeColor="text1"/>
          <w:sz w:val="20"/>
          <w:lang w:val="en-ZA"/>
          <w:rPrChange w:id="3844" w:author="Craig Parker" w:date="2024-08-07T12:23:00Z">
            <w:rPr>
              <w:ins w:id="3845" w:author="Craig Parker" w:date="2024-07-09T11:23:00Z"/>
              <w:rFonts w:eastAsia="Nunito"/>
              <w:lang w:val="en-ZA"/>
            </w:rPr>
          </w:rPrChange>
        </w:rPr>
      </w:pPr>
      <w:ins w:id="3846" w:author="Craig Parker" w:date="2024-07-09T11:23:00Z">
        <w:r w:rsidRPr="002E4822">
          <w:rPr>
            <w:rFonts w:ascii="Nunito" w:eastAsia="Nunito" w:hAnsi="Nunito"/>
            <w:color w:val="000000" w:themeColor="text1"/>
            <w:sz w:val="20"/>
            <w:lang w:val="en-ZA"/>
            <w:rPrChange w:id="3847" w:author="Craig Parker" w:date="2024-08-07T12:23:00Z">
              <w:rPr>
                <w:rFonts w:eastAsia="Nunito"/>
                <w:lang w:val="en-ZA"/>
              </w:rPr>
            </w:rPrChange>
          </w:rPr>
          <w:t xml:space="preserve">Each study will be individually assessed to ensure </w:t>
        </w:r>
      </w:ins>
      <w:ins w:id="3848" w:author="Matthew Chersich" w:date="2024-08-04T17:16:00Z">
        <w:del w:id="3849" w:author="Craig Parker" w:date="2024-08-07T13:31:00Z">
          <w:r w:rsidR="00BC1CA9" w:rsidRPr="002E4822" w:rsidDel="00771827">
            <w:rPr>
              <w:rFonts w:ascii="Nunito" w:eastAsia="Nunito" w:hAnsi="Nunito"/>
              <w:color w:val="000000" w:themeColor="text1"/>
              <w:sz w:val="20"/>
              <w:lang w:val="en-ZA"/>
              <w:rPrChange w:id="3850" w:author="Craig Parker" w:date="2024-08-07T12:23:00Z">
                <w:rPr>
                  <w:rFonts w:ascii="Nunito" w:eastAsia="Nunito" w:hAnsi="Nunito"/>
                  <w:lang w:val="en-ZA"/>
                </w:rPr>
              </w:rPrChange>
            </w:rPr>
            <w:delText>tha</w:delText>
          </w:r>
        </w:del>
      </w:ins>
      <w:ins w:id="3851" w:author="Matthew Chersich" w:date="2024-08-04T17:17:00Z">
        <w:del w:id="3852" w:author="Craig Parker" w:date="2024-08-07T13:31:00Z">
          <w:r w:rsidR="00BC1CA9" w:rsidRPr="002E4822" w:rsidDel="00771827">
            <w:rPr>
              <w:rFonts w:ascii="Nunito" w:eastAsia="Nunito" w:hAnsi="Nunito"/>
              <w:color w:val="000000" w:themeColor="text1"/>
              <w:sz w:val="20"/>
              <w:lang w:val="en-ZA"/>
              <w:rPrChange w:id="3853" w:author="Craig Parker" w:date="2024-08-07T12:23:00Z">
                <w:rPr>
                  <w:rFonts w:ascii="Nunito" w:eastAsia="Nunito" w:hAnsi="Nunito"/>
                  <w:lang w:val="en-ZA"/>
                </w:rPr>
              </w:rPrChange>
            </w:rPr>
            <w:delText xml:space="preserve">t </w:delText>
          </w:r>
        </w:del>
      </w:ins>
      <w:ins w:id="3854" w:author="Craig Parker" w:date="2024-07-09T11:23:00Z">
        <w:r w:rsidRPr="002E4822">
          <w:rPr>
            <w:rFonts w:ascii="Nunito" w:eastAsia="Nunito" w:hAnsi="Nunito"/>
            <w:color w:val="000000" w:themeColor="text1"/>
            <w:sz w:val="20"/>
            <w:lang w:val="en-ZA"/>
            <w:rPrChange w:id="3855" w:author="Craig Parker" w:date="2024-08-07T12:23:00Z">
              <w:rPr>
                <w:rFonts w:eastAsia="Nunito"/>
                <w:lang w:val="en-ZA"/>
              </w:rPr>
            </w:rPrChange>
          </w:rPr>
          <w:t>ethical standards have not changed since the original approval.</w:t>
        </w:r>
      </w:ins>
    </w:p>
    <w:p w14:paraId="13E47657" w14:textId="75FEDA15" w:rsidR="00265FDD" w:rsidRPr="002E4822" w:rsidRDefault="0E3CF60B" w:rsidP="00265FDD">
      <w:pPr>
        <w:numPr>
          <w:ilvl w:val="1"/>
          <w:numId w:val="29"/>
        </w:numPr>
        <w:spacing w:line="360" w:lineRule="auto"/>
        <w:rPr>
          <w:ins w:id="3856" w:author="Craig Parker" w:date="2024-07-09T11:23:00Z"/>
          <w:rFonts w:ascii="Nunito" w:eastAsia="Nunito" w:hAnsi="Nunito"/>
          <w:color w:val="000000" w:themeColor="text1"/>
          <w:sz w:val="20"/>
          <w:lang w:val="en-ZA"/>
          <w:rPrChange w:id="3857" w:author="Craig Parker" w:date="2024-08-07T12:23:00Z">
            <w:rPr>
              <w:ins w:id="3858" w:author="Craig Parker" w:date="2024-07-09T11:23:00Z"/>
              <w:rFonts w:eastAsia="Nunito"/>
              <w:lang w:val="en-ZA"/>
            </w:rPr>
          </w:rPrChange>
        </w:rPr>
      </w:pPr>
      <w:ins w:id="3859" w:author="Craig Parker" w:date="2024-07-09T11:23:00Z">
        <w:r w:rsidRPr="002E4822">
          <w:rPr>
            <w:rFonts w:ascii="Nunito" w:eastAsia="Nunito" w:hAnsi="Nunito"/>
            <w:color w:val="000000" w:themeColor="text1"/>
            <w:sz w:val="20"/>
            <w:lang w:val="en-ZA"/>
            <w:rPrChange w:id="3860" w:author="Craig Parker" w:date="2024-08-07T12:23:00Z">
              <w:rPr>
                <w:rFonts w:eastAsia="Nunito"/>
                <w:lang w:val="en-ZA"/>
              </w:rPr>
            </w:rPrChange>
          </w:rPr>
          <w:t xml:space="preserve">Original ethics approvals </w:t>
        </w:r>
      </w:ins>
      <w:ins w:id="3861" w:author="Matthew Chersich" w:date="2024-08-13T23:14:00Z">
        <w:r w:rsidR="00B07FD9">
          <w:rPr>
            <w:rFonts w:ascii="Nunito" w:eastAsia="Nunito" w:hAnsi="Nunito"/>
            <w:color w:val="000000" w:themeColor="text1"/>
            <w:sz w:val="20"/>
            <w:lang w:val="en-ZA"/>
          </w:rPr>
          <w:t xml:space="preserve">for the studies </w:t>
        </w:r>
      </w:ins>
      <w:ins w:id="3862" w:author="Craig Parker" w:date="2024-07-09T11:23:00Z">
        <w:r w:rsidRPr="002E4822">
          <w:rPr>
            <w:rFonts w:ascii="Nunito" w:eastAsia="Nunito" w:hAnsi="Nunito"/>
            <w:color w:val="000000" w:themeColor="text1"/>
            <w:sz w:val="20"/>
            <w:lang w:val="en-ZA"/>
            <w:rPrChange w:id="3863" w:author="Craig Parker" w:date="2024-08-07T12:23:00Z">
              <w:rPr>
                <w:rFonts w:eastAsia="Nunito"/>
                <w:lang w:val="en-ZA"/>
              </w:rPr>
            </w:rPrChange>
          </w:rPr>
          <w:t xml:space="preserve">remain valid </w:t>
        </w:r>
        <w:del w:id="3864" w:author="Matthew Chersich" w:date="2024-08-13T23:14:00Z">
          <w:r w:rsidRPr="002E4822" w:rsidDel="00B07FD9">
            <w:rPr>
              <w:rFonts w:ascii="Nunito" w:eastAsia="Nunito" w:hAnsi="Nunito"/>
              <w:color w:val="000000" w:themeColor="text1"/>
              <w:sz w:val="20"/>
              <w:lang w:val="en-ZA"/>
              <w:rPrChange w:id="3865" w:author="Craig Parker" w:date="2024-08-07T12:23:00Z">
                <w:rPr>
                  <w:rFonts w:eastAsia="Nunito"/>
                  <w:lang w:val="en-ZA"/>
                </w:rPr>
              </w:rPrChange>
            </w:rPr>
            <w:delText>as no new data is being collected</w:delText>
          </w:r>
        </w:del>
      </w:ins>
      <w:ins w:id="3866" w:author="Craig Parker" w:date="2024-08-07T13:29:00Z">
        <w:del w:id="3867" w:author="Matthew Chersich" w:date="2024-08-13T23:14:00Z">
          <w:r w:rsidR="00771827" w:rsidRPr="002E4822" w:rsidDel="00B07FD9">
            <w:rPr>
              <w:rFonts w:ascii="Nunito" w:eastAsia="Nunito" w:hAnsi="Nunito"/>
              <w:color w:val="000000" w:themeColor="text1"/>
              <w:sz w:val="20"/>
              <w:lang w:val="en-ZA"/>
            </w:rPr>
            <w:delText>, and</w:delText>
          </w:r>
        </w:del>
      </w:ins>
      <w:ins w:id="3868" w:author="Matthew Chersich" w:date="2024-08-13T23:14:00Z">
        <w:r w:rsidR="00B07FD9">
          <w:rPr>
            <w:rFonts w:ascii="Nunito" w:eastAsia="Nunito" w:hAnsi="Nunito"/>
            <w:color w:val="000000" w:themeColor="text1"/>
            <w:sz w:val="20"/>
            <w:lang w:val="en-ZA"/>
          </w:rPr>
          <w:t>as</w:t>
        </w:r>
      </w:ins>
      <w:ins w:id="3869" w:author="Craig Parker" w:date="2024-08-07T13:29:00Z">
        <w:r w:rsidR="00771827" w:rsidRPr="002E4822">
          <w:rPr>
            <w:rFonts w:ascii="Nunito" w:eastAsia="Nunito" w:hAnsi="Nunito"/>
            <w:color w:val="000000" w:themeColor="text1"/>
            <w:sz w:val="20"/>
            <w:lang w:val="en-ZA"/>
          </w:rPr>
          <w:t xml:space="preserve"> only secondary data analyses areas </w:t>
        </w:r>
        <w:del w:id="3870" w:author="Matthew Chersich" w:date="2024-08-13T23:14:00Z">
          <w:r w:rsidR="00771827" w:rsidRPr="002E4822" w:rsidDel="00B07FD9">
            <w:rPr>
              <w:rFonts w:ascii="Nunito" w:eastAsia="Nunito" w:hAnsi="Nunito"/>
              <w:color w:val="000000" w:themeColor="text1"/>
              <w:sz w:val="20"/>
              <w:lang w:val="en-ZA"/>
            </w:rPr>
            <w:delText>only secondary data analyses are</w:delText>
          </w:r>
        </w:del>
      </w:ins>
      <w:ins w:id="3871" w:author="Craig Parker" w:date="2024-08-05T09:27:00Z">
        <w:del w:id="3872" w:author="Matthew Chersich" w:date="2024-08-13T23:14:00Z">
          <w:r w:rsidRPr="002E4822" w:rsidDel="00B07FD9">
            <w:rPr>
              <w:rFonts w:ascii="Nunito" w:eastAsia="Nunito" w:hAnsi="Nunito"/>
              <w:color w:val="000000" w:themeColor="text1"/>
              <w:sz w:val="20"/>
              <w:lang w:val="en-ZA"/>
              <w:rPrChange w:id="3873" w:author="Craig Parker" w:date="2024-08-07T12:23:00Z">
                <w:rPr>
                  <w:rFonts w:ascii="Nunito" w:eastAsia="Nunito" w:hAnsi="Nunito"/>
                  <w:lang w:val="en-ZA"/>
                </w:rPr>
              </w:rPrChange>
            </w:rPr>
            <w:delText xml:space="preserve"> </w:delText>
          </w:r>
        </w:del>
      </w:ins>
      <w:ins w:id="3874" w:author="Craig Parker" w:date="2024-08-07T13:29:00Z">
        <w:del w:id="3875" w:author="Matthew Chersich" w:date="2024-08-13T23:14:00Z">
          <w:r w:rsidR="00771827" w:rsidRPr="002E4822" w:rsidDel="00B07FD9">
            <w:rPr>
              <w:rFonts w:ascii="Nunito" w:eastAsia="Nunito" w:hAnsi="Nunito"/>
              <w:color w:val="000000" w:themeColor="text1"/>
              <w:sz w:val="20"/>
              <w:lang w:val="en-ZA"/>
            </w:rPr>
            <w:delText>and only secondary data analyses are</w:delText>
          </w:r>
        </w:del>
      </w:ins>
      <w:ins w:id="3876" w:author="Craig Parker" w:date="2024-08-05T09:27:00Z">
        <w:del w:id="3877" w:author="Matthew Chersich" w:date="2024-08-13T23:14:00Z">
          <w:r w:rsidRPr="002E4822" w:rsidDel="00B07FD9">
            <w:rPr>
              <w:rFonts w:ascii="Nunito" w:eastAsia="Nunito" w:hAnsi="Nunito"/>
              <w:color w:val="000000" w:themeColor="text1"/>
              <w:sz w:val="20"/>
              <w:lang w:val="en-ZA"/>
              <w:rPrChange w:id="3878" w:author="Craig Parker" w:date="2024-08-07T12:23:00Z">
                <w:rPr>
                  <w:rFonts w:ascii="Nunito" w:eastAsia="Nunito" w:hAnsi="Nunito"/>
                  <w:lang w:val="en-ZA"/>
                </w:rPr>
              </w:rPrChange>
            </w:rPr>
            <w:delText>as only secondary data</w:delText>
          </w:r>
        </w:del>
      </w:ins>
      <w:ins w:id="3879" w:author="Matthew Chersich" w:date="2024-08-13T23:14:00Z">
        <w:r w:rsidR="00B07FD9">
          <w:rPr>
            <w:rFonts w:ascii="Nunito" w:eastAsia="Nunito" w:hAnsi="Nunito"/>
            <w:color w:val="000000" w:themeColor="text1"/>
            <w:sz w:val="20"/>
            <w:lang w:val="en-ZA"/>
          </w:rPr>
          <w:t xml:space="preserve">are being done in a study (RP2) </w:t>
        </w:r>
      </w:ins>
      <w:ins w:id="3880" w:author="Matthew Chersich" w:date="2024-08-13T23:15:00Z">
        <w:r w:rsidR="00B07FD9">
          <w:rPr>
            <w:rFonts w:ascii="Nunito" w:eastAsia="Nunito" w:hAnsi="Nunito"/>
            <w:color w:val="000000" w:themeColor="text1"/>
            <w:sz w:val="20"/>
            <w:lang w:val="en-ZA"/>
          </w:rPr>
          <w:t>that has ethics approval</w:t>
        </w:r>
      </w:ins>
      <w:ins w:id="3881" w:author="Craig Parker" w:date="2024-08-05T09:27:00Z">
        <w:del w:id="3882" w:author="Matthew Chersich" w:date="2024-08-13T23:15:00Z">
          <w:r w:rsidRPr="002E4822" w:rsidDel="00B07FD9">
            <w:rPr>
              <w:rFonts w:ascii="Nunito" w:eastAsia="Nunito" w:hAnsi="Nunito"/>
              <w:color w:val="000000" w:themeColor="text1"/>
              <w:sz w:val="20"/>
              <w:lang w:val="en-ZA"/>
              <w:rPrChange w:id="3883" w:author="Craig Parker" w:date="2024-08-07T12:23:00Z">
                <w:rPr>
                  <w:rFonts w:ascii="Nunito" w:eastAsia="Nunito" w:hAnsi="Nunito"/>
                  <w:lang w:val="en-ZA"/>
                </w:rPr>
              </w:rPrChange>
            </w:rPr>
            <w:delText xml:space="preserve"> analyses is being done on original data</w:delText>
          </w:r>
        </w:del>
      </w:ins>
      <w:ins w:id="3884" w:author="Craig Parker" w:date="2024-07-09T11:23:00Z">
        <w:r w:rsidRPr="002E4822">
          <w:rPr>
            <w:rFonts w:ascii="Nunito" w:eastAsia="Nunito" w:hAnsi="Nunito"/>
            <w:color w:val="000000" w:themeColor="text1"/>
            <w:sz w:val="20"/>
            <w:lang w:val="en-ZA"/>
            <w:rPrChange w:id="3885" w:author="Craig Parker" w:date="2024-08-07T12:23:00Z">
              <w:rPr>
                <w:rFonts w:eastAsia="Nunito"/>
                <w:lang w:val="en-ZA"/>
              </w:rPr>
            </w:rPrChange>
          </w:rPr>
          <w:t>.</w:t>
        </w:r>
      </w:ins>
    </w:p>
    <w:p w14:paraId="3E9C9FA7" w14:textId="77777777" w:rsidR="00265FDD" w:rsidRPr="002E4822" w:rsidRDefault="00265FDD" w:rsidP="00265FDD">
      <w:pPr>
        <w:numPr>
          <w:ilvl w:val="0"/>
          <w:numId w:val="29"/>
        </w:numPr>
        <w:spacing w:line="360" w:lineRule="auto"/>
        <w:rPr>
          <w:ins w:id="3886" w:author="Craig Parker" w:date="2024-07-09T11:23:00Z"/>
          <w:rFonts w:ascii="Nunito" w:eastAsia="Nunito" w:hAnsi="Nunito"/>
          <w:color w:val="000000" w:themeColor="text1"/>
          <w:sz w:val="20"/>
          <w:lang w:val="en-ZA"/>
          <w:rPrChange w:id="3887" w:author="Craig Parker" w:date="2024-08-07T12:23:00Z">
            <w:rPr>
              <w:ins w:id="3888" w:author="Craig Parker" w:date="2024-07-09T11:23:00Z"/>
              <w:rFonts w:eastAsia="Nunito"/>
              <w:lang w:val="en-ZA"/>
            </w:rPr>
          </w:rPrChange>
        </w:rPr>
      </w:pPr>
      <w:ins w:id="3889" w:author="Craig Parker" w:date="2024-07-09T11:23:00Z">
        <w:r w:rsidRPr="002E4822">
          <w:rPr>
            <w:rFonts w:ascii="Nunito" w:eastAsia="Nunito" w:hAnsi="Nunito"/>
            <w:b/>
            <w:bCs/>
            <w:color w:val="000000" w:themeColor="text1"/>
            <w:sz w:val="20"/>
            <w:lang w:val="en-ZA"/>
            <w:rPrChange w:id="3890" w:author="Craig Parker" w:date="2024-08-07T12:23:00Z">
              <w:rPr>
                <w:rFonts w:eastAsia="Nunito"/>
                <w:b/>
                <w:bCs/>
                <w:lang w:val="en-ZA"/>
              </w:rPr>
            </w:rPrChange>
          </w:rPr>
          <w:t>Notification Form:</w:t>
        </w:r>
        <w:r w:rsidRPr="002E4822">
          <w:rPr>
            <w:rFonts w:ascii="Nunito" w:eastAsia="Nunito" w:hAnsi="Nunito"/>
            <w:color w:val="000000" w:themeColor="text1"/>
            <w:sz w:val="20"/>
            <w:lang w:val="en-ZA"/>
            <w:rPrChange w:id="3891" w:author="Craig Parker" w:date="2024-08-07T12:23:00Z">
              <w:rPr>
                <w:rFonts w:eastAsia="Nunito"/>
                <w:lang w:val="en-ZA"/>
              </w:rPr>
            </w:rPrChange>
          </w:rPr>
          <w:t xml:space="preserve"> </w:t>
        </w:r>
      </w:ins>
    </w:p>
    <w:p w14:paraId="19A59E6A" w14:textId="2D732101" w:rsidR="00265FDD" w:rsidRPr="002E4822" w:rsidRDefault="00265FDD" w:rsidP="00265FDD">
      <w:pPr>
        <w:numPr>
          <w:ilvl w:val="1"/>
          <w:numId w:val="29"/>
        </w:numPr>
        <w:spacing w:line="360" w:lineRule="auto"/>
        <w:rPr>
          <w:ins w:id="3892" w:author="Craig Parker" w:date="2024-07-09T11:23:00Z"/>
          <w:rFonts w:ascii="Nunito" w:eastAsia="Nunito" w:hAnsi="Nunito"/>
          <w:color w:val="000000" w:themeColor="text1"/>
          <w:sz w:val="20"/>
          <w:lang w:val="en-ZA"/>
          <w:rPrChange w:id="3893" w:author="Craig Parker" w:date="2024-08-07T12:23:00Z">
            <w:rPr>
              <w:ins w:id="3894" w:author="Craig Parker" w:date="2024-07-09T11:23:00Z"/>
              <w:rFonts w:eastAsia="Nunito"/>
              <w:lang w:val="en-ZA"/>
            </w:rPr>
          </w:rPrChange>
        </w:rPr>
      </w:pPr>
      <w:ins w:id="3895" w:author="Craig Parker" w:date="2024-07-09T11:23:00Z">
        <w:r w:rsidRPr="002E4822">
          <w:rPr>
            <w:rFonts w:ascii="Nunito" w:eastAsia="Nunito" w:hAnsi="Nunito"/>
            <w:color w:val="000000" w:themeColor="text1"/>
            <w:sz w:val="20"/>
            <w:lang w:val="en-ZA"/>
            <w:rPrChange w:id="3896" w:author="Craig Parker" w:date="2024-08-07T12:23:00Z">
              <w:rPr>
                <w:rFonts w:eastAsia="Nunito"/>
                <w:lang w:val="en-ZA"/>
              </w:rPr>
            </w:rPrChange>
          </w:rPr>
          <w:t>A</w:t>
        </w:r>
        <w:del w:id="3897" w:author="Matthew Chersich" w:date="2024-08-13T23:15:00Z">
          <w:r w:rsidRPr="002E4822" w:rsidDel="00B07FD9">
            <w:rPr>
              <w:rFonts w:ascii="Nunito" w:eastAsia="Nunito" w:hAnsi="Nunito"/>
              <w:color w:val="000000" w:themeColor="text1"/>
              <w:sz w:val="20"/>
              <w:lang w:val="en-ZA"/>
              <w:rPrChange w:id="3898" w:author="Craig Parker" w:date="2024-08-07T12:23:00Z">
                <w:rPr>
                  <w:rFonts w:eastAsia="Nunito"/>
                  <w:lang w:val="en-ZA"/>
                </w:rPr>
              </w:rPrChange>
            </w:rPr>
            <w:delText xml:space="preserve"> simplified,</w:delText>
          </w:r>
        </w:del>
        <w:r w:rsidRPr="002E4822">
          <w:rPr>
            <w:rFonts w:ascii="Nunito" w:eastAsia="Nunito" w:hAnsi="Nunito"/>
            <w:color w:val="000000" w:themeColor="text1"/>
            <w:sz w:val="20"/>
            <w:lang w:val="en-ZA"/>
            <w:rPrChange w:id="3899" w:author="Craig Parker" w:date="2024-08-07T12:23:00Z">
              <w:rPr>
                <w:rFonts w:eastAsia="Nunito"/>
                <w:lang w:val="en-ZA"/>
              </w:rPr>
            </w:rPrChange>
          </w:rPr>
          <w:t xml:space="preserve"> two-page </w:t>
        </w:r>
      </w:ins>
      <w:ins w:id="3900" w:author="Matthew Chersich" w:date="2024-08-13T23:15:00Z">
        <w:r w:rsidR="00B07FD9">
          <w:rPr>
            <w:rFonts w:ascii="Nunito" w:eastAsia="Nunito" w:hAnsi="Nunito"/>
            <w:color w:val="000000" w:themeColor="text1"/>
            <w:sz w:val="20"/>
            <w:lang w:val="en-ZA"/>
          </w:rPr>
          <w:t xml:space="preserve">ethics </w:t>
        </w:r>
      </w:ins>
      <w:ins w:id="3901" w:author="Craig Parker" w:date="2024-07-09T11:23:00Z">
        <w:r w:rsidRPr="002E4822">
          <w:rPr>
            <w:rFonts w:ascii="Nunito" w:eastAsia="Nunito" w:hAnsi="Nunito"/>
            <w:color w:val="000000" w:themeColor="text1"/>
            <w:sz w:val="20"/>
            <w:lang w:val="en-ZA"/>
            <w:rPrChange w:id="3902" w:author="Craig Parker" w:date="2024-08-07T12:23:00Z">
              <w:rPr>
                <w:rFonts w:eastAsia="Nunito"/>
                <w:lang w:val="en-ZA"/>
              </w:rPr>
            </w:rPrChange>
          </w:rPr>
          <w:t>notification form</w:t>
        </w:r>
        <w:del w:id="3903" w:author="Matthew Chersich" w:date="2024-08-04T17:17:00Z">
          <w:r w:rsidRPr="002E4822" w:rsidDel="00BC1CA9">
            <w:rPr>
              <w:rFonts w:ascii="Nunito" w:eastAsia="Nunito" w:hAnsi="Nunito"/>
              <w:color w:val="000000" w:themeColor="text1"/>
              <w:sz w:val="20"/>
              <w:lang w:val="en-ZA"/>
              <w:rPrChange w:id="3904" w:author="Craig Parker" w:date="2024-08-07T12:23:00Z">
                <w:rPr>
                  <w:rFonts w:eastAsia="Nunito"/>
                  <w:lang w:val="en-ZA"/>
                </w:rPr>
              </w:rPrChange>
            </w:rPr>
            <w:delText>,</w:delText>
          </w:r>
        </w:del>
        <w:r w:rsidRPr="002E4822">
          <w:rPr>
            <w:rFonts w:ascii="Nunito" w:eastAsia="Nunito" w:hAnsi="Nunito"/>
            <w:color w:val="000000" w:themeColor="text1"/>
            <w:sz w:val="20"/>
            <w:lang w:val="en-ZA"/>
            <w:rPrChange w:id="3905" w:author="Craig Parker" w:date="2024-08-07T12:23:00Z">
              <w:rPr>
                <w:rFonts w:eastAsia="Nunito"/>
                <w:lang w:val="en-ZA"/>
              </w:rPr>
            </w:rPrChange>
          </w:rPr>
          <w:t xml:space="preserve"> </w:t>
        </w:r>
        <w:del w:id="3906" w:author="Matthew Chersich" w:date="2024-08-04T17:17:00Z">
          <w:r w:rsidRPr="002E4822" w:rsidDel="00BC1CA9">
            <w:rPr>
              <w:rFonts w:ascii="Nunito" w:eastAsia="Nunito" w:hAnsi="Nunito"/>
              <w:color w:val="000000" w:themeColor="text1"/>
              <w:sz w:val="20"/>
              <w:lang w:val="en-ZA"/>
              <w:rPrChange w:id="3907" w:author="Craig Parker" w:date="2024-08-07T12:23:00Z">
                <w:rPr>
                  <w:rFonts w:eastAsia="Nunito"/>
                  <w:lang w:val="en-ZA"/>
                </w:rPr>
              </w:rPrChange>
            </w:rPr>
            <w:delText>available</w:delText>
          </w:r>
        </w:del>
        <w:del w:id="3908" w:author="Matthew Chersich" w:date="2024-08-13T23:15:00Z">
          <w:r w:rsidRPr="002E4822" w:rsidDel="00B07FD9">
            <w:rPr>
              <w:rFonts w:ascii="Nunito" w:eastAsia="Nunito" w:hAnsi="Nunito"/>
              <w:color w:val="000000" w:themeColor="text1"/>
              <w:sz w:val="20"/>
              <w:lang w:val="en-ZA"/>
              <w:rPrChange w:id="3909" w:author="Craig Parker" w:date="2024-08-07T12:23:00Z">
                <w:rPr>
                  <w:rFonts w:eastAsia="Nunito"/>
                  <w:lang w:val="en-ZA"/>
                </w:rPr>
              </w:rPrChange>
            </w:rPr>
            <w:delText xml:space="preserve"> in Appendix C</w:delText>
          </w:r>
        </w:del>
        <w:del w:id="3910" w:author="Matthew Chersich" w:date="2024-08-04T17:17:00Z">
          <w:r w:rsidRPr="002E4822" w:rsidDel="00BC1CA9">
            <w:rPr>
              <w:rFonts w:ascii="Nunito" w:eastAsia="Nunito" w:hAnsi="Nunito"/>
              <w:color w:val="000000" w:themeColor="text1"/>
              <w:sz w:val="20"/>
              <w:lang w:val="en-ZA"/>
              <w:rPrChange w:id="3911" w:author="Craig Parker" w:date="2024-08-07T12:23:00Z">
                <w:rPr>
                  <w:rFonts w:eastAsia="Nunito"/>
                  <w:lang w:val="en-ZA"/>
                </w:rPr>
              </w:rPrChange>
            </w:rPr>
            <w:delText>,</w:delText>
          </w:r>
        </w:del>
        <w:del w:id="3912" w:author="Matthew Chersich" w:date="2024-08-13T23:15:00Z">
          <w:r w:rsidRPr="002E4822" w:rsidDel="00B07FD9">
            <w:rPr>
              <w:rFonts w:ascii="Nunito" w:eastAsia="Nunito" w:hAnsi="Nunito"/>
              <w:color w:val="000000" w:themeColor="text1"/>
              <w:sz w:val="20"/>
              <w:lang w:val="en-ZA"/>
              <w:rPrChange w:id="3913" w:author="Craig Parker" w:date="2024-08-07T12:23:00Z">
                <w:rPr>
                  <w:rFonts w:eastAsia="Nunito"/>
                  <w:lang w:val="en-ZA"/>
                </w:rPr>
              </w:rPrChange>
            </w:rPr>
            <w:delText xml:space="preserve"> </w:delText>
          </w:r>
        </w:del>
        <w:r w:rsidRPr="002E4822">
          <w:rPr>
            <w:rFonts w:ascii="Nunito" w:eastAsia="Nunito" w:hAnsi="Nunito"/>
            <w:color w:val="000000" w:themeColor="text1"/>
            <w:sz w:val="20"/>
            <w:lang w:val="en-ZA"/>
            <w:rPrChange w:id="3914" w:author="Craig Parker" w:date="2024-08-07T12:23:00Z">
              <w:rPr>
                <w:rFonts w:eastAsia="Nunito"/>
                <w:lang w:val="en-ZA"/>
              </w:rPr>
            </w:rPrChange>
          </w:rPr>
          <w:t xml:space="preserve">will be </w:t>
        </w:r>
      </w:ins>
      <w:ins w:id="3915" w:author="Matthew Chersich" w:date="2024-08-04T17:18:00Z">
        <w:r w:rsidR="00BC1CA9" w:rsidRPr="002E4822">
          <w:rPr>
            <w:rFonts w:ascii="Nunito" w:eastAsia="Nunito" w:hAnsi="Nunito"/>
            <w:color w:val="000000" w:themeColor="text1"/>
            <w:sz w:val="20"/>
            <w:lang w:val="en-ZA"/>
            <w:rPrChange w:id="3916" w:author="Craig Parker" w:date="2024-08-07T12:23:00Z">
              <w:rPr>
                <w:rFonts w:ascii="Nunito" w:eastAsia="Nunito" w:hAnsi="Nunito"/>
                <w:lang w:val="en-ZA"/>
              </w:rPr>
            </w:rPrChange>
          </w:rPr>
          <w:t>completed</w:t>
        </w:r>
      </w:ins>
      <w:ins w:id="3917" w:author="Matthew Chersich" w:date="2024-08-13T23:15:00Z">
        <w:r w:rsidR="00B07FD9">
          <w:rPr>
            <w:rFonts w:ascii="Nunito" w:eastAsia="Nunito" w:hAnsi="Nunito"/>
            <w:color w:val="000000" w:themeColor="text1"/>
            <w:sz w:val="20"/>
            <w:lang w:val="en-ZA"/>
          </w:rPr>
          <w:t xml:space="preserve"> </w:t>
        </w:r>
      </w:ins>
      <w:ins w:id="3918" w:author="Matthew Chersich" w:date="2024-08-13T23:18:00Z">
        <w:r w:rsidR="00B07FD9">
          <w:rPr>
            <w:rFonts w:ascii="Nunito" w:eastAsia="Nunito" w:hAnsi="Nunito"/>
            <w:color w:val="000000" w:themeColor="text1"/>
            <w:sz w:val="20"/>
            <w:lang w:val="en-ZA"/>
          </w:rPr>
          <w:t xml:space="preserve">and submitted to the ethics committee </w:t>
        </w:r>
      </w:ins>
      <w:ins w:id="3919" w:author="Matthew Chersich" w:date="2024-08-13T23:15:00Z">
        <w:r w:rsidR="00B07FD9">
          <w:rPr>
            <w:rFonts w:ascii="Nunito" w:eastAsia="Nunito" w:hAnsi="Nunito"/>
            <w:color w:val="000000" w:themeColor="text1"/>
            <w:sz w:val="20"/>
            <w:lang w:val="en-ZA"/>
          </w:rPr>
          <w:t>(</w:t>
        </w:r>
        <w:r w:rsidR="00B07FD9" w:rsidRPr="000059DF">
          <w:rPr>
            <w:rFonts w:ascii="Nunito" w:eastAsia="Nunito" w:hAnsi="Nunito"/>
            <w:color w:val="000000" w:themeColor="text1"/>
            <w:sz w:val="20"/>
            <w:lang w:val="en-ZA"/>
          </w:rPr>
          <w:t xml:space="preserve">Appendix </w:t>
        </w:r>
      </w:ins>
      <w:ins w:id="3920" w:author="Matthew Chersich" w:date="2024-08-13T23:16:00Z">
        <w:r w:rsidR="00B07FD9">
          <w:rPr>
            <w:rFonts w:ascii="Nunito" w:eastAsia="Nunito" w:hAnsi="Nunito"/>
            <w:color w:val="000000" w:themeColor="text1"/>
            <w:sz w:val="20"/>
            <w:lang w:val="en-ZA"/>
          </w:rPr>
          <w:t>3)</w:t>
        </w:r>
      </w:ins>
      <w:ins w:id="3921" w:author="Craig Parker" w:date="2024-07-09T11:23:00Z">
        <w:del w:id="3922" w:author="Matthew Chersich" w:date="2024-08-04T17:17:00Z">
          <w:r w:rsidRPr="002E4822" w:rsidDel="00BC1CA9">
            <w:rPr>
              <w:rFonts w:ascii="Nunito" w:eastAsia="Nunito" w:hAnsi="Nunito"/>
              <w:color w:val="000000" w:themeColor="text1"/>
              <w:sz w:val="20"/>
              <w:lang w:val="en-ZA"/>
              <w:rPrChange w:id="3923" w:author="Craig Parker" w:date="2024-08-07T12:23:00Z">
                <w:rPr>
                  <w:rFonts w:eastAsia="Nunito"/>
                  <w:lang w:val="en-ZA"/>
                </w:rPr>
              </w:rPrChange>
            </w:rPr>
            <w:delText>used</w:delText>
          </w:r>
        </w:del>
        <w:r w:rsidRPr="002E4822">
          <w:rPr>
            <w:rFonts w:ascii="Nunito" w:eastAsia="Nunito" w:hAnsi="Nunito"/>
            <w:color w:val="000000" w:themeColor="text1"/>
            <w:sz w:val="20"/>
            <w:lang w:val="en-ZA"/>
            <w:rPrChange w:id="3924" w:author="Craig Parker" w:date="2024-08-07T12:23:00Z">
              <w:rPr>
                <w:rFonts w:eastAsia="Nunito"/>
                <w:lang w:val="en-ZA"/>
              </w:rPr>
            </w:rPrChange>
          </w:rPr>
          <w:t xml:space="preserve">. It includes the study background, motivation, design, and </w:t>
        </w:r>
      </w:ins>
      <w:ins w:id="3925" w:author="Matthew Chersich" w:date="2024-08-13T23:16:00Z">
        <w:r w:rsidR="00B07FD9">
          <w:rPr>
            <w:rFonts w:ascii="Nunito" w:eastAsia="Nunito" w:hAnsi="Nunito"/>
            <w:color w:val="000000" w:themeColor="text1"/>
            <w:sz w:val="20"/>
            <w:lang w:val="en-ZA"/>
          </w:rPr>
          <w:t xml:space="preserve">the </w:t>
        </w:r>
      </w:ins>
      <w:ins w:id="3926" w:author="Craig Parker" w:date="2024-07-09T11:23:00Z">
        <w:del w:id="3927" w:author="Matthew Chersich" w:date="2024-08-13T23:16:00Z">
          <w:r w:rsidRPr="002E4822" w:rsidDel="00B07FD9">
            <w:rPr>
              <w:rFonts w:ascii="Nunito" w:eastAsia="Nunito" w:hAnsi="Nunito"/>
              <w:color w:val="000000" w:themeColor="text1"/>
              <w:sz w:val="20"/>
              <w:lang w:val="en-ZA"/>
              <w:rPrChange w:id="3928" w:author="Craig Parker" w:date="2024-08-07T12:23:00Z">
                <w:rPr>
                  <w:rFonts w:eastAsia="Nunito"/>
                  <w:lang w:val="en-ZA"/>
                </w:rPr>
              </w:rPrChange>
            </w:rPr>
            <w:delText xml:space="preserve">specific </w:delText>
          </w:r>
        </w:del>
        <w:r w:rsidRPr="002E4822">
          <w:rPr>
            <w:rFonts w:ascii="Nunito" w:eastAsia="Nunito" w:hAnsi="Nunito"/>
            <w:color w:val="000000" w:themeColor="text1"/>
            <w:sz w:val="20"/>
            <w:lang w:val="en-ZA"/>
            <w:rPrChange w:id="3929" w:author="Craig Parker" w:date="2024-08-07T12:23:00Z">
              <w:rPr>
                <w:rFonts w:eastAsia="Nunito"/>
                <w:lang w:val="en-ZA"/>
              </w:rPr>
            </w:rPrChange>
          </w:rPr>
          <w:t>data fields to be collected.</w:t>
        </w:r>
      </w:ins>
    </w:p>
    <w:p w14:paraId="01BB0CB2" w14:textId="7EE0ECCA" w:rsidR="00265FDD" w:rsidRPr="002E4822" w:rsidRDefault="00265FDD" w:rsidP="00265FDD">
      <w:pPr>
        <w:numPr>
          <w:ilvl w:val="1"/>
          <w:numId w:val="29"/>
        </w:numPr>
        <w:spacing w:line="360" w:lineRule="auto"/>
        <w:rPr>
          <w:ins w:id="3930" w:author="Craig Parker" w:date="2024-07-09T11:23:00Z"/>
          <w:rFonts w:ascii="Nunito" w:eastAsia="Nunito" w:hAnsi="Nunito"/>
          <w:color w:val="000000" w:themeColor="text1"/>
          <w:sz w:val="20"/>
          <w:lang w:val="en-ZA"/>
          <w:rPrChange w:id="3931" w:author="Craig Parker" w:date="2024-08-07T12:23:00Z">
            <w:rPr>
              <w:ins w:id="3932" w:author="Craig Parker" w:date="2024-07-09T11:23:00Z"/>
              <w:rFonts w:eastAsia="Nunito"/>
              <w:lang w:val="en-ZA"/>
            </w:rPr>
          </w:rPrChange>
        </w:rPr>
      </w:pPr>
      <w:ins w:id="3933" w:author="Craig Parker" w:date="2024-07-09T11:23:00Z">
        <w:r w:rsidRPr="002E4822">
          <w:rPr>
            <w:rFonts w:ascii="Nunito" w:eastAsia="Nunito" w:hAnsi="Nunito"/>
            <w:color w:val="000000" w:themeColor="text1"/>
            <w:sz w:val="20"/>
            <w:lang w:val="en-ZA"/>
            <w:rPrChange w:id="3934" w:author="Craig Parker" w:date="2024-08-07T12:23:00Z">
              <w:rPr>
                <w:rFonts w:eastAsia="Nunito"/>
                <w:lang w:val="en-ZA"/>
              </w:rPr>
            </w:rPrChange>
          </w:rPr>
          <w:t>The notification form must be submitted along with fully signed D</w:t>
        </w:r>
      </w:ins>
      <w:ins w:id="3935" w:author="Matthew Chersich" w:date="2024-08-13T23:16:00Z">
        <w:r w:rsidR="00B07FD9">
          <w:rPr>
            <w:rFonts w:ascii="Nunito" w:eastAsia="Nunito" w:hAnsi="Nunito"/>
            <w:color w:val="000000" w:themeColor="text1"/>
            <w:sz w:val="20"/>
            <w:lang w:val="en-ZA"/>
          </w:rPr>
          <w:t>T</w:t>
        </w:r>
      </w:ins>
      <w:ins w:id="3936" w:author="Craig Parker" w:date="2024-07-09T11:23:00Z">
        <w:del w:id="3937" w:author="Matthew Chersich" w:date="2024-08-13T23:16:00Z">
          <w:r w:rsidRPr="002E4822" w:rsidDel="00B07FD9">
            <w:rPr>
              <w:rFonts w:ascii="Nunito" w:eastAsia="Nunito" w:hAnsi="Nunito"/>
              <w:color w:val="000000" w:themeColor="text1"/>
              <w:sz w:val="20"/>
              <w:lang w:val="en-ZA"/>
              <w:rPrChange w:id="3938" w:author="Craig Parker" w:date="2024-08-07T12:23:00Z">
                <w:rPr>
                  <w:rFonts w:eastAsia="Nunito"/>
                  <w:lang w:val="en-ZA"/>
                </w:rPr>
              </w:rPrChange>
            </w:rPr>
            <w:delText>S</w:delText>
          </w:r>
        </w:del>
        <w:r w:rsidRPr="002E4822">
          <w:rPr>
            <w:rFonts w:ascii="Nunito" w:eastAsia="Nunito" w:hAnsi="Nunito"/>
            <w:color w:val="000000" w:themeColor="text1"/>
            <w:sz w:val="20"/>
            <w:lang w:val="en-ZA"/>
            <w:rPrChange w:id="3939" w:author="Craig Parker" w:date="2024-08-07T12:23:00Z">
              <w:rPr>
                <w:rFonts w:eastAsia="Nunito"/>
                <w:lang w:val="en-ZA"/>
              </w:rPr>
            </w:rPrChange>
          </w:rPr>
          <w:t>As.</w:t>
        </w:r>
      </w:ins>
    </w:p>
    <w:p w14:paraId="7FE2C760" w14:textId="2BDEAEAA" w:rsidR="00265FDD" w:rsidRPr="002E4822" w:rsidRDefault="00265FDD" w:rsidP="00265FDD">
      <w:pPr>
        <w:numPr>
          <w:ilvl w:val="1"/>
          <w:numId w:val="29"/>
        </w:numPr>
        <w:spacing w:line="360" w:lineRule="auto"/>
        <w:rPr>
          <w:ins w:id="3940" w:author="Craig Parker" w:date="2024-07-09T11:23:00Z"/>
          <w:rFonts w:ascii="Nunito" w:eastAsia="Nunito" w:hAnsi="Nunito"/>
          <w:color w:val="000000" w:themeColor="text1"/>
          <w:sz w:val="20"/>
          <w:lang w:val="en-ZA"/>
          <w:rPrChange w:id="3941" w:author="Craig Parker" w:date="2024-08-07T12:23:00Z">
            <w:rPr>
              <w:ins w:id="3942" w:author="Craig Parker" w:date="2024-07-09T11:23:00Z"/>
              <w:rFonts w:eastAsia="Nunito"/>
              <w:lang w:val="en-ZA"/>
            </w:rPr>
          </w:rPrChange>
        </w:rPr>
      </w:pPr>
      <w:ins w:id="3943" w:author="Craig Parker" w:date="2024-07-09T11:23:00Z">
        <w:r w:rsidRPr="002E4822">
          <w:rPr>
            <w:rFonts w:ascii="Nunito" w:eastAsia="Nunito" w:hAnsi="Nunito"/>
            <w:color w:val="000000" w:themeColor="text1"/>
            <w:sz w:val="20"/>
            <w:lang w:val="en-ZA"/>
            <w:rPrChange w:id="3944" w:author="Craig Parker" w:date="2024-08-07T12:23:00Z">
              <w:rPr>
                <w:rFonts w:eastAsia="Nunito"/>
                <w:lang w:val="en-ZA"/>
              </w:rPr>
            </w:rPrChange>
          </w:rPr>
          <w:t>Wits HREC</w:t>
        </w:r>
      </w:ins>
      <w:ins w:id="3945" w:author="Matthew Chersich" w:date="2024-08-04T17:18:00Z">
        <w:r w:rsidR="00BC1CA9" w:rsidRPr="002E4822">
          <w:rPr>
            <w:rFonts w:ascii="Nunito" w:eastAsia="Nunito" w:hAnsi="Nunito"/>
            <w:color w:val="000000" w:themeColor="text1"/>
            <w:sz w:val="20"/>
            <w:lang w:val="en-ZA"/>
            <w:rPrChange w:id="3946" w:author="Craig Parker" w:date="2024-08-07T12:23:00Z">
              <w:rPr>
                <w:rFonts w:ascii="Nunito" w:eastAsia="Nunito" w:hAnsi="Nunito"/>
                <w:lang w:val="en-ZA"/>
              </w:rPr>
            </w:rPrChange>
          </w:rPr>
          <w:t xml:space="preserve"> </w:t>
        </w:r>
      </w:ins>
      <w:ins w:id="3947" w:author="Craig Parker" w:date="2024-07-09T11:23:00Z">
        <w:r w:rsidRPr="002E4822">
          <w:rPr>
            <w:rFonts w:ascii="Nunito" w:eastAsia="Nunito" w:hAnsi="Nunito"/>
            <w:color w:val="000000" w:themeColor="text1"/>
            <w:sz w:val="20"/>
            <w:lang w:val="en-ZA"/>
            <w:rPrChange w:id="3948" w:author="Craig Parker" w:date="2024-08-07T12:23:00Z">
              <w:rPr>
                <w:rFonts w:eastAsia="Nunito"/>
                <w:lang w:val="en-ZA"/>
              </w:rPr>
            </w:rPrChange>
          </w:rPr>
          <w:t xml:space="preserve">(Medical) will review the notifications and identify any </w:t>
        </w:r>
      </w:ins>
      <w:ins w:id="3949" w:author="Matthew Chersich" w:date="2024-08-04T17:18:00Z">
        <w:r w:rsidR="00BC1CA9" w:rsidRPr="002E4822">
          <w:rPr>
            <w:rFonts w:ascii="Nunito" w:eastAsia="Nunito" w:hAnsi="Nunito"/>
            <w:color w:val="000000" w:themeColor="text1"/>
            <w:sz w:val="20"/>
            <w:lang w:val="en-ZA"/>
            <w:rPrChange w:id="3950" w:author="Craig Parker" w:date="2024-08-07T12:23:00Z">
              <w:rPr>
                <w:rFonts w:ascii="Nunito" w:eastAsia="Nunito" w:hAnsi="Nunito"/>
                <w:lang w:val="en-ZA"/>
              </w:rPr>
            </w:rPrChange>
          </w:rPr>
          <w:t>concerns for discussion</w:t>
        </w:r>
      </w:ins>
      <w:ins w:id="3951" w:author="Craig Parker" w:date="2024-07-09T11:23:00Z">
        <w:del w:id="3952" w:author="Matthew Chersich" w:date="2024-08-04T17:18:00Z">
          <w:r w:rsidRPr="002E4822" w:rsidDel="00BC1CA9">
            <w:rPr>
              <w:rFonts w:ascii="Nunito" w:eastAsia="Nunito" w:hAnsi="Nunito"/>
              <w:color w:val="000000" w:themeColor="text1"/>
              <w:sz w:val="20"/>
              <w:lang w:val="en-ZA"/>
              <w:rPrChange w:id="3953" w:author="Craig Parker" w:date="2024-08-07T12:23:00Z">
                <w:rPr>
                  <w:rFonts w:eastAsia="Nunito"/>
                  <w:lang w:val="en-ZA"/>
                </w:rPr>
              </w:rPrChange>
            </w:rPr>
            <w:delText>red flags</w:delText>
          </w:r>
        </w:del>
        <w:r w:rsidRPr="002E4822">
          <w:rPr>
            <w:rFonts w:ascii="Nunito" w:eastAsia="Nunito" w:hAnsi="Nunito"/>
            <w:color w:val="000000" w:themeColor="text1"/>
            <w:sz w:val="20"/>
            <w:lang w:val="en-ZA"/>
            <w:rPrChange w:id="3954" w:author="Craig Parker" w:date="2024-08-07T12:23:00Z">
              <w:rPr>
                <w:rFonts w:eastAsia="Nunito"/>
                <w:lang w:val="en-ZA"/>
              </w:rPr>
            </w:rPrChange>
          </w:rPr>
          <w:t>.</w:t>
        </w:r>
      </w:ins>
    </w:p>
    <w:p w14:paraId="3A07AF5B" w14:textId="1C3A36BF" w:rsidR="00265FDD" w:rsidRPr="002E4822" w:rsidDel="00B07FD9" w:rsidRDefault="00265FDD">
      <w:pPr>
        <w:spacing w:line="360" w:lineRule="auto"/>
        <w:ind w:left="1440"/>
        <w:rPr>
          <w:ins w:id="3955" w:author="Craig Parker" w:date="2024-07-09T11:23:00Z"/>
          <w:del w:id="3956" w:author="Matthew Chersich" w:date="2024-08-13T23:18:00Z"/>
          <w:rFonts w:ascii="Nunito" w:eastAsia="Nunito" w:hAnsi="Nunito"/>
          <w:color w:val="000000" w:themeColor="text1"/>
          <w:sz w:val="20"/>
          <w:lang w:val="en-ZA"/>
          <w:rPrChange w:id="3957" w:author="Craig Parker" w:date="2024-08-07T12:23:00Z">
            <w:rPr>
              <w:ins w:id="3958" w:author="Craig Parker" w:date="2024-07-09T11:23:00Z"/>
              <w:del w:id="3959" w:author="Matthew Chersich" w:date="2024-08-13T23:18:00Z"/>
              <w:rFonts w:eastAsia="Nunito"/>
              <w:lang w:val="en-ZA"/>
            </w:rPr>
          </w:rPrChange>
        </w:rPr>
        <w:pPrChange w:id="3960" w:author="Matthew Chersich" w:date="2024-08-13T23:18:00Z">
          <w:pPr>
            <w:numPr>
              <w:numId w:val="29"/>
            </w:numPr>
            <w:tabs>
              <w:tab w:val="num" w:pos="720"/>
            </w:tabs>
            <w:ind w:left="720" w:hanging="360"/>
          </w:pPr>
        </w:pPrChange>
      </w:pPr>
      <w:ins w:id="3961" w:author="Craig Parker" w:date="2024-07-09T11:23:00Z">
        <w:del w:id="3962" w:author="Matthew Chersich" w:date="2024-08-04T17:19:00Z">
          <w:r w:rsidRPr="002E4822" w:rsidDel="00BC1CA9">
            <w:rPr>
              <w:rFonts w:ascii="Nunito" w:eastAsia="Nunito" w:hAnsi="Nunito"/>
              <w:b/>
              <w:bCs/>
              <w:color w:val="000000" w:themeColor="text1"/>
              <w:sz w:val="20"/>
              <w:lang w:val="en-ZA"/>
              <w:rPrChange w:id="3963" w:author="Craig Parker" w:date="2024-08-07T12:23:00Z">
                <w:rPr>
                  <w:rFonts w:eastAsia="Nunito"/>
                  <w:b/>
                  <w:bCs/>
                  <w:lang w:val="en-ZA"/>
                </w:rPr>
              </w:rPrChange>
            </w:rPr>
            <w:delText>Recommendations</w:delText>
          </w:r>
        </w:del>
        <w:del w:id="3964" w:author="Matthew Chersich" w:date="2024-08-13T23:18:00Z">
          <w:r w:rsidRPr="002E4822" w:rsidDel="00B07FD9">
            <w:rPr>
              <w:rFonts w:ascii="Nunito" w:eastAsia="Nunito" w:hAnsi="Nunito"/>
              <w:b/>
              <w:bCs/>
              <w:color w:val="000000" w:themeColor="text1"/>
              <w:sz w:val="20"/>
              <w:lang w:val="en-ZA"/>
              <w:rPrChange w:id="3965" w:author="Craig Parker" w:date="2024-08-07T12:23:00Z">
                <w:rPr>
                  <w:rFonts w:eastAsia="Nunito"/>
                  <w:b/>
                  <w:bCs/>
                  <w:lang w:val="en-ZA"/>
                </w:rPr>
              </w:rPrChange>
            </w:rPr>
            <w:delText>:</w:delText>
          </w:r>
          <w:r w:rsidRPr="002E4822" w:rsidDel="00B07FD9">
            <w:rPr>
              <w:rFonts w:ascii="Nunito" w:eastAsia="Nunito" w:hAnsi="Nunito"/>
              <w:color w:val="000000" w:themeColor="text1"/>
              <w:sz w:val="20"/>
              <w:lang w:val="en-ZA"/>
              <w:rPrChange w:id="3966" w:author="Craig Parker" w:date="2024-08-07T12:23:00Z">
                <w:rPr>
                  <w:rFonts w:eastAsia="Nunito"/>
                  <w:lang w:val="en-ZA"/>
                </w:rPr>
              </w:rPrChange>
            </w:rPr>
            <w:delText xml:space="preserve"> </w:delText>
          </w:r>
        </w:del>
      </w:ins>
    </w:p>
    <w:p w14:paraId="53DEFBD1" w14:textId="0F2EACDC" w:rsidR="00265FDD" w:rsidRPr="002E4822" w:rsidDel="00BC1CA9" w:rsidRDefault="00265FDD">
      <w:pPr>
        <w:spacing w:line="360" w:lineRule="auto"/>
        <w:ind w:left="1440"/>
        <w:rPr>
          <w:ins w:id="3967" w:author="Craig Parker" w:date="2024-07-09T11:23:00Z"/>
          <w:del w:id="3968" w:author="Matthew Chersich" w:date="2024-08-04T17:20:00Z"/>
          <w:rFonts w:ascii="Nunito" w:eastAsia="Nunito" w:hAnsi="Nunito"/>
          <w:color w:val="000000" w:themeColor="text1"/>
          <w:sz w:val="20"/>
          <w:lang w:val="en-ZA"/>
          <w:rPrChange w:id="3969" w:author="Craig Parker" w:date="2024-08-07T12:23:00Z">
            <w:rPr>
              <w:ins w:id="3970" w:author="Craig Parker" w:date="2024-07-09T11:23:00Z"/>
              <w:del w:id="3971" w:author="Matthew Chersich" w:date="2024-08-04T17:20:00Z"/>
              <w:rFonts w:eastAsia="Nunito"/>
              <w:lang w:val="en-ZA"/>
            </w:rPr>
          </w:rPrChange>
        </w:rPr>
        <w:pPrChange w:id="3972" w:author="Matthew Chersich" w:date="2024-08-13T23:18:00Z">
          <w:pPr>
            <w:numPr>
              <w:ilvl w:val="1"/>
              <w:numId w:val="29"/>
            </w:numPr>
            <w:tabs>
              <w:tab w:val="num" w:pos="1440"/>
            </w:tabs>
            <w:ind w:left="1440" w:hanging="360"/>
          </w:pPr>
        </w:pPrChange>
      </w:pPr>
      <w:ins w:id="3973" w:author="Craig Parker" w:date="2024-07-09T11:23:00Z">
        <w:del w:id="3974" w:author="Matthew Chersich" w:date="2024-08-13T23:18:00Z">
          <w:r w:rsidRPr="002E4822" w:rsidDel="00B07FD9">
            <w:rPr>
              <w:rFonts w:ascii="Nunito" w:eastAsia="Nunito" w:hAnsi="Nunito"/>
              <w:color w:val="000000" w:themeColor="text1"/>
              <w:sz w:val="20"/>
              <w:lang w:val="en-ZA"/>
              <w:rPrChange w:id="3975" w:author="Craig Parker" w:date="2024-08-07T12:23:00Z">
                <w:rPr>
                  <w:rFonts w:eastAsia="Nunito"/>
                  <w:lang w:val="en-ZA"/>
                </w:rPr>
              </w:rPrChange>
            </w:rPr>
            <w:delText>The HE</w:delText>
          </w:r>
        </w:del>
      </w:ins>
      <w:del w:id="3976" w:author="Matthew Chersich" w:date="2024-08-13T23:18:00Z">
        <w:r w:rsidR="00A40232" w:rsidRPr="002E4822" w:rsidDel="00B07FD9">
          <w:rPr>
            <w:rFonts w:ascii="Nunito" w:eastAsia="Nunito" w:hAnsi="Nunito"/>
            <w:color w:val="000000" w:themeColor="text1"/>
            <w:sz w:val="20"/>
            <w:vertAlign w:val="superscript"/>
            <w:lang w:val="en-ZA"/>
          </w:rPr>
          <w:delText>2</w:delText>
        </w:r>
      </w:del>
      <w:ins w:id="3977" w:author="Craig Parker" w:date="2024-07-09T11:23:00Z">
        <w:del w:id="3978" w:author="Matthew Chersich" w:date="2024-08-13T23:18:00Z">
          <w:r w:rsidRPr="002E4822" w:rsidDel="00B07FD9">
            <w:rPr>
              <w:rFonts w:ascii="Nunito" w:eastAsia="Nunito" w:hAnsi="Nunito"/>
              <w:color w:val="000000" w:themeColor="text1"/>
              <w:sz w:val="20"/>
              <w:lang w:val="en-ZA"/>
              <w:rPrChange w:id="3979" w:author="Craig Parker" w:date="2024-08-07T12:23:00Z">
                <w:rPr>
                  <w:rFonts w:eastAsia="Nunito"/>
                  <w:lang w:val="en-ZA"/>
                </w:rPr>
              </w:rPrChange>
            </w:rPr>
            <w:delText>AT Centre must provide the ethics committee with a completed Notification Form for access to a new database, including background and objectives, methods (if different from the primary protocol), and a justification</w:delText>
          </w:r>
        </w:del>
        <w:del w:id="3980" w:author="Matthew Chersich" w:date="2024-08-04T17:20:00Z">
          <w:r w:rsidRPr="002E4822" w:rsidDel="00BC1CA9">
            <w:rPr>
              <w:rFonts w:ascii="Nunito" w:eastAsia="Nunito" w:hAnsi="Nunito"/>
              <w:color w:val="000000" w:themeColor="text1"/>
              <w:sz w:val="20"/>
              <w:lang w:val="en-ZA"/>
              <w:rPrChange w:id="3981" w:author="Craig Parker" w:date="2024-08-07T12:23:00Z">
                <w:rPr>
                  <w:rFonts w:eastAsia="Nunito"/>
                  <w:lang w:val="en-ZA"/>
                </w:rPr>
              </w:rPrChange>
            </w:rPr>
            <w:delText>.</w:delText>
          </w:r>
        </w:del>
      </w:ins>
    </w:p>
    <w:p w14:paraId="2C6F5EE3" w14:textId="4FCF3A02" w:rsidR="00265FDD" w:rsidRPr="002E4822" w:rsidRDefault="00265FDD">
      <w:pPr>
        <w:spacing w:line="360" w:lineRule="auto"/>
        <w:ind w:left="1440"/>
        <w:rPr>
          <w:ins w:id="3982" w:author="Craig Parker" w:date="2024-07-09T11:23:00Z"/>
          <w:rFonts w:ascii="Nunito" w:eastAsia="Nunito" w:hAnsi="Nunito"/>
          <w:color w:val="000000" w:themeColor="text1"/>
          <w:sz w:val="20"/>
          <w:lang w:val="en-ZA"/>
          <w:rPrChange w:id="3983" w:author="Craig Parker" w:date="2024-08-07T12:23:00Z">
            <w:rPr>
              <w:ins w:id="3984" w:author="Craig Parker" w:date="2024-07-09T11:23:00Z"/>
              <w:rFonts w:eastAsia="Nunito"/>
              <w:lang w:val="en-ZA"/>
            </w:rPr>
          </w:rPrChange>
        </w:rPr>
        <w:pPrChange w:id="3985" w:author="Matthew Chersich" w:date="2024-08-13T23:18:00Z">
          <w:pPr>
            <w:numPr>
              <w:ilvl w:val="1"/>
              <w:numId w:val="29"/>
            </w:numPr>
            <w:tabs>
              <w:tab w:val="num" w:pos="1440"/>
            </w:tabs>
            <w:ind w:left="1440" w:hanging="360"/>
          </w:pPr>
        </w:pPrChange>
      </w:pPr>
      <w:ins w:id="3986" w:author="Craig Parker" w:date="2024-07-09T11:23:00Z">
        <w:del w:id="3987" w:author="Matthew Chersich" w:date="2024-08-04T17:20:00Z">
          <w:r w:rsidRPr="002E4822" w:rsidDel="00BC1CA9">
            <w:rPr>
              <w:rFonts w:ascii="Nunito" w:eastAsia="Nunito" w:hAnsi="Nunito"/>
              <w:color w:val="000000" w:themeColor="text1"/>
              <w:sz w:val="20"/>
              <w:lang w:val="en-ZA"/>
              <w:rPrChange w:id="3988" w:author="Craig Parker" w:date="2024-08-07T12:23:00Z">
                <w:rPr>
                  <w:rFonts w:eastAsia="Nunito"/>
                  <w:lang w:val="en-ZA"/>
                </w:rPr>
              </w:rPrChange>
            </w:rPr>
            <w:delText>Notifications must include</w:delText>
          </w:r>
        </w:del>
        <w:del w:id="3989" w:author="Matthew Chersich" w:date="2024-08-13T23:18:00Z">
          <w:r w:rsidRPr="002E4822" w:rsidDel="00B07FD9">
            <w:rPr>
              <w:rFonts w:ascii="Nunito" w:eastAsia="Nunito" w:hAnsi="Nunito"/>
              <w:color w:val="000000" w:themeColor="text1"/>
              <w:sz w:val="20"/>
              <w:lang w:val="en-ZA"/>
              <w:rPrChange w:id="3990" w:author="Craig Parker" w:date="2024-08-07T12:23:00Z">
                <w:rPr>
                  <w:rFonts w:eastAsia="Nunito"/>
                  <w:lang w:val="en-ZA"/>
                </w:rPr>
              </w:rPrChange>
            </w:rPr>
            <w:delText xml:space="preserve"> fully </w:delText>
          </w:r>
        </w:del>
        <w:del w:id="3991" w:author="Matthew Chersich" w:date="2024-08-04T17:20:00Z">
          <w:r w:rsidRPr="002E4822" w:rsidDel="00BC1CA9">
            <w:rPr>
              <w:rFonts w:ascii="Nunito" w:eastAsia="Nunito" w:hAnsi="Nunito"/>
              <w:color w:val="000000" w:themeColor="text1"/>
              <w:sz w:val="20"/>
              <w:lang w:val="en-ZA"/>
              <w:rPrChange w:id="3992" w:author="Craig Parker" w:date="2024-08-07T12:23:00Z">
                <w:rPr>
                  <w:rFonts w:eastAsia="Nunito"/>
                  <w:lang w:val="en-ZA"/>
                </w:rPr>
              </w:rPrChange>
            </w:rPr>
            <w:delText>signed</w:delText>
          </w:r>
        </w:del>
        <w:del w:id="3993" w:author="Matthew Chersich" w:date="2024-08-13T23:18:00Z">
          <w:r w:rsidRPr="002E4822" w:rsidDel="00B07FD9">
            <w:rPr>
              <w:rFonts w:ascii="Nunito" w:eastAsia="Nunito" w:hAnsi="Nunito"/>
              <w:color w:val="000000" w:themeColor="text1"/>
              <w:sz w:val="20"/>
              <w:lang w:val="en-ZA"/>
              <w:rPrChange w:id="3994" w:author="Craig Parker" w:date="2024-08-07T12:23:00Z">
                <w:rPr>
                  <w:rFonts w:eastAsia="Nunito"/>
                  <w:lang w:val="en-ZA"/>
                </w:rPr>
              </w:rPrChange>
            </w:rPr>
            <w:delText xml:space="preserve"> DTA</w:delText>
          </w:r>
        </w:del>
        <w:del w:id="3995" w:author="Matthew Chersich" w:date="2024-08-04T17:21:00Z">
          <w:r w:rsidRPr="002E4822" w:rsidDel="00BC1CA9">
            <w:rPr>
              <w:rFonts w:ascii="Nunito" w:eastAsia="Nunito" w:hAnsi="Nunito"/>
              <w:color w:val="000000" w:themeColor="text1"/>
              <w:sz w:val="20"/>
              <w:lang w:val="en-ZA"/>
              <w:rPrChange w:id="3996" w:author="Craig Parker" w:date="2024-08-07T12:23:00Z">
                <w:rPr>
                  <w:rFonts w:eastAsia="Nunito"/>
                  <w:lang w:val="en-ZA"/>
                </w:rPr>
              </w:rPrChange>
            </w:rPr>
            <w:delText>s</w:delText>
          </w:r>
        </w:del>
        <w:del w:id="3997" w:author="Matthew Chersich" w:date="2024-08-13T23:18:00Z">
          <w:r w:rsidRPr="002E4822" w:rsidDel="00B07FD9">
            <w:rPr>
              <w:rFonts w:ascii="Nunito" w:eastAsia="Nunito" w:hAnsi="Nunito"/>
              <w:color w:val="000000" w:themeColor="text1"/>
              <w:sz w:val="20"/>
              <w:lang w:val="en-ZA"/>
              <w:rPrChange w:id="3998" w:author="Craig Parker" w:date="2024-08-07T12:23:00Z">
                <w:rPr>
                  <w:rFonts w:eastAsia="Nunito"/>
                  <w:lang w:val="en-ZA"/>
                </w:rPr>
              </w:rPrChange>
            </w:rPr>
            <w:delText>.</w:delText>
          </w:r>
        </w:del>
      </w:ins>
    </w:p>
    <w:p w14:paraId="2CA244C1" w14:textId="62D87864" w:rsidR="00265FDD" w:rsidRPr="002E4822" w:rsidRDefault="52A8C99F">
      <w:pPr>
        <w:spacing w:line="360" w:lineRule="auto"/>
        <w:rPr>
          <w:ins w:id="3999" w:author="Craig Parker" w:date="2024-07-09T11:23:00Z"/>
          <w:rFonts w:ascii="Nunito" w:eastAsia="Nunito" w:hAnsi="Nunito"/>
          <w:color w:val="000000" w:themeColor="text1"/>
          <w:sz w:val="20"/>
          <w:lang w:val="en-ZA"/>
          <w:rPrChange w:id="4000" w:author="Craig Parker" w:date="2024-08-07T12:23:00Z">
            <w:rPr>
              <w:ins w:id="4001" w:author="Craig Parker" w:date="2024-07-09T11:23:00Z"/>
              <w:rFonts w:eastAsia="Nunito"/>
              <w:lang w:val="en-ZA"/>
            </w:rPr>
          </w:rPrChange>
        </w:rPr>
        <w:pPrChange w:id="4002" w:author="Matthew Chersich" w:date="2024-08-13T23:18:00Z">
          <w:pPr>
            <w:numPr>
              <w:ilvl w:val="1"/>
              <w:numId w:val="29"/>
            </w:numPr>
            <w:tabs>
              <w:tab w:val="num" w:pos="1440"/>
            </w:tabs>
            <w:ind w:left="1440" w:hanging="360"/>
          </w:pPr>
        </w:pPrChange>
      </w:pPr>
      <w:ins w:id="4003" w:author="Craig Parker" w:date="2024-07-09T11:23:00Z">
        <w:r w:rsidRPr="002E4822">
          <w:rPr>
            <w:rFonts w:ascii="Nunito" w:eastAsia="Nunito" w:hAnsi="Nunito"/>
            <w:color w:val="000000" w:themeColor="text1"/>
            <w:sz w:val="20"/>
            <w:lang w:val="en-ZA"/>
            <w:rPrChange w:id="4004" w:author="Craig Parker" w:date="2024-08-07T12:23:00Z">
              <w:rPr>
                <w:rFonts w:eastAsia="Nunito"/>
                <w:lang w:val="en-ZA"/>
              </w:rPr>
            </w:rPrChange>
          </w:rPr>
          <w:t xml:space="preserve">Data </w:t>
        </w:r>
      </w:ins>
      <w:ins w:id="4005" w:author="Matthew Chersich" w:date="2024-08-13T23:18:00Z">
        <w:r w:rsidR="00B07FD9">
          <w:rPr>
            <w:rFonts w:ascii="Nunito" w:eastAsia="Nunito" w:hAnsi="Nunito"/>
            <w:color w:val="000000" w:themeColor="text1"/>
            <w:sz w:val="20"/>
            <w:lang w:val="en-ZA"/>
          </w:rPr>
          <w:t xml:space="preserve">transfer and </w:t>
        </w:r>
      </w:ins>
      <w:ins w:id="4006" w:author="Craig Parker" w:date="2024-07-09T11:23:00Z">
        <w:r w:rsidRPr="002E4822">
          <w:rPr>
            <w:rFonts w:ascii="Nunito" w:eastAsia="Nunito" w:hAnsi="Nunito"/>
            <w:color w:val="000000" w:themeColor="text1"/>
            <w:sz w:val="20"/>
            <w:lang w:val="en-ZA"/>
            <w:rPrChange w:id="4007" w:author="Craig Parker" w:date="2024-08-07T12:23:00Z">
              <w:rPr>
                <w:rFonts w:eastAsia="Nunito"/>
                <w:lang w:val="en-ZA"/>
              </w:rPr>
            </w:rPrChange>
          </w:rPr>
          <w:t xml:space="preserve">use may proceed once the ethics committee </w:t>
        </w:r>
      </w:ins>
      <w:ins w:id="4008" w:author="Craig Parker" w:date="2024-08-06T13:02:00Z">
        <w:r w:rsidRPr="002E4822">
          <w:rPr>
            <w:rFonts w:ascii="Nunito" w:eastAsia="Nunito" w:hAnsi="Nunito"/>
            <w:color w:val="000000" w:themeColor="text1"/>
            <w:sz w:val="20"/>
            <w:lang w:val="en-ZA"/>
            <w:rPrChange w:id="4009" w:author="Craig Parker" w:date="2024-08-07T12:23:00Z">
              <w:rPr>
                <w:rFonts w:ascii="Nunito" w:eastAsia="Nunito" w:hAnsi="Nunito"/>
                <w:lang w:val="en-ZA"/>
              </w:rPr>
            </w:rPrChange>
          </w:rPr>
          <w:t>signs</w:t>
        </w:r>
      </w:ins>
      <w:ins w:id="4010" w:author="Craig Parker" w:date="2024-07-09T11:23:00Z">
        <w:r w:rsidRPr="002E4822">
          <w:rPr>
            <w:rFonts w:ascii="Nunito" w:eastAsia="Nunito" w:hAnsi="Nunito"/>
            <w:color w:val="000000" w:themeColor="text1"/>
            <w:sz w:val="20"/>
            <w:lang w:val="en-ZA"/>
            <w:rPrChange w:id="4011" w:author="Craig Parker" w:date="2024-08-07T12:23:00Z">
              <w:rPr>
                <w:rFonts w:eastAsia="Nunito"/>
                <w:lang w:val="en-ZA"/>
              </w:rPr>
            </w:rPrChange>
          </w:rPr>
          <w:t xml:space="preserve"> the notification</w:t>
        </w:r>
      </w:ins>
      <w:ins w:id="4012" w:author="Craig Parker" w:date="2024-08-06T13:02:00Z">
        <w:r w:rsidRPr="002E4822">
          <w:rPr>
            <w:rFonts w:ascii="Nunito" w:eastAsia="Nunito" w:hAnsi="Nunito"/>
            <w:color w:val="000000" w:themeColor="text1"/>
            <w:sz w:val="20"/>
            <w:lang w:val="en-ZA"/>
            <w:rPrChange w:id="4013" w:author="Craig Parker" w:date="2024-08-07T12:23:00Z">
              <w:rPr>
                <w:rFonts w:ascii="Nunito" w:eastAsia="Nunito" w:hAnsi="Nunito"/>
                <w:lang w:val="en-ZA"/>
              </w:rPr>
            </w:rPrChange>
          </w:rPr>
          <w:t xml:space="preserve"> and </w:t>
        </w:r>
      </w:ins>
      <w:ins w:id="4014" w:author="Craig Parker" w:date="2024-08-07T13:31:00Z">
        <w:r w:rsidR="00771827" w:rsidRPr="002E4822">
          <w:rPr>
            <w:rFonts w:ascii="Nunito" w:eastAsia="Nunito" w:hAnsi="Nunito"/>
            <w:color w:val="000000" w:themeColor="text1"/>
            <w:sz w:val="20"/>
            <w:lang w:val="en-ZA"/>
          </w:rPr>
          <w:t>returns it</w:t>
        </w:r>
      </w:ins>
      <w:ins w:id="4015" w:author="Craig Parker" w:date="2024-08-06T13:02:00Z">
        <w:r w:rsidRPr="002E4822">
          <w:rPr>
            <w:rFonts w:ascii="Nunito" w:eastAsia="Nunito" w:hAnsi="Nunito"/>
            <w:color w:val="000000" w:themeColor="text1"/>
            <w:sz w:val="20"/>
            <w:lang w:val="en-ZA"/>
            <w:rPrChange w:id="4016" w:author="Craig Parker" w:date="2024-08-07T12:23:00Z">
              <w:rPr>
                <w:rFonts w:ascii="Nunito" w:eastAsia="Nunito" w:hAnsi="Nunito"/>
                <w:lang w:val="en-ZA"/>
              </w:rPr>
            </w:rPrChange>
          </w:rPr>
          <w:t xml:space="preserve"> to the HE</w:t>
        </w:r>
        <w:r w:rsidRPr="002E4822">
          <w:rPr>
            <w:rFonts w:ascii="Nunito" w:eastAsia="Nunito" w:hAnsi="Nunito"/>
            <w:color w:val="000000" w:themeColor="text1"/>
            <w:sz w:val="20"/>
            <w:vertAlign w:val="superscript"/>
            <w:lang w:val="en-ZA"/>
            <w:rPrChange w:id="4017" w:author="Craig Parker" w:date="2024-08-07T12:23:00Z">
              <w:rPr>
                <w:rFonts w:ascii="Nunito" w:eastAsia="Nunito" w:hAnsi="Nunito"/>
                <w:lang w:val="en-ZA"/>
              </w:rPr>
            </w:rPrChange>
          </w:rPr>
          <w:t>2</w:t>
        </w:r>
        <w:r w:rsidRPr="002E4822">
          <w:rPr>
            <w:rFonts w:ascii="Nunito" w:eastAsia="Nunito" w:hAnsi="Nunito"/>
            <w:color w:val="000000" w:themeColor="text1"/>
            <w:sz w:val="20"/>
            <w:lang w:val="en-ZA"/>
            <w:rPrChange w:id="4018" w:author="Craig Parker" w:date="2024-08-07T12:23:00Z">
              <w:rPr>
                <w:rFonts w:ascii="Nunito" w:eastAsia="Nunito" w:hAnsi="Nunito"/>
                <w:lang w:val="en-ZA"/>
              </w:rPr>
            </w:rPrChange>
          </w:rPr>
          <w:t xml:space="preserve">AT </w:t>
        </w:r>
        <w:proofErr w:type="spellStart"/>
        <w:r w:rsidRPr="002E4822">
          <w:rPr>
            <w:rFonts w:ascii="Nunito" w:eastAsia="Nunito" w:hAnsi="Nunito"/>
            <w:color w:val="000000" w:themeColor="text1"/>
            <w:sz w:val="20"/>
            <w:lang w:val="en-ZA"/>
            <w:rPrChange w:id="4019" w:author="Craig Parker" w:date="2024-08-07T12:23:00Z">
              <w:rPr>
                <w:rFonts w:ascii="Nunito" w:eastAsia="Nunito" w:hAnsi="Nunito"/>
                <w:lang w:val="en-ZA"/>
              </w:rPr>
            </w:rPrChange>
          </w:rPr>
          <w:t>Ce</w:t>
        </w:r>
      </w:ins>
      <w:ins w:id="4020" w:author="Craig Parker" w:date="2024-08-06T13:03:00Z">
        <w:r w:rsidRPr="002E4822">
          <w:rPr>
            <w:rFonts w:ascii="Nunito" w:eastAsia="Nunito" w:hAnsi="Nunito"/>
            <w:color w:val="000000" w:themeColor="text1"/>
            <w:sz w:val="20"/>
            <w:lang w:val="en-ZA"/>
            <w:rPrChange w:id="4021" w:author="Craig Parker" w:date="2024-08-07T12:23:00Z">
              <w:rPr>
                <w:rFonts w:ascii="Nunito" w:eastAsia="Nunito" w:hAnsi="Nunito"/>
                <w:lang w:val="en-ZA"/>
              </w:rPr>
            </w:rPrChange>
          </w:rPr>
          <w:t>nter</w:t>
        </w:r>
      </w:ins>
      <w:proofErr w:type="spellEnd"/>
      <w:ins w:id="4022" w:author="Craig Parker" w:date="2024-07-09T11:23:00Z">
        <w:r w:rsidRPr="002E4822">
          <w:rPr>
            <w:rFonts w:ascii="Nunito" w:eastAsia="Nunito" w:hAnsi="Nunito"/>
            <w:color w:val="000000" w:themeColor="text1"/>
            <w:sz w:val="20"/>
            <w:lang w:val="en-ZA"/>
            <w:rPrChange w:id="4023" w:author="Craig Parker" w:date="2024-08-07T12:23:00Z">
              <w:rPr>
                <w:rFonts w:eastAsia="Nunito"/>
                <w:lang w:val="en-ZA"/>
              </w:rPr>
            </w:rPrChange>
          </w:rPr>
          <w:t>.</w:t>
        </w:r>
      </w:ins>
    </w:p>
    <w:p w14:paraId="68345C94" w14:textId="79CBF527" w:rsidR="00265FDD" w:rsidRPr="002E4822" w:rsidRDefault="00265FDD">
      <w:pPr>
        <w:spacing w:line="360" w:lineRule="auto"/>
        <w:rPr>
          <w:rFonts w:ascii="Nunito" w:eastAsia="Nunito" w:hAnsi="Nunito"/>
          <w:color w:val="000000" w:themeColor="text1"/>
          <w:sz w:val="20"/>
          <w:lang w:val="en-ZA"/>
        </w:rPr>
      </w:pPr>
      <w:ins w:id="4024" w:author="Craig Parker" w:date="2024-07-09T11:23:00Z">
        <w:del w:id="4025" w:author="Matthew Chersich" w:date="2024-08-04T17:23:00Z">
          <w:r w:rsidRPr="002E4822" w:rsidDel="00BC1CA9">
            <w:rPr>
              <w:rFonts w:ascii="Nunito" w:eastAsia="Nunito" w:hAnsi="Nunito"/>
              <w:color w:val="000000" w:themeColor="text1"/>
              <w:sz w:val="20"/>
              <w:lang w:val="en-ZA"/>
              <w:rPrChange w:id="4026" w:author="Craig Parker" w:date="2024-08-07T12:23:00Z">
                <w:rPr>
                  <w:rFonts w:eastAsia="Nunito"/>
                  <w:lang w:val="en-ZA"/>
                </w:rPr>
              </w:rPrChange>
            </w:rPr>
            <w:delText>This process ensures that all RP2 studies adhere to ethical guidelines and processes, maintaining the integrity and compliance of the HEAT Centre's research activities.</w:delText>
          </w:r>
        </w:del>
      </w:ins>
    </w:p>
    <w:p w14:paraId="6A42914E" w14:textId="4E0F2C1D" w:rsidR="00AC09F0" w:rsidRPr="002E4822" w:rsidRDefault="004D7A6B" w:rsidP="00AC09F0">
      <w:pPr>
        <w:pStyle w:val="Heading2"/>
        <w:spacing w:line="360" w:lineRule="auto"/>
        <w:rPr>
          <w:rFonts w:ascii="Nunito" w:hAnsi="Nunito"/>
          <w:lang w:val="en-ZA"/>
        </w:rPr>
      </w:pPr>
      <w:bookmarkStart w:id="4027" w:name="_Toc174562933"/>
      <w:ins w:id="4028" w:author="Craig Parker" w:date="2024-08-14T21:17:00Z" w16du:dateUtc="2024-08-14T19:17:00Z">
        <w:r>
          <w:rPr>
            <w:rFonts w:ascii="Nunito" w:hAnsi="Nunito"/>
            <w:lang w:val="en-ZA"/>
          </w:rPr>
          <w:t>6</w:t>
        </w:r>
      </w:ins>
      <w:del w:id="4029" w:author="Craig Parker" w:date="2024-08-14T21:17:00Z" w16du:dateUtc="2024-08-14T19:17:00Z">
        <w:r w:rsidR="00AC09F0" w:rsidRPr="002E4822" w:rsidDel="004D7A6B">
          <w:rPr>
            <w:rFonts w:ascii="Nunito" w:hAnsi="Nunito"/>
            <w:lang w:val="en-ZA"/>
          </w:rPr>
          <w:delText>5</w:delText>
        </w:r>
      </w:del>
      <w:r w:rsidR="00AC09F0" w:rsidRPr="002E4822">
        <w:rPr>
          <w:rFonts w:ascii="Nunito" w:hAnsi="Nunito"/>
          <w:lang w:val="en-ZA"/>
        </w:rPr>
        <w:t>.3. Data Encryption and Transfer</w:t>
      </w:r>
      <w:bookmarkEnd w:id="4027"/>
    </w:p>
    <w:p w14:paraId="64F7A45B" w14:textId="77777777" w:rsidR="00AC09F0" w:rsidRPr="002E4822" w:rsidRDefault="00AC09F0" w:rsidP="00AC09F0">
      <w:pPr>
        <w:spacing w:line="360" w:lineRule="auto"/>
        <w:rPr>
          <w:rFonts w:ascii="Nunito" w:eastAsia="Nunito" w:hAnsi="Nunito"/>
          <w:color w:val="000000" w:themeColor="text1"/>
          <w:sz w:val="20"/>
          <w:lang w:val="en-ZA"/>
        </w:rPr>
      </w:pPr>
    </w:p>
    <w:p w14:paraId="16CD5BF8" w14:textId="05C3F9FC" w:rsidR="00AC09F0" w:rsidRPr="002E4822" w:rsidRDefault="00AC09F0" w:rsidP="00AC09F0">
      <w:pPr>
        <w:spacing w:line="360" w:lineRule="auto"/>
        <w:rPr>
          <w:rFonts w:ascii="Nunito" w:eastAsia="Nunito" w:hAnsi="Nunito"/>
          <w:color w:val="000000" w:themeColor="text1"/>
          <w:sz w:val="20"/>
          <w:lang w:val="en-ZA"/>
        </w:rPr>
      </w:pPr>
      <w:r w:rsidRPr="002E4822">
        <w:rPr>
          <w:rFonts w:ascii="Nunito" w:eastAsia="Nunito" w:hAnsi="Nunito"/>
          <w:color w:val="000000" w:themeColor="text1"/>
          <w:sz w:val="20"/>
          <w:lang w:val="en-ZA"/>
        </w:rPr>
        <w:lastRenderedPageBreak/>
        <w:t>Once the Data Transfer Agreemen</w:t>
      </w:r>
      <w:ins w:id="4030" w:author="Matthew Chersich" w:date="2024-08-13T23:19:00Z">
        <w:r w:rsidR="00B07FD9">
          <w:rPr>
            <w:rFonts w:ascii="Nunito" w:eastAsia="Nunito" w:hAnsi="Nunito"/>
            <w:color w:val="000000" w:themeColor="text1"/>
            <w:sz w:val="20"/>
            <w:lang w:val="en-ZA"/>
          </w:rPr>
          <w:t>t</w:t>
        </w:r>
      </w:ins>
      <w:del w:id="4031" w:author="Matthew Chersich" w:date="2024-08-13T23:18:00Z">
        <w:r w:rsidRPr="002E4822" w:rsidDel="00B07FD9">
          <w:rPr>
            <w:rFonts w:ascii="Nunito" w:eastAsia="Nunito" w:hAnsi="Nunito"/>
            <w:color w:val="000000" w:themeColor="text1"/>
            <w:sz w:val="20"/>
            <w:lang w:val="en-ZA"/>
          </w:rPr>
          <w:delText>t (DTA</w:delText>
        </w:r>
      </w:del>
      <w:del w:id="4032" w:author="Matthew Chersich" w:date="2024-08-13T23:19:00Z">
        <w:r w:rsidRPr="002E4822" w:rsidDel="00B07FD9">
          <w:rPr>
            <w:rFonts w:ascii="Nunito" w:eastAsia="Nunito" w:hAnsi="Nunito"/>
            <w:color w:val="000000" w:themeColor="text1"/>
            <w:sz w:val="20"/>
            <w:lang w:val="en-ZA"/>
          </w:rPr>
          <w:delText>)</w:delText>
        </w:r>
      </w:del>
      <w:r w:rsidRPr="002E4822">
        <w:rPr>
          <w:rFonts w:ascii="Nunito" w:eastAsia="Nunito" w:hAnsi="Nunito"/>
          <w:color w:val="000000" w:themeColor="text1"/>
          <w:sz w:val="20"/>
          <w:lang w:val="en-ZA"/>
        </w:rPr>
        <w:t xml:space="preserve"> has been agreed upon and signed, and</w:t>
      </w:r>
      <w:ins w:id="4033" w:author="Matthew Chersich" w:date="2024-08-13T23:19:00Z">
        <w:r w:rsidR="00B07FD9">
          <w:rPr>
            <w:rFonts w:ascii="Nunito" w:eastAsia="Nunito" w:hAnsi="Nunito"/>
            <w:color w:val="000000" w:themeColor="text1"/>
            <w:sz w:val="20"/>
            <w:lang w:val="en-ZA"/>
          </w:rPr>
          <w:t xml:space="preserve">, in the case of RP2, </w:t>
        </w:r>
      </w:ins>
      <w:del w:id="4034" w:author="Matthew Chersich" w:date="2024-08-13T23:19:00Z">
        <w:r w:rsidRPr="002E4822" w:rsidDel="00B07FD9">
          <w:rPr>
            <w:rFonts w:ascii="Nunito" w:eastAsia="Nunito" w:hAnsi="Nunito"/>
            <w:color w:val="000000" w:themeColor="text1"/>
            <w:sz w:val="20"/>
            <w:lang w:val="en-ZA"/>
          </w:rPr>
          <w:delText xml:space="preserve"> </w:delText>
        </w:r>
      </w:del>
      <w:r w:rsidRPr="002E4822">
        <w:rPr>
          <w:rFonts w:ascii="Nunito" w:eastAsia="Nunito" w:hAnsi="Nunito"/>
          <w:color w:val="000000" w:themeColor="text1"/>
          <w:sz w:val="20"/>
          <w:lang w:val="en-ZA"/>
        </w:rPr>
        <w:t>the ethics committee has raised no ethical concerns, the data provider will initiate the transfer of data to the UCT data platform. The detailed steps for data encryption and transfer are as follows:</w:t>
      </w:r>
    </w:p>
    <w:p w14:paraId="11DA962D" w14:textId="77777777" w:rsidR="00AC09F0" w:rsidRPr="002E4822" w:rsidRDefault="00AC09F0" w:rsidP="00AC09F0">
      <w:pPr>
        <w:spacing w:line="360" w:lineRule="auto"/>
        <w:rPr>
          <w:rFonts w:ascii="Nunito" w:eastAsia="Nunito" w:hAnsi="Nunito"/>
          <w:b/>
          <w:bCs/>
          <w:color w:val="000000" w:themeColor="text1"/>
          <w:sz w:val="20"/>
          <w:lang w:val="en-ZA"/>
        </w:rPr>
      </w:pPr>
    </w:p>
    <w:p w14:paraId="5F4DEB85" w14:textId="5B817E63" w:rsidR="00AC09F0" w:rsidRPr="002E4822" w:rsidRDefault="00AC09F0" w:rsidP="00AC09F0">
      <w:pPr>
        <w:spacing w:line="360" w:lineRule="auto"/>
        <w:rPr>
          <w:rFonts w:ascii="Nunito" w:eastAsia="Nunito" w:hAnsi="Nunito"/>
          <w:b/>
          <w:bCs/>
          <w:color w:val="000000" w:themeColor="text1"/>
          <w:sz w:val="20"/>
          <w:lang w:val="en-ZA"/>
        </w:rPr>
      </w:pPr>
      <w:r w:rsidRPr="002E4822">
        <w:rPr>
          <w:rFonts w:ascii="Nunito" w:eastAsia="Nunito" w:hAnsi="Nunito"/>
          <w:b/>
          <w:bCs/>
          <w:color w:val="000000" w:themeColor="text1"/>
          <w:sz w:val="20"/>
          <w:lang w:val="en-ZA"/>
        </w:rPr>
        <w:t>Encryption of Personally Identifiable Data</w:t>
      </w:r>
    </w:p>
    <w:p w14:paraId="4B513085" w14:textId="77777777" w:rsidR="00AC09F0" w:rsidRPr="002E4822" w:rsidRDefault="00AC09F0" w:rsidP="00AC09F0">
      <w:pPr>
        <w:numPr>
          <w:ilvl w:val="0"/>
          <w:numId w:val="62"/>
        </w:numPr>
        <w:spacing w:line="360" w:lineRule="auto"/>
        <w:rPr>
          <w:rFonts w:ascii="Nunito" w:eastAsia="Nunito" w:hAnsi="Nunito"/>
          <w:color w:val="000000" w:themeColor="text1"/>
          <w:sz w:val="20"/>
          <w:lang w:val="en-ZA"/>
        </w:rPr>
      </w:pPr>
      <w:r w:rsidRPr="002E4822">
        <w:rPr>
          <w:rFonts w:ascii="Nunito" w:eastAsia="Nunito" w:hAnsi="Nunito"/>
          <w:b/>
          <w:bCs/>
          <w:color w:val="000000" w:themeColor="text1"/>
          <w:sz w:val="20"/>
          <w:lang w:val="en-ZA"/>
        </w:rPr>
        <w:t>Encryption by Data Provider</w:t>
      </w:r>
      <w:r w:rsidRPr="002E4822">
        <w:rPr>
          <w:rFonts w:ascii="Nunito" w:eastAsia="Nunito" w:hAnsi="Nunito"/>
          <w:color w:val="000000" w:themeColor="text1"/>
          <w:sz w:val="20"/>
          <w:lang w:val="en-ZA"/>
        </w:rPr>
        <w:t xml:space="preserve">: </w:t>
      </w:r>
    </w:p>
    <w:p w14:paraId="04BF4B0B" w14:textId="77777777" w:rsidR="00AC09F0" w:rsidRPr="002E4822" w:rsidRDefault="00AC09F0" w:rsidP="00AC09F0">
      <w:pPr>
        <w:numPr>
          <w:ilvl w:val="1"/>
          <w:numId w:val="62"/>
        </w:numPr>
        <w:spacing w:line="360" w:lineRule="auto"/>
        <w:rPr>
          <w:rFonts w:ascii="Nunito" w:eastAsia="Nunito" w:hAnsi="Nunito"/>
          <w:color w:val="000000" w:themeColor="text1"/>
          <w:sz w:val="20"/>
          <w:lang w:val="en-ZA"/>
        </w:rPr>
      </w:pPr>
      <w:r w:rsidRPr="002E4822">
        <w:rPr>
          <w:rFonts w:ascii="Nunito" w:eastAsia="Nunito" w:hAnsi="Nunito"/>
          <w:b/>
          <w:bCs/>
          <w:color w:val="000000" w:themeColor="text1"/>
          <w:sz w:val="20"/>
          <w:lang w:val="en-ZA"/>
        </w:rPr>
        <w:t>Encryption Process</w:t>
      </w:r>
      <w:r w:rsidRPr="002E4822">
        <w:rPr>
          <w:rFonts w:ascii="Nunito" w:eastAsia="Nunito" w:hAnsi="Nunito"/>
          <w:color w:val="000000" w:themeColor="text1"/>
          <w:sz w:val="20"/>
          <w:lang w:val="en-ZA"/>
        </w:rPr>
        <w:t>: If the data contains personally identifiable information (PII), the data provider will encrypt the data before transfer. This involves converting the data into a coded format that is unreadable without a decryption key, using strong encryption algorithms such as AES-256 (Advanced Encryption Standard with a 256-bit key).</w:t>
      </w:r>
    </w:p>
    <w:p w14:paraId="39AE879D" w14:textId="77777777" w:rsidR="00AC09F0" w:rsidRPr="002E4822" w:rsidRDefault="00AC09F0" w:rsidP="00AC09F0">
      <w:pPr>
        <w:numPr>
          <w:ilvl w:val="1"/>
          <w:numId w:val="62"/>
        </w:numPr>
        <w:spacing w:line="360" w:lineRule="auto"/>
        <w:rPr>
          <w:rFonts w:ascii="Nunito" w:eastAsia="Nunito" w:hAnsi="Nunito"/>
          <w:color w:val="000000" w:themeColor="text1"/>
          <w:sz w:val="20"/>
          <w:lang w:val="en-ZA"/>
        </w:rPr>
      </w:pPr>
      <w:r w:rsidRPr="002E4822">
        <w:rPr>
          <w:rFonts w:ascii="Nunito" w:eastAsia="Nunito" w:hAnsi="Nunito"/>
          <w:b/>
          <w:bCs/>
          <w:color w:val="000000" w:themeColor="text1"/>
          <w:sz w:val="20"/>
          <w:lang w:val="en-ZA"/>
        </w:rPr>
        <w:t>Encryption Standards</w:t>
      </w:r>
      <w:r w:rsidRPr="002E4822">
        <w:rPr>
          <w:rFonts w:ascii="Nunito" w:eastAsia="Nunito" w:hAnsi="Nunito"/>
          <w:color w:val="000000" w:themeColor="text1"/>
          <w:sz w:val="20"/>
          <w:lang w:val="en-ZA"/>
        </w:rPr>
        <w:t>: The AES-256 standard, established by the US National Institute of Standards and Technology (NIST), ensures a high level of security, making it extremely difficult for unauthorized parties to decrypt the data without the appropriate key.</w:t>
      </w:r>
    </w:p>
    <w:p w14:paraId="779568B9" w14:textId="77777777" w:rsidR="00AC09F0" w:rsidRPr="002E4822" w:rsidRDefault="00AC09F0" w:rsidP="00AC09F0">
      <w:pPr>
        <w:numPr>
          <w:ilvl w:val="0"/>
          <w:numId w:val="62"/>
        </w:numPr>
        <w:spacing w:line="360" w:lineRule="auto"/>
        <w:rPr>
          <w:rFonts w:ascii="Nunito" w:eastAsia="Nunito" w:hAnsi="Nunito"/>
          <w:color w:val="000000" w:themeColor="text1"/>
          <w:sz w:val="20"/>
          <w:lang w:val="en-ZA"/>
        </w:rPr>
      </w:pPr>
      <w:r w:rsidRPr="002E4822">
        <w:rPr>
          <w:rFonts w:ascii="Nunito" w:eastAsia="Nunito" w:hAnsi="Nunito"/>
          <w:b/>
          <w:bCs/>
          <w:color w:val="000000" w:themeColor="text1"/>
          <w:sz w:val="20"/>
          <w:lang w:val="en-ZA"/>
        </w:rPr>
        <w:t>Secure Transfer Protocols</w:t>
      </w:r>
      <w:r w:rsidRPr="002E4822">
        <w:rPr>
          <w:rFonts w:ascii="Nunito" w:eastAsia="Nunito" w:hAnsi="Nunito"/>
          <w:color w:val="000000" w:themeColor="text1"/>
          <w:sz w:val="20"/>
          <w:lang w:val="en-ZA"/>
        </w:rPr>
        <w:t xml:space="preserve">: </w:t>
      </w:r>
    </w:p>
    <w:p w14:paraId="39DF877B" w14:textId="77777777" w:rsidR="00AC09F0" w:rsidRPr="002E4822" w:rsidRDefault="00AC09F0" w:rsidP="00AC09F0">
      <w:pPr>
        <w:numPr>
          <w:ilvl w:val="1"/>
          <w:numId w:val="62"/>
        </w:numPr>
        <w:spacing w:line="360" w:lineRule="auto"/>
        <w:rPr>
          <w:rFonts w:ascii="Nunito" w:eastAsia="Nunito" w:hAnsi="Nunito"/>
          <w:color w:val="000000" w:themeColor="text1"/>
          <w:sz w:val="20"/>
          <w:lang w:val="en-ZA"/>
        </w:rPr>
      </w:pPr>
      <w:r w:rsidRPr="002E4822">
        <w:rPr>
          <w:rFonts w:ascii="Nunito" w:eastAsia="Nunito" w:hAnsi="Nunito"/>
          <w:b/>
          <w:bCs/>
          <w:color w:val="000000" w:themeColor="text1"/>
          <w:sz w:val="20"/>
          <w:lang w:val="en-ZA"/>
        </w:rPr>
        <w:t>Transport Layer Security (TLS)</w:t>
      </w:r>
      <w:r w:rsidRPr="002E4822">
        <w:rPr>
          <w:rFonts w:ascii="Nunito" w:eastAsia="Nunito" w:hAnsi="Nunito"/>
          <w:color w:val="000000" w:themeColor="text1"/>
          <w:sz w:val="20"/>
          <w:lang w:val="en-ZA"/>
        </w:rPr>
        <w:t>: The encrypted data will be transferred using a secure service that employs encrypted data transport protocols like TLS. TLS ensures that the data remains encrypted during transmission, protecting it from interception or tampering.</w:t>
      </w:r>
    </w:p>
    <w:p w14:paraId="4F5D4057" w14:textId="24D8D262" w:rsidR="00AC09F0" w:rsidRPr="002E4822" w:rsidRDefault="00AC09F0" w:rsidP="00AC09F0">
      <w:pPr>
        <w:numPr>
          <w:ilvl w:val="1"/>
          <w:numId w:val="62"/>
        </w:numPr>
        <w:spacing w:line="360" w:lineRule="auto"/>
        <w:rPr>
          <w:rFonts w:ascii="Nunito" w:eastAsia="Nunito" w:hAnsi="Nunito"/>
          <w:color w:val="000000" w:themeColor="text1"/>
          <w:sz w:val="20"/>
          <w:lang w:val="en-ZA"/>
        </w:rPr>
      </w:pPr>
      <w:proofErr w:type="spellStart"/>
      <w:r w:rsidRPr="00B07FD9">
        <w:rPr>
          <w:rFonts w:ascii="Nunito" w:eastAsia="Nunito" w:hAnsi="Nunito"/>
          <w:b/>
          <w:bCs/>
          <w:color w:val="000000" w:themeColor="text1"/>
          <w:sz w:val="20"/>
          <w:highlight w:val="yellow"/>
          <w:lang w:val="en-ZA"/>
          <w:rPrChange w:id="4035" w:author="Matthew Chersich" w:date="2024-08-13T23:20:00Z">
            <w:rPr>
              <w:rFonts w:ascii="Nunito" w:eastAsia="Nunito" w:hAnsi="Nunito"/>
              <w:b/>
              <w:bCs/>
              <w:color w:val="000000" w:themeColor="text1"/>
              <w:sz w:val="20"/>
              <w:lang w:val="en-ZA"/>
            </w:rPr>
          </w:rPrChange>
        </w:rPr>
        <w:t>FileSender</w:t>
      </w:r>
      <w:proofErr w:type="spellEnd"/>
      <w:r w:rsidRPr="00B07FD9">
        <w:rPr>
          <w:rFonts w:ascii="Nunito" w:eastAsia="Nunito" w:hAnsi="Nunito"/>
          <w:b/>
          <w:bCs/>
          <w:color w:val="000000" w:themeColor="text1"/>
          <w:sz w:val="20"/>
          <w:highlight w:val="yellow"/>
          <w:lang w:val="en-ZA"/>
          <w:rPrChange w:id="4036" w:author="Matthew Chersich" w:date="2024-08-13T23:20:00Z">
            <w:rPr>
              <w:rFonts w:ascii="Nunito" w:eastAsia="Nunito" w:hAnsi="Nunito"/>
              <w:b/>
              <w:bCs/>
              <w:color w:val="000000" w:themeColor="text1"/>
              <w:sz w:val="20"/>
              <w:lang w:val="en-ZA"/>
            </w:rPr>
          </w:rPrChange>
        </w:rPr>
        <w:t xml:space="preserve"> Example</w:t>
      </w:r>
      <w:r w:rsidRPr="00B07FD9">
        <w:rPr>
          <w:rFonts w:ascii="Nunito" w:eastAsia="Nunito" w:hAnsi="Nunito"/>
          <w:color w:val="000000" w:themeColor="text1"/>
          <w:sz w:val="20"/>
          <w:highlight w:val="yellow"/>
          <w:lang w:val="en-ZA"/>
          <w:rPrChange w:id="4037" w:author="Matthew Chersich" w:date="2024-08-13T23:20:00Z">
            <w:rPr>
              <w:rFonts w:ascii="Nunito" w:eastAsia="Nunito" w:hAnsi="Nunito"/>
              <w:color w:val="000000" w:themeColor="text1"/>
              <w:sz w:val="20"/>
              <w:lang w:val="en-ZA"/>
            </w:rPr>
          </w:rPrChange>
        </w:rPr>
        <w:t xml:space="preserve">: An </w:t>
      </w:r>
      <w:commentRangeStart w:id="4038"/>
      <w:r w:rsidRPr="00B07FD9">
        <w:rPr>
          <w:rFonts w:ascii="Nunito" w:eastAsia="Nunito" w:hAnsi="Nunito"/>
          <w:color w:val="000000" w:themeColor="text1"/>
          <w:sz w:val="20"/>
          <w:highlight w:val="yellow"/>
          <w:lang w:val="en-ZA"/>
          <w:rPrChange w:id="4039" w:author="Matthew Chersich" w:date="2024-08-13T23:20:00Z">
            <w:rPr>
              <w:rFonts w:ascii="Nunito" w:eastAsia="Nunito" w:hAnsi="Nunito"/>
              <w:color w:val="000000" w:themeColor="text1"/>
              <w:sz w:val="20"/>
              <w:lang w:val="en-ZA"/>
            </w:rPr>
          </w:rPrChange>
        </w:rPr>
        <w:t>example</w:t>
      </w:r>
      <w:commentRangeEnd w:id="4038"/>
      <w:r w:rsidR="00B07FD9">
        <w:rPr>
          <w:rStyle w:val="CommentReference"/>
        </w:rPr>
        <w:commentReference w:id="4038"/>
      </w:r>
      <w:r w:rsidRPr="00B07FD9">
        <w:rPr>
          <w:rFonts w:ascii="Nunito" w:eastAsia="Nunito" w:hAnsi="Nunito"/>
          <w:color w:val="000000" w:themeColor="text1"/>
          <w:sz w:val="20"/>
          <w:highlight w:val="yellow"/>
          <w:lang w:val="en-ZA"/>
          <w:rPrChange w:id="4040" w:author="Matthew Chersich" w:date="2024-08-13T23:20:00Z">
            <w:rPr>
              <w:rFonts w:ascii="Nunito" w:eastAsia="Nunito" w:hAnsi="Nunito"/>
              <w:color w:val="000000" w:themeColor="text1"/>
              <w:sz w:val="20"/>
              <w:lang w:val="en-ZA"/>
            </w:rPr>
          </w:rPrChange>
        </w:rPr>
        <w:t xml:space="preserve"> of a secure transfer service is </w:t>
      </w:r>
      <w:proofErr w:type="spellStart"/>
      <w:r w:rsidRPr="00B07FD9">
        <w:rPr>
          <w:rFonts w:ascii="Nunito" w:eastAsia="Nunito" w:hAnsi="Nunito"/>
          <w:color w:val="000000" w:themeColor="text1"/>
          <w:sz w:val="20"/>
          <w:highlight w:val="yellow"/>
          <w:lang w:val="en-ZA"/>
          <w:rPrChange w:id="4041" w:author="Matthew Chersich" w:date="2024-08-13T23:20:00Z">
            <w:rPr>
              <w:rFonts w:ascii="Nunito" w:eastAsia="Nunito" w:hAnsi="Nunito"/>
              <w:color w:val="000000" w:themeColor="text1"/>
              <w:sz w:val="20"/>
              <w:lang w:val="en-ZA"/>
            </w:rPr>
          </w:rPrChange>
        </w:rPr>
        <w:t>FileSender</w:t>
      </w:r>
      <w:proofErr w:type="spellEnd"/>
      <w:r w:rsidRPr="00B07FD9">
        <w:rPr>
          <w:rFonts w:ascii="Nunito" w:eastAsia="Nunito" w:hAnsi="Nunito"/>
          <w:color w:val="000000" w:themeColor="text1"/>
          <w:sz w:val="20"/>
          <w:highlight w:val="yellow"/>
          <w:lang w:val="en-ZA"/>
          <w:rPrChange w:id="4042" w:author="Matthew Chersich" w:date="2024-08-13T23:20:00Z">
            <w:rPr>
              <w:rFonts w:ascii="Nunito" w:eastAsia="Nunito" w:hAnsi="Nunito"/>
              <w:color w:val="000000" w:themeColor="text1"/>
              <w:sz w:val="20"/>
              <w:lang w:val="en-ZA"/>
            </w:rPr>
          </w:rPrChange>
        </w:rPr>
        <w:t xml:space="preserve">. </w:t>
      </w:r>
      <w:proofErr w:type="spellStart"/>
      <w:r w:rsidRPr="00B07FD9">
        <w:rPr>
          <w:rFonts w:ascii="Nunito" w:eastAsia="Nunito" w:hAnsi="Nunito"/>
          <w:color w:val="000000" w:themeColor="text1"/>
          <w:sz w:val="20"/>
          <w:highlight w:val="yellow"/>
          <w:lang w:val="en-ZA"/>
          <w:rPrChange w:id="4043" w:author="Matthew Chersich" w:date="2024-08-13T23:20:00Z">
            <w:rPr>
              <w:rFonts w:ascii="Nunito" w:eastAsia="Nunito" w:hAnsi="Nunito"/>
              <w:color w:val="000000" w:themeColor="text1"/>
              <w:sz w:val="20"/>
              <w:lang w:val="en-ZA"/>
            </w:rPr>
          </w:rPrChange>
        </w:rPr>
        <w:t>FileSender</w:t>
      </w:r>
      <w:proofErr w:type="spellEnd"/>
      <w:r w:rsidRPr="00B07FD9">
        <w:rPr>
          <w:rFonts w:ascii="Nunito" w:eastAsia="Nunito" w:hAnsi="Nunito"/>
          <w:color w:val="000000" w:themeColor="text1"/>
          <w:sz w:val="20"/>
          <w:highlight w:val="yellow"/>
          <w:lang w:val="en-ZA"/>
          <w:rPrChange w:id="4044" w:author="Matthew Chersich" w:date="2024-08-13T23:20:00Z">
            <w:rPr>
              <w:rFonts w:ascii="Nunito" w:eastAsia="Nunito" w:hAnsi="Nunito"/>
              <w:color w:val="000000" w:themeColor="text1"/>
              <w:sz w:val="20"/>
              <w:lang w:val="en-ZA"/>
            </w:rPr>
          </w:rPrChange>
        </w:rPr>
        <w:t xml:space="preserve"> utilises TLS to encrypt the data during transfer, ensuring that the data remains secure from the point of departure to its destination. The service also includes features such as user authentication and detailed logging of transfer activities</w:t>
      </w:r>
      <w:r w:rsidRPr="002E4822">
        <w:rPr>
          <w:rFonts w:ascii="Nunito" w:eastAsia="Nunito" w:hAnsi="Nunito"/>
          <w:color w:val="000000" w:themeColor="text1"/>
          <w:sz w:val="20"/>
          <w:lang w:val="en-ZA"/>
        </w:rPr>
        <w:t>.</w:t>
      </w:r>
    </w:p>
    <w:p w14:paraId="477A2E75" w14:textId="77777777" w:rsidR="00AC09F0" w:rsidRPr="002E4822" w:rsidRDefault="00AC09F0" w:rsidP="00AC09F0">
      <w:pPr>
        <w:numPr>
          <w:ilvl w:val="0"/>
          <w:numId w:val="62"/>
        </w:numPr>
        <w:spacing w:line="360" w:lineRule="auto"/>
        <w:rPr>
          <w:rFonts w:ascii="Nunito" w:eastAsia="Nunito" w:hAnsi="Nunito"/>
          <w:color w:val="000000" w:themeColor="text1"/>
          <w:sz w:val="20"/>
          <w:lang w:val="en-ZA"/>
        </w:rPr>
      </w:pPr>
      <w:r w:rsidRPr="002E4822">
        <w:rPr>
          <w:rFonts w:ascii="Nunito" w:eastAsia="Nunito" w:hAnsi="Nunito"/>
          <w:b/>
          <w:bCs/>
          <w:color w:val="000000" w:themeColor="text1"/>
          <w:sz w:val="20"/>
          <w:lang w:val="en-ZA"/>
        </w:rPr>
        <w:t>Transfer Execution</w:t>
      </w:r>
      <w:r w:rsidRPr="002E4822">
        <w:rPr>
          <w:rFonts w:ascii="Nunito" w:eastAsia="Nunito" w:hAnsi="Nunito"/>
          <w:color w:val="000000" w:themeColor="text1"/>
          <w:sz w:val="20"/>
          <w:lang w:val="en-ZA"/>
        </w:rPr>
        <w:t xml:space="preserve">: </w:t>
      </w:r>
    </w:p>
    <w:p w14:paraId="35552B13" w14:textId="77777777" w:rsidR="00AC09F0" w:rsidRPr="002E4822" w:rsidRDefault="00AC09F0" w:rsidP="00AC09F0">
      <w:pPr>
        <w:numPr>
          <w:ilvl w:val="1"/>
          <w:numId w:val="62"/>
        </w:numPr>
        <w:spacing w:line="360" w:lineRule="auto"/>
        <w:rPr>
          <w:rFonts w:ascii="Nunito" w:eastAsia="Nunito" w:hAnsi="Nunito"/>
          <w:color w:val="000000" w:themeColor="text1"/>
          <w:sz w:val="20"/>
          <w:lang w:val="en-ZA"/>
        </w:rPr>
      </w:pPr>
      <w:r w:rsidRPr="002E4822">
        <w:rPr>
          <w:rFonts w:ascii="Nunito" w:eastAsia="Nunito" w:hAnsi="Nunito"/>
          <w:b/>
          <w:bCs/>
          <w:color w:val="000000" w:themeColor="text1"/>
          <w:sz w:val="20"/>
          <w:lang w:val="en-ZA"/>
        </w:rPr>
        <w:t>Initiating Transfer</w:t>
      </w:r>
      <w:r w:rsidRPr="002E4822">
        <w:rPr>
          <w:rFonts w:ascii="Nunito" w:eastAsia="Nunito" w:hAnsi="Nunito"/>
          <w:color w:val="000000" w:themeColor="text1"/>
          <w:sz w:val="20"/>
          <w:lang w:val="en-ZA"/>
        </w:rPr>
        <w:t xml:space="preserve">: The data provider will initiate the transfer by uploading the encrypted data to the chosen secure transfer service (e.g., </w:t>
      </w:r>
      <w:proofErr w:type="spellStart"/>
      <w:r w:rsidRPr="002E4822">
        <w:rPr>
          <w:rFonts w:ascii="Nunito" w:eastAsia="Nunito" w:hAnsi="Nunito"/>
          <w:color w:val="000000" w:themeColor="text1"/>
          <w:sz w:val="20"/>
          <w:lang w:val="en-ZA"/>
        </w:rPr>
        <w:t>FileSender</w:t>
      </w:r>
      <w:proofErr w:type="spellEnd"/>
      <w:r w:rsidRPr="002E4822">
        <w:rPr>
          <w:rFonts w:ascii="Nunito" w:eastAsia="Nunito" w:hAnsi="Nunito"/>
          <w:color w:val="000000" w:themeColor="text1"/>
          <w:sz w:val="20"/>
          <w:lang w:val="en-ZA"/>
        </w:rPr>
        <w:t>).</w:t>
      </w:r>
    </w:p>
    <w:p w14:paraId="1F625950" w14:textId="3D3C37C6" w:rsidR="00AC09F0" w:rsidRPr="002E4822" w:rsidRDefault="00AC09F0" w:rsidP="00AC09F0">
      <w:pPr>
        <w:numPr>
          <w:ilvl w:val="1"/>
          <w:numId w:val="62"/>
        </w:numPr>
        <w:spacing w:line="360" w:lineRule="auto"/>
        <w:rPr>
          <w:rFonts w:ascii="Nunito" w:eastAsia="Nunito" w:hAnsi="Nunito"/>
          <w:color w:val="000000" w:themeColor="text1"/>
          <w:sz w:val="20"/>
          <w:lang w:val="en-ZA"/>
        </w:rPr>
      </w:pPr>
      <w:r w:rsidRPr="002E4822">
        <w:rPr>
          <w:rFonts w:ascii="Nunito" w:eastAsia="Nunito" w:hAnsi="Nunito"/>
          <w:b/>
          <w:bCs/>
          <w:color w:val="000000" w:themeColor="text1"/>
          <w:sz w:val="20"/>
          <w:lang w:val="en-ZA"/>
        </w:rPr>
        <w:t>Transfer Monitoring</w:t>
      </w:r>
      <w:r w:rsidRPr="002E4822">
        <w:rPr>
          <w:rFonts w:ascii="Nunito" w:eastAsia="Nunito" w:hAnsi="Nunito"/>
          <w:color w:val="000000" w:themeColor="text1"/>
          <w:sz w:val="20"/>
          <w:lang w:val="en-ZA"/>
        </w:rPr>
        <w:t xml:space="preserve">: The transfer process </w:t>
      </w:r>
      <w:r w:rsidRPr="00CA5950">
        <w:rPr>
          <w:rFonts w:ascii="Nunito" w:eastAsia="Nunito" w:hAnsi="Nunito"/>
          <w:color w:val="000000" w:themeColor="text1"/>
          <w:sz w:val="20"/>
          <w:highlight w:val="yellow"/>
          <w:lang w:val="en-ZA"/>
          <w:rPrChange w:id="4045" w:author="Matthew Chersich" w:date="2024-08-13T23:26:00Z">
            <w:rPr>
              <w:rFonts w:ascii="Nunito" w:eastAsia="Nunito" w:hAnsi="Nunito"/>
              <w:color w:val="000000" w:themeColor="text1"/>
              <w:sz w:val="20"/>
              <w:lang w:val="en-ZA"/>
            </w:rPr>
          </w:rPrChange>
        </w:rPr>
        <w:t xml:space="preserve">will be monitored in </w:t>
      </w:r>
      <w:r w:rsidR="00FA7310" w:rsidRPr="00CA5950">
        <w:rPr>
          <w:rFonts w:ascii="Nunito" w:eastAsia="Nunito" w:hAnsi="Nunito"/>
          <w:color w:val="000000" w:themeColor="text1"/>
          <w:sz w:val="20"/>
          <w:highlight w:val="yellow"/>
          <w:lang w:val="en-ZA"/>
          <w:rPrChange w:id="4046" w:author="Matthew Chersich" w:date="2024-08-13T23:26:00Z">
            <w:rPr>
              <w:rFonts w:ascii="Nunito" w:eastAsia="Nunito" w:hAnsi="Nunito"/>
              <w:color w:val="000000" w:themeColor="text1"/>
              <w:sz w:val="20"/>
              <w:lang w:val="en-ZA"/>
            </w:rPr>
          </w:rPrChange>
        </w:rPr>
        <w:t>real-</w:t>
      </w:r>
      <w:commentRangeStart w:id="4047"/>
      <w:r w:rsidR="00FA7310" w:rsidRPr="00CA5950">
        <w:rPr>
          <w:rFonts w:ascii="Nunito" w:eastAsia="Nunito" w:hAnsi="Nunito"/>
          <w:color w:val="000000" w:themeColor="text1"/>
          <w:sz w:val="20"/>
          <w:highlight w:val="yellow"/>
          <w:lang w:val="en-ZA"/>
          <w:rPrChange w:id="4048" w:author="Matthew Chersich" w:date="2024-08-13T23:26:00Z">
            <w:rPr>
              <w:rFonts w:ascii="Nunito" w:eastAsia="Nunito" w:hAnsi="Nunito"/>
              <w:color w:val="000000" w:themeColor="text1"/>
              <w:sz w:val="20"/>
              <w:lang w:val="en-ZA"/>
            </w:rPr>
          </w:rPrChange>
        </w:rPr>
        <w:t>time</w:t>
      </w:r>
      <w:commentRangeEnd w:id="4047"/>
      <w:r w:rsidR="00CA5950">
        <w:rPr>
          <w:rStyle w:val="CommentReference"/>
        </w:rPr>
        <w:commentReference w:id="4047"/>
      </w:r>
      <w:r w:rsidRPr="002E4822">
        <w:rPr>
          <w:rFonts w:ascii="Nunito" w:eastAsia="Nunito" w:hAnsi="Nunito"/>
          <w:color w:val="000000" w:themeColor="text1"/>
          <w:sz w:val="20"/>
          <w:lang w:val="en-ZA"/>
        </w:rPr>
        <w:t xml:space="preserve"> to ensure </w:t>
      </w:r>
      <w:r w:rsidR="00FA7310" w:rsidRPr="002E4822">
        <w:rPr>
          <w:rFonts w:ascii="Nunito" w:eastAsia="Nunito" w:hAnsi="Nunito"/>
          <w:color w:val="000000" w:themeColor="text1"/>
          <w:sz w:val="20"/>
          <w:lang w:val="en-ZA"/>
        </w:rPr>
        <w:t xml:space="preserve">it is completed successfully without </w:t>
      </w:r>
      <w:r w:rsidRPr="002E4822">
        <w:rPr>
          <w:rFonts w:ascii="Nunito" w:eastAsia="Nunito" w:hAnsi="Nunito"/>
          <w:color w:val="000000" w:themeColor="text1"/>
          <w:sz w:val="20"/>
          <w:lang w:val="en-ZA"/>
        </w:rPr>
        <w:t xml:space="preserve">interruptions or errors. </w:t>
      </w:r>
      <w:r w:rsidR="00FA7310" w:rsidRPr="002E4822">
        <w:rPr>
          <w:rFonts w:ascii="Nunito" w:eastAsia="Nunito" w:hAnsi="Nunito"/>
          <w:color w:val="000000" w:themeColor="text1"/>
          <w:sz w:val="20"/>
          <w:lang w:val="en-ZA"/>
        </w:rPr>
        <w:t xml:space="preserve">The data provider and the </w:t>
      </w:r>
      <w:r w:rsidR="00FA7310" w:rsidRPr="002E4822">
        <w:rPr>
          <w:rFonts w:ascii="Nunito" w:eastAsia="Nunito" w:hAnsi="Nunito"/>
          <w:color w:val="000000" w:themeColor="text1"/>
          <w:sz w:val="20"/>
          <w:lang w:val="en-ZA"/>
        </w:rPr>
        <w:lastRenderedPageBreak/>
        <w:t>recipient (UCT data platform) will receive notifications upon successfully completing</w:t>
      </w:r>
      <w:r w:rsidRPr="002E4822">
        <w:rPr>
          <w:rFonts w:ascii="Nunito" w:eastAsia="Nunito" w:hAnsi="Nunito"/>
          <w:color w:val="000000" w:themeColor="text1"/>
          <w:sz w:val="20"/>
          <w:lang w:val="en-ZA"/>
        </w:rPr>
        <w:t xml:space="preserve"> the transfer.</w:t>
      </w:r>
    </w:p>
    <w:p w14:paraId="1B090AA3" w14:textId="77777777" w:rsidR="00AC09F0" w:rsidRPr="002E4822" w:rsidRDefault="00AC09F0" w:rsidP="00AC09F0">
      <w:pPr>
        <w:numPr>
          <w:ilvl w:val="0"/>
          <w:numId w:val="62"/>
        </w:numPr>
        <w:spacing w:line="360" w:lineRule="auto"/>
        <w:rPr>
          <w:rFonts w:ascii="Nunito" w:eastAsia="Nunito" w:hAnsi="Nunito"/>
          <w:color w:val="000000" w:themeColor="text1"/>
          <w:sz w:val="20"/>
          <w:lang w:val="en-ZA"/>
        </w:rPr>
      </w:pPr>
      <w:r w:rsidRPr="002E4822">
        <w:rPr>
          <w:rFonts w:ascii="Nunito" w:eastAsia="Nunito" w:hAnsi="Nunito"/>
          <w:b/>
          <w:bCs/>
          <w:color w:val="000000" w:themeColor="text1"/>
          <w:sz w:val="20"/>
          <w:lang w:val="en-ZA"/>
        </w:rPr>
        <w:t>Data Receipt and Verification</w:t>
      </w:r>
      <w:r w:rsidRPr="002E4822">
        <w:rPr>
          <w:rFonts w:ascii="Nunito" w:eastAsia="Nunito" w:hAnsi="Nunito"/>
          <w:color w:val="000000" w:themeColor="text1"/>
          <w:sz w:val="20"/>
          <w:lang w:val="en-ZA"/>
        </w:rPr>
        <w:t xml:space="preserve">: </w:t>
      </w:r>
    </w:p>
    <w:p w14:paraId="44E9C803" w14:textId="2D3CBE88" w:rsidR="00AC09F0" w:rsidRPr="002E4822" w:rsidRDefault="00AC09F0" w:rsidP="00AC09F0">
      <w:pPr>
        <w:numPr>
          <w:ilvl w:val="1"/>
          <w:numId w:val="62"/>
        </w:numPr>
        <w:spacing w:line="360" w:lineRule="auto"/>
        <w:rPr>
          <w:rFonts w:ascii="Nunito" w:eastAsia="Nunito" w:hAnsi="Nunito"/>
          <w:color w:val="000000" w:themeColor="text1"/>
          <w:sz w:val="20"/>
          <w:lang w:val="en-ZA"/>
        </w:rPr>
      </w:pPr>
      <w:r w:rsidRPr="002E4822">
        <w:rPr>
          <w:rFonts w:ascii="Nunito" w:eastAsia="Nunito" w:hAnsi="Nunito"/>
          <w:b/>
          <w:bCs/>
          <w:color w:val="000000" w:themeColor="text1"/>
          <w:sz w:val="20"/>
          <w:lang w:val="en-ZA"/>
        </w:rPr>
        <w:t>Data Receipt</w:t>
      </w:r>
      <w:r w:rsidRPr="002E4822">
        <w:rPr>
          <w:rFonts w:ascii="Nunito" w:eastAsia="Nunito" w:hAnsi="Nunito"/>
          <w:color w:val="000000" w:themeColor="text1"/>
          <w:sz w:val="20"/>
          <w:lang w:val="en-ZA"/>
        </w:rPr>
        <w:t xml:space="preserve">: </w:t>
      </w:r>
      <w:r w:rsidR="00FA7310" w:rsidRPr="002E4822">
        <w:rPr>
          <w:rFonts w:ascii="Nunito" w:eastAsia="Nunito" w:hAnsi="Nunito"/>
          <w:color w:val="000000" w:themeColor="text1"/>
          <w:sz w:val="20"/>
          <w:lang w:val="en-ZA"/>
        </w:rPr>
        <w:t>The UCT data platform will receive the encrypted data file upon successful transfer</w:t>
      </w:r>
      <w:r w:rsidRPr="002E4822">
        <w:rPr>
          <w:rFonts w:ascii="Nunito" w:eastAsia="Nunito" w:hAnsi="Nunito"/>
          <w:color w:val="000000" w:themeColor="text1"/>
          <w:sz w:val="20"/>
          <w:lang w:val="en-ZA"/>
        </w:rPr>
        <w:t>.</w:t>
      </w:r>
    </w:p>
    <w:p w14:paraId="57AAE8CA" w14:textId="04A4F445" w:rsidR="00AC09F0" w:rsidRPr="002E4822" w:rsidRDefault="00AC09F0" w:rsidP="00AC09F0">
      <w:pPr>
        <w:numPr>
          <w:ilvl w:val="1"/>
          <w:numId w:val="62"/>
        </w:numPr>
        <w:spacing w:line="360" w:lineRule="auto"/>
        <w:rPr>
          <w:rFonts w:ascii="Nunito" w:eastAsia="Nunito" w:hAnsi="Nunito"/>
          <w:color w:val="000000" w:themeColor="text1"/>
          <w:sz w:val="20"/>
          <w:lang w:val="en-ZA"/>
        </w:rPr>
      </w:pPr>
      <w:r w:rsidRPr="002E4822">
        <w:rPr>
          <w:rFonts w:ascii="Nunito" w:eastAsia="Nunito" w:hAnsi="Nunito"/>
          <w:b/>
          <w:bCs/>
          <w:color w:val="000000" w:themeColor="text1"/>
          <w:sz w:val="20"/>
          <w:lang w:val="en-ZA"/>
        </w:rPr>
        <w:t>Verification Process</w:t>
      </w:r>
      <w:r w:rsidRPr="002E4822">
        <w:rPr>
          <w:rFonts w:ascii="Nunito" w:eastAsia="Nunito" w:hAnsi="Nunito"/>
          <w:color w:val="000000" w:themeColor="text1"/>
          <w:sz w:val="20"/>
          <w:lang w:val="en-ZA"/>
        </w:rPr>
        <w:t xml:space="preserve">: The recipient team at UCT will verify the </w:t>
      </w:r>
      <w:r w:rsidR="00FA7310" w:rsidRPr="002E4822">
        <w:rPr>
          <w:rFonts w:ascii="Nunito" w:eastAsia="Nunito" w:hAnsi="Nunito"/>
          <w:color w:val="000000" w:themeColor="text1"/>
          <w:sz w:val="20"/>
          <w:lang w:val="en-ZA"/>
        </w:rPr>
        <w:t>data's integrity and completeness</w:t>
      </w:r>
      <w:r w:rsidRPr="002E4822">
        <w:rPr>
          <w:rFonts w:ascii="Nunito" w:eastAsia="Nunito" w:hAnsi="Nunito"/>
          <w:color w:val="000000" w:themeColor="text1"/>
          <w:sz w:val="20"/>
          <w:lang w:val="en-ZA"/>
        </w:rPr>
        <w:t xml:space="preserve">. This includes checking the file size, </w:t>
      </w:r>
      <w:r w:rsidR="00FA7310" w:rsidRPr="002E4822">
        <w:rPr>
          <w:rFonts w:ascii="Nunito" w:eastAsia="Nunito" w:hAnsi="Nunito"/>
          <w:color w:val="000000" w:themeColor="text1"/>
          <w:sz w:val="20"/>
          <w:lang w:val="en-ZA"/>
        </w:rPr>
        <w:t>verifying checksum</w:t>
      </w:r>
      <w:r w:rsidRPr="002E4822">
        <w:rPr>
          <w:rFonts w:ascii="Nunito" w:eastAsia="Nunito" w:hAnsi="Nunito"/>
          <w:color w:val="000000" w:themeColor="text1"/>
          <w:sz w:val="20"/>
          <w:lang w:val="en-ZA"/>
        </w:rPr>
        <w:t>, and confirming the encryption has not been compromised.</w:t>
      </w:r>
    </w:p>
    <w:p w14:paraId="52B17515" w14:textId="2EDC3332" w:rsidR="00AC09F0" w:rsidRPr="002E4822" w:rsidRDefault="00AC09F0" w:rsidP="00AC09F0">
      <w:pPr>
        <w:numPr>
          <w:ilvl w:val="1"/>
          <w:numId w:val="62"/>
        </w:numPr>
        <w:spacing w:line="360" w:lineRule="auto"/>
        <w:rPr>
          <w:rFonts w:ascii="Nunito" w:eastAsia="Nunito" w:hAnsi="Nunito"/>
          <w:color w:val="000000" w:themeColor="text1"/>
          <w:sz w:val="20"/>
          <w:lang w:val="en-ZA"/>
        </w:rPr>
      </w:pPr>
      <w:r w:rsidRPr="002E4822">
        <w:rPr>
          <w:rFonts w:ascii="Nunito" w:eastAsia="Nunito" w:hAnsi="Nunito"/>
          <w:b/>
          <w:bCs/>
          <w:color w:val="000000" w:themeColor="text1"/>
          <w:sz w:val="20"/>
          <w:lang w:val="en-ZA"/>
        </w:rPr>
        <w:t>Decryption Process</w:t>
      </w:r>
      <w:r w:rsidRPr="002E4822">
        <w:rPr>
          <w:rFonts w:ascii="Nunito" w:eastAsia="Nunito" w:hAnsi="Nunito"/>
          <w:color w:val="000000" w:themeColor="text1"/>
          <w:sz w:val="20"/>
          <w:lang w:val="en-ZA"/>
        </w:rPr>
        <w:t xml:space="preserve">: Once verification is complete, </w:t>
      </w:r>
      <w:r w:rsidR="00FA7310" w:rsidRPr="002E4822">
        <w:rPr>
          <w:rFonts w:ascii="Nunito" w:eastAsia="Nunito" w:hAnsi="Nunito"/>
          <w:color w:val="000000" w:themeColor="text1"/>
          <w:sz w:val="20"/>
          <w:lang w:val="en-ZA"/>
        </w:rPr>
        <w:t>authorised</w:t>
      </w:r>
      <w:r w:rsidRPr="002E4822">
        <w:rPr>
          <w:rFonts w:ascii="Nunito" w:eastAsia="Nunito" w:hAnsi="Nunito"/>
          <w:color w:val="000000" w:themeColor="text1"/>
          <w:sz w:val="20"/>
          <w:lang w:val="en-ZA"/>
        </w:rPr>
        <w:t xml:space="preserve"> personnel at UCT will decrypt the data using the provided decryption key. The decrypted data will then be stored securely on the UCT data platform, ready for further processing and analysis.</w:t>
      </w:r>
    </w:p>
    <w:p w14:paraId="7CE58F73" w14:textId="77777777" w:rsidR="00AC09F0" w:rsidRPr="002E4822" w:rsidRDefault="00AC09F0" w:rsidP="00AC09F0">
      <w:pPr>
        <w:spacing w:line="360" w:lineRule="auto"/>
        <w:rPr>
          <w:rFonts w:ascii="Nunito" w:eastAsia="Nunito" w:hAnsi="Nunito"/>
          <w:color w:val="000000" w:themeColor="text1"/>
          <w:sz w:val="20"/>
          <w:lang w:val="en-ZA"/>
        </w:rPr>
      </w:pPr>
      <w:r w:rsidRPr="002E4822">
        <w:rPr>
          <w:rFonts w:ascii="Nunito" w:eastAsia="Nunito" w:hAnsi="Nunito"/>
          <w:color w:val="000000" w:themeColor="text1"/>
          <w:sz w:val="20"/>
          <w:lang w:val="en-ZA"/>
        </w:rPr>
        <w:t>This process ensures the protection of personally identifiable data during transfer, maintaining confidentiality and compliance with data security standards.</w:t>
      </w:r>
    </w:p>
    <w:p w14:paraId="0DBD3367" w14:textId="77022836" w:rsidR="00AC09F0" w:rsidRPr="002E4822" w:rsidRDefault="004D7A6B" w:rsidP="00AC09F0">
      <w:pPr>
        <w:pStyle w:val="Heading2"/>
        <w:spacing w:line="360" w:lineRule="auto"/>
        <w:rPr>
          <w:rFonts w:ascii="Nunito" w:hAnsi="Nunito"/>
          <w:lang w:val="en-ZA"/>
        </w:rPr>
      </w:pPr>
      <w:bookmarkStart w:id="4049" w:name="_Toc174562934"/>
      <w:ins w:id="4050" w:author="Craig Parker" w:date="2024-08-14T21:17:00Z" w16du:dateUtc="2024-08-14T19:17:00Z">
        <w:r>
          <w:rPr>
            <w:rFonts w:ascii="Nunito" w:hAnsi="Nunito"/>
            <w:lang w:val="en-ZA"/>
          </w:rPr>
          <w:t>6</w:t>
        </w:r>
      </w:ins>
      <w:del w:id="4051" w:author="Craig Parker" w:date="2024-08-14T21:17:00Z" w16du:dateUtc="2024-08-14T19:17:00Z">
        <w:r w:rsidR="00AC09F0" w:rsidRPr="002E4822" w:rsidDel="004D7A6B">
          <w:rPr>
            <w:rFonts w:ascii="Nunito" w:hAnsi="Nunito"/>
            <w:lang w:val="en-ZA"/>
          </w:rPr>
          <w:delText>5</w:delText>
        </w:r>
      </w:del>
      <w:r w:rsidR="00AC09F0" w:rsidRPr="002E4822">
        <w:rPr>
          <w:rFonts w:ascii="Nunito" w:hAnsi="Nunito"/>
          <w:lang w:val="en-ZA"/>
        </w:rPr>
        <w:t>.4. Data Storage and Encryption</w:t>
      </w:r>
      <w:bookmarkEnd w:id="4049"/>
    </w:p>
    <w:p w14:paraId="2E69BD60" w14:textId="78BCE875" w:rsidR="00AC09F0" w:rsidRPr="002E4822" w:rsidRDefault="00AC09F0" w:rsidP="00AC09F0">
      <w:pPr>
        <w:spacing w:line="360" w:lineRule="auto"/>
        <w:rPr>
          <w:rFonts w:ascii="Nunito" w:eastAsia="Nunito" w:hAnsi="Nunito"/>
          <w:color w:val="000000" w:themeColor="text1"/>
          <w:sz w:val="20"/>
          <w:lang w:val="en-ZA"/>
        </w:rPr>
      </w:pPr>
      <w:r w:rsidRPr="002E4822">
        <w:rPr>
          <w:rFonts w:ascii="Nunito" w:eastAsia="Nunito" w:hAnsi="Nunito"/>
          <w:color w:val="000000" w:themeColor="text1"/>
          <w:sz w:val="20"/>
          <w:lang w:val="en-ZA"/>
        </w:rPr>
        <w:t xml:space="preserve">Once the </w:t>
      </w:r>
      <w:ins w:id="4052" w:author="Matthew Chersich" w:date="2024-08-13T23:27:00Z">
        <w:r w:rsidR="00CA5950">
          <w:rPr>
            <w:rFonts w:ascii="Nunito" w:eastAsia="Nunito" w:hAnsi="Nunito"/>
            <w:color w:val="000000" w:themeColor="text1"/>
            <w:sz w:val="20"/>
            <w:lang w:val="en-ZA"/>
          </w:rPr>
          <w:t xml:space="preserve">source </w:t>
        </w:r>
      </w:ins>
      <w:r w:rsidRPr="002E4822">
        <w:rPr>
          <w:rFonts w:ascii="Nunito" w:eastAsia="Nunito" w:hAnsi="Nunito"/>
          <w:color w:val="000000" w:themeColor="text1"/>
          <w:sz w:val="20"/>
          <w:lang w:val="en-ZA"/>
        </w:rPr>
        <w:t>dataset has been transferred to UCT, if it constitutes personally identifiable data or if stipulated by the DTA, the dataset will be encrypted for storage. The detailed process is as follows:</w:t>
      </w:r>
    </w:p>
    <w:p w14:paraId="2992E63D" w14:textId="77777777" w:rsidR="00AC09F0" w:rsidRPr="002E4822" w:rsidRDefault="00AC09F0" w:rsidP="00AC09F0">
      <w:pPr>
        <w:numPr>
          <w:ilvl w:val="0"/>
          <w:numId w:val="63"/>
        </w:numPr>
        <w:spacing w:line="360" w:lineRule="auto"/>
        <w:rPr>
          <w:rFonts w:ascii="Nunito" w:eastAsia="Nunito" w:hAnsi="Nunito"/>
          <w:color w:val="000000" w:themeColor="text1"/>
          <w:sz w:val="20"/>
          <w:lang w:val="en-ZA"/>
        </w:rPr>
      </w:pPr>
      <w:commentRangeStart w:id="4053"/>
      <w:r w:rsidRPr="002E4822">
        <w:rPr>
          <w:rFonts w:ascii="Nunito" w:eastAsia="Nunito" w:hAnsi="Nunito"/>
          <w:b/>
          <w:bCs/>
          <w:color w:val="000000" w:themeColor="text1"/>
          <w:sz w:val="20"/>
          <w:lang w:val="en-ZA"/>
        </w:rPr>
        <w:t>Encryption</w:t>
      </w:r>
      <w:commentRangeEnd w:id="4053"/>
      <w:r w:rsidR="00CA5950">
        <w:rPr>
          <w:rStyle w:val="CommentReference"/>
        </w:rPr>
        <w:commentReference w:id="4053"/>
      </w:r>
      <w:r w:rsidRPr="002E4822">
        <w:rPr>
          <w:rFonts w:ascii="Nunito" w:eastAsia="Nunito" w:hAnsi="Nunito"/>
          <w:b/>
          <w:bCs/>
          <w:color w:val="000000" w:themeColor="text1"/>
          <w:sz w:val="20"/>
          <w:lang w:val="en-ZA"/>
        </w:rPr>
        <w:t xml:space="preserve"> for Storage</w:t>
      </w:r>
      <w:r w:rsidRPr="002E4822">
        <w:rPr>
          <w:rFonts w:ascii="Nunito" w:eastAsia="Nunito" w:hAnsi="Nunito"/>
          <w:color w:val="000000" w:themeColor="text1"/>
          <w:sz w:val="20"/>
          <w:lang w:val="en-ZA"/>
        </w:rPr>
        <w:t xml:space="preserve">: </w:t>
      </w:r>
    </w:p>
    <w:p w14:paraId="03978E40" w14:textId="23910DEE" w:rsidR="00AC09F0" w:rsidRPr="002E4822" w:rsidRDefault="00AC09F0" w:rsidP="00AC09F0">
      <w:pPr>
        <w:numPr>
          <w:ilvl w:val="1"/>
          <w:numId w:val="63"/>
        </w:numPr>
        <w:spacing w:line="360" w:lineRule="auto"/>
        <w:rPr>
          <w:rFonts w:ascii="Nunito" w:eastAsia="Nunito" w:hAnsi="Nunito"/>
          <w:color w:val="000000" w:themeColor="text1"/>
          <w:sz w:val="20"/>
          <w:lang w:val="en-ZA"/>
        </w:rPr>
      </w:pPr>
      <w:r w:rsidRPr="002E4822">
        <w:rPr>
          <w:rFonts w:ascii="Nunito" w:eastAsia="Nunito" w:hAnsi="Nunito"/>
          <w:b/>
          <w:bCs/>
          <w:color w:val="000000" w:themeColor="text1"/>
          <w:sz w:val="20"/>
          <w:lang w:val="en-ZA"/>
        </w:rPr>
        <w:t>AES-256 Encryption</w:t>
      </w:r>
      <w:r w:rsidRPr="002E4822">
        <w:rPr>
          <w:rFonts w:ascii="Nunito" w:eastAsia="Nunito" w:hAnsi="Nunito"/>
          <w:color w:val="000000" w:themeColor="text1"/>
          <w:sz w:val="20"/>
          <w:lang w:val="en-ZA"/>
        </w:rPr>
        <w:t>: The dataset will be encrypted using 256-bit AES (Advanced Encryption Standard), established by the US NIST. This ensures that the data is protected with a high level of security.</w:t>
      </w:r>
    </w:p>
    <w:p w14:paraId="6838E9CA" w14:textId="77AA3BE2" w:rsidR="00AC09F0" w:rsidRPr="002E4822" w:rsidRDefault="00AC09F0" w:rsidP="00AC09F0">
      <w:pPr>
        <w:numPr>
          <w:ilvl w:val="1"/>
          <w:numId w:val="63"/>
        </w:numPr>
        <w:spacing w:line="360" w:lineRule="auto"/>
        <w:rPr>
          <w:rFonts w:ascii="Nunito" w:eastAsia="Nunito" w:hAnsi="Nunito"/>
          <w:color w:val="000000" w:themeColor="text1"/>
          <w:sz w:val="20"/>
          <w:lang w:val="en-ZA"/>
        </w:rPr>
      </w:pPr>
      <w:r w:rsidRPr="002E4822">
        <w:rPr>
          <w:rFonts w:ascii="Nunito" w:eastAsia="Nunito" w:hAnsi="Nunito"/>
          <w:b/>
          <w:bCs/>
          <w:color w:val="000000" w:themeColor="text1"/>
          <w:sz w:val="20"/>
          <w:lang w:val="en-ZA"/>
        </w:rPr>
        <w:t>Access Control</w:t>
      </w:r>
      <w:r w:rsidRPr="002E4822">
        <w:rPr>
          <w:rFonts w:ascii="Nunito" w:eastAsia="Nunito" w:hAnsi="Nunito"/>
          <w:color w:val="000000" w:themeColor="text1"/>
          <w:sz w:val="20"/>
          <w:lang w:val="en-ZA"/>
        </w:rPr>
        <w:t xml:space="preserve">: Encryption keys will be available only to the minimum number of people (the Core HE²AT </w:t>
      </w:r>
      <w:proofErr w:type="spellStart"/>
      <w:r w:rsidRPr="002E4822">
        <w:rPr>
          <w:rFonts w:ascii="Nunito" w:eastAsia="Nunito" w:hAnsi="Nunito"/>
          <w:color w:val="000000" w:themeColor="text1"/>
          <w:sz w:val="20"/>
          <w:lang w:val="en-ZA"/>
        </w:rPr>
        <w:t>Center</w:t>
      </w:r>
      <w:proofErr w:type="spellEnd"/>
      <w:r w:rsidRPr="002E4822">
        <w:rPr>
          <w:rFonts w:ascii="Nunito" w:eastAsia="Nunito" w:hAnsi="Nunito"/>
          <w:color w:val="000000" w:themeColor="text1"/>
          <w:sz w:val="20"/>
          <w:lang w:val="en-ZA"/>
        </w:rPr>
        <w:t xml:space="preserve"> Group) required to implement any anonymization or data minimization processes. This group includes key personnel responsible for data management and security</w:t>
      </w:r>
      <w:ins w:id="4054" w:author="Matthew Chersich" w:date="2024-08-13T23:27:00Z">
        <w:r w:rsidR="00CA5950">
          <w:rPr>
            <w:rFonts w:ascii="Nunito" w:eastAsia="Nunito" w:hAnsi="Nunito"/>
            <w:color w:val="000000" w:themeColor="text1"/>
            <w:sz w:val="20"/>
            <w:lang w:val="en-ZA"/>
          </w:rPr>
          <w:t xml:space="preserve"> who h</w:t>
        </w:r>
      </w:ins>
      <w:ins w:id="4055" w:author="Matthew Chersich" w:date="2024-08-13T23:28:00Z">
        <w:r w:rsidR="00CA5950">
          <w:rPr>
            <w:rFonts w:ascii="Nunito" w:eastAsia="Nunito" w:hAnsi="Nunito"/>
            <w:color w:val="000000" w:themeColor="text1"/>
            <w:sz w:val="20"/>
            <w:lang w:val="en-ZA"/>
          </w:rPr>
          <w:t xml:space="preserve">ave completed the </w:t>
        </w:r>
        <w:proofErr w:type="gramStart"/>
        <w:r w:rsidR="00CA5950">
          <w:rPr>
            <w:rFonts w:ascii="Nunito" w:eastAsia="Nunito" w:hAnsi="Nunito"/>
            <w:color w:val="000000" w:themeColor="text1"/>
            <w:sz w:val="20"/>
            <w:lang w:val="en-ZA"/>
          </w:rPr>
          <w:t>Personal</w:t>
        </w:r>
        <w:proofErr w:type="gramEnd"/>
        <w:r w:rsidR="00CA5950">
          <w:rPr>
            <w:rFonts w:ascii="Nunito" w:eastAsia="Nunito" w:hAnsi="Nunito"/>
            <w:color w:val="000000" w:themeColor="text1"/>
            <w:sz w:val="20"/>
            <w:lang w:val="en-ZA"/>
          </w:rPr>
          <w:t xml:space="preserve"> information processing agreement (Annex 2)</w:t>
        </w:r>
      </w:ins>
      <w:r w:rsidRPr="002E4822">
        <w:rPr>
          <w:rFonts w:ascii="Nunito" w:eastAsia="Nunito" w:hAnsi="Nunito"/>
          <w:color w:val="000000" w:themeColor="text1"/>
          <w:sz w:val="20"/>
          <w:lang w:val="en-ZA"/>
        </w:rPr>
        <w:t>.</w:t>
      </w:r>
    </w:p>
    <w:p w14:paraId="6A6DE197" w14:textId="77777777" w:rsidR="00AC09F0" w:rsidRPr="002E4822" w:rsidRDefault="00AC09F0" w:rsidP="00AC09F0">
      <w:pPr>
        <w:numPr>
          <w:ilvl w:val="0"/>
          <w:numId w:val="63"/>
        </w:numPr>
        <w:spacing w:line="360" w:lineRule="auto"/>
        <w:rPr>
          <w:rFonts w:ascii="Nunito" w:eastAsia="Nunito" w:hAnsi="Nunito"/>
          <w:color w:val="000000" w:themeColor="text1"/>
          <w:sz w:val="20"/>
          <w:lang w:val="en-ZA"/>
        </w:rPr>
      </w:pPr>
      <w:r w:rsidRPr="002E4822">
        <w:rPr>
          <w:rFonts w:ascii="Nunito" w:eastAsia="Nunito" w:hAnsi="Nunito"/>
          <w:b/>
          <w:bCs/>
          <w:color w:val="000000" w:themeColor="text1"/>
          <w:sz w:val="20"/>
          <w:lang w:val="en-ZA"/>
        </w:rPr>
        <w:t>Metadata Management</w:t>
      </w:r>
      <w:r w:rsidRPr="002E4822">
        <w:rPr>
          <w:rFonts w:ascii="Nunito" w:eastAsia="Nunito" w:hAnsi="Nunito"/>
          <w:color w:val="000000" w:themeColor="text1"/>
          <w:sz w:val="20"/>
          <w:lang w:val="en-ZA"/>
        </w:rPr>
        <w:t xml:space="preserve">: </w:t>
      </w:r>
    </w:p>
    <w:p w14:paraId="14745DB0" w14:textId="6FA943B1" w:rsidR="00AC09F0" w:rsidRPr="002E4822" w:rsidRDefault="00AC09F0" w:rsidP="00AC09F0">
      <w:pPr>
        <w:numPr>
          <w:ilvl w:val="1"/>
          <w:numId w:val="63"/>
        </w:numPr>
        <w:spacing w:line="360" w:lineRule="auto"/>
        <w:rPr>
          <w:rFonts w:ascii="Nunito" w:eastAsia="Nunito" w:hAnsi="Nunito"/>
          <w:color w:val="000000" w:themeColor="text1"/>
          <w:sz w:val="20"/>
          <w:lang w:val="en-ZA"/>
        </w:rPr>
      </w:pPr>
      <w:r w:rsidRPr="002E4822">
        <w:rPr>
          <w:rFonts w:ascii="Nunito" w:eastAsia="Nunito" w:hAnsi="Nunito"/>
          <w:b/>
          <w:bCs/>
          <w:color w:val="000000" w:themeColor="text1"/>
          <w:sz w:val="20"/>
          <w:lang w:val="en-ZA"/>
        </w:rPr>
        <w:t>Separate Storage for Metadata</w:t>
      </w:r>
      <w:r w:rsidRPr="002E4822">
        <w:rPr>
          <w:rFonts w:ascii="Nunito" w:eastAsia="Nunito" w:hAnsi="Nunito"/>
          <w:color w:val="000000" w:themeColor="text1"/>
          <w:sz w:val="20"/>
          <w:lang w:val="en-ZA"/>
        </w:rPr>
        <w:t xml:space="preserve">: Metadata, including dataset descriptions, descriptions of the original protocols, and codebooks, will be decrypted and stored separately from </w:t>
      </w:r>
      <w:r w:rsidRPr="002E4822">
        <w:rPr>
          <w:rFonts w:ascii="Nunito" w:eastAsia="Nunito" w:hAnsi="Nunito"/>
          <w:color w:val="000000" w:themeColor="text1"/>
          <w:sz w:val="20"/>
          <w:lang w:val="en-ZA"/>
        </w:rPr>
        <w:lastRenderedPageBreak/>
        <w:t xml:space="preserve">the encrypted dataset. This allows for efficient metadata indexing and software code development </w:t>
      </w:r>
      <w:ins w:id="4056" w:author="Matthew Chersich" w:date="2024-08-13T23:29:00Z">
        <w:r w:rsidR="00CA5950">
          <w:rPr>
            <w:rFonts w:ascii="Nunito" w:eastAsia="Nunito" w:hAnsi="Nunito"/>
            <w:color w:val="000000" w:themeColor="text1"/>
            <w:sz w:val="20"/>
            <w:lang w:val="en-ZA"/>
          </w:rPr>
          <w:t xml:space="preserve">by a larger group of HEAT </w:t>
        </w:r>
        <w:proofErr w:type="spellStart"/>
        <w:r w:rsidR="00CA5950">
          <w:rPr>
            <w:rFonts w:ascii="Nunito" w:eastAsia="Nunito" w:hAnsi="Nunito"/>
            <w:color w:val="000000" w:themeColor="text1"/>
            <w:sz w:val="20"/>
            <w:lang w:val="en-ZA"/>
          </w:rPr>
          <w:t>Center</w:t>
        </w:r>
        <w:proofErr w:type="spellEnd"/>
        <w:r w:rsidR="00CA5950">
          <w:rPr>
            <w:rFonts w:ascii="Nunito" w:eastAsia="Nunito" w:hAnsi="Nunito"/>
            <w:color w:val="000000" w:themeColor="text1"/>
            <w:sz w:val="20"/>
            <w:lang w:val="en-ZA"/>
          </w:rPr>
          <w:t xml:space="preserve"> staff, </w:t>
        </w:r>
      </w:ins>
      <w:r w:rsidRPr="002E4822">
        <w:rPr>
          <w:rFonts w:ascii="Nunito" w:eastAsia="Nunito" w:hAnsi="Nunito"/>
          <w:color w:val="000000" w:themeColor="text1"/>
          <w:sz w:val="20"/>
          <w:lang w:val="en-ZA"/>
        </w:rPr>
        <w:t>while maintaining the security of the main dataset.</w:t>
      </w:r>
    </w:p>
    <w:p w14:paraId="4F3AD7C4" w14:textId="4169E49D" w:rsidR="00AC09F0" w:rsidRPr="002E4822" w:rsidRDefault="004D7A6B" w:rsidP="00AC09F0">
      <w:pPr>
        <w:pStyle w:val="Heading2"/>
        <w:spacing w:line="360" w:lineRule="auto"/>
        <w:rPr>
          <w:rFonts w:ascii="Nunito" w:hAnsi="Nunito"/>
          <w:lang w:val="en-ZA"/>
        </w:rPr>
      </w:pPr>
      <w:bookmarkStart w:id="4057" w:name="_Toc174562935"/>
      <w:ins w:id="4058" w:author="Craig Parker" w:date="2024-08-14T21:18:00Z" w16du:dateUtc="2024-08-14T19:18:00Z">
        <w:r>
          <w:rPr>
            <w:rFonts w:ascii="Nunito" w:hAnsi="Nunito"/>
            <w:lang w:val="en-ZA"/>
          </w:rPr>
          <w:t>6</w:t>
        </w:r>
      </w:ins>
      <w:del w:id="4059" w:author="Craig Parker" w:date="2024-08-14T21:18:00Z" w16du:dateUtc="2024-08-14T19:18:00Z">
        <w:r w:rsidR="00AC09F0" w:rsidRPr="002E4822" w:rsidDel="004D7A6B">
          <w:rPr>
            <w:rFonts w:ascii="Nunito" w:hAnsi="Nunito"/>
            <w:lang w:val="en-ZA"/>
          </w:rPr>
          <w:delText>5</w:delText>
        </w:r>
      </w:del>
      <w:r w:rsidR="00AC09F0" w:rsidRPr="002E4822">
        <w:rPr>
          <w:rFonts w:ascii="Nunito" w:hAnsi="Nunito"/>
          <w:lang w:val="en-ZA"/>
        </w:rPr>
        <w:t xml:space="preserve">.5. Data </w:t>
      </w:r>
      <w:commentRangeStart w:id="4060"/>
      <w:r w:rsidR="00AC09F0" w:rsidRPr="002E4822">
        <w:rPr>
          <w:rFonts w:ascii="Nunito" w:hAnsi="Nunito"/>
          <w:lang w:val="en-ZA"/>
        </w:rPr>
        <w:t>Indexing</w:t>
      </w:r>
      <w:commentRangeEnd w:id="4060"/>
      <w:r w:rsidR="00CA5950">
        <w:rPr>
          <w:rStyle w:val="CommentReference"/>
          <w:rFonts w:eastAsia="Times New Roman" w:cs="Times New Roman"/>
          <w:b w:val="0"/>
          <w:bCs w:val="0"/>
          <w:caps w:val="0"/>
        </w:rPr>
        <w:commentReference w:id="4060"/>
      </w:r>
      <w:bookmarkEnd w:id="4057"/>
    </w:p>
    <w:p w14:paraId="1F746833" w14:textId="6D286EF8" w:rsidR="00AC09F0" w:rsidRPr="002E4822" w:rsidRDefault="00AC09F0" w:rsidP="00AC09F0">
      <w:pPr>
        <w:spacing w:line="360" w:lineRule="auto"/>
        <w:rPr>
          <w:rFonts w:ascii="Nunito" w:eastAsia="Nunito" w:hAnsi="Nunito"/>
          <w:color w:val="000000" w:themeColor="text1"/>
          <w:sz w:val="20"/>
          <w:lang w:val="en-ZA"/>
        </w:rPr>
      </w:pPr>
      <w:r w:rsidRPr="002E4822">
        <w:rPr>
          <w:rFonts w:ascii="Nunito" w:eastAsia="Nunito" w:hAnsi="Nunito"/>
          <w:color w:val="000000" w:themeColor="text1"/>
          <w:sz w:val="20"/>
          <w:lang w:val="en-ZA"/>
        </w:rPr>
        <w:t xml:space="preserve">Data available on the CSAG/UCT data storage system and IBM’s </w:t>
      </w:r>
      <w:ins w:id="4061" w:author="Matthew Chersich" w:date="2024-08-13T23:30:00Z">
        <w:r w:rsidR="00CA5950">
          <w:rPr>
            <w:rFonts w:ascii="Nunito" w:eastAsia="Nunito" w:hAnsi="Nunito"/>
            <w:color w:val="000000" w:themeColor="text1"/>
            <w:sz w:val="20"/>
            <w:lang w:val="en-ZA"/>
          </w:rPr>
          <w:t xml:space="preserve">storage </w:t>
        </w:r>
      </w:ins>
      <w:r w:rsidRPr="002E4822">
        <w:rPr>
          <w:rFonts w:ascii="Nunito" w:eastAsia="Nunito" w:hAnsi="Nunito"/>
          <w:color w:val="000000" w:themeColor="text1"/>
          <w:sz w:val="20"/>
          <w:lang w:val="en-ZA"/>
        </w:rPr>
        <w:t>system will be indexed using an appropriate metadata standard. Th</w:t>
      </w:r>
      <w:ins w:id="4062" w:author="Matthew Chersich" w:date="2024-08-13T23:31:00Z">
        <w:r w:rsidR="00CA5950">
          <w:rPr>
            <w:rFonts w:ascii="Nunito" w:eastAsia="Nunito" w:hAnsi="Nunito"/>
            <w:color w:val="000000" w:themeColor="text1"/>
            <w:sz w:val="20"/>
            <w:lang w:val="en-ZA"/>
          </w:rPr>
          <w:t xml:space="preserve">e </w:t>
        </w:r>
        <w:r w:rsidR="00CA5950" w:rsidRPr="002E4822">
          <w:rPr>
            <w:rFonts w:ascii="Nunito" w:eastAsia="Nunito" w:hAnsi="Nunito"/>
            <w:color w:val="000000" w:themeColor="text1"/>
            <w:sz w:val="20"/>
            <w:lang w:val="en-ZA"/>
          </w:rPr>
          <w:t xml:space="preserve">CSAG/UCT data platform </w:t>
        </w:r>
        <w:r w:rsidR="00CA5950">
          <w:rPr>
            <w:rFonts w:ascii="Nunito" w:eastAsia="Nunito" w:hAnsi="Nunito"/>
            <w:color w:val="000000" w:themeColor="text1"/>
            <w:sz w:val="20"/>
            <w:lang w:val="en-ZA"/>
          </w:rPr>
          <w:t xml:space="preserve">will be used to make the </w:t>
        </w:r>
      </w:ins>
      <w:del w:id="4063" w:author="Matthew Chersich" w:date="2024-08-13T23:31:00Z">
        <w:r w:rsidRPr="002E4822" w:rsidDel="00CA5950">
          <w:rPr>
            <w:rFonts w:ascii="Nunito" w:eastAsia="Nunito" w:hAnsi="Nunito"/>
            <w:color w:val="000000" w:themeColor="text1"/>
            <w:sz w:val="20"/>
            <w:lang w:val="en-ZA"/>
          </w:rPr>
          <w:delText xml:space="preserve">is </w:delText>
        </w:r>
      </w:del>
      <w:r w:rsidRPr="002E4822">
        <w:rPr>
          <w:rFonts w:ascii="Nunito" w:eastAsia="Nunito" w:hAnsi="Nunito"/>
          <w:color w:val="000000" w:themeColor="text1"/>
          <w:sz w:val="20"/>
          <w:lang w:val="en-ZA"/>
        </w:rPr>
        <w:t>index</w:t>
      </w:r>
      <w:del w:id="4064" w:author="Matthew Chersich" w:date="2024-08-13T23:31:00Z">
        <w:r w:rsidRPr="002E4822" w:rsidDel="00CA5950">
          <w:rPr>
            <w:rFonts w:ascii="Nunito" w:eastAsia="Nunito" w:hAnsi="Nunito"/>
            <w:color w:val="000000" w:themeColor="text1"/>
            <w:sz w:val="20"/>
            <w:lang w:val="en-ZA"/>
          </w:rPr>
          <w:delText xml:space="preserve"> will be made</w:delText>
        </w:r>
      </w:del>
      <w:r w:rsidRPr="002E4822">
        <w:rPr>
          <w:rFonts w:ascii="Nunito" w:eastAsia="Nunito" w:hAnsi="Nunito"/>
          <w:color w:val="000000" w:themeColor="text1"/>
          <w:sz w:val="20"/>
          <w:lang w:val="en-ZA"/>
        </w:rPr>
        <w:t xml:space="preserve"> available </w:t>
      </w:r>
      <w:ins w:id="4065" w:author="Matthew Chersich" w:date="2024-08-13T23:30:00Z">
        <w:r w:rsidR="00CA5950">
          <w:rPr>
            <w:rFonts w:ascii="Nunito" w:eastAsia="Nunito" w:hAnsi="Nunito"/>
            <w:color w:val="000000" w:themeColor="text1"/>
            <w:sz w:val="20"/>
            <w:lang w:val="en-ZA"/>
          </w:rPr>
          <w:t xml:space="preserve">to the Consortium </w:t>
        </w:r>
      </w:ins>
      <w:ins w:id="4066" w:author="Matthew Chersich" w:date="2024-08-13T23:31:00Z">
        <w:r w:rsidR="00CA5950">
          <w:rPr>
            <w:rFonts w:ascii="Nunito" w:eastAsia="Nunito" w:hAnsi="Nunito"/>
            <w:color w:val="000000" w:themeColor="text1"/>
            <w:sz w:val="20"/>
            <w:lang w:val="en-ZA"/>
          </w:rPr>
          <w:t xml:space="preserve">partners </w:t>
        </w:r>
      </w:ins>
      <w:ins w:id="4067" w:author="Matthew Chersich" w:date="2024-08-13T23:30:00Z">
        <w:r w:rsidR="00CA5950">
          <w:rPr>
            <w:rFonts w:ascii="Nunito" w:eastAsia="Nunito" w:hAnsi="Nunito"/>
            <w:color w:val="000000" w:themeColor="text1"/>
            <w:sz w:val="20"/>
            <w:lang w:val="en-ZA"/>
          </w:rPr>
          <w:t>and bona fi</w:t>
        </w:r>
      </w:ins>
      <w:ins w:id="4068" w:author="Matthew Chersich" w:date="2024-08-13T23:31:00Z">
        <w:r w:rsidR="00CA5950">
          <w:rPr>
            <w:rFonts w:ascii="Nunito" w:eastAsia="Nunito" w:hAnsi="Nunito"/>
            <w:color w:val="000000" w:themeColor="text1"/>
            <w:sz w:val="20"/>
            <w:lang w:val="en-ZA"/>
          </w:rPr>
          <w:t>de researchers beyond the Consortium</w:t>
        </w:r>
      </w:ins>
      <w:del w:id="4069" w:author="Matthew Chersich" w:date="2024-08-13T23:31:00Z">
        <w:r w:rsidRPr="002E4822" w:rsidDel="00CA5950">
          <w:rPr>
            <w:rFonts w:ascii="Nunito" w:eastAsia="Nunito" w:hAnsi="Nunito"/>
            <w:color w:val="000000" w:themeColor="text1"/>
            <w:sz w:val="20"/>
            <w:lang w:val="en-ZA"/>
          </w:rPr>
          <w:delText xml:space="preserve">by </w:delText>
        </w:r>
      </w:del>
      <w:del w:id="4070" w:author="Matthew Chersich" w:date="2024-08-13T23:32:00Z">
        <w:r w:rsidRPr="002E4822" w:rsidDel="00CA5950">
          <w:rPr>
            <w:rFonts w:ascii="Nunito" w:eastAsia="Nunito" w:hAnsi="Nunito"/>
            <w:color w:val="000000" w:themeColor="text1"/>
            <w:sz w:val="20"/>
            <w:lang w:val="en-ZA"/>
          </w:rPr>
          <w:delText>the</w:delText>
        </w:r>
      </w:del>
      <w:del w:id="4071" w:author="Matthew Chersich" w:date="2024-08-13T23:31:00Z">
        <w:r w:rsidRPr="002E4822" w:rsidDel="00CA5950">
          <w:rPr>
            <w:rFonts w:ascii="Nunito" w:eastAsia="Nunito" w:hAnsi="Nunito"/>
            <w:color w:val="000000" w:themeColor="text1"/>
            <w:sz w:val="20"/>
            <w:lang w:val="en-ZA"/>
          </w:rPr>
          <w:delText xml:space="preserve"> CSAG/UCT data platform</w:delText>
        </w:r>
      </w:del>
      <w:r w:rsidRPr="002E4822">
        <w:rPr>
          <w:rFonts w:ascii="Nunito" w:eastAsia="Nunito" w:hAnsi="Nunito"/>
          <w:color w:val="000000" w:themeColor="text1"/>
          <w:sz w:val="20"/>
          <w:lang w:val="en-ZA"/>
        </w:rPr>
        <w:t>. The indexing process includes:</w:t>
      </w:r>
    </w:p>
    <w:p w14:paraId="4FCE38E1" w14:textId="77777777" w:rsidR="00AC09F0" w:rsidRPr="002E4822" w:rsidRDefault="00AC09F0" w:rsidP="00AC09F0">
      <w:pPr>
        <w:numPr>
          <w:ilvl w:val="0"/>
          <w:numId w:val="64"/>
        </w:numPr>
        <w:spacing w:line="360" w:lineRule="auto"/>
        <w:rPr>
          <w:rFonts w:ascii="Nunito" w:eastAsia="Nunito" w:hAnsi="Nunito"/>
          <w:color w:val="000000" w:themeColor="text1"/>
          <w:sz w:val="20"/>
          <w:lang w:val="en-ZA"/>
        </w:rPr>
      </w:pPr>
      <w:r w:rsidRPr="002E4822">
        <w:rPr>
          <w:rFonts w:ascii="Nunito" w:eastAsia="Nunito" w:hAnsi="Nunito"/>
          <w:b/>
          <w:bCs/>
          <w:color w:val="000000" w:themeColor="text1"/>
          <w:sz w:val="20"/>
          <w:lang w:val="en-ZA"/>
        </w:rPr>
        <w:t>Metadata Standards</w:t>
      </w:r>
      <w:r w:rsidRPr="002E4822">
        <w:rPr>
          <w:rFonts w:ascii="Nunito" w:eastAsia="Nunito" w:hAnsi="Nunito"/>
          <w:color w:val="000000" w:themeColor="text1"/>
          <w:sz w:val="20"/>
          <w:lang w:val="en-ZA"/>
        </w:rPr>
        <w:t xml:space="preserve">: </w:t>
      </w:r>
    </w:p>
    <w:p w14:paraId="3568ED1A" w14:textId="649332BD" w:rsidR="00AC09F0" w:rsidRPr="002E4822" w:rsidRDefault="00AC09F0" w:rsidP="00AC09F0">
      <w:pPr>
        <w:numPr>
          <w:ilvl w:val="1"/>
          <w:numId w:val="64"/>
        </w:numPr>
        <w:spacing w:line="360" w:lineRule="auto"/>
        <w:rPr>
          <w:rFonts w:ascii="Nunito" w:eastAsia="Nunito" w:hAnsi="Nunito"/>
          <w:color w:val="000000" w:themeColor="text1"/>
          <w:sz w:val="20"/>
          <w:lang w:val="en-ZA"/>
        </w:rPr>
      </w:pPr>
      <w:proofErr w:type="spellStart"/>
      <w:r w:rsidRPr="002E4822">
        <w:rPr>
          <w:rFonts w:ascii="Nunito" w:eastAsia="Nunito" w:hAnsi="Nunito"/>
          <w:b/>
          <w:bCs/>
          <w:color w:val="000000" w:themeColor="text1"/>
          <w:sz w:val="20"/>
          <w:lang w:val="en-ZA"/>
        </w:rPr>
        <w:t>eLwazi</w:t>
      </w:r>
      <w:proofErr w:type="spellEnd"/>
      <w:r w:rsidRPr="002E4822">
        <w:rPr>
          <w:rFonts w:ascii="Nunito" w:eastAsia="Nunito" w:hAnsi="Nunito"/>
          <w:b/>
          <w:bCs/>
          <w:color w:val="000000" w:themeColor="text1"/>
          <w:sz w:val="20"/>
          <w:lang w:val="en-ZA"/>
        </w:rPr>
        <w:t xml:space="preserve"> Integration</w:t>
      </w:r>
      <w:r w:rsidRPr="002E4822">
        <w:rPr>
          <w:rFonts w:ascii="Nunito" w:eastAsia="Nunito" w:hAnsi="Nunito"/>
          <w:color w:val="000000" w:themeColor="text1"/>
          <w:sz w:val="20"/>
          <w:lang w:val="en-ZA"/>
        </w:rPr>
        <w:t xml:space="preserve">: Data sharing outside of HE²AT Data will utilize the </w:t>
      </w:r>
      <w:proofErr w:type="spellStart"/>
      <w:r w:rsidRPr="002E4822">
        <w:rPr>
          <w:rFonts w:ascii="Nunito" w:eastAsia="Nunito" w:hAnsi="Nunito"/>
          <w:color w:val="000000" w:themeColor="text1"/>
          <w:sz w:val="20"/>
          <w:lang w:val="en-ZA"/>
        </w:rPr>
        <w:t>eLwazi</w:t>
      </w:r>
      <w:proofErr w:type="spellEnd"/>
      <w:r w:rsidRPr="002E4822">
        <w:rPr>
          <w:rFonts w:ascii="Nunito" w:eastAsia="Nunito" w:hAnsi="Nunito"/>
          <w:color w:val="000000" w:themeColor="text1"/>
          <w:sz w:val="20"/>
          <w:lang w:val="en-ZA"/>
        </w:rPr>
        <w:t xml:space="preserve"> platform, ensuring compliance with broader data-sharing protocols.</w:t>
      </w:r>
    </w:p>
    <w:p w14:paraId="155CBE5D" w14:textId="77777777" w:rsidR="00AC09F0" w:rsidRPr="002E4822" w:rsidRDefault="00AC09F0" w:rsidP="00AC09F0">
      <w:pPr>
        <w:numPr>
          <w:ilvl w:val="1"/>
          <w:numId w:val="64"/>
        </w:numPr>
        <w:spacing w:line="360" w:lineRule="auto"/>
        <w:rPr>
          <w:rFonts w:ascii="Nunito" w:eastAsia="Nunito" w:hAnsi="Nunito"/>
          <w:color w:val="000000" w:themeColor="text1"/>
          <w:sz w:val="20"/>
          <w:lang w:val="en-ZA"/>
        </w:rPr>
      </w:pPr>
      <w:r w:rsidRPr="002E4822">
        <w:rPr>
          <w:rFonts w:ascii="Nunito" w:eastAsia="Nunito" w:hAnsi="Nunito"/>
          <w:b/>
          <w:bCs/>
          <w:color w:val="000000" w:themeColor="text1"/>
          <w:sz w:val="20"/>
          <w:lang w:val="en-ZA"/>
        </w:rPr>
        <w:t>Data Reference Syntax (DRS)</w:t>
      </w:r>
      <w:r w:rsidRPr="002E4822">
        <w:rPr>
          <w:rFonts w:ascii="Nunito" w:eastAsia="Nunito" w:hAnsi="Nunito"/>
          <w:color w:val="000000" w:themeColor="text1"/>
          <w:sz w:val="20"/>
          <w:lang w:val="en-ZA"/>
        </w:rPr>
        <w:t>: CSAG implements a Data Reference Syntax (DRS), a structured mapping from a controlled vocabulary of metadata elements to a directory and file naming syntax. This is standard practice within climate data management and will be continued for climate and remote sensing datasets.</w:t>
      </w:r>
    </w:p>
    <w:p w14:paraId="21FFA6F1" w14:textId="77777777" w:rsidR="00AC09F0" w:rsidRPr="002E4822" w:rsidRDefault="00AC09F0" w:rsidP="00AC09F0">
      <w:pPr>
        <w:numPr>
          <w:ilvl w:val="1"/>
          <w:numId w:val="64"/>
        </w:numPr>
        <w:spacing w:line="360" w:lineRule="auto"/>
        <w:rPr>
          <w:rFonts w:ascii="Nunito" w:eastAsia="Nunito" w:hAnsi="Nunito"/>
          <w:color w:val="000000" w:themeColor="text1"/>
          <w:sz w:val="20"/>
          <w:lang w:val="en-ZA"/>
        </w:rPr>
      </w:pPr>
      <w:r w:rsidRPr="002E4822">
        <w:rPr>
          <w:rFonts w:ascii="Nunito" w:eastAsia="Nunito" w:hAnsi="Nunito"/>
          <w:b/>
          <w:bCs/>
          <w:color w:val="000000" w:themeColor="text1"/>
          <w:sz w:val="20"/>
          <w:lang w:val="en-ZA"/>
        </w:rPr>
        <w:t>Health Data Indexing</w:t>
      </w:r>
      <w:r w:rsidRPr="002E4822">
        <w:rPr>
          <w:rFonts w:ascii="Nunito" w:eastAsia="Nunito" w:hAnsi="Nunito"/>
          <w:color w:val="000000" w:themeColor="text1"/>
          <w:sz w:val="20"/>
          <w:lang w:val="en-ZA"/>
        </w:rPr>
        <w:t>: Health data will be indexed using a codebook that applies relevant ontologies, ensuring consistency and discoverability.</w:t>
      </w:r>
    </w:p>
    <w:p w14:paraId="67B42505" w14:textId="77777777" w:rsidR="00AC09F0" w:rsidRPr="002E4822" w:rsidRDefault="00AC09F0" w:rsidP="00AC09F0">
      <w:pPr>
        <w:numPr>
          <w:ilvl w:val="0"/>
          <w:numId w:val="64"/>
        </w:numPr>
        <w:spacing w:line="360" w:lineRule="auto"/>
        <w:rPr>
          <w:rFonts w:ascii="Nunito" w:eastAsia="Nunito" w:hAnsi="Nunito"/>
          <w:color w:val="000000" w:themeColor="text1"/>
          <w:sz w:val="20"/>
          <w:lang w:val="en-ZA"/>
        </w:rPr>
      </w:pPr>
      <w:r w:rsidRPr="002E4822">
        <w:rPr>
          <w:rFonts w:ascii="Nunito" w:eastAsia="Nunito" w:hAnsi="Nunito"/>
          <w:b/>
          <w:bCs/>
          <w:color w:val="000000" w:themeColor="text1"/>
          <w:sz w:val="20"/>
          <w:lang w:val="en-ZA"/>
        </w:rPr>
        <w:t>Documentation and Integration</w:t>
      </w:r>
      <w:r w:rsidRPr="002E4822">
        <w:rPr>
          <w:rFonts w:ascii="Nunito" w:eastAsia="Nunito" w:hAnsi="Nunito"/>
          <w:color w:val="000000" w:themeColor="text1"/>
          <w:sz w:val="20"/>
          <w:lang w:val="en-ZA"/>
        </w:rPr>
        <w:t xml:space="preserve">: </w:t>
      </w:r>
    </w:p>
    <w:p w14:paraId="04FD16DF" w14:textId="77777777" w:rsidR="00AC09F0" w:rsidRPr="002E4822" w:rsidRDefault="00AC09F0" w:rsidP="00AC09F0">
      <w:pPr>
        <w:numPr>
          <w:ilvl w:val="1"/>
          <w:numId w:val="64"/>
        </w:numPr>
        <w:spacing w:line="360" w:lineRule="auto"/>
        <w:rPr>
          <w:rFonts w:ascii="Nunito" w:eastAsia="Nunito" w:hAnsi="Nunito"/>
          <w:color w:val="000000" w:themeColor="text1"/>
          <w:sz w:val="20"/>
          <w:lang w:val="en-ZA"/>
        </w:rPr>
      </w:pPr>
      <w:r w:rsidRPr="002E4822">
        <w:rPr>
          <w:rFonts w:ascii="Nunito" w:eastAsia="Nunito" w:hAnsi="Nunito"/>
          <w:b/>
          <w:bCs/>
          <w:color w:val="000000" w:themeColor="text1"/>
          <w:sz w:val="20"/>
          <w:lang w:val="en-ZA"/>
        </w:rPr>
        <w:t>CSAG GitLab Wiki</w:t>
      </w:r>
      <w:r w:rsidRPr="002E4822">
        <w:rPr>
          <w:rFonts w:ascii="Nunito" w:eastAsia="Nunito" w:hAnsi="Nunito"/>
          <w:color w:val="000000" w:themeColor="text1"/>
          <w:sz w:val="20"/>
          <w:lang w:val="en-ZA"/>
        </w:rPr>
        <w:t>: The current DRS is documented on the CSAG GitLab Wiki, providing a reference for the indexing process.</w:t>
      </w:r>
    </w:p>
    <w:p w14:paraId="7C632B9F" w14:textId="77777777" w:rsidR="00AC09F0" w:rsidRPr="002E4822" w:rsidRDefault="00AC09F0" w:rsidP="00AC09F0">
      <w:pPr>
        <w:numPr>
          <w:ilvl w:val="1"/>
          <w:numId w:val="64"/>
        </w:numPr>
        <w:spacing w:line="360" w:lineRule="auto"/>
        <w:rPr>
          <w:rFonts w:ascii="Nunito" w:eastAsia="Nunito" w:hAnsi="Nunito"/>
          <w:color w:val="000000" w:themeColor="text1"/>
          <w:sz w:val="20"/>
          <w:lang w:val="en-ZA"/>
        </w:rPr>
      </w:pPr>
      <w:r w:rsidRPr="002E4822">
        <w:rPr>
          <w:rFonts w:ascii="Nunito" w:eastAsia="Nunito" w:hAnsi="Nunito"/>
          <w:b/>
          <w:bCs/>
          <w:color w:val="000000" w:themeColor="text1"/>
          <w:sz w:val="20"/>
          <w:lang w:val="en-ZA"/>
        </w:rPr>
        <w:t>DSI-Africa Open Data Science Platform (ODSP)</w:t>
      </w:r>
      <w:r w:rsidRPr="002E4822">
        <w:rPr>
          <w:rFonts w:ascii="Nunito" w:eastAsia="Nunito" w:hAnsi="Nunito"/>
          <w:color w:val="000000" w:themeColor="text1"/>
          <w:sz w:val="20"/>
          <w:lang w:val="en-ZA"/>
        </w:rPr>
        <w:t>: Integration with the ODSP metadata index will ensure that metadata propagates to the ODSP system, making datasets discoverable through ODSP metadata queries.</w:t>
      </w:r>
    </w:p>
    <w:p w14:paraId="0B1B7002" w14:textId="77777777" w:rsidR="00AC09F0" w:rsidRPr="002E4822" w:rsidRDefault="00AC09F0" w:rsidP="00AC09F0">
      <w:pPr>
        <w:spacing w:line="360" w:lineRule="auto"/>
        <w:ind w:left="1440"/>
        <w:rPr>
          <w:rFonts w:ascii="Nunito" w:eastAsia="Nunito" w:hAnsi="Nunito"/>
          <w:color w:val="000000" w:themeColor="text1"/>
          <w:sz w:val="20"/>
          <w:lang w:val="en-ZA"/>
        </w:rPr>
      </w:pPr>
    </w:p>
    <w:p w14:paraId="000000AC" w14:textId="3739C0F1" w:rsidR="007813F4" w:rsidRPr="002E4822" w:rsidDel="0035702A" w:rsidRDefault="00AC09F0">
      <w:pPr>
        <w:spacing w:line="360" w:lineRule="auto"/>
        <w:rPr>
          <w:del w:id="4072" w:author="Craig Parker" w:date="2024-07-09T11:21:00Z"/>
          <w:rFonts w:ascii="Nunito" w:eastAsia="Nunito" w:hAnsi="Nunito"/>
          <w:color w:val="000000" w:themeColor="text1"/>
          <w:lang w:val="en-ZA"/>
          <w:rPrChange w:id="4073" w:author="Craig Parker" w:date="2024-08-07T12:23:00Z">
            <w:rPr>
              <w:del w:id="4074" w:author="Craig Parker" w:date="2024-07-09T11:21:00Z"/>
              <w:rFonts w:ascii="Nunito" w:eastAsia="Nunito" w:hAnsi="Nunito" w:cs="Nunito"/>
            </w:rPr>
          </w:rPrChange>
        </w:rPr>
        <w:pPrChange w:id="4075" w:author="Craig Parker" w:date="2024-08-05T19:03:00Z">
          <w:pPr>
            <w:pStyle w:val="Heading2"/>
            <w:numPr>
              <w:numId w:val="15"/>
            </w:numPr>
            <w:ind w:left="720" w:hanging="360"/>
          </w:pPr>
        </w:pPrChange>
      </w:pPr>
      <w:r w:rsidRPr="002E4822">
        <w:rPr>
          <w:rFonts w:ascii="Nunito" w:eastAsia="Nunito" w:hAnsi="Nunito"/>
          <w:color w:val="000000" w:themeColor="text1"/>
          <w:sz w:val="20"/>
          <w:lang w:val="en-ZA"/>
        </w:rPr>
        <w:t xml:space="preserve">By following these detailed procedures, the HE²AT </w:t>
      </w:r>
      <w:proofErr w:type="spellStart"/>
      <w:r w:rsidRPr="002E4822">
        <w:rPr>
          <w:rFonts w:ascii="Nunito" w:eastAsia="Nunito" w:hAnsi="Nunito"/>
          <w:color w:val="000000" w:themeColor="text1"/>
          <w:sz w:val="20"/>
          <w:lang w:val="en-ZA"/>
        </w:rPr>
        <w:t>Center</w:t>
      </w:r>
      <w:proofErr w:type="spellEnd"/>
      <w:r w:rsidRPr="002E4822">
        <w:rPr>
          <w:rFonts w:ascii="Nunito" w:eastAsia="Nunito" w:hAnsi="Nunito"/>
          <w:color w:val="000000" w:themeColor="text1"/>
          <w:sz w:val="20"/>
          <w:lang w:val="en-ZA"/>
        </w:rPr>
        <w:t xml:space="preserve"> ensures that data encryption, transfer, storage, and indexing are conducted in a secure, efficient, and compliant manner, aligning with the highest standards of data management and protection.</w:t>
      </w:r>
      <w:del w:id="4076" w:author="Craig Parker" w:date="2024-07-09T11:21:00Z">
        <w:r w:rsidR="54FBA741" w:rsidRPr="002E4822" w:rsidDel="0035702A">
          <w:rPr>
            <w:rFonts w:ascii="Nunito" w:eastAsia="Nunito" w:hAnsi="Nunito" w:cs="Nunito"/>
            <w:b/>
            <w:bCs/>
            <w:caps/>
            <w:color w:val="000000" w:themeColor="text1"/>
            <w:sz w:val="20"/>
            <w:rPrChange w:id="4077" w:author="Craig Parker" w:date="2024-08-07T12:23:00Z">
              <w:rPr>
                <w:rFonts w:ascii="Nunito" w:eastAsia="Nunito" w:hAnsi="Nunito" w:cs="Nunito"/>
              </w:rPr>
            </w:rPrChange>
          </w:rPr>
          <w:delText xml:space="preserve">Setting up the </w:delText>
        </w:r>
      </w:del>
      <w:del w:id="4078" w:author="Craig Parker" w:date="2024-07-08T09:33:00Z">
        <w:r w:rsidR="009511AE" w:rsidRPr="002E4822" w:rsidDel="54FBA741">
          <w:rPr>
            <w:rFonts w:ascii="Nunito" w:eastAsia="Nunito" w:hAnsi="Nunito" w:cs="Nunito"/>
            <w:b/>
            <w:bCs/>
            <w:caps/>
            <w:color w:val="000000" w:themeColor="text1"/>
            <w:sz w:val="20"/>
            <w:rPrChange w:id="4079" w:author="Craig Parker" w:date="2024-08-07T12:23:00Z">
              <w:rPr>
                <w:rFonts w:ascii="Nunito" w:eastAsia="Nunito" w:hAnsi="Nunito" w:cs="Nunito"/>
              </w:rPr>
            </w:rPrChange>
          </w:rPr>
          <w:delText>DSA</w:delText>
        </w:r>
      </w:del>
      <w:del w:id="4080" w:author="Craig Parker" w:date="2024-07-09T11:21:00Z">
        <w:r w:rsidR="54FBA741" w:rsidRPr="002E4822" w:rsidDel="0035702A">
          <w:rPr>
            <w:rFonts w:ascii="Nunito" w:eastAsia="Nunito" w:hAnsi="Nunito" w:cs="Nunito"/>
            <w:b/>
            <w:bCs/>
            <w:caps/>
            <w:color w:val="000000" w:themeColor="text1"/>
            <w:sz w:val="20"/>
            <w:rPrChange w:id="4081" w:author="Craig Parker" w:date="2024-08-07T12:23:00Z">
              <w:rPr>
                <w:rFonts w:ascii="Nunito" w:eastAsia="Nunito" w:hAnsi="Nunito" w:cs="Nunito"/>
              </w:rPr>
            </w:rPrChange>
          </w:rPr>
          <w:delText xml:space="preserve"> between the health data provider and CSAG/UCT</w:delText>
        </w:r>
      </w:del>
      <w:ins w:id="4082" w:author="Lisa van Aardenne" w:date="2024-03-19T09:21:00Z">
        <w:del w:id="4083" w:author="Craig Parker" w:date="2024-07-09T11:21:00Z">
          <w:r w:rsidR="54FBA741" w:rsidRPr="002E4822" w:rsidDel="0035702A">
            <w:rPr>
              <w:rFonts w:ascii="Nunito" w:eastAsia="Nunito" w:hAnsi="Nunito" w:cs="Nunito"/>
              <w:b/>
              <w:bCs/>
              <w:caps/>
              <w:color w:val="000000" w:themeColor="text1"/>
              <w:sz w:val="20"/>
              <w:rPrChange w:id="4084" w:author="Craig Parker" w:date="2024-08-07T12:23:00Z">
                <w:rPr>
                  <w:rFonts w:ascii="Nunito" w:eastAsia="Nunito" w:hAnsi="Nunito" w:cs="Nunito"/>
                </w:rPr>
              </w:rPrChange>
            </w:rPr>
            <w:delText xml:space="preserve"> or </w:delText>
          </w:r>
        </w:del>
        <w:del w:id="4085" w:author="Craig Parker" w:date="2024-07-08T11:52:00Z">
          <w:r w:rsidR="54FBA741" w:rsidRPr="002E4822" w:rsidDel="00D30C12">
            <w:rPr>
              <w:rFonts w:ascii="Nunito" w:eastAsia="Nunito" w:hAnsi="Nunito" w:cs="Nunito"/>
              <w:b/>
              <w:bCs/>
              <w:caps/>
              <w:color w:val="000000" w:themeColor="text1"/>
              <w:sz w:val="20"/>
              <w:rPrChange w:id="4086" w:author="Craig Parker" w:date="2024-08-07T12:23:00Z">
                <w:rPr>
                  <w:rFonts w:ascii="Nunito" w:eastAsia="Nunito" w:hAnsi="Nunito" w:cs="Nunito"/>
                </w:rPr>
              </w:rPrChange>
            </w:rPr>
            <w:delText>WR</w:delText>
          </w:r>
        </w:del>
      </w:ins>
      <w:ins w:id="4087" w:author="Lisa van Aardenne" w:date="2024-03-19T09:22:00Z">
        <w:del w:id="4088" w:author="Craig Parker" w:date="2024-07-08T11:52:00Z">
          <w:r w:rsidR="54FBA741" w:rsidRPr="002E4822" w:rsidDel="00D30C12">
            <w:rPr>
              <w:rFonts w:ascii="Nunito" w:eastAsia="Nunito" w:hAnsi="Nunito" w:cs="Nunito"/>
              <w:b/>
              <w:bCs/>
              <w:caps/>
              <w:color w:val="000000" w:themeColor="text1"/>
              <w:sz w:val="20"/>
              <w:rPrChange w:id="4089" w:author="Craig Parker" w:date="2024-08-07T12:23:00Z">
                <w:rPr>
                  <w:rFonts w:ascii="Nunito" w:eastAsia="Nunito" w:hAnsi="Nunito" w:cs="Nunito"/>
                </w:rPr>
              </w:rPrChange>
            </w:rPr>
            <w:delText>HI</w:delText>
          </w:r>
        </w:del>
      </w:ins>
      <w:bookmarkStart w:id="4090" w:name="_Toc172635209"/>
      <w:bookmarkEnd w:id="4090"/>
    </w:p>
    <w:p w14:paraId="000000AD" w14:textId="0D30CEE9" w:rsidR="007813F4" w:rsidRPr="002E4822" w:rsidDel="0035702A" w:rsidRDefault="00BF01CE" w:rsidP="00AC09F0">
      <w:pPr>
        <w:spacing w:line="360" w:lineRule="auto"/>
        <w:rPr>
          <w:del w:id="4091" w:author="Craig Parker" w:date="2024-07-09T11:21:00Z"/>
          <w:rFonts w:ascii="Nunito" w:eastAsia="Nunito" w:hAnsi="Nunito" w:cs="Nunito"/>
          <w:color w:val="000000" w:themeColor="text1"/>
          <w:sz w:val="20"/>
          <w:highlight w:val="yellow"/>
          <w:rPrChange w:id="4092" w:author="Craig Parker" w:date="2024-08-07T12:23:00Z">
            <w:rPr>
              <w:del w:id="4093" w:author="Craig Parker" w:date="2024-07-09T11:21:00Z"/>
              <w:rFonts w:ascii="Nunito" w:eastAsia="Nunito" w:hAnsi="Nunito" w:cs="Nunito"/>
            </w:rPr>
          </w:rPrChange>
        </w:rPr>
      </w:pPr>
      <w:del w:id="4094" w:author="Craig Parker" w:date="2024-07-09T11:19:00Z">
        <w:r w:rsidRPr="002E4822" w:rsidDel="3E93EB8D">
          <w:rPr>
            <w:rFonts w:ascii="Nunito" w:eastAsia="Nunito" w:hAnsi="Nunito" w:cs="Nunito"/>
            <w:color w:val="000000" w:themeColor="text1"/>
            <w:sz w:val="20"/>
            <w:highlight w:val="yellow"/>
            <w:rPrChange w:id="4095" w:author="Craig Parker" w:date="2024-08-07T12:23:00Z">
              <w:rPr>
                <w:rFonts w:ascii="Nunito" w:eastAsia="Nunito" w:hAnsi="Nunito" w:cs="Nunito"/>
              </w:rPr>
            </w:rPrChange>
          </w:rPr>
          <w:lastRenderedPageBreak/>
          <w:delText xml:space="preserve">As noted above, a </w:delText>
        </w:r>
      </w:del>
      <w:del w:id="4096" w:author="Craig Parker" w:date="2024-07-08T09:33:00Z">
        <w:r w:rsidRPr="002E4822" w:rsidDel="3E93EB8D">
          <w:rPr>
            <w:rFonts w:ascii="Nunito" w:eastAsia="Nunito" w:hAnsi="Nunito" w:cs="Nunito"/>
            <w:color w:val="000000" w:themeColor="text1"/>
            <w:sz w:val="20"/>
            <w:highlight w:val="yellow"/>
            <w:rPrChange w:id="4097" w:author="Craig Parker" w:date="2024-08-07T12:23:00Z">
              <w:rPr>
                <w:rFonts w:ascii="Nunito" w:eastAsia="Nunito" w:hAnsi="Nunito" w:cs="Nunito"/>
              </w:rPr>
            </w:rPrChange>
          </w:rPr>
          <w:delText>DSA</w:delText>
        </w:r>
      </w:del>
      <w:del w:id="4098" w:author="Craig Parker" w:date="2024-07-09T11:19:00Z">
        <w:r w:rsidRPr="002E4822" w:rsidDel="3E93EB8D">
          <w:rPr>
            <w:rFonts w:ascii="Nunito" w:eastAsia="Nunito" w:hAnsi="Nunito" w:cs="Nunito"/>
            <w:color w:val="000000" w:themeColor="text1"/>
            <w:sz w:val="20"/>
            <w:highlight w:val="yellow"/>
            <w:rPrChange w:id="4099" w:author="Craig Parker" w:date="2024-08-07T12:23:00Z">
              <w:rPr>
                <w:rFonts w:ascii="Nunito" w:eastAsia="Nunito" w:hAnsi="Nunito" w:cs="Nunito"/>
              </w:rPr>
            </w:rPrChange>
          </w:rPr>
          <w:delText xml:space="preserve"> will be required between each health data provider and UCT </w:delText>
        </w:r>
        <w:r w:rsidRPr="002E4822" w:rsidDel="3E93EB8D">
          <w:rPr>
            <w:rFonts w:ascii="Nunito" w:eastAsia="Nunito" w:hAnsi="Nunito" w:cs="Nunito"/>
            <w:color w:val="000000" w:themeColor="text1"/>
            <w:sz w:val="20"/>
            <w:highlight w:val="yellow"/>
            <w:rPrChange w:id="4100" w:author="Craig Parker" w:date="2024-08-07T12:23:00Z">
              <w:rPr>
                <w:rFonts w:ascii="Nunito" w:eastAsia="Nunito" w:hAnsi="Nunito" w:cs="Nunito"/>
                <w:highlight w:val="yellow"/>
              </w:rPr>
            </w:rPrChange>
          </w:rPr>
          <w:delText xml:space="preserve">or </w:delText>
        </w:r>
      </w:del>
      <w:del w:id="4101" w:author="Craig Parker" w:date="2024-07-08T11:51:00Z">
        <w:r w:rsidRPr="002E4822" w:rsidDel="3E93EB8D">
          <w:rPr>
            <w:rFonts w:ascii="Nunito" w:eastAsia="Nunito" w:hAnsi="Nunito" w:cs="Nunito"/>
            <w:color w:val="000000" w:themeColor="text1"/>
            <w:sz w:val="20"/>
            <w:highlight w:val="yellow"/>
            <w:rPrChange w:id="4102" w:author="Craig Parker" w:date="2024-08-07T12:23:00Z">
              <w:rPr>
                <w:rFonts w:ascii="Nunito" w:eastAsia="Nunito" w:hAnsi="Nunito" w:cs="Nunito"/>
                <w:highlight w:val="yellow"/>
              </w:rPr>
            </w:rPrChange>
          </w:rPr>
          <w:delText>WRHI</w:delText>
        </w:r>
      </w:del>
      <w:del w:id="4103" w:author="Craig Parker" w:date="2024-07-09T11:19:00Z">
        <w:r w:rsidRPr="002E4822" w:rsidDel="3E93EB8D">
          <w:rPr>
            <w:rFonts w:ascii="Nunito" w:eastAsia="Nunito" w:hAnsi="Nunito" w:cs="Nunito"/>
            <w:color w:val="000000" w:themeColor="text1"/>
            <w:sz w:val="20"/>
            <w:highlight w:val="yellow"/>
            <w:rPrChange w:id="4104" w:author="Craig Parker" w:date="2024-08-07T12:23:00Z">
              <w:rPr>
                <w:rFonts w:ascii="Nunito" w:eastAsia="Nunito" w:hAnsi="Nunito" w:cs="Nunito"/>
                <w:highlight w:val="yellow"/>
              </w:rPr>
            </w:rPrChange>
          </w:rPr>
          <w:delText xml:space="preserve"> </w:delText>
        </w:r>
        <w:r w:rsidRPr="002E4822" w:rsidDel="3E93EB8D">
          <w:rPr>
            <w:rFonts w:ascii="Nunito" w:eastAsia="Nunito" w:hAnsi="Nunito" w:cs="Nunito"/>
            <w:color w:val="000000" w:themeColor="text1"/>
            <w:sz w:val="20"/>
            <w:highlight w:val="yellow"/>
            <w:rPrChange w:id="4105" w:author="Craig Parker" w:date="2024-08-07T12:23:00Z">
              <w:rPr>
                <w:rFonts w:ascii="Nunito" w:eastAsia="Nunito" w:hAnsi="Nunito" w:cs="Nunito"/>
              </w:rPr>
            </w:rPrChange>
          </w:rPr>
          <w:delText xml:space="preserve">in order to enable the transfer of health data to UCT, and the subsequent processing, analysis, and potentially publishing.  </w:delText>
        </w:r>
      </w:del>
      <w:bookmarkStart w:id="4106" w:name="_Toc172635210"/>
      <w:bookmarkEnd w:id="4106"/>
    </w:p>
    <w:p w14:paraId="000000AE" w14:textId="70EA0ADD" w:rsidR="007813F4" w:rsidRPr="002E4822" w:rsidDel="0035702A" w:rsidRDefault="007813F4" w:rsidP="00AC09F0">
      <w:pPr>
        <w:spacing w:line="360" w:lineRule="auto"/>
        <w:rPr>
          <w:del w:id="4107" w:author="Craig Parker" w:date="2024-07-09T11:18:00Z"/>
          <w:rFonts w:ascii="Nunito" w:eastAsia="Nunito" w:hAnsi="Nunito" w:cs="Nunito"/>
          <w:color w:val="000000" w:themeColor="text1"/>
          <w:sz w:val="20"/>
          <w:highlight w:val="yellow"/>
          <w:rPrChange w:id="4108" w:author="Craig Parker" w:date="2024-08-07T12:23:00Z">
            <w:rPr>
              <w:del w:id="4109" w:author="Craig Parker" w:date="2024-07-09T11:18:00Z"/>
              <w:rFonts w:ascii="Nunito" w:eastAsia="Nunito" w:hAnsi="Nunito" w:cs="Nunito"/>
            </w:rPr>
          </w:rPrChange>
        </w:rPr>
      </w:pPr>
      <w:bookmarkStart w:id="4110" w:name="_Toc172635211"/>
      <w:bookmarkEnd w:id="4110"/>
    </w:p>
    <w:p w14:paraId="000000AF" w14:textId="2995D300" w:rsidR="007813F4" w:rsidRPr="002E4822" w:rsidDel="0035702A" w:rsidRDefault="009511AE" w:rsidP="00AC09F0">
      <w:pPr>
        <w:spacing w:line="360" w:lineRule="auto"/>
        <w:rPr>
          <w:del w:id="4111" w:author="Craig Parker" w:date="2024-07-09T11:13:00Z"/>
          <w:rFonts w:ascii="Nunito" w:eastAsia="Nunito" w:hAnsi="Nunito" w:cs="Nunito"/>
          <w:color w:val="000000" w:themeColor="text1"/>
          <w:sz w:val="20"/>
          <w:rPrChange w:id="4112" w:author="Craig Parker" w:date="2024-08-07T12:23:00Z">
            <w:rPr>
              <w:del w:id="4113" w:author="Craig Parker" w:date="2024-07-09T11:13:00Z"/>
            </w:rPr>
          </w:rPrChange>
        </w:rPr>
      </w:pPr>
      <w:del w:id="4114" w:author="Craig Parker" w:date="2024-07-09T11:18:00Z">
        <w:r w:rsidRPr="002E4822" w:rsidDel="0035702A">
          <w:rPr>
            <w:rFonts w:ascii="Nunito" w:eastAsia="Nunito" w:hAnsi="Nunito" w:cs="Nunito"/>
            <w:color w:val="000000" w:themeColor="text1"/>
            <w:sz w:val="20"/>
            <w:rPrChange w:id="4115" w:author="Craig Parker" w:date="2024-08-07T12:23:00Z">
              <w:rPr>
                <w:rFonts w:ascii="Nunito" w:eastAsia="Nunito" w:hAnsi="Nunito" w:cs="Nunito"/>
              </w:rPr>
            </w:rPrChange>
          </w:rPr>
          <w:delText xml:space="preserve">The informed consent process for each dataset that agrees to contribute data to the study will be assessed for ethical considerations. Firstly, we will review informed consent procedures </w:delText>
        </w:r>
      </w:del>
      <w:del w:id="4116" w:author="Craig Parker" w:date="2024-07-09T09:31:00Z">
        <w:r w:rsidRPr="002E4822" w:rsidDel="00F5507E">
          <w:rPr>
            <w:rFonts w:ascii="Nunito" w:eastAsia="Nunito" w:hAnsi="Nunito" w:cs="Nunito"/>
            <w:color w:val="000000" w:themeColor="text1"/>
            <w:sz w:val="20"/>
            <w:rPrChange w:id="4117" w:author="Craig Parker" w:date="2024-08-07T12:23:00Z">
              <w:rPr>
                <w:rFonts w:ascii="Nunito" w:eastAsia="Nunito" w:hAnsi="Nunito" w:cs="Nunito"/>
              </w:rPr>
            </w:rPrChange>
          </w:rPr>
          <w:delText xml:space="preserve">that were </w:delText>
        </w:r>
      </w:del>
      <w:del w:id="4118" w:author="Craig Parker" w:date="2024-07-09T11:18:00Z">
        <w:r w:rsidRPr="002E4822" w:rsidDel="0035702A">
          <w:rPr>
            <w:rFonts w:ascii="Nunito" w:eastAsia="Nunito" w:hAnsi="Nunito" w:cs="Nunito"/>
            <w:color w:val="000000" w:themeColor="text1"/>
            <w:sz w:val="20"/>
            <w:rPrChange w:id="4119" w:author="Craig Parker" w:date="2024-08-07T12:23:00Z">
              <w:rPr>
                <w:rFonts w:ascii="Nunito" w:eastAsia="Nunito" w:hAnsi="Nunito" w:cs="Nunito"/>
              </w:rPr>
            </w:rPrChange>
          </w:rPr>
          <w:delText xml:space="preserve">undertaken by the </w:delText>
        </w:r>
      </w:del>
      <w:del w:id="4120" w:author="Craig Parker" w:date="2024-07-09T09:31:00Z">
        <w:r w:rsidRPr="002E4822" w:rsidDel="00F5507E">
          <w:rPr>
            <w:rFonts w:ascii="Nunito" w:eastAsia="Nunito" w:hAnsi="Nunito" w:cs="Nunito"/>
            <w:color w:val="000000" w:themeColor="text1"/>
            <w:sz w:val="20"/>
            <w:rPrChange w:id="4121" w:author="Craig Parker" w:date="2024-08-07T12:23:00Z">
              <w:rPr>
                <w:rFonts w:ascii="Nunito" w:eastAsia="Nunito" w:hAnsi="Nunito" w:cs="Nunito"/>
              </w:rPr>
            </w:rPrChange>
          </w:rPr>
          <w:delText xml:space="preserve">participant </w:delText>
        </w:r>
      </w:del>
      <w:del w:id="4122" w:author="Craig Parker" w:date="2024-07-09T11:18:00Z">
        <w:r w:rsidRPr="002E4822" w:rsidDel="0035702A">
          <w:rPr>
            <w:rFonts w:ascii="Nunito" w:eastAsia="Nunito" w:hAnsi="Nunito" w:cs="Nunito"/>
            <w:color w:val="000000" w:themeColor="text1"/>
            <w:sz w:val="20"/>
            <w:rPrChange w:id="4123" w:author="Craig Parker" w:date="2024-08-07T12:23:00Z">
              <w:rPr>
                <w:rFonts w:ascii="Nunito" w:eastAsia="Nunito" w:hAnsi="Nunito" w:cs="Nunito"/>
              </w:rPr>
            </w:rPrChange>
          </w:rPr>
          <w:delText>for the primary study. If a participant has signed a ‘’broad consent’’ for use of their data in future research projects, even though the precise nature of the future research is unclear, this will allow data sharing without further ethical approvals. Participants that have signed ‘’narrow consent’’, where sharing of data is not permitted, and/or “tiered consent”, where the participant chooses to permit data sharing, will be carefully considered. The possibility for reconsenting will be deliberated if no consent for data sharing has been provided by the participant. If reconsenting is not feasible, impossible, or would involve a disproportionate effor</w:delText>
        </w:r>
      </w:del>
      <w:del w:id="4124" w:author="Craig Parker" w:date="2024-07-09T11:17:00Z">
        <w:r w:rsidRPr="002E4822" w:rsidDel="0035702A">
          <w:rPr>
            <w:rFonts w:ascii="Nunito" w:eastAsia="Nunito" w:hAnsi="Nunito" w:cs="Nunito"/>
            <w:color w:val="000000" w:themeColor="text1"/>
            <w:sz w:val="20"/>
            <w:rPrChange w:id="4125" w:author="Craig Parker" w:date="2024-08-07T12:23:00Z">
              <w:rPr>
                <w:rFonts w:ascii="Nunito" w:eastAsia="Nunito" w:hAnsi="Nunito" w:cs="Nunito"/>
              </w:rPr>
            </w:rPrChange>
          </w:rPr>
          <w:delText>t, an informed consent waiver will be requested from t</w:delText>
        </w:r>
      </w:del>
      <w:del w:id="4126" w:author="Craig Parker" w:date="2024-07-09T11:13:00Z">
        <w:r w:rsidRPr="002E4822" w:rsidDel="0035702A">
          <w:rPr>
            <w:rFonts w:ascii="Nunito" w:eastAsia="Nunito" w:hAnsi="Nunito" w:cs="Nunito"/>
            <w:color w:val="000000" w:themeColor="text1"/>
            <w:sz w:val="20"/>
            <w:rPrChange w:id="4127" w:author="Craig Parker" w:date="2024-08-07T12:23:00Z">
              <w:rPr>
                <w:rFonts w:ascii="Nunito" w:eastAsia="Nunito" w:hAnsi="Nunito" w:cs="Nunito"/>
              </w:rPr>
            </w:rPrChange>
          </w:rPr>
          <w:delText>he Faculty of Science Research Ethics Committee.</w:delText>
        </w:r>
        <w:bookmarkStart w:id="4128" w:name="_Toc172635212"/>
        <w:bookmarkEnd w:id="4128"/>
      </w:del>
    </w:p>
    <w:p w14:paraId="000000B0" w14:textId="77777777" w:rsidR="007813F4" w:rsidRPr="002E4822" w:rsidDel="0035702A" w:rsidRDefault="007813F4" w:rsidP="00AC09F0">
      <w:pPr>
        <w:spacing w:line="360" w:lineRule="auto"/>
        <w:rPr>
          <w:del w:id="4129" w:author="Craig Parker" w:date="2024-07-09T11:13:00Z"/>
          <w:rFonts w:ascii="Nunito" w:eastAsia="Nunito" w:hAnsi="Nunito" w:cs="Nunito"/>
          <w:color w:val="000000" w:themeColor="text1"/>
          <w:sz w:val="20"/>
          <w:rPrChange w:id="4130" w:author="Craig Parker" w:date="2024-08-07T12:23:00Z">
            <w:rPr>
              <w:del w:id="4131" w:author="Craig Parker" w:date="2024-07-09T11:13:00Z"/>
              <w:rFonts w:ascii="Nunito" w:eastAsia="Nunito" w:hAnsi="Nunito" w:cs="Nunito"/>
            </w:rPr>
          </w:rPrChange>
        </w:rPr>
      </w:pPr>
      <w:bookmarkStart w:id="4132" w:name="_Toc172635213"/>
      <w:bookmarkEnd w:id="4132"/>
    </w:p>
    <w:p w14:paraId="000000B1" w14:textId="18939FCA" w:rsidR="007813F4" w:rsidRPr="002E4822" w:rsidDel="0035702A" w:rsidRDefault="54FBA741" w:rsidP="00AC09F0">
      <w:pPr>
        <w:spacing w:line="360" w:lineRule="auto"/>
        <w:rPr>
          <w:del w:id="4133" w:author="Craig Parker" w:date="2024-07-09T11:20:00Z"/>
          <w:rFonts w:ascii="Nunito" w:eastAsia="Nunito" w:hAnsi="Nunito" w:cs="Nunito"/>
          <w:color w:val="000000" w:themeColor="text1"/>
          <w:sz w:val="20"/>
          <w:rPrChange w:id="4134" w:author="Craig Parker" w:date="2024-08-07T12:23:00Z">
            <w:rPr>
              <w:del w:id="4135" w:author="Craig Parker" w:date="2024-07-09T11:20:00Z"/>
              <w:rFonts w:ascii="Nunito" w:eastAsia="Nunito" w:hAnsi="Nunito" w:cs="Nunito"/>
            </w:rPr>
          </w:rPrChange>
        </w:rPr>
      </w:pPr>
      <w:del w:id="4136" w:author="Craig Parker" w:date="2024-07-09T11:13:00Z">
        <w:r w:rsidRPr="002E4822" w:rsidDel="0035702A">
          <w:rPr>
            <w:rFonts w:ascii="Nunito" w:eastAsia="Nunito" w:hAnsi="Nunito" w:cs="Nunito"/>
            <w:color w:val="000000" w:themeColor="text1"/>
            <w:sz w:val="20"/>
            <w:rPrChange w:id="4137" w:author="Craig Parker" w:date="2024-08-07T12:23:00Z">
              <w:rPr>
                <w:rFonts w:ascii="Nunito" w:eastAsia="Nunito" w:hAnsi="Nunito" w:cs="Nunito"/>
              </w:rPr>
            </w:rPrChange>
          </w:rPr>
          <w:delText xml:space="preserve">There are two main scenarios for </w:delText>
        </w:r>
      </w:del>
      <w:del w:id="4138" w:author="Craig Parker" w:date="2024-07-08T09:33:00Z">
        <w:r w:rsidR="009511AE" w:rsidRPr="002E4822" w:rsidDel="54FBA741">
          <w:rPr>
            <w:rFonts w:ascii="Nunito" w:eastAsia="Nunito" w:hAnsi="Nunito" w:cs="Nunito"/>
            <w:color w:val="000000" w:themeColor="text1"/>
            <w:sz w:val="20"/>
            <w:rPrChange w:id="4139" w:author="Craig Parker" w:date="2024-08-07T12:23:00Z">
              <w:rPr>
                <w:rFonts w:ascii="Nunito" w:eastAsia="Nunito" w:hAnsi="Nunito" w:cs="Nunito"/>
              </w:rPr>
            </w:rPrChange>
          </w:rPr>
          <w:delText>DSA</w:delText>
        </w:r>
      </w:del>
      <w:del w:id="4140" w:author="Craig Parker" w:date="2024-07-09T11:13:00Z">
        <w:r w:rsidRPr="002E4822" w:rsidDel="0035702A">
          <w:rPr>
            <w:rFonts w:ascii="Nunito" w:eastAsia="Nunito" w:hAnsi="Nunito" w:cs="Nunito"/>
            <w:color w:val="000000" w:themeColor="text1"/>
            <w:sz w:val="20"/>
            <w:rPrChange w:id="4141" w:author="Craig Parker" w:date="2024-08-07T12:23:00Z">
              <w:rPr>
                <w:rFonts w:ascii="Nunito" w:eastAsia="Nunito" w:hAnsi="Nunito" w:cs="Nunito"/>
              </w:rPr>
            </w:rPrChange>
          </w:rPr>
          <w:delText>s which depends on the requirements of the data provider as well as relevant national or international legislation on health data sharing:</w:delText>
        </w:r>
        <w:r w:rsidR="009511AE" w:rsidRPr="002E4822" w:rsidDel="0035702A">
          <w:rPr>
            <w:rFonts w:ascii="Nunito" w:hAnsi="Nunito"/>
            <w:color w:val="000000" w:themeColor="text1"/>
            <w:sz w:val="20"/>
            <w:rPrChange w:id="4142" w:author="Craig Parker" w:date="2024-08-07T12:23:00Z">
              <w:rPr/>
            </w:rPrChange>
          </w:rPr>
          <w:br/>
        </w:r>
        <w:r w:rsidR="009511AE" w:rsidRPr="002E4822" w:rsidDel="0035702A">
          <w:rPr>
            <w:rFonts w:ascii="Nunito" w:hAnsi="Nunito"/>
            <w:color w:val="000000" w:themeColor="text1"/>
            <w:sz w:val="20"/>
            <w:rPrChange w:id="4143" w:author="Craig Parker" w:date="2024-08-07T12:23:00Z">
              <w:rPr/>
            </w:rPrChange>
          </w:rPr>
          <w:br/>
        </w:r>
        <w:r w:rsidRPr="002E4822" w:rsidDel="0035702A">
          <w:rPr>
            <w:rFonts w:ascii="Nunito" w:eastAsia="Nunito" w:hAnsi="Nunito" w:cs="Nunito"/>
            <w:b/>
            <w:bCs/>
            <w:i/>
            <w:iCs/>
            <w:color w:val="000000" w:themeColor="text1"/>
            <w:sz w:val="20"/>
            <w:rPrChange w:id="4144" w:author="Craig Parker" w:date="2024-08-07T12:23:00Z">
              <w:rPr>
                <w:rFonts w:ascii="Nunito" w:eastAsia="Nunito" w:hAnsi="Nunito" w:cs="Nunito"/>
                <w:b/>
                <w:bCs/>
                <w:i/>
                <w:iCs/>
              </w:rPr>
            </w:rPrChange>
          </w:rPr>
          <w:delText xml:space="preserve">a) The </w:delText>
        </w:r>
      </w:del>
      <w:del w:id="4145" w:author="Craig Parker" w:date="2024-07-08T09:33:00Z">
        <w:r w:rsidR="009511AE" w:rsidRPr="002E4822" w:rsidDel="54FBA741">
          <w:rPr>
            <w:rFonts w:ascii="Nunito" w:eastAsia="Nunito" w:hAnsi="Nunito" w:cs="Nunito"/>
            <w:b/>
            <w:bCs/>
            <w:i/>
            <w:iCs/>
            <w:color w:val="000000" w:themeColor="text1"/>
            <w:sz w:val="20"/>
            <w:rPrChange w:id="4146" w:author="Craig Parker" w:date="2024-08-07T12:23:00Z">
              <w:rPr>
                <w:rFonts w:ascii="Nunito" w:eastAsia="Nunito" w:hAnsi="Nunito" w:cs="Nunito"/>
                <w:b/>
                <w:bCs/>
                <w:i/>
                <w:iCs/>
              </w:rPr>
            </w:rPrChange>
          </w:rPr>
          <w:delText>DSA</w:delText>
        </w:r>
      </w:del>
      <w:del w:id="4147" w:author="Craig Parker" w:date="2024-07-09T11:13:00Z">
        <w:r w:rsidRPr="002E4822" w:rsidDel="0035702A">
          <w:rPr>
            <w:rFonts w:ascii="Nunito" w:eastAsia="Nunito" w:hAnsi="Nunito" w:cs="Nunito"/>
            <w:b/>
            <w:bCs/>
            <w:i/>
            <w:iCs/>
            <w:color w:val="000000" w:themeColor="text1"/>
            <w:sz w:val="20"/>
            <w:rPrChange w:id="4148" w:author="Craig Parker" w:date="2024-08-07T12:23:00Z">
              <w:rPr>
                <w:rFonts w:ascii="Nunito" w:eastAsia="Nunito" w:hAnsi="Nunito" w:cs="Nunito"/>
                <w:b/>
                <w:bCs/>
                <w:i/>
                <w:iCs/>
              </w:rPr>
            </w:rPrChange>
          </w:rPr>
          <w:delText xml:space="preserve"> states that only one person/institution can access/use the data and/or the data must remain on that institutions computing platform/system</w:delText>
        </w:r>
        <w:r w:rsidR="009511AE" w:rsidRPr="002E4822" w:rsidDel="0035702A">
          <w:rPr>
            <w:rFonts w:ascii="Nunito" w:hAnsi="Nunito"/>
            <w:color w:val="000000" w:themeColor="text1"/>
            <w:sz w:val="20"/>
            <w:rPrChange w:id="4149" w:author="Craig Parker" w:date="2024-08-07T12:23:00Z">
              <w:rPr/>
            </w:rPrChange>
          </w:rPr>
          <w:br/>
        </w:r>
        <w:r w:rsidR="009511AE" w:rsidRPr="002E4822" w:rsidDel="0035702A">
          <w:rPr>
            <w:rFonts w:ascii="Nunito" w:hAnsi="Nunito"/>
            <w:color w:val="000000" w:themeColor="text1"/>
            <w:sz w:val="20"/>
            <w:rPrChange w:id="4150" w:author="Craig Parker" w:date="2024-08-07T12:23:00Z">
              <w:rPr/>
            </w:rPrChange>
          </w:rPr>
          <w:br/>
        </w:r>
        <w:r w:rsidRPr="002E4822" w:rsidDel="0035702A">
          <w:rPr>
            <w:rFonts w:ascii="Nunito" w:eastAsia="Nunito" w:hAnsi="Nunito" w:cs="Nunito"/>
            <w:color w:val="000000" w:themeColor="text1"/>
            <w:sz w:val="20"/>
            <w:rPrChange w:id="4151" w:author="Craig Parker" w:date="2024-08-07T12:23:00Z">
              <w:rPr>
                <w:rFonts w:ascii="Nunito" w:eastAsia="Nunito" w:hAnsi="Nunito" w:cs="Nunito"/>
              </w:rPr>
            </w:rPrChange>
          </w:rPr>
          <w:delText xml:space="preserve">In this case the approach is that the </w:delText>
        </w:r>
      </w:del>
      <w:del w:id="4152" w:author="Craig Parker" w:date="2024-07-08T09:33:00Z">
        <w:r w:rsidR="009511AE" w:rsidRPr="002E4822" w:rsidDel="54FBA741">
          <w:rPr>
            <w:rFonts w:ascii="Nunito" w:eastAsia="Nunito" w:hAnsi="Nunito" w:cs="Nunito"/>
            <w:color w:val="000000" w:themeColor="text1"/>
            <w:sz w:val="20"/>
            <w:rPrChange w:id="4153" w:author="Craig Parker" w:date="2024-08-07T12:23:00Z">
              <w:rPr>
                <w:rFonts w:ascii="Nunito" w:eastAsia="Nunito" w:hAnsi="Nunito" w:cs="Nunito"/>
              </w:rPr>
            </w:rPrChange>
          </w:rPr>
          <w:delText>DSA</w:delText>
        </w:r>
      </w:del>
      <w:del w:id="4154" w:author="Craig Parker" w:date="2024-07-09T11:13:00Z">
        <w:r w:rsidRPr="002E4822" w:rsidDel="0035702A">
          <w:rPr>
            <w:rFonts w:ascii="Nunito" w:eastAsia="Nunito" w:hAnsi="Nunito" w:cs="Nunito"/>
            <w:color w:val="000000" w:themeColor="text1"/>
            <w:sz w:val="20"/>
            <w:rPrChange w:id="4155" w:author="Craig Parker" w:date="2024-08-07T12:23:00Z">
              <w:rPr>
                <w:rFonts w:ascii="Nunito" w:eastAsia="Nunito" w:hAnsi="Nunito" w:cs="Nunito"/>
              </w:rPr>
            </w:rPrChange>
          </w:rPr>
          <w:delText xml:space="preserve"> assigns access to the data to UCT and that remote analysis of the data can then be provided through the UCT data analysis platform.</w:delText>
        </w:r>
        <w:r w:rsidR="009511AE" w:rsidRPr="002E4822" w:rsidDel="0035702A">
          <w:rPr>
            <w:rFonts w:ascii="Nunito" w:hAnsi="Nunito"/>
            <w:color w:val="000000" w:themeColor="text1"/>
            <w:sz w:val="20"/>
            <w:rPrChange w:id="4156" w:author="Craig Parker" w:date="2024-08-07T12:23:00Z">
              <w:rPr/>
            </w:rPrChange>
          </w:rPr>
          <w:br/>
        </w:r>
        <w:r w:rsidR="009511AE" w:rsidRPr="002E4822" w:rsidDel="0035702A">
          <w:rPr>
            <w:rFonts w:ascii="Nunito" w:hAnsi="Nunito"/>
            <w:color w:val="000000" w:themeColor="text1"/>
            <w:sz w:val="20"/>
            <w:rPrChange w:id="4157" w:author="Craig Parker" w:date="2024-08-07T12:23:00Z">
              <w:rPr/>
            </w:rPrChange>
          </w:rPr>
          <w:br/>
        </w:r>
        <w:commentRangeStart w:id="4158"/>
        <w:commentRangeStart w:id="4159"/>
        <w:r w:rsidRPr="002E4822" w:rsidDel="0035702A">
          <w:rPr>
            <w:rFonts w:ascii="Nunito" w:eastAsia="Nunito" w:hAnsi="Nunito" w:cs="Nunito"/>
            <w:b/>
            <w:bCs/>
            <w:i/>
            <w:iCs/>
            <w:color w:val="000000" w:themeColor="text1"/>
            <w:sz w:val="20"/>
            <w:rPrChange w:id="4160" w:author="Craig Parker" w:date="2024-08-07T12:23:00Z">
              <w:rPr>
                <w:rFonts w:ascii="Nunito" w:eastAsia="Nunito" w:hAnsi="Nunito" w:cs="Nunito"/>
                <w:b/>
                <w:bCs/>
                <w:i/>
                <w:iCs/>
              </w:rPr>
            </w:rPrChange>
          </w:rPr>
          <w:delText xml:space="preserve">b) The </w:delText>
        </w:r>
      </w:del>
      <w:del w:id="4161" w:author="Craig Parker" w:date="2024-07-08T09:33:00Z">
        <w:r w:rsidR="009511AE" w:rsidRPr="002E4822" w:rsidDel="54FBA741">
          <w:rPr>
            <w:rFonts w:ascii="Nunito" w:eastAsia="Nunito" w:hAnsi="Nunito" w:cs="Nunito"/>
            <w:b/>
            <w:bCs/>
            <w:i/>
            <w:iCs/>
            <w:color w:val="000000" w:themeColor="text1"/>
            <w:sz w:val="20"/>
            <w:rPrChange w:id="4162" w:author="Craig Parker" w:date="2024-08-07T12:23:00Z">
              <w:rPr>
                <w:rFonts w:ascii="Nunito" w:eastAsia="Nunito" w:hAnsi="Nunito" w:cs="Nunito"/>
                <w:b/>
                <w:bCs/>
                <w:i/>
                <w:iCs/>
              </w:rPr>
            </w:rPrChange>
          </w:rPr>
          <w:delText>DSA</w:delText>
        </w:r>
      </w:del>
      <w:del w:id="4163" w:author="Craig Parker" w:date="2024-07-09T11:13:00Z">
        <w:r w:rsidRPr="002E4822" w:rsidDel="0035702A">
          <w:rPr>
            <w:rFonts w:ascii="Nunito" w:eastAsia="Nunito" w:hAnsi="Nunito" w:cs="Nunito"/>
            <w:b/>
            <w:bCs/>
            <w:i/>
            <w:iCs/>
            <w:color w:val="000000" w:themeColor="text1"/>
            <w:sz w:val="20"/>
            <w:rPrChange w:id="4164" w:author="Craig Parker" w:date="2024-08-07T12:23:00Z">
              <w:rPr>
                <w:rFonts w:ascii="Nunito" w:eastAsia="Nunito" w:hAnsi="Nunito" w:cs="Nunito"/>
                <w:b/>
                <w:bCs/>
                <w:i/>
                <w:iCs/>
              </w:rPr>
            </w:rPrChange>
          </w:rPr>
          <w:delText xml:space="preserve"> states that the data is available for use across the consortium or by pre-identified individuals from across the consortium.  </w:delText>
        </w:r>
        <w:r w:rsidR="009511AE" w:rsidRPr="002E4822" w:rsidDel="0035702A">
          <w:rPr>
            <w:rFonts w:ascii="Nunito" w:hAnsi="Nunito"/>
            <w:color w:val="000000" w:themeColor="text1"/>
            <w:sz w:val="20"/>
            <w:rPrChange w:id="4165" w:author="Craig Parker" w:date="2024-08-07T12:23:00Z">
              <w:rPr/>
            </w:rPrChange>
          </w:rPr>
          <w:br/>
        </w:r>
        <w:r w:rsidR="009511AE" w:rsidRPr="002E4822" w:rsidDel="0035702A">
          <w:rPr>
            <w:rFonts w:ascii="Nunito" w:hAnsi="Nunito"/>
            <w:color w:val="000000" w:themeColor="text1"/>
            <w:sz w:val="20"/>
            <w:rPrChange w:id="4166" w:author="Craig Parker" w:date="2024-08-07T12:23:00Z">
              <w:rPr/>
            </w:rPrChange>
          </w:rPr>
          <w:br/>
        </w:r>
        <w:r w:rsidRPr="002E4822" w:rsidDel="0035702A">
          <w:rPr>
            <w:rFonts w:ascii="Nunito" w:eastAsia="Nunito" w:hAnsi="Nunito" w:cs="Nunito"/>
            <w:color w:val="000000" w:themeColor="text1"/>
            <w:sz w:val="20"/>
            <w:rPrChange w:id="4167" w:author="Craig Parker" w:date="2024-08-07T12:23:00Z">
              <w:rPr>
                <w:rFonts w:ascii="Nunito" w:eastAsia="Nunito" w:hAnsi="Nunito" w:cs="Nunito"/>
              </w:rPr>
            </w:rPrChange>
          </w:rPr>
          <w:delText>In this case the data should be copied to the UCT DMP as the primary/canonical version, but</w:delText>
        </w:r>
      </w:del>
      <w:del w:id="4168" w:author="Craig Parker" w:date="2024-07-09T11:12:00Z">
        <w:r w:rsidRPr="002E4822" w:rsidDel="0035702A">
          <w:rPr>
            <w:rFonts w:ascii="Nunito" w:eastAsia="Nunito" w:hAnsi="Nunito" w:cs="Nunito"/>
            <w:color w:val="000000" w:themeColor="text1"/>
            <w:sz w:val="20"/>
            <w:rPrChange w:id="4169" w:author="Craig Parker" w:date="2024-08-07T12:23:00Z">
              <w:rPr>
                <w:rFonts w:ascii="Nunito" w:eastAsia="Nunito" w:hAnsi="Nunito" w:cs="Nunito"/>
              </w:rPr>
            </w:rPrChange>
          </w:rPr>
          <w:delText xml:space="preserve"> copies can </w:delText>
        </w:r>
        <w:r w:rsidRPr="002E4822" w:rsidDel="0035702A">
          <w:rPr>
            <w:rFonts w:ascii="Nunito" w:eastAsia="Nunito" w:hAnsi="Nunito" w:cs="Nunito"/>
            <w:color w:val="000000" w:themeColor="text1"/>
            <w:sz w:val="20"/>
            <w:rPrChange w:id="4170" w:author="Craig Parker" w:date="2024-08-07T12:23:00Z">
              <w:rPr>
                <w:rFonts w:ascii="Nunito" w:eastAsia="Nunito" w:hAnsi="Nunito" w:cs="Nunito"/>
              </w:rPr>
            </w:rPrChange>
          </w:rPr>
          <w:lastRenderedPageBreak/>
          <w:delText xml:space="preserve">then be made to be used by consortium partners on their own computing platforms as permitted by the </w:delText>
        </w:r>
      </w:del>
      <w:del w:id="4171" w:author="Craig Parker" w:date="2024-07-08T09:33:00Z">
        <w:r w:rsidR="009511AE" w:rsidRPr="002E4822" w:rsidDel="54FBA741">
          <w:rPr>
            <w:rFonts w:ascii="Nunito" w:eastAsia="Nunito" w:hAnsi="Nunito" w:cs="Nunito"/>
            <w:color w:val="000000" w:themeColor="text1"/>
            <w:sz w:val="20"/>
            <w:rPrChange w:id="4172" w:author="Craig Parker" w:date="2024-08-07T12:23:00Z">
              <w:rPr>
                <w:rFonts w:ascii="Nunito" w:eastAsia="Nunito" w:hAnsi="Nunito" w:cs="Nunito"/>
              </w:rPr>
            </w:rPrChange>
          </w:rPr>
          <w:delText>DSA</w:delText>
        </w:r>
      </w:del>
      <w:commentRangeEnd w:id="4158"/>
      <w:del w:id="4173" w:author="Craig Parker" w:date="2024-07-09T11:21:00Z">
        <w:r w:rsidR="009511AE" w:rsidRPr="002E4822" w:rsidDel="0035702A">
          <w:rPr>
            <w:rStyle w:val="CommentReference"/>
            <w:rFonts w:ascii="Nunito" w:hAnsi="Nunito"/>
            <w:color w:val="000000" w:themeColor="text1"/>
            <w:sz w:val="20"/>
            <w:szCs w:val="20"/>
            <w:rPrChange w:id="4174" w:author="Craig Parker" w:date="2024-08-07T12:23:00Z">
              <w:rPr>
                <w:rStyle w:val="CommentReference"/>
              </w:rPr>
            </w:rPrChange>
          </w:rPr>
          <w:commentReference w:id="4158"/>
        </w:r>
        <w:commentRangeEnd w:id="4159"/>
        <w:r w:rsidR="00DB2411" w:rsidRPr="002E4822" w:rsidDel="0035702A">
          <w:rPr>
            <w:rStyle w:val="CommentReference"/>
            <w:rFonts w:ascii="Nunito" w:hAnsi="Nunito"/>
            <w:color w:val="000000" w:themeColor="text1"/>
            <w:sz w:val="20"/>
            <w:szCs w:val="20"/>
            <w:rPrChange w:id="4175" w:author="Craig Parker" w:date="2024-08-07T12:23:00Z">
              <w:rPr>
                <w:rStyle w:val="CommentReference"/>
              </w:rPr>
            </w:rPrChange>
          </w:rPr>
          <w:commentReference w:id="4159"/>
        </w:r>
      </w:del>
      <w:bookmarkStart w:id="4176" w:name="_Toc172635214"/>
      <w:bookmarkEnd w:id="4176"/>
    </w:p>
    <w:p w14:paraId="000000B2" w14:textId="0810BFEF" w:rsidR="007813F4" w:rsidRPr="002E4822" w:rsidDel="0035702A" w:rsidRDefault="007813F4" w:rsidP="00AC09F0">
      <w:pPr>
        <w:spacing w:line="360" w:lineRule="auto"/>
        <w:rPr>
          <w:del w:id="4177" w:author="Craig Parker" w:date="2024-07-09T11:21:00Z"/>
          <w:rFonts w:ascii="Nunito" w:eastAsia="Nunito" w:hAnsi="Nunito" w:cs="Nunito"/>
          <w:color w:val="000000" w:themeColor="text1"/>
          <w:sz w:val="20"/>
          <w:rPrChange w:id="4178" w:author="Craig Parker" w:date="2024-08-07T12:23:00Z">
            <w:rPr>
              <w:del w:id="4179" w:author="Craig Parker" w:date="2024-07-09T11:21:00Z"/>
              <w:rFonts w:ascii="Nunito" w:eastAsia="Nunito" w:hAnsi="Nunito" w:cs="Nunito"/>
            </w:rPr>
          </w:rPrChange>
        </w:rPr>
      </w:pPr>
      <w:bookmarkStart w:id="4180" w:name="_Toc172635215"/>
      <w:bookmarkEnd w:id="4180"/>
    </w:p>
    <w:p w14:paraId="000000B3" w14:textId="22DDAE81" w:rsidR="007813F4" w:rsidRPr="002E4822" w:rsidDel="0035702A" w:rsidRDefault="00BF01CE">
      <w:pPr>
        <w:spacing w:line="360" w:lineRule="auto"/>
        <w:rPr>
          <w:del w:id="4181" w:author="Craig Parker" w:date="2024-07-09T11:20:00Z"/>
          <w:rFonts w:ascii="Nunito" w:eastAsia="Nunito" w:hAnsi="Nunito" w:cs="Nunito"/>
          <w:color w:val="000000" w:themeColor="text1"/>
          <w:highlight w:val="yellow"/>
          <w:rPrChange w:id="4182" w:author="Craig Parker" w:date="2024-08-07T12:23:00Z">
            <w:rPr>
              <w:del w:id="4183" w:author="Craig Parker" w:date="2024-07-09T11:20:00Z"/>
              <w:rFonts w:ascii="Nunito" w:eastAsia="Nunito" w:hAnsi="Nunito" w:cs="Nunito"/>
            </w:rPr>
          </w:rPrChange>
        </w:rPr>
        <w:pPrChange w:id="4184" w:author="Craig Parker" w:date="2024-08-05T19:03:00Z">
          <w:pPr>
            <w:pStyle w:val="Heading2"/>
            <w:numPr>
              <w:numId w:val="15"/>
            </w:numPr>
            <w:ind w:left="720" w:hanging="360"/>
          </w:pPr>
        </w:pPrChange>
      </w:pPr>
      <w:del w:id="4185" w:author="Craig Parker" w:date="2024-07-09T11:17:00Z">
        <w:r w:rsidRPr="002E4822" w:rsidDel="3E93EB8D">
          <w:rPr>
            <w:rFonts w:ascii="Nunito" w:eastAsia="Nunito" w:hAnsi="Nunito" w:cs="Nunito"/>
            <w:b/>
            <w:bCs/>
            <w:caps/>
            <w:color w:val="000000" w:themeColor="text1"/>
            <w:sz w:val="20"/>
            <w:highlight w:val="yellow"/>
            <w:rPrChange w:id="4186" w:author="Craig Parker" w:date="2024-08-07T12:23:00Z">
              <w:rPr>
                <w:rFonts w:ascii="Nunito" w:eastAsia="Nunito" w:hAnsi="Nunito" w:cs="Nunito"/>
              </w:rPr>
            </w:rPrChange>
          </w:rPr>
          <w:delText>Ethics approval</w:delText>
        </w:r>
      </w:del>
      <w:bookmarkStart w:id="4187" w:name="_Toc172635216"/>
      <w:bookmarkEnd w:id="4187"/>
    </w:p>
    <w:p w14:paraId="000000B4" w14:textId="21CBAE1C" w:rsidR="007813F4" w:rsidRPr="002E4822" w:rsidDel="0035702A" w:rsidRDefault="00BF01CE" w:rsidP="00AC09F0">
      <w:pPr>
        <w:spacing w:line="360" w:lineRule="auto"/>
        <w:rPr>
          <w:del w:id="4188" w:author="Craig Parker" w:date="2024-07-09T11:16:00Z"/>
          <w:rFonts w:ascii="Nunito" w:eastAsia="Nunito" w:hAnsi="Nunito" w:cs="Nunito"/>
          <w:color w:val="000000" w:themeColor="text1"/>
          <w:sz w:val="20"/>
          <w:highlight w:val="yellow"/>
          <w:rPrChange w:id="4189" w:author="Craig Parker" w:date="2024-08-07T12:23:00Z">
            <w:rPr>
              <w:del w:id="4190" w:author="Craig Parker" w:date="2024-07-09T11:16:00Z"/>
              <w:rFonts w:ascii="Nunito" w:eastAsia="Nunito" w:hAnsi="Nunito" w:cs="Nunito"/>
            </w:rPr>
          </w:rPrChange>
        </w:rPr>
      </w:pPr>
      <w:del w:id="4191" w:author="Craig Parker" w:date="2024-07-09T11:15:00Z">
        <w:r w:rsidRPr="002E4822" w:rsidDel="3E93EB8D">
          <w:rPr>
            <w:rFonts w:ascii="Nunito" w:eastAsia="Nunito" w:hAnsi="Nunito" w:cs="Nunito"/>
            <w:color w:val="000000" w:themeColor="text1"/>
            <w:sz w:val="20"/>
            <w:highlight w:val="yellow"/>
            <w:rPrChange w:id="4192" w:author="Craig Parker" w:date="2024-08-07T12:23:00Z">
              <w:rPr>
                <w:rFonts w:ascii="Nunito" w:eastAsia="Nunito" w:hAnsi="Nunito" w:cs="Nunito"/>
              </w:rPr>
            </w:rPrChange>
          </w:rPr>
          <w:delText xml:space="preserve">As additional databases become available to the study team and </w:delText>
        </w:r>
      </w:del>
      <w:del w:id="4193" w:author="Craig Parker" w:date="2024-07-08T09:33:00Z">
        <w:r w:rsidRPr="002E4822" w:rsidDel="3E93EB8D">
          <w:rPr>
            <w:rFonts w:ascii="Nunito" w:eastAsia="Nunito" w:hAnsi="Nunito" w:cs="Nunito"/>
            <w:color w:val="000000" w:themeColor="text1"/>
            <w:sz w:val="20"/>
            <w:highlight w:val="yellow"/>
            <w:rPrChange w:id="4194" w:author="Craig Parker" w:date="2024-08-07T12:23:00Z">
              <w:rPr>
                <w:rFonts w:ascii="Nunito" w:eastAsia="Nunito" w:hAnsi="Nunito" w:cs="Nunito"/>
              </w:rPr>
            </w:rPrChange>
          </w:rPr>
          <w:delText>DSA</w:delText>
        </w:r>
      </w:del>
      <w:del w:id="4195" w:author="Craig Parker" w:date="2024-07-09T11:15:00Z">
        <w:r w:rsidRPr="002E4822" w:rsidDel="3E93EB8D">
          <w:rPr>
            <w:rFonts w:ascii="Nunito" w:eastAsia="Nunito" w:hAnsi="Nunito" w:cs="Nunito"/>
            <w:color w:val="000000" w:themeColor="text1"/>
            <w:sz w:val="20"/>
            <w:highlight w:val="yellow"/>
            <w:rPrChange w:id="4196" w:author="Craig Parker" w:date="2024-08-07T12:23:00Z">
              <w:rPr>
                <w:rFonts w:ascii="Nunito" w:eastAsia="Nunito" w:hAnsi="Nunito" w:cs="Nunito"/>
              </w:rPr>
            </w:rPrChange>
          </w:rPr>
          <w:delText xml:space="preserve">s are agreed to, we will notify the </w:delText>
        </w:r>
      </w:del>
      <w:del w:id="4197" w:author="Craig Parker" w:date="2024-07-09T09:27:00Z">
        <w:r w:rsidRPr="002E4822" w:rsidDel="3E93EB8D">
          <w:rPr>
            <w:rFonts w:ascii="Nunito" w:eastAsia="Nunito" w:hAnsi="Nunito" w:cs="Nunito"/>
            <w:color w:val="000000" w:themeColor="text1"/>
            <w:sz w:val="20"/>
            <w:highlight w:val="yellow"/>
            <w:rPrChange w:id="4198" w:author="Craig Parker" w:date="2024-08-07T12:23:00Z">
              <w:rPr>
                <w:rFonts w:ascii="Nunito" w:eastAsia="Nunito" w:hAnsi="Nunito" w:cs="Nunito"/>
              </w:rPr>
            </w:rPrChange>
          </w:rPr>
          <w:delText>UCT</w:delText>
        </w:r>
      </w:del>
      <w:del w:id="4199" w:author="Craig Parker" w:date="2024-07-09T09:28:00Z">
        <w:r w:rsidRPr="002E4822" w:rsidDel="3E93EB8D">
          <w:rPr>
            <w:rFonts w:ascii="Nunito" w:eastAsia="Nunito" w:hAnsi="Nunito" w:cs="Nunito"/>
            <w:color w:val="000000" w:themeColor="text1"/>
            <w:sz w:val="20"/>
            <w:highlight w:val="yellow"/>
            <w:rPrChange w:id="4200" w:author="Craig Parker" w:date="2024-08-07T12:23:00Z">
              <w:rPr>
                <w:rFonts w:ascii="Nunito" w:eastAsia="Nunito" w:hAnsi="Nunito" w:cs="Nunito"/>
              </w:rPr>
            </w:rPrChange>
          </w:rPr>
          <w:delText xml:space="preserve"> Science Faculty Ethics Committee</w:delText>
        </w:r>
      </w:del>
      <w:del w:id="4201" w:author="Craig Parker" w:date="2024-07-09T11:15:00Z">
        <w:r w:rsidRPr="002E4822" w:rsidDel="3E93EB8D">
          <w:rPr>
            <w:rFonts w:ascii="Nunito" w:eastAsia="Nunito" w:hAnsi="Nunito" w:cs="Nunito"/>
            <w:color w:val="000000" w:themeColor="text1"/>
            <w:sz w:val="20"/>
            <w:highlight w:val="yellow"/>
            <w:rPrChange w:id="4202" w:author="Craig Parker" w:date="2024-08-07T12:23:00Z">
              <w:rPr>
                <w:rFonts w:ascii="Nunito" w:eastAsia="Nunito" w:hAnsi="Nunito" w:cs="Nunito"/>
              </w:rPr>
            </w:rPrChange>
          </w:rPr>
          <w:delText xml:space="preserve"> in writing of the new study that has agreed to contribute data to the study. We will provide information about the database prior to actual data transfer. We will inform the committee of the name of the study, study acronym, contact details of the data owners, details of the ethics approval of the original study including informed consent parameters, study country and provide a copy of the </w:delText>
        </w:r>
      </w:del>
      <w:del w:id="4203" w:author="Craig Parker" w:date="2024-07-08T09:33:00Z">
        <w:r w:rsidRPr="002E4822" w:rsidDel="3E93EB8D">
          <w:rPr>
            <w:rFonts w:ascii="Nunito" w:eastAsia="Nunito" w:hAnsi="Nunito" w:cs="Nunito"/>
            <w:color w:val="000000" w:themeColor="text1"/>
            <w:sz w:val="20"/>
            <w:highlight w:val="yellow"/>
            <w:rPrChange w:id="4204" w:author="Craig Parker" w:date="2024-08-07T12:23:00Z">
              <w:rPr>
                <w:rFonts w:ascii="Nunito" w:eastAsia="Nunito" w:hAnsi="Nunito" w:cs="Nunito"/>
              </w:rPr>
            </w:rPrChange>
          </w:rPr>
          <w:delText>DSA</w:delText>
        </w:r>
      </w:del>
      <w:del w:id="4205" w:author="Craig Parker" w:date="2024-07-09T11:15:00Z">
        <w:r w:rsidRPr="002E4822" w:rsidDel="3E93EB8D">
          <w:rPr>
            <w:rFonts w:ascii="Nunito" w:eastAsia="Nunito" w:hAnsi="Nunito" w:cs="Nunito"/>
            <w:color w:val="000000" w:themeColor="text1"/>
            <w:sz w:val="20"/>
            <w:highlight w:val="yellow"/>
            <w:rPrChange w:id="4206" w:author="Craig Parker" w:date="2024-08-07T12:23:00Z">
              <w:rPr>
                <w:rFonts w:ascii="Nunito" w:eastAsia="Nunito" w:hAnsi="Nunito" w:cs="Nunito"/>
              </w:rPr>
            </w:rPrChange>
          </w:rPr>
          <w:delText>. We will make additional information available on the study where requested by the ethics committee.</w:delText>
        </w:r>
      </w:del>
      <w:bookmarkStart w:id="4207" w:name="_Toc172635217"/>
      <w:bookmarkEnd w:id="4207"/>
    </w:p>
    <w:p w14:paraId="000000B6" w14:textId="38232470" w:rsidR="00AC09F0" w:rsidRPr="002E4822" w:rsidDel="0E3CF60B" w:rsidRDefault="009511AE" w:rsidP="00AC09F0">
      <w:pPr>
        <w:spacing w:line="360" w:lineRule="auto"/>
        <w:rPr>
          <w:rFonts w:ascii="Nunito" w:eastAsia="Nunito" w:hAnsi="Nunito" w:cs="Nunito"/>
          <w:color w:val="000000" w:themeColor="text1"/>
          <w:sz w:val="20"/>
          <w:lang w:val="en-ZA"/>
        </w:rPr>
      </w:pPr>
      <w:del w:id="4208" w:author="Craig Parker" w:date="2024-07-09T10:01:00Z">
        <w:r w:rsidRPr="002E4822" w:rsidDel="000564D8">
          <w:rPr>
            <w:rFonts w:ascii="Nunito" w:eastAsia="Nunito" w:hAnsi="Nunito" w:cs="Nunito"/>
            <w:color w:val="000000" w:themeColor="text1"/>
            <w:sz w:val="20"/>
            <w:rPrChange w:id="4209" w:author="Craig Parker" w:date="2024-08-07T12:23:00Z">
              <w:rPr>
                <w:rFonts w:ascii="Nunito" w:eastAsia="Nunito" w:hAnsi="Nunito" w:cs="Nunito"/>
              </w:rPr>
            </w:rPrChange>
          </w:rPr>
          <w:delText xml:space="preserve"> </w:delText>
        </w:r>
      </w:del>
      <w:bookmarkStart w:id="4210" w:name="_Toc172635218"/>
      <w:bookmarkEnd w:id="4210"/>
    </w:p>
    <w:p w14:paraId="000000B7" w14:textId="109D7791" w:rsidR="007813F4" w:rsidRPr="002E4822" w:rsidDel="006A7C0B" w:rsidRDefault="00265FDD">
      <w:pPr>
        <w:spacing w:line="360" w:lineRule="auto"/>
        <w:rPr>
          <w:del w:id="4211" w:author="Matthew Chersich" w:date="2024-08-13T23:33:00Z"/>
          <w:rFonts w:ascii="Nunito" w:eastAsia="Nunito" w:hAnsi="Nunito" w:cs="Nunito"/>
          <w:color w:val="000000" w:themeColor="text1"/>
          <w:sz w:val="20"/>
          <w:rPrChange w:id="4212" w:author="Craig Parker" w:date="2024-08-07T12:23:00Z">
            <w:rPr>
              <w:del w:id="4213" w:author="Matthew Chersich" w:date="2024-08-13T23:33:00Z"/>
              <w:rFonts w:ascii="Nunito" w:eastAsia="Nunito" w:hAnsi="Nunito" w:cs="Nunito"/>
            </w:rPr>
          </w:rPrChange>
        </w:rPr>
      </w:pPr>
      <w:commentRangeStart w:id="4214"/>
      <w:del w:id="4215" w:author="Lisa van Aardenne" w:date="2024-03-19T09:28:00Z">
        <w:r w:rsidRPr="002E4822" w:rsidDel="0E3CF60B">
          <w:rPr>
            <w:rFonts w:ascii="Nunito" w:eastAsia="Nunito" w:hAnsi="Nunito" w:cs="Nunito"/>
            <w:color w:val="000000" w:themeColor="text1"/>
            <w:sz w:val="20"/>
            <w:rPrChange w:id="4216" w:author="Craig Parker" w:date="2024-08-07T12:23:00Z">
              <w:rPr>
                <w:rFonts w:ascii="Nunito" w:eastAsia="Nunito" w:hAnsi="Nunito" w:cs="Nunito"/>
              </w:rPr>
            </w:rPrChange>
          </w:rPr>
          <w:delText>the box.com service and many others utilize TLS encrypted transport.</w:delText>
        </w:r>
      </w:del>
      <w:commentRangeEnd w:id="4214"/>
      <w:r w:rsidRPr="002E4822">
        <w:rPr>
          <w:rStyle w:val="CommentReference"/>
          <w:rFonts w:ascii="Nunito" w:hAnsi="Nunito"/>
          <w:color w:val="000000" w:themeColor="text1"/>
          <w:sz w:val="20"/>
          <w:szCs w:val="20"/>
          <w:rPrChange w:id="4217" w:author="Craig Parker" w:date="2024-08-07T12:23:00Z">
            <w:rPr>
              <w:rStyle w:val="CommentReference"/>
            </w:rPr>
          </w:rPrChange>
        </w:rPr>
        <w:commentReference w:id="4214"/>
      </w:r>
    </w:p>
    <w:p w14:paraId="05993357" w14:textId="6A5BD10D" w:rsidR="0E3CF60B" w:rsidRPr="002E4822" w:rsidDel="006A7C0B" w:rsidRDefault="0E3CF60B" w:rsidP="0E3CF60B">
      <w:pPr>
        <w:spacing w:line="360" w:lineRule="auto"/>
        <w:rPr>
          <w:del w:id="4218" w:author="Matthew Chersich" w:date="2024-08-13T23:33:00Z"/>
          <w:rFonts w:ascii="Nunito" w:eastAsia="Nunito" w:hAnsi="Nunito" w:cs="Nunito"/>
          <w:color w:val="000000" w:themeColor="text1"/>
          <w:sz w:val="20"/>
          <w:rPrChange w:id="4219" w:author="Craig Parker" w:date="2024-08-07T12:23:00Z">
            <w:rPr>
              <w:del w:id="4220" w:author="Matthew Chersich" w:date="2024-08-13T23:33:00Z"/>
              <w:rFonts w:ascii="Nunito" w:eastAsia="Nunito" w:hAnsi="Nunito" w:cs="Nunito"/>
            </w:rPr>
          </w:rPrChange>
        </w:rPr>
      </w:pPr>
      <w:del w:id="4221" w:author="Matthew Chersich" w:date="2024-08-13T23:33:00Z">
        <w:r w:rsidRPr="002E4822" w:rsidDel="006A7C0B">
          <w:rPr>
            <w:rFonts w:ascii="Nunito" w:eastAsia="Nunito" w:hAnsi="Nunito" w:cs="Nunito"/>
            <w:color w:val="000000" w:themeColor="text1"/>
            <w:sz w:val="20"/>
            <w:highlight w:val="yellow"/>
            <w:rPrChange w:id="4222" w:author="Craig Parker" w:date="2024-08-07T13:33:00Z">
              <w:rPr>
                <w:rFonts w:ascii="Nunito" w:eastAsia="Nunito" w:hAnsi="Nunito" w:cs="Nunito"/>
                <w:color w:val="FF0000"/>
              </w:rPr>
            </w:rPrChange>
          </w:rPr>
          <w:delText>Peter to flag with Roger for updating on current process</w:delText>
        </w:r>
      </w:del>
    </w:p>
    <w:p w14:paraId="6E5D3926" w14:textId="3AB56B5D" w:rsidR="0E3CF60B" w:rsidRPr="002E4822" w:rsidRDefault="0E3CF60B" w:rsidP="0E3CF60B">
      <w:pPr>
        <w:spacing w:line="360" w:lineRule="auto"/>
        <w:rPr>
          <w:del w:id="4223" w:author="Lisa van Aardenne" w:date="2024-03-19T09:28:00Z"/>
          <w:rFonts w:ascii="Nunito" w:eastAsia="Nunito" w:hAnsi="Nunito" w:cs="Nunito"/>
          <w:color w:val="000000" w:themeColor="text1"/>
          <w:sz w:val="20"/>
          <w:rPrChange w:id="4224" w:author="Craig Parker" w:date="2024-08-07T12:23:00Z">
            <w:rPr>
              <w:del w:id="4225" w:author="Lisa van Aardenne" w:date="2024-03-19T09:28:00Z"/>
              <w:rFonts w:ascii="Nunito" w:eastAsia="Nunito" w:hAnsi="Nunito" w:cs="Nunito"/>
            </w:rPr>
          </w:rPrChange>
        </w:rPr>
      </w:pPr>
    </w:p>
    <w:p w14:paraId="6184BC5B" w14:textId="77777777" w:rsidR="00860274" w:rsidRPr="002E4822" w:rsidDel="008D6906" w:rsidRDefault="00860274">
      <w:pPr>
        <w:spacing w:line="360" w:lineRule="auto"/>
        <w:rPr>
          <w:ins w:id="4226" w:author="Matthew Chersich" w:date="2024-08-04T17:33:00Z"/>
          <w:del w:id="4227" w:author="Craig Parker" w:date="2024-08-14T21:13:00Z" w16du:dateUtc="2024-08-14T19:13:00Z"/>
          <w:rFonts w:ascii="Nunito" w:eastAsia="Nunito" w:hAnsi="Nunito" w:cs="Nunito"/>
          <w:color w:val="000000" w:themeColor="text1"/>
          <w:sz w:val="20"/>
          <w:rPrChange w:id="4228" w:author="Craig Parker" w:date="2024-08-07T12:23:00Z">
            <w:rPr>
              <w:ins w:id="4229" w:author="Matthew Chersich" w:date="2024-08-04T17:33:00Z"/>
              <w:del w:id="4230" w:author="Craig Parker" w:date="2024-08-14T21:13:00Z" w16du:dateUtc="2024-08-14T19:13:00Z"/>
              <w:rFonts w:ascii="Nunito" w:eastAsia="Nunito" w:hAnsi="Nunito" w:cs="Nunito"/>
            </w:rPr>
          </w:rPrChange>
        </w:rPr>
      </w:pPr>
    </w:p>
    <w:p w14:paraId="000000B8" w14:textId="77777777" w:rsidR="007813F4" w:rsidRPr="002E4822" w:rsidDel="008D6906" w:rsidRDefault="007813F4">
      <w:pPr>
        <w:spacing w:line="360" w:lineRule="auto"/>
        <w:rPr>
          <w:del w:id="4231" w:author="Craig Parker" w:date="2024-08-14T21:13:00Z" w16du:dateUtc="2024-08-14T19:13:00Z"/>
          <w:rFonts w:ascii="Nunito" w:eastAsia="Nunito" w:hAnsi="Nunito" w:cs="Nunito"/>
          <w:color w:val="000000" w:themeColor="text1"/>
          <w:sz w:val="20"/>
          <w:rPrChange w:id="4232" w:author="Craig Parker" w:date="2024-08-07T12:23:00Z">
            <w:rPr>
              <w:del w:id="4233" w:author="Craig Parker" w:date="2024-08-14T21:13:00Z" w16du:dateUtc="2024-08-14T19:13:00Z"/>
              <w:rFonts w:ascii="Nunito" w:eastAsia="Nunito" w:hAnsi="Nunito" w:cs="Nunito"/>
            </w:rPr>
          </w:rPrChange>
        </w:rPr>
      </w:pPr>
    </w:p>
    <w:p w14:paraId="000000BE" w14:textId="77777777" w:rsidR="007813F4" w:rsidRPr="002E4822" w:rsidRDefault="007813F4">
      <w:pPr>
        <w:spacing w:line="360" w:lineRule="auto"/>
        <w:rPr>
          <w:rFonts w:ascii="Nunito" w:eastAsia="Nunito" w:hAnsi="Nunito" w:cs="Nunito"/>
          <w:color w:val="000000" w:themeColor="text1"/>
          <w:sz w:val="20"/>
          <w:rPrChange w:id="4234" w:author="Craig Parker" w:date="2024-08-07T12:23:00Z">
            <w:rPr>
              <w:rFonts w:ascii="Nunito" w:eastAsia="Nunito" w:hAnsi="Nunito" w:cs="Nunito"/>
            </w:rPr>
          </w:rPrChange>
        </w:rPr>
      </w:pPr>
    </w:p>
    <w:p w14:paraId="67AD5D9C" w14:textId="338FF59D" w:rsidR="00D17044" w:rsidRPr="002E4822" w:rsidRDefault="00D17044" w:rsidP="004D7A6B">
      <w:pPr>
        <w:pStyle w:val="Heading2"/>
        <w:numPr>
          <w:ilvl w:val="1"/>
          <w:numId w:val="93"/>
        </w:numPr>
        <w:spacing w:line="360" w:lineRule="auto"/>
        <w:rPr>
          <w:ins w:id="4235" w:author="Craig Parker" w:date="2024-08-07T13:39:00Z"/>
          <w:rFonts w:ascii="Nunito" w:hAnsi="Nunito"/>
          <w:color w:val="000000" w:themeColor="text1"/>
        </w:rPr>
        <w:pPrChange w:id="4236" w:author="Craig Parker" w:date="2024-08-14T21:18:00Z" w16du:dateUtc="2024-08-14T19:18:00Z">
          <w:pPr>
            <w:pStyle w:val="Heading1"/>
            <w:numPr>
              <w:numId w:val="46"/>
            </w:numPr>
            <w:ind w:left="360" w:hanging="360"/>
          </w:pPr>
        </w:pPrChange>
      </w:pPr>
      <w:bookmarkStart w:id="4237" w:name="_Toc172635222"/>
      <w:bookmarkStart w:id="4238" w:name="_Toc173777784"/>
      <w:bookmarkStart w:id="4239" w:name="_Toc174562936"/>
      <w:ins w:id="4240" w:author="Craig Parker" w:date="2024-08-07T13:39:00Z">
        <w:r w:rsidRPr="002E4822">
          <w:rPr>
            <w:rFonts w:ascii="Nunito" w:eastAsia="Times New Roman" w:hAnsi="Nunito" w:cs="Times New Roman"/>
            <w:color w:val="000000" w:themeColor="text1"/>
          </w:rPr>
          <w:t>De-identification</w:t>
        </w:r>
        <w:bookmarkEnd w:id="4239"/>
      </w:ins>
    </w:p>
    <w:p w14:paraId="2EF551B8" w14:textId="69667EBA" w:rsidR="002C35E4" w:rsidRPr="002E4822" w:rsidRDefault="00D17044">
      <w:pPr>
        <w:spacing w:line="360" w:lineRule="auto"/>
        <w:rPr>
          <w:ins w:id="4241" w:author="Craig Parker" w:date="2024-08-07T13:45:00Z"/>
          <w:rFonts w:ascii="Nunito" w:eastAsia="Nunito" w:hAnsi="Nunito" w:cs="Nunito"/>
          <w:color w:val="000000" w:themeColor="text1"/>
          <w:lang w:val="en-ZA"/>
          <w:rPrChange w:id="4242" w:author="Craig Parker" w:date="2024-08-07T13:47:00Z">
            <w:rPr>
              <w:ins w:id="4243" w:author="Craig Parker" w:date="2024-08-07T13:45:00Z"/>
              <w:rFonts w:ascii="Nunito" w:hAnsi="Nunito"/>
              <w:color w:val="000000" w:themeColor="text1"/>
              <w:lang w:val="en-ZA"/>
            </w:rPr>
          </w:rPrChange>
        </w:rPr>
        <w:pPrChange w:id="4244" w:author="Craig Parker" w:date="2024-08-07T13:47:00Z">
          <w:pPr>
            <w:pStyle w:val="Heading2"/>
          </w:pPr>
        </w:pPrChange>
      </w:pPr>
      <w:ins w:id="4245" w:author="Craig Parker" w:date="2024-08-07T13:39:00Z">
        <w:r w:rsidRPr="002E4822">
          <w:rPr>
            <w:rFonts w:ascii="Nunito" w:eastAsia="Nunito" w:hAnsi="Nunito" w:cs="Nunito"/>
            <w:color w:val="000000" w:themeColor="text1"/>
            <w:sz w:val="20"/>
            <w:lang w:val="en-ZA"/>
          </w:rPr>
          <w:t xml:space="preserve">POPIA Section 10 prescribes the principle of Minimality, which means that only information relevant to the purpose of processing should be processed. Where personal information is acquired that is required to fulfil the research purposes described by the relevant research project protocols, de-identification will be </w:t>
        </w:r>
        <w:r w:rsidRPr="006A7C0B">
          <w:rPr>
            <w:rFonts w:ascii="Nunito" w:eastAsia="Nunito" w:hAnsi="Nunito" w:cs="Nunito"/>
            <w:color w:val="000000" w:themeColor="text1"/>
            <w:sz w:val="20"/>
            <w:highlight w:val="yellow"/>
            <w:lang w:val="en-ZA"/>
            <w:rPrChange w:id="4246" w:author="Matthew Chersich" w:date="2024-08-13T23:33:00Z">
              <w:rPr>
                <w:rFonts w:ascii="Nunito" w:eastAsia="Nunito" w:hAnsi="Nunito" w:cs="Nunito"/>
                <w:b w:val="0"/>
                <w:bCs w:val="0"/>
                <w:caps w:val="0"/>
                <w:color w:val="000000" w:themeColor="text1"/>
                <w:lang w:val="en-ZA"/>
              </w:rPr>
            </w:rPrChange>
          </w:rPr>
          <w:t xml:space="preserve">implemented according to the following </w:t>
        </w:r>
        <w:commentRangeStart w:id="4247"/>
        <w:r w:rsidRPr="006A7C0B">
          <w:rPr>
            <w:rFonts w:ascii="Nunito" w:eastAsia="Nunito" w:hAnsi="Nunito" w:cs="Nunito"/>
            <w:color w:val="000000" w:themeColor="text1"/>
            <w:sz w:val="20"/>
            <w:highlight w:val="yellow"/>
            <w:lang w:val="en-ZA"/>
            <w:rPrChange w:id="4248" w:author="Matthew Chersich" w:date="2024-08-13T23:33:00Z">
              <w:rPr>
                <w:rFonts w:ascii="Nunito" w:eastAsia="Nunito" w:hAnsi="Nunito" w:cs="Nunito"/>
                <w:b w:val="0"/>
                <w:bCs w:val="0"/>
                <w:caps w:val="0"/>
                <w:color w:val="000000" w:themeColor="text1"/>
                <w:lang w:val="en-ZA"/>
              </w:rPr>
            </w:rPrChange>
          </w:rPr>
          <w:t>protocol</w:t>
        </w:r>
      </w:ins>
      <w:commentRangeEnd w:id="4247"/>
      <w:r w:rsidR="006A7C0B">
        <w:rPr>
          <w:rStyle w:val="CommentReference"/>
        </w:rPr>
        <w:commentReference w:id="4247"/>
      </w:r>
      <w:ins w:id="4249" w:author="Craig Parker" w:date="2024-08-07T13:39:00Z">
        <w:r w:rsidRPr="002E4822">
          <w:rPr>
            <w:rFonts w:ascii="Nunito" w:eastAsia="Nunito" w:hAnsi="Nunito" w:cs="Nunito"/>
            <w:color w:val="000000" w:themeColor="text1"/>
            <w:sz w:val="20"/>
            <w:lang w:val="en-ZA"/>
          </w:rPr>
          <w:t>, which is guided by US Department of Human and Health Services (HSS) guidelines and informed by the findings in Zandbergen’s 2014 review on geographic masking strategies</w:t>
        </w:r>
        <w:r w:rsidRPr="002E4822">
          <w:rPr>
            <w:rFonts w:ascii="Nunito" w:eastAsia="Nunito" w:hAnsi="Nunito" w:cs="Nunito"/>
            <w:color w:val="000000" w:themeColor="text1"/>
            <w:sz w:val="20"/>
            <w:lang w:val="en-ZA"/>
          </w:rPr>
          <w:fldChar w:fldCharType="begin"/>
        </w:r>
        <w:r w:rsidRPr="002E4822">
          <w:rPr>
            <w:rFonts w:ascii="Nunito" w:eastAsia="Nunito" w:hAnsi="Nunito" w:cs="Nunito"/>
            <w:color w:val="000000" w:themeColor="text1"/>
            <w:sz w:val="20"/>
            <w:lang w:val="en-ZA"/>
          </w:rPr>
          <w:instrText xml:space="preserve"> ADDIN EN.CITE &lt;EndNote&gt;&lt;Cite&gt;&lt;Author&gt;Zandbergen&lt;/Author&gt;&lt;Year&gt;2014&lt;/Year&gt;&lt;RecNum&gt;70&lt;/RecNum&gt;&lt;DisplayText&gt;[3]&lt;/DisplayText&gt;&lt;record&gt;&lt;rec-number&gt;70&lt;/rec-number&gt;&lt;foreign-keys&gt;&lt;key app="EN" db-id="ssa5xrrs3z5vwrexzpppepfxzexwatrat0s9" timestamp="1720440124"&gt;70&lt;/key&gt;&lt;/foreign-keys&gt;&lt;ref-type name="Journal Article"&gt;17&lt;/ref-type&gt;&lt;contributors&gt;&lt;authors&gt;&lt;author&gt;Zandbergen, P. A.&lt;/author&gt;&lt;/authors&gt;&lt;/contributors&gt;&lt;auth-address&gt;Department of Geography, University of New Mexico, Albuquerque, NM 87131, USA.&lt;/auth-address&gt;&lt;titles&gt;&lt;title&gt;Ensuring Confidentiality of Geocoded Health Data: Assessing Geographic Masking Strategies for Individual-Level Data&lt;/title&gt;&lt;secondary-title&gt;Adv Med&lt;/secondary-title&gt;&lt;/titles&gt;&lt;periodical&gt;&lt;full-title&gt;Adv Med&lt;/full-title&gt;&lt;/periodical&gt;&lt;pages&gt;567049&lt;/pages&gt;&lt;volume&gt;2014&lt;/volume&gt;&lt;edition&gt;20140429&lt;/edition&gt;&lt;dates&gt;&lt;year&gt;2014&lt;/year&gt;&lt;/dates&gt;&lt;isbn&gt;2356-6752 (Print)&amp;#xD;2314-758x&lt;/isbn&gt;&lt;accession-num&gt;26556417&lt;/accession-num&gt;&lt;urls&gt;&lt;/urls&gt;&lt;custom2&gt;PMC4590956&lt;/custom2&gt;&lt;electronic-resource-num&gt;10.1155/2014/567049&lt;/electronic-resource-num&gt;&lt;remote-database-provider&gt;NLM&lt;/remote-database-provider&gt;&lt;language&gt;eng&lt;/language&gt;&lt;/record&gt;&lt;/Cite&gt;&lt;/EndNote&gt;</w:instrText>
        </w:r>
        <w:r w:rsidRPr="002E4822">
          <w:rPr>
            <w:rFonts w:ascii="Nunito" w:eastAsia="Nunito" w:hAnsi="Nunito" w:cs="Nunito"/>
            <w:color w:val="000000" w:themeColor="text1"/>
            <w:sz w:val="20"/>
            <w:lang w:val="en-ZA"/>
          </w:rPr>
          <w:fldChar w:fldCharType="separate"/>
        </w:r>
        <w:r w:rsidRPr="002E4822">
          <w:rPr>
            <w:rFonts w:ascii="Nunito" w:eastAsia="Nunito" w:hAnsi="Nunito" w:cs="Nunito"/>
            <w:noProof/>
            <w:color w:val="000000" w:themeColor="text1"/>
            <w:sz w:val="20"/>
            <w:lang w:val="en-ZA"/>
          </w:rPr>
          <w:t>[3]</w:t>
        </w:r>
        <w:r w:rsidRPr="002E4822">
          <w:rPr>
            <w:rFonts w:ascii="Nunito" w:eastAsia="Nunito" w:hAnsi="Nunito" w:cs="Nunito"/>
            <w:color w:val="000000" w:themeColor="text1"/>
            <w:sz w:val="20"/>
            <w:lang w:val="en-ZA"/>
          </w:rPr>
          <w:fldChar w:fldCharType="end"/>
        </w:r>
        <w:r w:rsidRPr="002E4822">
          <w:rPr>
            <w:rFonts w:ascii="Nunito" w:eastAsia="Nunito" w:hAnsi="Nunito" w:cs="Nunito"/>
            <w:color w:val="000000" w:themeColor="text1"/>
            <w:sz w:val="20"/>
            <w:lang w:val="en-ZA"/>
          </w:rPr>
          <w:t>.</w:t>
        </w:r>
        <w:r w:rsidRPr="002E4822">
          <w:rPr>
            <w:rFonts w:ascii="Nunito" w:eastAsia="Nunito" w:hAnsi="Nunito" w:cs="Nunito"/>
            <w:color w:val="000000" w:themeColor="text1"/>
            <w:sz w:val="20"/>
            <w:vertAlign w:val="superscript"/>
          </w:rPr>
          <w:footnoteReference w:id="1"/>
        </w:r>
      </w:ins>
      <w:bookmarkStart w:id="4255" w:name="_Toc173777815"/>
    </w:p>
    <w:p w14:paraId="5E9B1603" w14:textId="79C7D0F6" w:rsidR="00D17044" w:rsidRPr="002E4822" w:rsidRDefault="00D17044">
      <w:pPr>
        <w:pStyle w:val="Heading3"/>
        <w:spacing w:line="360" w:lineRule="auto"/>
        <w:rPr>
          <w:ins w:id="4256" w:author="Craig Parker" w:date="2024-08-07T13:39:00Z"/>
          <w:rFonts w:ascii="Nunito" w:hAnsi="Nunito"/>
          <w:rPrChange w:id="4257" w:author="Craig Parker" w:date="2024-08-07T13:46:00Z">
            <w:rPr>
              <w:ins w:id="4258" w:author="Craig Parker" w:date="2024-08-07T13:39:00Z"/>
              <w:rFonts w:ascii="Nunito" w:hAnsi="Nunito"/>
              <w:color w:val="000000" w:themeColor="text1"/>
              <w:lang w:val="en-ZA"/>
            </w:rPr>
          </w:rPrChange>
        </w:rPr>
        <w:pPrChange w:id="4259" w:author="Craig Parker" w:date="2024-08-07T13:46:00Z">
          <w:pPr>
            <w:pStyle w:val="Heading2"/>
          </w:pPr>
        </w:pPrChange>
      </w:pPr>
      <w:bookmarkStart w:id="4260" w:name="_Toc174562937"/>
      <w:commentRangeStart w:id="4261"/>
      <w:ins w:id="4262" w:author="Craig Parker" w:date="2024-08-07T13:39:00Z">
        <w:r w:rsidRPr="002E4822">
          <w:rPr>
            <w:rFonts w:ascii="Nunito" w:hAnsi="Nunito"/>
            <w:sz w:val="20"/>
            <w:szCs w:val="20"/>
            <w:rPrChange w:id="4263" w:author="Craig Parker" w:date="2024-08-07T13:46:00Z">
              <w:rPr>
                <w:rFonts w:ascii="Nunito" w:hAnsi="Nunito"/>
                <w:color w:val="000000" w:themeColor="text1"/>
                <w:lang w:val="en-ZA"/>
              </w:rPr>
            </w:rPrChange>
          </w:rPr>
          <w:lastRenderedPageBreak/>
          <w:t>Geographic</w:t>
        </w:r>
      </w:ins>
      <w:commentRangeEnd w:id="4261"/>
      <w:r w:rsidR="006A7C0B">
        <w:rPr>
          <w:rStyle w:val="CommentReference"/>
          <w:rFonts w:eastAsia="Times New Roman" w:cs="Times New Roman"/>
          <w:b w:val="0"/>
          <w:bCs w:val="0"/>
          <w:caps w:val="0"/>
        </w:rPr>
        <w:commentReference w:id="4261"/>
      </w:r>
      <w:ins w:id="4264" w:author="Craig Parker" w:date="2024-08-07T13:39:00Z">
        <w:r w:rsidRPr="002E4822">
          <w:rPr>
            <w:rFonts w:ascii="Nunito" w:hAnsi="Nunito"/>
            <w:sz w:val="20"/>
            <w:szCs w:val="20"/>
            <w:rPrChange w:id="4265" w:author="Craig Parker" w:date="2024-08-07T13:46:00Z">
              <w:rPr>
                <w:rFonts w:ascii="Nunito" w:hAnsi="Nunito"/>
                <w:color w:val="000000" w:themeColor="text1"/>
                <w:lang w:val="en-ZA"/>
              </w:rPr>
            </w:rPrChange>
          </w:rPr>
          <w:t xml:space="preserve"> </w:t>
        </w:r>
      </w:ins>
      <w:r w:rsidR="002E4822">
        <w:rPr>
          <w:rFonts w:ascii="Nunito" w:hAnsi="Nunito"/>
          <w:sz w:val="20"/>
          <w:szCs w:val="20"/>
        </w:rPr>
        <w:t>a</w:t>
      </w:r>
      <w:ins w:id="4266" w:author="Craig Parker" w:date="2024-08-07T13:39:00Z">
        <w:r w:rsidRPr="002E4822">
          <w:rPr>
            <w:rFonts w:ascii="Nunito" w:hAnsi="Nunito"/>
            <w:sz w:val="20"/>
            <w:szCs w:val="20"/>
            <w:rPrChange w:id="4267" w:author="Craig Parker" w:date="2024-08-07T13:46:00Z">
              <w:rPr>
                <w:rFonts w:ascii="Nunito" w:hAnsi="Nunito"/>
                <w:color w:val="000000" w:themeColor="text1"/>
                <w:lang w:val="en-ZA"/>
              </w:rPr>
            </w:rPrChange>
          </w:rPr>
          <w:t>ggregation:</w:t>
        </w:r>
        <w:bookmarkEnd w:id="4255"/>
        <w:bookmarkEnd w:id="4260"/>
        <w:r w:rsidRPr="002E4822">
          <w:rPr>
            <w:rFonts w:ascii="Nunito" w:hAnsi="Nunito"/>
            <w:sz w:val="20"/>
            <w:szCs w:val="20"/>
            <w:rPrChange w:id="4268" w:author="Craig Parker" w:date="2024-08-07T13:46:00Z">
              <w:rPr>
                <w:rFonts w:ascii="Nunito" w:hAnsi="Nunito"/>
                <w:color w:val="000000" w:themeColor="text1"/>
                <w:lang w:val="en-ZA"/>
              </w:rPr>
            </w:rPrChange>
          </w:rPr>
          <w:t xml:space="preserve"> </w:t>
        </w:r>
      </w:ins>
    </w:p>
    <w:p w14:paraId="33F209AE" w14:textId="73BDD7D7" w:rsidR="002C35E4" w:rsidRPr="002E4822" w:rsidRDefault="00D17044">
      <w:pPr>
        <w:numPr>
          <w:ilvl w:val="1"/>
          <w:numId w:val="32"/>
        </w:numPr>
        <w:spacing w:line="360" w:lineRule="auto"/>
        <w:rPr>
          <w:ins w:id="4269" w:author="Craig Parker" w:date="2024-08-07T13:46:00Z"/>
          <w:rFonts w:ascii="Nunito" w:eastAsia="Nunito" w:hAnsi="Nunito" w:cs="Nunito"/>
          <w:color w:val="000000" w:themeColor="text1"/>
          <w:lang w:val="en-ZA"/>
          <w:rPrChange w:id="4270" w:author="Craig Parker" w:date="2024-08-07T13:47:00Z">
            <w:rPr>
              <w:ins w:id="4271" w:author="Craig Parker" w:date="2024-08-07T13:46:00Z"/>
              <w:lang w:val="en-ZA"/>
            </w:rPr>
          </w:rPrChange>
        </w:rPr>
        <w:pPrChange w:id="4272" w:author="Craig Parker" w:date="2024-08-07T13:47:00Z">
          <w:pPr>
            <w:pStyle w:val="Heading2"/>
          </w:pPr>
        </w:pPrChange>
      </w:pPr>
      <w:ins w:id="4273" w:author="Craig Parker" w:date="2024-08-07T13:39:00Z">
        <w:r w:rsidRPr="002E4822">
          <w:rPr>
            <w:rFonts w:ascii="Nunito" w:eastAsia="Nunito" w:hAnsi="Nunito" w:cs="Nunito"/>
            <w:color w:val="000000" w:themeColor="text1"/>
            <w:sz w:val="20"/>
            <w:lang w:val="en-ZA"/>
          </w:rPr>
          <w:t xml:space="preserve">Street addresses may be aggregated into larger geographical regions to prevent the derivation of individual residential locations. For instance, in RP2, where the highest spatial granularity is needed to map urban heat-health outcomes, data will be aggregated at the level of census small areas or wards with spatial scales of 2 to 5 km. This approach ensures that many records map to the same region, mitigating the risk of re-identification. The aggregation process will also consider the number of records that map to the same geographical area to ensure </w:t>
        </w:r>
        <w:commentRangeStart w:id="4274"/>
        <w:r w:rsidRPr="002E4822">
          <w:rPr>
            <w:rFonts w:ascii="Nunito" w:eastAsia="Nunito" w:hAnsi="Nunito" w:cs="Nunito"/>
            <w:color w:val="000000" w:themeColor="text1"/>
            <w:sz w:val="20"/>
            <w:lang w:val="en-ZA"/>
          </w:rPr>
          <w:t>privacy</w:t>
        </w:r>
      </w:ins>
      <w:commentRangeEnd w:id="4274"/>
      <w:r w:rsidR="006A7C0B">
        <w:rPr>
          <w:rStyle w:val="CommentReference"/>
        </w:rPr>
        <w:commentReference w:id="4274"/>
      </w:r>
      <w:ins w:id="4275" w:author="Craig Parker" w:date="2024-08-07T13:39:00Z">
        <w:r w:rsidRPr="002E4822">
          <w:rPr>
            <w:rFonts w:ascii="Nunito" w:eastAsia="Nunito" w:hAnsi="Nunito" w:cs="Nunito"/>
            <w:color w:val="000000" w:themeColor="text1"/>
            <w:sz w:val="20"/>
            <w:lang w:val="en-ZA"/>
          </w:rPr>
          <w:t>.</w:t>
        </w:r>
      </w:ins>
      <w:bookmarkStart w:id="4276" w:name="_Toc173777816"/>
    </w:p>
    <w:p w14:paraId="2A325A62" w14:textId="3455593D" w:rsidR="00D17044" w:rsidRPr="002E4822" w:rsidRDefault="00D17044">
      <w:pPr>
        <w:pStyle w:val="Heading3"/>
        <w:spacing w:line="360" w:lineRule="auto"/>
        <w:rPr>
          <w:ins w:id="4277" w:author="Craig Parker" w:date="2024-08-07T13:39:00Z"/>
          <w:rFonts w:ascii="Nunito" w:hAnsi="Nunito"/>
          <w:color w:val="000000" w:themeColor="text1"/>
          <w:lang w:val="en-ZA"/>
        </w:rPr>
        <w:pPrChange w:id="4278" w:author="Craig Parker" w:date="2024-08-07T13:46:00Z">
          <w:pPr>
            <w:pStyle w:val="Heading2"/>
          </w:pPr>
        </w:pPrChange>
      </w:pPr>
      <w:bookmarkStart w:id="4279" w:name="_Toc174562938"/>
      <w:commentRangeStart w:id="4280"/>
      <w:ins w:id="4281" w:author="Craig Parker" w:date="2024-08-07T13:39:00Z">
        <w:r w:rsidRPr="002E4822">
          <w:rPr>
            <w:rFonts w:ascii="Nunito" w:hAnsi="Nunito"/>
            <w:color w:val="000000" w:themeColor="text1"/>
            <w:sz w:val="20"/>
            <w:szCs w:val="20"/>
            <w:lang w:val="en-ZA"/>
          </w:rPr>
          <w:t>Location</w:t>
        </w:r>
      </w:ins>
      <w:commentRangeEnd w:id="4280"/>
      <w:r w:rsidR="006A7C0B">
        <w:rPr>
          <w:rStyle w:val="CommentReference"/>
          <w:rFonts w:eastAsia="Times New Roman" w:cs="Times New Roman"/>
          <w:b w:val="0"/>
          <w:bCs w:val="0"/>
          <w:caps w:val="0"/>
        </w:rPr>
        <w:commentReference w:id="4280"/>
      </w:r>
      <w:ins w:id="4282" w:author="Craig Parker" w:date="2024-08-07T13:39:00Z">
        <w:r w:rsidRPr="002E4822">
          <w:rPr>
            <w:rFonts w:ascii="Nunito" w:hAnsi="Nunito"/>
            <w:color w:val="000000" w:themeColor="text1"/>
            <w:sz w:val="20"/>
            <w:szCs w:val="20"/>
            <w:lang w:val="en-ZA"/>
          </w:rPr>
          <w:t xml:space="preserve"> </w:t>
        </w:r>
      </w:ins>
      <w:r w:rsidR="002E4822">
        <w:rPr>
          <w:rFonts w:ascii="Nunito" w:hAnsi="Nunito"/>
          <w:color w:val="000000" w:themeColor="text1"/>
          <w:sz w:val="20"/>
          <w:szCs w:val="20"/>
          <w:lang w:val="en-ZA"/>
        </w:rPr>
        <w:t>j</w:t>
      </w:r>
      <w:ins w:id="4283" w:author="Craig Parker" w:date="2024-08-07T13:39:00Z">
        <w:r w:rsidRPr="002E4822">
          <w:rPr>
            <w:rFonts w:ascii="Nunito" w:hAnsi="Nunito"/>
            <w:color w:val="000000" w:themeColor="text1"/>
            <w:sz w:val="20"/>
            <w:szCs w:val="20"/>
            <w:lang w:val="en-ZA"/>
          </w:rPr>
          <w:t>ittering:</w:t>
        </w:r>
        <w:bookmarkEnd w:id="4276"/>
        <w:bookmarkEnd w:id="4279"/>
        <w:r w:rsidRPr="002E4822">
          <w:rPr>
            <w:rFonts w:ascii="Nunito" w:hAnsi="Nunito"/>
            <w:color w:val="000000" w:themeColor="text1"/>
            <w:sz w:val="20"/>
            <w:szCs w:val="20"/>
            <w:lang w:val="en-ZA"/>
          </w:rPr>
          <w:t xml:space="preserve"> </w:t>
        </w:r>
      </w:ins>
    </w:p>
    <w:p w14:paraId="68C23778" w14:textId="228C5E5F" w:rsidR="00D17044" w:rsidRPr="002E4822" w:rsidRDefault="00D17044" w:rsidP="000A3B7B">
      <w:pPr>
        <w:numPr>
          <w:ilvl w:val="1"/>
          <w:numId w:val="32"/>
        </w:numPr>
        <w:spacing w:line="360" w:lineRule="auto"/>
        <w:rPr>
          <w:ins w:id="4284" w:author="Craig Parker" w:date="2024-08-07T13:39:00Z"/>
          <w:rFonts w:ascii="Nunito" w:eastAsia="Nunito" w:hAnsi="Nunito" w:cs="Nunito"/>
          <w:color w:val="000000" w:themeColor="text1"/>
          <w:sz w:val="20"/>
          <w:lang w:val="en-ZA"/>
        </w:rPr>
      </w:pPr>
      <w:ins w:id="4285" w:author="Craig Parker" w:date="2024-08-07T13:39:00Z">
        <w:r w:rsidRPr="002E4822">
          <w:rPr>
            <w:rFonts w:ascii="Nunito" w:eastAsia="Nunito" w:hAnsi="Nunito" w:cs="Nunito"/>
            <w:color w:val="000000" w:themeColor="text1"/>
            <w:sz w:val="20"/>
            <w:lang w:val="en-ZA"/>
          </w:rPr>
          <w:t>Latitude/longitude coordinates may be "jittered" by adding random values to each coordinate to obscure the exact location</w:t>
        </w:r>
      </w:ins>
      <w:ins w:id="4286" w:author="Matthew Chersich" w:date="2024-08-13T23:37:00Z">
        <w:r w:rsidR="006A7C0B">
          <w:rPr>
            <w:rFonts w:ascii="Nunito" w:eastAsia="Nunito" w:hAnsi="Nunito" w:cs="Nunito"/>
            <w:color w:val="000000" w:themeColor="text1"/>
            <w:sz w:val="20"/>
            <w:lang w:val="en-ZA"/>
          </w:rPr>
          <w:t>,</w:t>
        </w:r>
      </w:ins>
      <w:ins w:id="4287" w:author="Craig Parker" w:date="2024-08-07T13:39:00Z">
        <w:r w:rsidRPr="002E4822">
          <w:rPr>
            <w:rFonts w:ascii="Nunito" w:eastAsia="Nunito" w:hAnsi="Nunito" w:cs="Nunito"/>
            <w:color w:val="000000" w:themeColor="text1"/>
            <w:sz w:val="20"/>
            <w:lang w:val="en-ZA"/>
          </w:rPr>
          <w:t xml:space="preserve"> while retaining sufficient geographical information to support analysis. As detailed by Zandbergen (2014), jittering can involve </w:t>
        </w:r>
        <w:commentRangeStart w:id="4288"/>
        <w:r w:rsidRPr="002E4822">
          <w:rPr>
            <w:rFonts w:ascii="Nunito" w:eastAsia="Nunito" w:hAnsi="Nunito" w:cs="Nunito"/>
            <w:color w:val="000000" w:themeColor="text1"/>
            <w:sz w:val="20"/>
            <w:lang w:val="en-ZA"/>
          </w:rPr>
          <w:t>various</w:t>
        </w:r>
      </w:ins>
      <w:commentRangeEnd w:id="4288"/>
      <w:r w:rsidR="006A7C0B">
        <w:rPr>
          <w:rStyle w:val="CommentReference"/>
        </w:rPr>
        <w:commentReference w:id="4288"/>
      </w:r>
      <w:ins w:id="4289" w:author="Craig Parker" w:date="2024-08-07T13:39:00Z">
        <w:r w:rsidRPr="002E4822">
          <w:rPr>
            <w:rFonts w:ascii="Nunito" w:eastAsia="Nunito" w:hAnsi="Nunito" w:cs="Nunito"/>
            <w:color w:val="000000" w:themeColor="text1"/>
            <w:sz w:val="20"/>
            <w:lang w:val="en-ZA"/>
          </w:rPr>
          <w:t xml:space="preserve"> methods: </w:t>
        </w:r>
      </w:ins>
    </w:p>
    <w:p w14:paraId="7DD6D693" w14:textId="77777777" w:rsidR="00D17044" w:rsidRPr="002E4822" w:rsidRDefault="00D17044" w:rsidP="000A3B7B">
      <w:pPr>
        <w:spacing w:line="360" w:lineRule="auto"/>
        <w:ind w:left="1440"/>
        <w:rPr>
          <w:ins w:id="4290" w:author="Craig Parker" w:date="2024-08-07T13:39:00Z"/>
          <w:rFonts w:ascii="Nunito" w:eastAsia="Nunito" w:hAnsi="Nunito" w:cs="Nunito"/>
          <w:color w:val="000000" w:themeColor="text1"/>
          <w:sz w:val="20"/>
          <w:lang w:val="en-ZA"/>
        </w:rPr>
      </w:pPr>
    </w:p>
    <w:p w14:paraId="35F2B964" w14:textId="77777777" w:rsidR="00D17044" w:rsidRPr="002E4822" w:rsidRDefault="00D17044" w:rsidP="000A3B7B">
      <w:pPr>
        <w:numPr>
          <w:ilvl w:val="2"/>
          <w:numId w:val="32"/>
        </w:numPr>
        <w:spacing w:line="360" w:lineRule="auto"/>
        <w:rPr>
          <w:ins w:id="4291" w:author="Craig Parker" w:date="2024-08-07T13:39:00Z"/>
          <w:rFonts w:ascii="Nunito" w:eastAsia="Nunito" w:hAnsi="Nunito" w:cs="Nunito"/>
          <w:color w:val="000000" w:themeColor="text1"/>
          <w:sz w:val="20"/>
          <w:lang w:val="en-ZA"/>
        </w:rPr>
      </w:pPr>
      <w:ins w:id="4292" w:author="Craig Parker" w:date="2024-08-07T13:39:00Z">
        <w:r w:rsidRPr="002E4822">
          <w:rPr>
            <w:rFonts w:ascii="Nunito" w:eastAsia="Nunito" w:hAnsi="Nunito" w:cs="Nunito"/>
            <w:b/>
            <w:bCs/>
            <w:color w:val="000000" w:themeColor="text1"/>
            <w:sz w:val="20"/>
            <w:lang w:val="en-ZA"/>
          </w:rPr>
          <w:t>Random Direction and Fixed Radius</w:t>
        </w:r>
        <w:r w:rsidRPr="002E4822">
          <w:rPr>
            <w:rFonts w:ascii="Nunito" w:eastAsia="Nunito" w:hAnsi="Nunito" w:cs="Nunito"/>
            <w:color w:val="000000" w:themeColor="text1"/>
            <w:sz w:val="20"/>
            <w:lang w:val="en-ZA"/>
          </w:rPr>
          <w:t>: Masked points are placed randomly on a circle around the original location, ensuring a fixed displacement.</w:t>
        </w:r>
      </w:ins>
    </w:p>
    <w:p w14:paraId="3BBF1210" w14:textId="77777777" w:rsidR="00D17044" w:rsidRPr="002E4822" w:rsidRDefault="00D17044" w:rsidP="000A3B7B">
      <w:pPr>
        <w:numPr>
          <w:ilvl w:val="2"/>
          <w:numId w:val="32"/>
        </w:numPr>
        <w:spacing w:line="360" w:lineRule="auto"/>
        <w:rPr>
          <w:ins w:id="4293" w:author="Craig Parker" w:date="2024-08-07T13:39:00Z"/>
          <w:rFonts w:ascii="Nunito" w:eastAsia="Nunito" w:hAnsi="Nunito" w:cs="Nunito"/>
          <w:color w:val="000000" w:themeColor="text1"/>
          <w:sz w:val="20"/>
          <w:lang w:val="en-ZA"/>
        </w:rPr>
      </w:pPr>
      <w:ins w:id="4294" w:author="Craig Parker" w:date="2024-08-07T13:39:00Z">
        <w:r w:rsidRPr="002E4822">
          <w:rPr>
            <w:rFonts w:ascii="Nunito" w:eastAsia="Nunito" w:hAnsi="Nunito" w:cs="Nunito"/>
            <w:b/>
            <w:bCs/>
            <w:color w:val="000000" w:themeColor="text1"/>
            <w:sz w:val="20"/>
            <w:lang w:val="en-ZA"/>
          </w:rPr>
          <w:t>Random Perturbation within a Circle</w:t>
        </w:r>
        <w:r w:rsidRPr="002E4822">
          <w:rPr>
            <w:rFonts w:ascii="Nunito" w:eastAsia="Nunito" w:hAnsi="Nunito" w:cs="Nunito"/>
            <w:color w:val="000000" w:themeColor="text1"/>
            <w:sz w:val="20"/>
            <w:lang w:val="en-ZA"/>
          </w:rPr>
          <w:t>: Masked locations are placed within a circular area around the original location, with the displacement distance following a uniform or normal distribution.</w:t>
        </w:r>
      </w:ins>
    </w:p>
    <w:p w14:paraId="2C24B666" w14:textId="77777777" w:rsidR="00D17044" w:rsidRPr="002E4822" w:rsidRDefault="00D17044" w:rsidP="000A3B7B">
      <w:pPr>
        <w:numPr>
          <w:ilvl w:val="2"/>
          <w:numId w:val="32"/>
        </w:numPr>
        <w:spacing w:line="360" w:lineRule="auto"/>
        <w:rPr>
          <w:ins w:id="4295" w:author="Craig Parker" w:date="2024-08-07T13:39:00Z"/>
          <w:rFonts w:ascii="Nunito" w:eastAsia="Nunito" w:hAnsi="Nunito" w:cs="Nunito"/>
          <w:color w:val="000000" w:themeColor="text1"/>
          <w:sz w:val="20"/>
          <w:lang w:val="en-ZA"/>
        </w:rPr>
      </w:pPr>
      <w:ins w:id="4296" w:author="Craig Parker" w:date="2024-08-07T13:39:00Z">
        <w:r w:rsidRPr="002E4822">
          <w:rPr>
            <w:rFonts w:ascii="Nunito" w:eastAsia="Nunito" w:hAnsi="Nunito" w:cs="Nunito"/>
            <w:b/>
            <w:bCs/>
            <w:color w:val="000000" w:themeColor="text1"/>
            <w:sz w:val="20"/>
            <w:lang w:val="en-ZA"/>
          </w:rPr>
          <w:t>Gaussian Displacement</w:t>
        </w:r>
        <w:r w:rsidRPr="002E4822">
          <w:rPr>
            <w:rFonts w:ascii="Nunito" w:eastAsia="Nunito" w:hAnsi="Nunito" w:cs="Nunito"/>
            <w:color w:val="000000" w:themeColor="text1"/>
            <w:sz w:val="20"/>
            <w:lang w:val="en-ZA"/>
          </w:rPr>
          <w:t>: The direction of displacement is random, but the distance follows a Gaussian distribution, with dispersion adjusted based on local population density.</w:t>
        </w:r>
      </w:ins>
    </w:p>
    <w:p w14:paraId="17761E94" w14:textId="77777777" w:rsidR="00D17044" w:rsidRPr="002E4822" w:rsidRDefault="00D17044" w:rsidP="000A3B7B">
      <w:pPr>
        <w:numPr>
          <w:ilvl w:val="2"/>
          <w:numId w:val="32"/>
        </w:numPr>
        <w:spacing w:line="360" w:lineRule="auto"/>
        <w:rPr>
          <w:ins w:id="4297" w:author="Craig Parker" w:date="2024-08-07T13:39:00Z"/>
          <w:rFonts w:ascii="Nunito" w:eastAsia="Nunito" w:hAnsi="Nunito" w:cs="Nunito"/>
          <w:color w:val="000000" w:themeColor="text1"/>
          <w:sz w:val="20"/>
          <w:lang w:val="en-ZA"/>
        </w:rPr>
      </w:pPr>
      <w:ins w:id="4298" w:author="Craig Parker" w:date="2024-08-07T13:39:00Z">
        <w:r w:rsidRPr="002E4822">
          <w:rPr>
            <w:rFonts w:ascii="Nunito" w:eastAsia="Nunito" w:hAnsi="Nunito" w:cs="Nunito"/>
            <w:b/>
            <w:bCs/>
            <w:color w:val="000000" w:themeColor="text1"/>
            <w:sz w:val="20"/>
            <w:lang w:val="en-ZA"/>
          </w:rPr>
          <w:t>Donut Masking</w:t>
        </w:r>
        <w:r w:rsidRPr="002E4822">
          <w:rPr>
            <w:rFonts w:ascii="Nunito" w:eastAsia="Nunito" w:hAnsi="Nunito" w:cs="Nunito"/>
            <w:color w:val="000000" w:themeColor="text1"/>
            <w:sz w:val="20"/>
            <w:lang w:val="en-ZA"/>
          </w:rPr>
          <w:t>: This technique sets a minimum and maximum displacement level, ensuring masked locations are neither too close nor too far from the original points.</w:t>
        </w:r>
      </w:ins>
    </w:p>
    <w:p w14:paraId="297FDE19" w14:textId="77777777" w:rsidR="00D17044" w:rsidRPr="002E4822" w:rsidRDefault="00D17044" w:rsidP="000A3B7B">
      <w:pPr>
        <w:numPr>
          <w:ilvl w:val="2"/>
          <w:numId w:val="32"/>
        </w:numPr>
        <w:spacing w:line="360" w:lineRule="auto"/>
        <w:rPr>
          <w:ins w:id="4299" w:author="Craig Parker" w:date="2024-08-07T13:39:00Z"/>
          <w:rFonts w:ascii="Nunito" w:eastAsia="Nunito" w:hAnsi="Nunito" w:cs="Nunito"/>
          <w:color w:val="000000" w:themeColor="text1"/>
          <w:sz w:val="20"/>
          <w:lang w:val="en-ZA"/>
        </w:rPr>
      </w:pPr>
      <w:ins w:id="4300" w:author="Craig Parker" w:date="2024-08-07T13:39:00Z">
        <w:r w:rsidRPr="002E4822">
          <w:rPr>
            <w:rFonts w:ascii="Nunito" w:eastAsia="Nunito" w:hAnsi="Nunito" w:cs="Nunito"/>
            <w:b/>
            <w:bCs/>
            <w:color w:val="000000" w:themeColor="text1"/>
            <w:sz w:val="20"/>
            <w:lang w:val="en-ZA"/>
          </w:rPr>
          <w:t>Bimodal Gaussian Displacement</w:t>
        </w:r>
        <w:r w:rsidRPr="002E4822">
          <w:rPr>
            <w:rFonts w:ascii="Nunito" w:eastAsia="Nunito" w:hAnsi="Nunito" w:cs="Nunito"/>
            <w:color w:val="000000" w:themeColor="text1"/>
            <w:sz w:val="20"/>
            <w:lang w:val="en-ZA"/>
          </w:rPr>
          <w:t>: A variation of Gaussian masking, employing a bimodal distribution to achieve similar effects as doughnut masking but with a less uniform probability of placement.</w:t>
        </w:r>
      </w:ins>
    </w:p>
    <w:p w14:paraId="29781FC1" w14:textId="77777777" w:rsidR="00D17044" w:rsidRPr="002E4822" w:rsidRDefault="00D17044" w:rsidP="000A3B7B">
      <w:pPr>
        <w:keepNext/>
        <w:spacing w:line="360" w:lineRule="auto"/>
        <w:rPr>
          <w:ins w:id="4301" w:author="Craig Parker" w:date="2024-08-07T13:39:00Z"/>
          <w:rFonts w:ascii="Nunito" w:hAnsi="Nunito"/>
          <w:color w:val="000000" w:themeColor="text1"/>
          <w:sz w:val="20"/>
        </w:rPr>
      </w:pPr>
      <w:ins w:id="4302" w:author="Craig Parker" w:date="2024-08-07T13:39:00Z">
        <w:r w:rsidRPr="002E4822">
          <w:rPr>
            <w:rFonts w:ascii="Nunito" w:hAnsi="Nunito"/>
            <w:noProof/>
            <w:color w:val="000000" w:themeColor="text1"/>
            <w:sz w:val="20"/>
          </w:rPr>
          <w:lastRenderedPageBreak/>
          <w:drawing>
            <wp:inline distT="0" distB="0" distL="0" distR="0" wp14:anchorId="50DABD6B" wp14:editId="11F58DC7">
              <wp:extent cx="5251450" cy="3812912"/>
              <wp:effectExtent l="0" t="0" r="6350" b="0"/>
              <wp:docPr id="1535100852" name="Picture 1" descr="A diagram of different colors of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00852" name="Picture 1" descr="A diagram of different colors of a circl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0468" cy="3819460"/>
                      </a:xfrm>
                      <a:prstGeom prst="rect">
                        <a:avLst/>
                      </a:prstGeom>
                      <a:noFill/>
                      <a:ln>
                        <a:noFill/>
                      </a:ln>
                    </pic:spPr>
                  </pic:pic>
                </a:graphicData>
              </a:graphic>
            </wp:inline>
          </w:drawing>
        </w:r>
      </w:ins>
    </w:p>
    <w:p w14:paraId="0066EB36" w14:textId="15448E28" w:rsidR="00D17044" w:rsidRPr="002E4822" w:rsidRDefault="00D17044" w:rsidP="000A3B7B">
      <w:pPr>
        <w:pStyle w:val="Caption"/>
        <w:spacing w:line="360" w:lineRule="auto"/>
        <w:rPr>
          <w:ins w:id="4303" w:author="Craig Parker" w:date="2024-08-07T13:39:00Z"/>
          <w:rFonts w:ascii="Nunito" w:eastAsia="Nunito" w:hAnsi="Nunito" w:cs="Nunito"/>
          <w:color w:val="000000" w:themeColor="text1"/>
          <w:sz w:val="20"/>
          <w:szCs w:val="20"/>
          <w:lang w:val="en-ZA"/>
        </w:rPr>
      </w:pPr>
      <w:ins w:id="4304" w:author="Craig Parker" w:date="2024-08-07T13:39:00Z">
        <w:r w:rsidRPr="002E4822">
          <w:rPr>
            <w:rFonts w:ascii="Nunito" w:hAnsi="Nunito"/>
            <w:color w:val="000000" w:themeColor="text1"/>
            <w:sz w:val="20"/>
            <w:szCs w:val="20"/>
          </w:rPr>
          <w:t xml:space="preserve">Figure </w:t>
        </w:r>
        <w:r w:rsidRPr="002E4822">
          <w:rPr>
            <w:rFonts w:ascii="Nunito" w:hAnsi="Nunito"/>
            <w:color w:val="000000" w:themeColor="text1"/>
            <w:sz w:val="20"/>
            <w:szCs w:val="20"/>
          </w:rPr>
          <w:fldChar w:fldCharType="begin"/>
        </w:r>
        <w:r w:rsidRPr="002E4822">
          <w:rPr>
            <w:rFonts w:ascii="Nunito" w:hAnsi="Nunito"/>
            <w:color w:val="000000" w:themeColor="text1"/>
            <w:sz w:val="20"/>
            <w:szCs w:val="20"/>
          </w:rPr>
          <w:instrText xml:space="preserve"> SEQ Figure \* ARABIC </w:instrText>
        </w:r>
        <w:r w:rsidRPr="002E4822">
          <w:rPr>
            <w:rFonts w:ascii="Nunito" w:hAnsi="Nunito"/>
            <w:color w:val="000000" w:themeColor="text1"/>
            <w:sz w:val="20"/>
            <w:szCs w:val="20"/>
          </w:rPr>
          <w:fldChar w:fldCharType="separate"/>
        </w:r>
      </w:ins>
      <w:r w:rsidR="00E42C75" w:rsidRPr="002E4822">
        <w:rPr>
          <w:rFonts w:ascii="Nunito" w:hAnsi="Nunito"/>
          <w:noProof/>
          <w:color w:val="000000" w:themeColor="text1"/>
          <w:sz w:val="20"/>
          <w:szCs w:val="20"/>
        </w:rPr>
        <w:t>2</w:t>
      </w:r>
      <w:ins w:id="4305" w:author="Craig Parker" w:date="2024-08-07T13:39:00Z">
        <w:r w:rsidRPr="002E4822">
          <w:rPr>
            <w:rFonts w:ascii="Nunito" w:hAnsi="Nunito"/>
            <w:color w:val="000000" w:themeColor="text1"/>
            <w:sz w:val="20"/>
            <w:szCs w:val="20"/>
          </w:rPr>
          <w:fldChar w:fldCharType="end"/>
        </w:r>
        <w:r w:rsidRPr="002E4822">
          <w:rPr>
            <w:rFonts w:ascii="Nunito" w:hAnsi="Nunito"/>
            <w:color w:val="000000" w:themeColor="text1"/>
            <w:sz w:val="20"/>
            <w:szCs w:val="20"/>
          </w:rPr>
          <w:t>: Geographic Masking Techniques: Different geographic masking techniques as described by Zandbergen (2014). (a) Random direction and fixed radius; (b) Random perturbation within a circle; (c) Gaussian displacement; (d) Donut masking; (e) Bimodal Gaussian displacement.</w:t>
        </w:r>
      </w:ins>
    </w:p>
    <w:p w14:paraId="075A1DA9" w14:textId="77777777" w:rsidR="00D17044" w:rsidRPr="002E4822" w:rsidRDefault="00D17044" w:rsidP="000A3B7B">
      <w:pPr>
        <w:spacing w:line="360" w:lineRule="auto"/>
        <w:ind w:left="2160"/>
        <w:rPr>
          <w:ins w:id="4306" w:author="Craig Parker" w:date="2024-08-07T13:39:00Z"/>
          <w:rFonts w:ascii="Nunito" w:eastAsia="Nunito" w:hAnsi="Nunito" w:cs="Nunito"/>
          <w:color w:val="000000" w:themeColor="text1"/>
          <w:sz w:val="20"/>
          <w:lang w:val="en-ZA"/>
        </w:rPr>
      </w:pPr>
    </w:p>
    <w:p w14:paraId="273081DD" w14:textId="79BADC88" w:rsidR="00D17044" w:rsidRPr="002E4822" w:rsidRDefault="0EA28E02" w:rsidP="0EA28E02">
      <w:pPr>
        <w:numPr>
          <w:ilvl w:val="1"/>
          <w:numId w:val="32"/>
        </w:numPr>
        <w:spacing w:line="360" w:lineRule="auto"/>
        <w:rPr>
          <w:ins w:id="4307" w:author="Craig Parker" w:date="2024-08-07T13:39:00Z"/>
          <w:rFonts w:ascii="Nunito" w:eastAsia="Nunito" w:hAnsi="Nunito" w:cs="Nunito"/>
          <w:color w:val="000000" w:themeColor="text1"/>
          <w:sz w:val="20"/>
          <w:lang w:val="en-ZA"/>
        </w:rPr>
      </w:pPr>
      <w:ins w:id="4308" w:author="Craig Parker" w:date="2024-08-07T13:39:00Z">
        <w:r w:rsidRPr="0EA28E02">
          <w:rPr>
            <w:rFonts w:ascii="Nunito" w:eastAsia="Nunito" w:hAnsi="Nunito" w:cs="Nunito"/>
            <w:color w:val="000000" w:themeColor="text1"/>
            <w:sz w:val="20"/>
            <w:highlight w:val="yellow"/>
            <w:lang w:val="en-ZA"/>
          </w:rPr>
          <w:t xml:space="preserve">For RP1, jittering will be used to shift latitude/longitude locations by tens of </w:t>
        </w:r>
        <w:commentRangeStart w:id="4309"/>
        <w:r w:rsidRPr="0EA28E02">
          <w:rPr>
            <w:rFonts w:ascii="Nunito" w:eastAsia="Nunito" w:hAnsi="Nunito" w:cs="Nunito"/>
            <w:color w:val="000000" w:themeColor="text1"/>
            <w:sz w:val="20"/>
            <w:highlight w:val="yellow"/>
            <w:lang w:val="en-ZA"/>
          </w:rPr>
          <w:t>kilometres</w:t>
        </w:r>
      </w:ins>
      <w:commentRangeEnd w:id="4309"/>
      <w:r w:rsidR="006A7C0B">
        <w:rPr>
          <w:rStyle w:val="CommentReference"/>
        </w:rPr>
        <w:commentReference w:id="4309"/>
      </w:r>
      <w:ins w:id="4310" w:author="Craig Parker" w:date="2024-08-07T13:39:00Z">
        <w:r w:rsidRPr="0EA28E02">
          <w:rPr>
            <w:rFonts w:ascii="Nunito" w:eastAsia="Nunito" w:hAnsi="Nunito" w:cs="Nunito"/>
            <w:color w:val="000000" w:themeColor="text1"/>
            <w:sz w:val="20"/>
            <w:highlight w:val="yellow"/>
            <w:lang w:val="en-ZA"/>
          </w:rPr>
          <w:t>,</w:t>
        </w:r>
        <w:r w:rsidRPr="0EA28E02">
          <w:rPr>
            <w:rFonts w:ascii="Nunito" w:eastAsia="Nunito" w:hAnsi="Nunito" w:cs="Nunito"/>
            <w:color w:val="000000" w:themeColor="text1"/>
            <w:sz w:val="20"/>
            <w:lang w:val="en-ZA"/>
          </w:rPr>
          <w:t xml:space="preserve"> adequate to prevent locating individual residential locations. This approach will involve UCT, IBM, and NIH expert determination to ensure the balance between data utility and privacy.</w:t>
        </w:r>
      </w:ins>
    </w:p>
    <w:p w14:paraId="0AF2B63F" w14:textId="77777777" w:rsidR="00D17044" w:rsidRPr="002E4822" w:rsidRDefault="00D17044" w:rsidP="000A3B7B">
      <w:pPr>
        <w:spacing w:line="360" w:lineRule="auto"/>
        <w:ind w:left="1440"/>
        <w:rPr>
          <w:ins w:id="4311" w:author="Craig Parker" w:date="2024-08-07T13:39:00Z"/>
          <w:rFonts w:ascii="Nunito" w:eastAsia="Nunito" w:hAnsi="Nunito" w:cs="Nunito"/>
          <w:color w:val="000000" w:themeColor="text1"/>
          <w:sz w:val="20"/>
          <w:lang w:val="en-ZA"/>
        </w:rPr>
      </w:pPr>
    </w:p>
    <w:p w14:paraId="1C46579B" w14:textId="77777777" w:rsidR="00D17044" w:rsidRPr="002E4822" w:rsidRDefault="00D17044">
      <w:pPr>
        <w:spacing w:line="360" w:lineRule="auto"/>
        <w:rPr>
          <w:ins w:id="4312" w:author="Craig Parker" w:date="2024-08-07T13:39:00Z"/>
          <w:rFonts w:ascii="Nunito" w:eastAsia="Nunito" w:hAnsi="Nunito" w:cs="Nunito"/>
          <w:color w:val="000000" w:themeColor="text1"/>
          <w:sz w:val="20"/>
          <w:lang w:val="en-ZA"/>
        </w:rPr>
        <w:pPrChange w:id="4313" w:author="Craig Parker" w:date="2024-08-07T13:41:00Z">
          <w:pPr>
            <w:numPr>
              <w:numId w:val="32"/>
            </w:numPr>
            <w:tabs>
              <w:tab w:val="num" w:pos="720"/>
            </w:tabs>
            <w:ind w:left="720" w:hanging="360"/>
          </w:pPr>
        </w:pPrChange>
      </w:pPr>
      <w:ins w:id="4314" w:author="Craig Parker" w:date="2024-08-07T13:39:00Z">
        <w:r w:rsidRPr="002E4822">
          <w:rPr>
            <w:rFonts w:ascii="Nunito" w:eastAsia="Nunito" w:hAnsi="Nunito" w:cs="Nunito"/>
            <w:b/>
            <w:bCs/>
            <w:color w:val="000000" w:themeColor="text1"/>
            <w:sz w:val="20"/>
            <w:lang w:val="en-ZA"/>
          </w:rPr>
          <w:t>Expert Review and Validation</w:t>
        </w:r>
        <w:r w:rsidRPr="002E4822">
          <w:rPr>
            <w:rFonts w:ascii="Nunito" w:eastAsia="Nunito" w:hAnsi="Nunito" w:cs="Nunito"/>
            <w:color w:val="000000" w:themeColor="text1"/>
            <w:sz w:val="20"/>
            <w:lang w:val="en-ZA"/>
          </w:rPr>
          <w:t xml:space="preserve">: </w:t>
        </w:r>
      </w:ins>
    </w:p>
    <w:p w14:paraId="519BA6CB" w14:textId="77777777" w:rsidR="00D17044" w:rsidRPr="002E4822" w:rsidRDefault="00D17044">
      <w:pPr>
        <w:numPr>
          <w:ilvl w:val="1"/>
          <w:numId w:val="50"/>
        </w:numPr>
        <w:spacing w:line="360" w:lineRule="auto"/>
        <w:rPr>
          <w:ins w:id="4315" w:author="Craig Parker" w:date="2024-08-07T13:39:00Z"/>
          <w:rFonts w:ascii="Nunito" w:eastAsia="Nunito" w:hAnsi="Nunito" w:cs="Nunito"/>
          <w:color w:val="000000" w:themeColor="text1"/>
          <w:sz w:val="20"/>
          <w:lang w:val="en-ZA"/>
        </w:rPr>
        <w:pPrChange w:id="4316" w:author="Craig Parker" w:date="2024-08-07T13:40:00Z">
          <w:pPr>
            <w:numPr>
              <w:ilvl w:val="1"/>
              <w:numId w:val="32"/>
            </w:numPr>
            <w:tabs>
              <w:tab w:val="num" w:pos="1440"/>
            </w:tabs>
            <w:ind w:left="1440" w:hanging="360"/>
          </w:pPr>
        </w:pPrChange>
      </w:pPr>
      <w:ins w:id="4317" w:author="Craig Parker" w:date="2024-08-07T13:39:00Z">
        <w:r w:rsidRPr="002E4822">
          <w:rPr>
            <w:rFonts w:ascii="Nunito" w:eastAsia="Nunito" w:hAnsi="Nunito" w:cs="Nunito"/>
            <w:color w:val="000000" w:themeColor="text1"/>
            <w:sz w:val="20"/>
            <w:lang w:val="en-ZA"/>
          </w:rPr>
          <w:t xml:space="preserve">Geo-location masking/jittering and aggregation techniques will be reviewed and </w:t>
        </w:r>
        <w:commentRangeStart w:id="4318"/>
        <w:r w:rsidRPr="002E4822">
          <w:rPr>
            <w:rFonts w:ascii="Nunito" w:eastAsia="Nunito" w:hAnsi="Nunito" w:cs="Nunito"/>
            <w:color w:val="000000" w:themeColor="text1"/>
            <w:sz w:val="20"/>
            <w:lang w:val="en-ZA"/>
          </w:rPr>
          <w:t>validated</w:t>
        </w:r>
      </w:ins>
      <w:commentRangeEnd w:id="4318"/>
      <w:r w:rsidR="006A7C0B">
        <w:rPr>
          <w:rStyle w:val="CommentReference"/>
        </w:rPr>
        <w:commentReference w:id="4318"/>
      </w:r>
      <w:ins w:id="4319" w:author="Craig Parker" w:date="2024-08-07T13:39:00Z">
        <w:r w:rsidRPr="002E4822">
          <w:rPr>
            <w:rFonts w:ascii="Nunito" w:eastAsia="Nunito" w:hAnsi="Nunito" w:cs="Nunito"/>
            <w:color w:val="000000" w:themeColor="text1"/>
            <w:sz w:val="20"/>
            <w:lang w:val="en-ZA"/>
          </w:rPr>
          <w:t xml:space="preserve"> through expert determination involving UCT, IBM, and NIH experts. This process will involve assessing the risk of re-identification and ensuring that the applied </w:t>
        </w:r>
        <w:r w:rsidRPr="002E4822">
          <w:rPr>
            <w:rFonts w:ascii="Nunito" w:eastAsia="Nunito" w:hAnsi="Nunito" w:cs="Nunito"/>
            <w:color w:val="000000" w:themeColor="text1"/>
            <w:sz w:val="20"/>
            <w:lang w:val="en-ZA"/>
          </w:rPr>
          <w:lastRenderedPageBreak/>
          <w:t>techniques sufficiently protect participant confidentiality while maintaining the integrity of spatial analyses.</w:t>
        </w:r>
      </w:ins>
    </w:p>
    <w:p w14:paraId="5B5A94E5" w14:textId="77777777" w:rsidR="00D17044" w:rsidRPr="002E4822" w:rsidRDefault="00D17044" w:rsidP="000A3B7B">
      <w:pPr>
        <w:spacing w:line="360" w:lineRule="auto"/>
        <w:ind w:left="1440"/>
        <w:rPr>
          <w:ins w:id="4320" w:author="Craig Parker" w:date="2024-08-07T13:39:00Z"/>
          <w:rFonts w:ascii="Nunito" w:eastAsia="Nunito" w:hAnsi="Nunito" w:cs="Nunito"/>
          <w:color w:val="000000" w:themeColor="text1"/>
          <w:sz w:val="20"/>
          <w:lang w:val="en-ZA"/>
        </w:rPr>
      </w:pPr>
    </w:p>
    <w:p w14:paraId="3D0F00F0" w14:textId="77777777" w:rsidR="00D17044" w:rsidRPr="002E4822" w:rsidRDefault="00D17044">
      <w:pPr>
        <w:spacing w:line="360" w:lineRule="auto"/>
        <w:rPr>
          <w:ins w:id="4321" w:author="Craig Parker" w:date="2024-08-07T13:39:00Z"/>
          <w:rFonts w:ascii="Nunito" w:eastAsia="Nunito" w:hAnsi="Nunito" w:cs="Nunito"/>
          <w:color w:val="000000" w:themeColor="text1"/>
          <w:sz w:val="20"/>
          <w:lang w:val="en-ZA"/>
        </w:rPr>
        <w:pPrChange w:id="4322" w:author="Craig Parker" w:date="2024-08-07T13:41:00Z">
          <w:pPr>
            <w:numPr>
              <w:numId w:val="32"/>
            </w:numPr>
            <w:tabs>
              <w:tab w:val="num" w:pos="720"/>
            </w:tabs>
            <w:ind w:left="720" w:hanging="360"/>
          </w:pPr>
        </w:pPrChange>
      </w:pPr>
      <w:ins w:id="4323" w:author="Craig Parker" w:date="2024-08-07T13:39:00Z">
        <w:r w:rsidRPr="002E4822">
          <w:rPr>
            <w:rFonts w:ascii="Nunito" w:eastAsia="Nunito" w:hAnsi="Nunito" w:cs="Nunito"/>
            <w:b/>
            <w:bCs/>
            <w:color w:val="000000" w:themeColor="text1"/>
            <w:sz w:val="20"/>
            <w:lang w:val="en-ZA"/>
          </w:rPr>
          <w:t>Assessing Re-identification Risk</w:t>
        </w:r>
        <w:r w:rsidRPr="002E4822">
          <w:rPr>
            <w:rFonts w:ascii="Nunito" w:eastAsia="Nunito" w:hAnsi="Nunito" w:cs="Nunito"/>
            <w:color w:val="000000" w:themeColor="text1"/>
            <w:sz w:val="20"/>
            <w:lang w:val="en-ZA"/>
          </w:rPr>
          <w:t xml:space="preserve">: </w:t>
        </w:r>
      </w:ins>
    </w:p>
    <w:p w14:paraId="03A3D8AC" w14:textId="77777777" w:rsidR="00D17044" w:rsidRPr="002E4822" w:rsidRDefault="00D17044">
      <w:pPr>
        <w:numPr>
          <w:ilvl w:val="1"/>
          <w:numId w:val="50"/>
        </w:numPr>
        <w:spacing w:line="360" w:lineRule="auto"/>
        <w:rPr>
          <w:ins w:id="4324" w:author="Craig Parker" w:date="2024-08-07T13:39:00Z"/>
          <w:rFonts w:ascii="Nunito" w:eastAsia="Nunito" w:hAnsi="Nunito" w:cs="Nunito"/>
          <w:color w:val="000000" w:themeColor="text1"/>
          <w:sz w:val="20"/>
          <w:lang w:val="en-ZA"/>
        </w:rPr>
        <w:pPrChange w:id="4325" w:author="Craig Parker" w:date="2024-08-07T13:40:00Z">
          <w:pPr>
            <w:numPr>
              <w:ilvl w:val="1"/>
              <w:numId w:val="32"/>
            </w:numPr>
            <w:tabs>
              <w:tab w:val="num" w:pos="1440"/>
            </w:tabs>
            <w:ind w:left="1440" w:hanging="360"/>
          </w:pPr>
        </w:pPrChange>
      </w:pPr>
      <w:ins w:id="4326" w:author="Craig Parker" w:date="2024-08-07T13:39:00Z">
        <w:r w:rsidRPr="002E4822">
          <w:rPr>
            <w:rFonts w:ascii="Nunito" w:eastAsia="Nunito" w:hAnsi="Nunito" w:cs="Nunito"/>
            <w:color w:val="000000" w:themeColor="text1"/>
            <w:sz w:val="20"/>
            <w:lang w:val="en-ZA"/>
          </w:rPr>
          <w:t xml:space="preserve">The risk of re-identification will be quantified using spatial k-anonymity metrics, as described by </w:t>
        </w:r>
        <w:commentRangeStart w:id="4327"/>
        <w:r w:rsidRPr="002E4822">
          <w:rPr>
            <w:rFonts w:ascii="Nunito" w:eastAsia="Nunito" w:hAnsi="Nunito" w:cs="Nunito"/>
            <w:color w:val="000000" w:themeColor="text1"/>
            <w:sz w:val="20"/>
            <w:lang w:val="en-ZA"/>
          </w:rPr>
          <w:t>Zandbergen</w:t>
        </w:r>
      </w:ins>
      <w:commentRangeEnd w:id="4327"/>
      <w:r w:rsidR="006A7C0B">
        <w:rPr>
          <w:rStyle w:val="CommentReference"/>
        </w:rPr>
        <w:commentReference w:id="4327"/>
      </w:r>
      <w:ins w:id="4328" w:author="Craig Parker" w:date="2024-08-07T13:39:00Z">
        <w:r w:rsidRPr="002E4822">
          <w:rPr>
            <w:rFonts w:ascii="Nunito" w:eastAsia="Nunito" w:hAnsi="Nunito" w:cs="Nunito"/>
            <w:color w:val="000000" w:themeColor="text1"/>
            <w:sz w:val="20"/>
            <w:lang w:val="en-ZA"/>
          </w:rPr>
          <w:t xml:space="preserve"> (2014). This involves ensuring that each masked location is indistinguishable from at least k-1 other locations within a specified distance. The displacement required for adequate masking will be inversely proportional to the local population density to maintain high spatial k-anonymity.</w:t>
        </w:r>
      </w:ins>
    </w:p>
    <w:p w14:paraId="3FBBFE06" w14:textId="77777777" w:rsidR="00D17044" w:rsidRPr="002E4822" w:rsidRDefault="00D17044" w:rsidP="000A3B7B">
      <w:pPr>
        <w:spacing w:line="360" w:lineRule="auto"/>
        <w:rPr>
          <w:ins w:id="4329" w:author="Craig Parker" w:date="2024-08-07T13:39:00Z"/>
          <w:rFonts w:ascii="Nunito" w:eastAsia="Nunito" w:hAnsi="Nunito" w:cs="Nunito"/>
          <w:color w:val="000000" w:themeColor="text1"/>
          <w:sz w:val="20"/>
          <w:lang w:val="en-ZA"/>
        </w:rPr>
      </w:pPr>
    </w:p>
    <w:p w14:paraId="000000C7" w14:textId="4CCC0893" w:rsidR="007813F4" w:rsidRPr="002E4822" w:rsidDel="00D17044" w:rsidRDefault="00D17044">
      <w:pPr>
        <w:spacing w:line="360" w:lineRule="auto"/>
        <w:rPr>
          <w:del w:id="4330" w:author="Craig Parker" w:date="2024-08-07T13:42:00Z"/>
          <w:rFonts w:ascii="Nunito" w:eastAsia="Nunito" w:hAnsi="Nunito"/>
          <w:lang w:val="en-ZA"/>
          <w:rPrChange w:id="4331" w:author="Craig Parker" w:date="2024-08-07T12:23:00Z">
            <w:rPr>
              <w:del w:id="4332" w:author="Craig Parker" w:date="2024-08-07T13:42:00Z"/>
              <w:rFonts w:ascii="Nunito" w:eastAsia="Nunito" w:hAnsi="Nunito" w:cs="Nunito"/>
            </w:rPr>
          </w:rPrChange>
        </w:rPr>
        <w:pPrChange w:id="4333" w:author="Craig Parker" w:date="2024-08-05T19:04:00Z">
          <w:pPr>
            <w:pStyle w:val="Heading2"/>
            <w:numPr>
              <w:numId w:val="15"/>
            </w:numPr>
            <w:ind w:left="720" w:hanging="360"/>
          </w:pPr>
        </w:pPrChange>
      </w:pPr>
      <w:ins w:id="4334" w:author="Craig Parker" w:date="2024-08-07T13:39:00Z">
        <w:r w:rsidRPr="002E4822">
          <w:rPr>
            <w:rFonts w:ascii="Nunito" w:eastAsia="Nunito" w:hAnsi="Nunito"/>
            <w:sz w:val="20"/>
            <w:lang w:val="en-ZA"/>
          </w:rPr>
          <w:t>By incorporating these enhanced de-identification techniques, we aim to ensure compliance with POPIA, protect participant privacy, and maintain the utility of the data for research purposes.</w:t>
        </w:r>
        <w:r w:rsidRPr="002E4822">
          <w:rPr>
            <w:rFonts w:ascii="Nunito" w:eastAsia="Nunito" w:hAnsi="Nunito"/>
            <w:sz w:val="20"/>
            <w:vertAlign w:val="superscript"/>
          </w:rPr>
          <w:footnoteReference w:id="2"/>
        </w:r>
      </w:ins>
      <w:del w:id="4340" w:author="Craig Parker" w:date="2024-08-07T13:42:00Z">
        <w:r w:rsidR="52A8C99F" w:rsidRPr="002E4822" w:rsidDel="00D17044">
          <w:rPr>
            <w:rFonts w:ascii="Nunito" w:eastAsia="Nunito" w:hAnsi="Nunito" w:cs="Nunito"/>
            <w:color w:val="000000" w:themeColor="text1"/>
            <w:sz w:val="20"/>
            <w:rPrChange w:id="4341" w:author="Craig Parker" w:date="2024-08-07T12:23:00Z">
              <w:rPr>
                <w:rFonts w:ascii="Nunito" w:eastAsia="Nunito" w:hAnsi="Nunito" w:cs="Nunito"/>
              </w:rPr>
            </w:rPrChange>
          </w:rPr>
          <w:delText>5De-identification</w:delText>
        </w:r>
        <w:bookmarkEnd w:id="4237"/>
        <w:bookmarkEnd w:id="4238"/>
      </w:del>
    </w:p>
    <w:p w14:paraId="000000C8" w14:textId="039B6C0C" w:rsidR="007813F4" w:rsidRPr="002E4822" w:rsidDel="00D17044" w:rsidRDefault="0E3CF60B" w:rsidP="000A3B7B">
      <w:pPr>
        <w:spacing w:line="360" w:lineRule="auto"/>
        <w:rPr>
          <w:del w:id="4342" w:author="Craig Parker" w:date="2024-08-07T13:41:00Z"/>
          <w:rFonts w:ascii="Nunito" w:eastAsia="Nunito" w:hAnsi="Nunito" w:cs="Nunito"/>
          <w:color w:val="000000" w:themeColor="text1"/>
          <w:sz w:val="20"/>
          <w:rPrChange w:id="4343" w:author="Craig Parker" w:date="2024-08-07T12:23:00Z">
            <w:rPr>
              <w:del w:id="4344" w:author="Craig Parker" w:date="2024-08-07T13:41:00Z"/>
              <w:rFonts w:ascii="Nunito" w:eastAsia="Nunito" w:hAnsi="Nunito" w:cs="Nunito"/>
            </w:rPr>
          </w:rPrChange>
        </w:rPr>
      </w:pPr>
      <w:commentRangeStart w:id="4345"/>
      <w:del w:id="4346" w:author="Craig Parker" w:date="2024-08-07T13:42:00Z">
        <w:r w:rsidRPr="002E4822" w:rsidDel="00D17044">
          <w:rPr>
            <w:rFonts w:ascii="Nunito" w:eastAsia="Nunito" w:hAnsi="Nunito" w:cs="Nunito"/>
            <w:color w:val="000000" w:themeColor="text1"/>
            <w:sz w:val="20"/>
            <w:rPrChange w:id="4347" w:author="Craig Parker" w:date="2024-08-07T12:23:00Z">
              <w:rPr>
                <w:rFonts w:ascii="Nunito" w:eastAsia="Nunito" w:hAnsi="Nunito" w:cs="Nunito"/>
              </w:rPr>
            </w:rPrChange>
          </w:rPr>
          <w:delText xml:space="preserve">De-identification may be implemented (see section on de-identification below) </w:delText>
        </w:r>
      </w:del>
      <w:del w:id="4348" w:author="Craig Parker" w:date="2024-07-09T11:33:00Z">
        <w:r w:rsidR="009511AE" w:rsidRPr="002E4822" w:rsidDel="0E3CF60B">
          <w:rPr>
            <w:rFonts w:ascii="Nunito" w:eastAsia="Nunito" w:hAnsi="Nunito" w:cs="Nunito"/>
            <w:color w:val="000000" w:themeColor="text1"/>
            <w:sz w:val="20"/>
            <w:rPrChange w:id="4349" w:author="Craig Parker" w:date="2024-08-07T12:23:00Z">
              <w:rPr>
                <w:rFonts w:ascii="Nunito" w:eastAsia="Nunito" w:hAnsi="Nunito" w:cs="Nunito"/>
              </w:rPr>
            </w:rPrChange>
          </w:rPr>
          <w:delText>in order to</w:delText>
        </w:r>
      </w:del>
      <w:del w:id="4350" w:author="Craig Parker" w:date="2024-08-07T13:42:00Z">
        <w:r w:rsidRPr="002E4822" w:rsidDel="00D17044">
          <w:rPr>
            <w:rFonts w:ascii="Nunito" w:eastAsia="Nunito" w:hAnsi="Nunito" w:cs="Nunito"/>
            <w:color w:val="000000" w:themeColor="text1"/>
            <w:sz w:val="20"/>
            <w:rPrChange w:id="4351" w:author="Craig Parker" w:date="2024-08-07T12:23:00Z">
              <w:rPr>
                <w:rFonts w:ascii="Nunito" w:eastAsia="Nunito" w:hAnsi="Nunito" w:cs="Nunito"/>
              </w:rPr>
            </w:rPrChange>
          </w:rPr>
          <w:delText xml:space="preserve"> </w:delText>
        </w:r>
      </w:del>
      <w:del w:id="4352" w:author="Craig Parker" w:date="2024-07-09T11:33:00Z">
        <w:r w:rsidR="009511AE" w:rsidRPr="002E4822" w:rsidDel="0E3CF60B">
          <w:rPr>
            <w:rFonts w:ascii="Nunito" w:eastAsia="Nunito" w:hAnsi="Nunito" w:cs="Nunito"/>
            <w:color w:val="000000" w:themeColor="text1"/>
            <w:sz w:val="20"/>
            <w:rPrChange w:id="4353" w:author="Craig Parker" w:date="2024-08-07T12:23:00Z">
              <w:rPr>
                <w:rFonts w:ascii="Nunito" w:eastAsia="Nunito" w:hAnsi="Nunito" w:cs="Nunito"/>
              </w:rPr>
            </w:rPrChange>
          </w:rPr>
          <w:delText xml:space="preserve">minimize </w:delText>
        </w:r>
      </w:del>
      <w:del w:id="4354" w:author="Craig Parker" w:date="2024-08-07T13:42:00Z">
        <w:r w:rsidRPr="002E4822" w:rsidDel="00D17044">
          <w:rPr>
            <w:rFonts w:ascii="Nunito" w:eastAsia="Nunito" w:hAnsi="Nunito" w:cs="Nunito"/>
            <w:color w:val="000000" w:themeColor="text1"/>
            <w:sz w:val="20"/>
            <w:rPrChange w:id="4355" w:author="Craig Parker" w:date="2024-08-07T12:23:00Z">
              <w:rPr>
                <w:rFonts w:ascii="Nunito" w:eastAsia="Nunito" w:hAnsi="Nunito" w:cs="Nunito"/>
              </w:rPr>
            </w:rPrChange>
          </w:rPr>
          <w:delText xml:space="preserve">the potential for individuals to be identified </w:delText>
        </w:r>
      </w:del>
      <w:del w:id="4356" w:author="Craig Parker" w:date="2024-07-09T11:34:00Z">
        <w:r w:rsidR="009511AE" w:rsidRPr="002E4822" w:rsidDel="0E3CF60B">
          <w:rPr>
            <w:rFonts w:ascii="Nunito" w:eastAsia="Nunito" w:hAnsi="Nunito" w:cs="Nunito"/>
            <w:color w:val="000000" w:themeColor="text1"/>
            <w:sz w:val="20"/>
            <w:rPrChange w:id="4357" w:author="Craig Parker" w:date="2024-08-07T12:23:00Z">
              <w:rPr>
                <w:rFonts w:ascii="Nunito" w:eastAsia="Nunito" w:hAnsi="Nunito" w:cs="Nunito"/>
              </w:rPr>
            </w:rPrChange>
          </w:rPr>
          <w:delText xml:space="preserve">either </w:delText>
        </w:r>
      </w:del>
      <w:del w:id="4358" w:author="Craig Parker" w:date="2024-08-07T13:42:00Z">
        <w:r w:rsidRPr="002E4822" w:rsidDel="00D17044">
          <w:rPr>
            <w:rFonts w:ascii="Nunito" w:eastAsia="Nunito" w:hAnsi="Nunito" w:cs="Nunito"/>
            <w:color w:val="000000" w:themeColor="text1"/>
            <w:sz w:val="20"/>
            <w:rPrChange w:id="4359" w:author="Craig Parker" w:date="2024-08-07T12:23:00Z">
              <w:rPr>
                <w:rFonts w:ascii="Nunito" w:eastAsia="Nunito" w:hAnsi="Nunito" w:cs="Nunito"/>
              </w:rPr>
            </w:rPrChange>
          </w:rPr>
          <w:delText>by geospatial information or other personal information.  Whether de-identification is implemented will be guided by the principle of minimalism under POPIA</w:delText>
        </w:r>
        <w:r w:rsidRPr="002E4822" w:rsidDel="00D17044">
          <w:rPr>
            <w:rFonts w:ascii="Nunito" w:eastAsia="Nunito" w:hAnsi="Nunito" w:cs="Nunito"/>
            <w:color w:val="000000" w:themeColor="text1"/>
            <w:sz w:val="20"/>
            <w:rPrChange w:id="4360" w:author="Craig Parker" w:date="2024-08-07T12:23:00Z">
              <w:rPr>
                <w:rFonts w:ascii="Nunito" w:eastAsia="Nunito" w:hAnsi="Nunito" w:cs="Nunito"/>
                <w:color w:val="FF0000"/>
              </w:rPr>
            </w:rPrChange>
          </w:rPr>
          <w:delText xml:space="preserve"> (not bound to POPIA – reference another more stringent standard for de-identification – eg. WHO standard)</w:delText>
        </w:r>
      </w:del>
      <w:del w:id="4361" w:author="Craig Parker" w:date="2024-07-09T11:33:00Z">
        <w:r w:rsidR="009511AE" w:rsidRPr="002E4822" w:rsidDel="0E3CF60B">
          <w:rPr>
            <w:rFonts w:ascii="Nunito" w:eastAsia="Nunito" w:hAnsi="Nunito" w:cs="Nunito"/>
            <w:color w:val="000000" w:themeColor="text1"/>
            <w:sz w:val="20"/>
            <w:rPrChange w:id="4362" w:author="Craig Parker" w:date="2024-08-07T12:23:00Z">
              <w:rPr>
                <w:rFonts w:ascii="Nunito" w:eastAsia="Nunito" w:hAnsi="Nunito" w:cs="Nunito"/>
              </w:rPr>
            </w:rPrChange>
          </w:rPr>
          <w:delText xml:space="preserve"> which states that:</w:delText>
        </w:r>
      </w:del>
      <w:del w:id="4363" w:author="Craig Parker" w:date="2024-08-07T13:42:00Z">
        <w:r w:rsidRPr="002E4822" w:rsidDel="00D17044">
          <w:rPr>
            <w:rFonts w:ascii="Nunito" w:eastAsia="Nunito" w:hAnsi="Nunito" w:cs="Nunito"/>
            <w:color w:val="000000" w:themeColor="text1"/>
            <w:sz w:val="20"/>
            <w:rPrChange w:id="4364" w:author="Craig Parker" w:date="2024-08-07T12:23:00Z">
              <w:rPr>
                <w:rFonts w:ascii="Nunito" w:eastAsia="Nunito" w:hAnsi="Nunito" w:cs="Nunito"/>
              </w:rPr>
            </w:rPrChange>
          </w:rPr>
          <w:delText xml:space="preserve"> </w:delText>
        </w:r>
        <w:r w:rsidRPr="002E4822" w:rsidDel="00D17044">
          <w:rPr>
            <w:rFonts w:ascii="Nunito" w:eastAsia="Nunito" w:hAnsi="Nunito" w:cs="Nunito"/>
            <w:i/>
            <w:iCs/>
            <w:color w:val="000000" w:themeColor="text1"/>
            <w:sz w:val="20"/>
            <w:rPrChange w:id="4365" w:author="Craig Parker" w:date="2024-08-07T12:23:00Z">
              <w:rPr>
                <w:rFonts w:ascii="Nunito" w:eastAsia="Nunito" w:hAnsi="Nunito" w:cs="Nunito"/>
                <w:i/>
                <w:iCs/>
              </w:rPr>
            </w:rPrChange>
          </w:rPr>
          <w:delText xml:space="preserve">Personal information may only be processed if, given the purpose for which it is processed, it is adequate, relevant and not excessive </w:delText>
        </w:r>
        <w:r w:rsidRPr="002E4822" w:rsidDel="00D17044">
          <w:rPr>
            <w:rFonts w:ascii="Nunito" w:eastAsia="Nunito" w:hAnsi="Nunito" w:cs="Nunito"/>
            <w:color w:val="000000" w:themeColor="text1"/>
            <w:sz w:val="20"/>
            <w:rPrChange w:id="4366" w:author="Craig Parker" w:date="2024-08-07T12:23:00Z">
              <w:rPr>
                <w:rFonts w:ascii="Nunito" w:eastAsia="Nunito" w:hAnsi="Nunito" w:cs="Nunito"/>
              </w:rPr>
            </w:rPrChange>
          </w:rPr>
          <w:delText xml:space="preserve">(POPIA Chapter 3: Section 10 Minimality).  For example, for some research </w:delText>
        </w:r>
      </w:del>
      <w:del w:id="4367" w:author="Craig Parker" w:date="2024-07-09T11:33:00Z">
        <w:r w:rsidR="009511AE" w:rsidRPr="002E4822" w:rsidDel="0E3CF60B">
          <w:rPr>
            <w:rFonts w:ascii="Nunito" w:eastAsia="Nunito" w:hAnsi="Nunito" w:cs="Nunito"/>
            <w:color w:val="000000" w:themeColor="text1"/>
            <w:sz w:val="20"/>
            <w:rPrChange w:id="4368" w:author="Craig Parker" w:date="2024-08-07T12:23:00Z">
              <w:rPr>
                <w:rFonts w:ascii="Nunito" w:eastAsia="Nunito" w:hAnsi="Nunito" w:cs="Nunito"/>
              </w:rPr>
            </w:rPrChange>
          </w:rPr>
          <w:delText>analysis</w:delText>
        </w:r>
      </w:del>
      <w:del w:id="4369" w:author="Craig Parker" w:date="2024-08-07T13:42:00Z">
        <w:r w:rsidRPr="002E4822" w:rsidDel="00D17044">
          <w:rPr>
            <w:rFonts w:ascii="Nunito" w:eastAsia="Nunito" w:hAnsi="Nunito" w:cs="Nunito"/>
            <w:color w:val="000000" w:themeColor="text1"/>
            <w:sz w:val="20"/>
            <w:rPrChange w:id="4370" w:author="Craig Parker" w:date="2024-08-07T12:23:00Z">
              <w:rPr>
                <w:rFonts w:ascii="Nunito" w:eastAsia="Nunito" w:hAnsi="Nunito" w:cs="Nunito"/>
              </w:rPr>
            </w:rPrChange>
          </w:rPr>
          <w:delText xml:space="preserve">, street address level personal information is not required and will be replaced by larger </w:delText>
        </w:r>
      </w:del>
      <w:del w:id="4371" w:author="Craig Parker" w:date="2024-08-07T13:41:00Z">
        <w:r w:rsidRPr="002E4822" w:rsidDel="00D17044">
          <w:rPr>
            <w:rFonts w:ascii="Nunito" w:eastAsia="Nunito" w:hAnsi="Nunito" w:cs="Nunito"/>
            <w:color w:val="000000" w:themeColor="text1"/>
            <w:sz w:val="20"/>
            <w:rPrChange w:id="4372" w:author="Craig Parker" w:date="2024-08-07T12:23:00Z">
              <w:rPr>
                <w:rFonts w:ascii="Nunito" w:eastAsia="Nunito" w:hAnsi="Nunito" w:cs="Nunito"/>
              </w:rPr>
            </w:rPrChange>
          </w:rPr>
          <w:delText>area references such as South African census areas</w:delText>
        </w:r>
      </w:del>
      <w:del w:id="4373" w:author="Craig Parker" w:date="2024-08-07T13:42:00Z">
        <w:r w:rsidRPr="002E4822" w:rsidDel="00D17044">
          <w:rPr>
            <w:rFonts w:ascii="Nunito" w:eastAsia="Nunito" w:hAnsi="Nunito" w:cs="Nunito"/>
            <w:color w:val="000000" w:themeColor="text1"/>
            <w:sz w:val="20"/>
            <w:rPrChange w:id="4374" w:author="Craig Parker" w:date="2024-08-07T12:23:00Z">
              <w:rPr>
                <w:rFonts w:ascii="Nunito" w:eastAsia="Nunito" w:hAnsi="Nunito" w:cs="Nunito"/>
              </w:rPr>
            </w:rPrChange>
          </w:rPr>
          <w:delText>.</w:delText>
        </w:r>
      </w:del>
      <w:commentRangeEnd w:id="4345"/>
      <w:r w:rsidR="009511AE" w:rsidRPr="002E4822">
        <w:rPr>
          <w:rStyle w:val="CommentReference"/>
          <w:rFonts w:ascii="Nunito" w:hAnsi="Nunito"/>
          <w:color w:val="000000" w:themeColor="text1"/>
          <w:sz w:val="20"/>
          <w:szCs w:val="20"/>
          <w:rPrChange w:id="4375" w:author="Craig Parker" w:date="2024-08-07T12:23:00Z">
            <w:rPr>
              <w:rStyle w:val="CommentReference"/>
            </w:rPr>
          </w:rPrChange>
        </w:rPr>
        <w:commentReference w:id="4345"/>
      </w:r>
    </w:p>
    <w:p w14:paraId="48C7344B" w14:textId="651CB157" w:rsidR="0E3CF60B" w:rsidRPr="002E4822" w:rsidDel="00D17044" w:rsidRDefault="0E3CF60B">
      <w:pPr>
        <w:spacing w:line="360" w:lineRule="auto"/>
        <w:rPr>
          <w:del w:id="4376" w:author="Craig Parker" w:date="2024-08-07T13:41:00Z"/>
          <w:rFonts w:ascii="Nunito" w:eastAsia="Nunito" w:hAnsi="Nunito" w:cs="Nunito"/>
          <w:color w:val="000000" w:themeColor="text1"/>
          <w:sz w:val="20"/>
          <w:rPrChange w:id="4377" w:author="Craig Parker" w:date="2024-08-07T13:41:00Z">
            <w:rPr>
              <w:del w:id="4378" w:author="Craig Parker" w:date="2024-08-07T13:41:00Z"/>
              <w:rFonts w:ascii="Nunito" w:eastAsia="Nunito" w:hAnsi="Nunito" w:cs="Nunito"/>
              <w:color w:val="FF0000"/>
            </w:rPr>
          </w:rPrChange>
        </w:rPr>
        <w:pPrChange w:id="4379" w:author="Craig Parker" w:date="2024-08-07T13:41:00Z">
          <w:pPr>
            <w:pStyle w:val="ListParagraph"/>
            <w:numPr>
              <w:numId w:val="45"/>
            </w:numPr>
            <w:ind w:left="720" w:hanging="360"/>
          </w:pPr>
        </w:pPrChange>
      </w:pPr>
      <w:del w:id="4380" w:author="Craig Parker" w:date="2024-08-07T13:41:00Z">
        <w:r w:rsidRPr="002E4822" w:rsidDel="00D17044">
          <w:rPr>
            <w:rFonts w:ascii="Nunito" w:eastAsia="Nunito" w:hAnsi="Nunito" w:cs="Nunito"/>
            <w:color w:val="000000" w:themeColor="text1"/>
            <w:sz w:val="20"/>
            <w:rPrChange w:id="4381" w:author="Craig Parker" w:date="2024-08-07T13:41:00Z">
              <w:rPr>
                <w:rFonts w:ascii="Nunito" w:eastAsia="Nunito" w:hAnsi="Nunito" w:cs="Nunito"/>
                <w:color w:val="FF0000"/>
              </w:rPr>
            </w:rPrChange>
          </w:rPr>
          <w:delText>Data shared for analysis only available after “geographic jittering” not actual addresses</w:delText>
        </w:r>
      </w:del>
    </w:p>
    <w:p w14:paraId="70688D99" w14:textId="35A7C300" w:rsidR="0E3CF60B" w:rsidRPr="002E4822" w:rsidDel="00D17044" w:rsidRDefault="0E3CF60B" w:rsidP="000A3B7B">
      <w:pPr>
        <w:spacing w:line="360" w:lineRule="auto"/>
        <w:rPr>
          <w:del w:id="4382" w:author="Craig Parker" w:date="2024-08-07T13:43:00Z"/>
          <w:rFonts w:ascii="Nunito" w:hAnsi="Nunito"/>
          <w:color w:val="000000" w:themeColor="text1"/>
          <w:sz w:val="20"/>
        </w:rPr>
      </w:pPr>
      <w:ins w:id="4383" w:author="Sibusisiwe Makhanya" w:date="2024-08-05T08:32:00Z">
        <w:del w:id="4384" w:author="Craig Parker" w:date="2024-08-07T13:41:00Z">
          <w:r w:rsidRPr="002E4822" w:rsidDel="00D17044">
            <w:rPr>
              <w:rFonts w:ascii="Nunito" w:eastAsia="Nunito" w:hAnsi="Nunito"/>
              <w:sz w:val="20"/>
              <w:rPrChange w:id="4385" w:author="Craig Parker" w:date="2024-08-07T13:41:00Z">
                <w:rPr>
                  <w:rFonts w:ascii="Nunito" w:eastAsia="Nunito" w:hAnsi="Nunito" w:cs="Nunito"/>
                  <w:color w:val="FF0000"/>
                </w:rPr>
              </w:rPrChange>
            </w:rPr>
            <w:delText>Move the bottom "de-identification</w:delText>
          </w:r>
        </w:del>
      </w:ins>
      <w:ins w:id="4386" w:author="Sibusisiwe Makhanya" w:date="2024-08-05T08:33:00Z">
        <w:del w:id="4387" w:author="Craig Parker" w:date="2024-08-07T13:41:00Z">
          <w:r w:rsidRPr="002E4822" w:rsidDel="00D17044">
            <w:rPr>
              <w:rFonts w:ascii="Nunito" w:eastAsia="Nunito" w:hAnsi="Nunito"/>
              <w:sz w:val="20"/>
              <w:rPrChange w:id="4388" w:author="Craig Parker" w:date="2024-08-07T13:41:00Z">
                <w:rPr>
                  <w:rFonts w:ascii="Nunito" w:eastAsia="Nunito" w:hAnsi="Nunito" w:cs="Nunito"/>
                  <w:color w:val="FF0000"/>
                </w:rPr>
              </w:rPrChange>
            </w:rPr>
            <w:delText>" to here!</w:delText>
          </w:r>
        </w:del>
      </w:ins>
    </w:p>
    <w:p w14:paraId="049574A0" w14:textId="4897F767" w:rsidR="009557F9" w:rsidRPr="002E4822" w:rsidRDefault="009557F9" w:rsidP="000A3B7B">
      <w:pPr>
        <w:spacing w:line="360" w:lineRule="auto"/>
        <w:rPr>
          <w:rFonts w:ascii="Nunito" w:hAnsi="Nunito"/>
          <w:sz w:val="20"/>
        </w:rPr>
      </w:pPr>
      <w:bookmarkStart w:id="4389" w:name="_Toc173777785"/>
      <w:del w:id="4390" w:author="Craig Parker" w:date="2024-08-05T19:06:00Z">
        <w:r w:rsidRPr="002E4822" w:rsidDel="00807103">
          <w:rPr>
            <w:rFonts w:ascii="Nunito" w:hAnsi="Nunito"/>
            <w:sz w:val="20"/>
          </w:rPr>
          <w:delText>Reworded below</w:delText>
        </w:r>
      </w:del>
      <w:del w:id="4391" w:author="Craig Parker" w:date="2024-08-07T15:16:00Z">
        <w:r w:rsidRPr="002E4822" w:rsidDel="00494AE0">
          <w:rPr>
            <w:rFonts w:ascii="Nunito" w:hAnsi="Nunito"/>
            <w:sz w:val="20"/>
          </w:rPr>
          <w:delText xml:space="preserve"> </w:delText>
        </w:r>
      </w:del>
      <w:bookmarkStart w:id="4392" w:name="_Toc173777786"/>
      <w:bookmarkEnd w:id="4392"/>
    </w:p>
    <w:p w14:paraId="21C00C17" w14:textId="77777777" w:rsidR="000A3B7B" w:rsidRPr="002E4822" w:rsidRDefault="000A3B7B">
      <w:pPr>
        <w:spacing w:line="360" w:lineRule="auto"/>
        <w:rPr>
          <w:del w:id="4393" w:author="Craig Parker" w:date="2024-07-31T13:39:00Z"/>
          <w:rFonts w:ascii="Nunito" w:hAnsi="Nunito"/>
          <w:sz w:val="20"/>
        </w:rPr>
        <w:pPrChange w:id="4394" w:author="Craig Parker" w:date="2024-08-07T15:17:00Z">
          <w:pPr>
            <w:numPr>
              <w:numId w:val="15"/>
            </w:numPr>
            <w:ind w:left="720" w:hanging="360"/>
          </w:pPr>
        </w:pPrChange>
      </w:pPr>
    </w:p>
    <w:p w14:paraId="74A7CB61" w14:textId="77777777" w:rsidR="009557F9" w:rsidRPr="002E4822" w:rsidDel="00C41A39" w:rsidRDefault="009557F9">
      <w:pPr>
        <w:pStyle w:val="Heading3"/>
        <w:spacing w:line="360" w:lineRule="auto"/>
        <w:rPr>
          <w:del w:id="4395" w:author="Craig Parker" w:date="2024-07-31T13:38:00Z"/>
          <w:rFonts w:ascii="Nunito" w:hAnsi="Nunito"/>
          <w:sz w:val="20"/>
          <w:rPrChange w:id="4396" w:author="Craig Parker" w:date="2024-08-07T15:17:00Z">
            <w:rPr>
              <w:del w:id="4397" w:author="Craig Parker" w:date="2024-07-31T13:38:00Z"/>
              <w:rFonts w:eastAsia="Nunito"/>
            </w:rPr>
          </w:rPrChange>
        </w:rPr>
        <w:pPrChange w:id="4398" w:author="Craig Parker" w:date="2024-08-07T15:17:00Z">
          <w:pPr/>
        </w:pPrChange>
      </w:pPr>
      <w:del w:id="4399" w:author="Craig Parker" w:date="2024-07-31T13:39:00Z">
        <w:r w:rsidRPr="002E4822" w:rsidDel="00C41A39">
          <w:rPr>
            <w:rFonts w:ascii="Nunito" w:hAnsi="Nunito"/>
            <w:sz w:val="20"/>
            <w:rPrChange w:id="4400" w:author="Craig Parker" w:date="2024-08-07T15:17:00Z">
              <w:rPr>
                <w:rFonts w:eastAsia="Nunito"/>
              </w:rPr>
            </w:rPrChange>
          </w:rPr>
          <w:lastRenderedPageBreak/>
          <w:delText xml:space="preserve">Codebook remapping involves translating variables </w:delText>
        </w:r>
      </w:del>
      <w:del w:id="4401" w:author="Craig Parker" w:date="2024-07-09T11:33:00Z">
        <w:r w:rsidRPr="002E4822" w:rsidDel="00D9119A">
          <w:rPr>
            <w:rFonts w:ascii="Nunito" w:hAnsi="Nunito"/>
            <w:sz w:val="20"/>
            <w:rPrChange w:id="4402" w:author="Craig Parker" w:date="2024-08-07T15:17:00Z">
              <w:rPr>
                <w:rFonts w:eastAsia="Nunito"/>
              </w:rPr>
            </w:rPrChange>
          </w:rPr>
          <w:delText>in order to</w:delText>
        </w:r>
      </w:del>
      <w:del w:id="4403" w:author="Craig Parker" w:date="2024-07-31T13:39:00Z">
        <w:r w:rsidRPr="002E4822" w:rsidDel="00C41A39">
          <w:rPr>
            <w:rFonts w:ascii="Nunito" w:hAnsi="Nunito"/>
            <w:sz w:val="20"/>
            <w:rPrChange w:id="4404" w:author="Craig Parker" w:date="2024-08-07T15:17:00Z">
              <w:rPr>
                <w:rFonts w:eastAsia="Nunito"/>
              </w:rPr>
            </w:rPrChange>
          </w:rPr>
          <w:delText xml:space="preserve"> align with a common codebook.  Each RP and potentially </w:delText>
        </w:r>
      </w:del>
      <w:del w:id="4405" w:author="Craig Parker" w:date="2024-07-09T11:34:00Z">
        <w:r w:rsidRPr="002E4822" w:rsidDel="00D9119A">
          <w:rPr>
            <w:rFonts w:ascii="Nunito" w:hAnsi="Nunito"/>
            <w:sz w:val="20"/>
            <w:rPrChange w:id="4406" w:author="Craig Parker" w:date="2024-08-07T15:17:00Z">
              <w:rPr>
                <w:rFonts w:eastAsia="Nunito"/>
              </w:rPr>
            </w:rPrChange>
          </w:rPr>
          <w:delText xml:space="preserve">also </w:delText>
        </w:r>
      </w:del>
      <w:del w:id="4407" w:author="Craig Parker" w:date="2024-07-31T13:39:00Z">
        <w:r w:rsidRPr="002E4822" w:rsidDel="00C41A39">
          <w:rPr>
            <w:rFonts w:ascii="Nunito" w:hAnsi="Nunito"/>
            <w:sz w:val="20"/>
            <w:rPrChange w:id="4408" w:author="Craig Parker" w:date="2024-08-07T15:17:00Z">
              <w:rPr>
                <w:rFonts w:eastAsia="Nunito"/>
              </w:rPr>
            </w:rPrChange>
          </w:rPr>
          <w:delText xml:space="preserve">specific analyses within each RP, will develop common codebooks defining the required health, socio-economic, other environmental, and climate variables.   Each source dataset will </w:delText>
        </w:r>
      </w:del>
      <w:del w:id="4409" w:author="Craig Parker" w:date="2024-07-09T11:34:00Z">
        <w:r w:rsidRPr="002E4822" w:rsidDel="00D9119A">
          <w:rPr>
            <w:rFonts w:ascii="Nunito" w:hAnsi="Nunito"/>
            <w:sz w:val="20"/>
            <w:rPrChange w:id="4410" w:author="Craig Parker" w:date="2024-08-07T15:17:00Z">
              <w:rPr>
                <w:rFonts w:eastAsia="Nunito"/>
              </w:rPr>
            </w:rPrChange>
          </w:rPr>
          <w:delText xml:space="preserve">require </w:delText>
        </w:r>
      </w:del>
      <w:del w:id="4411" w:author="Craig Parker" w:date="2024-07-31T13:39:00Z">
        <w:r w:rsidRPr="002E4822" w:rsidDel="00C41A39">
          <w:rPr>
            <w:rFonts w:ascii="Nunito" w:hAnsi="Nunito"/>
            <w:sz w:val="20"/>
            <w:rPrChange w:id="4412" w:author="Craig Parker" w:date="2024-08-07T15:17:00Z">
              <w:rPr>
                <w:rFonts w:eastAsia="Nunito"/>
              </w:rPr>
            </w:rPrChange>
          </w:rPr>
          <w:delText xml:space="preserve">a map that defines how variables are translated from source to the </w:delText>
        </w:r>
      </w:del>
      <w:del w:id="4413" w:author="Craig Parker" w:date="2024-07-09T11:34:00Z">
        <w:r w:rsidRPr="002E4822" w:rsidDel="00D9119A">
          <w:rPr>
            <w:rFonts w:ascii="Nunito" w:hAnsi="Nunito"/>
            <w:sz w:val="20"/>
            <w:rPrChange w:id="4414" w:author="Craig Parker" w:date="2024-08-07T15:17:00Z">
              <w:rPr>
                <w:rFonts w:eastAsia="Nunito"/>
              </w:rPr>
            </w:rPrChange>
          </w:rPr>
          <w:delText xml:space="preserve">harmonized </w:delText>
        </w:r>
      </w:del>
      <w:del w:id="4415" w:author="Craig Parker" w:date="2024-07-31T13:39:00Z">
        <w:r w:rsidRPr="002E4822" w:rsidDel="00C41A39">
          <w:rPr>
            <w:rFonts w:ascii="Nunito" w:hAnsi="Nunito"/>
            <w:sz w:val="20"/>
            <w:rPrChange w:id="4416" w:author="Craig Parker" w:date="2024-08-07T15:17:00Z">
              <w:rPr>
                <w:rFonts w:eastAsia="Nunito"/>
              </w:rPr>
            </w:rPrChange>
          </w:rPr>
          <w:delText>common dataset.  For example, pre-term delivery might be translated from the number of days</w:delText>
        </w:r>
      </w:del>
      <w:del w:id="4417" w:author="Craig Parker" w:date="2024-07-09T11:34:00Z">
        <w:r w:rsidRPr="002E4822" w:rsidDel="00D9119A">
          <w:rPr>
            <w:rFonts w:ascii="Nunito" w:hAnsi="Nunito"/>
            <w:sz w:val="20"/>
            <w:rPrChange w:id="4418" w:author="Craig Parker" w:date="2024-08-07T15:17:00Z">
              <w:rPr>
                <w:rFonts w:eastAsia="Nunito"/>
              </w:rPr>
            </w:rPrChange>
          </w:rPr>
          <w:delText>,</w:delText>
        </w:r>
      </w:del>
      <w:del w:id="4419" w:author="Craig Parker" w:date="2024-07-31T13:39:00Z">
        <w:r w:rsidRPr="002E4822" w:rsidDel="00C41A39">
          <w:rPr>
            <w:rFonts w:ascii="Nunito" w:hAnsi="Nunito"/>
            <w:sz w:val="20"/>
            <w:rPrChange w:id="4420" w:author="Craig Parker" w:date="2024-08-07T15:17:00Z">
              <w:rPr>
                <w:rFonts w:eastAsia="Nunito"/>
              </w:rPr>
            </w:rPrChange>
          </w:rPr>
          <w:delText xml:space="preserve"> to a categorical variable.  Clinic names might be translated into administrative area i</w:delText>
        </w:r>
      </w:del>
      <w:del w:id="4421" w:author="Craig Parker" w:date="2024-07-31T13:38:00Z">
        <w:r w:rsidRPr="002E4822" w:rsidDel="00C41A39">
          <w:rPr>
            <w:rFonts w:ascii="Nunito" w:hAnsi="Nunito"/>
            <w:sz w:val="20"/>
            <w:rPrChange w:id="4422" w:author="Craig Parker" w:date="2024-08-07T15:17:00Z">
              <w:rPr>
                <w:rFonts w:eastAsia="Nunito"/>
              </w:rPr>
            </w:rPrChange>
          </w:rPr>
          <w:delText>dentifiers.</w:delText>
        </w:r>
        <w:bookmarkStart w:id="4423" w:name="_Toc173777787"/>
        <w:bookmarkEnd w:id="4423"/>
      </w:del>
    </w:p>
    <w:p w14:paraId="64323D59" w14:textId="77777777" w:rsidR="009557F9" w:rsidRPr="002E4822" w:rsidDel="00C41A39" w:rsidRDefault="009557F9">
      <w:pPr>
        <w:pStyle w:val="Heading3"/>
        <w:spacing w:line="360" w:lineRule="auto"/>
        <w:rPr>
          <w:del w:id="4424" w:author="Craig Parker" w:date="2024-07-31T13:38:00Z"/>
          <w:rFonts w:ascii="Nunito" w:hAnsi="Nunito"/>
          <w:sz w:val="20"/>
        </w:rPr>
        <w:pPrChange w:id="4425" w:author="Craig Parker" w:date="2024-08-07T15:17:00Z">
          <w:pPr/>
        </w:pPrChange>
      </w:pPr>
      <w:bookmarkStart w:id="4426" w:name="_Toc173777788"/>
      <w:bookmarkEnd w:id="4426"/>
    </w:p>
    <w:p w14:paraId="76687BEF" w14:textId="77777777" w:rsidR="009557F9" w:rsidRPr="002E4822" w:rsidDel="00C41A39" w:rsidRDefault="009557F9">
      <w:pPr>
        <w:pStyle w:val="Heading3"/>
        <w:spacing w:line="360" w:lineRule="auto"/>
        <w:rPr>
          <w:del w:id="4427" w:author="Craig Parker" w:date="2024-07-31T13:38:00Z"/>
          <w:rFonts w:ascii="Nunito" w:hAnsi="Nunito"/>
          <w:sz w:val="20"/>
        </w:rPr>
        <w:pPrChange w:id="4428" w:author="Craig Parker" w:date="2024-08-07T15:17:00Z">
          <w:pPr/>
        </w:pPrChange>
      </w:pPr>
      <w:del w:id="4429" w:author="Craig Parker" w:date="2024-07-31T13:38:00Z">
        <w:r w:rsidRPr="002E4822" w:rsidDel="00C41A39">
          <w:rPr>
            <w:rFonts w:ascii="Nunito" w:hAnsi="Nunito"/>
            <w:sz w:val="20"/>
            <w:szCs w:val="20"/>
          </w:rPr>
          <w:delText xml:space="preserve">Similar to health data </w:delText>
        </w:r>
      </w:del>
      <w:del w:id="4430" w:author="Craig Parker" w:date="2024-07-09T11:34:00Z">
        <w:r w:rsidRPr="002E4822" w:rsidDel="00D9119A">
          <w:rPr>
            <w:rFonts w:ascii="Nunito" w:hAnsi="Nunito"/>
            <w:sz w:val="20"/>
            <w:szCs w:val="20"/>
          </w:rPr>
          <w:delText>harmonization</w:delText>
        </w:r>
      </w:del>
      <w:del w:id="4431" w:author="Craig Parker" w:date="2024-07-31T13:38:00Z">
        <w:r w:rsidRPr="002E4822" w:rsidDel="00C41A39">
          <w:rPr>
            <w:rFonts w:ascii="Nunito" w:hAnsi="Nunito"/>
            <w:sz w:val="20"/>
            <w:szCs w:val="20"/>
          </w:rPr>
          <w:delText xml:space="preserve">, climate and environmental datasets will be conformed to a common standard through a separate </w:delText>
        </w:r>
      </w:del>
      <w:del w:id="4432" w:author="Craig Parker" w:date="2024-07-09T11:34:00Z">
        <w:r w:rsidRPr="002E4822" w:rsidDel="00D9119A">
          <w:rPr>
            <w:rFonts w:ascii="Nunito" w:hAnsi="Nunito"/>
            <w:sz w:val="20"/>
            <w:szCs w:val="20"/>
          </w:rPr>
          <w:delText xml:space="preserve">harmonization </w:delText>
        </w:r>
      </w:del>
      <w:del w:id="4433" w:author="Craig Parker" w:date="2024-07-31T13:38:00Z">
        <w:r w:rsidRPr="002E4822" w:rsidDel="00C41A39">
          <w:rPr>
            <w:rFonts w:ascii="Nunito" w:hAnsi="Nunito"/>
            <w:sz w:val="20"/>
            <w:szCs w:val="20"/>
          </w:rPr>
          <w:delText xml:space="preserve">process.  Environmental data (climate data, remote sensing data, socio-economic mapping data) will be </w:delText>
        </w:r>
      </w:del>
      <w:del w:id="4434" w:author="Craig Parker" w:date="2024-07-09T11:34:00Z">
        <w:r w:rsidRPr="002E4822" w:rsidDel="00D9119A">
          <w:rPr>
            <w:rFonts w:ascii="Nunito" w:hAnsi="Nunito"/>
            <w:sz w:val="20"/>
            <w:szCs w:val="20"/>
          </w:rPr>
          <w:delText xml:space="preserve">homogenized </w:delText>
        </w:r>
      </w:del>
      <w:del w:id="4435" w:author="Craig Parker" w:date="2024-07-31T13:38:00Z">
        <w:r w:rsidRPr="002E4822" w:rsidDel="00C41A39">
          <w:rPr>
            <w:rFonts w:ascii="Nunito" w:hAnsi="Nunito"/>
            <w:sz w:val="20"/>
            <w:szCs w:val="20"/>
          </w:rPr>
          <w:delText>to align with existing meta-data and storage standards (CF conventions and OGC standards) as documented on the Gitlab Wiki</w:delText>
        </w:r>
        <w:bookmarkStart w:id="4436" w:name="_Toc173777789"/>
        <w:bookmarkEnd w:id="4436"/>
      </w:del>
    </w:p>
    <w:p w14:paraId="216782A7" w14:textId="77777777" w:rsidR="009557F9" w:rsidRPr="002E4822" w:rsidDel="00C41A39" w:rsidRDefault="009557F9">
      <w:pPr>
        <w:pStyle w:val="Heading3"/>
        <w:spacing w:line="360" w:lineRule="auto"/>
        <w:rPr>
          <w:del w:id="4437" w:author="Craig Parker" w:date="2024-07-31T13:38:00Z"/>
          <w:rFonts w:ascii="Nunito" w:hAnsi="Nunito"/>
          <w:sz w:val="20"/>
        </w:rPr>
        <w:pPrChange w:id="4438" w:author="Craig Parker" w:date="2024-08-07T15:17:00Z">
          <w:pPr/>
        </w:pPrChange>
      </w:pPr>
      <w:bookmarkStart w:id="4439" w:name="_Toc173777790"/>
      <w:bookmarkEnd w:id="4439"/>
    </w:p>
    <w:p w14:paraId="1B0BF9D7" w14:textId="77777777" w:rsidR="009557F9" w:rsidRPr="002E4822" w:rsidDel="00807103" w:rsidRDefault="009557F9">
      <w:pPr>
        <w:pStyle w:val="Heading3"/>
        <w:spacing w:line="360" w:lineRule="auto"/>
        <w:rPr>
          <w:ins w:id="4440" w:author="Sibusisiwe Makhanya" w:date="2024-08-05T08:37:00Z"/>
          <w:del w:id="4441" w:author="Craig Parker" w:date="2024-08-05T19:07:00Z"/>
          <w:rFonts w:ascii="Nunito" w:hAnsi="Nunito"/>
        </w:rPr>
        <w:pPrChange w:id="4442" w:author="Craig Parker" w:date="2024-08-07T15:17:00Z">
          <w:pPr>
            <w:pStyle w:val="Heading2"/>
            <w:numPr>
              <w:ilvl w:val="1"/>
              <w:numId w:val="46"/>
            </w:numPr>
            <w:ind w:left="720" w:hanging="360"/>
          </w:pPr>
        </w:pPrChange>
      </w:pPr>
      <w:del w:id="4443" w:author="Craig Parker" w:date="2024-07-31T13:38:00Z">
        <w:r w:rsidRPr="002E4822" w:rsidDel="00C41A39">
          <w:rPr>
            <w:rFonts w:ascii="Nunito" w:hAnsi="Nunito"/>
            <w:sz w:val="20"/>
            <w:szCs w:val="20"/>
          </w:rPr>
          <w:delText xml:space="preserve">The result of the codebook remapping will enable </w:delText>
        </w:r>
      </w:del>
      <w:del w:id="4444" w:author="Craig Parker" w:date="2024-07-31T13:28:00Z">
        <w:r w:rsidRPr="002E4822" w:rsidDel="007D71BD">
          <w:rPr>
            <w:rFonts w:ascii="Nunito" w:hAnsi="Nunito"/>
            <w:sz w:val="20"/>
            <w:szCs w:val="20"/>
          </w:rPr>
          <w:delText>multiple datasets to be combined</w:delText>
        </w:r>
      </w:del>
      <w:del w:id="4445" w:author="Craig Parker" w:date="2024-07-31T13:38:00Z">
        <w:r w:rsidRPr="002E4822" w:rsidDel="00C41A39">
          <w:rPr>
            <w:rFonts w:ascii="Nunito" w:hAnsi="Nunito"/>
            <w:sz w:val="20"/>
            <w:szCs w:val="20"/>
          </w:rPr>
          <w:delText xml:space="preserve"> into one harmonized dataset</w:delText>
        </w:r>
      </w:del>
      <w:del w:id="4446" w:author="Craig Parker" w:date="2024-07-09T11:34:00Z">
        <w:r w:rsidRPr="002E4822" w:rsidDel="00D9119A">
          <w:rPr>
            <w:rFonts w:ascii="Nunito" w:hAnsi="Nunito"/>
            <w:sz w:val="20"/>
            <w:szCs w:val="20"/>
          </w:rPr>
          <w:delText xml:space="preserve"> including relevant ancillary variables (environmental, climate etc.)</w:delText>
        </w:r>
      </w:del>
      <w:ins w:id="4447" w:author="Peter Marsh" w:date="2024-08-05T08:35:00Z">
        <w:del w:id="4448" w:author="Craig Parker" w:date="2024-08-05T19:07:00Z">
          <w:r w:rsidRPr="002E4822" w:rsidDel="00807103">
            <w:rPr>
              <w:rFonts w:ascii="Nunito" w:hAnsi="Nunito"/>
              <w:sz w:val="20"/>
              <w:szCs w:val="20"/>
            </w:rPr>
            <w:delText xml:space="preserve">standard data formats. </w:delText>
          </w:r>
        </w:del>
      </w:ins>
      <w:bookmarkStart w:id="4449" w:name="_Toc173777791"/>
      <w:bookmarkEnd w:id="4449"/>
    </w:p>
    <w:p w14:paraId="357C7749" w14:textId="77777777" w:rsidR="009557F9" w:rsidRPr="002E4822" w:rsidDel="00807103" w:rsidRDefault="009557F9">
      <w:pPr>
        <w:pStyle w:val="Heading3"/>
        <w:spacing w:line="360" w:lineRule="auto"/>
        <w:rPr>
          <w:ins w:id="4450" w:author="Sibusisiwe Makhanya" w:date="2024-08-05T08:38:00Z"/>
          <w:del w:id="4451" w:author="Craig Parker" w:date="2024-08-05T19:07:00Z"/>
          <w:rFonts w:ascii="Nunito" w:hAnsi="Nunito"/>
        </w:rPr>
        <w:pPrChange w:id="4452" w:author="Craig Parker" w:date="2024-08-07T15:17:00Z">
          <w:pPr>
            <w:pStyle w:val="Heading2"/>
            <w:numPr>
              <w:ilvl w:val="1"/>
              <w:numId w:val="46"/>
            </w:numPr>
            <w:ind w:left="720" w:hanging="360"/>
          </w:pPr>
        </w:pPrChange>
      </w:pPr>
      <w:ins w:id="4453" w:author="Peter Marsh" w:date="2024-08-05T08:36:00Z">
        <w:del w:id="4454" w:author="Craig Parker" w:date="2024-08-05T19:07:00Z">
          <w:r w:rsidRPr="002E4822" w:rsidDel="00807103">
            <w:rPr>
              <w:rFonts w:ascii="Nunito" w:hAnsi="Nunito"/>
              <w:sz w:val="20"/>
              <w:szCs w:val="20"/>
            </w:rPr>
            <w:delText xml:space="preserve">Harmonisation </w:delText>
          </w:r>
        </w:del>
      </w:ins>
      <w:bookmarkStart w:id="4455" w:name="_Toc173777792"/>
      <w:bookmarkEnd w:id="4455"/>
    </w:p>
    <w:p w14:paraId="02F8FE9E" w14:textId="77777777" w:rsidR="009557F9" w:rsidRPr="002E4822" w:rsidDel="00807103" w:rsidRDefault="009557F9">
      <w:pPr>
        <w:pStyle w:val="Heading3"/>
        <w:spacing w:line="360" w:lineRule="auto"/>
        <w:rPr>
          <w:ins w:id="4456" w:author="Sibusisiwe Makhanya" w:date="2024-08-05T08:38:00Z"/>
          <w:del w:id="4457" w:author="Craig Parker" w:date="2024-08-05T19:07:00Z"/>
          <w:rFonts w:ascii="Nunito" w:hAnsi="Nunito"/>
          <w:sz w:val="20"/>
        </w:rPr>
        <w:pPrChange w:id="4458" w:author="Craig Parker" w:date="2024-08-07T15:17:00Z">
          <w:pPr>
            <w:numPr>
              <w:numId w:val="37"/>
            </w:numPr>
            <w:tabs>
              <w:tab w:val="num" w:pos="720"/>
            </w:tabs>
            <w:ind w:left="720" w:hanging="360"/>
          </w:pPr>
        </w:pPrChange>
      </w:pPr>
      <w:bookmarkStart w:id="4459" w:name="_Toc173777793"/>
      <w:bookmarkEnd w:id="4459"/>
    </w:p>
    <w:p w14:paraId="254CB7BC" w14:textId="77777777" w:rsidR="009557F9" w:rsidRPr="002E4822" w:rsidDel="00807103" w:rsidRDefault="009557F9">
      <w:pPr>
        <w:pStyle w:val="Heading3"/>
        <w:spacing w:line="360" w:lineRule="auto"/>
        <w:rPr>
          <w:del w:id="4460" w:author="Craig Parker" w:date="2024-08-05T19:07:00Z"/>
          <w:rFonts w:ascii="Nunito" w:hAnsi="Nunito"/>
        </w:rPr>
        <w:pPrChange w:id="4461" w:author="Craig Parker" w:date="2024-08-07T15:17:00Z">
          <w:pPr>
            <w:pStyle w:val="Heading2"/>
            <w:numPr>
              <w:ilvl w:val="1"/>
              <w:numId w:val="46"/>
            </w:numPr>
            <w:ind w:left="720" w:hanging="360"/>
          </w:pPr>
        </w:pPrChange>
      </w:pPr>
      <w:ins w:id="4462" w:author="Sibusisiwe Makhanya" w:date="2024-08-05T08:38:00Z">
        <w:del w:id="4463" w:author="Craig Parker" w:date="2024-08-05T19:07:00Z">
          <w:r w:rsidRPr="002E4822" w:rsidDel="00807103">
            <w:rPr>
              <w:rFonts w:ascii="Nunito" w:hAnsi="Nunito"/>
              <w:sz w:val="20"/>
              <w:szCs w:val="20"/>
            </w:rPr>
            <w:delText>**** Geocoding ****</w:delText>
          </w:r>
        </w:del>
      </w:ins>
      <w:bookmarkStart w:id="4464" w:name="_Toc173777794"/>
      <w:bookmarkEnd w:id="4464"/>
    </w:p>
    <w:p w14:paraId="0B3173F4" w14:textId="77777777" w:rsidR="009557F9" w:rsidRPr="002E4822" w:rsidDel="00807103" w:rsidRDefault="009557F9">
      <w:pPr>
        <w:pStyle w:val="Heading3"/>
        <w:spacing w:line="360" w:lineRule="auto"/>
        <w:rPr>
          <w:del w:id="4465" w:author="Craig Parker" w:date="2024-08-05T19:07:00Z"/>
          <w:rFonts w:ascii="Nunito" w:hAnsi="Nunito"/>
        </w:rPr>
        <w:pPrChange w:id="4466" w:author="Craig Parker" w:date="2024-08-07T15:17:00Z">
          <w:pPr>
            <w:pStyle w:val="Heading2"/>
            <w:numPr>
              <w:ilvl w:val="1"/>
              <w:numId w:val="46"/>
            </w:numPr>
            <w:ind w:left="720" w:hanging="360"/>
          </w:pPr>
        </w:pPrChange>
      </w:pPr>
      <w:bookmarkStart w:id="4467" w:name="_Toc173777795"/>
      <w:bookmarkEnd w:id="4467"/>
    </w:p>
    <w:p w14:paraId="033A1B28" w14:textId="77777777" w:rsidR="009557F9" w:rsidRPr="002E4822" w:rsidDel="00807103" w:rsidRDefault="009557F9">
      <w:pPr>
        <w:pStyle w:val="Heading3"/>
        <w:spacing w:line="360" w:lineRule="auto"/>
        <w:rPr>
          <w:del w:id="4468" w:author="Craig Parker" w:date="2024-08-05T19:07:00Z"/>
          <w:rFonts w:ascii="Nunito" w:hAnsi="Nunito"/>
        </w:rPr>
        <w:pPrChange w:id="4469" w:author="Craig Parker" w:date="2024-08-07T15:17:00Z">
          <w:pPr>
            <w:pStyle w:val="Heading2"/>
            <w:numPr>
              <w:ilvl w:val="1"/>
              <w:numId w:val="46"/>
            </w:numPr>
            <w:ind w:left="720" w:hanging="360"/>
          </w:pPr>
        </w:pPrChange>
      </w:pPr>
      <w:del w:id="4470" w:author="Craig Parker" w:date="2024-08-05T19:07:00Z">
        <w:r w:rsidRPr="002E4822" w:rsidDel="00807103">
          <w:rPr>
            <w:rFonts w:ascii="Nunito" w:hAnsi="Nunito"/>
            <w:sz w:val="20"/>
            <w:szCs w:val="20"/>
          </w:rPr>
          <w:lastRenderedPageBreak/>
          <w:delText>Geocoding is the process of converting a textual address or location description into geographic coordinates (latitude and longitude) that can be used for mapping, spatial analysis, and location-based services. It involves the following steps.</w:delText>
        </w:r>
        <w:bookmarkStart w:id="4471" w:name="_Toc173777796"/>
        <w:bookmarkEnd w:id="4471"/>
      </w:del>
    </w:p>
    <w:p w14:paraId="673073E4" w14:textId="77777777" w:rsidR="009557F9" w:rsidRPr="002E4822" w:rsidDel="00807103" w:rsidRDefault="009557F9">
      <w:pPr>
        <w:pStyle w:val="Heading3"/>
        <w:spacing w:line="360" w:lineRule="auto"/>
        <w:rPr>
          <w:del w:id="4472" w:author="Craig Parker" w:date="2024-08-05T19:07:00Z"/>
          <w:rFonts w:ascii="Nunito" w:hAnsi="Nunito"/>
        </w:rPr>
        <w:pPrChange w:id="4473" w:author="Craig Parker" w:date="2024-08-07T15:17:00Z">
          <w:pPr>
            <w:pStyle w:val="Heading2"/>
            <w:numPr>
              <w:ilvl w:val="1"/>
              <w:numId w:val="46"/>
            </w:numPr>
            <w:ind w:left="720" w:hanging="360"/>
          </w:pPr>
        </w:pPrChange>
      </w:pPr>
      <w:del w:id="4474" w:author="Craig Parker" w:date="2024-08-05T19:07:00Z">
        <w:r w:rsidRPr="002E4822" w:rsidDel="00807103">
          <w:rPr>
            <w:rFonts w:ascii="Nunito" w:hAnsi="Nunito"/>
            <w:sz w:val="20"/>
            <w:szCs w:val="20"/>
          </w:rPr>
          <w:delText>Location name or address standardization: This involves cleaning and formatting the location names and or addresses eg, speeling checks, removing unnecessary text, standardizing the language center / centre.</w:delText>
        </w:r>
        <w:bookmarkStart w:id="4475" w:name="_Toc173777797"/>
        <w:bookmarkEnd w:id="4475"/>
      </w:del>
    </w:p>
    <w:p w14:paraId="48DAF208" w14:textId="77777777" w:rsidR="009557F9" w:rsidRPr="002E4822" w:rsidDel="00807103" w:rsidRDefault="009557F9">
      <w:pPr>
        <w:pStyle w:val="Heading3"/>
        <w:spacing w:line="360" w:lineRule="auto"/>
        <w:rPr>
          <w:del w:id="4476" w:author="Craig Parker" w:date="2024-08-05T19:07:00Z"/>
          <w:rFonts w:ascii="Nunito" w:hAnsi="Nunito"/>
        </w:rPr>
        <w:pPrChange w:id="4477" w:author="Craig Parker" w:date="2024-08-07T15:17:00Z">
          <w:pPr>
            <w:pStyle w:val="Heading2"/>
            <w:numPr>
              <w:ilvl w:val="1"/>
              <w:numId w:val="46"/>
            </w:numPr>
            <w:ind w:left="720" w:hanging="360"/>
          </w:pPr>
        </w:pPrChange>
      </w:pPr>
      <w:del w:id="4478" w:author="Craig Parker" w:date="2024-08-05T19:07:00Z">
        <w:r w:rsidRPr="002E4822" w:rsidDel="00807103">
          <w:rPr>
            <w:rFonts w:ascii="Nunito" w:hAnsi="Nunito"/>
            <w:sz w:val="20"/>
            <w:szCs w:val="20"/>
          </w:rPr>
          <w:delText>Geocoding Lookup: Using geocoding services or API's (Google Maps Geocoding API, OpenStreetMap) to match the location name or address to specific geographic location.</w:delText>
        </w:r>
        <w:bookmarkStart w:id="4479" w:name="_Toc173777798"/>
        <w:bookmarkEnd w:id="4479"/>
      </w:del>
    </w:p>
    <w:p w14:paraId="12840596" w14:textId="77777777" w:rsidR="009557F9" w:rsidRPr="002E4822" w:rsidDel="00807103" w:rsidRDefault="009557F9">
      <w:pPr>
        <w:pStyle w:val="Heading3"/>
        <w:spacing w:line="360" w:lineRule="auto"/>
        <w:rPr>
          <w:del w:id="4480" w:author="Craig Parker" w:date="2024-08-05T19:07:00Z"/>
          <w:rFonts w:ascii="Nunito" w:hAnsi="Nunito"/>
        </w:rPr>
        <w:pPrChange w:id="4481" w:author="Craig Parker" w:date="2024-08-07T15:17:00Z">
          <w:pPr>
            <w:pStyle w:val="Heading2"/>
            <w:numPr>
              <w:ilvl w:val="1"/>
              <w:numId w:val="46"/>
            </w:numPr>
            <w:ind w:left="720" w:hanging="360"/>
          </w:pPr>
        </w:pPrChange>
      </w:pPr>
      <w:del w:id="4482" w:author="Craig Parker" w:date="2024-08-05T19:07:00Z">
        <w:r w:rsidRPr="002E4822" w:rsidDel="00807103">
          <w:rPr>
            <w:rFonts w:ascii="Nunito" w:hAnsi="Nunito"/>
            <w:sz w:val="20"/>
            <w:szCs w:val="20"/>
          </w:rPr>
          <w:delText>Spatial reference: associating the geocoded coordinates with the original address.</w:delText>
        </w:r>
        <w:bookmarkStart w:id="4483" w:name="_Toc173777799"/>
        <w:bookmarkEnd w:id="4483"/>
      </w:del>
    </w:p>
    <w:p w14:paraId="6DD6F573" w14:textId="77777777" w:rsidR="009557F9" w:rsidRPr="002E4822" w:rsidDel="00807103" w:rsidRDefault="009557F9">
      <w:pPr>
        <w:pStyle w:val="Heading3"/>
        <w:spacing w:line="360" w:lineRule="auto"/>
        <w:rPr>
          <w:del w:id="4484" w:author="Craig Parker" w:date="2024-08-05T19:07:00Z"/>
          <w:rFonts w:ascii="Nunito" w:hAnsi="Nunito"/>
        </w:rPr>
        <w:pPrChange w:id="4485" w:author="Craig Parker" w:date="2024-08-07T15:17:00Z">
          <w:pPr>
            <w:pStyle w:val="Heading2"/>
            <w:numPr>
              <w:ilvl w:val="1"/>
              <w:numId w:val="46"/>
            </w:numPr>
            <w:ind w:left="720" w:hanging="360"/>
          </w:pPr>
        </w:pPrChange>
      </w:pPr>
      <w:del w:id="4486" w:author="Craig Parker" w:date="2024-08-05T19:07:00Z">
        <w:r w:rsidRPr="002E4822" w:rsidDel="00807103">
          <w:rPr>
            <w:rFonts w:ascii="Nunito" w:hAnsi="Nunito"/>
            <w:sz w:val="20"/>
            <w:szCs w:val="20"/>
          </w:rPr>
          <w:delText>Quality assurance (validation): Reviewing the coordinates to ensure that the coordinates accurately represent the intended location.</w:delText>
        </w:r>
        <w:bookmarkStart w:id="4487" w:name="_Toc173777800"/>
        <w:bookmarkEnd w:id="4487"/>
      </w:del>
    </w:p>
    <w:p w14:paraId="6A933230" w14:textId="77777777" w:rsidR="009557F9" w:rsidRPr="002E4822" w:rsidDel="00807103" w:rsidRDefault="009557F9">
      <w:pPr>
        <w:pStyle w:val="Heading3"/>
        <w:spacing w:line="360" w:lineRule="auto"/>
        <w:rPr>
          <w:ins w:id="4488" w:author="Peter Marsh" w:date="2024-08-05T08:38:00Z"/>
          <w:del w:id="4489" w:author="Craig Parker" w:date="2024-08-05T19:07:00Z"/>
          <w:rFonts w:ascii="Nunito" w:hAnsi="Nunito"/>
        </w:rPr>
        <w:pPrChange w:id="4490" w:author="Craig Parker" w:date="2024-08-07T15:17:00Z">
          <w:pPr>
            <w:pStyle w:val="Heading2"/>
            <w:numPr>
              <w:ilvl w:val="1"/>
              <w:numId w:val="46"/>
            </w:numPr>
            <w:ind w:left="720" w:hanging="360"/>
          </w:pPr>
        </w:pPrChange>
      </w:pPr>
      <w:bookmarkStart w:id="4491" w:name="_Toc173777801"/>
      <w:bookmarkEnd w:id="4491"/>
    </w:p>
    <w:p w14:paraId="2BF94D8E" w14:textId="77777777" w:rsidR="009557F9" w:rsidRPr="002E4822" w:rsidDel="00807103" w:rsidRDefault="009557F9">
      <w:pPr>
        <w:pStyle w:val="Heading3"/>
        <w:spacing w:line="360" w:lineRule="auto"/>
        <w:rPr>
          <w:ins w:id="4492" w:author="Peter Marsh" w:date="2024-08-05T08:38:00Z"/>
          <w:del w:id="4493" w:author="Craig Parker" w:date="2024-08-05T19:07:00Z"/>
          <w:rFonts w:ascii="Nunito" w:hAnsi="Nunito"/>
        </w:rPr>
        <w:pPrChange w:id="4494" w:author="Craig Parker" w:date="2024-08-07T15:17:00Z">
          <w:pPr>
            <w:pStyle w:val="Heading2"/>
            <w:numPr>
              <w:ilvl w:val="1"/>
              <w:numId w:val="46"/>
            </w:numPr>
            <w:ind w:left="720" w:hanging="360"/>
          </w:pPr>
        </w:pPrChange>
      </w:pPr>
      <w:bookmarkStart w:id="4495" w:name="_Toc173777802"/>
      <w:bookmarkEnd w:id="4495"/>
    </w:p>
    <w:p w14:paraId="16210C91" w14:textId="77777777" w:rsidR="009557F9" w:rsidRPr="002E4822" w:rsidDel="00807103" w:rsidRDefault="009557F9">
      <w:pPr>
        <w:pStyle w:val="Heading3"/>
        <w:spacing w:line="360" w:lineRule="auto"/>
        <w:rPr>
          <w:ins w:id="4496" w:author="Peter Marsh" w:date="2024-08-05T08:39:00Z"/>
          <w:del w:id="4497" w:author="Craig Parker" w:date="2024-08-05T19:07:00Z"/>
          <w:rFonts w:ascii="Nunito" w:hAnsi="Nunito"/>
        </w:rPr>
        <w:pPrChange w:id="4498" w:author="Craig Parker" w:date="2024-08-07T15:17:00Z">
          <w:pPr>
            <w:pStyle w:val="Heading2"/>
            <w:numPr>
              <w:ilvl w:val="1"/>
              <w:numId w:val="46"/>
            </w:numPr>
            <w:ind w:left="720" w:hanging="360"/>
          </w:pPr>
        </w:pPrChange>
      </w:pPr>
      <w:bookmarkStart w:id="4499" w:name="_Toc173777803"/>
      <w:bookmarkEnd w:id="4499"/>
    </w:p>
    <w:p w14:paraId="0CEBD133" w14:textId="77777777" w:rsidR="009557F9" w:rsidRPr="002E4822" w:rsidDel="00807103" w:rsidRDefault="009557F9">
      <w:pPr>
        <w:pStyle w:val="Heading3"/>
        <w:spacing w:line="360" w:lineRule="auto"/>
        <w:rPr>
          <w:ins w:id="4500" w:author="Peter Marsh" w:date="2024-08-05T08:39:00Z"/>
          <w:del w:id="4501" w:author="Craig Parker" w:date="2024-08-05T19:07:00Z"/>
          <w:rFonts w:ascii="Nunito" w:hAnsi="Nunito"/>
        </w:rPr>
        <w:pPrChange w:id="4502" w:author="Craig Parker" w:date="2024-08-07T15:17:00Z">
          <w:pPr>
            <w:pStyle w:val="Heading2"/>
            <w:numPr>
              <w:ilvl w:val="1"/>
              <w:numId w:val="46"/>
            </w:numPr>
            <w:ind w:left="720" w:hanging="360"/>
          </w:pPr>
        </w:pPrChange>
      </w:pPr>
      <w:ins w:id="4503" w:author="Peter Marsh" w:date="2024-08-05T08:39:00Z">
        <w:del w:id="4504" w:author="Craig Parker" w:date="2024-08-05T19:07:00Z">
          <w:r w:rsidRPr="002E4822" w:rsidDel="00807103">
            <w:rPr>
              <w:rFonts w:ascii="Nunito" w:hAnsi="Nunito"/>
              <w:sz w:val="20"/>
              <w:szCs w:val="20"/>
            </w:rPr>
            <w:delText>Data Harmonisation V2</w:delText>
          </w:r>
          <w:bookmarkStart w:id="4505" w:name="_Toc173777804"/>
          <w:bookmarkEnd w:id="4505"/>
        </w:del>
      </w:ins>
    </w:p>
    <w:p w14:paraId="4DC53FAF" w14:textId="77777777" w:rsidR="009557F9" w:rsidRPr="002E4822" w:rsidDel="00807103" w:rsidRDefault="009557F9">
      <w:pPr>
        <w:pStyle w:val="Heading3"/>
        <w:spacing w:line="360" w:lineRule="auto"/>
        <w:rPr>
          <w:ins w:id="4506" w:author="Peter Marsh" w:date="2024-08-05T08:39:00Z"/>
          <w:del w:id="4507" w:author="Craig Parker" w:date="2024-08-05T19:07:00Z"/>
          <w:rFonts w:ascii="Nunito" w:hAnsi="Nunito"/>
        </w:rPr>
        <w:pPrChange w:id="4508" w:author="Craig Parker" w:date="2024-08-07T15:17:00Z">
          <w:pPr>
            <w:pStyle w:val="Heading2"/>
            <w:numPr>
              <w:ilvl w:val="1"/>
              <w:numId w:val="46"/>
            </w:numPr>
            <w:ind w:left="720" w:hanging="360"/>
          </w:pPr>
        </w:pPrChange>
      </w:pPr>
      <w:bookmarkStart w:id="4509" w:name="_Toc173777805"/>
      <w:bookmarkEnd w:id="4509"/>
    </w:p>
    <w:p w14:paraId="2328F238" w14:textId="77777777" w:rsidR="009557F9" w:rsidRPr="002E4822" w:rsidDel="00807103" w:rsidRDefault="009557F9">
      <w:pPr>
        <w:pStyle w:val="Heading3"/>
        <w:spacing w:line="360" w:lineRule="auto"/>
        <w:rPr>
          <w:ins w:id="4510" w:author="Peter Marsh" w:date="2024-08-05T08:39:00Z"/>
          <w:del w:id="4511" w:author="Craig Parker" w:date="2024-08-05T19:07:00Z"/>
          <w:rFonts w:ascii="Nunito" w:hAnsi="Nunito"/>
        </w:rPr>
        <w:pPrChange w:id="4512" w:author="Craig Parker" w:date="2024-08-07T15:17:00Z">
          <w:pPr>
            <w:pStyle w:val="Heading2"/>
            <w:numPr>
              <w:ilvl w:val="1"/>
              <w:numId w:val="46"/>
            </w:numPr>
            <w:ind w:left="720" w:hanging="360"/>
          </w:pPr>
        </w:pPrChange>
      </w:pPr>
      <w:ins w:id="4513" w:author="Peter Marsh" w:date="2024-08-05T08:41:00Z">
        <w:del w:id="4514" w:author="Craig Parker" w:date="2024-08-05T19:07:00Z">
          <w:r w:rsidRPr="002E4822" w:rsidDel="00807103">
            <w:rPr>
              <w:rFonts w:ascii="Nunito" w:hAnsi="Nunito"/>
              <w:noProof/>
              <w:sz w:val="20"/>
            </w:rPr>
            <w:lastRenderedPageBreak/>
            <w:drawing>
              <wp:inline distT="0" distB="0" distL="0" distR="0" wp14:anchorId="2DD66E0E" wp14:editId="1648E28F">
                <wp:extent cx="6284912" cy="3202888"/>
                <wp:effectExtent l="0" t="0" r="0" b="0"/>
                <wp:docPr id="203535302" name="Picture 20353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84912" cy="3202888"/>
                        </a:xfrm>
                        <a:prstGeom prst="rect">
                          <a:avLst/>
                        </a:prstGeom>
                      </pic:spPr>
                    </pic:pic>
                  </a:graphicData>
                </a:graphic>
              </wp:inline>
            </w:drawing>
          </w:r>
        </w:del>
      </w:ins>
      <w:bookmarkStart w:id="4515" w:name="_Toc173777806"/>
      <w:bookmarkEnd w:id="4515"/>
    </w:p>
    <w:p w14:paraId="74E1196B" w14:textId="77777777" w:rsidR="009557F9" w:rsidRPr="002E4822" w:rsidDel="00807103" w:rsidRDefault="009557F9">
      <w:pPr>
        <w:pStyle w:val="Heading3"/>
        <w:spacing w:line="360" w:lineRule="auto"/>
        <w:rPr>
          <w:ins w:id="4516" w:author="Peter Marsh" w:date="2024-08-05T08:39:00Z"/>
          <w:del w:id="4517" w:author="Craig Parker" w:date="2024-08-05T19:07:00Z"/>
          <w:rFonts w:ascii="Nunito" w:hAnsi="Nunito"/>
          <w:sz w:val="20"/>
        </w:rPr>
        <w:pPrChange w:id="4518" w:author="Craig Parker" w:date="2024-08-07T15:17:00Z">
          <w:pPr/>
        </w:pPrChange>
      </w:pPr>
      <w:ins w:id="4519" w:author="Peter Marsh" w:date="2024-08-05T08:41:00Z">
        <w:del w:id="4520" w:author="Craig Parker" w:date="2024-08-05T19:07:00Z">
          <w:r w:rsidRPr="002E4822" w:rsidDel="00807103">
            <w:rPr>
              <w:rFonts w:ascii="Nunito" w:hAnsi="Nunito"/>
              <w:sz w:val="20"/>
              <w:szCs w:val="20"/>
            </w:rPr>
            <w:delText xml:space="preserve">I will put the above </w:delText>
          </w:r>
        </w:del>
      </w:ins>
      <w:ins w:id="4521" w:author="Peter Marsh" w:date="2024-08-05T09:02:00Z">
        <w:del w:id="4522" w:author="Craig Parker" w:date="2024-08-05T19:07:00Z">
          <w:r w:rsidRPr="002E4822" w:rsidDel="00807103">
            <w:rPr>
              <w:rFonts w:ascii="Nunito" w:hAnsi="Nunito"/>
              <w:sz w:val="20"/>
              <w:szCs w:val="20"/>
            </w:rPr>
            <w:delText xml:space="preserve">schematic </w:delText>
          </w:r>
        </w:del>
      </w:ins>
      <w:ins w:id="4523" w:author="Peter Marsh" w:date="2024-08-05T08:41:00Z">
        <w:del w:id="4524" w:author="Craig Parker" w:date="2024-08-05T19:07:00Z">
          <w:r w:rsidRPr="002E4822" w:rsidDel="00807103">
            <w:rPr>
              <w:rFonts w:ascii="Nunito" w:hAnsi="Nunito"/>
              <w:sz w:val="20"/>
              <w:szCs w:val="20"/>
            </w:rPr>
            <w:delText>into words</w:delText>
          </w:r>
        </w:del>
      </w:ins>
      <w:del w:id="4525" w:author="Craig Parker" w:date="2024-08-05T19:07:00Z">
        <w:r w:rsidRPr="002E4822" w:rsidDel="00807103">
          <w:rPr>
            <w:rFonts w:ascii="Nunito" w:hAnsi="Nunito"/>
            <w:sz w:val="20"/>
            <w:szCs w:val="20"/>
          </w:rPr>
          <w:delText xml:space="preserve"> below</w:delText>
        </w:r>
      </w:del>
      <w:ins w:id="4526" w:author="Peter Marsh" w:date="2024-08-05T08:41:00Z">
        <w:del w:id="4527" w:author="Craig Parker" w:date="2024-08-05T19:07:00Z">
          <w:r w:rsidRPr="002E4822" w:rsidDel="00807103">
            <w:rPr>
              <w:rFonts w:ascii="Nunito" w:hAnsi="Nunito"/>
              <w:sz w:val="20"/>
              <w:szCs w:val="20"/>
            </w:rPr>
            <w:delText>. The above is a bit far from reality.</w:delText>
          </w:r>
        </w:del>
      </w:ins>
      <w:bookmarkStart w:id="4528" w:name="_Toc173777807"/>
      <w:bookmarkEnd w:id="4528"/>
    </w:p>
    <w:p w14:paraId="7A991E38" w14:textId="77777777" w:rsidR="009557F9" w:rsidRPr="002E4822" w:rsidDel="00807103" w:rsidRDefault="009557F9">
      <w:pPr>
        <w:pStyle w:val="Heading3"/>
        <w:spacing w:line="360" w:lineRule="auto"/>
        <w:rPr>
          <w:ins w:id="4529" w:author="Peter Marsh" w:date="2024-08-05T08:38:00Z"/>
          <w:del w:id="4530" w:author="Craig Parker" w:date="2024-08-05T19:07:00Z"/>
          <w:rFonts w:ascii="Nunito" w:hAnsi="Nunito"/>
          <w:sz w:val="20"/>
        </w:rPr>
        <w:pPrChange w:id="4531" w:author="Craig Parker" w:date="2024-08-07T15:17:00Z">
          <w:pPr/>
        </w:pPrChange>
      </w:pPr>
      <w:bookmarkStart w:id="4532" w:name="_Toc173777808"/>
      <w:bookmarkEnd w:id="4532"/>
    </w:p>
    <w:p w14:paraId="5F295064" w14:textId="77777777" w:rsidR="009557F9" w:rsidRPr="002E4822" w:rsidDel="00807103" w:rsidRDefault="009557F9">
      <w:pPr>
        <w:pStyle w:val="Heading3"/>
        <w:spacing w:line="360" w:lineRule="auto"/>
        <w:rPr>
          <w:del w:id="4533" w:author="Craig Parker" w:date="2024-08-05T19:07:00Z"/>
          <w:rFonts w:ascii="Nunito" w:hAnsi="Nunito"/>
          <w:sz w:val="20"/>
        </w:rPr>
        <w:pPrChange w:id="4534" w:author="Craig Parker" w:date="2024-08-07T15:17:00Z">
          <w:pPr/>
        </w:pPrChange>
      </w:pPr>
      <w:del w:id="4535" w:author="Craig Parker" w:date="2024-08-05T19:07:00Z">
        <w:r w:rsidRPr="002E4822" w:rsidDel="00807103">
          <w:rPr>
            <w:rFonts w:ascii="Nunito" w:hAnsi="Nunito"/>
            <w:sz w:val="20"/>
            <w:szCs w:val="20"/>
          </w:rPr>
          <w:br w:type="page"/>
        </w:r>
      </w:del>
    </w:p>
    <w:p w14:paraId="4EFDE485" w14:textId="77777777" w:rsidR="009557F9" w:rsidRPr="002E4822" w:rsidDel="00494AE0" w:rsidRDefault="009557F9">
      <w:pPr>
        <w:pStyle w:val="Heading3"/>
        <w:spacing w:line="360" w:lineRule="auto"/>
        <w:rPr>
          <w:del w:id="4536" w:author="Craig Parker" w:date="2024-08-07T15:09:00Z"/>
          <w:rFonts w:ascii="Nunito" w:hAnsi="Nunito"/>
        </w:rPr>
        <w:pPrChange w:id="4537" w:author="Craig Parker" w:date="2024-08-07T15:17:00Z">
          <w:pPr>
            <w:pStyle w:val="Heading2"/>
          </w:pPr>
        </w:pPrChange>
      </w:pPr>
      <w:bookmarkStart w:id="4538" w:name="_Toc173777809"/>
      <w:del w:id="4539" w:author="Craig Parker" w:date="2024-08-07T15:17:00Z">
        <w:r w:rsidRPr="002E4822" w:rsidDel="00494AE0">
          <w:rPr>
            <w:rFonts w:ascii="Nunito" w:hAnsi="Nunito"/>
            <w:sz w:val="20"/>
            <w:szCs w:val="20"/>
          </w:rPr>
          <w:lastRenderedPageBreak/>
          <w:delText>Health Data Harmonisation</w:delText>
        </w:r>
      </w:del>
      <w:bookmarkEnd w:id="4538"/>
    </w:p>
    <w:p w14:paraId="7D349422" w14:textId="77777777" w:rsidR="009557F9" w:rsidRPr="002E4822" w:rsidDel="00494AE0" w:rsidRDefault="009557F9">
      <w:pPr>
        <w:pStyle w:val="Heading3"/>
        <w:spacing w:line="360" w:lineRule="auto"/>
        <w:rPr>
          <w:del w:id="4540" w:author="Craig Parker" w:date="2024-08-07T15:09:00Z"/>
          <w:rFonts w:ascii="Nunito" w:hAnsi="Nunito"/>
          <w:sz w:val="20"/>
          <w:rPrChange w:id="4541" w:author="Craig Parker" w:date="2024-08-07T15:17:00Z">
            <w:rPr>
              <w:del w:id="4542" w:author="Craig Parker" w:date="2024-08-07T15:09:00Z"/>
              <w:rFonts w:ascii="Nunito" w:eastAsia="Nunito" w:hAnsi="Nunito" w:cs="Nunito"/>
            </w:rPr>
          </w:rPrChange>
        </w:rPr>
        <w:pPrChange w:id="4543" w:author="Craig Parker" w:date="2024-08-07T15:17:00Z">
          <w:pPr/>
        </w:pPrChange>
      </w:pPr>
    </w:p>
    <w:bookmarkEnd w:id="4389"/>
    <w:p w14:paraId="58456F29" w14:textId="77777777" w:rsidR="000A3B7B" w:rsidRPr="002E4822" w:rsidRDefault="000A3B7B" w:rsidP="000A3B7B">
      <w:pPr>
        <w:spacing w:line="360" w:lineRule="auto"/>
        <w:rPr>
          <w:rFonts w:ascii="Nunito" w:eastAsia="Nunito" w:hAnsi="Nunito"/>
          <w:sz w:val="20"/>
          <w:lang w:val="en-ZA"/>
        </w:rPr>
      </w:pPr>
    </w:p>
    <w:p w14:paraId="7F633E5D" w14:textId="77777777" w:rsidR="000A3B7B" w:rsidRPr="002E4822" w:rsidRDefault="000A3B7B" w:rsidP="000A3B7B">
      <w:pPr>
        <w:spacing w:line="360" w:lineRule="auto"/>
        <w:rPr>
          <w:rFonts w:ascii="Nunito" w:eastAsia="Nunito" w:hAnsi="Nunito"/>
          <w:sz w:val="20"/>
          <w:lang w:val="en-ZA"/>
        </w:rPr>
      </w:pPr>
    </w:p>
    <w:p w14:paraId="733440A9" w14:textId="6BED88F2" w:rsidR="000A3B7B" w:rsidRPr="002E4822" w:rsidRDefault="000A3B7B" w:rsidP="000F5E74">
      <w:pPr>
        <w:pStyle w:val="Heading2"/>
        <w:numPr>
          <w:ilvl w:val="1"/>
          <w:numId w:val="93"/>
        </w:numPr>
        <w:spacing w:line="360" w:lineRule="auto"/>
        <w:rPr>
          <w:lang w:val="en-ZA"/>
        </w:rPr>
        <w:pPrChange w:id="4544" w:author="Craig Parker" w:date="2024-08-14T21:18:00Z" w16du:dateUtc="2024-08-14T19:18:00Z">
          <w:pPr>
            <w:pStyle w:val="Heading2"/>
            <w:numPr>
              <w:ilvl w:val="1"/>
              <w:numId w:val="57"/>
            </w:numPr>
            <w:spacing w:line="360" w:lineRule="auto"/>
            <w:ind w:left="1440" w:hanging="720"/>
          </w:pPr>
        </w:pPrChange>
      </w:pPr>
      <w:bookmarkStart w:id="4545" w:name="_Toc174562939"/>
      <w:r w:rsidRPr="002E4822">
        <w:rPr>
          <w:lang w:val="en-ZA"/>
        </w:rPr>
        <w:t xml:space="preserve">Codebook remapping and harmonisation </w:t>
      </w:r>
      <w:ins w:id="4546" w:author="Matthew Chersich" w:date="2024-08-13T23:39:00Z">
        <w:r w:rsidR="006A7C0B">
          <w:rPr>
            <w:lang w:val="en-ZA"/>
          </w:rPr>
          <w:t>OF HEALTH DATA</w:t>
        </w:r>
      </w:ins>
      <w:bookmarkEnd w:id="4545"/>
      <w:del w:id="4547" w:author="Matthew Chersich" w:date="2024-08-13T23:39:00Z">
        <w:r w:rsidRPr="002E4822" w:rsidDel="006A7C0B">
          <w:rPr>
            <w:lang w:val="en-ZA"/>
          </w:rPr>
          <w:delText>(Peter – Renaming this section)</w:delText>
        </w:r>
      </w:del>
    </w:p>
    <w:p w14:paraId="6E99F27C" w14:textId="77777777" w:rsidR="000A3B7B" w:rsidRPr="002E4822" w:rsidRDefault="000A3B7B" w:rsidP="000A3B7B">
      <w:pPr>
        <w:spacing w:line="360" w:lineRule="auto"/>
        <w:rPr>
          <w:rFonts w:ascii="Nunito" w:eastAsia="Nunito" w:hAnsi="Nunito"/>
          <w:sz w:val="20"/>
          <w:lang w:val="en-ZA"/>
        </w:rPr>
      </w:pPr>
    </w:p>
    <w:p w14:paraId="264F49E9" w14:textId="38806B86" w:rsidR="000A3B7B" w:rsidRPr="002E4822" w:rsidRDefault="00494AE0" w:rsidP="000A3B7B">
      <w:pPr>
        <w:spacing w:line="360" w:lineRule="auto"/>
        <w:rPr>
          <w:rFonts w:ascii="Nunito" w:eastAsia="Nunito" w:hAnsi="Nunito"/>
          <w:sz w:val="20"/>
          <w:lang w:val="en-ZA"/>
        </w:rPr>
      </w:pPr>
      <w:ins w:id="4548" w:author="Craig Parker" w:date="2024-08-07T15:08:00Z">
        <w:r w:rsidRPr="002E4822">
          <w:rPr>
            <w:rFonts w:ascii="Nunito" w:eastAsia="Nunito" w:hAnsi="Nunito"/>
            <w:sz w:val="20"/>
            <w:lang w:val="en-ZA"/>
          </w:rPr>
          <w:t>Data harmoni</w:t>
        </w:r>
      </w:ins>
      <w:r w:rsidR="009557F9" w:rsidRPr="002E4822">
        <w:rPr>
          <w:rFonts w:ascii="Nunito" w:eastAsia="Nunito" w:hAnsi="Nunito"/>
          <w:sz w:val="20"/>
          <w:lang w:val="en-ZA"/>
        </w:rPr>
        <w:t>s</w:t>
      </w:r>
      <w:ins w:id="4549" w:author="Craig Parker" w:date="2024-08-07T15:08:00Z">
        <w:r w:rsidRPr="002E4822">
          <w:rPr>
            <w:rFonts w:ascii="Nunito" w:eastAsia="Nunito" w:hAnsi="Nunito"/>
            <w:sz w:val="20"/>
            <w:lang w:val="en-ZA"/>
          </w:rPr>
          <w:t xml:space="preserve">ation is crucial for integrating diverse </w:t>
        </w:r>
      </w:ins>
      <w:ins w:id="4550" w:author="Matthew Chersich" w:date="2024-08-13T23:40:00Z">
        <w:r w:rsidR="006A7C0B">
          <w:rPr>
            <w:rFonts w:ascii="Nunito" w:eastAsia="Nunito" w:hAnsi="Nunito"/>
            <w:sz w:val="20"/>
            <w:lang w:val="en-ZA"/>
          </w:rPr>
          <w:t xml:space="preserve">HEALTH </w:t>
        </w:r>
      </w:ins>
      <w:ins w:id="4551" w:author="Craig Parker" w:date="2024-08-07T15:08:00Z">
        <w:r w:rsidRPr="002E4822">
          <w:rPr>
            <w:rFonts w:ascii="Nunito" w:eastAsia="Nunito" w:hAnsi="Nunito"/>
            <w:sz w:val="20"/>
            <w:lang w:val="en-ZA"/>
          </w:rPr>
          <w:t xml:space="preserve">datasets into a unified format, enabling comprehensive analyses across disparate data sources. The </w:t>
        </w:r>
        <w:del w:id="4552" w:author="Matthew Chersich" w:date="2024-08-13T23:40:00Z">
          <w:r w:rsidRPr="002E4822" w:rsidDel="006A7C0B">
            <w:rPr>
              <w:rFonts w:ascii="Nunito" w:eastAsia="Nunito" w:hAnsi="Nunito"/>
              <w:sz w:val="20"/>
              <w:lang w:val="en-ZA"/>
            </w:rPr>
            <w:delText xml:space="preserve">detailed </w:delText>
          </w:r>
        </w:del>
        <w:r w:rsidRPr="002E4822">
          <w:rPr>
            <w:rFonts w:ascii="Nunito" w:eastAsia="Nunito" w:hAnsi="Nunito"/>
            <w:sz w:val="20"/>
            <w:lang w:val="en-ZA"/>
          </w:rPr>
          <w:t xml:space="preserve">workflow from </w:t>
        </w:r>
      </w:ins>
      <w:ins w:id="4553" w:author="Matthew Chersich" w:date="2024-08-13T23:40:00Z">
        <w:r w:rsidR="006A7C0B">
          <w:rPr>
            <w:rFonts w:ascii="Nunito" w:eastAsia="Nunito" w:hAnsi="Nunito"/>
            <w:sz w:val="20"/>
            <w:lang w:val="en-ZA"/>
          </w:rPr>
          <w:t xml:space="preserve">Original </w:t>
        </w:r>
      </w:ins>
      <w:ins w:id="4554" w:author="Craig Parker" w:date="2024-08-07T15:08:00Z">
        <w:del w:id="4555" w:author="Matthew Chersich" w:date="2024-08-13T23:40:00Z">
          <w:r w:rsidRPr="002E4822" w:rsidDel="006A7C0B">
            <w:rPr>
              <w:rFonts w:ascii="Nunito" w:eastAsia="Nunito" w:hAnsi="Nunito"/>
              <w:sz w:val="20"/>
              <w:lang w:val="en-ZA"/>
            </w:rPr>
            <w:delText>s</w:delText>
          </w:r>
        </w:del>
      </w:ins>
      <w:ins w:id="4556" w:author="Matthew Chersich" w:date="2024-08-13T23:40:00Z">
        <w:r w:rsidR="006A7C0B">
          <w:rPr>
            <w:rFonts w:ascii="Nunito" w:eastAsia="Nunito" w:hAnsi="Nunito"/>
            <w:sz w:val="20"/>
            <w:lang w:val="en-ZA"/>
          </w:rPr>
          <w:t>S</w:t>
        </w:r>
      </w:ins>
      <w:ins w:id="4557" w:author="Craig Parker" w:date="2024-08-07T15:08:00Z">
        <w:r w:rsidRPr="002E4822">
          <w:rPr>
            <w:rFonts w:ascii="Nunito" w:eastAsia="Nunito" w:hAnsi="Nunito"/>
            <w:sz w:val="20"/>
            <w:lang w:val="en-ZA"/>
          </w:rPr>
          <w:t>ource data to de-identified data is as follows:</w:t>
        </w:r>
      </w:ins>
    </w:p>
    <w:p w14:paraId="30FB89B8" w14:textId="382467D2" w:rsidR="00494AE0" w:rsidRPr="002E4822" w:rsidRDefault="0026318C" w:rsidP="000A3B7B">
      <w:pPr>
        <w:pStyle w:val="Heading3"/>
        <w:spacing w:line="360" w:lineRule="auto"/>
        <w:rPr>
          <w:ins w:id="4558" w:author="Craig Parker" w:date="2024-08-07T15:08:00Z"/>
          <w:rFonts w:ascii="Nunito" w:hAnsi="Nunito"/>
          <w:sz w:val="20"/>
          <w:szCs w:val="20"/>
          <w:lang w:val="en-ZA"/>
        </w:rPr>
      </w:pPr>
      <w:bookmarkStart w:id="4559" w:name="_Toc174562940"/>
      <w:ins w:id="4560" w:author="Matthew Chersich" w:date="2024-08-13T23:43:00Z">
        <w:r>
          <w:rPr>
            <w:rFonts w:ascii="Nunito" w:hAnsi="Nunito"/>
            <w:sz w:val="20"/>
            <w:szCs w:val="20"/>
            <w:lang w:val="en-ZA"/>
          </w:rPr>
          <w:t xml:space="preserve">5.7.1 </w:t>
        </w:r>
      </w:ins>
      <w:ins w:id="4561" w:author="Craig Parker" w:date="2024-08-07T15:08:00Z">
        <w:r w:rsidR="00494AE0" w:rsidRPr="002E4822">
          <w:rPr>
            <w:rFonts w:ascii="Nunito" w:hAnsi="Nunito"/>
            <w:sz w:val="20"/>
            <w:szCs w:val="20"/>
            <w:lang w:val="en-ZA"/>
          </w:rPr>
          <w:t>Pre-</w:t>
        </w:r>
        <w:commentRangeStart w:id="4562"/>
        <w:r w:rsidR="00494AE0" w:rsidRPr="002E4822">
          <w:rPr>
            <w:rFonts w:ascii="Nunito" w:hAnsi="Nunito"/>
            <w:sz w:val="20"/>
            <w:szCs w:val="20"/>
            <w:lang w:val="en-ZA"/>
          </w:rPr>
          <w:t>Processing</w:t>
        </w:r>
      </w:ins>
      <w:commentRangeEnd w:id="4562"/>
      <w:r>
        <w:rPr>
          <w:rStyle w:val="CommentReference"/>
          <w:rFonts w:eastAsia="Times New Roman" w:cs="Times New Roman"/>
          <w:b w:val="0"/>
          <w:bCs w:val="0"/>
          <w:caps w:val="0"/>
        </w:rPr>
        <w:commentReference w:id="4562"/>
      </w:r>
      <w:ins w:id="4563" w:author="Craig Parker" w:date="2024-08-07T15:08:00Z">
        <w:r w:rsidR="00494AE0" w:rsidRPr="002E4822">
          <w:rPr>
            <w:rFonts w:ascii="Nunito" w:hAnsi="Nunito"/>
            <w:sz w:val="20"/>
            <w:szCs w:val="20"/>
            <w:lang w:val="en-ZA"/>
          </w:rPr>
          <w:t>:</w:t>
        </w:r>
        <w:bookmarkEnd w:id="4559"/>
      </w:ins>
    </w:p>
    <w:p w14:paraId="3CDF2086" w14:textId="4E5517D0" w:rsidR="00494AE0" w:rsidRPr="002E4822" w:rsidRDefault="00494AE0" w:rsidP="000A3B7B">
      <w:pPr>
        <w:spacing w:line="360" w:lineRule="auto"/>
        <w:rPr>
          <w:ins w:id="4564" w:author="Craig Parker" w:date="2024-08-07T15:08:00Z"/>
          <w:rFonts w:ascii="Nunito" w:eastAsia="Nunito" w:hAnsi="Nunito" w:cs="Nunito"/>
          <w:color w:val="000000" w:themeColor="text1"/>
          <w:sz w:val="20"/>
          <w:lang w:val="en-ZA"/>
        </w:rPr>
      </w:pPr>
      <w:ins w:id="4565" w:author="Craig Parker" w:date="2024-08-07T15:08:00Z">
        <w:r w:rsidRPr="002E4822">
          <w:rPr>
            <w:rFonts w:ascii="Nunito" w:eastAsia="Nunito" w:hAnsi="Nunito" w:cs="Nunito"/>
            <w:color w:val="000000" w:themeColor="text1"/>
            <w:sz w:val="20"/>
            <w:lang w:val="en-ZA"/>
          </w:rPr>
          <w:t>This initial step is performed by the 'core' HE²AT team (members with access to 'incoming' data</w:t>
        </w:r>
      </w:ins>
      <w:ins w:id="4566" w:author="Matthew Chersich" w:date="2024-08-13T23:40:00Z">
        <w:r w:rsidR="006A7C0B">
          <w:rPr>
            <w:rFonts w:ascii="Nunito" w:eastAsia="Nunito" w:hAnsi="Nunito" w:cs="Nunito"/>
            <w:color w:val="000000" w:themeColor="text1"/>
            <w:sz w:val="20"/>
            <w:lang w:val="en-ZA"/>
          </w:rPr>
          <w:t>)</w:t>
        </w:r>
      </w:ins>
      <w:ins w:id="4567" w:author="Craig Parker" w:date="2024-08-07T15:08:00Z">
        <w:del w:id="4568" w:author="Matthew Chersich" w:date="2024-08-13T23:40:00Z">
          <w:r w:rsidRPr="002E4822" w:rsidDel="006A7C0B">
            <w:rPr>
              <w:rFonts w:ascii="Nunito" w:eastAsia="Nunito" w:hAnsi="Nunito" w:cs="Nunito"/>
              <w:color w:val="000000" w:themeColor="text1"/>
              <w:sz w:val="20"/>
              <w:lang w:val="en-ZA"/>
            </w:rPr>
            <w:delText xml:space="preserve">: Peter, Pierre, Lisa, Chris, Rodger, Nic, </w:delText>
          </w:r>
        </w:del>
      </w:ins>
      <w:ins w:id="4569" w:author="Craig Parker" w:date="2024-08-07T15:09:00Z">
        <w:del w:id="4570" w:author="Matthew Chersich" w:date="2024-08-13T23:40:00Z">
          <w:r w:rsidRPr="002E4822" w:rsidDel="006A7C0B">
            <w:rPr>
              <w:rFonts w:ascii="Nunito" w:eastAsia="Nunito" w:hAnsi="Nunito" w:cs="Nunito"/>
              <w:color w:val="000000" w:themeColor="text1"/>
              <w:sz w:val="20"/>
              <w:lang w:val="en-ZA"/>
            </w:rPr>
            <w:delText xml:space="preserve">and </w:delText>
          </w:r>
        </w:del>
      </w:ins>
      <w:ins w:id="4571" w:author="Craig Parker" w:date="2024-08-07T15:08:00Z">
        <w:del w:id="4572" w:author="Matthew Chersich" w:date="2024-08-13T23:40:00Z">
          <w:r w:rsidRPr="002E4822" w:rsidDel="006A7C0B">
            <w:rPr>
              <w:rFonts w:ascii="Nunito" w:eastAsia="Nunito" w:hAnsi="Nunito" w:cs="Nunito"/>
              <w:color w:val="000000" w:themeColor="text1"/>
              <w:sz w:val="20"/>
              <w:lang w:val="en-ZA"/>
            </w:rPr>
            <w:delText>Craig)</w:delText>
          </w:r>
        </w:del>
        <w:r w:rsidRPr="002E4822">
          <w:rPr>
            <w:rFonts w:ascii="Nunito" w:eastAsia="Nunito" w:hAnsi="Nunito" w:cs="Nunito"/>
            <w:color w:val="000000" w:themeColor="text1"/>
            <w:sz w:val="20"/>
            <w:lang w:val="en-ZA"/>
          </w:rPr>
          <w:t>. It involves:</w:t>
        </w:r>
      </w:ins>
    </w:p>
    <w:p w14:paraId="56EF95DC" w14:textId="77777777" w:rsidR="00494AE0" w:rsidRPr="002E4822" w:rsidRDefault="00494AE0" w:rsidP="000A3B7B">
      <w:pPr>
        <w:numPr>
          <w:ilvl w:val="0"/>
          <w:numId w:val="51"/>
        </w:numPr>
        <w:spacing w:line="360" w:lineRule="auto"/>
        <w:rPr>
          <w:ins w:id="4573" w:author="Craig Parker" w:date="2024-08-07T15:08:00Z"/>
          <w:rFonts w:ascii="Nunito" w:eastAsia="Nunito" w:hAnsi="Nunito" w:cs="Nunito"/>
          <w:color w:val="000000" w:themeColor="text1"/>
          <w:sz w:val="20"/>
          <w:lang w:val="en-ZA"/>
        </w:rPr>
      </w:pPr>
      <w:ins w:id="4574" w:author="Craig Parker" w:date="2024-08-07T15:08:00Z">
        <w:r w:rsidRPr="002E4822">
          <w:rPr>
            <w:rFonts w:ascii="Nunito" w:eastAsia="Nunito" w:hAnsi="Nunito" w:cs="Nunito"/>
            <w:color w:val="000000" w:themeColor="text1"/>
            <w:sz w:val="20"/>
            <w:lang w:val="en-ZA"/>
          </w:rPr>
          <w:t xml:space="preserve">Reformatting data to a common </w:t>
        </w:r>
        <w:commentRangeStart w:id="4575"/>
        <w:r w:rsidRPr="002E4822">
          <w:rPr>
            <w:rFonts w:ascii="Nunito" w:eastAsia="Nunito" w:hAnsi="Nunito" w:cs="Nunito"/>
            <w:color w:val="000000" w:themeColor="text1"/>
            <w:sz w:val="20"/>
            <w:lang w:val="en-ZA"/>
          </w:rPr>
          <w:t>format</w:t>
        </w:r>
      </w:ins>
      <w:commentRangeEnd w:id="4575"/>
      <w:r w:rsidR="006A7C0B">
        <w:rPr>
          <w:rStyle w:val="CommentReference"/>
        </w:rPr>
        <w:commentReference w:id="4575"/>
      </w:r>
      <w:ins w:id="4576" w:author="Craig Parker" w:date="2024-08-07T15:08:00Z">
        <w:r w:rsidRPr="002E4822">
          <w:rPr>
            <w:rFonts w:ascii="Nunito" w:eastAsia="Nunito" w:hAnsi="Nunito" w:cs="Nunito"/>
            <w:color w:val="000000" w:themeColor="text1"/>
            <w:sz w:val="20"/>
            <w:lang w:val="en-ZA"/>
          </w:rPr>
          <w:t>.</w:t>
        </w:r>
      </w:ins>
    </w:p>
    <w:p w14:paraId="40550951" w14:textId="77777777" w:rsidR="00494AE0" w:rsidRPr="002E4822" w:rsidRDefault="00494AE0" w:rsidP="000A3B7B">
      <w:pPr>
        <w:numPr>
          <w:ilvl w:val="0"/>
          <w:numId w:val="51"/>
        </w:numPr>
        <w:spacing w:line="360" w:lineRule="auto"/>
        <w:rPr>
          <w:ins w:id="4577" w:author="Craig Parker" w:date="2024-08-07T15:08:00Z"/>
          <w:rFonts w:ascii="Nunito" w:eastAsia="Nunito" w:hAnsi="Nunito" w:cs="Nunito"/>
          <w:color w:val="000000" w:themeColor="text1"/>
          <w:sz w:val="20"/>
          <w:lang w:val="en-ZA"/>
        </w:rPr>
      </w:pPr>
      <w:ins w:id="4578" w:author="Craig Parker" w:date="2024-08-07T15:08:00Z">
        <w:r w:rsidRPr="002E4822">
          <w:rPr>
            <w:rFonts w:ascii="Nunito" w:eastAsia="Nunito" w:hAnsi="Nunito" w:cs="Nunito"/>
            <w:color w:val="000000" w:themeColor="text1"/>
            <w:sz w:val="20"/>
            <w:lang w:val="en-ZA"/>
          </w:rPr>
          <w:t>Extracting variable names and descriptions.</w:t>
        </w:r>
      </w:ins>
    </w:p>
    <w:p w14:paraId="19532D96" w14:textId="44CA64DE" w:rsidR="00494AE0" w:rsidRPr="002E4822" w:rsidRDefault="00494AE0" w:rsidP="000A3B7B">
      <w:pPr>
        <w:numPr>
          <w:ilvl w:val="0"/>
          <w:numId w:val="51"/>
        </w:numPr>
        <w:spacing w:line="360" w:lineRule="auto"/>
        <w:rPr>
          <w:ins w:id="4579" w:author="Craig Parker" w:date="2024-08-07T15:08:00Z"/>
          <w:rFonts w:ascii="Nunito" w:eastAsia="Nunito" w:hAnsi="Nunito" w:cs="Nunito"/>
          <w:color w:val="000000" w:themeColor="text1"/>
          <w:sz w:val="20"/>
          <w:lang w:val="en-ZA"/>
        </w:rPr>
      </w:pPr>
      <w:ins w:id="4580" w:author="Craig Parker" w:date="2024-08-07T15:08:00Z">
        <w:r w:rsidRPr="002E4822">
          <w:rPr>
            <w:rFonts w:ascii="Nunito" w:eastAsia="Nunito" w:hAnsi="Nunito" w:cs="Nunito"/>
            <w:color w:val="000000" w:themeColor="text1"/>
            <w:sz w:val="20"/>
            <w:lang w:val="en-ZA"/>
          </w:rPr>
          <w:t xml:space="preserve">Creating synthetic data (e.g., </w:t>
        </w:r>
      </w:ins>
      <w:ins w:id="4581" w:author="Craig Parker" w:date="2024-08-07T15:09:00Z">
        <w:r w:rsidRPr="002E4822">
          <w:rPr>
            <w:rFonts w:ascii="Nunito" w:eastAsia="Nunito" w:hAnsi="Nunito" w:cs="Nunito"/>
            <w:color w:val="000000" w:themeColor="text1"/>
            <w:sz w:val="20"/>
            <w:lang w:val="en-ZA"/>
          </w:rPr>
          <w:t>ten</w:t>
        </w:r>
      </w:ins>
      <w:ins w:id="4582" w:author="Craig Parker" w:date="2024-08-07T15:08:00Z">
        <w:r w:rsidRPr="002E4822">
          <w:rPr>
            <w:rFonts w:ascii="Nunito" w:eastAsia="Nunito" w:hAnsi="Nunito" w:cs="Nunito"/>
            <w:color w:val="000000" w:themeColor="text1"/>
            <w:sz w:val="20"/>
            <w:lang w:val="en-ZA"/>
          </w:rPr>
          <w:t xml:space="preserve"> random samples of each variable).</w:t>
        </w:r>
      </w:ins>
    </w:p>
    <w:p w14:paraId="2708A012" w14:textId="77777777" w:rsidR="00494AE0" w:rsidRPr="002E4822" w:rsidRDefault="00494AE0" w:rsidP="000A3B7B">
      <w:pPr>
        <w:numPr>
          <w:ilvl w:val="0"/>
          <w:numId w:val="51"/>
        </w:numPr>
        <w:spacing w:line="360" w:lineRule="auto"/>
        <w:rPr>
          <w:ins w:id="4583" w:author="Craig Parker" w:date="2024-08-07T15:08:00Z"/>
          <w:rFonts w:ascii="Nunito" w:eastAsia="Nunito" w:hAnsi="Nunito" w:cs="Nunito"/>
          <w:color w:val="000000" w:themeColor="text1"/>
          <w:sz w:val="20"/>
          <w:lang w:val="en-ZA"/>
        </w:rPr>
      </w:pPr>
      <w:ins w:id="4584" w:author="Craig Parker" w:date="2024-08-07T15:08:00Z">
        <w:r w:rsidRPr="002E4822">
          <w:rPr>
            <w:rFonts w:ascii="Nunito" w:eastAsia="Nunito" w:hAnsi="Nunito" w:cs="Nunito"/>
            <w:color w:val="000000" w:themeColor="text1"/>
            <w:sz w:val="20"/>
            <w:lang w:val="en-ZA"/>
          </w:rPr>
          <w:t>Identifying relevant study documentation.</w:t>
        </w:r>
      </w:ins>
    </w:p>
    <w:p w14:paraId="14255E96" w14:textId="77777777" w:rsidR="00494AE0" w:rsidRPr="002E4822" w:rsidRDefault="00494AE0" w:rsidP="000A3B7B">
      <w:pPr>
        <w:spacing w:line="360" w:lineRule="auto"/>
        <w:rPr>
          <w:ins w:id="4585" w:author="Craig Parker" w:date="2024-08-07T15:08:00Z"/>
          <w:rFonts w:ascii="Nunito" w:eastAsia="Nunito" w:hAnsi="Nunito" w:cs="Nunito"/>
          <w:color w:val="000000" w:themeColor="text1"/>
          <w:sz w:val="20"/>
          <w:lang w:val="en-ZA"/>
        </w:rPr>
      </w:pPr>
    </w:p>
    <w:p w14:paraId="56B7FA2F" w14:textId="2EF0B94C" w:rsidR="0026318C" w:rsidRDefault="0026318C" w:rsidP="000A3B7B">
      <w:pPr>
        <w:spacing w:line="360" w:lineRule="auto"/>
        <w:rPr>
          <w:ins w:id="4586" w:author="Matthew Chersich" w:date="2024-08-13T23:42:00Z"/>
          <w:rFonts w:ascii="Nunito" w:eastAsia="Nunito" w:hAnsi="Nunito" w:cs="Nunito"/>
          <w:color w:val="000000" w:themeColor="text1"/>
          <w:sz w:val="20"/>
          <w:lang w:val="en-ZA"/>
        </w:rPr>
      </w:pPr>
      <w:moveToRangeStart w:id="4587" w:author="Matthew Chersich" w:date="2024-08-13T23:42:00Z" w:name="move174484983"/>
      <w:moveTo w:id="4588" w:author="Matthew Chersich" w:date="2024-08-13T23:42:00Z">
        <w:r w:rsidRPr="002E4822">
          <w:rPr>
            <w:rFonts w:ascii="Nunito" w:eastAsia="Nunito" w:hAnsi="Nunito" w:cs="Nunito"/>
            <w:color w:val="000000" w:themeColor="text1"/>
            <w:sz w:val="20"/>
            <w:lang w:val="en-ZA"/>
          </w:rPr>
          <w:t xml:space="preserve">Although these data are not encrypted, access permissions are restricted to the 'core' </w:t>
        </w:r>
        <w:commentRangeStart w:id="4589"/>
        <w:r w:rsidRPr="002E4822">
          <w:rPr>
            <w:rFonts w:ascii="Nunito" w:eastAsia="Nunito" w:hAnsi="Nunito" w:cs="Nunito"/>
            <w:color w:val="000000" w:themeColor="text1"/>
            <w:sz w:val="20"/>
            <w:lang w:val="en-ZA"/>
          </w:rPr>
          <w:t>group</w:t>
        </w:r>
      </w:moveTo>
      <w:commentRangeEnd w:id="4589"/>
      <w:r>
        <w:rPr>
          <w:rStyle w:val="CommentReference"/>
        </w:rPr>
        <w:commentReference w:id="4589"/>
      </w:r>
      <w:moveTo w:id="4590" w:author="Matthew Chersich" w:date="2024-08-13T23:42:00Z">
        <w:r w:rsidRPr="002E4822">
          <w:rPr>
            <w:rFonts w:ascii="Nunito" w:eastAsia="Nunito" w:hAnsi="Nunito" w:cs="Nunito"/>
            <w:color w:val="000000" w:themeColor="text1"/>
            <w:sz w:val="20"/>
            <w:lang w:val="en-ZA"/>
          </w:rPr>
          <w:t>.</w:t>
        </w:r>
      </w:moveTo>
      <w:moveToRangeEnd w:id="4587"/>
      <w:ins w:id="4591" w:author="Matthew Chersich" w:date="2024-08-13T23:46:00Z">
        <w:r>
          <w:rPr>
            <w:rFonts w:ascii="Nunito" w:eastAsia="Nunito" w:hAnsi="Nunito" w:cs="Nunito"/>
            <w:color w:val="000000" w:themeColor="text1"/>
            <w:sz w:val="20"/>
            <w:lang w:val="en-ZA"/>
          </w:rPr>
          <w:t xml:space="preserve"> </w:t>
        </w:r>
      </w:ins>
    </w:p>
    <w:p w14:paraId="7E8B1AB7" w14:textId="77777777" w:rsidR="0026318C" w:rsidRDefault="0026318C" w:rsidP="000A3B7B">
      <w:pPr>
        <w:spacing w:line="360" w:lineRule="auto"/>
        <w:rPr>
          <w:ins w:id="4592" w:author="Matthew Chersich" w:date="2024-08-13T23:42:00Z"/>
          <w:rFonts w:ascii="Nunito" w:eastAsia="Nunito" w:hAnsi="Nunito" w:cs="Nunito"/>
          <w:color w:val="000000" w:themeColor="text1"/>
          <w:sz w:val="20"/>
          <w:lang w:val="en-ZA"/>
        </w:rPr>
      </w:pPr>
    </w:p>
    <w:p w14:paraId="10F19E72" w14:textId="1136CE0A" w:rsidR="00494AE0" w:rsidRPr="002E4822" w:rsidRDefault="00494AE0" w:rsidP="000A3B7B">
      <w:pPr>
        <w:spacing w:line="360" w:lineRule="auto"/>
        <w:rPr>
          <w:ins w:id="4593" w:author="Craig Parker" w:date="2024-08-07T15:08:00Z"/>
          <w:rFonts w:ascii="Nunito" w:eastAsia="Nunito" w:hAnsi="Nunito" w:cs="Nunito"/>
          <w:color w:val="000000" w:themeColor="text1"/>
          <w:sz w:val="20"/>
          <w:lang w:val="en-ZA"/>
        </w:rPr>
      </w:pPr>
      <w:ins w:id="4594" w:author="Craig Parker" w:date="2024-08-07T15:08:00Z">
        <w:r w:rsidRPr="002E4822">
          <w:rPr>
            <w:rFonts w:ascii="Nunito" w:eastAsia="Nunito" w:hAnsi="Nunito" w:cs="Nunito"/>
            <w:color w:val="000000" w:themeColor="text1"/>
            <w:sz w:val="20"/>
            <w:lang w:val="en-ZA"/>
          </w:rPr>
          <w:t xml:space="preserve">This </w:t>
        </w:r>
        <w:commentRangeStart w:id="4595"/>
        <w:r w:rsidRPr="002E4822">
          <w:rPr>
            <w:rFonts w:ascii="Nunito" w:eastAsia="Nunito" w:hAnsi="Nunito" w:cs="Nunito"/>
            <w:color w:val="000000" w:themeColor="text1"/>
            <w:sz w:val="20"/>
            <w:lang w:val="en-ZA"/>
          </w:rPr>
          <w:t>data</w:t>
        </w:r>
      </w:ins>
      <w:commentRangeEnd w:id="4595"/>
      <w:r w:rsidR="0026318C">
        <w:rPr>
          <w:rStyle w:val="CommentReference"/>
        </w:rPr>
        <w:commentReference w:id="4595"/>
      </w:r>
      <w:ins w:id="4596" w:author="Craig Parker" w:date="2024-08-07T15:08:00Z">
        <w:r w:rsidRPr="002E4822">
          <w:rPr>
            <w:rFonts w:ascii="Nunito" w:eastAsia="Nunito" w:hAnsi="Nunito" w:cs="Nunito"/>
            <w:color w:val="000000" w:themeColor="text1"/>
            <w:sz w:val="20"/>
            <w:lang w:val="en-ZA"/>
          </w:rPr>
          <w:t xml:space="preserve"> is periodically backed up to a secure and encrypted disk</w:t>
        </w:r>
      </w:ins>
      <w:ins w:id="4597" w:author="Matthew Chersich" w:date="2024-08-13T23:41:00Z">
        <w:r w:rsidR="006A7C0B">
          <w:rPr>
            <w:rFonts w:ascii="Nunito" w:eastAsia="Nunito" w:hAnsi="Nunito" w:cs="Nunito"/>
            <w:color w:val="000000" w:themeColor="text1"/>
            <w:sz w:val="20"/>
            <w:lang w:val="en-ZA"/>
          </w:rPr>
          <w:t>,</w:t>
        </w:r>
      </w:ins>
      <w:ins w:id="4598" w:author="Craig Parker" w:date="2024-08-07T15:08:00Z">
        <w:r w:rsidRPr="002E4822">
          <w:rPr>
            <w:rFonts w:ascii="Nunito" w:eastAsia="Nunito" w:hAnsi="Nunito" w:cs="Nunito"/>
            <w:color w:val="000000" w:themeColor="text1"/>
            <w:sz w:val="20"/>
            <w:lang w:val="en-ZA"/>
          </w:rPr>
          <w:t xml:space="preserve"> separate from the wider HPC system. </w:t>
        </w:r>
      </w:ins>
      <w:moveFromRangeStart w:id="4599" w:author="Matthew Chersich" w:date="2024-08-13T23:42:00Z" w:name="move174484983"/>
      <w:moveFrom w:id="4600" w:author="Matthew Chersich" w:date="2024-08-13T23:42:00Z">
        <w:ins w:id="4601" w:author="Craig Parker" w:date="2024-08-07T15:08:00Z">
          <w:r w:rsidRPr="002E4822" w:rsidDel="0026318C">
            <w:rPr>
              <w:rFonts w:ascii="Nunito" w:eastAsia="Nunito" w:hAnsi="Nunito" w:cs="Nunito"/>
              <w:color w:val="000000" w:themeColor="text1"/>
              <w:sz w:val="20"/>
              <w:lang w:val="en-ZA"/>
            </w:rPr>
            <w:t xml:space="preserve">Although </w:t>
          </w:r>
        </w:ins>
        <w:r w:rsidR="004A3BAA" w:rsidRPr="002E4822" w:rsidDel="0026318C">
          <w:rPr>
            <w:rFonts w:ascii="Nunito" w:eastAsia="Nunito" w:hAnsi="Nunito" w:cs="Nunito"/>
            <w:color w:val="000000" w:themeColor="text1"/>
            <w:sz w:val="20"/>
            <w:lang w:val="en-ZA"/>
          </w:rPr>
          <w:t>these data are</w:t>
        </w:r>
        <w:ins w:id="4602" w:author="Craig Parker" w:date="2024-08-07T15:08:00Z">
          <w:r w:rsidRPr="002E4822" w:rsidDel="0026318C">
            <w:rPr>
              <w:rFonts w:ascii="Nunito" w:eastAsia="Nunito" w:hAnsi="Nunito" w:cs="Nunito"/>
              <w:color w:val="000000" w:themeColor="text1"/>
              <w:sz w:val="20"/>
              <w:lang w:val="en-ZA"/>
            </w:rPr>
            <w:t xml:space="preserve"> not encrypted, access permissions are restricted to the 'core' group.</w:t>
          </w:r>
        </w:ins>
      </w:moveFrom>
      <w:moveFromRangeEnd w:id="4599"/>
    </w:p>
    <w:p w14:paraId="76B15988" w14:textId="05289E21" w:rsidR="00494AE0" w:rsidRPr="002E4822" w:rsidDel="0026318C" w:rsidRDefault="0026318C" w:rsidP="000A3B7B">
      <w:pPr>
        <w:spacing w:line="360" w:lineRule="auto"/>
        <w:rPr>
          <w:ins w:id="4603" w:author="Craig Parker" w:date="2024-08-07T15:08:00Z"/>
          <w:del w:id="4604" w:author="Matthew Chersich" w:date="2024-08-13T23:42:00Z"/>
          <w:rFonts w:ascii="Nunito" w:eastAsia="Nunito" w:hAnsi="Nunito" w:cs="Nunito"/>
          <w:b/>
          <w:bCs/>
          <w:color w:val="000000" w:themeColor="text1"/>
          <w:sz w:val="20"/>
          <w:lang w:val="en-ZA"/>
        </w:rPr>
      </w:pPr>
      <w:bookmarkStart w:id="4605" w:name="_Toc174562941"/>
      <w:ins w:id="4606" w:author="Matthew Chersich" w:date="2024-08-13T23:43:00Z">
        <w:r>
          <w:rPr>
            <w:rFonts w:ascii="Nunito" w:eastAsia="Nunito" w:hAnsi="Nunito" w:cs="Nunito"/>
            <w:b/>
            <w:bCs/>
            <w:color w:val="000000" w:themeColor="text1"/>
            <w:sz w:val="20"/>
            <w:lang w:val="en-ZA"/>
          </w:rPr>
          <w:t>5.7.2</w:t>
        </w:r>
        <w:bookmarkEnd w:id="4605"/>
        <w:r>
          <w:rPr>
            <w:rFonts w:ascii="Nunito" w:eastAsia="Nunito" w:hAnsi="Nunito" w:cs="Nunito"/>
            <w:b/>
            <w:bCs/>
            <w:color w:val="000000" w:themeColor="text1"/>
            <w:sz w:val="20"/>
            <w:lang w:val="en-ZA"/>
          </w:rPr>
          <w:t xml:space="preserve"> </w:t>
        </w:r>
      </w:ins>
    </w:p>
    <w:p w14:paraId="20582EF8" w14:textId="32AD4FC2" w:rsidR="00494AE0" w:rsidRPr="002E4822" w:rsidRDefault="00494AE0" w:rsidP="000A3B7B">
      <w:pPr>
        <w:pStyle w:val="Heading3"/>
        <w:spacing w:line="360" w:lineRule="auto"/>
        <w:rPr>
          <w:ins w:id="4607" w:author="Craig Parker" w:date="2024-08-07T15:08:00Z"/>
          <w:rFonts w:ascii="Nunito" w:hAnsi="Nunito"/>
          <w:sz w:val="20"/>
          <w:szCs w:val="20"/>
          <w:lang w:val="en-ZA"/>
        </w:rPr>
      </w:pPr>
      <w:bookmarkStart w:id="4608" w:name="_Toc174562942"/>
      <w:ins w:id="4609" w:author="Craig Parker" w:date="2024-08-07T15:08:00Z">
        <w:r w:rsidRPr="002E4822">
          <w:rPr>
            <w:rFonts w:ascii="Nunito" w:hAnsi="Nunito"/>
            <w:sz w:val="20"/>
            <w:szCs w:val="20"/>
            <w:lang w:val="en-ZA"/>
          </w:rPr>
          <w:t xml:space="preserve">Variable </w:t>
        </w:r>
      </w:ins>
      <w:r w:rsidR="002E4822">
        <w:rPr>
          <w:rFonts w:ascii="Nunito" w:hAnsi="Nunito"/>
          <w:sz w:val="20"/>
          <w:szCs w:val="20"/>
          <w:lang w:val="en-ZA"/>
        </w:rPr>
        <w:t>m</w:t>
      </w:r>
      <w:ins w:id="4610" w:author="Craig Parker" w:date="2024-08-07T15:08:00Z">
        <w:r w:rsidRPr="002E4822">
          <w:rPr>
            <w:rFonts w:ascii="Nunito" w:hAnsi="Nunito"/>
            <w:sz w:val="20"/>
            <w:szCs w:val="20"/>
            <w:lang w:val="en-ZA"/>
          </w:rPr>
          <w:t>apping:</w:t>
        </w:r>
        <w:bookmarkEnd w:id="4608"/>
      </w:ins>
    </w:p>
    <w:p w14:paraId="720E925E" w14:textId="776670A7" w:rsidR="00494AE0" w:rsidRPr="002E4822" w:rsidRDefault="00494AE0" w:rsidP="000A3B7B">
      <w:pPr>
        <w:spacing w:line="360" w:lineRule="auto"/>
        <w:rPr>
          <w:ins w:id="4611" w:author="Craig Parker" w:date="2024-08-07T15:08:00Z"/>
          <w:rFonts w:ascii="Nunito" w:eastAsia="Nunito" w:hAnsi="Nunito" w:cs="Nunito"/>
          <w:color w:val="000000" w:themeColor="text1"/>
          <w:sz w:val="20"/>
          <w:lang w:val="en-ZA"/>
        </w:rPr>
      </w:pPr>
      <w:ins w:id="4612" w:author="Craig Parker" w:date="2024-08-07T15:08:00Z">
        <w:r w:rsidRPr="002E4822">
          <w:rPr>
            <w:rFonts w:ascii="Nunito" w:eastAsia="Nunito" w:hAnsi="Nunito" w:cs="Nunito"/>
            <w:color w:val="000000" w:themeColor="text1"/>
            <w:sz w:val="20"/>
            <w:lang w:val="en-ZA"/>
          </w:rPr>
          <w:t xml:space="preserve">This step involves the </w:t>
        </w:r>
        <w:del w:id="4613" w:author="Matthew Chersich" w:date="2024-08-13T23:43:00Z">
          <w:r w:rsidRPr="002E4822" w:rsidDel="0026318C">
            <w:rPr>
              <w:rFonts w:ascii="Nunito" w:eastAsia="Nunito" w:hAnsi="Nunito" w:cs="Nunito"/>
              <w:color w:val="000000" w:themeColor="text1"/>
              <w:sz w:val="20"/>
              <w:lang w:val="en-ZA"/>
            </w:rPr>
            <w:delText>entire</w:delText>
          </w:r>
        </w:del>
      </w:ins>
      <w:ins w:id="4614" w:author="Matthew Chersich" w:date="2024-08-13T23:43:00Z">
        <w:r w:rsidR="0026318C">
          <w:rPr>
            <w:rFonts w:ascii="Nunito" w:eastAsia="Nunito" w:hAnsi="Nunito" w:cs="Nunito"/>
            <w:color w:val="000000" w:themeColor="text1"/>
            <w:sz w:val="20"/>
            <w:lang w:val="en-ZA"/>
          </w:rPr>
          <w:t xml:space="preserve">Core group and a larger set of HEAT </w:t>
        </w:r>
        <w:proofErr w:type="spellStart"/>
        <w:r w:rsidR="0026318C">
          <w:rPr>
            <w:rFonts w:ascii="Nunito" w:eastAsia="Nunito" w:hAnsi="Nunito" w:cs="Nunito"/>
            <w:color w:val="000000" w:themeColor="text1"/>
            <w:sz w:val="20"/>
            <w:lang w:val="en-ZA"/>
          </w:rPr>
          <w:t>Center</w:t>
        </w:r>
        <w:proofErr w:type="spellEnd"/>
        <w:r w:rsidR="0026318C">
          <w:rPr>
            <w:rFonts w:ascii="Nunito" w:eastAsia="Nunito" w:hAnsi="Nunito" w:cs="Nunito"/>
            <w:color w:val="000000" w:themeColor="text1"/>
            <w:sz w:val="20"/>
            <w:lang w:val="en-ZA"/>
          </w:rPr>
          <w:t xml:space="preserve"> staff</w:t>
        </w:r>
      </w:ins>
      <w:ins w:id="4615" w:author="Craig Parker" w:date="2024-08-07T15:08:00Z">
        <w:del w:id="4616" w:author="Matthew Chersich" w:date="2024-08-13T23:43:00Z">
          <w:r w:rsidRPr="002E4822" w:rsidDel="0026318C">
            <w:rPr>
              <w:rFonts w:ascii="Nunito" w:eastAsia="Nunito" w:hAnsi="Nunito" w:cs="Nunito"/>
              <w:color w:val="000000" w:themeColor="text1"/>
              <w:sz w:val="20"/>
              <w:lang w:val="en-ZA"/>
            </w:rPr>
            <w:delText xml:space="preserve"> consortium </w:delText>
          </w:r>
        </w:del>
      </w:ins>
      <w:ins w:id="4617" w:author="Matthew Chersich" w:date="2024-08-13T23:43:00Z">
        <w:r w:rsidR="0026318C">
          <w:rPr>
            <w:rFonts w:ascii="Nunito" w:eastAsia="Nunito" w:hAnsi="Nunito" w:cs="Nunito"/>
            <w:color w:val="000000" w:themeColor="text1"/>
            <w:sz w:val="20"/>
            <w:lang w:val="en-ZA"/>
          </w:rPr>
          <w:t xml:space="preserve"> </w:t>
        </w:r>
      </w:ins>
      <w:ins w:id="4618" w:author="Matthew Chersich" w:date="2024-08-13T23:44:00Z">
        <w:r w:rsidR="0026318C">
          <w:rPr>
            <w:rFonts w:ascii="Nunito" w:eastAsia="Nunito" w:hAnsi="Nunito" w:cs="Nunito"/>
            <w:color w:val="000000" w:themeColor="text1"/>
            <w:sz w:val="20"/>
            <w:lang w:val="en-ZA"/>
          </w:rPr>
          <w:t xml:space="preserve">who </w:t>
        </w:r>
      </w:ins>
      <w:ins w:id="4619" w:author="Craig Parker" w:date="2024-08-07T15:08:00Z">
        <w:r w:rsidRPr="002E4822">
          <w:rPr>
            <w:rFonts w:ascii="Nunito" w:eastAsia="Nunito" w:hAnsi="Nunito" w:cs="Nunito"/>
            <w:color w:val="000000" w:themeColor="text1"/>
            <w:sz w:val="20"/>
            <w:lang w:val="en-ZA"/>
          </w:rPr>
          <w:t>utili</w:t>
        </w:r>
      </w:ins>
      <w:ins w:id="4620" w:author="Craig Parker" w:date="2024-08-07T15:10:00Z">
        <w:r w:rsidRPr="002E4822">
          <w:rPr>
            <w:rFonts w:ascii="Nunito" w:eastAsia="Nunito" w:hAnsi="Nunito" w:cs="Nunito"/>
            <w:color w:val="000000" w:themeColor="text1"/>
            <w:sz w:val="20"/>
            <w:lang w:val="en-ZA"/>
          </w:rPr>
          <w:t>s</w:t>
        </w:r>
      </w:ins>
      <w:ins w:id="4621" w:author="Craig Parker" w:date="2024-08-07T15:08:00Z">
        <w:del w:id="4622" w:author="Matthew Chersich" w:date="2024-08-13T23:44:00Z">
          <w:r w:rsidRPr="002E4822" w:rsidDel="0026318C">
            <w:rPr>
              <w:rFonts w:ascii="Nunito" w:eastAsia="Nunito" w:hAnsi="Nunito" w:cs="Nunito"/>
              <w:color w:val="000000" w:themeColor="text1"/>
              <w:sz w:val="20"/>
              <w:lang w:val="en-ZA"/>
            </w:rPr>
            <w:delText>ing</w:delText>
          </w:r>
        </w:del>
      </w:ins>
      <w:ins w:id="4623" w:author="Matthew Chersich" w:date="2024-08-13T23:44:00Z">
        <w:r w:rsidR="0026318C">
          <w:rPr>
            <w:rFonts w:ascii="Nunito" w:eastAsia="Nunito" w:hAnsi="Nunito" w:cs="Nunito"/>
            <w:color w:val="000000" w:themeColor="text1"/>
            <w:sz w:val="20"/>
            <w:lang w:val="en-ZA"/>
          </w:rPr>
          <w:t>e</w:t>
        </w:r>
      </w:ins>
      <w:ins w:id="4624" w:author="Craig Parker" w:date="2024-08-07T15:08:00Z">
        <w:r w:rsidRPr="002E4822">
          <w:rPr>
            <w:rFonts w:ascii="Nunito" w:eastAsia="Nunito" w:hAnsi="Nunito" w:cs="Nunito"/>
            <w:color w:val="000000" w:themeColor="text1"/>
            <w:sz w:val="20"/>
            <w:lang w:val="en-ZA"/>
          </w:rPr>
          <w:t xml:space="preserve"> synthetic data, variable metadata, and study documentation created in the pre-processing step. Data is shared with OpenAI to leverage LLM description completions, variable mapping suggestions, and data </w:t>
        </w:r>
        <w:r w:rsidRPr="002E4822">
          <w:rPr>
            <w:rFonts w:ascii="Nunito" w:eastAsia="Nunito" w:hAnsi="Nunito" w:cs="Nunito"/>
            <w:color w:val="000000" w:themeColor="text1"/>
            <w:sz w:val="20"/>
            <w:lang w:val="en-ZA"/>
          </w:rPr>
          <w:lastRenderedPageBreak/>
          <w:t>transformation recommendations. Harmoni</w:t>
        </w:r>
      </w:ins>
      <w:r w:rsidR="009557F9" w:rsidRPr="002E4822">
        <w:rPr>
          <w:rFonts w:ascii="Nunito" w:eastAsia="Nunito" w:hAnsi="Nunito" w:cs="Nunito"/>
          <w:color w:val="000000" w:themeColor="text1"/>
          <w:sz w:val="20"/>
          <w:lang w:val="en-ZA"/>
        </w:rPr>
        <w:t>s</w:t>
      </w:r>
      <w:ins w:id="4625" w:author="Craig Parker" w:date="2024-08-07T15:08:00Z">
        <w:r w:rsidRPr="002E4822">
          <w:rPr>
            <w:rFonts w:ascii="Nunito" w:eastAsia="Nunito" w:hAnsi="Nunito" w:cs="Nunito"/>
            <w:color w:val="000000" w:themeColor="text1"/>
            <w:sz w:val="20"/>
            <w:lang w:val="en-ZA"/>
          </w:rPr>
          <w:t>ation team members complete a form to map source variables to a standard set of ontologies and recode variables to a standard data model.</w:t>
        </w:r>
      </w:ins>
    </w:p>
    <w:p w14:paraId="4A66EAC0" w14:textId="77777777" w:rsidR="00494AE0" w:rsidRPr="002E4822" w:rsidRDefault="00494AE0" w:rsidP="000A3B7B">
      <w:pPr>
        <w:spacing w:line="360" w:lineRule="auto"/>
        <w:rPr>
          <w:ins w:id="4626" w:author="Craig Parker" w:date="2024-08-07T15:08:00Z"/>
          <w:rFonts w:ascii="Nunito" w:eastAsia="Nunito" w:hAnsi="Nunito" w:cs="Nunito"/>
          <w:b/>
          <w:bCs/>
          <w:color w:val="000000" w:themeColor="text1"/>
          <w:sz w:val="20"/>
          <w:lang w:val="en-ZA"/>
        </w:rPr>
      </w:pPr>
    </w:p>
    <w:p w14:paraId="34121BC8" w14:textId="5E4C346B" w:rsidR="00494AE0" w:rsidRPr="002E4822" w:rsidRDefault="00494AE0" w:rsidP="000A3B7B">
      <w:pPr>
        <w:pStyle w:val="Heading3"/>
        <w:spacing w:line="360" w:lineRule="auto"/>
        <w:rPr>
          <w:ins w:id="4627" w:author="Craig Parker" w:date="2024-08-07T15:08:00Z"/>
          <w:rFonts w:ascii="Nunito" w:hAnsi="Nunito"/>
          <w:sz w:val="20"/>
          <w:szCs w:val="20"/>
          <w:lang w:val="en-ZA"/>
        </w:rPr>
      </w:pPr>
      <w:bookmarkStart w:id="4628" w:name="_Toc174562943"/>
      <w:ins w:id="4629" w:author="Craig Parker" w:date="2024-08-07T15:08:00Z">
        <w:r w:rsidRPr="002E4822">
          <w:rPr>
            <w:rFonts w:ascii="Nunito" w:hAnsi="Nunito"/>
            <w:sz w:val="20"/>
            <w:szCs w:val="20"/>
            <w:lang w:val="en-ZA"/>
          </w:rPr>
          <w:t xml:space="preserve">Mapping </w:t>
        </w:r>
      </w:ins>
      <w:r w:rsidR="002E4822">
        <w:rPr>
          <w:rFonts w:ascii="Nunito" w:hAnsi="Nunito"/>
          <w:sz w:val="20"/>
          <w:szCs w:val="20"/>
          <w:lang w:val="en-ZA"/>
        </w:rPr>
        <w:t>v</w:t>
      </w:r>
      <w:ins w:id="4630" w:author="Craig Parker" w:date="2024-08-07T15:08:00Z">
        <w:r w:rsidRPr="002E4822">
          <w:rPr>
            <w:rFonts w:ascii="Nunito" w:hAnsi="Nunito"/>
            <w:sz w:val="20"/>
            <w:szCs w:val="20"/>
            <w:lang w:val="en-ZA"/>
          </w:rPr>
          <w:t>alidation:</w:t>
        </w:r>
        <w:bookmarkEnd w:id="4628"/>
      </w:ins>
    </w:p>
    <w:p w14:paraId="052602B2" w14:textId="6514491B" w:rsidR="00494AE0" w:rsidRPr="002E4822" w:rsidRDefault="00494AE0" w:rsidP="000A3B7B">
      <w:pPr>
        <w:spacing w:line="360" w:lineRule="auto"/>
        <w:rPr>
          <w:ins w:id="4631" w:author="Craig Parker" w:date="2024-08-07T15:09:00Z"/>
          <w:rFonts w:ascii="Nunito" w:eastAsia="Nunito" w:hAnsi="Nunito" w:cs="Nunito"/>
          <w:color w:val="000000" w:themeColor="text1"/>
          <w:sz w:val="20"/>
          <w:lang w:val="en-ZA"/>
        </w:rPr>
      </w:pPr>
      <w:ins w:id="4632" w:author="Craig Parker" w:date="2024-08-07T15:08:00Z">
        <w:r w:rsidRPr="002E4822">
          <w:rPr>
            <w:rFonts w:ascii="Nunito" w:eastAsia="Nunito" w:hAnsi="Nunito" w:cs="Nunito"/>
            <w:color w:val="000000" w:themeColor="text1"/>
            <w:sz w:val="20"/>
            <w:lang w:val="en-ZA"/>
          </w:rPr>
          <w:t xml:space="preserve">The 'core' HE²AT team validates the variable mappings created in the previous step using the </w:t>
        </w:r>
        <w:commentRangeStart w:id="4633"/>
        <w:r w:rsidRPr="0026318C">
          <w:rPr>
            <w:rFonts w:ascii="Nunito" w:eastAsia="Nunito" w:hAnsi="Nunito" w:cs="Nunito"/>
            <w:color w:val="000000" w:themeColor="text1"/>
            <w:sz w:val="20"/>
            <w:highlight w:val="yellow"/>
            <w:lang w:val="en-ZA"/>
            <w:rPrChange w:id="4634" w:author="Matthew Chersich" w:date="2024-08-13T23:44:00Z">
              <w:rPr>
                <w:rFonts w:ascii="Nunito" w:eastAsia="Nunito" w:hAnsi="Nunito" w:cs="Nunito"/>
                <w:color w:val="000000" w:themeColor="text1"/>
                <w:sz w:val="20"/>
                <w:lang w:val="en-ZA"/>
              </w:rPr>
            </w:rPrChange>
          </w:rPr>
          <w:t>reformatted</w:t>
        </w:r>
      </w:ins>
      <w:commentRangeEnd w:id="4633"/>
      <w:r w:rsidR="0026318C">
        <w:rPr>
          <w:rStyle w:val="CommentReference"/>
        </w:rPr>
        <w:commentReference w:id="4633"/>
      </w:r>
      <w:ins w:id="4635" w:author="Craig Parker" w:date="2024-08-07T15:08:00Z">
        <w:r w:rsidRPr="0026318C">
          <w:rPr>
            <w:rFonts w:ascii="Nunito" w:eastAsia="Nunito" w:hAnsi="Nunito" w:cs="Nunito"/>
            <w:color w:val="000000" w:themeColor="text1"/>
            <w:sz w:val="20"/>
            <w:highlight w:val="yellow"/>
            <w:lang w:val="en-ZA"/>
            <w:rPrChange w:id="4636" w:author="Matthew Chersich" w:date="2024-08-13T23:44:00Z">
              <w:rPr>
                <w:rFonts w:ascii="Nunito" w:eastAsia="Nunito" w:hAnsi="Nunito" w:cs="Nunito"/>
                <w:color w:val="000000" w:themeColor="text1"/>
                <w:sz w:val="20"/>
                <w:lang w:val="en-ZA"/>
              </w:rPr>
            </w:rPrChange>
          </w:rPr>
          <w:t xml:space="preserve"> source data</w:t>
        </w:r>
        <w:r w:rsidRPr="002E4822">
          <w:rPr>
            <w:rFonts w:ascii="Nunito" w:eastAsia="Nunito" w:hAnsi="Nunito" w:cs="Nunito"/>
            <w:color w:val="000000" w:themeColor="text1"/>
            <w:sz w:val="20"/>
            <w:lang w:val="en-ZA"/>
          </w:rPr>
          <w:t>. This validation is conducted first by a health expert and then by the core harmoni</w:t>
        </w:r>
      </w:ins>
      <w:r w:rsidR="009557F9" w:rsidRPr="002E4822">
        <w:rPr>
          <w:rFonts w:ascii="Nunito" w:eastAsia="Nunito" w:hAnsi="Nunito" w:cs="Nunito"/>
          <w:color w:val="000000" w:themeColor="text1"/>
          <w:sz w:val="20"/>
          <w:lang w:val="en-ZA"/>
        </w:rPr>
        <w:t>s</w:t>
      </w:r>
      <w:ins w:id="4637" w:author="Craig Parker" w:date="2024-08-07T15:08:00Z">
        <w:r w:rsidRPr="002E4822">
          <w:rPr>
            <w:rFonts w:ascii="Nunito" w:eastAsia="Nunito" w:hAnsi="Nunito" w:cs="Nunito"/>
            <w:color w:val="000000" w:themeColor="text1"/>
            <w:sz w:val="20"/>
            <w:lang w:val="en-ZA"/>
          </w:rPr>
          <w:t>ing team. The mappings and transformation instructions from this step are version-controlled using CSAG GitLab.</w:t>
        </w:r>
      </w:ins>
    </w:p>
    <w:p w14:paraId="3856E9F3" w14:textId="595F03C6" w:rsidR="00494AE0" w:rsidRPr="002E4822" w:rsidRDefault="00494AE0" w:rsidP="000A3B7B">
      <w:pPr>
        <w:pStyle w:val="Heading3"/>
        <w:spacing w:line="360" w:lineRule="auto"/>
        <w:rPr>
          <w:ins w:id="4638" w:author="Craig Parker" w:date="2024-08-07T15:08:00Z"/>
          <w:rFonts w:ascii="Nunito" w:hAnsi="Nunito"/>
          <w:sz w:val="20"/>
          <w:szCs w:val="20"/>
          <w:lang w:val="en-ZA"/>
        </w:rPr>
      </w:pPr>
      <w:bookmarkStart w:id="4639" w:name="_Toc174562944"/>
      <w:ins w:id="4640" w:author="Craig Parker" w:date="2024-08-07T15:08:00Z">
        <w:r w:rsidRPr="002E4822">
          <w:rPr>
            <w:rFonts w:ascii="Nunito" w:hAnsi="Nunito"/>
            <w:sz w:val="20"/>
            <w:szCs w:val="20"/>
            <w:lang w:val="en-ZA"/>
          </w:rPr>
          <w:t xml:space="preserve">Database </w:t>
        </w:r>
      </w:ins>
      <w:r w:rsidR="002E4822">
        <w:rPr>
          <w:rFonts w:ascii="Nunito" w:hAnsi="Nunito"/>
          <w:sz w:val="20"/>
          <w:szCs w:val="20"/>
          <w:lang w:val="en-ZA"/>
        </w:rPr>
        <w:t>p</w:t>
      </w:r>
      <w:ins w:id="4641" w:author="Craig Parker" w:date="2024-08-07T15:08:00Z">
        <w:r w:rsidRPr="002E4822">
          <w:rPr>
            <w:rFonts w:ascii="Nunito" w:hAnsi="Nunito"/>
            <w:sz w:val="20"/>
            <w:szCs w:val="20"/>
            <w:lang w:val="en-ZA"/>
          </w:rPr>
          <w:t>opulation:</w:t>
        </w:r>
        <w:bookmarkEnd w:id="4639"/>
      </w:ins>
    </w:p>
    <w:p w14:paraId="7959E4C4" w14:textId="0AC91B50" w:rsidR="00494AE0" w:rsidRPr="002E4822" w:rsidRDefault="00494AE0" w:rsidP="000A3B7B">
      <w:pPr>
        <w:spacing w:line="360" w:lineRule="auto"/>
        <w:rPr>
          <w:ins w:id="4642" w:author="Craig Parker" w:date="2024-08-07T15:08:00Z"/>
          <w:rFonts w:ascii="Nunito" w:eastAsia="Nunito" w:hAnsi="Nunito" w:cs="Nunito"/>
          <w:color w:val="000000" w:themeColor="text1"/>
          <w:sz w:val="20"/>
          <w:lang w:val="en-ZA"/>
        </w:rPr>
      </w:pPr>
      <w:ins w:id="4643" w:author="Craig Parker" w:date="2024-08-07T15:08:00Z">
        <w:r w:rsidRPr="002E4822">
          <w:rPr>
            <w:rFonts w:ascii="Nunito" w:eastAsia="Nunito" w:hAnsi="Nunito" w:cs="Nunito"/>
            <w:color w:val="000000" w:themeColor="text1"/>
            <w:sz w:val="20"/>
            <w:lang w:val="en-ZA"/>
          </w:rPr>
          <w:t xml:space="preserve">Using the mappings and transformation instructions from the previous steps, the source data is transformed and used to populate a final database. </w:t>
        </w:r>
      </w:ins>
      <w:r w:rsidR="009557F9" w:rsidRPr="002E4822">
        <w:rPr>
          <w:rFonts w:ascii="Nunito" w:eastAsia="Nunito" w:hAnsi="Nunito" w:cs="Nunito"/>
          <w:color w:val="000000" w:themeColor="text1"/>
          <w:sz w:val="20"/>
          <w:lang w:val="en-ZA"/>
        </w:rPr>
        <w:t>Th</w:t>
      </w:r>
      <w:del w:id="4644" w:author="Matthew Chersich" w:date="2024-08-13T23:45:00Z">
        <w:r w:rsidR="009557F9" w:rsidRPr="002E4822" w:rsidDel="0026318C">
          <w:rPr>
            <w:rFonts w:ascii="Nunito" w:eastAsia="Nunito" w:hAnsi="Nunito" w:cs="Nunito"/>
            <w:color w:val="000000" w:themeColor="text1"/>
            <w:sz w:val="20"/>
            <w:lang w:val="en-ZA"/>
          </w:rPr>
          <w:delText>e ‘core’ team manages th</w:delText>
        </w:r>
      </w:del>
      <w:r w:rsidR="009557F9" w:rsidRPr="002E4822">
        <w:rPr>
          <w:rFonts w:ascii="Nunito" w:eastAsia="Nunito" w:hAnsi="Nunito" w:cs="Nunito"/>
          <w:color w:val="000000" w:themeColor="text1"/>
          <w:sz w:val="20"/>
          <w:lang w:val="en-ZA"/>
        </w:rPr>
        <w:t xml:space="preserve">is </w:t>
      </w:r>
      <w:ins w:id="4645" w:author="Craig Parker" w:date="2024-08-07T15:08:00Z">
        <w:r w:rsidRPr="002E4822">
          <w:rPr>
            <w:rFonts w:ascii="Nunito" w:eastAsia="Nunito" w:hAnsi="Nunito" w:cs="Nunito"/>
            <w:color w:val="000000" w:themeColor="text1"/>
            <w:sz w:val="20"/>
            <w:lang w:val="en-ZA"/>
          </w:rPr>
          <w:t>step is managed by the 'core' team, and the final database is made available to the full consortium. A second anonymi</w:t>
        </w:r>
      </w:ins>
      <w:r w:rsidR="009557F9" w:rsidRPr="002E4822">
        <w:rPr>
          <w:rFonts w:ascii="Nunito" w:eastAsia="Nunito" w:hAnsi="Nunito" w:cs="Nunito"/>
          <w:color w:val="000000" w:themeColor="text1"/>
          <w:sz w:val="20"/>
          <w:lang w:val="en-ZA"/>
        </w:rPr>
        <w:t>s</w:t>
      </w:r>
      <w:ins w:id="4646" w:author="Craig Parker" w:date="2024-08-07T15:08:00Z">
        <w:r w:rsidRPr="002E4822">
          <w:rPr>
            <w:rFonts w:ascii="Nunito" w:eastAsia="Nunito" w:hAnsi="Nunito" w:cs="Nunito"/>
            <w:color w:val="000000" w:themeColor="text1"/>
            <w:sz w:val="20"/>
            <w:lang w:val="en-ZA"/>
          </w:rPr>
          <w:t>ation of patient identifiers occurs at this stage, and locations below the ward level (e.g., street addresses) are excluded.</w:t>
        </w:r>
      </w:ins>
    </w:p>
    <w:p w14:paraId="68159486" w14:textId="77777777" w:rsidR="00494AE0" w:rsidRPr="002E4822" w:rsidRDefault="00494AE0" w:rsidP="000A3B7B">
      <w:pPr>
        <w:spacing w:line="360" w:lineRule="auto"/>
        <w:rPr>
          <w:ins w:id="4647" w:author="Craig Parker" w:date="2024-08-07T15:09:00Z"/>
          <w:rFonts w:ascii="Nunito" w:eastAsia="Nunito" w:hAnsi="Nunito" w:cs="Nunito"/>
          <w:b/>
          <w:bCs/>
          <w:color w:val="000000" w:themeColor="text1"/>
          <w:sz w:val="20"/>
          <w:lang w:val="en-ZA"/>
        </w:rPr>
      </w:pPr>
    </w:p>
    <w:p w14:paraId="08AA3D13" w14:textId="6847FD00" w:rsidR="00494AE0" w:rsidRPr="002E4822" w:rsidRDefault="00494AE0" w:rsidP="000A3B7B">
      <w:pPr>
        <w:pStyle w:val="Heading3"/>
        <w:spacing w:line="360" w:lineRule="auto"/>
        <w:rPr>
          <w:ins w:id="4648" w:author="Craig Parker" w:date="2024-08-07T15:08:00Z"/>
          <w:rFonts w:ascii="Nunito" w:hAnsi="Nunito"/>
          <w:sz w:val="20"/>
          <w:szCs w:val="20"/>
          <w:lang w:val="en-ZA"/>
        </w:rPr>
      </w:pPr>
      <w:bookmarkStart w:id="4649" w:name="_Toc174562945"/>
      <w:ins w:id="4650" w:author="Craig Parker" w:date="2024-08-07T15:08:00Z">
        <w:r w:rsidRPr="002E4822">
          <w:rPr>
            <w:rFonts w:ascii="Nunito" w:hAnsi="Nunito"/>
            <w:sz w:val="20"/>
            <w:szCs w:val="20"/>
            <w:lang w:val="en-ZA"/>
          </w:rPr>
          <w:t xml:space="preserve">Final </w:t>
        </w:r>
      </w:ins>
      <w:r w:rsidR="002E4822">
        <w:rPr>
          <w:rFonts w:ascii="Nunito" w:hAnsi="Nunito"/>
          <w:sz w:val="20"/>
          <w:szCs w:val="20"/>
          <w:lang w:val="en-ZA"/>
        </w:rPr>
        <w:t>d</w:t>
      </w:r>
      <w:ins w:id="4651" w:author="Craig Parker" w:date="2024-08-07T15:08:00Z">
        <w:r w:rsidRPr="002E4822">
          <w:rPr>
            <w:rFonts w:ascii="Nunito" w:hAnsi="Nunito"/>
            <w:sz w:val="20"/>
            <w:szCs w:val="20"/>
            <w:lang w:val="en-ZA"/>
          </w:rPr>
          <w:t xml:space="preserve">ata </w:t>
        </w:r>
      </w:ins>
      <w:r w:rsidR="002E4822">
        <w:rPr>
          <w:rFonts w:ascii="Nunito" w:hAnsi="Nunito"/>
          <w:sz w:val="20"/>
          <w:szCs w:val="20"/>
          <w:lang w:val="en-ZA"/>
        </w:rPr>
        <w:t>c</w:t>
      </w:r>
      <w:ins w:id="4652" w:author="Craig Parker" w:date="2024-08-07T15:08:00Z">
        <w:r w:rsidRPr="002E4822">
          <w:rPr>
            <w:rFonts w:ascii="Nunito" w:hAnsi="Nunito"/>
            <w:sz w:val="20"/>
            <w:szCs w:val="20"/>
            <w:lang w:val="en-ZA"/>
          </w:rPr>
          <w:t xml:space="preserve">leaning and </w:t>
        </w:r>
      </w:ins>
      <w:r w:rsidR="002E4822">
        <w:rPr>
          <w:rFonts w:ascii="Nunito" w:hAnsi="Nunito"/>
          <w:sz w:val="20"/>
          <w:szCs w:val="20"/>
          <w:lang w:val="en-ZA"/>
        </w:rPr>
        <w:t>a</w:t>
      </w:r>
      <w:ins w:id="4653" w:author="Craig Parker" w:date="2024-08-07T15:08:00Z">
        <w:r w:rsidRPr="002E4822">
          <w:rPr>
            <w:rFonts w:ascii="Nunito" w:hAnsi="Nunito"/>
            <w:sz w:val="20"/>
            <w:szCs w:val="20"/>
            <w:lang w:val="en-ZA"/>
          </w:rPr>
          <w:t xml:space="preserve">nalysis </w:t>
        </w:r>
      </w:ins>
      <w:r w:rsidR="002E4822">
        <w:rPr>
          <w:rFonts w:ascii="Nunito" w:hAnsi="Nunito"/>
          <w:sz w:val="20"/>
          <w:szCs w:val="20"/>
          <w:lang w:val="en-ZA"/>
        </w:rPr>
        <w:t>d</w:t>
      </w:r>
      <w:ins w:id="4654" w:author="Craig Parker" w:date="2024-08-07T15:08:00Z">
        <w:r w:rsidRPr="002E4822">
          <w:rPr>
            <w:rFonts w:ascii="Nunito" w:hAnsi="Nunito"/>
            <w:sz w:val="20"/>
            <w:szCs w:val="20"/>
            <w:lang w:val="en-ZA"/>
          </w:rPr>
          <w:t xml:space="preserve">ataset </w:t>
        </w:r>
      </w:ins>
      <w:r w:rsidR="002E4822">
        <w:rPr>
          <w:rFonts w:ascii="Nunito" w:hAnsi="Nunito"/>
          <w:sz w:val="20"/>
          <w:szCs w:val="20"/>
          <w:lang w:val="en-ZA"/>
        </w:rPr>
        <w:t>c</w:t>
      </w:r>
      <w:ins w:id="4655" w:author="Craig Parker" w:date="2024-08-07T15:08:00Z">
        <w:r w:rsidRPr="002E4822">
          <w:rPr>
            <w:rFonts w:ascii="Nunito" w:hAnsi="Nunito"/>
            <w:sz w:val="20"/>
            <w:szCs w:val="20"/>
            <w:lang w:val="en-ZA"/>
          </w:rPr>
          <w:t>reation:</w:t>
        </w:r>
        <w:bookmarkEnd w:id="4649"/>
      </w:ins>
    </w:p>
    <w:p w14:paraId="3F7E0D6D" w14:textId="6A283B47" w:rsidR="00494AE0" w:rsidRPr="002E4822" w:rsidRDefault="00494AE0" w:rsidP="000A3B7B">
      <w:pPr>
        <w:spacing w:line="360" w:lineRule="auto"/>
        <w:rPr>
          <w:ins w:id="4656" w:author="Craig Parker" w:date="2024-08-07T15:08:00Z"/>
          <w:rFonts w:ascii="Nunito" w:eastAsia="Nunito" w:hAnsi="Nunito"/>
          <w:sz w:val="20"/>
          <w:lang w:val="en-ZA"/>
          <w:rPrChange w:id="4657" w:author="Craig Parker" w:date="2024-08-07T15:15:00Z">
            <w:rPr>
              <w:ins w:id="4658" w:author="Craig Parker" w:date="2024-08-07T15:08:00Z"/>
              <w:rFonts w:ascii="Nunito" w:eastAsia="Nunito" w:hAnsi="Nunito" w:cs="Nunito"/>
              <w:b/>
              <w:bCs/>
              <w:color w:val="000000" w:themeColor="text1"/>
              <w:lang w:val="en-ZA"/>
            </w:rPr>
          </w:rPrChange>
        </w:rPr>
      </w:pPr>
      <w:ins w:id="4659" w:author="Craig Parker" w:date="2024-08-07T15:08:00Z">
        <w:r w:rsidRPr="002E4822">
          <w:rPr>
            <w:rFonts w:ascii="Nunito" w:eastAsia="Nunito" w:hAnsi="Nunito"/>
            <w:sz w:val="20"/>
            <w:lang w:val="en-ZA"/>
          </w:rPr>
          <w:t>A final data cleaning step ensures values fall within expected ranges, provisions for identifying twins and multiple pregnancies are made, and duplication errors are identified. A sanity check ensures data integrity. Linking geospatial data is an additional step performed during the analysis stage.</w:t>
        </w:r>
      </w:ins>
    </w:p>
    <w:p w14:paraId="61D5E6C9" w14:textId="7552F27B" w:rsidR="00494AE0" w:rsidRPr="002E4822" w:rsidRDefault="00494AE0" w:rsidP="000F5E74">
      <w:pPr>
        <w:pStyle w:val="Heading2"/>
        <w:numPr>
          <w:ilvl w:val="1"/>
          <w:numId w:val="93"/>
        </w:numPr>
        <w:spacing w:line="360" w:lineRule="auto"/>
        <w:rPr>
          <w:ins w:id="4660" w:author="Craig Parker" w:date="2024-08-07T15:08:00Z"/>
          <w:rFonts w:ascii="Nunito" w:hAnsi="Nunito"/>
        </w:rPr>
        <w:pPrChange w:id="4661" w:author="Craig Parker" w:date="2024-08-14T21:18:00Z" w16du:dateUtc="2024-08-14T19:18:00Z">
          <w:pPr>
            <w:pStyle w:val="Heading2"/>
            <w:numPr>
              <w:ilvl w:val="1"/>
              <w:numId w:val="57"/>
            </w:numPr>
            <w:spacing w:line="360" w:lineRule="auto"/>
            <w:ind w:left="1440" w:hanging="720"/>
          </w:pPr>
        </w:pPrChange>
      </w:pPr>
      <w:bookmarkStart w:id="4662" w:name="_Toc174562946"/>
      <w:ins w:id="4663" w:author="Craig Parker" w:date="2024-08-07T15:08:00Z">
        <w:r w:rsidRPr="002E4822">
          <w:rPr>
            <w:rFonts w:ascii="Nunito" w:hAnsi="Nunito"/>
          </w:rPr>
          <w:t xml:space="preserve">Data </w:t>
        </w:r>
        <w:commentRangeStart w:id="4664"/>
        <w:r w:rsidRPr="002E4822">
          <w:rPr>
            <w:rFonts w:ascii="Nunito" w:hAnsi="Nunito"/>
          </w:rPr>
          <w:t>Integration</w:t>
        </w:r>
      </w:ins>
      <w:commentRangeEnd w:id="4664"/>
      <w:ins w:id="4665" w:author="Craig Parker" w:date="2024-08-07T15:16:00Z">
        <w:r w:rsidRPr="002E4822">
          <w:rPr>
            <w:rStyle w:val="Heading3Char"/>
            <w:rFonts w:ascii="Nunito" w:hAnsi="Nunito"/>
            <w:b/>
            <w:bCs/>
            <w:caps/>
            <w:sz w:val="20"/>
            <w:szCs w:val="20"/>
          </w:rPr>
          <w:commentReference w:id="4664"/>
        </w:r>
      </w:ins>
      <w:bookmarkEnd w:id="4662"/>
    </w:p>
    <w:p w14:paraId="6603A534" w14:textId="77777777" w:rsidR="00494AE0" w:rsidRPr="002E4822" w:rsidRDefault="00494AE0" w:rsidP="000A3B7B">
      <w:pPr>
        <w:spacing w:line="360" w:lineRule="auto"/>
        <w:rPr>
          <w:ins w:id="4666" w:author="Craig Parker" w:date="2024-08-07T15:08:00Z"/>
          <w:rFonts w:ascii="Nunito" w:eastAsia="Nunito" w:hAnsi="Nunito" w:cs="Nunito"/>
          <w:color w:val="000000" w:themeColor="text1"/>
          <w:sz w:val="20"/>
          <w:lang w:val="en-ZA"/>
        </w:rPr>
      </w:pPr>
      <w:ins w:id="4667" w:author="Craig Parker" w:date="2024-08-07T15:08:00Z">
        <w:r w:rsidRPr="002E4822">
          <w:rPr>
            <w:rFonts w:ascii="Nunito" w:eastAsia="Nunito" w:hAnsi="Nunito" w:cs="Nunito"/>
            <w:color w:val="000000" w:themeColor="text1"/>
            <w:sz w:val="20"/>
            <w:lang w:val="en-ZA"/>
          </w:rPr>
          <w:t xml:space="preserve">Integrated datasets, along with associated documentation provided through the GitLab platform, will be available for analysis via the </w:t>
        </w:r>
        <w:proofErr w:type="spellStart"/>
        <w:r w:rsidRPr="002E4822">
          <w:rPr>
            <w:rFonts w:ascii="Nunito" w:eastAsia="Nunito" w:hAnsi="Nunito" w:cs="Nunito"/>
            <w:color w:val="000000" w:themeColor="text1"/>
            <w:sz w:val="20"/>
            <w:lang w:val="en-ZA"/>
          </w:rPr>
          <w:t>Jupyter</w:t>
        </w:r>
        <w:proofErr w:type="spellEnd"/>
        <w:r w:rsidRPr="002E4822">
          <w:rPr>
            <w:rFonts w:ascii="Nunito" w:eastAsia="Nunito" w:hAnsi="Nunito" w:cs="Nunito"/>
            <w:color w:val="000000" w:themeColor="text1"/>
            <w:sz w:val="20"/>
            <w:lang w:val="en-ZA"/>
          </w:rPr>
          <w:t xml:space="preserve"> Hub platform to partner researchers. Depending on the conditions of the original Data Transfer Agreements (DTAs), partner researchers may need to agree to specific data usage agreements.</w:t>
        </w:r>
      </w:ins>
    </w:p>
    <w:p w14:paraId="34E5A338" w14:textId="77777777" w:rsidR="00494AE0" w:rsidRPr="002E4822" w:rsidRDefault="00494AE0" w:rsidP="000A3B7B">
      <w:pPr>
        <w:spacing w:line="360" w:lineRule="auto"/>
        <w:rPr>
          <w:ins w:id="4668" w:author="Craig Parker" w:date="2024-08-07T15:10:00Z"/>
          <w:rFonts w:ascii="Nunito" w:eastAsia="Nunito" w:hAnsi="Nunito" w:cs="Nunito"/>
          <w:color w:val="000000" w:themeColor="text1"/>
          <w:sz w:val="20"/>
          <w:lang w:val="en-ZA"/>
        </w:rPr>
      </w:pPr>
      <w:ins w:id="4669" w:author="Craig Parker" w:date="2024-08-07T15:08:00Z">
        <w:r w:rsidRPr="002E4822">
          <w:rPr>
            <w:rFonts w:ascii="Nunito" w:eastAsia="Nunito" w:hAnsi="Nunito" w:cs="Nunito"/>
            <w:color w:val="000000" w:themeColor="text1"/>
            <w:sz w:val="20"/>
            <w:lang w:val="en-ZA"/>
          </w:rPr>
          <w:t>The complete health data processing workflow is mapped in Figure 2 below. Key steps include:</w:t>
        </w:r>
      </w:ins>
    </w:p>
    <w:p w14:paraId="70032ED8" w14:textId="77777777" w:rsidR="00494AE0" w:rsidRPr="002E4822" w:rsidRDefault="00494AE0" w:rsidP="000A3B7B">
      <w:pPr>
        <w:spacing w:line="360" w:lineRule="auto"/>
        <w:rPr>
          <w:ins w:id="4670" w:author="Craig Parker" w:date="2024-08-07T15:08:00Z"/>
          <w:rFonts w:ascii="Nunito" w:eastAsia="Nunito" w:hAnsi="Nunito" w:cs="Nunito"/>
          <w:color w:val="000000" w:themeColor="text1"/>
          <w:sz w:val="20"/>
          <w:lang w:val="en-ZA"/>
        </w:rPr>
      </w:pPr>
    </w:p>
    <w:p w14:paraId="68B36153" w14:textId="77777777" w:rsidR="00494AE0" w:rsidRPr="002E4822" w:rsidRDefault="00494AE0" w:rsidP="000A3B7B">
      <w:pPr>
        <w:numPr>
          <w:ilvl w:val="0"/>
          <w:numId w:val="52"/>
        </w:numPr>
        <w:spacing w:line="360" w:lineRule="auto"/>
        <w:rPr>
          <w:ins w:id="4671" w:author="Craig Parker" w:date="2024-08-07T15:08:00Z"/>
          <w:rFonts w:ascii="Nunito" w:eastAsia="Nunito" w:hAnsi="Nunito" w:cs="Nunito"/>
          <w:color w:val="000000" w:themeColor="text1"/>
          <w:sz w:val="20"/>
          <w:lang w:val="en-ZA"/>
        </w:rPr>
      </w:pPr>
      <w:ins w:id="4672" w:author="Craig Parker" w:date="2024-08-07T15:08:00Z">
        <w:r w:rsidRPr="002E4822">
          <w:rPr>
            <w:rFonts w:ascii="Nunito" w:eastAsia="Nunito" w:hAnsi="Nunito" w:cs="Nunito"/>
            <w:b/>
            <w:bCs/>
            <w:color w:val="000000" w:themeColor="text1"/>
            <w:sz w:val="20"/>
            <w:lang w:val="en-ZA"/>
          </w:rPr>
          <w:lastRenderedPageBreak/>
          <w:t>Basic Error Screening and Correction:</w:t>
        </w:r>
        <w:r w:rsidRPr="002E4822">
          <w:rPr>
            <w:rFonts w:ascii="Nunito" w:eastAsia="Nunito" w:hAnsi="Nunito" w:cs="Nunito"/>
            <w:color w:val="000000" w:themeColor="text1"/>
            <w:sz w:val="20"/>
            <w:lang w:val="en-ZA"/>
          </w:rPr>
          <w:t xml:space="preserve"> Identifying and correcting formatting errors, invalid codes, and values.</w:t>
        </w:r>
      </w:ins>
    </w:p>
    <w:p w14:paraId="44A9A004" w14:textId="77777777" w:rsidR="00494AE0" w:rsidRPr="002E4822" w:rsidRDefault="00494AE0" w:rsidP="000A3B7B">
      <w:pPr>
        <w:numPr>
          <w:ilvl w:val="0"/>
          <w:numId w:val="52"/>
        </w:numPr>
        <w:spacing w:line="360" w:lineRule="auto"/>
        <w:rPr>
          <w:ins w:id="4673" w:author="Craig Parker" w:date="2024-08-07T15:08:00Z"/>
          <w:rFonts w:ascii="Nunito" w:eastAsia="Nunito" w:hAnsi="Nunito" w:cs="Nunito"/>
          <w:color w:val="000000" w:themeColor="text1"/>
          <w:sz w:val="20"/>
          <w:lang w:val="en-ZA"/>
        </w:rPr>
      </w:pPr>
      <w:ins w:id="4674" w:author="Craig Parker" w:date="2024-08-07T15:08:00Z">
        <w:r w:rsidRPr="002E4822">
          <w:rPr>
            <w:rFonts w:ascii="Nunito" w:eastAsia="Nunito" w:hAnsi="Nunito" w:cs="Nunito"/>
            <w:b/>
            <w:bCs/>
            <w:color w:val="000000" w:themeColor="text1"/>
            <w:sz w:val="20"/>
            <w:lang w:val="en-ZA"/>
          </w:rPr>
          <w:t>Screening for Personal Identifying Information:</w:t>
        </w:r>
        <w:r w:rsidRPr="002E4822">
          <w:rPr>
            <w:rFonts w:ascii="Nunito" w:eastAsia="Nunito" w:hAnsi="Nunito" w:cs="Nunito"/>
            <w:color w:val="000000" w:themeColor="text1"/>
            <w:sz w:val="20"/>
            <w:lang w:val="en-ZA"/>
          </w:rPr>
          <w:t xml:space="preserve"> Checking for personal identifiers such as date of birth, which can pose a re-identification risk. For example, the date of birth can be dropped after calculating and retaining the patient's age.</w:t>
        </w:r>
      </w:ins>
    </w:p>
    <w:p w14:paraId="3A6CA4C0" w14:textId="77777777" w:rsidR="00494AE0" w:rsidRPr="002E4822" w:rsidRDefault="00494AE0" w:rsidP="000A3B7B">
      <w:pPr>
        <w:numPr>
          <w:ilvl w:val="0"/>
          <w:numId w:val="52"/>
        </w:numPr>
        <w:spacing w:line="360" w:lineRule="auto"/>
        <w:rPr>
          <w:ins w:id="4675" w:author="Craig Parker" w:date="2024-08-07T15:08:00Z"/>
          <w:rFonts w:ascii="Nunito" w:eastAsia="Nunito" w:hAnsi="Nunito" w:cs="Nunito"/>
          <w:color w:val="000000" w:themeColor="text1"/>
          <w:sz w:val="20"/>
          <w:lang w:val="en-ZA"/>
        </w:rPr>
      </w:pPr>
      <w:ins w:id="4676" w:author="Craig Parker" w:date="2024-08-07T15:08:00Z">
        <w:r w:rsidRPr="002E4822">
          <w:rPr>
            <w:rFonts w:ascii="Nunito" w:eastAsia="Nunito" w:hAnsi="Nunito" w:cs="Nunito"/>
            <w:b/>
            <w:bCs/>
            <w:color w:val="000000" w:themeColor="text1"/>
            <w:sz w:val="20"/>
            <w:lang w:val="en-ZA"/>
          </w:rPr>
          <w:t>Recoding to Common Codebooks:</w:t>
        </w:r>
        <w:r w:rsidRPr="002E4822">
          <w:rPr>
            <w:rFonts w:ascii="Nunito" w:eastAsia="Nunito" w:hAnsi="Nunito" w:cs="Nunito"/>
            <w:color w:val="000000" w:themeColor="text1"/>
            <w:sz w:val="20"/>
            <w:lang w:val="en-ZA"/>
          </w:rPr>
          <w:t xml:space="preserve"> Extracting variables of interest for each research project, translating variables into the target units, converting real values into categories, and translating between categorization schemes. This step also involves recording geographic information, such as: </w:t>
        </w:r>
      </w:ins>
    </w:p>
    <w:p w14:paraId="74F937C8" w14:textId="77777777" w:rsidR="00494AE0" w:rsidRPr="002E4822" w:rsidRDefault="00494AE0" w:rsidP="000A3B7B">
      <w:pPr>
        <w:numPr>
          <w:ilvl w:val="1"/>
          <w:numId w:val="52"/>
        </w:numPr>
        <w:spacing w:line="360" w:lineRule="auto"/>
        <w:rPr>
          <w:ins w:id="4677" w:author="Craig Parker" w:date="2024-08-07T15:08:00Z"/>
          <w:rFonts w:ascii="Nunito" w:eastAsia="Nunito" w:hAnsi="Nunito" w:cs="Nunito"/>
          <w:color w:val="000000" w:themeColor="text1"/>
          <w:sz w:val="20"/>
          <w:lang w:val="en-ZA"/>
        </w:rPr>
      </w:pPr>
      <w:ins w:id="4678" w:author="Craig Parker" w:date="2024-08-07T15:08:00Z">
        <w:r w:rsidRPr="002E4822">
          <w:rPr>
            <w:rFonts w:ascii="Nunito" w:eastAsia="Nunito" w:hAnsi="Nunito" w:cs="Nunito"/>
            <w:b/>
            <w:bCs/>
            <w:color w:val="000000" w:themeColor="text1"/>
            <w:sz w:val="20"/>
            <w:lang w:val="en-ZA"/>
          </w:rPr>
          <w:t>Point Location Data:</w:t>
        </w:r>
        <w:r w:rsidRPr="002E4822">
          <w:rPr>
            <w:rFonts w:ascii="Nunito" w:eastAsia="Nunito" w:hAnsi="Nunito" w:cs="Nunito"/>
            <w:color w:val="000000" w:themeColor="text1"/>
            <w:sz w:val="20"/>
            <w:lang w:val="en-ZA"/>
          </w:rPr>
          <w:t xml:space="preserve"> Using jittering to perturb spatial location data systematically (random distance and direction) or substituting point locations with grid-cell centroids corresponding to the grid framework used for climate and environmental data.</w:t>
        </w:r>
      </w:ins>
    </w:p>
    <w:p w14:paraId="17DDF24A" w14:textId="77777777" w:rsidR="00494AE0" w:rsidRPr="002E4822" w:rsidRDefault="00494AE0" w:rsidP="000A3B7B">
      <w:pPr>
        <w:numPr>
          <w:ilvl w:val="0"/>
          <w:numId w:val="52"/>
        </w:numPr>
        <w:spacing w:line="360" w:lineRule="auto"/>
        <w:rPr>
          <w:ins w:id="4679" w:author="Craig Parker" w:date="2024-08-07T15:08:00Z"/>
          <w:rFonts w:ascii="Nunito" w:eastAsia="Nunito" w:hAnsi="Nunito" w:cs="Nunito"/>
          <w:color w:val="000000" w:themeColor="text1"/>
          <w:sz w:val="20"/>
          <w:lang w:val="en-ZA"/>
        </w:rPr>
      </w:pPr>
      <w:ins w:id="4680" w:author="Craig Parker" w:date="2024-08-07T15:08:00Z">
        <w:r w:rsidRPr="002E4822">
          <w:rPr>
            <w:rFonts w:ascii="Nunito" w:eastAsia="Nunito" w:hAnsi="Nunito" w:cs="Nunito"/>
            <w:b/>
            <w:bCs/>
            <w:color w:val="000000" w:themeColor="text1"/>
            <w:sz w:val="20"/>
            <w:lang w:val="en-ZA"/>
          </w:rPr>
          <w:t>Further Quality Control and Data Restructuring:</w:t>
        </w:r>
        <w:r w:rsidRPr="002E4822">
          <w:rPr>
            <w:rFonts w:ascii="Nunito" w:eastAsia="Nunito" w:hAnsi="Nunito" w:cs="Nunito"/>
            <w:color w:val="000000" w:themeColor="text1"/>
            <w:sz w:val="20"/>
            <w:lang w:val="en-ZA"/>
          </w:rPr>
          <w:t xml:space="preserve"> Ensuring the accuracy and consistency of the data before integration.</w:t>
        </w:r>
      </w:ins>
    </w:p>
    <w:p w14:paraId="38A4B376" w14:textId="77777777" w:rsidR="00494AE0" w:rsidRPr="002E4822" w:rsidRDefault="00494AE0" w:rsidP="000A3B7B">
      <w:pPr>
        <w:numPr>
          <w:ilvl w:val="0"/>
          <w:numId w:val="52"/>
        </w:numPr>
        <w:spacing w:line="360" w:lineRule="auto"/>
        <w:rPr>
          <w:ins w:id="4681" w:author="Craig Parker" w:date="2024-08-07T15:08:00Z"/>
          <w:rFonts w:ascii="Nunito" w:eastAsia="Nunito" w:hAnsi="Nunito" w:cs="Nunito"/>
          <w:color w:val="000000" w:themeColor="text1"/>
          <w:sz w:val="20"/>
          <w:lang w:val="en-ZA"/>
        </w:rPr>
      </w:pPr>
      <w:ins w:id="4682" w:author="Craig Parker" w:date="2024-08-07T15:08:00Z">
        <w:r w:rsidRPr="002E4822">
          <w:rPr>
            <w:rFonts w:ascii="Nunito" w:eastAsia="Nunito" w:hAnsi="Nunito" w:cs="Nunito"/>
            <w:b/>
            <w:bCs/>
            <w:color w:val="000000" w:themeColor="text1"/>
            <w:sz w:val="20"/>
            <w:lang w:val="en-ZA"/>
          </w:rPr>
          <w:t>Integration of Climate Variables:</w:t>
        </w:r>
        <w:r w:rsidRPr="002E4822">
          <w:rPr>
            <w:rFonts w:ascii="Nunito" w:eastAsia="Nunito" w:hAnsi="Nunito" w:cs="Nunito"/>
            <w:color w:val="000000" w:themeColor="text1"/>
            <w:sz w:val="20"/>
            <w:lang w:val="en-ZA"/>
          </w:rPr>
          <w:t xml:space="preserve"> Incorporating climate data to support specific analyses.</w:t>
        </w:r>
      </w:ins>
    </w:p>
    <w:p w14:paraId="218580A6" w14:textId="33265E63" w:rsidR="00494AE0" w:rsidRPr="002E4822" w:rsidRDefault="001D660F" w:rsidP="000A3B7B">
      <w:pPr>
        <w:spacing w:line="360" w:lineRule="auto"/>
        <w:rPr>
          <w:ins w:id="4683" w:author="Craig Parker" w:date="2024-08-07T15:08:00Z"/>
          <w:rFonts w:ascii="Nunito" w:eastAsia="Nunito" w:hAnsi="Nunito" w:cs="Nunito"/>
          <w:color w:val="000000" w:themeColor="text1"/>
          <w:sz w:val="20"/>
          <w:lang w:val="en-ZA"/>
        </w:rPr>
      </w:pPr>
      <w:r w:rsidRPr="002E4822">
        <w:rPr>
          <w:rFonts w:ascii="Nunito" w:eastAsia="Nunito" w:hAnsi="Nunito" w:cs="Nunito"/>
          <w:color w:val="000000" w:themeColor="text1"/>
          <w:sz w:val="20"/>
          <w:lang w:val="en-ZA"/>
        </w:rPr>
        <w:t>Standardising</w:t>
      </w:r>
      <w:ins w:id="4684" w:author="Craig Parker" w:date="2024-08-07T15:08:00Z">
        <w:r w:rsidR="00494AE0" w:rsidRPr="002E4822">
          <w:rPr>
            <w:rFonts w:ascii="Nunito" w:eastAsia="Nunito" w:hAnsi="Nunito" w:cs="Nunito"/>
            <w:color w:val="000000" w:themeColor="text1"/>
            <w:sz w:val="20"/>
            <w:lang w:val="en-ZA"/>
          </w:rPr>
          <w:t xml:space="preserve"> variables and conforming to established metadata and storage standards, this process ensures that the combined dataset is robust, reliable, and suitable for advanced analytical techniques. This </w:t>
        </w:r>
      </w:ins>
      <w:ins w:id="4685" w:author="Craig Parker" w:date="2024-08-07T15:18:00Z">
        <w:r w:rsidR="00494AE0" w:rsidRPr="002E4822">
          <w:rPr>
            <w:rFonts w:ascii="Nunito" w:eastAsia="Nunito" w:hAnsi="Nunito" w:cs="Nunito"/>
            <w:color w:val="000000" w:themeColor="text1"/>
            <w:sz w:val="20"/>
            <w:lang w:val="en-ZA"/>
          </w:rPr>
          <w:t>harmonised</w:t>
        </w:r>
      </w:ins>
      <w:ins w:id="4686" w:author="Craig Parker" w:date="2024-08-07T15:08:00Z">
        <w:r w:rsidR="00494AE0" w:rsidRPr="002E4822">
          <w:rPr>
            <w:rFonts w:ascii="Nunito" w:eastAsia="Nunito" w:hAnsi="Nunito" w:cs="Nunito"/>
            <w:color w:val="000000" w:themeColor="text1"/>
            <w:sz w:val="20"/>
            <w:lang w:val="en-ZA"/>
          </w:rPr>
          <w:t xml:space="preserve"> dataset will serve as a critical resource for ongoing and future research within the HE²AT </w:t>
        </w:r>
        <w:proofErr w:type="spellStart"/>
        <w:r w:rsidR="00494AE0" w:rsidRPr="002E4822">
          <w:rPr>
            <w:rFonts w:ascii="Nunito" w:eastAsia="Nunito" w:hAnsi="Nunito" w:cs="Nunito"/>
            <w:color w:val="000000" w:themeColor="text1"/>
            <w:sz w:val="20"/>
            <w:lang w:val="en-ZA"/>
          </w:rPr>
          <w:t>Center</w:t>
        </w:r>
        <w:proofErr w:type="spellEnd"/>
        <w:r w:rsidR="00494AE0" w:rsidRPr="002E4822">
          <w:rPr>
            <w:rFonts w:ascii="Nunito" w:eastAsia="Nunito" w:hAnsi="Nunito" w:cs="Nunito"/>
            <w:color w:val="000000" w:themeColor="text1"/>
            <w:sz w:val="20"/>
            <w:lang w:val="en-ZA"/>
          </w:rPr>
          <w:t xml:space="preserve"> and beyond.</w:t>
        </w:r>
      </w:ins>
    </w:p>
    <w:p w14:paraId="07F348DA" w14:textId="4530B318" w:rsidR="0E3CF60B" w:rsidRPr="002E4822" w:rsidDel="00494AE0" w:rsidRDefault="0E3CF60B" w:rsidP="000A3B7B">
      <w:pPr>
        <w:spacing w:line="360" w:lineRule="auto"/>
        <w:rPr>
          <w:del w:id="4687" w:author="Craig Parker" w:date="2024-08-07T15:11:00Z"/>
          <w:rFonts w:ascii="Nunito" w:eastAsia="Nunito" w:hAnsi="Nunito" w:cs="Nunito"/>
          <w:color w:val="000000" w:themeColor="text1"/>
          <w:sz w:val="20"/>
          <w:rPrChange w:id="4688" w:author="Craig Parker" w:date="2024-08-07T12:23:00Z">
            <w:rPr>
              <w:del w:id="4689" w:author="Craig Parker" w:date="2024-08-07T15:11:00Z"/>
              <w:rFonts w:ascii="Nunito" w:eastAsia="Nunito" w:hAnsi="Nunito" w:cs="Nunito"/>
            </w:rPr>
          </w:rPrChange>
        </w:rPr>
      </w:pPr>
      <w:del w:id="4690" w:author="Craig Parker" w:date="2024-08-07T15:11:00Z">
        <w:r w:rsidRPr="002E4822" w:rsidDel="00494AE0">
          <w:rPr>
            <w:rFonts w:ascii="Nunito" w:eastAsia="Nunito" w:hAnsi="Nunito" w:cs="Nunito"/>
            <w:color w:val="000000" w:themeColor="text1"/>
            <w:sz w:val="20"/>
            <w:rPrChange w:id="4691" w:author="Craig Parker" w:date="2024-08-07T12:23:00Z">
              <w:rPr>
                <w:rFonts w:ascii="Nunito" w:eastAsia="Nunito" w:hAnsi="Nunito" w:cs="Nunito"/>
              </w:rPr>
            </w:rPrChange>
          </w:rPr>
          <w:delText xml:space="preserve">Data harmonisation is critical for integrating diverse datasets into a unified format, allowing comprehensive analyses drawing on information across the disparate data sources. A detailed description of the workflow from source data to deidentified data is as follows. </w:delText>
        </w:r>
      </w:del>
    </w:p>
    <w:p w14:paraId="239F527B" w14:textId="4D2CF793" w:rsidR="0E3CF60B" w:rsidRPr="002E4822" w:rsidDel="00494AE0" w:rsidRDefault="0E3CF60B" w:rsidP="000A3B7B">
      <w:pPr>
        <w:pStyle w:val="ListParagraph"/>
        <w:spacing w:line="360" w:lineRule="auto"/>
        <w:rPr>
          <w:del w:id="4692" w:author="Craig Parker" w:date="2024-08-07T15:11:00Z"/>
          <w:rFonts w:ascii="Nunito" w:eastAsia="Nunito" w:hAnsi="Nunito" w:cs="Nunito"/>
          <w:color w:val="000000" w:themeColor="text1"/>
          <w:sz w:val="20"/>
          <w:rPrChange w:id="4693" w:author="Craig Parker" w:date="2024-08-07T12:23:00Z">
            <w:rPr>
              <w:del w:id="4694" w:author="Craig Parker" w:date="2024-08-07T15:11:00Z"/>
              <w:rFonts w:ascii="Nunito" w:eastAsia="Nunito" w:hAnsi="Nunito" w:cs="Nunito"/>
            </w:rPr>
          </w:rPrChange>
        </w:rPr>
      </w:pPr>
      <w:del w:id="4695" w:author="Craig Parker" w:date="2024-08-07T15:11:00Z">
        <w:r w:rsidRPr="002E4822" w:rsidDel="00494AE0">
          <w:rPr>
            <w:rFonts w:ascii="Nunito" w:eastAsia="Nunito" w:hAnsi="Nunito" w:cs="Nunito"/>
            <w:color w:val="000000" w:themeColor="text1"/>
            <w:sz w:val="20"/>
            <w:rPrChange w:id="4696" w:author="Craig Parker" w:date="2024-08-07T12:23:00Z">
              <w:rPr>
                <w:rFonts w:ascii="Nunito" w:eastAsia="Nunito" w:hAnsi="Nunito" w:cs="Nunito"/>
              </w:rPr>
            </w:rPrChange>
          </w:rPr>
          <w:delText>Pre-Processing:</w:delText>
        </w:r>
      </w:del>
    </w:p>
    <w:p w14:paraId="09EDB591" w14:textId="5799BFDD" w:rsidR="0E3CF60B" w:rsidRPr="002E4822" w:rsidDel="00494AE0" w:rsidRDefault="0E3CF60B" w:rsidP="000A3B7B">
      <w:pPr>
        <w:spacing w:line="360" w:lineRule="auto"/>
        <w:rPr>
          <w:del w:id="4697" w:author="Craig Parker" w:date="2024-08-07T15:11:00Z"/>
          <w:rFonts w:ascii="Nunito" w:eastAsia="Nunito" w:hAnsi="Nunito" w:cs="Nunito"/>
          <w:color w:val="000000" w:themeColor="text1"/>
          <w:sz w:val="20"/>
          <w:rPrChange w:id="4698" w:author="Craig Parker" w:date="2024-08-07T12:23:00Z">
            <w:rPr>
              <w:del w:id="4699" w:author="Craig Parker" w:date="2024-08-07T15:11:00Z"/>
              <w:rFonts w:ascii="Nunito" w:eastAsia="Nunito" w:hAnsi="Nunito" w:cs="Nunito"/>
            </w:rPr>
          </w:rPrChange>
        </w:rPr>
      </w:pPr>
      <w:del w:id="4700" w:author="Craig Parker" w:date="2024-08-07T15:11:00Z">
        <w:r w:rsidRPr="002E4822" w:rsidDel="00494AE0">
          <w:rPr>
            <w:rFonts w:ascii="Nunito" w:eastAsia="Nunito" w:hAnsi="Nunito" w:cs="Nunito"/>
            <w:color w:val="000000" w:themeColor="text1"/>
            <w:sz w:val="20"/>
            <w:rPrChange w:id="4701" w:author="Craig Parker" w:date="2024-08-07T12:23:00Z">
              <w:rPr>
                <w:rFonts w:ascii="Nunito" w:eastAsia="Nunito" w:hAnsi="Nunito" w:cs="Nunito"/>
              </w:rPr>
            </w:rPrChange>
          </w:rPr>
          <w:delText xml:space="preserve">This initial step is done by the ‘core’ </w:delText>
        </w:r>
      </w:del>
      <w:del w:id="4702" w:author="Craig Parker" w:date="2024-08-05T19:22:00Z">
        <w:r w:rsidRPr="002E4822" w:rsidDel="006A3891">
          <w:rPr>
            <w:rFonts w:ascii="Nunito" w:eastAsia="Nunito" w:hAnsi="Nunito" w:cs="Nunito"/>
            <w:color w:val="000000" w:themeColor="text1"/>
            <w:sz w:val="20"/>
            <w:rPrChange w:id="4703" w:author="Craig Parker" w:date="2024-08-07T12:23:00Z">
              <w:rPr>
                <w:rFonts w:ascii="Nunito" w:eastAsia="Nunito" w:hAnsi="Nunito" w:cs="Nunito"/>
              </w:rPr>
            </w:rPrChange>
          </w:rPr>
          <w:delText>HE2AT</w:delText>
        </w:r>
      </w:del>
      <w:del w:id="4704" w:author="Craig Parker" w:date="2024-08-07T15:11:00Z">
        <w:r w:rsidRPr="002E4822" w:rsidDel="00494AE0">
          <w:rPr>
            <w:rFonts w:ascii="Nunito" w:eastAsia="Nunito" w:hAnsi="Nunito" w:cs="Nunito"/>
            <w:color w:val="000000" w:themeColor="text1"/>
            <w:sz w:val="20"/>
            <w:rPrChange w:id="4705" w:author="Craig Parker" w:date="2024-08-07T12:23:00Z">
              <w:rPr>
                <w:rFonts w:ascii="Nunito" w:eastAsia="Nunito" w:hAnsi="Nunito" w:cs="Nunito"/>
              </w:rPr>
            </w:rPrChange>
          </w:rPr>
          <w:delText xml:space="preserve"> team (definition – those with access to ‘incoming’ (peter, pierre, lisa, chris, rodger, nic, craig)) and consists of:</w:delText>
        </w:r>
      </w:del>
    </w:p>
    <w:p w14:paraId="2B24EEDF" w14:textId="36C57DB8" w:rsidR="0E3CF60B" w:rsidRPr="002E4822" w:rsidDel="00494AE0" w:rsidRDefault="0E3CF60B" w:rsidP="000A3B7B">
      <w:pPr>
        <w:spacing w:line="360" w:lineRule="auto"/>
        <w:rPr>
          <w:del w:id="4706" w:author="Craig Parker" w:date="2024-08-07T15:11:00Z"/>
          <w:rFonts w:ascii="Nunito" w:eastAsia="Nunito" w:hAnsi="Nunito" w:cs="Nunito"/>
          <w:color w:val="000000" w:themeColor="text1"/>
          <w:sz w:val="20"/>
          <w:rPrChange w:id="4707" w:author="Craig Parker" w:date="2024-08-07T12:23:00Z">
            <w:rPr>
              <w:del w:id="4708" w:author="Craig Parker" w:date="2024-08-07T15:11:00Z"/>
              <w:rFonts w:ascii="Nunito" w:eastAsia="Nunito" w:hAnsi="Nunito" w:cs="Nunito"/>
            </w:rPr>
          </w:rPrChange>
        </w:rPr>
      </w:pPr>
      <w:del w:id="4709" w:author="Craig Parker" w:date="2024-08-07T15:11:00Z">
        <w:r w:rsidRPr="002E4822" w:rsidDel="00494AE0">
          <w:rPr>
            <w:rFonts w:ascii="Nunito" w:eastAsia="Nunito" w:hAnsi="Nunito" w:cs="Nunito"/>
            <w:color w:val="000000" w:themeColor="text1"/>
            <w:sz w:val="20"/>
            <w:rPrChange w:id="4710" w:author="Craig Parker" w:date="2024-08-07T12:23:00Z">
              <w:rPr>
                <w:rFonts w:ascii="Nunito" w:eastAsia="Nunito" w:hAnsi="Nunito" w:cs="Nunito"/>
              </w:rPr>
            </w:rPrChange>
          </w:rPr>
          <w:delText>- reformatting to common data format</w:delText>
        </w:r>
      </w:del>
    </w:p>
    <w:p w14:paraId="53D5E4B9" w14:textId="6FC7B23E" w:rsidR="0E3CF60B" w:rsidRPr="002E4822" w:rsidDel="00494AE0" w:rsidRDefault="0E3CF60B" w:rsidP="000A3B7B">
      <w:pPr>
        <w:spacing w:line="360" w:lineRule="auto"/>
        <w:rPr>
          <w:del w:id="4711" w:author="Craig Parker" w:date="2024-08-07T15:11:00Z"/>
          <w:rFonts w:ascii="Nunito" w:eastAsia="Nunito" w:hAnsi="Nunito" w:cs="Nunito"/>
          <w:color w:val="000000" w:themeColor="text1"/>
          <w:sz w:val="20"/>
          <w:rPrChange w:id="4712" w:author="Craig Parker" w:date="2024-08-07T12:23:00Z">
            <w:rPr>
              <w:del w:id="4713" w:author="Craig Parker" w:date="2024-08-07T15:11:00Z"/>
              <w:rFonts w:ascii="Nunito" w:eastAsia="Nunito" w:hAnsi="Nunito" w:cs="Nunito"/>
            </w:rPr>
          </w:rPrChange>
        </w:rPr>
      </w:pPr>
      <w:del w:id="4714" w:author="Craig Parker" w:date="2024-08-07T15:11:00Z">
        <w:r w:rsidRPr="002E4822" w:rsidDel="00494AE0">
          <w:rPr>
            <w:rFonts w:ascii="Nunito" w:eastAsia="Nunito" w:hAnsi="Nunito" w:cs="Nunito"/>
            <w:color w:val="000000" w:themeColor="text1"/>
            <w:sz w:val="20"/>
            <w:rPrChange w:id="4715" w:author="Craig Parker" w:date="2024-08-07T12:23:00Z">
              <w:rPr>
                <w:rFonts w:ascii="Nunito" w:eastAsia="Nunito" w:hAnsi="Nunito" w:cs="Nunito"/>
              </w:rPr>
            </w:rPrChange>
          </w:rPr>
          <w:delText>- extracting variable names and descriptions</w:delText>
        </w:r>
      </w:del>
    </w:p>
    <w:p w14:paraId="71EFBD2D" w14:textId="7CDF8132" w:rsidR="0E3CF60B" w:rsidRPr="002E4822" w:rsidDel="00494AE0" w:rsidRDefault="0E3CF60B" w:rsidP="000A3B7B">
      <w:pPr>
        <w:spacing w:line="360" w:lineRule="auto"/>
        <w:rPr>
          <w:del w:id="4716" w:author="Craig Parker" w:date="2024-08-07T15:11:00Z"/>
          <w:rFonts w:ascii="Nunito" w:eastAsia="Nunito" w:hAnsi="Nunito" w:cs="Nunito"/>
          <w:color w:val="000000" w:themeColor="text1"/>
          <w:sz w:val="20"/>
          <w:rPrChange w:id="4717" w:author="Craig Parker" w:date="2024-08-07T12:23:00Z">
            <w:rPr>
              <w:del w:id="4718" w:author="Craig Parker" w:date="2024-08-07T15:11:00Z"/>
              <w:rFonts w:ascii="Nunito" w:eastAsia="Nunito" w:hAnsi="Nunito" w:cs="Nunito"/>
            </w:rPr>
          </w:rPrChange>
        </w:rPr>
      </w:pPr>
      <w:del w:id="4719" w:author="Craig Parker" w:date="2024-08-07T15:11:00Z">
        <w:r w:rsidRPr="002E4822" w:rsidDel="00494AE0">
          <w:rPr>
            <w:rFonts w:ascii="Nunito" w:eastAsia="Nunito" w:hAnsi="Nunito" w:cs="Nunito"/>
            <w:color w:val="000000" w:themeColor="text1"/>
            <w:sz w:val="20"/>
            <w:rPrChange w:id="4720" w:author="Craig Parker" w:date="2024-08-07T12:23:00Z">
              <w:rPr>
                <w:rFonts w:ascii="Nunito" w:eastAsia="Nunito" w:hAnsi="Nunito" w:cs="Nunito"/>
              </w:rPr>
            </w:rPrChange>
          </w:rPr>
          <w:delText>- creating synthetic data (ie 10 random samples of each variable)</w:delText>
        </w:r>
      </w:del>
    </w:p>
    <w:p w14:paraId="0FCFC934" w14:textId="2E7C2163" w:rsidR="0E3CF60B" w:rsidRPr="002E4822" w:rsidDel="00494AE0" w:rsidRDefault="0E3CF60B" w:rsidP="000A3B7B">
      <w:pPr>
        <w:spacing w:line="360" w:lineRule="auto"/>
        <w:rPr>
          <w:del w:id="4721" w:author="Craig Parker" w:date="2024-08-07T15:11:00Z"/>
          <w:rFonts w:ascii="Nunito" w:eastAsia="Nunito" w:hAnsi="Nunito" w:cs="Nunito"/>
          <w:color w:val="000000" w:themeColor="text1"/>
          <w:sz w:val="20"/>
          <w:rPrChange w:id="4722" w:author="Craig Parker" w:date="2024-08-07T12:23:00Z">
            <w:rPr>
              <w:del w:id="4723" w:author="Craig Parker" w:date="2024-08-07T15:11:00Z"/>
              <w:rFonts w:ascii="Nunito" w:eastAsia="Nunito" w:hAnsi="Nunito" w:cs="Nunito"/>
            </w:rPr>
          </w:rPrChange>
        </w:rPr>
      </w:pPr>
      <w:del w:id="4724" w:author="Craig Parker" w:date="2024-08-07T15:11:00Z">
        <w:r w:rsidRPr="002E4822" w:rsidDel="00494AE0">
          <w:rPr>
            <w:rFonts w:ascii="Nunito" w:eastAsia="Nunito" w:hAnsi="Nunito" w:cs="Nunito"/>
            <w:color w:val="000000" w:themeColor="text1"/>
            <w:sz w:val="20"/>
            <w:rPrChange w:id="4725" w:author="Craig Parker" w:date="2024-08-07T12:23:00Z">
              <w:rPr>
                <w:rFonts w:ascii="Nunito" w:eastAsia="Nunito" w:hAnsi="Nunito" w:cs="Nunito"/>
              </w:rPr>
            </w:rPrChange>
          </w:rPr>
          <w:lastRenderedPageBreak/>
          <w:delText>- identify relevant study documentation</w:delText>
        </w:r>
      </w:del>
    </w:p>
    <w:p w14:paraId="211371AF" w14:textId="036EFDF1" w:rsidR="0E3CF60B" w:rsidRPr="002E4822" w:rsidRDefault="0E3CF60B" w:rsidP="000A3B7B">
      <w:pPr>
        <w:spacing w:line="360" w:lineRule="auto"/>
        <w:rPr>
          <w:rFonts w:ascii="Nunito" w:eastAsia="Nunito" w:hAnsi="Nunito"/>
          <w:sz w:val="20"/>
        </w:rPr>
      </w:pPr>
      <w:del w:id="4726" w:author="Craig Parker" w:date="2024-08-07T15:11:00Z">
        <w:r w:rsidRPr="002E4822" w:rsidDel="00494AE0">
          <w:rPr>
            <w:rFonts w:ascii="Nunito" w:eastAsia="Nunito" w:hAnsi="Nunito"/>
            <w:sz w:val="20"/>
          </w:rPr>
          <w:delText>This data is periodically backed up to a secure and encrypted disk seperate to the wider HPC system. This data is not encrypted but access permissions are restricted to the ‘core’ group.</w:delText>
        </w:r>
      </w:del>
      <w:r w:rsidRPr="002E4822">
        <w:rPr>
          <w:rFonts w:ascii="Nunito" w:eastAsia="Nunito" w:hAnsi="Nunito"/>
          <w:sz w:val="20"/>
        </w:rPr>
        <w:t xml:space="preserve"> </w:t>
      </w:r>
    </w:p>
    <w:p w14:paraId="376E5BFB" w14:textId="32BB62C8" w:rsidR="0E3CF60B" w:rsidRPr="002E4822" w:rsidDel="00494AE0" w:rsidRDefault="0E3CF60B" w:rsidP="000A3B7B">
      <w:pPr>
        <w:pStyle w:val="ListParagraph"/>
        <w:spacing w:line="360" w:lineRule="auto"/>
        <w:rPr>
          <w:del w:id="4727" w:author="Craig Parker" w:date="2024-08-07T15:12:00Z"/>
          <w:rFonts w:ascii="Nunito" w:eastAsia="Nunito" w:hAnsi="Nunito" w:cs="Nunito"/>
          <w:color w:val="000000" w:themeColor="text1"/>
          <w:sz w:val="20"/>
          <w:rPrChange w:id="4728" w:author="Craig Parker" w:date="2024-08-07T12:23:00Z">
            <w:rPr>
              <w:del w:id="4729" w:author="Craig Parker" w:date="2024-08-07T15:12:00Z"/>
              <w:rFonts w:ascii="Nunito" w:eastAsia="Nunito" w:hAnsi="Nunito" w:cs="Nunito"/>
            </w:rPr>
          </w:rPrChange>
        </w:rPr>
      </w:pPr>
      <w:del w:id="4730" w:author="Craig Parker" w:date="2024-08-07T15:17:00Z">
        <w:r w:rsidRPr="002E4822" w:rsidDel="00494AE0">
          <w:rPr>
            <w:rFonts w:ascii="Nunito" w:eastAsia="Nunito" w:hAnsi="Nunito" w:cs="Nunito"/>
            <w:color w:val="000000" w:themeColor="text1"/>
            <w:sz w:val="20"/>
            <w:rPrChange w:id="4731" w:author="Craig Parker" w:date="2024-08-07T12:23:00Z">
              <w:rPr>
                <w:rFonts w:ascii="Nunito" w:eastAsia="Nunito" w:hAnsi="Nunito" w:cs="Nunito"/>
              </w:rPr>
            </w:rPrChange>
          </w:rPr>
          <w:delText xml:space="preserve">Variable Mapping </w:delText>
        </w:r>
      </w:del>
    </w:p>
    <w:p w14:paraId="16451AF3" w14:textId="1C430232" w:rsidR="0E3CF60B" w:rsidRPr="002E4822" w:rsidDel="00494AE0" w:rsidRDefault="0E3CF60B">
      <w:pPr>
        <w:pStyle w:val="ListParagraph"/>
        <w:spacing w:line="360" w:lineRule="auto"/>
        <w:rPr>
          <w:del w:id="4732" w:author="Craig Parker" w:date="2024-08-07T15:12:00Z"/>
          <w:rFonts w:ascii="Nunito" w:eastAsia="Nunito" w:hAnsi="Nunito"/>
          <w:sz w:val="20"/>
        </w:rPr>
        <w:pPrChange w:id="4733" w:author="Craig Parker" w:date="2024-08-07T15:12:00Z">
          <w:pPr/>
        </w:pPrChange>
      </w:pPr>
      <w:del w:id="4734" w:author="Craig Parker" w:date="2024-08-07T15:12:00Z">
        <w:r w:rsidRPr="002E4822" w:rsidDel="00494AE0">
          <w:rPr>
            <w:rFonts w:ascii="Nunito" w:eastAsia="Nunito" w:hAnsi="Nunito"/>
            <w:sz w:val="20"/>
          </w:rPr>
          <w:delText xml:space="preserve">This step is completed by the full consortium making use of synthetic data, variable metadata and study </w:delText>
        </w:r>
        <w:r w:rsidRPr="002E4822" w:rsidDel="00494AE0">
          <w:rPr>
            <w:rFonts w:ascii="Nunito" w:hAnsi="Nunito"/>
            <w:sz w:val="20"/>
          </w:rPr>
          <w:tab/>
        </w:r>
        <w:r w:rsidRPr="002E4822" w:rsidDel="00494AE0">
          <w:rPr>
            <w:rFonts w:ascii="Nunito" w:eastAsia="Nunito" w:hAnsi="Nunito"/>
            <w:sz w:val="20"/>
          </w:rPr>
          <w:delText xml:space="preserve">documentation created in step 1. This data is shared with OpenAI to take advantage of LLM description </w:delText>
        </w:r>
        <w:r w:rsidRPr="002E4822" w:rsidDel="00494AE0">
          <w:rPr>
            <w:rFonts w:ascii="Nunito" w:hAnsi="Nunito"/>
            <w:sz w:val="20"/>
          </w:rPr>
          <w:tab/>
        </w:r>
        <w:r w:rsidRPr="002E4822" w:rsidDel="00494AE0">
          <w:rPr>
            <w:rFonts w:ascii="Nunito" w:eastAsia="Nunito" w:hAnsi="Nunito"/>
            <w:sz w:val="20"/>
          </w:rPr>
          <w:delText xml:space="preserve">completions, variable mapping suggestions and data transformation cleaning/ suggestions. At this step </w:delText>
        </w:r>
        <w:r w:rsidRPr="002E4822" w:rsidDel="00494AE0">
          <w:rPr>
            <w:rFonts w:ascii="Nunito" w:hAnsi="Nunito"/>
            <w:sz w:val="20"/>
          </w:rPr>
          <w:tab/>
        </w:r>
        <w:r w:rsidRPr="002E4822" w:rsidDel="00494AE0">
          <w:rPr>
            <w:rFonts w:ascii="Nunito" w:eastAsia="Nunito" w:hAnsi="Nunito"/>
            <w:sz w:val="20"/>
          </w:rPr>
          <w:delText>harmonisation team members complete a form to map source variables to a standard set of on</w:delText>
        </w:r>
      </w:del>
      <w:del w:id="4735" w:author="Craig Parker" w:date="2024-08-07T15:11:00Z">
        <w:r w:rsidRPr="002E4822" w:rsidDel="00494AE0">
          <w:rPr>
            <w:rFonts w:ascii="Nunito" w:eastAsia="Nunito" w:hAnsi="Nunito"/>
            <w:sz w:val="20"/>
          </w:rPr>
          <w:delText xml:space="preserve">tologies and </w:delText>
        </w:r>
        <w:r w:rsidRPr="002E4822" w:rsidDel="00494AE0">
          <w:rPr>
            <w:rFonts w:ascii="Nunito" w:hAnsi="Nunito"/>
            <w:sz w:val="20"/>
          </w:rPr>
          <w:tab/>
        </w:r>
        <w:r w:rsidRPr="002E4822" w:rsidDel="00494AE0">
          <w:rPr>
            <w:rFonts w:ascii="Nunito" w:eastAsia="Nunito" w:hAnsi="Nunito"/>
            <w:sz w:val="20"/>
          </w:rPr>
          <w:delText xml:space="preserve">recode variables to a standard data model. </w:delText>
        </w:r>
      </w:del>
    </w:p>
    <w:p w14:paraId="64588EEC" w14:textId="5096EA60" w:rsidR="0E3CF60B" w:rsidRPr="002E4822" w:rsidDel="00494AE0" w:rsidRDefault="0E3CF60B" w:rsidP="000A3B7B">
      <w:pPr>
        <w:pStyle w:val="ListParagraph"/>
        <w:spacing w:line="360" w:lineRule="auto"/>
        <w:rPr>
          <w:del w:id="4736" w:author="Craig Parker" w:date="2024-08-07T15:12:00Z"/>
          <w:rFonts w:ascii="Nunito" w:eastAsia="Nunito" w:hAnsi="Nunito" w:cs="Nunito"/>
          <w:color w:val="000000" w:themeColor="text1"/>
          <w:sz w:val="20"/>
          <w:rPrChange w:id="4737" w:author="Craig Parker" w:date="2024-08-07T12:23:00Z">
            <w:rPr>
              <w:del w:id="4738" w:author="Craig Parker" w:date="2024-08-07T15:12:00Z"/>
              <w:rFonts w:ascii="Nunito" w:eastAsia="Nunito" w:hAnsi="Nunito" w:cs="Nunito"/>
            </w:rPr>
          </w:rPrChange>
        </w:rPr>
      </w:pPr>
      <w:del w:id="4739" w:author="Craig Parker" w:date="2024-08-07T15:12:00Z">
        <w:r w:rsidRPr="002E4822" w:rsidDel="00494AE0">
          <w:rPr>
            <w:rFonts w:ascii="Nunito" w:eastAsia="Nunito" w:hAnsi="Nunito" w:cs="Nunito"/>
            <w:color w:val="000000" w:themeColor="text1"/>
            <w:sz w:val="20"/>
            <w:rPrChange w:id="4740" w:author="Craig Parker" w:date="2024-08-07T12:23:00Z">
              <w:rPr>
                <w:rFonts w:ascii="Nunito" w:eastAsia="Nunito" w:hAnsi="Nunito" w:cs="Nunito"/>
              </w:rPr>
            </w:rPrChange>
          </w:rPr>
          <w:delText>Mapping Validation</w:delText>
        </w:r>
      </w:del>
    </w:p>
    <w:p w14:paraId="60BD49BA" w14:textId="59C96227" w:rsidR="0E3CF60B" w:rsidRPr="002E4822" w:rsidDel="00494AE0" w:rsidRDefault="0E3CF60B">
      <w:pPr>
        <w:pStyle w:val="ListParagraph"/>
        <w:spacing w:line="360" w:lineRule="auto"/>
        <w:rPr>
          <w:del w:id="4741" w:author="Craig Parker" w:date="2024-08-07T15:17:00Z"/>
          <w:rFonts w:ascii="Nunito" w:eastAsia="Nunito" w:hAnsi="Nunito"/>
          <w:sz w:val="20"/>
        </w:rPr>
        <w:pPrChange w:id="4742" w:author="Craig Parker" w:date="2024-08-07T15:12:00Z">
          <w:pPr/>
        </w:pPrChange>
      </w:pPr>
      <w:del w:id="4743" w:author="Craig Parker" w:date="2024-08-07T15:12:00Z">
        <w:r w:rsidRPr="002E4822" w:rsidDel="00494AE0">
          <w:rPr>
            <w:rFonts w:ascii="Nunito" w:eastAsia="Nunito" w:hAnsi="Nunito"/>
            <w:sz w:val="20"/>
          </w:rPr>
          <w:delText xml:space="preserve">This step is completed by the ‘core’ </w:delText>
        </w:r>
      </w:del>
      <w:del w:id="4744" w:author="Craig Parker" w:date="2024-08-05T19:22:00Z">
        <w:r w:rsidRPr="002E4822" w:rsidDel="006A3891">
          <w:rPr>
            <w:rFonts w:ascii="Nunito" w:eastAsia="Nunito" w:hAnsi="Nunito"/>
            <w:sz w:val="20"/>
          </w:rPr>
          <w:delText>HE2AT</w:delText>
        </w:r>
      </w:del>
      <w:del w:id="4745" w:author="Craig Parker" w:date="2024-08-07T15:12:00Z">
        <w:r w:rsidRPr="002E4822" w:rsidDel="00494AE0">
          <w:rPr>
            <w:rFonts w:ascii="Nunito" w:eastAsia="Nunito" w:hAnsi="Nunito"/>
            <w:sz w:val="20"/>
          </w:rPr>
          <w:delText xml:space="preserve"> team making use of the variable mappings created in step 2 as well as the reformatted source data in step 1. Here a second validation of the mapping and transformations are completed first by a health expert and second by the core harmonising team.  The results from this and step 2, referred to as mappings and transformation instructions are version controlled using the CSAG Gitlab. </w:delText>
        </w:r>
      </w:del>
    </w:p>
    <w:p w14:paraId="791FB82D" w14:textId="0D69561A" w:rsidR="0E3CF60B" w:rsidRPr="002E4822" w:rsidDel="00494AE0" w:rsidRDefault="0E3CF60B" w:rsidP="000A3B7B">
      <w:pPr>
        <w:pStyle w:val="ListParagraph"/>
        <w:spacing w:line="360" w:lineRule="auto"/>
        <w:rPr>
          <w:del w:id="4746" w:author="Craig Parker" w:date="2024-08-07T15:17:00Z"/>
          <w:rFonts w:ascii="Nunito" w:eastAsia="Nunito" w:hAnsi="Nunito" w:cs="Nunito"/>
          <w:color w:val="000000" w:themeColor="text1"/>
          <w:sz w:val="20"/>
          <w:rPrChange w:id="4747" w:author="Craig Parker" w:date="2024-08-07T12:23:00Z">
            <w:rPr>
              <w:del w:id="4748" w:author="Craig Parker" w:date="2024-08-07T15:17:00Z"/>
              <w:rFonts w:ascii="Nunito" w:eastAsia="Nunito" w:hAnsi="Nunito" w:cs="Nunito"/>
            </w:rPr>
          </w:rPrChange>
        </w:rPr>
      </w:pPr>
      <w:del w:id="4749" w:author="Craig Parker" w:date="2024-08-07T15:17:00Z">
        <w:r w:rsidRPr="002E4822" w:rsidDel="00494AE0">
          <w:rPr>
            <w:rFonts w:ascii="Nunito" w:eastAsia="Nunito" w:hAnsi="Nunito" w:cs="Nunito"/>
            <w:color w:val="000000" w:themeColor="text1"/>
            <w:sz w:val="20"/>
            <w:rPrChange w:id="4750" w:author="Craig Parker" w:date="2024-08-07T12:23:00Z">
              <w:rPr>
                <w:rFonts w:ascii="Nunito" w:eastAsia="Nunito" w:hAnsi="Nunito" w:cs="Nunito"/>
              </w:rPr>
            </w:rPrChange>
          </w:rPr>
          <w:delText>Database Population</w:delText>
        </w:r>
      </w:del>
    </w:p>
    <w:p w14:paraId="2680393E" w14:textId="5EB4997D" w:rsidR="0E3CF60B" w:rsidRPr="002E4822" w:rsidDel="00494AE0" w:rsidRDefault="0E3CF60B" w:rsidP="000A3B7B">
      <w:pPr>
        <w:spacing w:line="360" w:lineRule="auto"/>
        <w:rPr>
          <w:del w:id="4751" w:author="Craig Parker" w:date="2024-08-07T15:17:00Z"/>
          <w:rFonts w:ascii="Nunito" w:eastAsia="Nunito" w:hAnsi="Nunito" w:cs="Nunito"/>
          <w:color w:val="000000" w:themeColor="text1"/>
          <w:sz w:val="20"/>
          <w:rPrChange w:id="4752" w:author="Craig Parker" w:date="2024-08-07T12:23:00Z">
            <w:rPr>
              <w:del w:id="4753" w:author="Craig Parker" w:date="2024-08-07T15:17:00Z"/>
              <w:rFonts w:ascii="Nunito" w:eastAsia="Nunito" w:hAnsi="Nunito" w:cs="Nunito"/>
            </w:rPr>
          </w:rPrChange>
        </w:rPr>
      </w:pPr>
      <w:del w:id="4754" w:author="Craig Parker" w:date="2024-08-07T15:17:00Z">
        <w:r w:rsidRPr="002E4822" w:rsidDel="00494AE0">
          <w:rPr>
            <w:rFonts w:ascii="Nunito" w:eastAsia="Nunito" w:hAnsi="Nunito" w:cs="Nunito"/>
            <w:color w:val="000000" w:themeColor="text1"/>
            <w:sz w:val="20"/>
            <w:rPrChange w:id="4755" w:author="Craig Parker" w:date="2024-08-07T12:23:00Z">
              <w:rPr>
                <w:rFonts w:ascii="Nunito" w:eastAsia="Nunito" w:hAnsi="Nunito" w:cs="Nunito"/>
              </w:rPr>
            </w:rPrChange>
          </w:rPr>
          <w:delText>This step makes use of the mappings and transformation instructions created in step 1 and 2 to first transform the source data and then populate a final database. This step is managed by the ‘core’ team. The final database is available to the full consortium. Note a second anonymisation of patient identifiers will happen at this stage and locations below the ward level (ie street addresses) will not be included.</w:delText>
        </w:r>
      </w:del>
    </w:p>
    <w:p w14:paraId="7732BC66" w14:textId="7FFE0D6F" w:rsidR="0E3CF60B" w:rsidRPr="002E4822" w:rsidDel="00494AE0" w:rsidRDefault="0E3CF60B" w:rsidP="000A3B7B">
      <w:pPr>
        <w:pStyle w:val="ListParagraph"/>
        <w:spacing w:line="360" w:lineRule="auto"/>
        <w:rPr>
          <w:del w:id="4756" w:author="Craig Parker" w:date="2024-08-07T15:17:00Z"/>
          <w:rFonts w:ascii="Nunito" w:eastAsia="Nunito" w:hAnsi="Nunito" w:cs="Nunito"/>
          <w:color w:val="000000" w:themeColor="text1"/>
          <w:sz w:val="20"/>
          <w:rPrChange w:id="4757" w:author="Craig Parker" w:date="2024-08-07T12:23:00Z">
            <w:rPr>
              <w:del w:id="4758" w:author="Craig Parker" w:date="2024-08-07T15:17:00Z"/>
              <w:rFonts w:ascii="Nunito" w:eastAsia="Nunito" w:hAnsi="Nunito" w:cs="Nunito"/>
            </w:rPr>
          </w:rPrChange>
        </w:rPr>
      </w:pPr>
      <w:del w:id="4759" w:author="Craig Parker" w:date="2024-08-07T15:17:00Z">
        <w:r w:rsidRPr="002E4822" w:rsidDel="00494AE0">
          <w:rPr>
            <w:rFonts w:ascii="Nunito" w:eastAsia="Nunito" w:hAnsi="Nunito" w:cs="Nunito"/>
            <w:color w:val="000000" w:themeColor="text1"/>
            <w:sz w:val="20"/>
            <w:rPrChange w:id="4760" w:author="Craig Parker" w:date="2024-08-07T12:23:00Z">
              <w:rPr>
                <w:rFonts w:ascii="Nunito" w:eastAsia="Nunito" w:hAnsi="Nunito" w:cs="Nunito"/>
              </w:rPr>
            </w:rPrChange>
          </w:rPr>
          <w:delText xml:space="preserve">Final Data Cleaning and Analysis Dataset Creation </w:delText>
        </w:r>
      </w:del>
    </w:p>
    <w:p w14:paraId="000000D0" w14:textId="50564832" w:rsidR="007813F4" w:rsidRPr="002E4822" w:rsidDel="00494AE0" w:rsidRDefault="0E3CF60B" w:rsidP="000A3B7B">
      <w:pPr>
        <w:spacing w:line="360" w:lineRule="auto"/>
        <w:rPr>
          <w:del w:id="4761" w:author="Craig Parker" w:date="2024-08-07T15:18:00Z"/>
          <w:rFonts w:ascii="Nunito" w:eastAsia="Nunito" w:hAnsi="Nunito" w:cs="Nunito"/>
          <w:color w:val="000000" w:themeColor="text1"/>
          <w:sz w:val="20"/>
          <w:rPrChange w:id="4762" w:author="Craig Parker" w:date="2024-08-07T12:23:00Z">
            <w:rPr>
              <w:del w:id="4763" w:author="Craig Parker" w:date="2024-08-07T15:18:00Z"/>
              <w:rFonts w:ascii="Nunito" w:eastAsia="Nunito" w:hAnsi="Nunito" w:cs="Nunito"/>
            </w:rPr>
          </w:rPrChange>
        </w:rPr>
      </w:pPr>
      <w:del w:id="4764" w:author="Craig Parker" w:date="2024-08-07T15:17:00Z">
        <w:r w:rsidRPr="002E4822" w:rsidDel="00494AE0">
          <w:rPr>
            <w:rFonts w:ascii="Nunito" w:eastAsia="Nunito" w:hAnsi="Nunito" w:cs="Nunito"/>
            <w:color w:val="000000" w:themeColor="text1"/>
            <w:sz w:val="20"/>
            <w:rPrChange w:id="4765" w:author="Craig Parker" w:date="2024-08-07T12:23:00Z">
              <w:rPr>
                <w:rFonts w:ascii="Nunito" w:eastAsia="Nunito" w:hAnsi="Nunito" w:cs="Nunito"/>
              </w:rPr>
            </w:rPrChange>
          </w:rPr>
          <w:delText xml:space="preserve">A second data cleaning step will be performed on the database to ensure values do not fall outside of expected ranges, provisions are made to identify twins and multiple pregnancies, and duplication errors </w:delText>
        </w:r>
        <w:r w:rsidRPr="002E4822" w:rsidDel="00494AE0">
          <w:rPr>
            <w:rFonts w:ascii="Nunito" w:eastAsia="Nunito" w:hAnsi="Nunito" w:cs="Nunito"/>
            <w:color w:val="000000" w:themeColor="text1"/>
            <w:sz w:val="20"/>
            <w:rPrChange w:id="4766" w:author="Craig Parker" w:date="2024-08-07T12:23:00Z">
              <w:rPr>
                <w:rFonts w:ascii="Nunito" w:eastAsia="Nunito" w:hAnsi="Nunito" w:cs="Nunito"/>
              </w:rPr>
            </w:rPrChange>
          </w:rPr>
          <w:lastRenderedPageBreak/>
          <w:delText xml:space="preserve">are identified, and a final sanity check will be performed to ensure data integrity. Linking geospatial data will be an additional step performed at the analysis stage. </w:delText>
        </w:r>
      </w:del>
      <w:del w:id="4767" w:author="Craig Parker" w:date="2024-08-07T15:18:00Z">
        <w:r w:rsidR="007813F4" w:rsidRPr="002E4822" w:rsidDel="00494AE0">
          <w:rPr>
            <w:rFonts w:ascii="Nunito" w:hAnsi="Nunito"/>
            <w:color w:val="000000" w:themeColor="text1"/>
            <w:sz w:val="20"/>
            <w:rPrChange w:id="4768" w:author="Craig Parker" w:date="2024-08-07T12:23:00Z">
              <w:rPr/>
            </w:rPrChange>
          </w:rPr>
          <w:tab/>
        </w:r>
      </w:del>
    </w:p>
    <w:p w14:paraId="77D1B19E" w14:textId="251D28FD" w:rsidR="00807103" w:rsidRPr="002E4822" w:rsidRDefault="52A8C99F">
      <w:pPr>
        <w:spacing w:line="360" w:lineRule="auto"/>
        <w:rPr>
          <w:ins w:id="4769" w:author="Craig Parker" w:date="2024-08-05T19:07:00Z"/>
          <w:rFonts w:ascii="Nunito" w:hAnsi="Nunito"/>
        </w:rPr>
        <w:pPrChange w:id="4770" w:author="Craig Parker" w:date="2024-08-07T15:18:00Z">
          <w:pPr>
            <w:pStyle w:val="Heading2"/>
            <w:numPr>
              <w:ilvl w:val="1"/>
              <w:numId w:val="46"/>
            </w:numPr>
            <w:ind w:left="720" w:hanging="360"/>
          </w:pPr>
        </w:pPrChange>
      </w:pPr>
      <w:bookmarkStart w:id="4771" w:name="_Toc173777810"/>
      <w:ins w:id="4772" w:author="Craig Parker" w:date="2024-08-05T19:07:00Z">
        <w:r w:rsidRPr="002E4822">
          <w:rPr>
            <w:rFonts w:ascii="Nunito" w:hAnsi="Nunito"/>
            <w:sz w:val="20"/>
          </w:rPr>
          <w:t xml:space="preserve"> </w:t>
        </w:r>
        <w:bookmarkEnd w:id="4771"/>
      </w:ins>
    </w:p>
    <w:p w14:paraId="000000D1" w14:textId="5D343167" w:rsidR="007813F4" w:rsidRPr="002E4822" w:rsidDel="006D10B8" w:rsidRDefault="0E3CF60B">
      <w:pPr>
        <w:pStyle w:val="Heading3"/>
        <w:numPr>
          <w:ilvl w:val="1"/>
          <w:numId w:val="43"/>
        </w:numPr>
        <w:spacing w:line="360" w:lineRule="auto"/>
        <w:rPr>
          <w:del w:id="4773" w:author="Craig Parker" w:date="2024-07-31T13:50:00Z"/>
          <w:rFonts w:ascii="Nunito" w:hAnsi="Nunito"/>
          <w:color w:val="000000" w:themeColor="text1"/>
          <w:rPrChange w:id="4774" w:author="Craig Parker" w:date="2024-08-07T12:23:00Z">
            <w:rPr>
              <w:del w:id="4775" w:author="Craig Parker" w:date="2024-07-31T13:50:00Z"/>
              <w:color w:val="FF0000"/>
            </w:rPr>
          </w:rPrChange>
        </w:rPr>
        <w:pPrChange w:id="4776" w:author="Craig Parker" w:date="2024-08-05T19:07:00Z">
          <w:pPr>
            <w:pStyle w:val="Heading2"/>
            <w:numPr>
              <w:numId w:val="15"/>
            </w:numPr>
            <w:ind w:left="360" w:hanging="360"/>
          </w:pPr>
        </w:pPrChange>
      </w:pPr>
      <w:del w:id="4777" w:author="Craig Parker" w:date="2024-08-05T19:07:00Z">
        <w:r w:rsidRPr="002E4822" w:rsidDel="00807103">
          <w:rPr>
            <w:rFonts w:ascii="Nunito" w:hAnsi="Nunito"/>
            <w:color w:val="000000" w:themeColor="text1"/>
            <w:sz w:val="20"/>
            <w:rPrChange w:id="4778" w:author="Craig Parker" w:date="2024-08-07T12:23:00Z">
              <w:rPr/>
            </w:rPrChange>
          </w:rPr>
          <w:lastRenderedPageBreak/>
          <w:delText xml:space="preserve">Data integration and analysis </w:delText>
        </w:r>
      </w:del>
      <w:ins w:id="4779" w:author="Sibusisiwe Makhanya" w:date="2024-08-05T08:40:00Z">
        <w:del w:id="4780" w:author="Craig Parker" w:date="2024-08-05T19:07:00Z">
          <w:r w:rsidRPr="002E4822" w:rsidDel="00807103">
            <w:rPr>
              <w:rFonts w:ascii="Nunito" w:hAnsi="Nunito"/>
              <w:color w:val="000000" w:themeColor="text1"/>
              <w:sz w:val="20"/>
              <w:rPrChange w:id="4781" w:author="Craig Parker" w:date="2024-08-07T12:23:00Z">
                <w:rPr>
                  <w:color w:val="FF0000"/>
                </w:rPr>
              </w:rPrChange>
            </w:rPr>
            <w:delText>(Revise – integrate w/above section; focus on the development of integrated relational database</w:delText>
          </w:r>
        </w:del>
      </w:ins>
      <w:ins w:id="4782" w:author="Sibusisiwe Makhanya" w:date="2024-08-05T08:41:00Z">
        <w:del w:id="4783" w:author="Craig Parker" w:date="2024-08-05T19:07:00Z">
          <w:r w:rsidRPr="002E4822" w:rsidDel="00807103">
            <w:rPr>
              <w:rFonts w:ascii="Nunito" w:hAnsi="Nunito"/>
              <w:color w:val="000000" w:themeColor="text1"/>
              <w:sz w:val="20"/>
              <w:rPrChange w:id="4784" w:author="Craig Parker" w:date="2024-08-07T12:23:00Z">
                <w:rPr>
                  <w:color w:val="FF0000"/>
                </w:rPr>
              </w:rPrChange>
            </w:rPr>
            <w:delText>)</w:delText>
          </w:r>
        </w:del>
      </w:ins>
    </w:p>
    <w:p w14:paraId="000000D2" w14:textId="42949FA1" w:rsidR="007813F4" w:rsidRPr="002E4822" w:rsidDel="006D10B8" w:rsidRDefault="54FBA741">
      <w:pPr>
        <w:pStyle w:val="Heading3"/>
        <w:numPr>
          <w:ilvl w:val="1"/>
          <w:numId w:val="43"/>
        </w:numPr>
        <w:spacing w:line="360" w:lineRule="auto"/>
        <w:rPr>
          <w:del w:id="4785" w:author="Craig Parker" w:date="2024-07-31T13:47:00Z"/>
          <w:rFonts w:ascii="Nunito" w:hAnsi="Nunito"/>
          <w:color w:val="000000" w:themeColor="text1"/>
          <w:sz w:val="20"/>
          <w:rPrChange w:id="4786" w:author="Craig Parker" w:date="2024-08-07T12:23:00Z">
            <w:rPr>
              <w:del w:id="4787" w:author="Craig Parker" w:date="2024-07-31T13:47:00Z"/>
            </w:rPr>
          </w:rPrChange>
        </w:rPr>
        <w:pPrChange w:id="4788" w:author="Craig Parker" w:date="2024-08-05T19:07:00Z">
          <w:pPr/>
        </w:pPrChange>
      </w:pPr>
      <w:del w:id="4789" w:author="Craig Parker" w:date="2024-07-31T13:47:00Z">
        <w:r w:rsidRPr="002E4822" w:rsidDel="006D10B8">
          <w:rPr>
            <w:rFonts w:ascii="Nunito" w:hAnsi="Nunito"/>
            <w:color w:val="000000" w:themeColor="text1"/>
            <w:sz w:val="20"/>
            <w:rPrChange w:id="4790" w:author="Craig Parker" w:date="2024-08-07T12:23:00Z">
              <w:rPr/>
            </w:rPrChange>
          </w:rPr>
          <w:delText xml:space="preserve">Integrated datasets (with associated documentation provided through the </w:delText>
        </w:r>
      </w:del>
      <w:del w:id="4791" w:author="Craig Parker" w:date="2024-07-09T11:34:00Z">
        <w:r w:rsidRPr="002E4822" w:rsidDel="00D9119A">
          <w:rPr>
            <w:rFonts w:ascii="Nunito" w:hAnsi="Nunito"/>
            <w:color w:val="000000" w:themeColor="text1"/>
            <w:sz w:val="20"/>
            <w:rPrChange w:id="4792" w:author="Craig Parker" w:date="2024-08-07T12:23:00Z">
              <w:rPr/>
            </w:rPrChange>
          </w:rPr>
          <w:delText xml:space="preserve">gitlab </w:delText>
        </w:r>
      </w:del>
      <w:del w:id="4793" w:author="Craig Parker" w:date="2024-07-31T13:47:00Z">
        <w:r w:rsidRPr="002E4822" w:rsidDel="006D10B8">
          <w:rPr>
            <w:rFonts w:ascii="Nunito" w:hAnsi="Nunito"/>
            <w:color w:val="000000" w:themeColor="text1"/>
            <w:sz w:val="20"/>
            <w:rPrChange w:id="4794" w:author="Craig Parker" w:date="2024-08-07T12:23:00Z">
              <w:rPr/>
            </w:rPrChange>
          </w:rPr>
          <w:delText xml:space="preserve">platform) will be </w:delText>
        </w:r>
      </w:del>
      <w:del w:id="4795" w:author="Craig Parker" w:date="2024-07-09T11:34:00Z">
        <w:r w:rsidRPr="002E4822" w:rsidDel="00D9119A">
          <w:rPr>
            <w:rFonts w:ascii="Nunito" w:hAnsi="Nunito"/>
            <w:color w:val="000000" w:themeColor="text1"/>
            <w:sz w:val="20"/>
            <w:rPrChange w:id="4796" w:author="Craig Parker" w:date="2024-08-07T12:23:00Z">
              <w:rPr/>
            </w:rPrChange>
          </w:rPr>
          <w:delText xml:space="preserve">made </w:delText>
        </w:r>
      </w:del>
      <w:del w:id="4797" w:author="Craig Parker" w:date="2024-07-31T13:47:00Z">
        <w:r w:rsidRPr="002E4822" w:rsidDel="006D10B8">
          <w:rPr>
            <w:rFonts w:ascii="Nunito" w:hAnsi="Nunito"/>
            <w:color w:val="000000" w:themeColor="text1"/>
            <w:sz w:val="20"/>
            <w:rPrChange w:id="4798" w:author="Craig Parker" w:date="2024-08-07T12:23:00Z">
              <w:rPr/>
            </w:rPrChange>
          </w:rPr>
          <w:delText xml:space="preserve">available for analysis through the Jupyter Hub platform to partner researchers.  In some cases, depending on the conditions of the original </w:delText>
        </w:r>
      </w:del>
      <w:del w:id="4799" w:author="Craig Parker" w:date="2024-07-08T09:33:00Z">
        <w:r w:rsidR="009511AE" w:rsidRPr="002E4822" w:rsidDel="54FBA741">
          <w:rPr>
            <w:rFonts w:ascii="Nunito" w:hAnsi="Nunito"/>
            <w:color w:val="000000" w:themeColor="text1"/>
            <w:sz w:val="20"/>
            <w:rPrChange w:id="4800" w:author="Craig Parker" w:date="2024-08-07T12:23:00Z">
              <w:rPr/>
            </w:rPrChange>
          </w:rPr>
          <w:delText>DSA</w:delText>
        </w:r>
      </w:del>
      <w:del w:id="4801" w:author="Craig Parker" w:date="2024-07-31T13:47:00Z">
        <w:r w:rsidRPr="002E4822" w:rsidDel="006D10B8">
          <w:rPr>
            <w:rFonts w:ascii="Nunito" w:hAnsi="Nunito"/>
            <w:color w:val="000000" w:themeColor="text1"/>
            <w:sz w:val="20"/>
            <w:rPrChange w:id="4802" w:author="Craig Parker" w:date="2024-08-07T12:23:00Z">
              <w:rPr/>
            </w:rPrChange>
          </w:rPr>
          <w:delText>s, these partner researchers will have to agree to specific data usage agreements.</w:delText>
        </w:r>
      </w:del>
    </w:p>
    <w:p w14:paraId="000000D3" w14:textId="77777777" w:rsidR="007813F4" w:rsidRPr="002E4822" w:rsidDel="006D10B8" w:rsidRDefault="007813F4">
      <w:pPr>
        <w:pStyle w:val="Heading3"/>
        <w:numPr>
          <w:ilvl w:val="1"/>
          <w:numId w:val="43"/>
        </w:numPr>
        <w:spacing w:line="360" w:lineRule="auto"/>
        <w:rPr>
          <w:del w:id="4803" w:author="Craig Parker" w:date="2024-07-31T13:47:00Z"/>
          <w:rFonts w:ascii="Nunito" w:hAnsi="Nunito"/>
          <w:color w:val="000000" w:themeColor="text1"/>
          <w:sz w:val="20"/>
          <w:rPrChange w:id="4804" w:author="Craig Parker" w:date="2024-08-07T12:23:00Z">
            <w:rPr>
              <w:del w:id="4805" w:author="Craig Parker" w:date="2024-07-31T13:47:00Z"/>
            </w:rPr>
          </w:rPrChange>
        </w:rPr>
        <w:pPrChange w:id="4806" w:author="Craig Parker" w:date="2024-08-05T19:07:00Z">
          <w:pPr/>
        </w:pPrChange>
      </w:pPr>
    </w:p>
    <w:p w14:paraId="000000D4" w14:textId="64B963B3" w:rsidR="007813F4" w:rsidRPr="002E4822" w:rsidDel="006D10B8" w:rsidRDefault="5D4A789A">
      <w:pPr>
        <w:pStyle w:val="Heading3"/>
        <w:numPr>
          <w:ilvl w:val="1"/>
          <w:numId w:val="43"/>
        </w:numPr>
        <w:spacing w:line="360" w:lineRule="auto"/>
        <w:rPr>
          <w:del w:id="4807" w:author="Craig Parker" w:date="2024-07-31T13:47:00Z"/>
          <w:rFonts w:ascii="Nunito" w:hAnsi="Nunito"/>
          <w:color w:val="000000" w:themeColor="text1"/>
          <w:sz w:val="20"/>
          <w:rPrChange w:id="4808" w:author="Craig Parker" w:date="2024-08-07T12:23:00Z">
            <w:rPr>
              <w:del w:id="4809" w:author="Craig Parker" w:date="2024-07-31T13:47:00Z"/>
            </w:rPr>
          </w:rPrChange>
        </w:rPr>
        <w:pPrChange w:id="4810" w:author="Craig Parker" w:date="2024-08-05T19:07:00Z">
          <w:pPr/>
        </w:pPrChange>
      </w:pPr>
      <w:del w:id="4811" w:author="Craig Parker" w:date="2024-07-31T13:47:00Z">
        <w:r w:rsidRPr="002E4822" w:rsidDel="3E93EB8D">
          <w:rPr>
            <w:rFonts w:ascii="Nunito" w:hAnsi="Nunito"/>
            <w:color w:val="000000" w:themeColor="text1"/>
            <w:sz w:val="20"/>
            <w:rPrChange w:id="4812" w:author="Craig Parker" w:date="2024-08-07T12:23:00Z">
              <w:rPr/>
            </w:rPrChange>
          </w:rPr>
          <w:delText xml:space="preserve">The </w:delText>
        </w:r>
      </w:del>
      <w:del w:id="4813" w:author="Craig Parker" w:date="2024-07-09T11:35:00Z">
        <w:r w:rsidRPr="002E4822" w:rsidDel="3E93EB8D">
          <w:rPr>
            <w:rFonts w:ascii="Nunito" w:hAnsi="Nunito"/>
            <w:color w:val="000000" w:themeColor="text1"/>
            <w:sz w:val="20"/>
            <w:rPrChange w:id="4814" w:author="Craig Parker" w:date="2024-08-07T12:23:00Z">
              <w:rPr/>
            </w:rPrChange>
          </w:rPr>
          <w:delText xml:space="preserve">full </w:delText>
        </w:r>
      </w:del>
      <w:del w:id="4815" w:author="Craig Parker" w:date="2024-07-31T13:47:00Z">
        <w:r w:rsidRPr="002E4822" w:rsidDel="3E93EB8D">
          <w:rPr>
            <w:rFonts w:ascii="Nunito" w:hAnsi="Nunito"/>
            <w:color w:val="000000" w:themeColor="text1"/>
            <w:sz w:val="20"/>
            <w:rPrChange w:id="4816" w:author="Craig Parker" w:date="2024-08-07T12:23:00Z">
              <w:rPr/>
            </w:rPrChange>
          </w:rPr>
          <w:delText>health data processing workflow is mapped in Figure 2 below.  The key steps are:</w:delText>
        </w:r>
      </w:del>
    </w:p>
    <w:p w14:paraId="000000D5" w14:textId="77777777" w:rsidR="007813F4" w:rsidRPr="002E4822" w:rsidDel="006D10B8" w:rsidRDefault="007813F4">
      <w:pPr>
        <w:pStyle w:val="Heading3"/>
        <w:numPr>
          <w:ilvl w:val="1"/>
          <w:numId w:val="43"/>
        </w:numPr>
        <w:spacing w:line="360" w:lineRule="auto"/>
        <w:rPr>
          <w:del w:id="4817" w:author="Craig Parker" w:date="2024-07-31T13:47:00Z"/>
          <w:rFonts w:ascii="Nunito" w:hAnsi="Nunito"/>
          <w:color w:val="000000" w:themeColor="text1"/>
          <w:sz w:val="20"/>
          <w:rPrChange w:id="4818" w:author="Craig Parker" w:date="2024-08-07T12:23:00Z">
            <w:rPr>
              <w:del w:id="4819" w:author="Craig Parker" w:date="2024-07-31T13:47:00Z"/>
            </w:rPr>
          </w:rPrChange>
        </w:rPr>
        <w:pPrChange w:id="4820" w:author="Craig Parker" w:date="2024-08-05T19:07:00Z">
          <w:pPr/>
        </w:pPrChange>
      </w:pPr>
    </w:p>
    <w:p w14:paraId="000000D6" w14:textId="77777777" w:rsidR="007813F4" w:rsidRPr="002E4822" w:rsidDel="006D10B8" w:rsidRDefault="009511AE">
      <w:pPr>
        <w:pStyle w:val="Heading3"/>
        <w:numPr>
          <w:ilvl w:val="1"/>
          <w:numId w:val="43"/>
        </w:numPr>
        <w:spacing w:line="360" w:lineRule="auto"/>
        <w:rPr>
          <w:del w:id="4821" w:author="Craig Parker" w:date="2024-07-31T13:47:00Z"/>
          <w:rFonts w:ascii="Nunito" w:hAnsi="Nunito"/>
          <w:color w:val="000000" w:themeColor="text1"/>
          <w:sz w:val="20"/>
          <w:rPrChange w:id="4822" w:author="Craig Parker" w:date="2024-08-07T12:23:00Z">
            <w:rPr>
              <w:del w:id="4823" w:author="Craig Parker" w:date="2024-07-31T13:47:00Z"/>
            </w:rPr>
          </w:rPrChange>
        </w:rPr>
        <w:pPrChange w:id="4824" w:author="Craig Parker" w:date="2024-08-05T19:07:00Z">
          <w:pPr>
            <w:numPr>
              <w:numId w:val="18"/>
            </w:numPr>
            <w:ind w:left="720" w:hanging="360"/>
          </w:pPr>
        </w:pPrChange>
      </w:pPr>
      <w:del w:id="4825" w:author="Craig Parker" w:date="2024-07-31T13:47:00Z">
        <w:r w:rsidRPr="002E4822" w:rsidDel="006D10B8">
          <w:rPr>
            <w:rFonts w:ascii="Nunito" w:hAnsi="Nunito"/>
            <w:color w:val="000000" w:themeColor="text1"/>
            <w:sz w:val="20"/>
            <w:rPrChange w:id="4826" w:author="Craig Parker" w:date="2024-08-07T12:23:00Z">
              <w:rPr/>
            </w:rPrChange>
          </w:rPr>
          <w:delText>Basic error screening and correction to identify formatting errors, invalid codes and values, etc.</w:delText>
        </w:r>
      </w:del>
    </w:p>
    <w:p w14:paraId="000000D7" w14:textId="46B36E1D" w:rsidR="007813F4" w:rsidRPr="002E4822" w:rsidDel="006D10B8" w:rsidRDefault="009511AE">
      <w:pPr>
        <w:pStyle w:val="Heading3"/>
        <w:numPr>
          <w:ilvl w:val="1"/>
          <w:numId w:val="43"/>
        </w:numPr>
        <w:spacing w:line="360" w:lineRule="auto"/>
        <w:rPr>
          <w:del w:id="4827" w:author="Craig Parker" w:date="2024-07-31T13:46:00Z"/>
          <w:rFonts w:ascii="Nunito" w:hAnsi="Nunito"/>
          <w:color w:val="000000" w:themeColor="text1"/>
          <w:sz w:val="20"/>
          <w:rPrChange w:id="4828" w:author="Craig Parker" w:date="2024-08-07T12:23:00Z">
            <w:rPr>
              <w:del w:id="4829" w:author="Craig Parker" w:date="2024-07-31T13:46:00Z"/>
            </w:rPr>
          </w:rPrChange>
        </w:rPr>
        <w:pPrChange w:id="4830" w:author="Craig Parker" w:date="2024-08-05T19:07:00Z">
          <w:pPr>
            <w:numPr>
              <w:numId w:val="18"/>
            </w:numPr>
            <w:ind w:left="720" w:hanging="360"/>
          </w:pPr>
        </w:pPrChange>
      </w:pPr>
      <w:del w:id="4831" w:author="Craig Parker" w:date="2024-07-31T13:47:00Z">
        <w:r w:rsidRPr="002E4822" w:rsidDel="006D10B8">
          <w:rPr>
            <w:rFonts w:ascii="Nunito" w:hAnsi="Nunito"/>
            <w:color w:val="000000" w:themeColor="text1"/>
            <w:sz w:val="20"/>
            <w:rPrChange w:id="4832" w:author="Craig Parker" w:date="2024-08-07T12:23:00Z">
              <w:rPr/>
            </w:rPrChange>
          </w:rPr>
          <w:delText xml:space="preserve">Screening to check for personal identifying information. </w:delText>
        </w:r>
      </w:del>
      <w:del w:id="4833" w:author="Craig Parker" w:date="2024-07-09T11:35:00Z">
        <w:r w:rsidRPr="002E4822" w:rsidDel="00D9119A">
          <w:rPr>
            <w:rFonts w:ascii="Nunito" w:hAnsi="Nunito"/>
            <w:color w:val="000000" w:themeColor="text1"/>
            <w:sz w:val="20"/>
            <w:rPrChange w:id="4834" w:author="Craig Parker" w:date="2024-08-07T12:23:00Z">
              <w:rPr/>
            </w:rPrChange>
          </w:rPr>
          <w:delText xml:space="preserve"> For example, date of birth is an indirect identifier, implying high risk of re-identification when combined with other indirect identifiers.  Date-of-birth can therefore be dropped, after calculating and keeping the age of the patients</w:delText>
        </w:r>
      </w:del>
      <w:del w:id="4835" w:author="Craig Parker" w:date="2024-07-31T13:46:00Z">
        <w:r w:rsidRPr="002E4822" w:rsidDel="006D10B8">
          <w:rPr>
            <w:rFonts w:ascii="Nunito" w:hAnsi="Nunito"/>
            <w:color w:val="000000" w:themeColor="text1"/>
            <w:sz w:val="20"/>
            <w:rPrChange w:id="4836" w:author="Craig Parker" w:date="2024-08-07T12:23:00Z">
              <w:rPr/>
            </w:rPrChange>
          </w:rPr>
          <w:delText xml:space="preserve">. </w:delText>
        </w:r>
      </w:del>
    </w:p>
    <w:p w14:paraId="000000D8" w14:textId="0E4DA5CD" w:rsidR="007813F4" w:rsidRPr="002E4822" w:rsidDel="006D10B8" w:rsidRDefault="009511AE">
      <w:pPr>
        <w:pStyle w:val="Heading3"/>
        <w:numPr>
          <w:ilvl w:val="1"/>
          <w:numId w:val="43"/>
        </w:numPr>
        <w:spacing w:line="360" w:lineRule="auto"/>
        <w:rPr>
          <w:del w:id="4837" w:author="Craig Parker" w:date="2024-07-31T13:46:00Z"/>
          <w:rFonts w:ascii="Nunito" w:hAnsi="Nunito"/>
          <w:color w:val="000000" w:themeColor="text1"/>
          <w:sz w:val="20"/>
          <w:rPrChange w:id="4838" w:author="Craig Parker" w:date="2024-08-07T12:23:00Z">
            <w:rPr>
              <w:del w:id="4839" w:author="Craig Parker" w:date="2024-07-31T13:46:00Z"/>
            </w:rPr>
          </w:rPrChange>
        </w:rPr>
        <w:pPrChange w:id="4840" w:author="Craig Parker" w:date="2024-08-05T19:07:00Z">
          <w:pPr>
            <w:numPr>
              <w:numId w:val="18"/>
            </w:numPr>
            <w:ind w:left="720" w:hanging="360"/>
          </w:pPr>
        </w:pPrChange>
      </w:pPr>
      <w:del w:id="4841" w:author="Craig Parker" w:date="2024-07-31T13:46:00Z">
        <w:r w:rsidRPr="002E4822" w:rsidDel="006D10B8">
          <w:rPr>
            <w:rFonts w:ascii="Nunito" w:hAnsi="Nunito"/>
            <w:color w:val="000000" w:themeColor="text1"/>
            <w:sz w:val="20"/>
            <w:rPrChange w:id="4842" w:author="Craig Parker" w:date="2024-08-07T12:23:00Z">
              <w:rPr/>
            </w:rPrChange>
          </w:rPr>
          <w:lastRenderedPageBreak/>
          <w:delText>Recoding to one of the identified common codebooks.  This step will extract variables of interest for each RP, translate variables into the target units</w:delText>
        </w:r>
      </w:del>
      <w:del w:id="4843" w:author="Craig Parker" w:date="2024-07-09T11:35:00Z">
        <w:r w:rsidRPr="002E4822" w:rsidDel="00D9119A">
          <w:rPr>
            <w:rFonts w:ascii="Nunito" w:hAnsi="Nunito"/>
            <w:color w:val="000000" w:themeColor="text1"/>
            <w:sz w:val="20"/>
            <w:rPrChange w:id="4844" w:author="Craig Parker" w:date="2024-08-07T12:23:00Z">
              <w:rPr/>
            </w:rPrChange>
          </w:rPr>
          <w:delText xml:space="preserve"> including translations of real values into categories, translating from </w:delText>
        </w:r>
      </w:del>
      <w:del w:id="4845" w:author="Craig Parker" w:date="2024-07-31T13:46:00Z">
        <w:r w:rsidRPr="002E4822" w:rsidDel="006D10B8">
          <w:rPr>
            <w:rFonts w:ascii="Nunito" w:hAnsi="Nunito"/>
            <w:color w:val="000000" w:themeColor="text1"/>
            <w:sz w:val="20"/>
            <w:rPrChange w:id="4846" w:author="Craig Parker" w:date="2024-08-07T12:23:00Z">
              <w:rPr/>
            </w:rPrChange>
          </w:rPr>
          <w:delText xml:space="preserve">categorisation scheme to another, etc.  This step will also include </w:delText>
        </w:r>
      </w:del>
      <w:del w:id="4847" w:author="Craig Parker" w:date="2024-07-09T11:35:00Z">
        <w:r w:rsidRPr="002E4822" w:rsidDel="00D9119A">
          <w:rPr>
            <w:rFonts w:ascii="Nunito" w:hAnsi="Nunito"/>
            <w:color w:val="000000" w:themeColor="text1"/>
            <w:sz w:val="20"/>
            <w:rPrChange w:id="4848" w:author="Craig Parker" w:date="2024-08-07T12:23:00Z">
              <w:rPr/>
            </w:rPrChange>
          </w:rPr>
          <w:delText xml:space="preserve">recoding </w:delText>
        </w:r>
      </w:del>
      <w:del w:id="4849" w:author="Craig Parker" w:date="2024-07-31T13:46:00Z">
        <w:r w:rsidRPr="002E4822" w:rsidDel="006D10B8">
          <w:rPr>
            <w:rFonts w:ascii="Nunito" w:hAnsi="Nunito"/>
            <w:color w:val="000000" w:themeColor="text1"/>
            <w:sz w:val="20"/>
            <w:rPrChange w:id="4850" w:author="Craig Parker" w:date="2024-08-07T12:23:00Z">
              <w:rPr/>
            </w:rPrChange>
          </w:rPr>
          <w:delText xml:space="preserve">of geographic information.  Where point location information is given, the jittering method of perturbing spatial location data will be used, where each point location is </w:delText>
        </w:r>
      </w:del>
      <w:del w:id="4851" w:author="Craig Parker" w:date="2024-07-09T11:35:00Z">
        <w:r w:rsidRPr="002E4822" w:rsidDel="00D9119A">
          <w:rPr>
            <w:rFonts w:ascii="Nunito" w:hAnsi="Nunito"/>
            <w:color w:val="000000" w:themeColor="text1"/>
            <w:sz w:val="20"/>
            <w:rPrChange w:id="4852" w:author="Craig Parker" w:date="2024-08-07T12:23:00Z">
              <w:rPr/>
            </w:rPrChange>
          </w:rPr>
          <w:delText>off-set</w:delText>
        </w:r>
      </w:del>
      <w:del w:id="4853" w:author="Craig Parker" w:date="2024-07-31T13:46:00Z">
        <w:r w:rsidRPr="002E4822" w:rsidDel="006D10B8">
          <w:rPr>
            <w:rFonts w:ascii="Nunito" w:hAnsi="Nunito"/>
            <w:color w:val="000000" w:themeColor="text1"/>
            <w:sz w:val="20"/>
            <w:rPrChange w:id="4854" w:author="Craig Parker" w:date="2024-08-07T12:23:00Z">
              <w:rPr/>
            </w:rPrChange>
          </w:rPr>
          <w:delText xml:space="preserve"> </w:delText>
        </w:r>
      </w:del>
      <w:del w:id="4855" w:author="Craig Parker" w:date="2024-07-09T11:35:00Z">
        <w:r w:rsidRPr="002E4822" w:rsidDel="00D9119A">
          <w:rPr>
            <w:rFonts w:ascii="Nunito" w:hAnsi="Nunito"/>
            <w:color w:val="000000" w:themeColor="text1"/>
            <w:sz w:val="20"/>
            <w:rPrChange w:id="4856" w:author="Craig Parker" w:date="2024-08-07T12:23:00Z">
              <w:rPr/>
            </w:rPrChange>
          </w:rPr>
          <w:delText>in a systematically random way</w:delText>
        </w:r>
      </w:del>
      <w:del w:id="4857" w:author="Craig Parker" w:date="2024-07-31T13:46:00Z">
        <w:r w:rsidRPr="002E4822" w:rsidDel="006D10B8">
          <w:rPr>
            <w:rFonts w:ascii="Nunito" w:hAnsi="Nunito"/>
            <w:color w:val="000000" w:themeColor="text1"/>
            <w:sz w:val="20"/>
            <w:rPrChange w:id="4858" w:author="Craig Parker" w:date="2024-08-07T12:23:00Z">
              <w:rPr/>
            </w:rPrChange>
          </w:rPr>
          <w:delText xml:space="preserve"> (random distance &amp; random direction). The alternative will be to substitute point locations with grid-cell centroids where the grid-cells correspond to the grid framework to be used for climate &amp; environmental data </w:delText>
        </w:r>
      </w:del>
    </w:p>
    <w:p w14:paraId="000000D9" w14:textId="77777777" w:rsidR="007813F4" w:rsidRPr="002E4822" w:rsidDel="006D10B8" w:rsidRDefault="009511AE">
      <w:pPr>
        <w:pStyle w:val="Heading3"/>
        <w:numPr>
          <w:ilvl w:val="1"/>
          <w:numId w:val="43"/>
        </w:numPr>
        <w:spacing w:line="360" w:lineRule="auto"/>
        <w:rPr>
          <w:del w:id="4859" w:author="Craig Parker" w:date="2024-07-31T13:46:00Z"/>
          <w:rFonts w:ascii="Nunito" w:hAnsi="Nunito"/>
          <w:color w:val="000000" w:themeColor="text1"/>
          <w:sz w:val="20"/>
          <w:rPrChange w:id="4860" w:author="Craig Parker" w:date="2024-08-07T12:23:00Z">
            <w:rPr>
              <w:del w:id="4861" w:author="Craig Parker" w:date="2024-07-31T13:46:00Z"/>
            </w:rPr>
          </w:rPrChange>
        </w:rPr>
        <w:pPrChange w:id="4862" w:author="Craig Parker" w:date="2024-08-05T19:07:00Z">
          <w:pPr>
            <w:numPr>
              <w:numId w:val="18"/>
            </w:numPr>
            <w:ind w:left="720" w:hanging="360"/>
          </w:pPr>
        </w:pPrChange>
      </w:pPr>
      <w:del w:id="4863" w:author="Craig Parker" w:date="2024-07-31T13:46:00Z">
        <w:r w:rsidRPr="002E4822" w:rsidDel="006D10B8">
          <w:rPr>
            <w:rFonts w:ascii="Nunito" w:hAnsi="Nunito"/>
            <w:color w:val="000000" w:themeColor="text1"/>
            <w:sz w:val="20"/>
            <w:rPrChange w:id="4864" w:author="Craig Parker" w:date="2024-08-07T12:23:00Z">
              <w:rPr/>
            </w:rPrChange>
          </w:rPr>
          <w:delText>Further quality control and restructuring of data</w:delText>
        </w:r>
      </w:del>
    </w:p>
    <w:p w14:paraId="000000DA" w14:textId="4A7CE5D5" w:rsidR="007813F4" w:rsidRPr="002E4822" w:rsidDel="00807103" w:rsidRDefault="5D4A789A">
      <w:pPr>
        <w:pStyle w:val="Heading3"/>
        <w:numPr>
          <w:ilvl w:val="1"/>
          <w:numId w:val="43"/>
        </w:numPr>
        <w:spacing w:line="360" w:lineRule="auto"/>
        <w:rPr>
          <w:del w:id="4865" w:author="Craig Parker" w:date="2024-08-05T19:07:00Z"/>
          <w:rFonts w:ascii="Nunito" w:hAnsi="Nunito"/>
          <w:color w:val="000000" w:themeColor="text1"/>
          <w:sz w:val="20"/>
          <w:rPrChange w:id="4866" w:author="Craig Parker" w:date="2024-08-07T12:23:00Z">
            <w:rPr>
              <w:del w:id="4867" w:author="Craig Parker" w:date="2024-08-05T19:07:00Z"/>
            </w:rPr>
          </w:rPrChange>
        </w:rPr>
        <w:pPrChange w:id="4868" w:author="Craig Parker" w:date="2024-08-05T19:07:00Z">
          <w:pPr>
            <w:numPr>
              <w:numId w:val="18"/>
            </w:numPr>
            <w:ind w:left="720" w:hanging="360"/>
          </w:pPr>
        </w:pPrChange>
      </w:pPr>
      <w:del w:id="4869" w:author="Craig Parker" w:date="2024-07-31T13:46:00Z">
        <w:r w:rsidRPr="002E4822" w:rsidDel="3E93EB8D">
          <w:rPr>
            <w:rFonts w:ascii="Nunito" w:hAnsi="Nunito"/>
            <w:color w:val="000000" w:themeColor="text1"/>
            <w:sz w:val="20"/>
            <w:rPrChange w:id="4870" w:author="Craig Parker" w:date="2024-08-07T12:23:00Z">
              <w:rPr/>
            </w:rPrChange>
          </w:rPr>
          <w:delText>Integration of climate variables in support of particular analyse</w:delText>
        </w:r>
      </w:del>
      <w:del w:id="4871" w:author="Craig Parker" w:date="2024-07-31T13:47:00Z">
        <w:r w:rsidRPr="002E4822" w:rsidDel="3E93EB8D">
          <w:rPr>
            <w:rFonts w:ascii="Nunito" w:hAnsi="Nunito"/>
            <w:color w:val="000000" w:themeColor="text1"/>
            <w:sz w:val="20"/>
            <w:rPrChange w:id="4872" w:author="Craig Parker" w:date="2024-08-07T12:23:00Z">
              <w:rPr/>
            </w:rPrChange>
          </w:rPr>
          <w:delText>s</w:delText>
        </w:r>
      </w:del>
    </w:p>
    <w:p w14:paraId="000000DB" w14:textId="77777777" w:rsidR="007813F4" w:rsidRPr="002E4822" w:rsidDel="00494AE0" w:rsidRDefault="007813F4" w:rsidP="000A3B7B">
      <w:pPr>
        <w:spacing w:line="360" w:lineRule="auto"/>
        <w:rPr>
          <w:del w:id="4873" w:author="Craig Parker" w:date="2024-08-07T15:14:00Z"/>
          <w:rFonts w:ascii="Nunito" w:eastAsia="Nunito" w:hAnsi="Nunito" w:cs="Nunito"/>
          <w:color w:val="000000" w:themeColor="text1"/>
          <w:sz w:val="20"/>
          <w:rPrChange w:id="4874" w:author="Craig Parker" w:date="2024-08-07T12:23:00Z">
            <w:rPr>
              <w:del w:id="4875" w:author="Craig Parker" w:date="2024-08-07T15:14:00Z"/>
              <w:rFonts w:ascii="Nunito" w:eastAsia="Nunito" w:hAnsi="Nunito" w:cs="Nunito"/>
            </w:rPr>
          </w:rPrChange>
        </w:rPr>
      </w:pPr>
    </w:p>
    <w:p w14:paraId="4B545DD5" w14:textId="4F3A7B47" w:rsidR="006D10B8" w:rsidRPr="002E4822" w:rsidRDefault="006D10B8" w:rsidP="000A3B7B">
      <w:pPr>
        <w:spacing w:line="360" w:lineRule="auto"/>
        <w:rPr>
          <w:ins w:id="4876" w:author="Craig Parker" w:date="2024-07-31T13:45:00Z"/>
          <w:rFonts w:ascii="Nunito" w:eastAsia="Nunito" w:hAnsi="Nunito" w:cs="Nunito"/>
          <w:color w:val="000000" w:themeColor="text1"/>
          <w:sz w:val="20"/>
          <w:lang w:val="en-ZA"/>
          <w:rPrChange w:id="4877" w:author="Craig Parker" w:date="2024-08-07T15:14:00Z">
            <w:rPr>
              <w:ins w:id="4878" w:author="Craig Parker" w:date="2024-07-31T13:45:00Z"/>
              <w:rFonts w:ascii="Nunito" w:eastAsia="Nunito" w:hAnsi="Nunito" w:cs="Nunito"/>
              <w:lang w:val="en-ZA"/>
            </w:rPr>
          </w:rPrChange>
        </w:rPr>
      </w:pPr>
    </w:p>
    <w:p w14:paraId="000000DC" w14:textId="77777777" w:rsidR="007813F4" w:rsidRPr="002E4822" w:rsidRDefault="007813F4" w:rsidP="000A3B7B">
      <w:pPr>
        <w:spacing w:line="360" w:lineRule="auto"/>
        <w:rPr>
          <w:rFonts w:ascii="Nunito" w:eastAsia="Nunito" w:hAnsi="Nunito" w:cs="Nunito"/>
          <w:color w:val="000000" w:themeColor="text1"/>
          <w:sz w:val="20"/>
          <w:rPrChange w:id="4879" w:author="Craig Parker" w:date="2024-08-07T12:23:00Z">
            <w:rPr>
              <w:rFonts w:ascii="Nunito" w:eastAsia="Nunito" w:hAnsi="Nunito" w:cs="Nunito"/>
            </w:rPr>
          </w:rPrChange>
        </w:rPr>
      </w:pPr>
    </w:p>
    <w:p w14:paraId="000000DD" w14:textId="77777777" w:rsidR="007813F4" w:rsidRPr="002E4822" w:rsidRDefault="009511AE" w:rsidP="000A3B7B">
      <w:pPr>
        <w:spacing w:line="360" w:lineRule="auto"/>
        <w:rPr>
          <w:rFonts w:ascii="Nunito" w:eastAsia="Nunito" w:hAnsi="Nunito" w:cs="Nunito"/>
          <w:color w:val="000000" w:themeColor="text1"/>
          <w:sz w:val="20"/>
          <w:rPrChange w:id="4880" w:author="Craig Parker" w:date="2024-08-07T12:23:00Z">
            <w:rPr>
              <w:rFonts w:ascii="Nunito" w:eastAsia="Nunito" w:hAnsi="Nunito" w:cs="Nunito"/>
            </w:rPr>
          </w:rPrChange>
        </w:rPr>
      </w:pPr>
      <w:r w:rsidRPr="002E4822">
        <w:rPr>
          <w:rFonts w:ascii="Nunito" w:eastAsia="Nunito" w:hAnsi="Nunito" w:cs="Nunito"/>
          <w:noProof/>
          <w:color w:val="000000" w:themeColor="text1"/>
          <w:sz w:val="20"/>
          <w:rPrChange w:id="4881" w:author="Craig Parker" w:date="2024-08-07T12:23:00Z">
            <w:rPr>
              <w:rFonts w:ascii="Nunito" w:eastAsia="Nunito" w:hAnsi="Nunito" w:cs="Nunito"/>
              <w:noProof/>
            </w:rPr>
          </w:rPrChange>
        </w:rPr>
        <w:drawing>
          <wp:inline distT="114300" distB="114300" distL="114300" distR="114300" wp14:anchorId="71F42BE5" wp14:editId="07777777">
            <wp:extent cx="5943600" cy="33401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000000DE" w14:textId="77777777" w:rsidR="007813F4" w:rsidRPr="002E4822" w:rsidRDefault="009511AE" w:rsidP="000A3B7B">
      <w:pPr>
        <w:spacing w:line="360" w:lineRule="auto"/>
        <w:rPr>
          <w:rFonts w:ascii="Nunito" w:eastAsia="Nunito" w:hAnsi="Nunito" w:cs="Nunito"/>
          <w:color w:val="000000" w:themeColor="text1"/>
          <w:sz w:val="20"/>
          <w:rPrChange w:id="4882" w:author="Craig Parker" w:date="2024-08-07T12:23:00Z">
            <w:rPr>
              <w:rFonts w:ascii="Nunito" w:eastAsia="Nunito" w:hAnsi="Nunito" w:cs="Nunito"/>
            </w:rPr>
          </w:rPrChange>
        </w:rPr>
      </w:pPr>
      <w:r w:rsidRPr="002E4822">
        <w:rPr>
          <w:rFonts w:ascii="Nunito" w:eastAsia="Nunito" w:hAnsi="Nunito" w:cs="Nunito"/>
          <w:color w:val="000000" w:themeColor="text1"/>
          <w:sz w:val="20"/>
          <w:rPrChange w:id="4883" w:author="Craig Parker" w:date="2024-08-07T12:23:00Z">
            <w:rPr>
              <w:rFonts w:ascii="Nunito" w:eastAsia="Nunito" w:hAnsi="Nunito" w:cs="Nunito"/>
            </w:rPr>
          </w:rPrChange>
        </w:rPr>
        <w:lastRenderedPageBreak/>
        <w:t xml:space="preserve">Figure 2: </w:t>
      </w:r>
      <w:commentRangeStart w:id="4884"/>
      <w:r w:rsidRPr="002E4822">
        <w:rPr>
          <w:rFonts w:ascii="Nunito" w:eastAsia="Nunito" w:hAnsi="Nunito" w:cs="Nunito"/>
          <w:color w:val="000000" w:themeColor="text1"/>
          <w:sz w:val="20"/>
          <w:rPrChange w:id="4885" w:author="Craig Parker" w:date="2024-08-07T12:23:00Z">
            <w:rPr>
              <w:rFonts w:ascii="Nunito" w:eastAsia="Nunito" w:hAnsi="Nunito" w:cs="Nunito"/>
            </w:rPr>
          </w:rPrChange>
        </w:rPr>
        <w:t>Detailed</w:t>
      </w:r>
      <w:commentRangeEnd w:id="4884"/>
      <w:r w:rsidR="0026318C">
        <w:rPr>
          <w:rStyle w:val="CommentReference"/>
        </w:rPr>
        <w:commentReference w:id="4884"/>
      </w:r>
      <w:r w:rsidRPr="002E4822">
        <w:rPr>
          <w:rFonts w:ascii="Nunito" w:eastAsia="Nunito" w:hAnsi="Nunito" w:cs="Nunito"/>
          <w:color w:val="000000" w:themeColor="text1"/>
          <w:sz w:val="20"/>
          <w:rPrChange w:id="4886" w:author="Craig Parker" w:date="2024-08-07T12:23:00Z">
            <w:rPr>
              <w:rFonts w:ascii="Nunito" w:eastAsia="Nunito" w:hAnsi="Nunito" w:cs="Nunito"/>
            </w:rPr>
          </w:rPrChange>
        </w:rPr>
        <w:t xml:space="preserve"> data processing for health data ingestion</w:t>
      </w:r>
    </w:p>
    <w:p w14:paraId="000000DF" w14:textId="77777777" w:rsidR="007813F4" w:rsidRPr="002E4822" w:rsidRDefault="007813F4" w:rsidP="000A3B7B">
      <w:pPr>
        <w:spacing w:line="360" w:lineRule="auto"/>
        <w:rPr>
          <w:rFonts w:ascii="Nunito" w:eastAsia="Nunito" w:hAnsi="Nunito" w:cs="Nunito"/>
          <w:color w:val="000000" w:themeColor="text1"/>
          <w:sz w:val="20"/>
          <w:rPrChange w:id="4887" w:author="Craig Parker" w:date="2024-08-07T12:23:00Z">
            <w:rPr>
              <w:rFonts w:ascii="Nunito" w:eastAsia="Nunito" w:hAnsi="Nunito" w:cs="Nunito"/>
            </w:rPr>
          </w:rPrChange>
        </w:rPr>
      </w:pPr>
    </w:p>
    <w:p w14:paraId="3388EEB5" w14:textId="2BDF149D" w:rsidR="00830339" w:rsidRPr="002E4822" w:rsidRDefault="52A8C99F" w:rsidP="000F5E74">
      <w:pPr>
        <w:pStyle w:val="Heading2"/>
        <w:numPr>
          <w:ilvl w:val="1"/>
          <w:numId w:val="93"/>
        </w:numPr>
        <w:spacing w:line="360" w:lineRule="auto"/>
        <w:rPr>
          <w:rFonts w:ascii="Nunito" w:hAnsi="Nunito"/>
          <w:color w:val="000000" w:themeColor="text1"/>
        </w:rPr>
        <w:pPrChange w:id="4888" w:author="Craig Parker" w:date="2024-08-14T21:18:00Z" w16du:dateUtc="2024-08-14T19:18:00Z">
          <w:pPr>
            <w:pStyle w:val="Heading2"/>
            <w:numPr>
              <w:ilvl w:val="1"/>
              <w:numId w:val="57"/>
            </w:numPr>
            <w:spacing w:line="360" w:lineRule="auto"/>
            <w:ind w:left="1440" w:hanging="720"/>
          </w:pPr>
        </w:pPrChange>
      </w:pPr>
      <w:bookmarkStart w:id="4889" w:name="_Toc172635225"/>
      <w:bookmarkStart w:id="4890" w:name="_Toc173777811"/>
      <w:bookmarkStart w:id="4891" w:name="_Toc174562947"/>
      <w:r w:rsidRPr="002E4822">
        <w:rPr>
          <w:rFonts w:ascii="Nunito" w:hAnsi="Nunito"/>
          <w:color w:val="000000" w:themeColor="text1"/>
          <w:rPrChange w:id="4892" w:author="Craig Parker" w:date="2024-08-07T12:23:00Z">
            <w:rPr/>
          </w:rPrChange>
        </w:rPr>
        <w:t>Data analysis platforms</w:t>
      </w:r>
      <w:bookmarkEnd w:id="4889"/>
      <w:bookmarkEnd w:id="4890"/>
      <w:bookmarkEnd w:id="4891"/>
      <w:r w:rsidR="0E3CF60B" w:rsidRPr="002E4822">
        <w:rPr>
          <w:rFonts w:ascii="Nunito" w:hAnsi="Nunito"/>
          <w:color w:val="000000" w:themeColor="text1"/>
          <w:rPrChange w:id="4893" w:author="Craig Parker" w:date="2024-08-07T12:23:00Z">
            <w:rPr/>
          </w:rPrChange>
        </w:rPr>
        <w:t xml:space="preserve"> </w:t>
      </w:r>
      <w:del w:id="4894" w:author="Craig Parker" w:date="2024-07-16T11:13:00Z">
        <w:r w:rsidR="009511AE" w:rsidRPr="002E4822" w:rsidDel="0E3CF60B">
          <w:rPr>
            <w:rFonts w:ascii="Nunito" w:hAnsi="Nunito"/>
            <w:color w:val="000000" w:themeColor="text1"/>
            <w:rPrChange w:id="4895" w:author="Craig Parker" w:date="2024-08-07T12:23:00Z">
              <w:rPr/>
            </w:rPrChange>
          </w:rPr>
          <w:delText>web based Python coding environment that enables analysts to develop analysis code in Pyt</w:delText>
        </w:r>
      </w:del>
      <w:r w:rsidR="0E3CF60B" w:rsidRPr="002E4822">
        <w:rPr>
          <w:rFonts w:ascii="Nunito" w:hAnsi="Nunito"/>
          <w:color w:val="000000" w:themeColor="text1"/>
          <w:rPrChange w:id="4896" w:author="Craig Parker" w:date="2024-08-07T12:23:00Z">
            <w:rPr/>
          </w:rPrChange>
        </w:rPr>
        <w:t xml:space="preserve">  </w:t>
      </w:r>
      <w:del w:id="4897" w:author="Peter Marsh" w:date="2024-08-05T08:44:00Z">
        <w:r w:rsidR="009511AE" w:rsidRPr="002E4822" w:rsidDel="0E3CF60B">
          <w:rPr>
            <w:rFonts w:ascii="Nunito" w:hAnsi="Nunito"/>
            <w:color w:val="000000" w:themeColor="text1"/>
            <w:rPrChange w:id="4898" w:author="Craig Parker" w:date="2024-08-07T12:23:00Z">
              <w:rPr/>
            </w:rPrChange>
          </w:rPr>
          <w:delText xml:space="preserve">The code environment is </w:delText>
        </w:r>
      </w:del>
      <w:del w:id="4899" w:author="Craig Parker" w:date="2024-07-16T11:13:00Z">
        <w:r w:rsidR="009511AE" w:rsidRPr="002E4822" w:rsidDel="0E3CF60B">
          <w:rPr>
            <w:rFonts w:ascii="Nunito" w:hAnsi="Nunito"/>
            <w:color w:val="000000" w:themeColor="text1"/>
            <w:rPrChange w:id="4900" w:author="Craig Parker" w:date="2024-08-07T12:23:00Z">
              <w:rPr/>
            </w:rPrChange>
          </w:rPr>
          <w:delText xml:space="preserve">customized </w:delText>
        </w:r>
      </w:del>
      <w:ins w:id="4901" w:author="Craig Parker" w:date="2024-07-16T11:13:00Z">
        <w:del w:id="4902" w:author="Peter Marsh" w:date="2024-08-05T08:44:00Z">
          <w:r w:rsidR="009511AE" w:rsidRPr="002E4822" w:rsidDel="0E3CF60B">
            <w:rPr>
              <w:rFonts w:ascii="Nunito" w:hAnsi="Nunito"/>
              <w:color w:val="000000" w:themeColor="text1"/>
              <w:rPrChange w:id="4903" w:author="Craig Parker" w:date="2024-08-07T12:23:00Z">
                <w:rPr/>
              </w:rPrChange>
            </w:rPr>
            <w:delText xml:space="preserve">customised </w:delText>
          </w:r>
        </w:del>
      </w:ins>
      <w:del w:id="4904" w:author="Peter Marsh" w:date="2024-08-05T08:44:00Z">
        <w:r w:rsidR="009511AE" w:rsidRPr="002E4822" w:rsidDel="0E3CF60B">
          <w:rPr>
            <w:rFonts w:ascii="Nunito" w:hAnsi="Nunito"/>
            <w:color w:val="000000" w:themeColor="text1"/>
            <w:rPrChange w:id="4905" w:author="Craig Parker" w:date="2024-08-07T12:23:00Z">
              <w:rPr/>
            </w:rPrChange>
          </w:rPr>
          <w:delText xml:space="preserve">to support all the relevant coding libraries for machine learning </w:delText>
        </w:r>
      </w:del>
      <w:del w:id="4906" w:author="Peter Marsh" w:date="2024-08-05T08:42:00Z">
        <w:r w:rsidR="009511AE" w:rsidRPr="002E4822" w:rsidDel="0E3CF60B">
          <w:rPr>
            <w:rFonts w:ascii="Nunito" w:hAnsi="Nunito"/>
            <w:color w:val="000000" w:themeColor="text1"/>
            <w:rPrChange w:id="4907" w:author="Craig Parker" w:date="2024-08-07T12:23:00Z">
              <w:rPr/>
            </w:rPrChange>
          </w:rPr>
          <w:delText>(</w:delText>
        </w:r>
      </w:del>
      <w:del w:id="4908" w:author="Peter Marsh" w:date="2024-08-05T08:44:00Z">
        <w:r w:rsidR="009511AE" w:rsidRPr="002E4822" w:rsidDel="0E3CF60B">
          <w:rPr>
            <w:rFonts w:ascii="Nunito" w:hAnsi="Nunito"/>
            <w:color w:val="000000" w:themeColor="text1"/>
            <w:rPrChange w:id="4909" w:author="Craig Parker" w:date="2024-08-07T12:23:00Z">
              <w:rPr/>
            </w:rPrChange>
          </w:rPr>
          <w:delText>e.g</w:delText>
        </w:r>
      </w:del>
      <w:ins w:id="4910" w:author="Craig Parker" w:date="2024-07-16T11:13:00Z">
        <w:del w:id="4911" w:author="Peter Marsh" w:date="2024-08-05T08:42:00Z">
          <w:r w:rsidR="009511AE" w:rsidRPr="002E4822" w:rsidDel="0E3CF60B">
            <w:rPr>
              <w:rFonts w:ascii="Nunito" w:hAnsi="Nunito"/>
              <w:color w:val="000000" w:themeColor="text1"/>
              <w:rPrChange w:id="4912" w:author="Craig Parker" w:date="2024-08-07T12:23:00Z">
                <w:rPr/>
              </w:rPrChange>
            </w:rPr>
            <w:delText>e.g.</w:delText>
          </w:r>
        </w:del>
      </w:ins>
      <w:del w:id="4913" w:author="Peter Marsh" w:date="2024-08-05T08:44:00Z">
        <w:r w:rsidR="009511AE" w:rsidRPr="002E4822" w:rsidDel="0E3CF60B">
          <w:rPr>
            <w:rFonts w:ascii="Nunito" w:hAnsi="Nunito"/>
            <w:color w:val="000000" w:themeColor="text1"/>
            <w:rPrChange w:id="4914" w:author="Craig Parker" w:date="2024-08-07T12:23:00Z">
              <w:rPr/>
            </w:rPrChange>
          </w:rPr>
          <w:delText xml:space="preserve"> TensorFlow, </w:delText>
        </w:r>
      </w:del>
      <w:del w:id="4915" w:author="Peter Marsh" w:date="2024-08-05T08:42:00Z">
        <w:r w:rsidR="009511AE" w:rsidRPr="002E4822" w:rsidDel="0E3CF60B">
          <w:rPr>
            <w:rFonts w:ascii="Nunito" w:hAnsi="Nunito"/>
            <w:color w:val="000000" w:themeColor="text1"/>
            <w:rPrChange w:id="4916" w:author="Craig Parker" w:date="2024-08-07T12:23:00Z">
              <w:rPr/>
            </w:rPrChange>
          </w:rPr>
          <w:delText>PyTorch</w:delText>
        </w:r>
      </w:del>
      <w:del w:id="4917" w:author="Peter Marsh" w:date="2024-08-05T08:44:00Z">
        <w:r w:rsidR="009511AE" w:rsidRPr="002E4822" w:rsidDel="0E3CF60B">
          <w:rPr>
            <w:rFonts w:ascii="Nunito" w:hAnsi="Nunito"/>
            <w:color w:val="000000" w:themeColor="text1"/>
            <w:rPrChange w:id="4918" w:author="Craig Parker" w:date="2024-08-07T12:23:00Z">
              <w:rPr/>
            </w:rPrChange>
          </w:rPr>
          <w:delText xml:space="preserve">,  </w:delText>
        </w:r>
      </w:del>
      <w:del w:id="4919" w:author="Peter Marsh" w:date="2024-08-05T08:42:00Z">
        <w:r w:rsidR="009511AE" w:rsidRPr="002E4822" w:rsidDel="0E3CF60B">
          <w:rPr>
            <w:rFonts w:ascii="Nunito" w:hAnsi="Nunito"/>
            <w:color w:val="000000" w:themeColor="text1"/>
            <w:rPrChange w:id="4920" w:author="Craig Parker" w:date="2024-08-07T12:23:00Z">
              <w:rPr/>
            </w:rPrChange>
          </w:rPr>
          <w:delText>Keras</w:delText>
        </w:r>
      </w:del>
      <w:del w:id="4921" w:author="Peter Marsh" w:date="2024-08-05T08:44:00Z">
        <w:r w:rsidR="009511AE" w:rsidRPr="002E4822" w:rsidDel="0E3CF60B">
          <w:rPr>
            <w:rFonts w:ascii="Nunito" w:hAnsi="Nunito"/>
            <w:color w:val="000000" w:themeColor="text1"/>
            <w:rPrChange w:id="4922" w:author="Craig Parker" w:date="2024-08-07T12:23:00Z">
              <w:rPr/>
            </w:rPrChange>
          </w:rPr>
          <w:delText xml:space="preserve">, Scikit-learn, </w:delText>
        </w:r>
      </w:del>
      <w:del w:id="4923" w:author="Peter Marsh" w:date="2024-08-05T08:42:00Z">
        <w:r w:rsidR="009511AE" w:rsidRPr="002E4822" w:rsidDel="0E3CF60B">
          <w:rPr>
            <w:rFonts w:ascii="Nunito" w:hAnsi="Nunito"/>
            <w:color w:val="000000" w:themeColor="text1"/>
            <w:rPrChange w:id="4924" w:author="Craig Parker" w:date="2024-08-07T12:23:00Z">
              <w:rPr/>
            </w:rPrChange>
          </w:rPr>
          <w:delText>Numpy</w:delText>
        </w:r>
      </w:del>
      <w:del w:id="4925" w:author="Peter Marsh" w:date="2024-08-05T08:44:00Z">
        <w:r w:rsidR="009511AE" w:rsidRPr="002E4822" w:rsidDel="0E3CF60B">
          <w:rPr>
            <w:rFonts w:ascii="Nunito" w:hAnsi="Nunito"/>
            <w:color w:val="000000" w:themeColor="text1"/>
            <w:rPrChange w:id="4926" w:author="Craig Parker" w:date="2024-08-07T12:23:00Z">
              <w:rPr/>
            </w:rPrChange>
          </w:rPr>
          <w:delText xml:space="preserve">, </w:delText>
        </w:r>
      </w:del>
      <w:del w:id="4927" w:author="Peter Marsh" w:date="2024-08-05T08:42:00Z">
        <w:r w:rsidR="009511AE" w:rsidRPr="002E4822" w:rsidDel="0E3CF60B">
          <w:rPr>
            <w:rFonts w:ascii="Nunito" w:hAnsi="Nunito"/>
            <w:color w:val="000000" w:themeColor="text1"/>
            <w:rPrChange w:id="4928" w:author="Craig Parker" w:date="2024-08-07T12:23:00Z">
              <w:rPr/>
            </w:rPrChange>
          </w:rPr>
          <w:delText>S</w:delText>
        </w:r>
      </w:del>
    </w:p>
    <w:p w14:paraId="273A5FA3" w14:textId="30010A3A" w:rsidR="00830339" w:rsidRPr="002E4822" w:rsidRDefault="00830339" w:rsidP="000A3B7B">
      <w:pPr>
        <w:spacing w:line="360" w:lineRule="auto"/>
        <w:rPr>
          <w:rFonts w:ascii="Nunito" w:hAnsi="Nunito"/>
          <w:color w:val="000000" w:themeColor="text1"/>
          <w:sz w:val="20"/>
          <w:lang w:val="en-ZA"/>
        </w:rPr>
      </w:pPr>
      <w:r w:rsidRPr="002E4822">
        <w:rPr>
          <w:rFonts w:ascii="Nunito" w:hAnsi="Nunito"/>
          <w:color w:val="000000" w:themeColor="text1"/>
          <w:sz w:val="20"/>
          <w:lang w:val="en-ZA"/>
        </w:rPr>
        <w:t xml:space="preserve">Data analysis will be facilitated through the CSAG/UCT </w:t>
      </w:r>
      <w:proofErr w:type="spellStart"/>
      <w:r w:rsidRPr="002E4822">
        <w:rPr>
          <w:rFonts w:ascii="Nunito" w:hAnsi="Nunito"/>
          <w:color w:val="000000" w:themeColor="text1"/>
          <w:sz w:val="20"/>
          <w:lang w:val="en-ZA"/>
        </w:rPr>
        <w:t>Jupyter</w:t>
      </w:r>
      <w:proofErr w:type="spellEnd"/>
      <w:r w:rsidRPr="002E4822">
        <w:rPr>
          <w:rFonts w:ascii="Nunito" w:hAnsi="Nunito"/>
          <w:color w:val="000000" w:themeColor="text1"/>
          <w:sz w:val="20"/>
          <w:lang w:val="en-ZA"/>
        </w:rPr>
        <w:t xml:space="preserve"> Hub and IBM platforms, providing robust and scalable environments for processing and analysing the HE²AT </w:t>
      </w:r>
      <w:proofErr w:type="spellStart"/>
      <w:r w:rsidRPr="002E4822">
        <w:rPr>
          <w:rFonts w:ascii="Nunito" w:hAnsi="Nunito"/>
          <w:color w:val="000000" w:themeColor="text1"/>
          <w:sz w:val="20"/>
          <w:lang w:val="en-ZA"/>
        </w:rPr>
        <w:t>Center</w:t>
      </w:r>
      <w:proofErr w:type="spellEnd"/>
      <w:r w:rsidRPr="002E4822">
        <w:rPr>
          <w:rFonts w:ascii="Nunito" w:hAnsi="Nunito"/>
          <w:color w:val="000000" w:themeColor="text1"/>
          <w:sz w:val="20"/>
          <w:lang w:val="en-ZA"/>
        </w:rPr>
        <w:t xml:space="preserve"> datasets.</w:t>
      </w:r>
    </w:p>
    <w:p w14:paraId="0573A771" w14:textId="77777777" w:rsidR="00830339" w:rsidRPr="002E4822" w:rsidRDefault="00830339" w:rsidP="00A850D7">
      <w:pPr>
        <w:pStyle w:val="Heading3"/>
        <w:spacing w:line="360" w:lineRule="auto"/>
        <w:rPr>
          <w:rFonts w:ascii="Nunito" w:hAnsi="Nunito"/>
          <w:sz w:val="20"/>
          <w:szCs w:val="20"/>
        </w:rPr>
      </w:pPr>
      <w:bookmarkStart w:id="4929" w:name="_Toc174562948"/>
      <w:r w:rsidRPr="002E4822">
        <w:rPr>
          <w:rFonts w:ascii="Nunito" w:hAnsi="Nunito"/>
          <w:sz w:val="20"/>
          <w:szCs w:val="20"/>
        </w:rPr>
        <w:t>Jupyter Hub</w:t>
      </w:r>
      <w:bookmarkEnd w:id="4929"/>
    </w:p>
    <w:p w14:paraId="40EB4882" w14:textId="77777777" w:rsidR="00830339" w:rsidRPr="002E4822" w:rsidRDefault="00830339" w:rsidP="000A3B7B">
      <w:pPr>
        <w:spacing w:line="360" w:lineRule="auto"/>
        <w:rPr>
          <w:rFonts w:ascii="Nunito" w:hAnsi="Nunito"/>
          <w:color w:val="000000" w:themeColor="text1"/>
          <w:sz w:val="20"/>
          <w:lang w:val="en-ZA"/>
        </w:rPr>
      </w:pPr>
      <w:proofErr w:type="spellStart"/>
      <w:r w:rsidRPr="002E4822">
        <w:rPr>
          <w:rFonts w:ascii="Nunito" w:hAnsi="Nunito"/>
          <w:color w:val="000000" w:themeColor="text1"/>
          <w:sz w:val="20"/>
          <w:lang w:val="en-ZA"/>
        </w:rPr>
        <w:t>Jupyter</w:t>
      </w:r>
      <w:proofErr w:type="spellEnd"/>
      <w:r w:rsidRPr="002E4822">
        <w:rPr>
          <w:rFonts w:ascii="Nunito" w:hAnsi="Nunito"/>
          <w:color w:val="000000" w:themeColor="text1"/>
          <w:sz w:val="20"/>
          <w:lang w:val="en-ZA"/>
        </w:rPr>
        <w:t xml:space="preserve"> Hub is a collaborative, web-based Python coding environment that allows analysts to develop and execute analysis code using a browser interface. Key technical details include:</w:t>
      </w:r>
    </w:p>
    <w:p w14:paraId="1D496E62" w14:textId="45A7DCE3" w:rsidR="00830339" w:rsidRPr="002E4822" w:rsidRDefault="00830339" w:rsidP="000A3B7B">
      <w:pPr>
        <w:numPr>
          <w:ilvl w:val="0"/>
          <w:numId w:val="54"/>
        </w:numPr>
        <w:spacing w:line="360" w:lineRule="auto"/>
        <w:rPr>
          <w:rFonts w:ascii="Nunito" w:hAnsi="Nunito"/>
          <w:color w:val="000000" w:themeColor="text1"/>
          <w:sz w:val="20"/>
          <w:lang w:val="en-ZA"/>
        </w:rPr>
      </w:pPr>
      <w:r w:rsidRPr="002E4822">
        <w:rPr>
          <w:rFonts w:ascii="Nunito" w:hAnsi="Nunito"/>
          <w:b/>
          <w:bCs/>
          <w:color w:val="000000" w:themeColor="text1"/>
          <w:sz w:val="20"/>
          <w:lang w:val="en-ZA"/>
        </w:rPr>
        <w:t>Web-Based Platform</w:t>
      </w:r>
      <w:r w:rsidRPr="002E4822">
        <w:rPr>
          <w:rFonts w:ascii="Nunito" w:hAnsi="Nunito"/>
          <w:color w:val="000000" w:themeColor="text1"/>
          <w:sz w:val="20"/>
          <w:lang w:val="en-ZA"/>
        </w:rPr>
        <w:t xml:space="preserve">: Researchers can access </w:t>
      </w:r>
      <w:proofErr w:type="spellStart"/>
      <w:r w:rsidRPr="002E4822">
        <w:rPr>
          <w:rFonts w:ascii="Nunito" w:hAnsi="Nunito"/>
          <w:color w:val="000000" w:themeColor="text1"/>
          <w:sz w:val="20"/>
          <w:lang w:val="en-ZA"/>
        </w:rPr>
        <w:t>Jupyter</w:t>
      </w:r>
      <w:proofErr w:type="spellEnd"/>
      <w:r w:rsidRPr="002E4822">
        <w:rPr>
          <w:rFonts w:ascii="Nunito" w:hAnsi="Nunito"/>
          <w:color w:val="000000" w:themeColor="text1"/>
          <w:sz w:val="20"/>
          <w:lang w:val="en-ZA"/>
        </w:rPr>
        <w:t xml:space="preserve"> Hub through a web browser, providing a user-friendly interface for coding and data analysis.</w:t>
      </w:r>
    </w:p>
    <w:p w14:paraId="251C6033" w14:textId="77777777" w:rsidR="00830339" w:rsidRPr="002E4822" w:rsidRDefault="00830339" w:rsidP="000A3B7B">
      <w:pPr>
        <w:numPr>
          <w:ilvl w:val="0"/>
          <w:numId w:val="54"/>
        </w:numPr>
        <w:spacing w:line="360" w:lineRule="auto"/>
        <w:rPr>
          <w:rFonts w:ascii="Nunito" w:hAnsi="Nunito"/>
          <w:color w:val="000000" w:themeColor="text1"/>
          <w:sz w:val="20"/>
          <w:lang w:val="en-ZA"/>
        </w:rPr>
      </w:pPr>
      <w:r w:rsidRPr="002E4822">
        <w:rPr>
          <w:rFonts w:ascii="Nunito" w:hAnsi="Nunito"/>
          <w:b/>
          <w:bCs/>
          <w:color w:val="000000" w:themeColor="text1"/>
          <w:sz w:val="20"/>
          <w:lang w:val="en-ZA"/>
        </w:rPr>
        <w:t>Python Environment</w:t>
      </w:r>
      <w:r w:rsidRPr="002E4822">
        <w:rPr>
          <w:rFonts w:ascii="Nunito" w:hAnsi="Nunito"/>
          <w:color w:val="000000" w:themeColor="text1"/>
          <w:sz w:val="20"/>
          <w:lang w:val="en-ZA"/>
        </w:rPr>
        <w:t>: Supports the development of analysis code in Python, leveraging a wide range of libraries and frameworks for data science, machine learning, and statistical analysis.</w:t>
      </w:r>
    </w:p>
    <w:p w14:paraId="4CA339A7" w14:textId="77777777" w:rsidR="00830339" w:rsidRPr="002E4822" w:rsidRDefault="00830339" w:rsidP="000A3B7B">
      <w:pPr>
        <w:numPr>
          <w:ilvl w:val="0"/>
          <w:numId w:val="54"/>
        </w:numPr>
        <w:spacing w:line="360" w:lineRule="auto"/>
        <w:rPr>
          <w:rFonts w:ascii="Nunito" w:hAnsi="Nunito"/>
          <w:color w:val="000000" w:themeColor="text1"/>
          <w:sz w:val="20"/>
          <w:lang w:val="en-ZA"/>
        </w:rPr>
      </w:pPr>
      <w:r w:rsidRPr="002E4822">
        <w:rPr>
          <w:rFonts w:ascii="Nunito" w:hAnsi="Nunito"/>
          <w:b/>
          <w:bCs/>
          <w:color w:val="000000" w:themeColor="text1"/>
          <w:sz w:val="20"/>
          <w:lang w:val="en-ZA"/>
        </w:rPr>
        <w:t>CSAG High-Performance Computing (HPC) Integration</w:t>
      </w:r>
      <w:r w:rsidRPr="002E4822">
        <w:rPr>
          <w:rFonts w:ascii="Nunito" w:hAnsi="Nunito"/>
          <w:color w:val="000000" w:themeColor="text1"/>
          <w:sz w:val="20"/>
          <w:lang w:val="en-ZA"/>
        </w:rPr>
        <w:t xml:space="preserve">: Analysis code executed in </w:t>
      </w:r>
      <w:proofErr w:type="spellStart"/>
      <w:r w:rsidRPr="002E4822">
        <w:rPr>
          <w:rFonts w:ascii="Nunito" w:hAnsi="Nunito"/>
          <w:color w:val="000000" w:themeColor="text1"/>
          <w:sz w:val="20"/>
          <w:lang w:val="en-ZA"/>
        </w:rPr>
        <w:t>Jupyter</w:t>
      </w:r>
      <w:proofErr w:type="spellEnd"/>
      <w:r w:rsidRPr="002E4822">
        <w:rPr>
          <w:rFonts w:ascii="Nunito" w:hAnsi="Nunito"/>
          <w:color w:val="000000" w:themeColor="text1"/>
          <w:sz w:val="20"/>
          <w:lang w:val="en-ZA"/>
        </w:rPr>
        <w:t xml:space="preserve"> Hub runs on the CSAG HPC platform, providing high computational power for processing large datasets.</w:t>
      </w:r>
    </w:p>
    <w:p w14:paraId="2CE78D31" w14:textId="77777777" w:rsidR="00830339" w:rsidRPr="002E4822" w:rsidRDefault="00830339" w:rsidP="000A3B7B">
      <w:pPr>
        <w:numPr>
          <w:ilvl w:val="0"/>
          <w:numId w:val="54"/>
        </w:numPr>
        <w:spacing w:line="360" w:lineRule="auto"/>
        <w:rPr>
          <w:rFonts w:ascii="Nunito" w:hAnsi="Nunito"/>
          <w:color w:val="000000" w:themeColor="text1"/>
          <w:sz w:val="20"/>
          <w:lang w:val="en-ZA"/>
        </w:rPr>
      </w:pPr>
      <w:r w:rsidRPr="002E4822">
        <w:rPr>
          <w:rFonts w:ascii="Nunito" w:hAnsi="Nunito"/>
          <w:b/>
          <w:bCs/>
          <w:color w:val="000000" w:themeColor="text1"/>
          <w:sz w:val="20"/>
          <w:lang w:val="en-ZA"/>
        </w:rPr>
        <w:t>Data Accessibility</w:t>
      </w:r>
      <w:r w:rsidRPr="002E4822">
        <w:rPr>
          <w:rFonts w:ascii="Nunito" w:hAnsi="Nunito"/>
          <w:color w:val="000000" w:themeColor="text1"/>
          <w:sz w:val="20"/>
          <w:lang w:val="en-ZA"/>
        </w:rPr>
        <w:t xml:space="preserve">: Datasets stored on CSAG storage servers are directly accessible within the </w:t>
      </w:r>
      <w:proofErr w:type="spellStart"/>
      <w:r w:rsidRPr="002E4822">
        <w:rPr>
          <w:rFonts w:ascii="Nunito" w:hAnsi="Nunito"/>
          <w:color w:val="000000" w:themeColor="text1"/>
          <w:sz w:val="20"/>
          <w:lang w:val="en-ZA"/>
        </w:rPr>
        <w:t>Jupyter</w:t>
      </w:r>
      <w:proofErr w:type="spellEnd"/>
      <w:r w:rsidRPr="002E4822">
        <w:rPr>
          <w:rFonts w:ascii="Nunito" w:hAnsi="Nunito"/>
          <w:color w:val="000000" w:themeColor="text1"/>
          <w:sz w:val="20"/>
          <w:lang w:val="en-ZA"/>
        </w:rPr>
        <w:t xml:space="preserve"> Hub environment, allowing seamless data retrieval and manipulation.</w:t>
      </w:r>
    </w:p>
    <w:p w14:paraId="4A205C41" w14:textId="77777777" w:rsidR="00830339" w:rsidRPr="002E4822" w:rsidRDefault="00830339" w:rsidP="000A3B7B">
      <w:pPr>
        <w:numPr>
          <w:ilvl w:val="0"/>
          <w:numId w:val="54"/>
        </w:numPr>
        <w:spacing w:line="360" w:lineRule="auto"/>
        <w:rPr>
          <w:rFonts w:ascii="Nunito" w:hAnsi="Nunito"/>
          <w:color w:val="000000" w:themeColor="text1"/>
          <w:sz w:val="20"/>
          <w:lang w:val="en-ZA"/>
        </w:rPr>
      </w:pPr>
      <w:r w:rsidRPr="002E4822">
        <w:rPr>
          <w:rFonts w:ascii="Nunito" w:hAnsi="Nunito"/>
          <w:b/>
          <w:bCs/>
          <w:color w:val="000000" w:themeColor="text1"/>
          <w:sz w:val="20"/>
          <w:lang w:val="en-ZA"/>
        </w:rPr>
        <w:t>Collaboration</w:t>
      </w:r>
      <w:r w:rsidRPr="002E4822">
        <w:rPr>
          <w:rFonts w:ascii="Nunito" w:hAnsi="Nunito"/>
          <w:color w:val="000000" w:themeColor="text1"/>
          <w:sz w:val="20"/>
          <w:lang w:val="en-ZA"/>
        </w:rPr>
        <w:t xml:space="preserve">: </w:t>
      </w:r>
      <w:proofErr w:type="spellStart"/>
      <w:r w:rsidRPr="002E4822">
        <w:rPr>
          <w:rFonts w:ascii="Nunito" w:hAnsi="Nunito"/>
          <w:color w:val="000000" w:themeColor="text1"/>
          <w:sz w:val="20"/>
          <w:lang w:val="en-ZA"/>
        </w:rPr>
        <w:t>Jupyter</w:t>
      </w:r>
      <w:proofErr w:type="spellEnd"/>
      <w:r w:rsidRPr="002E4822">
        <w:rPr>
          <w:rFonts w:ascii="Nunito" w:hAnsi="Nunito"/>
          <w:color w:val="000000" w:themeColor="text1"/>
          <w:sz w:val="20"/>
          <w:lang w:val="en-ZA"/>
        </w:rPr>
        <w:t xml:space="preserve"> Hub supports collaborative work, enabling multiple analysts to share and work on the same notebooks, fostering teamwork and knowledge sharing.</w:t>
      </w:r>
    </w:p>
    <w:p w14:paraId="6DE379F5" w14:textId="77777777" w:rsidR="00830339" w:rsidRPr="002E4822" w:rsidRDefault="00830339" w:rsidP="000A3B7B">
      <w:pPr>
        <w:spacing w:line="360" w:lineRule="auto"/>
        <w:rPr>
          <w:rFonts w:ascii="Nunito" w:hAnsi="Nunito"/>
          <w:b/>
          <w:bCs/>
          <w:color w:val="000000" w:themeColor="text1"/>
          <w:sz w:val="20"/>
          <w:lang w:val="en-ZA"/>
        </w:rPr>
      </w:pPr>
    </w:p>
    <w:p w14:paraId="56800014" w14:textId="042062A0" w:rsidR="00830339" w:rsidRPr="002E4822" w:rsidRDefault="00830339" w:rsidP="000A3B7B">
      <w:pPr>
        <w:pStyle w:val="Heading3"/>
        <w:spacing w:line="360" w:lineRule="auto"/>
        <w:rPr>
          <w:rFonts w:ascii="Nunito" w:hAnsi="Nunito"/>
          <w:sz w:val="20"/>
          <w:szCs w:val="20"/>
          <w:lang w:val="en-ZA"/>
        </w:rPr>
      </w:pPr>
      <w:bookmarkStart w:id="4930" w:name="_Toc174562949"/>
      <w:commentRangeStart w:id="4931"/>
      <w:commentRangeStart w:id="4932"/>
      <w:r w:rsidRPr="002E4822">
        <w:rPr>
          <w:rFonts w:ascii="Nunito" w:hAnsi="Nunito"/>
          <w:sz w:val="20"/>
          <w:szCs w:val="20"/>
          <w:lang w:val="en-ZA"/>
        </w:rPr>
        <w:t xml:space="preserve">IBM </w:t>
      </w:r>
      <w:r w:rsidR="002E4822">
        <w:rPr>
          <w:rFonts w:ascii="Nunito" w:hAnsi="Nunito"/>
          <w:sz w:val="20"/>
          <w:szCs w:val="20"/>
          <w:lang w:val="en-ZA"/>
        </w:rPr>
        <w:t>d</w:t>
      </w:r>
      <w:r w:rsidRPr="002E4822">
        <w:rPr>
          <w:rFonts w:ascii="Nunito" w:hAnsi="Nunito"/>
          <w:sz w:val="20"/>
          <w:szCs w:val="20"/>
          <w:lang w:val="en-ZA"/>
        </w:rPr>
        <w:t xml:space="preserve">ata </w:t>
      </w:r>
      <w:r w:rsidR="002E4822">
        <w:rPr>
          <w:rFonts w:ascii="Nunito" w:hAnsi="Nunito"/>
          <w:sz w:val="20"/>
          <w:szCs w:val="20"/>
          <w:lang w:val="en-ZA"/>
        </w:rPr>
        <w:t>a</w:t>
      </w:r>
      <w:r w:rsidRPr="002E4822">
        <w:rPr>
          <w:rFonts w:ascii="Nunito" w:hAnsi="Nunito"/>
          <w:sz w:val="20"/>
          <w:szCs w:val="20"/>
          <w:lang w:val="en-ZA"/>
        </w:rPr>
        <w:t xml:space="preserve">nalysis </w:t>
      </w:r>
      <w:r w:rsidR="002E4822">
        <w:rPr>
          <w:rFonts w:ascii="Nunito" w:hAnsi="Nunito"/>
          <w:sz w:val="20"/>
          <w:szCs w:val="20"/>
          <w:lang w:val="en-ZA"/>
        </w:rPr>
        <w:t>p</w:t>
      </w:r>
      <w:r w:rsidRPr="002E4822">
        <w:rPr>
          <w:rFonts w:ascii="Nunito" w:hAnsi="Nunito"/>
          <w:sz w:val="20"/>
          <w:szCs w:val="20"/>
          <w:lang w:val="en-ZA"/>
        </w:rPr>
        <w:t>latforms</w:t>
      </w:r>
      <w:commentRangeEnd w:id="4931"/>
      <w:r w:rsidR="000A3B7B" w:rsidRPr="002E4822">
        <w:rPr>
          <w:rStyle w:val="CommentReference"/>
          <w:rFonts w:ascii="Nunito" w:eastAsia="Times New Roman" w:hAnsi="Nunito" w:cs="Times New Roman"/>
          <w:b w:val="0"/>
          <w:bCs w:val="0"/>
          <w:caps w:val="0"/>
          <w:sz w:val="20"/>
          <w:szCs w:val="20"/>
        </w:rPr>
        <w:commentReference w:id="4931"/>
      </w:r>
      <w:commentRangeEnd w:id="4932"/>
      <w:r w:rsidR="00CA5950">
        <w:rPr>
          <w:rStyle w:val="CommentReference"/>
          <w:rFonts w:eastAsia="Times New Roman" w:cs="Times New Roman"/>
          <w:b w:val="0"/>
          <w:bCs w:val="0"/>
          <w:caps w:val="0"/>
        </w:rPr>
        <w:commentReference w:id="4932"/>
      </w:r>
      <w:bookmarkEnd w:id="4930"/>
    </w:p>
    <w:p w14:paraId="078FF0A3" w14:textId="77777777" w:rsidR="00830339" w:rsidRPr="002E4822" w:rsidRDefault="00830339" w:rsidP="000A3B7B">
      <w:pPr>
        <w:spacing w:line="360" w:lineRule="auto"/>
        <w:rPr>
          <w:rFonts w:ascii="Nunito" w:hAnsi="Nunito"/>
          <w:color w:val="000000" w:themeColor="text1"/>
          <w:sz w:val="20"/>
          <w:lang w:val="en-ZA"/>
        </w:rPr>
      </w:pPr>
      <w:r w:rsidRPr="002E4822">
        <w:rPr>
          <w:rFonts w:ascii="Nunito" w:hAnsi="Nunito"/>
          <w:color w:val="000000" w:themeColor="text1"/>
          <w:sz w:val="20"/>
          <w:lang w:val="en-ZA"/>
        </w:rPr>
        <w:t xml:space="preserve">IBM offers a suite of interfaces and tools for rapid and complex data analysis, which will be available to HE²AT </w:t>
      </w:r>
      <w:proofErr w:type="spellStart"/>
      <w:r w:rsidRPr="002E4822">
        <w:rPr>
          <w:rFonts w:ascii="Nunito" w:hAnsi="Nunito"/>
          <w:color w:val="000000" w:themeColor="text1"/>
          <w:sz w:val="20"/>
          <w:lang w:val="en-ZA"/>
        </w:rPr>
        <w:t>Center</w:t>
      </w:r>
      <w:proofErr w:type="spellEnd"/>
      <w:r w:rsidRPr="002E4822">
        <w:rPr>
          <w:rFonts w:ascii="Nunito" w:hAnsi="Nunito"/>
          <w:color w:val="000000" w:themeColor="text1"/>
          <w:sz w:val="20"/>
          <w:lang w:val="en-ZA"/>
        </w:rPr>
        <w:t xml:space="preserve"> analysts upon request. These include:</w:t>
      </w:r>
    </w:p>
    <w:p w14:paraId="380F49DF" w14:textId="2945BA23" w:rsidR="00830339" w:rsidRPr="002E4822" w:rsidRDefault="00830339" w:rsidP="000A3B7B">
      <w:pPr>
        <w:numPr>
          <w:ilvl w:val="0"/>
          <w:numId w:val="55"/>
        </w:numPr>
        <w:spacing w:line="360" w:lineRule="auto"/>
        <w:rPr>
          <w:rFonts w:ascii="Nunito" w:hAnsi="Nunito"/>
          <w:color w:val="000000" w:themeColor="text1"/>
          <w:sz w:val="20"/>
          <w:lang w:val="en-ZA"/>
        </w:rPr>
      </w:pPr>
      <w:r w:rsidRPr="002E4822">
        <w:rPr>
          <w:rFonts w:ascii="Nunito" w:hAnsi="Nunito"/>
          <w:b/>
          <w:bCs/>
          <w:color w:val="000000" w:themeColor="text1"/>
          <w:sz w:val="20"/>
          <w:lang w:val="en-ZA"/>
        </w:rPr>
        <w:lastRenderedPageBreak/>
        <w:t>IBM Watson Studio</w:t>
      </w:r>
      <w:r w:rsidRPr="002E4822">
        <w:rPr>
          <w:rFonts w:ascii="Nunito" w:hAnsi="Nunito"/>
          <w:color w:val="000000" w:themeColor="text1"/>
          <w:sz w:val="20"/>
          <w:lang w:val="en-ZA"/>
        </w:rPr>
        <w:t xml:space="preserve">: A comprehensive data science platform that provides tools for data preparation, </w:t>
      </w:r>
      <w:r w:rsidR="00594D30">
        <w:rPr>
          <w:rFonts w:ascii="Nunito" w:hAnsi="Nunito"/>
          <w:color w:val="000000" w:themeColor="text1"/>
          <w:sz w:val="20"/>
          <w:lang w:val="en-ZA"/>
        </w:rPr>
        <w:t>modelling</w:t>
      </w:r>
      <w:r w:rsidRPr="002E4822">
        <w:rPr>
          <w:rFonts w:ascii="Nunito" w:hAnsi="Nunito"/>
          <w:color w:val="000000" w:themeColor="text1"/>
          <w:sz w:val="20"/>
          <w:lang w:val="en-ZA"/>
        </w:rPr>
        <w:t>, and deployment. Analysts can build and train machine learning models, perform data exploration, and create visuali</w:t>
      </w:r>
      <w:r w:rsidR="000A3B7B" w:rsidRPr="002E4822">
        <w:rPr>
          <w:rFonts w:ascii="Nunito" w:hAnsi="Nunito"/>
          <w:color w:val="000000" w:themeColor="text1"/>
          <w:sz w:val="20"/>
          <w:lang w:val="en-ZA"/>
        </w:rPr>
        <w:t>s</w:t>
      </w:r>
      <w:r w:rsidRPr="002E4822">
        <w:rPr>
          <w:rFonts w:ascii="Nunito" w:hAnsi="Nunito"/>
          <w:color w:val="000000" w:themeColor="text1"/>
          <w:sz w:val="20"/>
          <w:lang w:val="en-ZA"/>
        </w:rPr>
        <w:t>ations.</w:t>
      </w:r>
    </w:p>
    <w:p w14:paraId="3D91D3BE" w14:textId="21068994" w:rsidR="00830339" w:rsidRPr="002E4822" w:rsidRDefault="00830339" w:rsidP="000A3B7B">
      <w:pPr>
        <w:numPr>
          <w:ilvl w:val="0"/>
          <w:numId w:val="55"/>
        </w:numPr>
        <w:spacing w:line="360" w:lineRule="auto"/>
        <w:rPr>
          <w:rFonts w:ascii="Nunito" w:hAnsi="Nunito"/>
          <w:color w:val="000000" w:themeColor="text1"/>
          <w:sz w:val="20"/>
          <w:lang w:val="en-ZA"/>
        </w:rPr>
      </w:pPr>
      <w:r w:rsidRPr="002E4822">
        <w:rPr>
          <w:rFonts w:ascii="Nunito" w:hAnsi="Nunito"/>
          <w:b/>
          <w:bCs/>
          <w:color w:val="000000" w:themeColor="text1"/>
          <w:sz w:val="20"/>
          <w:lang w:val="en-ZA"/>
        </w:rPr>
        <w:t>IBM Cloud Pak for Data</w:t>
      </w:r>
      <w:r w:rsidRPr="002E4822">
        <w:rPr>
          <w:rFonts w:ascii="Nunito" w:hAnsi="Nunito"/>
          <w:color w:val="000000" w:themeColor="text1"/>
          <w:sz w:val="20"/>
          <w:lang w:val="en-ZA"/>
        </w:rPr>
        <w:t xml:space="preserve">: An integrated data and AI platform that allows analysts to collect, </w:t>
      </w:r>
      <w:r w:rsidR="00594D30">
        <w:rPr>
          <w:rFonts w:ascii="Nunito" w:hAnsi="Nunito"/>
          <w:color w:val="000000" w:themeColor="text1"/>
          <w:sz w:val="20"/>
          <w:lang w:val="en-ZA"/>
        </w:rPr>
        <w:t>organise</w:t>
      </w:r>
      <w:r w:rsidRPr="002E4822">
        <w:rPr>
          <w:rFonts w:ascii="Nunito" w:hAnsi="Nunito"/>
          <w:color w:val="000000" w:themeColor="text1"/>
          <w:sz w:val="20"/>
          <w:lang w:val="en-ZA"/>
        </w:rPr>
        <w:t xml:space="preserve">, and </w:t>
      </w:r>
      <w:r w:rsidR="00594D30">
        <w:rPr>
          <w:rFonts w:ascii="Nunito" w:hAnsi="Nunito"/>
          <w:color w:val="000000" w:themeColor="text1"/>
          <w:sz w:val="20"/>
          <w:lang w:val="en-ZA"/>
        </w:rPr>
        <w:t>analyse</w:t>
      </w:r>
      <w:r w:rsidRPr="002E4822">
        <w:rPr>
          <w:rFonts w:ascii="Nunito" w:hAnsi="Nunito"/>
          <w:color w:val="000000" w:themeColor="text1"/>
          <w:sz w:val="20"/>
          <w:lang w:val="en-ZA"/>
        </w:rPr>
        <w:t xml:space="preserve"> data at scale. It includes </w:t>
      </w:r>
      <w:r w:rsidR="00594D30">
        <w:rPr>
          <w:rFonts w:ascii="Nunito" w:hAnsi="Nunito"/>
          <w:color w:val="000000" w:themeColor="text1"/>
          <w:sz w:val="20"/>
          <w:lang w:val="en-ZA"/>
        </w:rPr>
        <w:t>various</w:t>
      </w:r>
      <w:r w:rsidRPr="002E4822">
        <w:rPr>
          <w:rFonts w:ascii="Nunito" w:hAnsi="Nunito"/>
          <w:color w:val="000000" w:themeColor="text1"/>
          <w:sz w:val="20"/>
          <w:lang w:val="en-ZA"/>
        </w:rPr>
        <w:t xml:space="preserve"> services for data governance, data science, and AI model management.</w:t>
      </w:r>
    </w:p>
    <w:p w14:paraId="1E74F0CC" w14:textId="77777777" w:rsidR="00830339" w:rsidRPr="002E4822" w:rsidRDefault="00830339" w:rsidP="000A3B7B">
      <w:pPr>
        <w:numPr>
          <w:ilvl w:val="0"/>
          <w:numId w:val="55"/>
        </w:numPr>
        <w:spacing w:line="360" w:lineRule="auto"/>
        <w:rPr>
          <w:rFonts w:ascii="Nunito" w:hAnsi="Nunito"/>
          <w:color w:val="000000" w:themeColor="text1"/>
          <w:sz w:val="20"/>
          <w:lang w:val="en-ZA"/>
        </w:rPr>
      </w:pPr>
      <w:r w:rsidRPr="002E4822">
        <w:rPr>
          <w:rFonts w:ascii="Nunito" w:hAnsi="Nunito"/>
          <w:b/>
          <w:bCs/>
          <w:color w:val="000000" w:themeColor="text1"/>
          <w:sz w:val="20"/>
          <w:lang w:val="en-ZA"/>
        </w:rPr>
        <w:t>IBM SPSS Modeler</w:t>
      </w:r>
      <w:r w:rsidRPr="002E4822">
        <w:rPr>
          <w:rFonts w:ascii="Nunito" w:hAnsi="Nunito"/>
          <w:color w:val="000000" w:themeColor="text1"/>
          <w:sz w:val="20"/>
          <w:lang w:val="en-ZA"/>
        </w:rPr>
        <w:t>: A powerful tool for building predictive models using a visual interface. It supports various statistical and machine learning techniques and integrates with other IBM data platforms.</w:t>
      </w:r>
    </w:p>
    <w:p w14:paraId="0746949C" w14:textId="77777777" w:rsidR="00830339" w:rsidRPr="002E4822" w:rsidRDefault="00830339" w:rsidP="000A3B7B">
      <w:pPr>
        <w:numPr>
          <w:ilvl w:val="0"/>
          <w:numId w:val="55"/>
        </w:numPr>
        <w:spacing w:line="360" w:lineRule="auto"/>
        <w:rPr>
          <w:rFonts w:ascii="Nunito" w:hAnsi="Nunito"/>
          <w:color w:val="000000" w:themeColor="text1"/>
          <w:sz w:val="20"/>
          <w:lang w:val="en-ZA"/>
        </w:rPr>
      </w:pPr>
      <w:r w:rsidRPr="002E4822">
        <w:rPr>
          <w:rFonts w:ascii="Nunito" w:hAnsi="Nunito"/>
          <w:b/>
          <w:bCs/>
          <w:color w:val="000000" w:themeColor="text1"/>
          <w:sz w:val="20"/>
          <w:lang w:val="en-ZA"/>
        </w:rPr>
        <w:t>IBM Analytics Engine</w:t>
      </w:r>
      <w:r w:rsidRPr="002E4822">
        <w:rPr>
          <w:rFonts w:ascii="Nunito" w:hAnsi="Nunito"/>
          <w:color w:val="000000" w:themeColor="text1"/>
          <w:sz w:val="20"/>
          <w:lang w:val="en-ZA"/>
        </w:rPr>
        <w:t>: Provides a scalable Hadoop and Spark environment for processing large datasets and running advanced analytics.</w:t>
      </w:r>
    </w:p>
    <w:p w14:paraId="760A3FA8" w14:textId="77777777" w:rsidR="00830339" w:rsidRPr="002E4822" w:rsidRDefault="00830339" w:rsidP="000A3B7B">
      <w:pPr>
        <w:spacing w:line="360" w:lineRule="auto"/>
        <w:rPr>
          <w:rFonts w:ascii="Nunito" w:hAnsi="Nunito"/>
          <w:b/>
          <w:bCs/>
          <w:color w:val="000000" w:themeColor="text1"/>
          <w:sz w:val="20"/>
          <w:lang w:val="en-ZA"/>
        </w:rPr>
      </w:pPr>
    </w:p>
    <w:p w14:paraId="39BFD7A0" w14:textId="2EBBEBBB" w:rsidR="00830339" w:rsidRPr="002E4822" w:rsidRDefault="00830339" w:rsidP="000A3B7B">
      <w:pPr>
        <w:pStyle w:val="Heading3"/>
        <w:spacing w:line="360" w:lineRule="auto"/>
        <w:rPr>
          <w:rFonts w:ascii="Nunito" w:hAnsi="Nunito"/>
          <w:sz w:val="20"/>
          <w:szCs w:val="20"/>
          <w:lang w:val="en-ZA"/>
        </w:rPr>
      </w:pPr>
      <w:bookmarkStart w:id="4933" w:name="_Toc174562950"/>
      <w:r w:rsidRPr="002E4822">
        <w:rPr>
          <w:rFonts w:ascii="Nunito" w:hAnsi="Nunito"/>
          <w:sz w:val="20"/>
          <w:szCs w:val="20"/>
          <w:lang w:val="en-ZA"/>
        </w:rPr>
        <w:t xml:space="preserve">Integration </w:t>
      </w:r>
      <w:r w:rsidR="002E4822">
        <w:rPr>
          <w:rFonts w:ascii="Nunito" w:hAnsi="Nunito"/>
          <w:sz w:val="20"/>
          <w:szCs w:val="20"/>
          <w:lang w:val="en-ZA"/>
        </w:rPr>
        <w:t>a</w:t>
      </w:r>
      <w:r w:rsidRPr="002E4822">
        <w:rPr>
          <w:rFonts w:ascii="Nunito" w:hAnsi="Nunito"/>
          <w:sz w:val="20"/>
          <w:szCs w:val="20"/>
          <w:lang w:val="en-ZA"/>
        </w:rPr>
        <w:t>pproaches</w:t>
      </w:r>
      <w:bookmarkEnd w:id="4933"/>
    </w:p>
    <w:p w14:paraId="0FBFDC63" w14:textId="77777777" w:rsidR="00830339" w:rsidRPr="002E4822" w:rsidRDefault="00830339" w:rsidP="00830339">
      <w:pPr>
        <w:spacing w:line="360" w:lineRule="auto"/>
        <w:rPr>
          <w:rFonts w:ascii="Nunito" w:hAnsi="Nunito"/>
          <w:color w:val="000000" w:themeColor="text1"/>
          <w:sz w:val="20"/>
          <w:lang w:val="en-ZA"/>
        </w:rPr>
      </w:pPr>
      <w:r w:rsidRPr="002E4822">
        <w:rPr>
          <w:rFonts w:ascii="Nunito" w:hAnsi="Nunito"/>
          <w:color w:val="000000" w:themeColor="text1"/>
          <w:sz w:val="20"/>
          <w:lang w:val="en-ZA"/>
        </w:rPr>
        <w:t xml:space="preserve">To enhance the analytical capabilities, approaches to integrate data from IBM into the CSAG/UCT </w:t>
      </w:r>
      <w:proofErr w:type="spellStart"/>
      <w:r w:rsidRPr="002E4822">
        <w:rPr>
          <w:rFonts w:ascii="Nunito" w:hAnsi="Nunito"/>
          <w:color w:val="000000" w:themeColor="text1"/>
          <w:sz w:val="20"/>
          <w:lang w:val="en-ZA"/>
        </w:rPr>
        <w:t>Jupyter</w:t>
      </w:r>
      <w:proofErr w:type="spellEnd"/>
      <w:r w:rsidRPr="002E4822">
        <w:rPr>
          <w:rFonts w:ascii="Nunito" w:hAnsi="Nunito"/>
          <w:color w:val="000000" w:themeColor="text1"/>
          <w:sz w:val="20"/>
          <w:lang w:val="en-ZA"/>
        </w:rPr>
        <w:t xml:space="preserve"> Hub will be developed. This integration will allow analysts to leverage the strengths of both platforms:</w:t>
      </w:r>
    </w:p>
    <w:p w14:paraId="4E766B79" w14:textId="77777777" w:rsidR="00830339" w:rsidRPr="002E4822" w:rsidRDefault="00830339" w:rsidP="00830339">
      <w:pPr>
        <w:numPr>
          <w:ilvl w:val="0"/>
          <w:numId w:val="56"/>
        </w:numPr>
        <w:spacing w:line="360" w:lineRule="auto"/>
        <w:rPr>
          <w:rFonts w:ascii="Nunito" w:hAnsi="Nunito"/>
          <w:color w:val="000000" w:themeColor="text1"/>
          <w:sz w:val="20"/>
          <w:lang w:val="en-ZA"/>
        </w:rPr>
      </w:pPr>
      <w:r w:rsidRPr="002E4822">
        <w:rPr>
          <w:rFonts w:ascii="Nunito" w:hAnsi="Nunito"/>
          <w:b/>
          <w:bCs/>
          <w:color w:val="000000" w:themeColor="text1"/>
          <w:sz w:val="20"/>
          <w:lang w:val="en-ZA"/>
        </w:rPr>
        <w:t>Data Transfer Pipelines</w:t>
      </w:r>
      <w:r w:rsidRPr="002E4822">
        <w:rPr>
          <w:rFonts w:ascii="Nunito" w:hAnsi="Nunito"/>
          <w:color w:val="000000" w:themeColor="text1"/>
          <w:sz w:val="20"/>
          <w:lang w:val="en-ZA"/>
        </w:rPr>
        <w:t>: Establishing automated pipelines to securely transfer data between IBM and CSAG/UCT storage systems, ensuring data consistency and availability.</w:t>
      </w:r>
    </w:p>
    <w:p w14:paraId="3005F2ED" w14:textId="220D8207" w:rsidR="00830339" w:rsidRPr="002E4822" w:rsidRDefault="00830339" w:rsidP="00830339">
      <w:pPr>
        <w:numPr>
          <w:ilvl w:val="0"/>
          <w:numId w:val="56"/>
        </w:numPr>
        <w:spacing w:line="360" w:lineRule="auto"/>
        <w:rPr>
          <w:rFonts w:ascii="Nunito" w:hAnsi="Nunito"/>
          <w:color w:val="000000" w:themeColor="text1"/>
          <w:sz w:val="20"/>
          <w:lang w:val="en-ZA"/>
        </w:rPr>
      </w:pPr>
      <w:r w:rsidRPr="002E4822">
        <w:rPr>
          <w:rFonts w:ascii="Nunito" w:hAnsi="Nunito"/>
          <w:b/>
          <w:bCs/>
          <w:color w:val="000000" w:themeColor="text1"/>
          <w:sz w:val="20"/>
          <w:lang w:val="en-ZA"/>
        </w:rPr>
        <w:t>API Integrations</w:t>
      </w:r>
      <w:r w:rsidRPr="002E4822">
        <w:rPr>
          <w:rFonts w:ascii="Nunito" w:hAnsi="Nunito"/>
          <w:color w:val="000000" w:themeColor="text1"/>
          <w:sz w:val="20"/>
          <w:lang w:val="en-ZA"/>
        </w:rPr>
        <w:t xml:space="preserve">: </w:t>
      </w:r>
      <w:r w:rsidR="00594D30">
        <w:rPr>
          <w:rFonts w:ascii="Nunito" w:hAnsi="Nunito"/>
          <w:color w:val="000000" w:themeColor="text1"/>
          <w:sz w:val="20"/>
          <w:lang w:val="en-ZA"/>
        </w:rPr>
        <w:t xml:space="preserve">APIs are utilized </w:t>
      </w:r>
      <w:r w:rsidRPr="002E4822">
        <w:rPr>
          <w:rFonts w:ascii="Nunito" w:hAnsi="Nunito"/>
          <w:color w:val="000000" w:themeColor="text1"/>
          <w:sz w:val="20"/>
          <w:lang w:val="en-ZA"/>
        </w:rPr>
        <w:t xml:space="preserve">to enable seamless data access and manipulation across platforms, allowing </w:t>
      </w:r>
      <w:proofErr w:type="spellStart"/>
      <w:r w:rsidRPr="002E4822">
        <w:rPr>
          <w:rFonts w:ascii="Nunito" w:hAnsi="Nunito"/>
          <w:color w:val="000000" w:themeColor="text1"/>
          <w:sz w:val="20"/>
          <w:lang w:val="en-ZA"/>
        </w:rPr>
        <w:t>Jupyter</w:t>
      </w:r>
      <w:proofErr w:type="spellEnd"/>
      <w:r w:rsidRPr="002E4822">
        <w:rPr>
          <w:rFonts w:ascii="Nunito" w:hAnsi="Nunito"/>
          <w:color w:val="000000" w:themeColor="text1"/>
          <w:sz w:val="20"/>
          <w:lang w:val="en-ZA"/>
        </w:rPr>
        <w:t xml:space="preserve"> Hub notebooks to fetch and process data stored in IBM systems.</w:t>
      </w:r>
    </w:p>
    <w:p w14:paraId="6F452C23" w14:textId="77777777" w:rsidR="00830339" w:rsidRPr="002E4822" w:rsidRDefault="00830339" w:rsidP="00830339">
      <w:pPr>
        <w:numPr>
          <w:ilvl w:val="0"/>
          <w:numId w:val="56"/>
        </w:numPr>
        <w:spacing w:line="360" w:lineRule="auto"/>
        <w:rPr>
          <w:rFonts w:ascii="Nunito" w:hAnsi="Nunito"/>
          <w:color w:val="000000" w:themeColor="text1"/>
          <w:sz w:val="20"/>
          <w:lang w:val="en-ZA"/>
        </w:rPr>
      </w:pPr>
      <w:r w:rsidRPr="002E4822">
        <w:rPr>
          <w:rFonts w:ascii="Nunito" w:hAnsi="Nunito"/>
          <w:b/>
          <w:bCs/>
          <w:color w:val="000000" w:themeColor="text1"/>
          <w:sz w:val="20"/>
          <w:lang w:val="en-ZA"/>
        </w:rPr>
        <w:t>Unified Access</w:t>
      </w:r>
      <w:r w:rsidRPr="002E4822">
        <w:rPr>
          <w:rFonts w:ascii="Nunito" w:hAnsi="Nunito"/>
          <w:color w:val="000000" w:themeColor="text1"/>
          <w:sz w:val="20"/>
          <w:lang w:val="en-ZA"/>
        </w:rPr>
        <w:t xml:space="preserve">: Developing interfaces within </w:t>
      </w:r>
      <w:proofErr w:type="spellStart"/>
      <w:r w:rsidRPr="002E4822">
        <w:rPr>
          <w:rFonts w:ascii="Nunito" w:hAnsi="Nunito"/>
          <w:color w:val="000000" w:themeColor="text1"/>
          <w:sz w:val="20"/>
          <w:lang w:val="en-ZA"/>
        </w:rPr>
        <w:t>Jupyter</w:t>
      </w:r>
      <w:proofErr w:type="spellEnd"/>
      <w:r w:rsidRPr="002E4822">
        <w:rPr>
          <w:rFonts w:ascii="Nunito" w:hAnsi="Nunito"/>
          <w:color w:val="000000" w:themeColor="text1"/>
          <w:sz w:val="20"/>
          <w:lang w:val="en-ZA"/>
        </w:rPr>
        <w:t xml:space="preserve"> Hub that allow analysts to directly invoke IBM services, such as running IBM Watson Studio experiments or accessing IBM Cloud Pak for Data resources.</w:t>
      </w:r>
    </w:p>
    <w:p w14:paraId="4BBB23D7" w14:textId="77777777" w:rsidR="00830339" w:rsidRPr="002E4822" w:rsidRDefault="00830339" w:rsidP="00830339">
      <w:pPr>
        <w:numPr>
          <w:ilvl w:val="0"/>
          <w:numId w:val="56"/>
        </w:numPr>
        <w:spacing w:line="360" w:lineRule="auto"/>
        <w:rPr>
          <w:rFonts w:ascii="Nunito" w:hAnsi="Nunito"/>
          <w:color w:val="000000" w:themeColor="text1"/>
          <w:sz w:val="20"/>
          <w:lang w:val="en-ZA"/>
        </w:rPr>
      </w:pPr>
      <w:r w:rsidRPr="002E4822">
        <w:rPr>
          <w:rFonts w:ascii="Nunito" w:hAnsi="Nunito"/>
          <w:b/>
          <w:bCs/>
          <w:color w:val="000000" w:themeColor="text1"/>
          <w:sz w:val="20"/>
          <w:lang w:val="en-ZA"/>
        </w:rPr>
        <w:t>Security and Compliance</w:t>
      </w:r>
      <w:r w:rsidRPr="002E4822">
        <w:rPr>
          <w:rFonts w:ascii="Nunito" w:hAnsi="Nunito"/>
          <w:color w:val="000000" w:themeColor="text1"/>
          <w:sz w:val="20"/>
          <w:lang w:val="en-ZA"/>
        </w:rPr>
        <w:t>: Ensuring that all data transfers and integrations comply with security standards and data governance policies, maintaining the confidentiality and integrity of the data.</w:t>
      </w:r>
    </w:p>
    <w:p w14:paraId="655AC2F3" w14:textId="77777777" w:rsidR="00830339" w:rsidRPr="002E4822" w:rsidRDefault="00830339" w:rsidP="00830339">
      <w:pPr>
        <w:spacing w:line="360" w:lineRule="auto"/>
        <w:rPr>
          <w:rFonts w:ascii="Nunito" w:hAnsi="Nunito"/>
          <w:color w:val="000000" w:themeColor="text1"/>
          <w:sz w:val="20"/>
          <w:lang w:val="en-ZA"/>
        </w:rPr>
      </w:pPr>
      <w:r w:rsidRPr="002E4822">
        <w:rPr>
          <w:rFonts w:ascii="Nunito" w:hAnsi="Nunito"/>
          <w:color w:val="000000" w:themeColor="text1"/>
          <w:sz w:val="20"/>
          <w:lang w:val="en-ZA"/>
        </w:rPr>
        <w:t xml:space="preserve">By leveraging these platforms and integration approaches, the HE²AT </w:t>
      </w:r>
      <w:proofErr w:type="spellStart"/>
      <w:r w:rsidRPr="002E4822">
        <w:rPr>
          <w:rFonts w:ascii="Nunito" w:hAnsi="Nunito"/>
          <w:color w:val="000000" w:themeColor="text1"/>
          <w:sz w:val="20"/>
          <w:lang w:val="en-ZA"/>
        </w:rPr>
        <w:t>Center</w:t>
      </w:r>
      <w:proofErr w:type="spellEnd"/>
      <w:r w:rsidRPr="002E4822">
        <w:rPr>
          <w:rFonts w:ascii="Nunito" w:hAnsi="Nunito"/>
          <w:color w:val="000000" w:themeColor="text1"/>
          <w:sz w:val="20"/>
          <w:lang w:val="en-ZA"/>
        </w:rPr>
        <w:t xml:space="preserve"> will provide a comprehensive and flexible environment for data analysis, enabling advanced research and insights into heat and health impacts.</w:t>
      </w:r>
    </w:p>
    <w:p w14:paraId="59F8459D" w14:textId="77777777" w:rsidR="00830339" w:rsidRPr="002E4822" w:rsidRDefault="00830339">
      <w:pPr>
        <w:spacing w:line="360" w:lineRule="auto"/>
        <w:rPr>
          <w:rFonts w:ascii="Nunito" w:hAnsi="Nunito"/>
          <w:color w:val="000000" w:themeColor="text1"/>
          <w:sz w:val="20"/>
          <w:rPrChange w:id="4934" w:author="Craig Parker" w:date="2024-08-07T12:23:00Z">
            <w:rPr/>
          </w:rPrChange>
        </w:rPr>
      </w:pPr>
    </w:p>
    <w:p w14:paraId="000000E6" w14:textId="1C5ECCDE" w:rsidR="007813F4" w:rsidRPr="00896612" w:rsidRDefault="52A8C99F" w:rsidP="000F5E74">
      <w:pPr>
        <w:pStyle w:val="Heading1"/>
        <w:numPr>
          <w:ilvl w:val="0"/>
          <w:numId w:val="93"/>
        </w:numPr>
        <w:spacing w:line="360" w:lineRule="auto"/>
        <w:rPr>
          <w:rFonts w:eastAsia="Nunito"/>
          <w:rPrChange w:id="4935" w:author="Craig Parker" w:date="2024-08-07T12:23:00Z">
            <w:rPr>
              <w:rFonts w:ascii="Nunito" w:eastAsia="Nunito" w:hAnsi="Nunito" w:cs="Nunito"/>
            </w:rPr>
          </w:rPrChange>
        </w:rPr>
        <w:pPrChange w:id="4936" w:author="Craig Parker" w:date="2024-08-14T21:18:00Z" w16du:dateUtc="2024-08-14T19:18:00Z">
          <w:pPr>
            <w:pStyle w:val="Heading1"/>
          </w:pPr>
        </w:pPrChange>
      </w:pPr>
      <w:bookmarkStart w:id="4937" w:name="_Toc172635226"/>
      <w:bookmarkStart w:id="4938" w:name="_Toc173777812"/>
      <w:bookmarkStart w:id="4939" w:name="_Toc174562951"/>
      <w:r w:rsidRPr="00896612">
        <w:rPr>
          <w:rFonts w:eastAsia="Nunito"/>
          <w:rPrChange w:id="4940" w:author="Craig Parker" w:date="2024-08-07T12:23:00Z">
            <w:rPr>
              <w:rFonts w:ascii="Nunito" w:eastAsia="Nunito" w:hAnsi="Nunito" w:cs="Nunito"/>
            </w:rPr>
          </w:rPrChange>
        </w:rPr>
        <w:lastRenderedPageBreak/>
        <w:t xml:space="preserve">Data </w:t>
      </w:r>
      <w:r w:rsidR="002E4822" w:rsidRPr="00896612">
        <w:rPr>
          <w:rFonts w:eastAsia="Nunito"/>
        </w:rPr>
        <w:t>m</w:t>
      </w:r>
      <w:r w:rsidRPr="00896612">
        <w:rPr>
          <w:rFonts w:eastAsia="Nunito"/>
          <w:rPrChange w:id="4941" w:author="Craig Parker" w:date="2024-08-07T12:23:00Z">
            <w:rPr>
              <w:rFonts w:ascii="Nunito" w:eastAsia="Nunito" w:hAnsi="Nunito" w:cs="Nunito"/>
            </w:rPr>
          </w:rPrChange>
        </w:rPr>
        <w:t xml:space="preserve">anagement, </w:t>
      </w:r>
      <w:r w:rsidR="002E4822" w:rsidRPr="00896612">
        <w:rPr>
          <w:rFonts w:eastAsia="Nunito"/>
        </w:rPr>
        <w:t>d</w:t>
      </w:r>
      <w:r w:rsidRPr="00896612">
        <w:rPr>
          <w:rFonts w:eastAsia="Nunito"/>
          <w:rPrChange w:id="4942" w:author="Craig Parker" w:date="2024-08-07T12:23:00Z">
            <w:rPr>
              <w:rFonts w:ascii="Nunito" w:eastAsia="Nunito" w:hAnsi="Nunito" w:cs="Nunito"/>
            </w:rPr>
          </w:rPrChange>
        </w:rPr>
        <w:t xml:space="preserve">ocumentation and </w:t>
      </w:r>
      <w:r w:rsidR="002E4822" w:rsidRPr="00896612">
        <w:rPr>
          <w:rFonts w:eastAsia="Nunito"/>
        </w:rPr>
        <w:t>c</w:t>
      </w:r>
      <w:r w:rsidRPr="00896612">
        <w:rPr>
          <w:rFonts w:eastAsia="Nunito"/>
          <w:rPrChange w:id="4943" w:author="Craig Parker" w:date="2024-08-07T12:23:00Z">
            <w:rPr>
              <w:rFonts w:ascii="Nunito" w:eastAsia="Nunito" w:hAnsi="Nunito" w:cs="Nunito"/>
            </w:rPr>
          </w:rPrChange>
        </w:rPr>
        <w:t>uration</w:t>
      </w:r>
      <w:bookmarkEnd w:id="4937"/>
      <w:bookmarkEnd w:id="4938"/>
      <w:bookmarkEnd w:id="4939"/>
    </w:p>
    <w:p w14:paraId="000000E7" w14:textId="77777777" w:rsidR="007813F4" w:rsidRPr="002E4822" w:rsidRDefault="007813F4">
      <w:pPr>
        <w:spacing w:line="360" w:lineRule="auto"/>
        <w:rPr>
          <w:rFonts w:ascii="Nunito" w:eastAsia="Nunito" w:hAnsi="Nunito" w:cs="Nunito"/>
          <w:color w:val="000000" w:themeColor="text1"/>
          <w:sz w:val="20"/>
          <w:rPrChange w:id="4944" w:author="Craig Parker" w:date="2024-08-07T12:23:00Z">
            <w:rPr>
              <w:rFonts w:ascii="Nunito" w:eastAsia="Nunito" w:hAnsi="Nunito" w:cs="Nunito"/>
            </w:rPr>
          </w:rPrChange>
        </w:rPr>
      </w:pPr>
    </w:p>
    <w:p w14:paraId="360091BF" w14:textId="5706FBAA" w:rsidR="00BD1B56" w:rsidRPr="002E4822" w:rsidRDefault="54FBA741" w:rsidP="00BD1B56">
      <w:pPr>
        <w:pStyle w:val="xxmsonormal"/>
        <w:shd w:val="clear" w:color="auto" w:fill="FFFFFF"/>
        <w:spacing w:beforeAutospacing="0" w:afterAutospacing="0" w:line="360" w:lineRule="auto"/>
        <w:textAlignment w:val="baseline"/>
        <w:rPr>
          <w:ins w:id="4945" w:author="Craig Parker" w:date="2024-07-08T12:29:00Z"/>
          <w:rFonts w:ascii="Nunito" w:hAnsi="Nunito" w:cs="Segoe UI"/>
          <w:color w:val="000000" w:themeColor="text1"/>
          <w:sz w:val="20"/>
          <w:szCs w:val="20"/>
          <w:rPrChange w:id="4946" w:author="Craig Parker" w:date="2024-08-07T12:23:00Z">
            <w:rPr>
              <w:ins w:id="4947" w:author="Craig Parker" w:date="2024-07-08T12:29:00Z"/>
              <w:rFonts w:ascii="Aptos" w:hAnsi="Aptos" w:cs="Segoe UI"/>
              <w:color w:val="242424"/>
            </w:rPr>
          </w:rPrChange>
        </w:rPr>
      </w:pPr>
      <w:r w:rsidRPr="002E4822">
        <w:rPr>
          <w:rFonts w:ascii="Nunito" w:eastAsia="Nunito" w:hAnsi="Nunito" w:cs="Nunito"/>
          <w:color w:val="000000" w:themeColor="text1"/>
          <w:sz w:val="20"/>
          <w:szCs w:val="20"/>
          <w:rPrChange w:id="4948" w:author="Craig Parker" w:date="2024-08-07T12:23:00Z">
            <w:rPr>
              <w:rFonts w:ascii="Nunito" w:eastAsia="Nunito" w:hAnsi="Nunito" w:cs="Nunito"/>
            </w:rPr>
          </w:rPrChange>
        </w:rPr>
        <w:t xml:space="preserve">Data will be managed by the DMAC team </w:t>
      </w:r>
      <w:del w:id="4949" w:author="Craig Parker" w:date="2024-07-08T09:36:00Z">
        <w:r w:rsidR="009511AE" w:rsidRPr="002E4822" w:rsidDel="54FBA741">
          <w:rPr>
            <w:rFonts w:ascii="Nunito" w:eastAsia="Nunito" w:hAnsi="Nunito" w:cs="Nunito"/>
            <w:color w:val="000000" w:themeColor="text1"/>
            <w:sz w:val="20"/>
            <w:szCs w:val="20"/>
            <w:rPrChange w:id="4950" w:author="Craig Parker" w:date="2024-08-07T12:23:00Z">
              <w:rPr>
                <w:rFonts w:ascii="Nunito" w:eastAsia="Nunito" w:hAnsi="Nunito" w:cs="Nunito"/>
              </w:rPr>
            </w:rPrChange>
          </w:rPr>
          <w:delText>(</w:delText>
        </w:r>
        <w:r w:rsidR="009511AE" w:rsidRPr="002E4822">
          <w:rPr>
            <w:rFonts w:ascii="Nunito" w:hAnsi="Nunito"/>
            <w:color w:val="000000" w:themeColor="text1"/>
            <w:sz w:val="20"/>
            <w:szCs w:val="20"/>
            <w:rPrChange w:id="4951" w:author="Craig Parker" w:date="2024-08-07T12:23:00Z">
              <w:rPr/>
            </w:rPrChange>
          </w:rPr>
          <w:fldChar w:fldCharType="begin"/>
        </w:r>
        <w:r w:rsidR="009511AE" w:rsidRPr="002E4822">
          <w:rPr>
            <w:rFonts w:ascii="Nunito" w:hAnsi="Nunito"/>
            <w:color w:val="000000" w:themeColor="text1"/>
            <w:sz w:val="20"/>
            <w:szCs w:val="20"/>
            <w:rPrChange w:id="4952" w:author="Craig Parker" w:date="2024-08-07T12:23:00Z">
              <w:rPr/>
            </w:rPrChange>
          </w:rPr>
          <w:delInstrText xml:space="preserve">HYPERLINK "mailto:DMAC@wrhi.ac.za" </w:delInstrText>
        </w:r>
        <w:r w:rsidR="009511AE" w:rsidRPr="002824F2">
          <w:rPr>
            <w:rFonts w:ascii="Nunito" w:hAnsi="Nunito"/>
            <w:color w:val="000000" w:themeColor="text1"/>
            <w:sz w:val="20"/>
            <w:szCs w:val="20"/>
          </w:rPr>
        </w:r>
        <w:r w:rsidR="009511AE" w:rsidRPr="002E4822">
          <w:rPr>
            <w:rFonts w:ascii="Nunito" w:hAnsi="Nunito"/>
            <w:color w:val="000000" w:themeColor="text1"/>
            <w:sz w:val="20"/>
            <w:szCs w:val="20"/>
            <w:rPrChange w:id="4953" w:author="Craig Parker" w:date="2024-08-07T12:23:00Z">
              <w:rPr/>
            </w:rPrChange>
          </w:rPr>
          <w:fldChar w:fldCharType="separate"/>
        </w:r>
        <w:r w:rsidR="009511AE" w:rsidRPr="002E4822" w:rsidDel="54FBA741">
          <w:rPr>
            <w:rFonts w:ascii="Nunito" w:eastAsia="Nunito" w:hAnsi="Nunito" w:cs="Nunito"/>
            <w:color w:val="000000" w:themeColor="text1"/>
            <w:sz w:val="20"/>
            <w:szCs w:val="20"/>
            <w:u w:val="single"/>
            <w:rPrChange w:id="4954" w:author="Craig Parker" w:date="2024-08-07T12:23:00Z">
              <w:rPr>
                <w:rFonts w:ascii="Nunito" w:eastAsia="Nunito" w:hAnsi="Nunito" w:cs="Nunito"/>
                <w:color w:val="1155CC"/>
                <w:u w:val="single"/>
              </w:rPr>
            </w:rPrChange>
          </w:rPr>
          <w:delText>DMAC@wrhi.ac.za</w:delText>
        </w:r>
        <w:r w:rsidR="009511AE" w:rsidRPr="002E4822">
          <w:rPr>
            <w:rFonts w:ascii="Nunito" w:hAnsi="Nunito"/>
            <w:color w:val="000000" w:themeColor="text1"/>
            <w:sz w:val="20"/>
            <w:szCs w:val="20"/>
            <w:rPrChange w:id="4955" w:author="Craig Parker" w:date="2024-08-07T12:23:00Z">
              <w:rPr/>
            </w:rPrChange>
          </w:rPr>
          <w:fldChar w:fldCharType="end"/>
        </w:r>
        <w:r w:rsidR="009511AE" w:rsidRPr="002E4822" w:rsidDel="54FBA741">
          <w:rPr>
            <w:rFonts w:ascii="Nunito" w:eastAsia="Nunito" w:hAnsi="Nunito" w:cs="Nunito"/>
            <w:color w:val="000000" w:themeColor="text1"/>
            <w:sz w:val="20"/>
            <w:szCs w:val="20"/>
            <w:rPrChange w:id="4956" w:author="Craig Parker" w:date="2024-08-07T12:23:00Z">
              <w:rPr>
                <w:rFonts w:ascii="Nunito" w:eastAsia="Nunito" w:hAnsi="Nunito" w:cs="Nunito"/>
              </w:rPr>
            </w:rPrChange>
          </w:rPr>
          <w:delText>)</w:delText>
        </w:r>
      </w:del>
      <w:ins w:id="4957" w:author="Craig Parker" w:date="2024-07-08T12:29:00Z">
        <w:r w:rsidR="00BD1B56" w:rsidRPr="002E4822">
          <w:rPr>
            <w:rFonts w:ascii="Nunito" w:hAnsi="Nunito" w:cs="Calibri"/>
            <w:color w:val="000000" w:themeColor="text1"/>
            <w:sz w:val="20"/>
            <w:szCs w:val="20"/>
            <w:bdr w:val="none" w:sz="0" w:space="0" w:color="auto" w:frame="1"/>
            <w:rPrChange w:id="4958" w:author="Craig Parker" w:date="2024-08-07T12:23:00Z">
              <w:rPr>
                <w:rFonts w:ascii="Calibri" w:hAnsi="Calibri" w:cs="Calibri"/>
                <w:color w:val="242424"/>
                <w:sz w:val="22"/>
                <w:szCs w:val="22"/>
                <w:bdr w:val="none" w:sz="0" w:space="0" w:color="auto" w:frame="1"/>
              </w:rPr>
            </w:rPrChange>
          </w:rPr>
          <w:t xml:space="preserve"> </w:t>
        </w:r>
        <w:r w:rsidR="00BD1B56" w:rsidRPr="002E4822">
          <w:rPr>
            <w:rFonts w:ascii="Nunito" w:hAnsi="Nunito" w:cs="Calibri"/>
            <w:color w:val="000000" w:themeColor="text1"/>
            <w:sz w:val="20"/>
            <w:szCs w:val="20"/>
            <w:bdr w:val="none" w:sz="0" w:space="0" w:color="auto" w:frame="1"/>
            <w:rPrChange w:id="4959" w:author="Craig Parker" w:date="2024-08-07T12:23:00Z">
              <w:rPr>
                <w:rFonts w:ascii="Calibri" w:hAnsi="Calibri" w:cs="Calibri"/>
                <w:color w:val="242424"/>
                <w:sz w:val="22"/>
                <w:szCs w:val="22"/>
                <w:bdr w:val="none" w:sz="0" w:space="0" w:color="auto" w:frame="1"/>
              </w:rPr>
            </w:rPrChange>
          </w:rPr>
          <w:fldChar w:fldCharType="begin"/>
        </w:r>
        <w:r w:rsidR="00BD1B56" w:rsidRPr="002E4822">
          <w:rPr>
            <w:rFonts w:ascii="Nunito" w:hAnsi="Nunito" w:cs="Calibri"/>
            <w:color w:val="000000" w:themeColor="text1"/>
            <w:sz w:val="20"/>
            <w:szCs w:val="20"/>
            <w:bdr w:val="none" w:sz="0" w:space="0" w:color="auto" w:frame="1"/>
            <w:rPrChange w:id="4960" w:author="Craig Parker" w:date="2024-08-07T12:23:00Z">
              <w:rPr>
                <w:rFonts w:ascii="Calibri" w:hAnsi="Calibri" w:cs="Calibri"/>
                <w:color w:val="242424"/>
                <w:sz w:val="22"/>
                <w:szCs w:val="22"/>
                <w:bdr w:val="none" w:sz="0" w:space="0" w:color="auto" w:frame="1"/>
              </w:rPr>
            </w:rPrChange>
          </w:rPr>
          <w:instrText>HYPERLINK "mailto:DMAC@witsphr.co.za:%20Sender"</w:instrText>
        </w:r>
        <w:r w:rsidR="00BD1B56" w:rsidRPr="002824F2">
          <w:rPr>
            <w:rFonts w:ascii="Nunito" w:hAnsi="Nunito" w:cs="Calibri"/>
            <w:color w:val="000000" w:themeColor="text1"/>
            <w:sz w:val="20"/>
            <w:szCs w:val="20"/>
            <w:bdr w:val="none" w:sz="0" w:space="0" w:color="auto" w:frame="1"/>
          </w:rPr>
        </w:r>
        <w:r w:rsidR="00BD1B56" w:rsidRPr="002E4822">
          <w:rPr>
            <w:rFonts w:ascii="Nunito" w:hAnsi="Nunito" w:cs="Calibri"/>
            <w:color w:val="000000" w:themeColor="text1"/>
            <w:sz w:val="20"/>
            <w:szCs w:val="20"/>
            <w:bdr w:val="none" w:sz="0" w:space="0" w:color="auto" w:frame="1"/>
            <w:rPrChange w:id="4961" w:author="Craig Parker" w:date="2024-08-07T12:23:00Z">
              <w:rPr>
                <w:rFonts w:ascii="Calibri" w:hAnsi="Calibri" w:cs="Calibri"/>
                <w:color w:val="242424"/>
                <w:sz w:val="22"/>
                <w:szCs w:val="22"/>
                <w:bdr w:val="none" w:sz="0" w:space="0" w:color="auto" w:frame="1"/>
              </w:rPr>
            </w:rPrChange>
          </w:rPr>
          <w:fldChar w:fldCharType="separate"/>
        </w:r>
        <w:r w:rsidR="00BD1B56" w:rsidRPr="002E4822">
          <w:rPr>
            <w:rStyle w:val="Hyperlink"/>
            <w:rFonts w:ascii="Nunito" w:eastAsiaTheme="majorEastAsia" w:hAnsi="Nunito" w:cs="Calibri"/>
            <w:b/>
            <w:bCs/>
            <w:color w:val="000000" w:themeColor="text1"/>
            <w:sz w:val="20"/>
            <w:szCs w:val="20"/>
            <w:bdr w:val="none" w:sz="0" w:space="0" w:color="auto" w:frame="1"/>
            <w:rPrChange w:id="4962" w:author="Craig Parker" w:date="2024-08-07T12:23:00Z">
              <w:rPr>
                <w:rStyle w:val="Hyperlink"/>
                <w:rFonts w:ascii="Calibri" w:eastAsiaTheme="majorEastAsia" w:hAnsi="Calibri" w:cs="Calibri"/>
                <w:b/>
                <w:bCs/>
                <w:sz w:val="22"/>
                <w:szCs w:val="22"/>
                <w:bdr w:val="none" w:sz="0" w:space="0" w:color="auto" w:frame="1"/>
              </w:rPr>
            </w:rPrChange>
          </w:rPr>
          <w:t>DMAC@witsphr.co.za</w:t>
        </w:r>
        <w:r w:rsidR="00BD1B56" w:rsidRPr="002E4822">
          <w:rPr>
            <w:rFonts w:ascii="Nunito" w:hAnsi="Nunito" w:cs="Calibri"/>
            <w:color w:val="000000" w:themeColor="text1"/>
            <w:sz w:val="20"/>
            <w:szCs w:val="20"/>
            <w:bdr w:val="none" w:sz="0" w:space="0" w:color="auto" w:frame="1"/>
            <w:rPrChange w:id="4963" w:author="Craig Parker" w:date="2024-08-07T12:23:00Z">
              <w:rPr>
                <w:rFonts w:ascii="Calibri" w:hAnsi="Calibri" w:cs="Calibri"/>
                <w:color w:val="242424"/>
                <w:sz w:val="22"/>
                <w:szCs w:val="22"/>
                <w:bdr w:val="none" w:sz="0" w:space="0" w:color="auto" w:frame="1"/>
              </w:rPr>
            </w:rPrChange>
          </w:rPr>
          <w:fldChar w:fldCharType="end"/>
        </w:r>
      </w:ins>
    </w:p>
    <w:p w14:paraId="000000E8" w14:textId="56BA924A" w:rsidR="007813F4" w:rsidRPr="002E4822" w:rsidRDefault="0E3CF60B">
      <w:pPr>
        <w:spacing w:line="360" w:lineRule="auto"/>
        <w:rPr>
          <w:rFonts w:ascii="Nunito" w:eastAsia="Nunito" w:hAnsi="Nunito" w:cs="Nunito"/>
          <w:color w:val="000000" w:themeColor="text1"/>
          <w:sz w:val="20"/>
          <w:rPrChange w:id="4964" w:author="Craig Parker" w:date="2024-08-07T12:23:00Z">
            <w:rPr>
              <w:rFonts w:ascii="Nunito" w:eastAsia="Nunito" w:hAnsi="Nunito" w:cs="Nunito"/>
            </w:rPr>
          </w:rPrChange>
        </w:rPr>
      </w:pPr>
      <w:r w:rsidRPr="002E4822">
        <w:rPr>
          <w:rFonts w:ascii="Nunito" w:eastAsia="Nunito" w:hAnsi="Nunito" w:cs="Nunito"/>
          <w:color w:val="000000" w:themeColor="text1"/>
          <w:sz w:val="20"/>
          <w:rPrChange w:id="4965" w:author="Craig Parker" w:date="2024-08-07T12:23:00Z">
            <w:rPr>
              <w:rFonts w:ascii="Nunito" w:eastAsia="Nunito" w:hAnsi="Nunito" w:cs="Nunito"/>
            </w:rPr>
          </w:rPrChange>
        </w:rPr>
        <w:t xml:space="preserve"> and </w:t>
      </w:r>
      <w:r w:rsidRPr="002E4822">
        <w:rPr>
          <w:rFonts w:ascii="Nunito" w:eastAsia="Nunito" w:hAnsi="Nunito" w:cs="Nunito"/>
          <w:b/>
          <w:bCs/>
          <w:i/>
          <w:iCs/>
          <w:color w:val="000000" w:themeColor="text1"/>
          <w:sz w:val="20"/>
          <w:rPrChange w:id="4966" w:author="Craig Parker" w:date="2024-08-07T12:23:00Z">
            <w:rPr>
              <w:rFonts w:ascii="Nunito" w:eastAsia="Nunito" w:hAnsi="Nunito" w:cs="Nunito"/>
              <w:b/>
              <w:bCs/>
              <w:i/>
              <w:iCs/>
            </w:rPr>
          </w:rPrChange>
        </w:rPr>
        <w:t>primary data management</w:t>
      </w:r>
      <w:r w:rsidRPr="002E4822">
        <w:rPr>
          <w:rFonts w:ascii="Nunito" w:eastAsia="Nunito" w:hAnsi="Nunito" w:cs="Nunito"/>
          <w:b/>
          <w:bCs/>
          <w:color w:val="000000" w:themeColor="text1"/>
          <w:sz w:val="20"/>
          <w:rPrChange w:id="4967" w:author="Craig Parker" w:date="2024-08-07T12:23:00Z">
            <w:rPr>
              <w:rFonts w:ascii="Nunito" w:eastAsia="Nunito" w:hAnsi="Nunito" w:cs="Nunito"/>
              <w:b/>
              <w:bCs/>
            </w:rPr>
          </w:rPrChange>
        </w:rPr>
        <w:t xml:space="preserve"> </w:t>
      </w:r>
      <w:r w:rsidRPr="002E4822">
        <w:rPr>
          <w:rFonts w:ascii="Nunito" w:eastAsia="Nunito" w:hAnsi="Nunito" w:cs="Nunito"/>
          <w:color w:val="000000" w:themeColor="text1"/>
          <w:sz w:val="20"/>
          <w:rPrChange w:id="4968" w:author="Craig Parker" w:date="2024-08-07T12:23:00Z">
            <w:rPr>
              <w:rFonts w:ascii="Nunito" w:eastAsia="Nunito" w:hAnsi="Nunito" w:cs="Nunito"/>
            </w:rPr>
          </w:rPrChange>
        </w:rPr>
        <w:t xml:space="preserve">will </w:t>
      </w:r>
      <w:del w:id="4969" w:author="Craig Parker" w:date="2024-07-08T12:29:00Z">
        <w:r w:rsidR="54FBA741" w:rsidRPr="002E4822" w:rsidDel="0E3CF60B">
          <w:rPr>
            <w:rFonts w:ascii="Nunito" w:eastAsia="Nunito" w:hAnsi="Nunito" w:cs="Nunito"/>
            <w:color w:val="000000" w:themeColor="text1"/>
            <w:sz w:val="20"/>
            <w:rPrChange w:id="4970" w:author="Craig Parker" w:date="2024-08-07T12:23:00Z">
              <w:rPr>
                <w:rFonts w:ascii="Nunito" w:eastAsia="Nunito" w:hAnsi="Nunito" w:cs="Nunito"/>
              </w:rPr>
            </w:rPrChange>
          </w:rPr>
          <w:delText>take place</w:delText>
        </w:r>
      </w:del>
      <w:ins w:id="4971" w:author="Craig Parker" w:date="2024-07-08T12:29:00Z">
        <w:r w:rsidRPr="002E4822">
          <w:rPr>
            <w:rFonts w:ascii="Nunito" w:eastAsia="Nunito" w:hAnsi="Nunito" w:cs="Nunito"/>
            <w:color w:val="000000" w:themeColor="text1"/>
            <w:sz w:val="20"/>
            <w:rPrChange w:id="4972" w:author="Craig Parker" w:date="2024-08-07T12:23:00Z">
              <w:rPr>
                <w:rFonts w:ascii="Nunito" w:eastAsia="Nunito" w:hAnsi="Nunito" w:cs="Nunito"/>
              </w:rPr>
            </w:rPrChange>
          </w:rPr>
          <w:t>occur</w:t>
        </w:r>
      </w:ins>
      <w:r w:rsidRPr="002E4822">
        <w:rPr>
          <w:rFonts w:ascii="Nunito" w:eastAsia="Nunito" w:hAnsi="Nunito" w:cs="Nunito"/>
          <w:color w:val="000000" w:themeColor="text1"/>
          <w:sz w:val="20"/>
          <w:rPrChange w:id="4973" w:author="Craig Parker" w:date="2024-08-07T12:23:00Z">
            <w:rPr>
              <w:rFonts w:ascii="Nunito" w:eastAsia="Nunito" w:hAnsi="Nunito" w:cs="Nunito"/>
            </w:rPr>
          </w:rPrChange>
        </w:rPr>
        <w:t xml:space="preserve"> on the CSAG/UCT data platform.</w:t>
      </w:r>
      <w:ins w:id="4974" w:author="Sibusisiwe Makhanya" w:date="2024-08-05T08:45:00Z">
        <w:r w:rsidRPr="002E4822">
          <w:rPr>
            <w:rFonts w:ascii="Nunito" w:eastAsia="Nunito" w:hAnsi="Nunito" w:cs="Nunito"/>
            <w:color w:val="000000" w:themeColor="text1"/>
            <w:sz w:val="20"/>
            <w:rPrChange w:id="4975" w:author="Craig Parker" w:date="2024-08-07T12:23:00Z">
              <w:rPr>
                <w:rFonts w:ascii="Nunito" w:eastAsia="Nunito" w:hAnsi="Nunito" w:cs="Nunito"/>
              </w:rPr>
            </w:rPrChange>
          </w:rPr>
          <w:t xml:space="preserve"> (</w:t>
        </w:r>
        <w:r w:rsidRPr="002E4822">
          <w:rPr>
            <w:rFonts w:ascii="Nunito" w:eastAsia="Nunito" w:hAnsi="Nunito" w:cs="Nunito"/>
            <w:color w:val="000000" w:themeColor="text1"/>
            <w:sz w:val="20"/>
            <w:rPrChange w:id="4976" w:author="Craig Parker" w:date="2024-08-07T12:23:00Z">
              <w:rPr>
                <w:rFonts w:ascii="Nunito" w:eastAsia="Nunito" w:hAnsi="Nunito" w:cs="Nunito"/>
                <w:color w:val="FF0000"/>
              </w:rPr>
            </w:rPrChange>
          </w:rPr>
          <w:t>Just refer to DMAC team as described elsewhere in doc – check with Lisa)</w:t>
        </w:r>
      </w:ins>
    </w:p>
    <w:p w14:paraId="000000E9" w14:textId="77777777" w:rsidR="007813F4" w:rsidRPr="002E4822" w:rsidRDefault="007813F4">
      <w:pPr>
        <w:spacing w:line="360" w:lineRule="auto"/>
        <w:rPr>
          <w:rFonts w:ascii="Nunito" w:eastAsia="Nunito" w:hAnsi="Nunito" w:cs="Nunito"/>
          <w:color w:val="000000" w:themeColor="text1"/>
          <w:sz w:val="20"/>
          <w:rPrChange w:id="4977" w:author="Craig Parker" w:date="2024-08-07T12:23:00Z">
            <w:rPr>
              <w:rFonts w:ascii="Nunito" w:eastAsia="Nunito" w:hAnsi="Nunito" w:cs="Nunito"/>
            </w:rPr>
          </w:rPrChange>
        </w:rPr>
      </w:pPr>
    </w:p>
    <w:p w14:paraId="000000EA" w14:textId="66F3C7B5" w:rsidR="007813F4" w:rsidRPr="002E4822" w:rsidRDefault="0E3CF60B">
      <w:pPr>
        <w:spacing w:line="360" w:lineRule="auto"/>
        <w:rPr>
          <w:rFonts w:ascii="Nunito" w:eastAsia="Nunito" w:hAnsi="Nunito" w:cs="Nunito"/>
          <w:color w:val="000000" w:themeColor="text1"/>
          <w:sz w:val="20"/>
          <w:rPrChange w:id="4978" w:author="Craig Parker" w:date="2024-08-07T12:23:00Z">
            <w:rPr>
              <w:rFonts w:ascii="Nunito" w:eastAsia="Nunito" w:hAnsi="Nunito" w:cs="Nunito"/>
            </w:rPr>
          </w:rPrChange>
        </w:rPr>
      </w:pPr>
      <w:r w:rsidRPr="002E4822">
        <w:rPr>
          <w:rFonts w:ascii="Nunito" w:eastAsia="Nunito" w:hAnsi="Nunito" w:cs="Nunito"/>
          <w:color w:val="000000" w:themeColor="text1"/>
          <w:sz w:val="20"/>
          <w:rPrChange w:id="4979" w:author="Craig Parker" w:date="2024-08-07T12:23:00Z">
            <w:rPr>
              <w:rFonts w:ascii="Nunito" w:eastAsia="Nunito" w:hAnsi="Nunito" w:cs="Nunito"/>
            </w:rPr>
          </w:rPrChange>
        </w:rPr>
        <w:t xml:space="preserve">The data management practices </w:t>
      </w:r>
      <w:del w:id="4980" w:author="Craig Parker" w:date="2024-07-08T12:29:00Z">
        <w:r w:rsidR="54FBA741" w:rsidRPr="002E4822" w:rsidDel="0E3CF60B">
          <w:rPr>
            <w:rFonts w:ascii="Nunito" w:eastAsia="Nunito" w:hAnsi="Nunito" w:cs="Nunito"/>
            <w:color w:val="000000" w:themeColor="text1"/>
            <w:sz w:val="20"/>
            <w:rPrChange w:id="4981" w:author="Craig Parker" w:date="2024-08-07T12:23:00Z">
              <w:rPr>
                <w:rFonts w:ascii="Nunito" w:eastAsia="Nunito" w:hAnsi="Nunito" w:cs="Nunito"/>
              </w:rPr>
            </w:rPrChange>
          </w:rPr>
          <w:delText xml:space="preserve">maintaining </w:delText>
        </w:r>
      </w:del>
      <w:ins w:id="4982" w:author="Craig Parker" w:date="2024-07-08T12:29:00Z">
        <w:r w:rsidRPr="002E4822">
          <w:rPr>
            <w:rFonts w:ascii="Nunito" w:eastAsia="Nunito" w:hAnsi="Nunito" w:cs="Nunito"/>
            <w:color w:val="000000" w:themeColor="text1"/>
            <w:sz w:val="20"/>
            <w:rPrChange w:id="4983" w:author="Craig Parker" w:date="2024-08-07T12:23:00Z">
              <w:rPr>
                <w:rFonts w:ascii="Nunito" w:eastAsia="Nunito" w:hAnsi="Nunito" w:cs="Nunito"/>
              </w:rPr>
            </w:rPrChange>
          </w:rPr>
          <w:t xml:space="preserve">that maintain </w:t>
        </w:r>
      </w:ins>
      <w:r w:rsidRPr="002E4822">
        <w:rPr>
          <w:rFonts w:ascii="Nunito" w:eastAsia="Nunito" w:hAnsi="Nunito" w:cs="Nunito"/>
          <w:color w:val="000000" w:themeColor="text1"/>
          <w:sz w:val="20"/>
          <w:rPrChange w:id="4984" w:author="Craig Parker" w:date="2024-08-07T12:23:00Z">
            <w:rPr>
              <w:rFonts w:ascii="Nunito" w:eastAsia="Nunito" w:hAnsi="Nunito" w:cs="Nunito"/>
            </w:rPr>
          </w:rPrChange>
        </w:rPr>
        <w:t>the IBM</w:t>
      </w:r>
      <w:ins w:id="4985" w:author="Craig Parker" w:date="2024-07-16T12:10:00Z">
        <w:r w:rsidRPr="002E4822">
          <w:rPr>
            <w:rFonts w:ascii="Nunito" w:eastAsia="Nunito" w:hAnsi="Nunito" w:cs="Nunito"/>
            <w:color w:val="000000" w:themeColor="text1"/>
            <w:sz w:val="20"/>
            <w:rPrChange w:id="4986" w:author="Craig Parker" w:date="2024-08-07T12:23:00Z">
              <w:rPr>
                <w:rFonts w:ascii="Nunito" w:eastAsia="Nunito" w:hAnsi="Nunito" w:cs="Nunito"/>
              </w:rPr>
            </w:rPrChange>
          </w:rPr>
          <w:t xml:space="preserve"> systems</w:t>
        </w:r>
      </w:ins>
      <w:del w:id="4987" w:author="Craig Parker" w:date="2024-07-16T11:10:00Z">
        <w:r w:rsidR="54FBA741" w:rsidRPr="002E4822" w:rsidDel="0E3CF60B">
          <w:rPr>
            <w:rFonts w:ascii="Nunito" w:eastAsia="Nunito" w:hAnsi="Nunito" w:cs="Nunito"/>
            <w:color w:val="000000" w:themeColor="text1"/>
            <w:sz w:val="20"/>
            <w:rPrChange w:id="4988" w:author="Craig Parker" w:date="2024-08-07T12:23:00Z">
              <w:rPr>
                <w:rFonts w:ascii="Nunito" w:eastAsia="Nunito" w:hAnsi="Nunito" w:cs="Nunito"/>
              </w:rPr>
            </w:rPrChange>
          </w:rPr>
          <w:delText xml:space="preserve"> PAIRS</w:delText>
        </w:r>
      </w:del>
      <w:r w:rsidRPr="002E4822">
        <w:rPr>
          <w:rFonts w:ascii="Nunito" w:eastAsia="Nunito" w:hAnsi="Nunito" w:cs="Nunito"/>
          <w:color w:val="000000" w:themeColor="text1"/>
          <w:sz w:val="20"/>
          <w:rPrChange w:id="4989" w:author="Craig Parker" w:date="2024-08-07T12:23:00Z">
            <w:rPr>
              <w:rFonts w:ascii="Nunito" w:eastAsia="Nunito" w:hAnsi="Nunito" w:cs="Nunito"/>
            </w:rPr>
          </w:rPrChange>
        </w:rPr>
        <w:t xml:space="preserve"> will continue. </w:t>
      </w:r>
      <w:del w:id="4990" w:author="Craig Parker" w:date="2024-07-16T12:10:00Z">
        <w:r w:rsidR="54FBA741" w:rsidRPr="002E4822" w:rsidDel="0E3CF60B">
          <w:rPr>
            <w:rFonts w:ascii="Nunito" w:eastAsia="Nunito" w:hAnsi="Nunito" w:cs="Nunito"/>
            <w:color w:val="000000" w:themeColor="text1"/>
            <w:sz w:val="20"/>
            <w:rPrChange w:id="4991" w:author="Craig Parker" w:date="2024-08-07T12:23:00Z">
              <w:rPr>
                <w:rFonts w:ascii="Nunito" w:eastAsia="Nunito" w:hAnsi="Nunito" w:cs="Nunito"/>
              </w:rPr>
            </w:rPrChange>
          </w:rPr>
          <w:delText xml:space="preserve"> Critically, for synergy with the CSAG/UCT platform, there will be sharing of meta-data indexing with CSAG/UCT for data related to NIH </w:delText>
        </w:r>
      </w:del>
      <w:del w:id="4992" w:author="Craig Parker" w:date="2024-07-08T09:29:00Z">
        <w:r w:rsidR="54FBA741" w:rsidRPr="002E4822" w:rsidDel="0E3CF60B">
          <w:rPr>
            <w:rFonts w:ascii="Nunito" w:eastAsia="Nunito" w:hAnsi="Nunito" w:cs="Nunito"/>
            <w:color w:val="000000" w:themeColor="text1"/>
            <w:sz w:val="20"/>
            <w:rPrChange w:id="4993" w:author="Craig Parker" w:date="2024-08-07T12:23:00Z">
              <w:rPr>
                <w:rFonts w:ascii="Nunito" w:eastAsia="Nunito" w:hAnsi="Nunito" w:cs="Nunito"/>
              </w:rPr>
            </w:rPrChange>
          </w:rPr>
          <w:delText>HE2AT</w:delText>
        </w:r>
      </w:del>
      <w:del w:id="4994" w:author="Craig Parker" w:date="2024-07-16T12:10:00Z">
        <w:r w:rsidR="54FBA741" w:rsidRPr="002E4822" w:rsidDel="0E3CF60B">
          <w:rPr>
            <w:rFonts w:ascii="Nunito" w:eastAsia="Nunito" w:hAnsi="Nunito" w:cs="Nunito"/>
            <w:color w:val="000000" w:themeColor="text1"/>
            <w:sz w:val="20"/>
            <w:rPrChange w:id="4995" w:author="Craig Parker" w:date="2024-08-07T12:23:00Z">
              <w:rPr>
                <w:rFonts w:ascii="Nunito" w:eastAsia="Nunito" w:hAnsi="Nunito" w:cs="Nunito"/>
              </w:rPr>
            </w:rPrChange>
          </w:rPr>
          <w:delText xml:space="preserve"> Center and DS-I Africa.  IBM</w:delText>
        </w:r>
      </w:del>
      <w:del w:id="4996" w:author="Craig Parker" w:date="2024-07-16T11:11:00Z">
        <w:r w:rsidR="54FBA741" w:rsidRPr="002E4822" w:rsidDel="0E3CF60B">
          <w:rPr>
            <w:rFonts w:ascii="Nunito" w:eastAsia="Nunito" w:hAnsi="Nunito" w:cs="Nunito"/>
            <w:color w:val="000000" w:themeColor="text1"/>
            <w:sz w:val="20"/>
            <w:rPrChange w:id="4997" w:author="Craig Parker" w:date="2024-08-07T12:23:00Z">
              <w:rPr>
                <w:rFonts w:ascii="Nunito" w:eastAsia="Nunito" w:hAnsi="Nunito" w:cs="Nunito"/>
              </w:rPr>
            </w:rPrChange>
          </w:rPr>
          <w:delText xml:space="preserve"> PAIRS</w:delText>
        </w:r>
      </w:del>
      <w:del w:id="4998" w:author="Craig Parker" w:date="2024-07-16T12:10:00Z">
        <w:r w:rsidR="54FBA741" w:rsidRPr="002E4822" w:rsidDel="0E3CF60B">
          <w:rPr>
            <w:rFonts w:ascii="Nunito" w:eastAsia="Nunito" w:hAnsi="Nunito" w:cs="Nunito"/>
            <w:color w:val="000000" w:themeColor="text1"/>
            <w:sz w:val="20"/>
            <w:rPrChange w:id="4999" w:author="Craig Parker" w:date="2024-08-07T12:23:00Z">
              <w:rPr>
                <w:rFonts w:ascii="Nunito" w:eastAsia="Nunito" w:hAnsi="Nunito" w:cs="Nunito"/>
              </w:rPr>
            </w:rPrChange>
          </w:rPr>
          <w:delText xml:space="preserve"> will not host health data</w:delText>
        </w:r>
      </w:del>
      <w:ins w:id="5000" w:author="Craig Parker" w:date="2024-07-16T12:10:00Z">
        <w:r w:rsidRPr="002E4822">
          <w:rPr>
            <w:rFonts w:ascii="Nunito" w:eastAsia="Nunito" w:hAnsi="Nunito" w:cs="Nunito"/>
            <w:color w:val="000000" w:themeColor="text1"/>
            <w:sz w:val="20"/>
            <w:rPrChange w:id="5001" w:author="Craig Parker" w:date="2024-08-07T12:23:00Z">
              <w:rPr>
                <w:rFonts w:ascii="Nunito" w:eastAsia="Nunito" w:hAnsi="Nunito" w:cs="Nunito"/>
              </w:rPr>
            </w:rPrChange>
          </w:rPr>
          <w:t>Critically, for synergy with the CSAG/UCT platform, meta-data indexing will be shared with CSAG/UCT for data related to the NIH HE²AT Center and DS-I Africa. IBM will not host health data,</w:t>
        </w:r>
      </w:ins>
      <w:r w:rsidRPr="002E4822">
        <w:rPr>
          <w:rFonts w:ascii="Nunito" w:eastAsia="Nunito" w:hAnsi="Nunito" w:cs="Nunito"/>
          <w:color w:val="000000" w:themeColor="text1"/>
          <w:sz w:val="20"/>
          <w:rPrChange w:id="5002" w:author="Craig Parker" w:date="2024-08-07T12:23:00Z">
            <w:rPr>
              <w:rFonts w:ascii="Nunito" w:eastAsia="Nunito" w:hAnsi="Nunito" w:cs="Nunito"/>
            </w:rPr>
          </w:rPrChange>
        </w:rPr>
        <w:t xml:space="preserve"> </w:t>
      </w:r>
      <w:del w:id="5003" w:author="Craig Parker" w:date="2024-07-16T11:15:00Z">
        <w:r w:rsidR="54FBA741" w:rsidRPr="002E4822" w:rsidDel="0E3CF60B">
          <w:rPr>
            <w:rFonts w:ascii="Nunito" w:eastAsia="Nunito" w:hAnsi="Nunito" w:cs="Nunito"/>
            <w:color w:val="000000" w:themeColor="text1"/>
            <w:sz w:val="20"/>
            <w:rPrChange w:id="5004" w:author="Craig Parker" w:date="2024-08-07T12:23:00Z">
              <w:rPr>
                <w:rFonts w:ascii="Nunito" w:eastAsia="Nunito" w:hAnsi="Nunito" w:cs="Nunito"/>
              </w:rPr>
            </w:rPrChange>
          </w:rPr>
          <w:delText xml:space="preserve">and </w:delText>
        </w:r>
      </w:del>
      <w:r w:rsidRPr="002E4822">
        <w:rPr>
          <w:rFonts w:ascii="Nunito" w:eastAsia="Nunito" w:hAnsi="Nunito" w:cs="Nunito"/>
          <w:color w:val="000000" w:themeColor="text1"/>
          <w:sz w:val="20"/>
          <w:rPrChange w:id="5005" w:author="Craig Parker" w:date="2024-08-07T12:23:00Z">
            <w:rPr>
              <w:rFonts w:ascii="Nunito" w:eastAsia="Nunito" w:hAnsi="Nunito" w:cs="Nunito"/>
            </w:rPr>
          </w:rPrChange>
        </w:rPr>
        <w:t xml:space="preserve">so data privacy and access restrictions will be limited to data accessed through the CSAG/UCT platform. </w:t>
      </w:r>
    </w:p>
    <w:p w14:paraId="4BF7F63D" w14:textId="4A4EF876" w:rsidR="0E3CF60B" w:rsidRPr="002E4822" w:rsidRDefault="0E3CF60B" w:rsidP="0E3CF60B">
      <w:pPr>
        <w:spacing w:line="360" w:lineRule="auto"/>
        <w:rPr>
          <w:rFonts w:ascii="Nunito" w:eastAsia="Nunito" w:hAnsi="Nunito" w:cs="Nunito"/>
          <w:color w:val="000000" w:themeColor="text1"/>
          <w:sz w:val="20"/>
          <w:rPrChange w:id="5006" w:author="Craig Parker" w:date="2024-08-07T12:23:00Z">
            <w:rPr>
              <w:rFonts w:ascii="Nunito" w:eastAsia="Nunito" w:hAnsi="Nunito" w:cs="Nunito"/>
            </w:rPr>
          </w:rPrChange>
        </w:rPr>
      </w:pPr>
    </w:p>
    <w:p w14:paraId="35200A3A" w14:textId="203F4DA9" w:rsidR="0E3CF60B" w:rsidRPr="002E4822" w:rsidRDefault="0E3CF60B" w:rsidP="0E3CF60B">
      <w:pPr>
        <w:spacing w:line="360" w:lineRule="auto"/>
        <w:rPr>
          <w:rFonts w:ascii="Nunito" w:eastAsia="Nunito" w:hAnsi="Nunito" w:cs="Nunito"/>
          <w:color w:val="000000" w:themeColor="text1"/>
          <w:sz w:val="20"/>
          <w:rPrChange w:id="5007" w:author="Craig Parker" w:date="2024-08-07T12:23:00Z">
            <w:rPr>
              <w:rFonts w:ascii="Nunito" w:eastAsia="Nunito" w:hAnsi="Nunito" w:cs="Nunito"/>
              <w:color w:val="4472C4" w:themeColor="accent1"/>
            </w:rPr>
          </w:rPrChange>
        </w:rPr>
      </w:pPr>
      <w:commentRangeStart w:id="5008"/>
      <w:r w:rsidRPr="002E4822">
        <w:rPr>
          <w:rFonts w:ascii="Nunito" w:eastAsia="Nunito" w:hAnsi="Nunito" w:cs="Nunito"/>
          <w:color w:val="000000" w:themeColor="text1"/>
          <w:sz w:val="20"/>
          <w:rPrChange w:id="5009" w:author="Craig Parker" w:date="2024-08-07T12:23:00Z">
            <w:rPr>
              <w:rFonts w:ascii="Nunito" w:eastAsia="Nunito" w:hAnsi="Nunito" w:cs="Nunito"/>
              <w:color w:val="4472C4" w:themeColor="accent1"/>
            </w:rPr>
          </w:rPrChange>
        </w:rPr>
        <w:t>Data upload to the CSAG/UCT platform from partner institutions should follow procedure</w:t>
      </w:r>
      <w:ins w:id="5010" w:author="Matthew Chersich" w:date="2024-08-13T23:23:00Z">
        <w:r w:rsidR="00CA5950">
          <w:rPr>
            <w:rFonts w:ascii="Nunito" w:eastAsia="Nunito" w:hAnsi="Nunito" w:cs="Nunito"/>
            <w:color w:val="000000" w:themeColor="text1"/>
            <w:sz w:val="20"/>
          </w:rPr>
          <w:t>s</w:t>
        </w:r>
      </w:ins>
      <w:r w:rsidRPr="002E4822">
        <w:rPr>
          <w:rFonts w:ascii="Nunito" w:eastAsia="Nunito" w:hAnsi="Nunito" w:cs="Nunito"/>
          <w:color w:val="000000" w:themeColor="text1"/>
          <w:sz w:val="20"/>
          <w:rPrChange w:id="5011" w:author="Craig Parker" w:date="2024-08-07T12:23:00Z">
            <w:rPr>
              <w:rFonts w:ascii="Nunito" w:eastAsia="Nunito" w:hAnsi="Nunito" w:cs="Nunito"/>
              <w:color w:val="4472C4" w:themeColor="accent1"/>
            </w:rPr>
          </w:rPrChange>
        </w:rPr>
        <w:t xml:space="preserve"> including proper data cataloging, documentation, associated meta-data files, user access groups and citations. Potential to consider alternate, secure data sharing platforms such as cloud object storage for larger climate datasets. In the case of supplementary projects with external partner institutes (no DTA with </w:t>
      </w:r>
      <w:del w:id="5012" w:author="Craig Parker" w:date="2024-08-05T19:20:00Z">
        <w:r w:rsidRPr="002E4822" w:rsidDel="00BC335B">
          <w:rPr>
            <w:rFonts w:ascii="Nunito" w:eastAsia="Nunito" w:hAnsi="Nunito" w:cs="Nunito"/>
            <w:color w:val="000000" w:themeColor="text1"/>
            <w:sz w:val="20"/>
            <w:rPrChange w:id="5013" w:author="Craig Parker" w:date="2024-08-07T12:23:00Z">
              <w:rPr>
                <w:rFonts w:ascii="Nunito" w:eastAsia="Nunito" w:hAnsi="Nunito" w:cs="Nunito"/>
                <w:color w:val="4472C4" w:themeColor="accent1"/>
              </w:rPr>
            </w:rPrChange>
          </w:rPr>
          <w:delText>HEAT</w:delText>
        </w:r>
      </w:del>
      <w:ins w:id="5014" w:author="Craig Parker" w:date="2024-08-05T19:20:00Z">
        <w:r w:rsidR="00BC335B" w:rsidRPr="002E4822">
          <w:rPr>
            <w:rFonts w:ascii="Nunito" w:eastAsia="Nunito" w:hAnsi="Nunito" w:cs="Nunito"/>
            <w:color w:val="000000" w:themeColor="text1"/>
            <w:sz w:val="20"/>
            <w:rPrChange w:id="5015" w:author="Craig Parker" w:date="2024-08-07T12:23:00Z">
              <w:rPr>
                <w:rFonts w:ascii="Nunito" w:eastAsia="Nunito" w:hAnsi="Nunito" w:cs="Nunito"/>
                <w:color w:val="4472C4" w:themeColor="accent1"/>
              </w:rPr>
            </w:rPrChange>
          </w:rPr>
          <w:t>HE²AT</w:t>
        </w:r>
      </w:ins>
      <w:r w:rsidRPr="002E4822">
        <w:rPr>
          <w:rFonts w:ascii="Nunito" w:eastAsia="Nunito" w:hAnsi="Nunito" w:cs="Nunito"/>
          <w:color w:val="000000" w:themeColor="text1"/>
          <w:sz w:val="20"/>
          <w:rPrChange w:id="5016" w:author="Craig Parker" w:date="2024-08-07T12:23:00Z">
            <w:rPr>
              <w:rFonts w:ascii="Nunito" w:eastAsia="Nunito" w:hAnsi="Nunito" w:cs="Nunito"/>
              <w:color w:val="4472C4" w:themeColor="accent1"/>
            </w:rPr>
          </w:rPrChange>
        </w:rPr>
        <w:t xml:space="preserve"> Center, e.g. CHEAQI partner MSU), user access groups need to be defined before data is transferred to CSAG/UCT platform following the above process.</w:t>
      </w:r>
      <w:commentRangeEnd w:id="5008"/>
      <w:r w:rsidRPr="002E4822">
        <w:rPr>
          <w:rStyle w:val="CommentReference"/>
          <w:rFonts w:ascii="Nunito" w:hAnsi="Nunito"/>
          <w:color w:val="000000" w:themeColor="text1"/>
          <w:sz w:val="20"/>
          <w:szCs w:val="20"/>
          <w:rPrChange w:id="5017" w:author="Craig Parker" w:date="2024-08-07T12:23:00Z">
            <w:rPr>
              <w:rStyle w:val="CommentReference"/>
            </w:rPr>
          </w:rPrChange>
        </w:rPr>
        <w:commentReference w:id="5008"/>
      </w:r>
    </w:p>
    <w:p w14:paraId="000000EB" w14:textId="77777777" w:rsidR="007813F4" w:rsidRPr="002E4822" w:rsidRDefault="007813F4">
      <w:pPr>
        <w:spacing w:line="360" w:lineRule="auto"/>
        <w:rPr>
          <w:rFonts w:ascii="Nunito" w:eastAsia="Nunito" w:hAnsi="Nunito" w:cs="Nunito"/>
          <w:color w:val="000000" w:themeColor="text1"/>
          <w:sz w:val="20"/>
          <w:rPrChange w:id="5018" w:author="Craig Parker" w:date="2024-08-07T12:23:00Z">
            <w:rPr>
              <w:rFonts w:ascii="Nunito" w:eastAsia="Nunito" w:hAnsi="Nunito" w:cs="Nunito"/>
            </w:rPr>
          </w:rPrChange>
        </w:rPr>
      </w:pPr>
    </w:p>
    <w:p w14:paraId="000000EC" w14:textId="169DE34F" w:rsidR="007813F4" w:rsidRPr="002E4822" w:rsidRDefault="0E3CF60B" w:rsidP="0E3CF60B">
      <w:pPr>
        <w:spacing w:line="360" w:lineRule="auto"/>
        <w:rPr>
          <w:rFonts w:ascii="Nunito" w:eastAsia="Nunito" w:hAnsi="Nunito" w:cs="Nunito"/>
          <w:color w:val="000000" w:themeColor="text1"/>
          <w:sz w:val="20"/>
          <w:rPrChange w:id="5019" w:author="Craig Parker" w:date="2024-08-07T12:23:00Z">
            <w:rPr>
              <w:rFonts w:ascii="Nunito" w:eastAsia="Nunito" w:hAnsi="Nunito" w:cs="Nunito"/>
              <w:color w:val="FF0000"/>
            </w:rPr>
          </w:rPrChange>
        </w:rPr>
      </w:pPr>
      <w:r w:rsidRPr="002E4822">
        <w:rPr>
          <w:rFonts w:ascii="Nunito" w:eastAsia="Nunito" w:hAnsi="Nunito" w:cs="Nunito"/>
          <w:color w:val="000000" w:themeColor="text1"/>
          <w:sz w:val="20"/>
          <w:rPrChange w:id="5020" w:author="Craig Parker" w:date="2024-08-07T12:23:00Z">
            <w:rPr>
              <w:rFonts w:ascii="Nunito" w:eastAsia="Nunito" w:hAnsi="Nunito" w:cs="Nunito"/>
            </w:rPr>
          </w:rPrChange>
        </w:rPr>
        <w:t xml:space="preserve">Individual partner institutions will have </w:t>
      </w:r>
      <w:del w:id="5021" w:author="Craig Parker" w:date="2024-07-23T13:42:00Z">
        <w:r w:rsidR="009511AE" w:rsidRPr="002E4822" w:rsidDel="0E3CF60B">
          <w:rPr>
            <w:rFonts w:ascii="Nunito" w:eastAsia="Nunito" w:hAnsi="Nunito" w:cs="Nunito"/>
            <w:color w:val="000000" w:themeColor="text1"/>
            <w:sz w:val="20"/>
            <w:rPrChange w:id="5022" w:author="Craig Parker" w:date="2024-08-07T12:23:00Z">
              <w:rPr>
                <w:rFonts w:ascii="Nunito" w:eastAsia="Nunito" w:hAnsi="Nunito" w:cs="Nunito"/>
              </w:rPr>
            </w:rPrChange>
          </w:rPr>
          <w:delText xml:space="preserve">their </w:delText>
        </w:r>
      </w:del>
      <w:del w:id="5023" w:author="Craig Parker" w:date="2024-07-16T11:15:00Z">
        <w:r w:rsidR="009511AE" w:rsidRPr="002E4822" w:rsidDel="0E3CF60B">
          <w:rPr>
            <w:rFonts w:ascii="Nunito" w:eastAsia="Nunito" w:hAnsi="Nunito" w:cs="Nunito"/>
            <w:color w:val="000000" w:themeColor="text1"/>
            <w:sz w:val="20"/>
            <w:rPrChange w:id="5024" w:author="Craig Parker" w:date="2024-08-07T12:23:00Z">
              <w:rPr>
                <w:rFonts w:ascii="Nunito" w:eastAsia="Nunito" w:hAnsi="Nunito" w:cs="Nunito"/>
              </w:rPr>
            </w:rPrChange>
          </w:rPr>
          <w:delText xml:space="preserve">own </w:delText>
        </w:r>
      </w:del>
      <w:r w:rsidRPr="002E4822">
        <w:rPr>
          <w:rFonts w:ascii="Nunito" w:eastAsia="Nunito" w:hAnsi="Nunito" w:cs="Nunito"/>
          <w:color w:val="000000" w:themeColor="text1"/>
          <w:sz w:val="20"/>
          <w:rPrChange w:id="5025" w:author="Craig Parker" w:date="2024-08-07T12:23:00Z">
            <w:rPr>
              <w:rFonts w:ascii="Nunito" w:eastAsia="Nunito" w:hAnsi="Nunito" w:cs="Nunito"/>
            </w:rPr>
          </w:rPrChange>
        </w:rPr>
        <w:t>data and computing platforms</w:t>
      </w:r>
      <w:del w:id="5026" w:author="Craig Parker" w:date="2024-07-08T12:29:00Z">
        <w:r w:rsidR="009511AE" w:rsidRPr="002E4822" w:rsidDel="0E3CF60B">
          <w:rPr>
            <w:rFonts w:ascii="Nunito" w:eastAsia="Nunito" w:hAnsi="Nunito" w:cs="Nunito"/>
            <w:color w:val="000000" w:themeColor="text1"/>
            <w:sz w:val="20"/>
            <w:rPrChange w:id="5027" w:author="Craig Parker" w:date="2024-08-07T12:23:00Z">
              <w:rPr>
                <w:rFonts w:ascii="Nunito" w:eastAsia="Nunito" w:hAnsi="Nunito" w:cs="Nunito"/>
              </w:rPr>
            </w:rPrChange>
          </w:rPr>
          <w:delText xml:space="preserve"> ranging from central institutional platforms through </w:delText>
        </w:r>
      </w:del>
      <w:ins w:id="5028" w:author="Craig Parker" w:date="2024-07-08T12:29:00Z">
        <w:r w:rsidRPr="002E4822">
          <w:rPr>
            <w:rFonts w:ascii="Nunito" w:eastAsia="Nunito" w:hAnsi="Nunito" w:cs="Nunito"/>
            <w:color w:val="000000" w:themeColor="text1"/>
            <w:sz w:val="20"/>
            <w:rPrChange w:id="5029" w:author="Craig Parker" w:date="2024-08-07T12:23:00Z">
              <w:rPr>
                <w:rFonts w:ascii="Nunito" w:eastAsia="Nunito" w:hAnsi="Nunito" w:cs="Nunito"/>
              </w:rPr>
            </w:rPrChange>
          </w:rPr>
          <w:t xml:space="preserve">, ranging from central institutional platforms </w:t>
        </w:r>
      </w:ins>
      <w:r w:rsidRPr="002E4822">
        <w:rPr>
          <w:rFonts w:ascii="Nunito" w:eastAsia="Nunito" w:hAnsi="Nunito" w:cs="Nunito"/>
          <w:color w:val="000000" w:themeColor="text1"/>
          <w:sz w:val="20"/>
          <w:rPrChange w:id="5030" w:author="Craig Parker" w:date="2024-08-07T12:23:00Z">
            <w:rPr>
              <w:rFonts w:ascii="Nunito" w:eastAsia="Nunito" w:hAnsi="Nunito" w:cs="Nunito"/>
            </w:rPr>
          </w:rPrChange>
        </w:rPr>
        <w:t>to personal computing devices.  Data management within these partner institutions does not fall under this data management plan</w:t>
      </w:r>
      <w:del w:id="5031" w:author="Craig Parker" w:date="2024-07-16T11:15:00Z">
        <w:r w:rsidR="009511AE" w:rsidRPr="002E4822" w:rsidDel="0E3CF60B">
          <w:rPr>
            <w:rFonts w:ascii="Nunito" w:eastAsia="Nunito" w:hAnsi="Nunito" w:cs="Nunito"/>
            <w:color w:val="000000" w:themeColor="text1"/>
            <w:sz w:val="20"/>
            <w:rPrChange w:id="5032" w:author="Craig Parker" w:date="2024-08-07T12:23:00Z">
              <w:rPr>
                <w:rFonts w:ascii="Nunito" w:eastAsia="Nunito" w:hAnsi="Nunito" w:cs="Nunito"/>
              </w:rPr>
            </w:rPrChange>
          </w:rPr>
          <w:delText xml:space="preserve"> and we refer to this</w:delText>
        </w:r>
      </w:del>
      <w:ins w:id="5033" w:author="Craig Parker" w:date="2024-07-16T11:15:00Z">
        <w:r w:rsidRPr="002E4822">
          <w:rPr>
            <w:rFonts w:ascii="Nunito" w:eastAsia="Nunito" w:hAnsi="Nunito" w:cs="Nunito"/>
            <w:color w:val="000000" w:themeColor="text1"/>
            <w:sz w:val="20"/>
            <w:rPrChange w:id="5034" w:author="Craig Parker" w:date="2024-08-07T12:23:00Z">
              <w:rPr>
                <w:rFonts w:ascii="Nunito" w:eastAsia="Nunito" w:hAnsi="Nunito" w:cs="Nunito"/>
              </w:rPr>
            </w:rPrChange>
          </w:rPr>
          <w:t>, and we refer to it</w:t>
        </w:r>
      </w:ins>
      <w:r w:rsidRPr="002E4822">
        <w:rPr>
          <w:rFonts w:ascii="Nunito" w:eastAsia="Nunito" w:hAnsi="Nunito" w:cs="Nunito"/>
          <w:color w:val="000000" w:themeColor="text1"/>
          <w:sz w:val="20"/>
          <w:rPrChange w:id="5035" w:author="Craig Parker" w:date="2024-08-07T12:23:00Z">
            <w:rPr>
              <w:rFonts w:ascii="Nunito" w:eastAsia="Nunito" w:hAnsi="Nunito" w:cs="Nunito"/>
            </w:rPr>
          </w:rPrChange>
        </w:rPr>
        <w:t xml:space="preserve"> as </w:t>
      </w:r>
      <w:r w:rsidRPr="002E4822">
        <w:rPr>
          <w:rFonts w:ascii="Nunito" w:eastAsia="Nunito" w:hAnsi="Nunito" w:cs="Nunito"/>
          <w:b/>
          <w:bCs/>
          <w:i/>
          <w:iCs/>
          <w:color w:val="000000" w:themeColor="text1"/>
          <w:sz w:val="20"/>
          <w:rPrChange w:id="5036" w:author="Craig Parker" w:date="2024-08-07T12:23:00Z">
            <w:rPr>
              <w:rFonts w:ascii="Nunito" w:eastAsia="Nunito" w:hAnsi="Nunito" w:cs="Nunito"/>
              <w:b/>
              <w:bCs/>
              <w:i/>
              <w:iCs/>
            </w:rPr>
          </w:rPrChange>
        </w:rPr>
        <w:t>secondary data management</w:t>
      </w:r>
      <w:r w:rsidRPr="002E4822">
        <w:rPr>
          <w:rFonts w:ascii="Nunito" w:eastAsia="Nunito" w:hAnsi="Nunito" w:cs="Nunito"/>
          <w:color w:val="000000" w:themeColor="text1"/>
          <w:sz w:val="20"/>
          <w:rPrChange w:id="5037" w:author="Craig Parker" w:date="2024-08-07T12:23:00Z">
            <w:rPr>
              <w:rFonts w:ascii="Nunito" w:eastAsia="Nunito" w:hAnsi="Nunito" w:cs="Nunito"/>
            </w:rPr>
          </w:rPrChange>
        </w:rPr>
        <w:t xml:space="preserve">.  However, partners will be encouraged to regularly consider what locally managed data should be integrated into the </w:t>
      </w:r>
      <w:del w:id="5038" w:author="Craig Parker" w:date="2024-07-08T12:29:00Z">
        <w:r w:rsidR="009511AE" w:rsidRPr="002E4822" w:rsidDel="0E3CF60B">
          <w:rPr>
            <w:rFonts w:ascii="Nunito" w:eastAsia="Nunito" w:hAnsi="Nunito" w:cs="Nunito"/>
            <w:color w:val="000000" w:themeColor="text1"/>
            <w:sz w:val="20"/>
            <w:rPrChange w:id="5039" w:author="Craig Parker" w:date="2024-08-07T12:23:00Z">
              <w:rPr>
                <w:rFonts w:ascii="Nunito" w:eastAsia="Nunito" w:hAnsi="Nunito" w:cs="Nunito"/>
              </w:rPr>
            </w:rPrChange>
          </w:rPr>
          <w:delText>project wide data management platform,</w:delText>
        </w:r>
      </w:del>
      <w:ins w:id="5040" w:author="Craig Parker" w:date="2024-07-08T12:29:00Z">
        <w:r w:rsidRPr="002E4822">
          <w:rPr>
            <w:rFonts w:ascii="Nunito" w:eastAsia="Nunito" w:hAnsi="Nunito" w:cs="Nunito"/>
            <w:color w:val="000000" w:themeColor="text1"/>
            <w:sz w:val="20"/>
            <w:rPrChange w:id="5041" w:author="Craig Parker" w:date="2024-08-07T12:23:00Z">
              <w:rPr>
                <w:rFonts w:ascii="Nunito" w:eastAsia="Nunito" w:hAnsi="Nunito" w:cs="Nunito"/>
              </w:rPr>
            </w:rPrChange>
          </w:rPr>
          <w:t>project-wide data management platform</w:t>
        </w:r>
      </w:ins>
      <w:r w:rsidRPr="002E4822">
        <w:rPr>
          <w:rFonts w:ascii="Nunito" w:eastAsia="Nunito" w:hAnsi="Nunito" w:cs="Nunito"/>
          <w:color w:val="000000" w:themeColor="text1"/>
          <w:sz w:val="20"/>
          <w:rPrChange w:id="5042" w:author="Craig Parker" w:date="2024-08-07T12:23:00Z">
            <w:rPr>
              <w:rFonts w:ascii="Nunito" w:eastAsia="Nunito" w:hAnsi="Nunito" w:cs="Nunito"/>
            </w:rPr>
          </w:rPrChange>
        </w:rPr>
        <w:t xml:space="preserve"> and made available to the broader DSI-Africa program</w:t>
      </w:r>
      <w:del w:id="5043" w:author="Matthew Chersich" w:date="2024-08-13T21:20:00Z">
        <w:r w:rsidRPr="002E4822" w:rsidDel="00C53C5B">
          <w:rPr>
            <w:rFonts w:ascii="Nunito" w:eastAsia="Nunito" w:hAnsi="Nunito" w:cs="Nunito"/>
            <w:color w:val="000000" w:themeColor="text1"/>
            <w:sz w:val="20"/>
            <w:rPrChange w:id="5044" w:author="Craig Parker" w:date="2024-08-07T12:23:00Z">
              <w:rPr>
                <w:rFonts w:ascii="Nunito" w:eastAsia="Nunito" w:hAnsi="Nunito" w:cs="Nunito"/>
              </w:rPr>
            </w:rPrChange>
          </w:rPr>
          <w:delText>me</w:delText>
        </w:r>
      </w:del>
      <w:r w:rsidRPr="002E4822">
        <w:rPr>
          <w:rFonts w:ascii="Nunito" w:eastAsia="Nunito" w:hAnsi="Nunito" w:cs="Nunito"/>
          <w:color w:val="000000" w:themeColor="text1"/>
          <w:sz w:val="20"/>
          <w:rPrChange w:id="5045" w:author="Craig Parker" w:date="2024-08-07T12:23:00Z">
            <w:rPr>
              <w:rFonts w:ascii="Nunito" w:eastAsia="Nunito" w:hAnsi="Nunito" w:cs="Nunito"/>
            </w:rPr>
          </w:rPrChange>
        </w:rPr>
        <w:t xml:space="preserve"> and beyond.  </w:t>
      </w:r>
      <w:del w:id="5046" w:author="Craig Parker" w:date="2024-07-08T12:29:00Z">
        <w:r w:rsidR="009511AE" w:rsidRPr="002E4822" w:rsidDel="0E3CF60B">
          <w:rPr>
            <w:rFonts w:ascii="Nunito" w:eastAsia="Nunito" w:hAnsi="Nunito" w:cs="Nunito"/>
            <w:color w:val="000000" w:themeColor="text1"/>
            <w:sz w:val="20"/>
            <w:rPrChange w:id="5047" w:author="Craig Parker" w:date="2024-08-07T12:23:00Z">
              <w:rPr>
                <w:rFonts w:ascii="Nunito" w:eastAsia="Nunito" w:hAnsi="Nunito" w:cs="Nunito"/>
              </w:rPr>
            </w:rPrChange>
          </w:rPr>
          <w:delText>It is critical that health data be</w:delText>
        </w:r>
      </w:del>
      <w:ins w:id="5048" w:author="Craig Parker" w:date="2024-07-08T12:29:00Z">
        <w:r w:rsidRPr="002E4822">
          <w:rPr>
            <w:rFonts w:ascii="Nunito" w:eastAsia="Nunito" w:hAnsi="Nunito" w:cs="Nunito"/>
            <w:color w:val="000000" w:themeColor="text1"/>
            <w:sz w:val="20"/>
            <w:rPrChange w:id="5049" w:author="Craig Parker" w:date="2024-08-07T12:23:00Z">
              <w:rPr>
                <w:rFonts w:ascii="Nunito" w:eastAsia="Nunito" w:hAnsi="Nunito" w:cs="Nunito"/>
              </w:rPr>
            </w:rPrChange>
          </w:rPr>
          <w:t>Health data must be</w:t>
        </w:r>
      </w:ins>
      <w:r w:rsidRPr="002E4822">
        <w:rPr>
          <w:rFonts w:ascii="Nunito" w:eastAsia="Nunito" w:hAnsi="Nunito" w:cs="Nunito"/>
          <w:color w:val="000000" w:themeColor="text1"/>
          <w:sz w:val="20"/>
          <w:rPrChange w:id="5050" w:author="Craig Parker" w:date="2024-08-07T12:23:00Z">
            <w:rPr>
              <w:rFonts w:ascii="Nunito" w:eastAsia="Nunito" w:hAnsi="Nunito" w:cs="Nunito"/>
            </w:rPr>
          </w:rPrChange>
        </w:rPr>
        <w:t xml:space="preserve"> kept in a secure and managed platform</w:t>
      </w:r>
      <w:del w:id="5051" w:author="Craig Parker" w:date="2024-07-08T12:30:00Z">
        <w:r w:rsidR="009511AE" w:rsidRPr="002E4822" w:rsidDel="0E3CF60B">
          <w:rPr>
            <w:rFonts w:ascii="Nunito" w:eastAsia="Nunito" w:hAnsi="Nunito" w:cs="Nunito"/>
            <w:color w:val="000000" w:themeColor="text1"/>
            <w:sz w:val="20"/>
            <w:rPrChange w:id="5052" w:author="Craig Parker" w:date="2024-08-07T12:23:00Z">
              <w:rPr>
                <w:rFonts w:ascii="Nunito" w:eastAsia="Nunito" w:hAnsi="Nunito" w:cs="Nunito"/>
              </w:rPr>
            </w:rPrChange>
          </w:rPr>
          <w:delText>,</w:delText>
        </w:r>
      </w:del>
      <w:del w:id="5053" w:author="Craig Parker" w:date="2024-07-16T11:15:00Z">
        <w:r w:rsidR="009511AE" w:rsidRPr="002E4822" w:rsidDel="0E3CF60B">
          <w:rPr>
            <w:rFonts w:ascii="Nunito" w:eastAsia="Nunito" w:hAnsi="Nunito" w:cs="Nunito"/>
            <w:color w:val="000000" w:themeColor="text1"/>
            <w:sz w:val="20"/>
            <w:rPrChange w:id="5054" w:author="Craig Parker" w:date="2024-08-07T12:23:00Z">
              <w:rPr>
                <w:rFonts w:ascii="Nunito" w:eastAsia="Nunito" w:hAnsi="Nunito" w:cs="Nunito"/>
              </w:rPr>
            </w:rPrChange>
          </w:rPr>
          <w:delText xml:space="preserve"> therefore</w:delText>
        </w:r>
      </w:del>
      <w:ins w:id="5055" w:author="Craig Parker" w:date="2024-07-16T11:15:00Z">
        <w:r w:rsidRPr="002E4822">
          <w:rPr>
            <w:rFonts w:ascii="Nunito" w:eastAsia="Nunito" w:hAnsi="Nunito" w:cs="Nunito"/>
            <w:color w:val="000000" w:themeColor="text1"/>
            <w:sz w:val="20"/>
            <w:rPrChange w:id="5056" w:author="Craig Parker" w:date="2024-08-07T12:23:00Z">
              <w:rPr>
                <w:rFonts w:ascii="Nunito" w:eastAsia="Nunito" w:hAnsi="Nunito" w:cs="Nunito"/>
              </w:rPr>
            </w:rPrChange>
          </w:rPr>
          <w:t>; therefore,</w:t>
        </w:r>
      </w:ins>
      <w:r w:rsidRPr="002E4822">
        <w:rPr>
          <w:rFonts w:ascii="Nunito" w:eastAsia="Nunito" w:hAnsi="Nunito" w:cs="Nunito"/>
          <w:color w:val="000000" w:themeColor="text1"/>
          <w:sz w:val="20"/>
          <w:rPrChange w:id="5057" w:author="Craig Parker" w:date="2024-08-07T12:23:00Z">
            <w:rPr>
              <w:rFonts w:ascii="Nunito" w:eastAsia="Nunito" w:hAnsi="Nunito" w:cs="Nunito"/>
            </w:rPr>
          </w:rPrChange>
        </w:rPr>
        <w:t xml:space="preserve"> where researchers from the various partner </w:t>
      </w:r>
      <w:del w:id="5058" w:author="Craig Parker" w:date="2024-07-08T12:30:00Z">
        <w:r w:rsidR="009511AE" w:rsidRPr="002E4822" w:rsidDel="0E3CF60B">
          <w:rPr>
            <w:rFonts w:ascii="Nunito" w:eastAsia="Nunito" w:hAnsi="Nunito" w:cs="Nunito"/>
            <w:color w:val="000000" w:themeColor="text1"/>
            <w:sz w:val="20"/>
            <w:rPrChange w:id="5059" w:author="Craig Parker" w:date="2024-08-07T12:23:00Z">
              <w:rPr>
                <w:rFonts w:ascii="Nunito" w:eastAsia="Nunito" w:hAnsi="Nunito" w:cs="Nunito"/>
              </w:rPr>
            </w:rPrChange>
          </w:rPr>
          <w:delText xml:space="preserve">institution </w:delText>
        </w:r>
      </w:del>
      <w:ins w:id="5060" w:author="Craig Parker" w:date="2024-07-08T12:30:00Z">
        <w:r w:rsidRPr="002E4822">
          <w:rPr>
            <w:rFonts w:ascii="Nunito" w:eastAsia="Nunito" w:hAnsi="Nunito" w:cs="Nunito"/>
            <w:color w:val="000000" w:themeColor="text1"/>
            <w:sz w:val="20"/>
            <w:rPrChange w:id="5061" w:author="Craig Parker" w:date="2024-08-07T12:23:00Z">
              <w:rPr>
                <w:rFonts w:ascii="Nunito" w:eastAsia="Nunito" w:hAnsi="Nunito" w:cs="Nunito"/>
              </w:rPr>
            </w:rPrChange>
          </w:rPr>
          <w:lastRenderedPageBreak/>
          <w:t xml:space="preserve">institutions </w:t>
        </w:r>
      </w:ins>
      <w:r w:rsidRPr="002E4822">
        <w:rPr>
          <w:rFonts w:ascii="Nunito" w:eastAsia="Nunito" w:hAnsi="Nunito" w:cs="Nunito"/>
          <w:color w:val="000000" w:themeColor="text1"/>
          <w:sz w:val="20"/>
          <w:rPrChange w:id="5062" w:author="Craig Parker" w:date="2024-08-07T12:23:00Z">
            <w:rPr>
              <w:rFonts w:ascii="Nunito" w:eastAsia="Nunito" w:hAnsi="Nunito" w:cs="Nunito"/>
            </w:rPr>
          </w:rPrChange>
        </w:rPr>
        <w:t xml:space="preserve">wish to run analyses on the health data in the CSAG/UCT platform, they will use the DMAC </w:t>
      </w:r>
      <w:proofErr w:type="spellStart"/>
      <w:r w:rsidRPr="002E4822">
        <w:rPr>
          <w:rFonts w:ascii="Nunito" w:eastAsia="Nunito" w:hAnsi="Nunito" w:cs="Nunito"/>
          <w:color w:val="000000" w:themeColor="text1"/>
          <w:sz w:val="20"/>
          <w:rPrChange w:id="5063" w:author="Craig Parker" w:date="2024-08-07T12:23:00Z">
            <w:rPr>
              <w:rFonts w:ascii="Nunito" w:eastAsia="Nunito" w:hAnsi="Nunito" w:cs="Nunito"/>
            </w:rPr>
          </w:rPrChange>
        </w:rPr>
        <w:t>JupyterHub</w:t>
      </w:r>
      <w:proofErr w:type="spellEnd"/>
      <w:r w:rsidRPr="002E4822">
        <w:rPr>
          <w:rFonts w:ascii="Nunito" w:eastAsia="Nunito" w:hAnsi="Nunito" w:cs="Nunito"/>
          <w:color w:val="000000" w:themeColor="text1"/>
          <w:sz w:val="20"/>
          <w:rPrChange w:id="5064" w:author="Craig Parker" w:date="2024-08-07T12:23:00Z">
            <w:rPr>
              <w:rFonts w:ascii="Nunito" w:eastAsia="Nunito" w:hAnsi="Nunito" w:cs="Nunito"/>
            </w:rPr>
          </w:rPrChange>
        </w:rPr>
        <w:t xml:space="preserve"> environment</w:t>
      </w:r>
      <w:del w:id="5065" w:author="Sibusisiwe Makhanya" w:date="2024-08-05T08:49:00Z">
        <w:r w:rsidR="009511AE" w:rsidRPr="002E4822" w:rsidDel="0E3CF60B">
          <w:rPr>
            <w:rFonts w:ascii="Nunito" w:eastAsia="Nunito" w:hAnsi="Nunito" w:cs="Nunito"/>
            <w:color w:val="000000" w:themeColor="text1"/>
            <w:sz w:val="20"/>
            <w:rPrChange w:id="5066" w:author="Craig Parker" w:date="2024-08-07T12:23:00Z">
              <w:rPr>
                <w:rFonts w:ascii="Nunito" w:eastAsia="Nunito" w:hAnsi="Nunito" w:cs="Nunito"/>
              </w:rPr>
            </w:rPrChange>
          </w:rPr>
          <w:delText xml:space="preserve"> from which they will also be able to access data from the PAIRS system through an SDK</w:delText>
        </w:r>
      </w:del>
      <w:r w:rsidRPr="002E4822">
        <w:rPr>
          <w:rFonts w:ascii="Nunito" w:eastAsia="Nunito" w:hAnsi="Nunito" w:cs="Nunito"/>
          <w:color w:val="000000" w:themeColor="text1"/>
          <w:sz w:val="20"/>
          <w:rPrChange w:id="5067" w:author="Craig Parker" w:date="2024-08-07T12:23:00Z">
            <w:rPr>
              <w:rFonts w:ascii="Nunito" w:eastAsia="Nunito" w:hAnsi="Nunito" w:cs="Nunito"/>
            </w:rPr>
          </w:rPrChange>
        </w:rPr>
        <w:t>.</w:t>
      </w:r>
      <w:ins w:id="5068" w:author="Sibusisiwe Makhanya" w:date="2024-08-05T08:50:00Z">
        <w:r w:rsidRPr="002E4822">
          <w:rPr>
            <w:rFonts w:ascii="Nunito" w:eastAsia="Nunito" w:hAnsi="Nunito" w:cs="Nunito"/>
            <w:color w:val="000000" w:themeColor="text1"/>
            <w:sz w:val="20"/>
            <w:rPrChange w:id="5069" w:author="Craig Parker" w:date="2024-08-07T12:23:00Z">
              <w:rPr>
                <w:rFonts w:ascii="Nunito" w:eastAsia="Nunito" w:hAnsi="Nunito" w:cs="Nunito"/>
              </w:rPr>
            </w:rPrChange>
          </w:rPr>
          <w:t xml:space="preserve"> </w:t>
        </w:r>
      </w:ins>
      <w:ins w:id="5070" w:author="Sibusisiwe Makhanya" w:date="2024-08-05T08:51:00Z">
        <w:r w:rsidRPr="002E4822">
          <w:rPr>
            <w:rFonts w:ascii="Nunito" w:eastAsia="Nunito" w:hAnsi="Nunito" w:cs="Nunito"/>
            <w:color w:val="000000" w:themeColor="text1"/>
            <w:sz w:val="20"/>
            <w:rPrChange w:id="5071" w:author="Craig Parker" w:date="2024-08-07T12:23:00Z">
              <w:rPr>
                <w:rFonts w:ascii="Nunito" w:eastAsia="Nunito" w:hAnsi="Nunito" w:cs="Nunito"/>
                <w:color w:val="FF0000"/>
              </w:rPr>
            </w:rPrChange>
          </w:rPr>
          <w:t xml:space="preserve">(Missing – procedure for data sharing / transfer amongst </w:t>
        </w:r>
        <w:del w:id="5072" w:author="Craig Parker" w:date="2024-08-05T19:22:00Z">
          <w:r w:rsidRPr="002E4822" w:rsidDel="006A3891">
            <w:rPr>
              <w:rFonts w:ascii="Nunito" w:eastAsia="Nunito" w:hAnsi="Nunito" w:cs="Nunito"/>
              <w:color w:val="000000" w:themeColor="text1"/>
              <w:sz w:val="20"/>
              <w:rPrChange w:id="5073" w:author="Craig Parker" w:date="2024-08-07T12:23:00Z">
                <w:rPr>
                  <w:rFonts w:ascii="Nunito" w:eastAsia="Nunito" w:hAnsi="Nunito" w:cs="Nunito"/>
                  <w:color w:val="FF0000"/>
                </w:rPr>
              </w:rPrChange>
            </w:rPr>
            <w:delText>HE2AT</w:delText>
          </w:r>
        </w:del>
      </w:ins>
      <w:ins w:id="5074" w:author="Craig Parker" w:date="2024-08-05T19:22:00Z">
        <w:r w:rsidR="006A3891" w:rsidRPr="002E4822">
          <w:rPr>
            <w:rFonts w:ascii="Nunito" w:eastAsia="Nunito" w:hAnsi="Nunito" w:cs="Nunito"/>
            <w:color w:val="000000" w:themeColor="text1"/>
            <w:sz w:val="20"/>
            <w:rPrChange w:id="5075" w:author="Craig Parker" w:date="2024-08-07T12:23:00Z">
              <w:rPr>
                <w:rFonts w:ascii="Nunito" w:eastAsia="Nunito" w:hAnsi="Nunito" w:cs="Nunito"/>
                <w:color w:val="FF0000"/>
              </w:rPr>
            </w:rPrChange>
          </w:rPr>
          <w:t>HE²AT</w:t>
        </w:r>
      </w:ins>
      <w:ins w:id="5076" w:author="Sibusisiwe Makhanya" w:date="2024-08-05T08:51:00Z">
        <w:r w:rsidRPr="002E4822">
          <w:rPr>
            <w:rFonts w:ascii="Nunito" w:eastAsia="Nunito" w:hAnsi="Nunito" w:cs="Nunito"/>
            <w:color w:val="000000" w:themeColor="text1"/>
            <w:sz w:val="20"/>
            <w:rPrChange w:id="5077" w:author="Craig Parker" w:date="2024-08-07T12:23:00Z">
              <w:rPr>
                <w:rFonts w:ascii="Nunito" w:eastAsia="Nunito" w:hAnsi="Nunito" w:cs="Nunito"/>
                <w:color w:val="FF0000"/>
              </w:rPr>
            </w:rPrChange>
          </w:rPr>
          <w:t xml:space="preserve"> partners – requirements, formats, </w:t>
        </w:r>
      </w:ins>
      <w:ins w:id="5078" w:author="Sibusisiwe Makhanya" w:date="2024-08-05T08:52:00Z">
        <w:r w:rsidRPr="002E4822">
          <w:rPr>
            <w:rFonts w:ascii="Nunito" w:eastAsia="Nunito" w:hAnsi="Nunito" w:cs="Nunito"/>
            <w:color w:val="000000" w:themeColor="text1"/>
            <w:sz w:val="20"/>
            <w:rPrChange w:id="5079" w:author="Craig Parker" w:date="2024-08-07T12:23:00Z">
              <w:rPr>
                <w:rFonts w:ascii="Nunito" w:eastAsia="Nunito" w:hAnsi="Nunito" w:cs="Nunito"/>
                <w:color w:val="FF0000"/>
              </w:rPr>
            </w:rPrChange>
          </w:rPr>
          <w:t>elements of metadata file)</w:t>
        </w:r>
      </w:ins>
    </w:p>
    <w:p w14:paraId="000000ED" w14:textId="77777777" w:rsidR="007813F4" w:rsidRPr="002E4822" w:rsidRDefault="007813F4">
      <w:pPr>
        <w:spacing w:line="360" w:lineRule="auto"/>
        <w:rPr>
          <w:rFonts w:ascii="Nunito" w:eastAsia="Nunito" w:hAnsi="Nunito" w:cs="Nunito"/>
          <w:color w:val="000000" w:themeColor="text1"/>
          <w:sz w:val="20"/>
          <w:rPrChange w:id="5080" w:author="Craig Parker" w:date="2024-08-07T12:23:00Z">
            <w:rPr>
              <w:rFonts w:ascii="Nunito" w:eastAsia="Nunito" w:hAnsi="Nunito" w:cs="Nunito"/>
            </w:rPr>
          </w:rPrChange>
        </w:rPr>
      </w:pPr>
    </w:p>
    <w:p w14:paraId="000000EE" w14:textId="77777777" w:rsidR="007813F4" w:rsidRPr="002E4822" w:rsidRDefault="009511AE">
      <w:pPr>
        <w:spacing w:line="360" w:lineRule="auto"/>
        <w:rPr>
          <w:rFonts w:ascii="Nunito" w:eastAsia="Nunito" w:hAnsi="Nunito" w:cs="Nunito"/>
          <w:color w:val="000000" w:themeColor="text1"/>
          <w:sz w:val="20"/>
          <w:rPrChange w:id="5081" w:author="Craig Parker" w:date="2024-08-07T12:23:00Z">
            <w:rPr>
              <w:rFonts w:ascii="Nunito" w:eastAsia="Nunito" w:hAnsi="Nunito" w:cs="Nunito"/>
            </w:rPr>
          </w:rPrChange>
        </w:rPr>
      </w:pPr>
      <w:r w:rsidRPr="002E4822">
        <w:rPr>
          <w:rFonts w:ascii="Nunito" w:eastAsia="Nunito" w:hAnsi="Nunito" w:cs="Nunito"/>
          <w:color w:val="000000" w:themeColor="text1"/>
          <w:sz w:val="20"/>
          <w:rPrChange w:id="5082" w:author="Craig Parker" w:date="2024-08-07T12:23:00Z">
            <w:rPr>
              <w:rFonts w:ascii="Nunito" w:eastAsia="Nunito" w:hAnsi="Nunito" w:cs="Nunito"/>
            </w:rPr>
          </w:rPrChange>
        </w:rPr>
        <w:t>Primary data management will involve:</w:t>
      </w:r>
    </w:p>
    <w:p w14:paraId="000000EF" w14:textId="77777777" w:rsidR="007813F4" w:rsidRPr="002E4822" w:rsidDel="008D46E3" w:rsidRDefault="3E93EB8D" w:rsidP="3E93EB8D">
      <w:pPr>
        <w:numPr>
          <w:ilvl w:val="0"/>
          <w:numId w:val="20"/>
        </w:numPr>
        <w:pBdr>
          <w:top w:val="nil"/>
          <w:left w:val="nil"/>
          <w:bottom w:val="nil"/>
          <w:right w:val="nil"/>
          <w:between w:val="nil"/>
        </w:pBdr>
        <w:spacing w:line="360" w:lineRule="auto"/>
        <w:rPr>
          <w:del w:id="5083" w:author="Craig Parker" w:date="2024-08-05T18:59:00Z"/>
          <w:rFonts w:ascii="Nunito" w:eastAsia="Nunito" w:hAnsi="Nunito" w:cs="Nunito"/>
          <w:color w:val="000000" w:themeColor="text1"/>
          <w:sz w:val="20"/>
          <w:rPrChange w:id="5084" w:author="Craig Parker" w:date="2024-08-07T12:23:00Z">
            <w:rPr>
              <w:del w:id="5085" w:author="Craig Parker" w:date="2024-08-05T18:59:00Z"/>
              <w:rFonts w:ascii="Nunito" w:eastAsia="Nunito" w:hAnsi="Nunito" w:cs="Nunito"/>
              <w:sz w:val="26"/>
              <w:szCs w:val="26"/>
            </w:rPr>
          </w:rPrChange>
        </w:rPr>
      </w:pPr>
      <w:r w:rsidRPr="002E4822">
        <w:rPr>
          <w:rFonts w:ascii="Nunito" w:eastAsia="Nunito" w:hAnsi="Nunito" w:cs="Nunito"/>
          <w:color w:val="000000" w:themeColor="text1"/>
          <w:sz w:val="20"/>
        </w:rPr>
        <w:t>Homogenization to agreed data archive standards (see above for each class of data)</w:t>
      </w:r>
    </w:p>
    <w:p w14:paraId="000000F0" w14:textId="07573289" w:rsidR="007813F4" w:rsidRPr="002E4822" w:rsidRDefault="009511AE" w:rsidP="008D46E3">
      <w:pPr>
        <w:numPr>
          <w:ilvl w:val="0"/>
          <w:numId w:val="20"/>
        </w:numPr>
        <w:pBdr>
          <w:top w:val="nil"/>
          <w:left w:val="nil"/>
          <w:bottom w:val="nil"/>
          <w:right w:val="nil"/>
          <w:between w:val="nil"/>
        </w:pBdr>
        <w:spacing w:line="360" w:lineRule="auto"/>
        <w:rPr>
          <w:ins w:id="5086" w:author="Peter Marsh" w:date="2024-08-05T08:56:00Z"/>
          <w:rFonts w:ascii="Nunito" w:eastAsia="Nunito" w:hAnsi="Nunito" w:cs="Nunito"/>
          <w:color w:val="000000" w:themeColor="text1"/>
          <w:sz w:val="20"/>
          <w:rPrChange w:id="5087" w:author="Craig Parker" w:date="2024-08-07T12:23:00Z">
            <w:rPr>
              <w:ins w:id="5088" w:author="Peter Marsh" w:date="2024-08-05T08:56:00Z"/>
              <w:rFonts w:ascii="Nunito" w:eastAsia="Nunito" w:hAnsi="Nunito" w:cs="Nunito"/>
              <w:sz w:val="26"/>
              <w:szCs w:val="26"/>
            </w:rPr>
          </w:rPrChange>
        </w:rPr>
      </w:pPr>
      <w:del w:id="5089" w:author="Peter Marsh" w:date="2024-08-05T08:56:00Z">
        <w:r w:rsidRPr="002E4822" w:rsidDel="0E3CF60B">
          <w:rPr>
            <w:rFonts w:ascii="Nunito" w:eastAsia="Nunito" w:hAnsi="Nunito" w:cs="Nunito"/>
            <w:color w:val="000000" w:themeColor="text1"/>
            <w:sz w:val="20"/>
          </w:rPr>
          <w:delText xml:space="preserve">Version control of datasets that are regularly updated to ensure prior </w:delText>
        </w:r>
      </w:del>
      <w:del w:id="5090" w:author="Craig Parker" w:date="2024-07-08T12:30:00Z">
        <w:r w:rsidRPr="002E4822" w:rsidDel="0E3CF60B">
          <w:rPr>
            <w:rFonts w:ascii="Nunito" w:eastAsia="Nunito" w:hAnsi="Nunito" w:cs="Nunito"/>
            <w:color w:val="000000" w:themeColor="text1"/>
            <w:sz w:val="20"/>
          </w:rPr>
          <w:delText xml:space="preserve">version </w:delText>
        </w:r>
      </w:del>
      <w:ins w:id="5091" w:author="Craig Parker" w:date="2024-07-08T12:30:00Z">
        <w:del w:id="5092" w:author="Peter Marsh" w:date="2024-08-05T08:56:00Z">
          <w:r w:rsidRPr="002E4822" w:rsidDel="0E3CF60B">
            <w:rPr>
              <w:rFonts w:ascii="Nunito" w:eastAsia="Nunito" w:hAnsi="Nunito" w:cs="Nunito"/>
              <w:color w:val="000000" w:themeColor="text1"/>
              <w:sz w:val="20"/>
            </w:rPr>
            <w:delText xml:space="preserve">versions </w:delText>
          </w:r>
        </w:del>
      </w:ins>
      <w:del w:id="5093" w:author="Peter Marsh" w:date="2024-08-05T08:56:00Z">
        <w:r w:rsidRPr="002E4822" w:rsidDel="0E3CF60B">
          <w:rPr>
            <w:rFonts w:ascii="Nunito" w:eastAsia="Nunito" w:hAnsi="Nunito" w:cs="Nunito"/>
            <w:color w:val="000000" w:themeColor="text1"/>
            <w:sz w:val="20"/>
          </w:rPr>
          <w:delText>remain accessible</w:delText>
        </w:r>
      </w:del>
    </w:p>
    <w:p w14:paraId="50C00D81" w14:textId="64608A14" w:rsidR="0E3CF60B" w:rsidRPr="002E4822" w:rsidRDefault="0E3CF60B" w:rsidP="0E3CF60B">
      <w:pPr>
        <w:numPr>
          <w:ilvl w:val="0"/>
          <w:numId w:val="20"/>
        </w:numPr>
        <w:pBdr>
          <w:top w:val="nil"/>
          <w:left w:val="nil"/>
          <w:bottom w:val="nil"/>
          <w:right w:val="nil"/>
          <w:between w:val="nil"/>
        </w:pBdr>
        <w:spacing w:line="360" w:lineRule="auto"/>
        <w:rPr>
          <w:del w:id="5094" w:author="Peter Marsh" w:date="2024-08-05T08:56:00Z"/>
          <w:rFonts w:ascii="Nunito" w:eastAsia="Nunito" w:hAnsi="Nunito" w:cs="Nunito"/>
          <w:color w:val="000000" w:themeColor="text1"/>
          <w:sz w:val="20"/>
        </w:rPr>
      </w:pPr>
      <w:ins w:id="5095" w:author="Peter Marsh" w:date="2024-08-05T08:56:00Z">
        <w:r w:rsidRPr="002E4822">
          <w:rPr>
            <w:rFonts w:ascii="Nunito" w:eastAsia="Nunito" w:hAnsi="Nunito" w:cs="Nunito"/>
            <w:color w:val="000000" w:themeColor="text1"/>
            <w:sz w:val="20"/>
          </w:rPr>
          <w:t>Source data is backed up and remappin</w:t>
        </w:r>
      </w:ins>
      <w:ins w:id="5096" w:author="Peter Marsh" w:date="2024-08-05T08:57:00Z">
        <w:r w:rsidRPr="002E4822">
          <w:rPr>
            <w:rFonts w:ascii="Nunito" w:eastAsia="Nunito" w:hAnsi="Nunito" w:cs="Nunito"/>
            <w:color w:val="000000" w:themeColor="text1"/>
            <w:sz w:val="20"/>
          </w:rPr>
          <w:t xml:space="preserve">g/recoding instructions are version controlled </w:t>
        </w:r>
      </w:ins>
    </w:p>
    <w:p w14:paraId="000000F1" w14:textId="60FCC3F9" w:rsidR="007813F4" w:rsidRPr="002E4822" w:rsidRDefault="009511AE">
      <w:pPr>
        <w:numPr>
          <w:ilvl w:val="0"/>
          <w:numId w:val="20"/>
        </w:numPr>
        <w:pBdr>
          <w:top w:val="nil"/>
          <w:left w:val="nil"/>
          <w:bottom w:val="nil"/>
          <w:right w:val="nil"/>
          <w:between w:val="nil"/>
        </w:pBdr>
        <w:spacing w:line="360" w:lineRule="auto"/>
        <w:rPr>
          <w:rFonts w:ascii="Nunito" w:eastAsia="Nunito" w:hAnsi="Nunito" w:cs="Nunito"/>
          <w:color w:val="000000" w:themeColor="text1"/>
          <w:sz w:val="20"/>
          <w:rPrChange w:id="5097" w:author="Craig Parker" w:date="2024-08-07T12:23:00Z">
            <w:rPr>
              <w:rFonts w:ascii="Nunito" w:eastAsia="Nunito" w:hAnsi="Nunito" w:cs="Nunito"/>
              <w:sz w:val="26"/>
              <w:szCs w:val="26"/>
            </w:rPr>
          </w:rPrChange>
        </w:rPr>
      </w:pPr>
      <w:r w:rsidRPr="002E4822">
        <w:rPr>
          <w:rFonts w:ascii="Nunito" w:eastAsia="Nunito" w:hAnsi="Nunito" w:cs="Nunito"/>
          <w:color w:val="000000" w:themeColor="text1"/>
          <w:sz w:val="20"/>
          <w:rPrChange w:id="5098" w:author="Craig Parker" w:date="2024-08-07T12:23:00Z">
            <w:rPr>
              <w:rFonts w:ascii="Nunito" w:eastAsia="Nunito" w:hAnsi="Nunito" w:cs="Nunito"/>
              <w:color w:val="000000"/>
            </w:rPr>
          </w:rPrChange>
        </w:rPr>
        <w:t xml:space="preserve">Harmonizing of </w:t>
      </w:r>
      <w:del w:id="5099" w:author="Craig Parker" w:date="2024-07-08T12:30:00Z">
        <w:r w:rsidRPr="002E4822" w:rsidDel="00BD1B56">
          <w:rPr>
            <w:rFonts w:ascii="Nunito" w:eastAsia="Nunito" w:hAnsi="Nunito" w:cs="Nunito"/>
            <w:color w:val="000000" w:themeColor="text1"/>
            <w:sz w:val="20"/>
            <w:rPrChange w:id="5100" w:author="Craig Parker" w:date="2024-08-07T12:23:00Z">
              <w:rPr>
                <w:rFonts w:ascii="Nunito" w:eastAsia="Nunito" w:hAnsi="Nunito" w:cs="Nunito"/>
                <w:color w:val="000000"/>
              </w:rPr>
            </w:rPrChange>
          </w:rPr>
          <w:delText>health related</w:delText>
        </w:r>
      </w:del>
      <w:ins w:id="5101" w:author="Craig Parker" w:date="2024-07-08T12:30:00Z">
        <w:r w:rsidR="00BD1B56" w:rsidRPr="002E4822">
          <w:rPr>
            <w:rFonts w:ascii="Nunito" w:eastAsia="Nunito" w:hAnsi="Nunito" w:cs="Nunito"/>
            <w:color w:val="000000" w:themeColor="text1"/>
            <w:sz w:val="20"/>
            <w:rPrChange w:id="5102" w:author="Craig Parker" w:date="2024-08-07T12:23:00Z">
              <w:rPr>
                <w:rFonts w:ascii="Nunito" w:eastAsia="Nunito" w:hAnsi="Nunito" w:cs="Nunito"/>
                <w:color w:val="000000"/>
              </w:rPr>
            </w:rPrChange>
          </w:rPr>
          <w:t>health-related</w:t>
        </w:r>
      </w:ins>
      <w:r w:rsidRPr="002E4822">
        <w:rPr>
          <w:rFonts w:ascii="Nunito" w:eastAsia="Nunito" w:hAnsi="Nunito" w:cs="Nunito"/>
          <w:color w:val="000000" w:themeColor="text1"/>
          <w:sz w:val="20"/>
          <w:rPrChange w:id="5103" w:author="Craig Parker" w:date="2024-08-07T12:23:00Z">
            <w:rPr>
              <w:rFonts w:ascii="Nunito" w:eastAsia="Nunito" w:hAnsi="Nunito" w:cs="Nunito"/>
              <w:color w:val="000000"/>
            </w:rPr>
          </w:rPrChange>
        </w:rPr>
        <w:t xml:space="preserve"> data</w:t>
      </w:r>
    </w:p>
    <w:p w14:paraId="000000F2" w14:textId="77777777" w:rsidR="007813F4" w:rsidRPr="002E4822" w:rsidRDefault="0E3CF60B" w:rsidP="0E3CF60B">
      <w:pPr>
        <w:numPr>
          <w:ilvl w:val="0"/>
          <w:numId w:val="20"/>
        </w:numPr>
        <w:pBdr>
          <w:top w:val="nil"/>
          <w:left w:val="nil"/>
          <w:bottom w:val="nil"/>
          <w:right w:val="nil"/>
          <w:between w:val="nil"/>
        </w:pBdr>
        <w:spacing w:line="360" w:lineRule="auto"/>
        <w:rPr>
          <w:rFonts w:ascii="Nunito" w:eastAsia="Nunito" w:hAnsi="Nunito" w:cs="Nunito"/>
          <w:color w:val="000000" w:themeColor="text1"/>
          <w:sz w:val="20"/>
          <w:rPrChange w:id="5104" w:author="Craig Parker" w:date="2024-08-07T12:23:00Z">
            <w:rPr>
              <w:rFonts w:ascii="Nunito" w:eastAsia="Nunito" w:hAnsi="Nunito" w:cs="Nunito"/>
              <w:sz w:val="26"/>
              <w:szCs w:val="26"/>
            </w:rPr>
          </w:rPrChange>
        </w:rPr>
      </w:pPr>
      <w:r w:rsidRPr="002E4822">
        <w:rPr>
          <w:rFonts w:ascii="Nunito" w:eastAsia="Nunito" w:hAnsi="Nunito" w:cs="Nunito"/>
          <w:color w:val="000000" w:themeColor="text1"/>
          <w:sz w:val="20"/>
        </w:rPr>
        <w:t xml:space="preserve">Meta-data indexing within </w:t>
      </w:r>
      <w:del w:id="5105" w:author="Peter Marsh" w:date="2024-08-05T08:58:00Z">
        <w:r w:rsidR="009511AE" w:rsidRPr="002E4822" w:rsidDel="0E3CF60B">
          <w:rPr>
            <w:rFonts w:ascii="Nunito" w:eastAsia="Nunito" w:hAnsi="Nunito" w:cs="Nunito"/>
            <w:color w:val="000000" w:themeColor="text1"/>
            <w:sz w:val="20"/>
          </w:rPr>
          <w:delText>the CSAG/UCT DMP as well as</w:delText>
        </w:r>
      </w:del>
      <w:r w:rsidRPr="002E4822">
        <w:rPr>
          <w:rFonts w:ascii="Nunito" w:eastAsia="Nunito" w:hAnsi="Nunito" w:cs="Nunito"/>
          <w:color w:val="000000" w:themeColor="text1"/>
          <w:sz w:val="20"/>
        </w:rPr>
        <w:t xml:space="preserve"> DS-I Africa ODSP</w:t>
      </w:r>
    </w:p>
    <w:p w14:paraId="000000F3" w14:textId="77777777" w:rsidR="007813F4" w:rsidRPr="002E4822" w:rsidRDefault="009511AE">
      <w:pPr>
        <w:numPr>
          <w:ilvl w:val="0"/>
          <w:numId w:val="20"/>
        </w:numPr>
        <w:pBdr>
          <w:top w:val="nil"/>
          <w:left w:val="nil"/>
          <w:bottom w:val="nil"/>
          <w:right w:val="nil"/>
          <w:between w:val="nil"/>
        </w:pBdr>
        <w:spacing w:line="360" w:lineRule="auto"/>
        <w:rPr>
          <w:rFonts w:ascii="Nunito" w:eastAsia="Nunito" w:hAnsi="Nunito" w:cs="Nunito"/>
          <w:color w:val="000000" w:themeColor="text1"/>
          <w:sz w:val="20"/>
          <w:rPrChange w:id="5106" w:author="Craig Parker" w:date="2024-08-07T12:23:00Z">
            <w:rPr>
              <w:rFonts w:ascii="Nunito" w:eastAsia="Nunito" w:hAnsi="Nunito" w:cs="Nunito"/>
              <w:sz w:val="26"/>
              <w:szCs w:val="26"/>
            </w:rPr>
          </w:rPrChange>
        </w:rPr>
      </w:pPr>
      <w:r w:rsidRPr="002E4822">
        <w:rPr>
          <w:rFonts w:ascii="Nunito" w:eastAsia="Nunito" w:hAnsi="Nunito" w:cs="Nunito"/>
          <w:color w:val="000000" w:themeColor="text1"/>
          <w:sz w:val="20"/>
          <w:rPrChange w:id="5107" w:author="Craig Parker" w:date="2024-08-07T12:23:00Z">
            <w:rPr>
              <w:rFonts w:ascii="Nunito" w:eastAsia="Nunito" w:hAnsi="Nunito" w:cs="Nunito"/>
              <w:color w:val="000000"/>
            </w:rPr>
          </w:rPrChange>
        </w:rPr>
        <w:t>Documentation of data on CSAG/UCT GitLab wiki</w:t>
      </w:r>
    </w:p>
    <w:p w14:paraId="000000F4" w14:textId="77777777" w:rsidR="007813F4" w:rsidRPr="002E4822" w:rsidRDefault="009511AE">
      <w:pPr>
        <w:numPr>
          <w:ilvl w:val="0"/>
          <w:numId w:val="20"/>
        </w:numPr>
        <w:pBdr>
          <w:top w:val="nil"/>
          <w:left w:val="nil"/>
          <w:bottom w:val="nil"/>
          <w:right w:val="nil"/>
          <w:between w:val="nil"/>
        </w:pBdr>
        <w:spacing w:line="360" w:lineRule="auto"/>
        <w:rPr>
          <w:rFonts w:ascii="Nunito" w:eastAsia="Nunito" w:hAnsi="Nunito" w:cs="Nunito"/>
          <w:color w:val="000000" w:themeColor="text1"/>
          <w:sz w:val="20"/>
          <w:rPrChange w:id="5108" w:author="Craig Parker" w:date="2024-08-07T12:23:00Z">
            <w:rPr>
              <w:rFonts w:ascii="Nunito" w:eastAsia="Nunito" w:hAnsi="Nunito" w:cs="Nunito"/>
              <w:sz w:val="26"/>
              <w:szCs w:val="26"/>
            </w:rPr>
          </w:rPrChange>
        </w:rPr>
      </w:pPr>
      <w:r w:rsidRPr="002E4822">
        <w:rPr>
          <w:rFonts w:ascii="Nunito" w:eastAsia="Nunito" w:hAnsi="Nunito" w:cs="Nunito"/>
          <w:color w:val="000000" w:themeColor="text1"/>
          <w:sz w:val="20"/>
          <w:rPrChange w:id="5109" w:author="Craig Parker" w:date="2024-08-07T12:23:00Z">
            <w:rPr>
              <w:rFonts w:ascii="Nunito" w:eastAsia="Nunito" w:hAnsi="Nunito" w:cs="Nunito"/>
              <w:color w:val="000000"/>
            </w:rPr>
          </w:rPrChange>
        </w:rPr>
        <w:t>Sharing of data management code through CSAG/UCT GitLab code repositories</w:t>
      </w:r>
    </w:p>
    <w:p w14:paraId="000000F5" w14:textId="77777777" w:rsidR="007813F4" w:rsidRPr="002E4822" w:rsidRDefault="007813F4">
      <w:pPr>
        <w:spacing w:line="360" w:lineRule="auto"/>
        <w:rPr>
          <w:rFonts w:ascii="Nunito" w:eastAsia="Nunito" w:hAnsi="Nunito" w:cs="Nunito"/>
          <w:color w:val="000000" w:themeColor="text1"/>
          <w:sz w:val="20"/>
          <w:rPrChange w:id="5110" w:author="Craig Parker" w:date="2024-08-07T12:23:00Z">
            <w:rPr>
              <w:rFonts w:ascii="Nunito" w:eastAsia="Nunito" w:hAnsi="Nunito" w:cs="Nunito"/>
            </w:rPr>
          </w:rPrChange>
        </w:rPr>
      </w:pPr>
    </w:p>
    <w:p w14:paraId="000000F6" w14:textId="588C7226" w:rsidR="007813F4" w:rsidRPr="00896612" w:rsidRDefault="52A8C99F" w:rsidP="000F5E74">
      <w:pPr>
        <w:pStyle w:val="Heading1"/>
        <w:numPr>
          <w:ilvl w:val="0"/>
          <w:numId w:val="93"/>
        </w:numPr>
        <w:spacing w:line="360" w:lineRule="auto"/>
        <w:rPr>
          <w:rFonts w:eastAsia="Nunito"/>
          <w:rPrChange w:id="5111" w:author="Craig Parker" w:date="2024-08-07T12:23:00Z">
            <w:rPr>
              <w:rFonts w:ascii="Nunito" w:eastAsia="Nunito" w:hAnsi="Nunito" w:cs="Nunito"/>
            </w:rPr>
          </w:rPrChange>
        </w:rPr>
        <w:pPrChange w:id="5112" w:author="Craig Parker" w:date="2024-08-14T21:18:00Z" w16du:dateUtc="2024-08-14T19:18:00Z">
          <w:pPr>
            <w:pStyle w:val="Heading1"/>
          </w:pPr>
        </w:pPrChange>
      </w:pPr>
      <w:bookmarkStart w:id="5113" w:name="_Toc172635227"/>
      <w:bookmarkStart w:id="5114" w:name="_Toc173777813"/>
      <w:bookmarkStart w:id="5115" w:name="_Toc174562952"/>
      <w:r w:rsidRPr="00896612">
        <w:rPr>
          <w:rFonts w:eastAsia="Nunito"/>
          <w:rPrChange w:id="5116" w:author="Craig Parker" w:date="2024-08-07T12:23:00Z">
            <w:rPr>
              <w:rFonts w:ascii="Nunito" w:eastAsia="Nunito" w:hAnsi="Nunito" w:cs="Nunito"/>
            </w:rPr>
          </w:rPrChange>
        </w:rPr>
        <w:t>POPIA compliance and protection of personal information</w:t>
      </w:r>
      <w:bookmarkEnd w:id="5113"/>
      <w:bookmarkEnd w:id="5114"/>
      <w:bookmarkEnd w:id="5115"/>
    </w:p>
    <w:p w14:paraId="309358B6" w14:textId="77777777" w:rsidR="00594D30" w:rsidRPr="00594D30" w:rsidRDefault="00594D30" w:rsidP="00594D30">
      <w:pPr>
        <w:overflowPunct/>
        <w:autoSpaceDE/>
        <w:autoSpaceDN/>
        <w:adjustRightInd/>
        <w:spacing w:beforeAutospacing="1" w:afterAutospacing="1" w:line="360" w:lineRule="auto"/>
        <w:rPr>
          <w:rFonts w:ascii="Nunito" w:hAnsi="Nunito"/>
          <w:sz w:val="20"/>
          <w:lang w:val="en-ZA" w:eastAsia="en-ZA"/>
        </w:rPr>
      </w:pPr>
      <w:r w:rsidRPr="00594D30">
        <w:rPr>
          <w:rFonts w:ascii="Nunito" w:hAnsi="Nunito"/>
          <w:sz w:val="20"/>
          <w:lang w:val="en-ZA" w:eastAsia="en-ZA"/>
        </w:rPr>
        <w:t>The use of health datasets requires careful consideration of data security and confidentiality, guided by relevant legislation specific to each dataset, including country-specific laws on personal/sensitive data and cross-border data transfer. The development and negotiation of these data-sharing agreements are managed by the DMAC in conjunction with research projects, as they are the primary interface with the data sources.</w:t>
      </w:r>
    </w:p>
    <w:p w14:paraId="1FBEFC3C" w14:textId="77777777" w:rsidR="00594D30" w:rsidRPr="00594D30" w:rsidRDefault="00594D30" w:rsidP="00594D30">
      <w:pPr>
        <w:overflowPunct/>
        <w:autoSpaceDE/>
        <w:autoSpaceDN/>
        <w:adjustRightInd/>
        <w:spacing w:beforeAutospacing="1" w:afterAutospacing="1" w:line="360" w:lineRule="auto"/>
        <w:rPr>
          <w:rFonts w:ascii="Nunito" w:hAnsi="Nunito"/>
          <w:sz w:val="20"/>
          <w:lang w:val="en-ZA" w:eastAsia="en-ZA"/>
        </w:rPr>
      </w:pPr>
      <w:r w:rsidRPr="00594D30">
        <w:rPr>
          <w:rFonts w:ascii="Nunito" w:hAnsi="Nunito"/>
          <w:sz w:val="20"/>
          <w:lang w:val="en-ZA" w:eastAsia="en-ZA"/>
        </w:rPr>
        <w:t xml:space="preserve">The Protection of Personal Information Act (POPIA) of South Africa (2013) sets limitations on processing personal information but provides a legal basis for its use in scientific research. POPIA works alongside other South African legislation, such as the Constitution, the National Health Act No. 61 of </w:t>
      </w:r>
      <w:r w:rsidRPr="00594D30">
        <w:rPr>
          <w:rFonts w:ascii="Nunito" w:hAnsi="Nunito"/>
          <w:sz w:val="20"/>
          <w:lang w:val="en-ZA" w:eastAsia="en-ZA"/>
        </w:rPr>
        <w:lastRenderedPageBreak/>
        <w:t>2003, and the Department of Health guidelines on Ethics in Health Research (2015). The law offering the most comprehensive protection for individuals' rights takes precedence.</w:t>
      </w:r>
    </w:p>
    <w:p w14:paraId="7CDF5386" w14:textId="77777777" w:rsidR="00594D30" w:rsidRPr="00594D30" w:rsidRDefault="00594D30" w:rsidP="00594D30">
      <w:pPr>
        <w:overflowPunct/>
        <w:autoSpaceDE/>
        <w:autoSpaceDN/>
        <w:adjustRightInd/>
        <w:spacing w:beforeAutospacing="1" w:afterAutospacing="1" w:line="360" w:lineRule="auto"/>
        <w:rPr>
          <w:rFonts w:ascii="Nunito" w:hAnsi="Nunito"/>
          <w:sz w:val="20"/>
          <w:lang w:val="en-ZA" w:eastAsia="en-ZA"/>
        </w:rPr>
      </w:pPr>
      <w:r w:rsidRPr="00594D30">
        <w:rPr>
          <w:rFonts w:ascii="Nunito" w:hAnsi="Nunito"/>
          <w:sz w:val="20"/>
          <w:lang w:val="en-ZA" w:eastAsia="en-ZA"/>
        </w:rPr>
        <w:t>Section 6 of POPIA states that the Act does not apply if personal information has been de-identified to the extent that re-identification is virtually impossible. Many health databases for HE²AT will meet this criterion. For those that do not, the following POPIA sections provide a basis for processing health data:</w:t>
      </w:r>
    </w:p>
    <w:p w14:paraId="1E9431B2" w14:textId="77777777" w:rsidR="00594D30" w:rsidRPr="00594D30" w:rsidRDefault="00594D30" w:rsidP="00594D30">
      <w:pPr>
        <w:numPr>
          <w:ilvl w:val="0"/>
          <w:numId w:val="75"/>
        </w:numPr>
        <w:overflowPunct/>
        <w:autoSpaceDE/>
        <w:autoSpaceDN/>
        <w:adjustRightInd/>
        <w:spacing w:beforeAutospacing="1" w:afterAutospacing="1" w:line="360" w:lineRule="auto"/>
        <w:rPr>
          <w:rFonts w:ascii="Nunito" w:hAnsi="Nunito"/>
          <w:sz w:val="20"/>
          <w:lang w:val="en-ZA" w:eastAsia="en-ZA"/>
        </w:rPr>
      </w:pPr>
      <w:r w:rsidRPr="00594D30">
        <w:rPr>
          <w:rFonts w:ascii="Nunito" w:hAnsi="Nunito"/>
          <w:b/>
          <w:bCs/>
          <w:sz w:val="20"/>
          <w:lang w:val="en-ZA" w:eastAsia="en-ZA"/>
        </w:rPr>
        <w:t>Section 15(1)</w:t>
      </w:r>
      <w:r w:rsidRPr="00594D30">
        <w:rPr>
          <w:rFonts w:ascii="Nunito" w:hAnsi="Nunito"/>
          <w:sz w:val="20"/>
          <w:lang w:val="en-ZA" w:eastAsia="en-ZA"/>
        </w:rPr>
        <w:t>: Personal information processing must align with the purpose of collection.</w:t>
      </w:r>
    </w:p>
    <w:p w14:paraId="36433070" w14:textId="77777777" w:rsidR="00594D30" w:rsidRPr="00594D30" w:rsidRDefault="00594D30" w:rsidP="00594D30">
      <w:pPr>
        <w:numPr>
          <w:ilvl w:val="0"/>
          <w:numId w:val="75"/>
        </w:numPr>
        <w:overflowPunct/>
        <w:autoSpaceDE/>
        <w:autoSpaceDN/>
        <w:adjustRightInd/>
        <w:spacing w:beforeAutospacing="1" w:afterAutospacing="1" w:line="360" w:lineRule="auto"/>
        <w:rPr>
          <w:rFonts w:ascii="Nunito" w:hAnsi="Nunito"/>
          <w:sz w:val="20"/>
          <w:lang w:val="en-ZA" w:eastAsia="en-ZA"/>
        </w:rPr>
      </w:pPr>
      <w:r w:rsidRPr="00594D30">
        <w:rPr>
          <w:rFonts w:ascii="Nunito" w:hAnsi="Nunito"/>
          <w:b/>
          <w:bCs/>
          <w:sz w:val="20"/>
          <w:lang w:val="en-ZA" w:eastAsia="en-ZA"/>
        </w:rPr>
        <w:t>Section 15(3)(e)</w:t>
      </w:r>
      <w:r w:rsidRPr="00594D30">
        <w:rPr>
          <w:rFonts w:ascii="Nunito" w:hAnsi="Nunito"/>
          <w:sz w:val="20"/>
          <w:lang w:val="en-ZA" w:eastAsia="en-ZA"/>
        </w:rPr>
        <w:t>: Allows processing for historical, statistical, and research purposes, regardless of the original purpose of collection. This is crucial for HE²AT, as health datasets were collected before the project began.</w:t>
      </w:r>
    </w:p>
    <w:p w14:paraId="4AA60A0F" w14:textId="77777777" w:rsidR="00594D30" w:rsidRPr="00594D30" w:rsidRDefault="00594D30" w:rsidP="00594D30">
      <w:pPr>
        <w:numPr>
          <w:ilvl w:val="0"/>
          <w:numId w:val="75"/>
        </w:numPr>
        <w:overflowPunct/>
        <w:autoSpaceDE/>
        <w:autoSpaceDN/>
        <w:adjustRightInd/>
        <w:spacing w:beforeAutospacing="1" w:afterAutospacing="1" w:line="360" w:lineRule="auto"/>
        <w:rPr>
          <w:rFonts w:ascii="Nunito" w:hAnsi="Nunito"/>
          <w:sz w:val="20"/>
          <w:lang w:val="en-ZA" w:eastAsia="en-ZA"/>
        </w:rPr>
      </w:pPr>
      <w:r w:rsidRPr="00594D30">
        <w:rPr>
          <w:rFonts w:ascii="Nunito" w:hAnsi="Nunito"/>
          <w:b/>
          <w:bCs/>
          <w:sz w:val="20"/>
          <w:lang w:val="en-ZA" w:eastAsia="en-ZA"/>
        </w:rPr>
        <w:t>Section 18(1)</w:t>
      </w:r>
      <w:r w:rsidRPr="00594D30">
        <w:rPr>
          <w:rFonts w:ascii="Nunito" w:hAnsi="Nunito"/>
          <w:sz w:val="20"/>
          <w:lang w:val="en-ZA" w:eastAsia="en-ZA"/>
        </w:rPr>
        <w:t>: Requires informing data subjects about the processing of their personal information.</w:t>
      </w:r>
    </w:p>
    <w:p w14:paraId="5EDCC554" w14:textId="77777777" w:rsidR="00594D30" w:rsidRPr="00594D30" w:rsidRDefault="00594D30" w:rsidP="00594D30">
      <w:pPr>
        <w:numPr>
          <w:ilvl w:val="0"/>
          <w:numId w:val="75"/>
        </w:numPr>
        <w:overflowPunct/>
        <w:autoSpaceDE/>
        <w:autoSpaceDN/>
        <w:adjustRightInd/>
        <w:spacing w:beforeAutospacing="1" w:afterAutospacing="1" w:line="360" w:lineRule="auto"/>
        <w:rPr>
          <w:rFonts w:ascii="Nunito" w:hAnsi="Nunito"/>
          <w:sz w:val="20"/>
          <w:lang w:val="en-ZA" w:eastAsia="en-ZA"/>
        </w:rPr>
      </w:pPr>
      <w:r w:rsidRPr="00594D30">
        <w:rPr>
          <w:rFonts w:ascii="Nunito" w:hAnsi="Nunito"/>
          <w:b/>
          <w:bCs/>
          <w:sz w:val="20"/>
          <w:lang w:val="en-ZA" w:eastAsia="en-ZA"/>
        </w:rPr>
        <w:t>Section 18(4)(f)</w:t>
      </w:r>
      <w:r w:rsidRPr="00594D30">
        <w:rPr>
          <w:rFonts w:ascii="Nunito" w:hAnsi="Nunito"/>
          <w:sz w:val="20"/>
          <w:lang w:val="en-ZA" w:eastAsia="en-ZA"/>
        </w:rPr>
        <w:t>: Provides an exemption for informing data subjects if the information is used for historical, statistical, or research purposes.</w:t>
      </w:r>
    </w:p>
    <w:p w14:paraId="568B0639" w14:textId="77777777" w:rsidR="00594D30" w:rsidRPr="00594D30" w:rsidRDefault="00594D30" w:rsidP="00594D30">
      <w:pPr>
        <w:numPr>
          <w:ilvl w:val="0"/>
          <w:numId w:val="75"/>
        </w:numPr>
        <w:overflowPunct/>
        <w:autoSpaceDE/>
        <w:autoSpaceDN/>
        <w:adjustRightInd/>
        <w:spacing w:beforeAutospacing="1" w:afterAutospacing="1" w:line="360" w:lineRule="auto"/>
        <w:rPr>
          <w:rFonts w:ascii="Nunito" w:hAnsi="Nunito"/>
          <w:sz w:val="20"/>
          <w:lang w:val="en-ZA" w:eastAsia="en-ZA"/>
        </w:rPr>
      </w:pPr>
      <w:r w:rsidRPr="00594D30">
        <w:rPr>
          <w:rFonts w:ascii="Nunito" w:hAnsi="Nunito"/>
          <w:b/>
          <w:bCs/>
          <w:sz w:val="20"/>
          <w:lang w:val="en-ZA" w:eastAsia="en-ZA"/>
        </w:rPr>
        <w:t>Section 14(2)</w:t>
      </w:r>
      <w:r w:rsidRPr="00594D30">
        <w:rPr>
          <w:rFonts w:ascii="Nunito" w:hAnsi="Nunito"/>
          <w:sz w:val="20"/>
          <w:lang w:val="en-ZA" w:eastAsia="en-ZA"/>
        </w:rPr>
        <w:t xml:space="preserve">: Allows retention of personal information for research </w:t>
      </w:r>
      <w:proofErr w:type="gramStart"/>
      <w:r w:rsidRPr="00594D30">
        <w:rPr>
          <w:rFonts w:ascii="Nunito" w:hAnsi="Nunito"/>
          <w:sz w:val="20"/>
          <w:lang w:val="en-ZA" w:eastAsia="en-ZA"/>
        </w:rPr>
        <w:t>as long as</w:t>
      </w:r>
      <w:proofErr w:type="gramEnd"/>
      <w:r w:rsidRPr="00594D30">
        <w:rPr>
          <w:rFonts w:ascii="Nunito" w:hAnsi="Nunito"/>
          <w:sz w:val="20"/>
          <w:lang w:val="en-ZA" w:eastAsia="en-ZA"/>
        </w:rPr>
        <w:t xml:space="preserve"> safeguards prevent its use for other purposes.</w:t>
      </w:r>
    </w:p>
    <w:p w14:paraId="2E7AA953" w14:textId="77777777" w:rsidR="00594D30" w:rsidRPr="00594D30" w:rsidRDefault="00594D30" w:rsidP="00594D30">
      <w:pPr>
        <w:numPr>
          <w:ilvl w:val="0"/>
          <w:numId w:val="75"/>
        </w:numPr>
        <w:overflowPunct/>
        <w:autoSpaceDE/>
        <w:autoSpaceDN/>
        <w:adjustRightInd/>
        <w:spacing w:beforeAutospacing="1" w:afterAutospacing="1" w:line="360" w:lineRule="auto"/>
        <w:rPr>
          <w:rFonts w:ascii="Nunito" w:hAnsi="Nunito"/>
          <w:sz w:val="20"/>
          <w:lang w:val="en-ZA" w:eastAsia="en-ZA"/>
        </w:rPr>
      </w:pPr>
      <w:r w:rsidRPr="00594D30">
        <w:rPr>
          <w:rFonts w:ascii="Nunito" w:hAnsi="Nunito"/>
          <w:b/>
          <w:bCs/>
          <w:sz w:val="20"/>
          <w:lang w:val="en-ZA" w:eastAsia="en-ZA"/>
        </w:rPr>
        <w:t>Section 16</w:t>
      </w:r>
      <w:r w:rsidRPr="00594D30">
        <w:rPr>
          <w:rFonts w:ascii="Nunito" w:hAnsi="Nunito"/>
          <w:sz w:val="20"/>
          <w:lang w:val="en-ZA" w:eastAsia="en-ZA"/>
        </w:rPr>
        <w:t>: Mandates reasonable measures to maintain data quality.</w:t>
      </w:r>
    </w:p>
    <w:p w14:paraId="32BEAF38" w14:textId="77777777" w:rsidR="00594D30" w:rsidRPr="00594D30" w:rsidRDefault="00594D30" w:rsidP="00594D30">
      <w:pPr>
        <w:numPr>
          <w:ilvl w:val="0"/>
          <w:numId w:val="75"/>
        </w:numPr>
        <w:overflowPunct/>
        <w:autoSpaceDE/>
        <w:autoSpaceDN/>
        <w:adjustRightInd/>
        <w:spacing w:beforeAutospacing="1" w:afterAutospacing="1" w:line="360" w:lineRule="auto"/>
        <w:rPr>
          <w:rFonts w:ascii="Nunito" w:hAnsi="Nunito"/>
          <w:sz w:val="20"/>
          <w:lang w:val="en-ZA" w:eastAsia="en-ZA"/>
        </w:rPr>
      </w:pPr>
      <w:r w:rsidRPr="00594D30">
        <w:rPr>
          <w:rFonts w:ascii="Nunito" w:hAnsi="Nunito"/>
          <w:b/>
          <w:bCs/>
          <w:sz w:val="20"/>
          <w:lang w:val="en-ZA" w:eastAsia="en-ZA"/>
        </w:rPr>
        <w:t>Section 17</w:t>
      </w:r>
      <w:r w:rsidRPr="00594D30">
        <w:rPr>
          <w:rFonts w:ascii="Nunito" w:hAnsi="Nunito"/>
          <w:sz w:val="20"/>
          <w:lang w:val="en-ZA" w:eastAsia="en-ZA"/>
        </w:rPr>
        <w:t>: Requires clear documentation of all processing activities.</w:t>
      </w:r>
    </w:p>
    <w:p w14:paraId="5854B78E" w14:textId="77777777" w:rsidR="00594D30" w:rsidRPr="00594D30" w:rsidRDefault="00594D30" w:rsidP="00594D30">
      <w:pPr>
        <w:numPr>
          <w:ilvl w:val="0"/>
          <w:numId w:val="75"/>
        </w:numPr>
        <w:overflowPunct/>
        <w:autoSpaceDE/>
        <w:autoSpaceDN/>
        <w:adjustRightInd/>
        <w:spacing w:beforeAutospacing="1" w:afterAutospacing="1" w:line="360" w:lineRule="auto"/>
        <w:rPr>
          <w:rFonts w:ascii="Nunito" w:hAnsi="Nunito"/>
          <w:sz w:val="20"/>
          <w:lang w:val="en-ZA" w:eastAsia="en-ZA"/>
        </w:rPr>
      </w:pPr>
      <w:r w:rsidRPr="00594D30">
        <w:rPr>
          <w:rFonts w:ascii="Nunito" w:hAnsi="Nunito"/>
          <w:b/>
          <w:bCs/>
          <w:sz w:val="20"/>
          <w:lang w:val="en-ZA" w:eastAsia="en-ZA"/>
        </w:rPr>
        <w:t>Section 19</w:t>
      </w:r>
      <w:r w:rsidRPr="00594D30">
        <w:rPr>
          <w:rFonts w:ascii="Nunito" w:hAnsi="Nunito"/>
          <w:sz w:val="20"/>
          <w:lang w:val="en-ZA" w:eastAsia="en-ZA"/>
        </w:rPr>
        <w:t>: Requires security measures to prevent unlawful access to or processing of personal information.</w:t>
      </w:r>
    </w:p>
    <w:p w14:paraId="4512B5FA" w14:textId="77777777" w:rsidR="00594D30" w:rsidRPr="00594D30" w:rsidRDefault="00594D30" w:rsidP="00594D30">
      <w:pPr>
        <w:numPr>
          <w:ilvl w:val="0"/>
          <w:numId w:val="75"/>
        </w:numPr>
        <w:overflowPunct/>
        <w:autoSpaceDE/>
        <w:autoSpaceDN/>
        <w:adjustRightInd/>
        <w:spacing w:beforeAutospacing="1" w:afterAutospacing="1" w:line="360" w:lineRule="auto"/>
        <w:rPr>
          <w:rFonts w:ascii="Nunito" w:hAnsi="Nunito"/>
          <w:sz w:val="20"/>
          <w:lang w:val="en-ZA" w:eastAsia="en-ZA"/>
        </w:rPr>
      </w:pPr>
      <w:r w:rsidRPr="00594D30">
        <w:rPr>
          <w:rFonts w:ascii="Nunito" w:hAnsi="Nunito"/>
          <w:b/>
          <w:bCs/>
          <w:sz w:val="20"/>
          <w:lang w:val="en-ZA" w:eastAsia="en-ZA"/>
        </w:rPr>
        <w:t>Section 20</w:t>
      </w:r>
      <w:r w:rsidRPr="00594D30">
        <w:rPr>
          <w:rFonts w:ascii="Nunito" w:hAnsi="Nunito"/>
          <w:sz w:val="20"/>
          <w:lang w:val="en-ZA" w:eastAsia="en-ZA"/>
        </w:rPr>
        <w:t>: Specifies requirements for individuals processing personal information. We maintain a continually updated list of authorized personnel with restricted access to personal information through passwords and other security measures.</w:t>
      </w:r>
    </w:p>
    <w:p w14:paraId="79DC072B" w14:textId="77777777" w:rsidR="00594D30" w:rsidRPr="00594D30" w:rsidRDefault="00594D30" w:rsidP="00594D30">
      <w:pPr>
        <w:numPr>
          <w:ilvl w:val="0"/>
          <w:numId w:val="75"/>
        </w:numPr>
        <w:overflowPunct/>
        <w:autoSpaceDE/>
        <w:autoSpaceDN/>
        <w:adjustRightInd/>
        <w:spacing w:beforeAutospacing="1" w:afterAutospacing="1" w:line="360" w:lineRule="auto"/>
        <w:rPr>
          <w:rFonts w:ascii="Times New Roman" w:hAnsi="Times New Roman"/>
          <w:sz w:val="24"/>
          <w:szCs w:val="24"/>
          <w:lang w:val="en-ZA" w:eastAsia="en-ZA"/>
        </w:rPr>
      </w:pPr>
      <w:r w:rsidRPr="00594D30">
        <w:rPr>
          <w:rFonts w:ascii="Nunito" w:hAnsi="Nunito"/>
          <w:b/>
          <w:bCs/>
          <w:sz w:val="20"/>
          <w:lang w:val="en-ZA" w:eastAsia="en-ZA"/>
        </w:rPr>
        <w:t>Section 21</w:t>
      </w:r>
      <w:r w:rsidRPr="00594D30">
        <w:rPr>
          <w:rFonts w:ascii="Nunito" w:hAnsi="Nunito"/>
          <w:sz w:val="20"/>
          <w:lang w:val="en-ZA" w:eastAsia="en-ZA"/>
        </w:rPr>
        <w:t>: Requires a written contract between the responsible party and operators implementing processing. This contract, presented in Annex 1, mandates that operators inform the responsible party if unauthorized access to personal information is suspected</w:t>
      </w:r>
      <w:r w:rsidRPr="00594D30">
        <w:rPr>
          <w:rFonts w:ascii="Times New Roman" w:hAnsi="Times New Roman"/>
          <w:sz w:val="24"/>
          <w:szCs w:val="24"/>
          <w:lang w:val="en-ZA" w:eastAsia="en-ZA"/>
        </w:rPr>
        <w:t>.</w:t>
      </w:r>
    </w:p>
    <w:p w14:paraId="00000110" w14:textId="21956838" w:rsidR="007813F4" w:rsidRPr="002E4822" w:rsidDel="00D17044" w:rsidRDefault="52A8C99F">
      <w:pPr>
        <w:pStyle w:val="Heading1"/>
        <w:numPr>
          <w:ilvl w:val="0"/>
          <w:numId w:val="46"/>
        </w:numPr>
        <w:spacing w:line="360" w:lineRule="auto"/>
        <w:rPr>
          <w:del w:id="5117" w:author="Craig Parker" w:date="2024-08-07T13:38:00Z"/>
          <w:rFonts w:ascii="Nunito" w:hAnsi="Nunito"/>
          <w:color w:val="000000" w:themeColor="text1"/>
          <w:rPrChange w:id="5118" w:author="Craig Parker" w:date="2024-08-07T12:23:00Z">
            <w:rPr>
              <w:del w:id="5119" w:author="Craig Parker" w:date="2024-08-07T13:38:00Z"/>
            </w:rPr>
          </w:rPrChange>
        </w:rPr>
        <w:pPrChange w:id="5120" w:author="Craig Parker" w:date="2024-08-05T19:09:00Z">
          <w:pPr>
            <w:pStyle w:val="Heading2"/>
          </w:pPr>
        </w:pPrChange>
      </w:pPr>
      <w:bookmarkStart w:id="5121" w:name="_heading=h.yn5tcnvnznyt"/>
      <w:bookmarkStart w:id="5122" w:name="_Toc172635228"/>
      <w:bookmarkStart w:id="5123" w:name="_Toc173777814"/>
      <w:bookmarkEnd w:id="5121"/>
      <w:del w:id="5124" w:author="Craig Parker" w:date="2024-08-07T13:38:00Z">
        <w:r w:rsidRPr="002E4822" w:rsidDel="00D17044">
          <w:rPr>
            <w:rFonts w:ascii="Nunito" w:hAnsi="Nunito"/>
            <w:color w:val="000000" w:themeColor="text1"/>
            <w:sz w:val="20"/>
            <w:rPrChange w:id="5125" w:author="Craig Parker" w:date="2024-08-07T12:23:00Z">
              <w:rPr/>
            </w:rPrChange>
          </w:rPr>
          <w:lastRenderedPageBreak/>
          <w:delText>De-identification</w:delText>
        </w:r>
        <w:bookmarkEnd w:id="5122"/>
        <w:bookmarkEnd w:id="5123"/>
      </w:del>
    </w:p>
    <w:p w14:paraId="00000111" w14:textId="25012257" w:rsidR="007813F4" w:rsidRPr="002E4822" w:rsidDel="00FA5B59" w:rsidRDefault="0024430E">
      <w:pPr>
        <w:spacing w:line="360" w:lineRule="auto"/>
        <w:rPr>
          <w:del w:id="5126" w:author="Craig Parker" w:date="2024-07-16T11:50:00Z"/>
          <w:rFonts w:ascii="Nunito" w:eastAsia="Nunito" w:hAnsi="Nunito" w:cs="Nunito"/>
          <w:color w:val="000000" w:themeColor="text1"/>
          <w:sz w:val="20"/>
          <w:lang w:val="en-ZA"/>
          <w:rPrChange w:id="5127" w:author="Craig Parker" w:date="2024-08-07T12:23:00Z">
            <w:rPr>
              <w:del w:id="5128" w:author="Craig Parker" w:date="2024-07-16T11:50:00Z"/>
              <w:rFonts w:ascii="Nunito" w:eastAsia="Nunito" w:hAnsi="Nunito" w:cs="Nunito"/>
            </w:rPr>
          </w:rPrChange>
        </w:rPr>
      </w:pPr>
      <w:del w:id="5129" w:author="Craig Parker" w:date="2024-08-07T13:38:00Z">
        <w:r w:rsidRPr="002E4822" w:rsidDel="00D17044">
          <w:rPr>
            <w:rFonts w:ascii="Nunito" w:eastAsia="Nunito" w:hAnsi="Nunito" w:cs="Nunito"/>
            <w:color w:val="000000" w:themeColor="text1"/>
            <w:sz w:val="20"/>
            <w:lang w:val="en-ZA"/>
          </w:rPr>
          <w:fldChar w:fldCharType="begin"/>
        </w:r>
        <w:r w:rsidRPr="002E4822" w:rsidDel="00D17044">
          <w:rPr>
            <w:rFonts w:ascii="Nunito" w:eastAsia="Nunito" w:hAnsi="Nunito" w:cs="Nunito"/>
            <w:color w:val="000000" w:themeColor="text1"/>
            <w:sz w:val="20"/>
            <w:lang w:val="en-ZA"/>
          </w:rPr>
          <w:delInstrText xml:space="preserve"> ADDIN EN.CITE &lt;EndNote&gt;&lt;Cite&gt;&lt;Author&gt;Zandbergen&lt;/Author&gt;&lt;Year&gt;2014&lt;/Year&gt;&lt;RecNum&gt;70&lt;/RecNum&gt;&lt;DisplayText&gt;[3]&lt;/DisplayText&gt;&lt;record&gt;&lt;rec-number&gt;70&lt;/rec-number&gt;&lt;foreign-keys&gt;&lt;key app="EN" db-id="ssa5xrrs3z5vwrexzpppepfxzexwatrat0s9" timestamp="1720440124"&gt;70&lt;/key&gt;&lt;/foreign-keys&gt;&lt;ref-type name="Journal Article"&gt;17&lt;/ref-type&gt;&lt;contributors&gt;&lt;authors&gt;&lt;author&gt;Zandbergen, P. A.&lt;/author&gt;&lt;/authors&gt;&lt;/contributors&gt;&lt;auth-address&gt;Department of Geography, University of New Mexico, Albuquerque, NM 87131, USA.&lt;/auth-address&gt;&lt;titles&gt;&lt;title&gt;Ensuring Confidentiality of Geocoded Health Data: Assessing Geographic Masking Strategies for Individual-Level Data&lt;/title&gt;&lt;secondary-title&gt;Adv Med&lt;/secondary-title&gt;&lt;/titles&gt;&lt;periodical&gt;&lt;full-title&gt;Adv Med&lt;/full-title&gt;&lt;/periodical&gt;&lt;pages&gt;567049&lt;/pages&gt;&lt;volume&gt;2014&lt;/volume&gt;&lt;edition&gt;20140429&lt;/edition&gt;&lt;dates&gt;&lt;year&gt;2014&lt;/year&gt;&lt;/dates&gt;&lt;isbn&gt;2356-6752 (Print)&amp;#xD;2314-758x&lt;/isbn&gt;&lt;accession-num&gt;26556417&lt;/accession-num&gt;&lt;urls&gt;&lt;/urls&gt;&lt;custom2&gt;PMC4590956&lt;/custom2&gt;&lt;electronic-resource-num&gt;10.1155/2014/567049&lt;/electronic-resource-num&gt;&lt;remote-database-provider&gt;NLM&lt;/remote-database-provider&gt;&lt;language&gt;eng&lt;/language&gt;&lt;/record&gt;&lt;/Cite&gt;&lt;/EndNote&gt;</w:delInstrText>
        </w:r>
        <w:r w:rsidRPr="002E4822" w:rsidDel="00D17044">
          <w:rPr>
            <w:rFonts w:ascii="Nunito" w:eastAsia="Nunito" w:hAnsi="Nunito" w:cs="Nunito"/>
            <w:color w:val="000000" w:themeColor="text1"/>
            <w:sz w:val="20"/>
            <w:lang w:val="en-ZA"/>
          </w:rPr>
          <w:fldChar w:fldCharType="separate"/>
        </w:r>
        <w:r w:rsidRPr="002E4822" w:rsidDel="00D17044">
          <w:rPr>
            <w:rFonts w:ascii="Nunito" w:eastAsia="Nunito" w:hAnsi="Nunito" w:cs="Nunito"/>
            <w:noProof/>
            <w:color w:val="000000" w:themeColor="text1"/>
            <w:sz w:val="20"/>
            <w:lang w:val="en-ZA"/>
          </w:rPr>
          <w:delText>[3]</w:delText>
        </w:r>
        <w:r w:rsidRPr="002E4822" w:rsidDel="00D17044">
          <w:rPr>
            <w:rFonts w:ascii="Nunito" w:eastAsia="Nunito" w:hAnsi="Nunito" w:cs="Nunito"/>
            <w:color w:val="000000" w:themeColor="text1"/>
            <w:sz w:val="20"/>
            <w:lang w:val="en-ZA"/>
          </w:rPr>
          <w:fldChar w:fldCharType="end"/>
        </w:r>
      </w:del>
      <w:del w:id="5130" w:author="Craig Parker" w:date="2024-07-16T11:50:00Z">
        <w:r w:rsidR="009511AE" w:rsidRPr="002E4822" w:rsidDel="00FA5B59">
          <w:rPr>
            <w:rFonts w:ascii="Nunito" w:eastAsia="Nunito" w:hAnsi="Nunito" w:cs="Nunito"/>
            <w:color w:val="000000" w:themeColor="text1"/>
            <w:sz w:val="20"/>
            <w:rPrChange w:id="5131" w:author="Craig Parker" w:date="2024-08-07T12:23:00Z">
              <w:rPr>
                <w:rFonts w:ascii="Nunito" w:eastAsia="Nunito" w:hAnsi="Nunito" w:cs="Nunito"/>
              </w:rPr>
            </w:rPrChange>
          </w:rPr>
          <w:delText xml:space="preserve">POPIA Section 10 prescribes the principle of Minimality which means that </w:delText>
        </w:r>
        <w:r w:rsidR="009511AE" w:rsidRPr="002E4822" w:rsidDel="00FA5B59">
          <w:rPr>
            <w:rFonts w:ascii="Nunito" w:eastAsia="Nunito" w:hAnsi="Nunito" w:cs="Nunito"/>
            <w:i/>
            <w:color w:val="000000" w:themeColor="text1"/>
            <w:sz w:val="20"/>
            <w:rPrChange w:id="5132" w:author="Craig Parker" w:date="2024-08-07T12:23:00Z">
              <w:rPr>
                <w:rFonts w:ascii="Nunito" w:eastAsia="Nunito" w:hAnsi="Nunito" w:cs="Nunito"/>
                <w:i/>
              </w:rPr>
            </w:rPrChange>
          </w:rPr>
          <w:delText>only information relevant to the purpose of processing should be processed</w:delText>
        </w:r>
        <w:r w:rsidR="009511AE" w:rsidRPr="002E4822" w:rsidDel="00FA5B59">
          <w:rPr>
            <w:rFonts w:ascii="Nunito" w:eastAsia="Nunito" w:hAnsi="Nunito" w:cs="Nunito"/>
            <w:color w:val="000000" w:themeColor="text1"/>
            <w:sz w:val="20"/>
            <w:rPrChange w:id="5133" w:author="Craig Parker" w:date="2024-08-07T12:23:00Z">
              <w:rPr>
                <w:rFonts w:ascii="Nunito" w:eastAsia="Nunito" w:hAnsi="Nunito" w:cs="Nunito"/>
              </w:rPr>
            </w:rPrChange>
          </w:rPr>
          <w:delText xml:space="preserve">.  Where personal information is acquired that is required to </w:delText>
        </w:r>
      </w:del>
      <w:del w:id="5134" w:author="Craig Parker" w:date="2024-07-16T11:27:00Z">
        <w:r w:rsidR="009511AE" w:rsidRPr="002E4822" w:rsidDel="00317372">
          <w:rPr>
            <w:rFonts w:ascii="Nunito" w:eastAsia="Nunito" w:hAnsi="Nunito" w:cs="Nunito"/>
            <w:color w:val="000000" w:themeColor="text1"/>
            <w:sz w:val="20"/>
            <w:rPrChange w:id="5135" w:author="Craig Parker" w:date="2024-08-07T12:23:00Z">
              <w:rPr>
                <w:rFonts w:ascii="Nunito" w:eastAsia="Nunito" w:hAnsi="Nunito" w:cs="Nunito"/>
              </w:rPr>
            </w:rPrChange>
          </w:rPr>
          <w:delText xml:space="preserve">fulfill </w:delText>
        </w:r>
      </w:del>
      <w:del w:id="5136" w:author="Craig Parker" w:date="2024-07-16T11:50:00Z">
        <w:r w:rsidR="009511AE" w:rsidRPr="002E4822" w:rsidDel="00FA5B59">
          <w:rPr>
            <w:rFonts w:ascii="Nunito" w:eastAsia="Nunito" w:hAnsi="Nunito" w:cs="Nunito"/>
            <w:color w:val="000000" w:themeColor="text1"/>
            <w:sz w:val="20"/>
            <w:rPrChange w:id="5137" w:author="Craig Parker" w:date="2024-08-07T12:23:00Z">
              <w:rPr>
                <w:rFonts w:ascii="Nunito" w:eastAsia="Nunito" w:hAnsi="Nunito" w:cs="Nunito"/>
              </w:rPr>
            </w:rPrChange>
          </w:rPr>
          <w:delText>the research purposes described by the relevant research project protocols, de-identification will be implemented according to the following protocol which is guided by US Department of Human and Health Services (HSS) guidelines</w:delText>
        </w:r>
      </w:del>
      <w:del w:id="5138" w:author="Craig Parker" w:date="2024-08-07T13:38:00Z">
        <w:r w:rsidR="009511AE" w:rsidRPr="002E4822" w:rsidDel="00D17044">
          <w:rPr>
            <w:rFonts w:ascii="Nunito" w:eastAsia="Nunito" w:hAnsi="Nunito" w:cs="Nunito"/>
            <w:color w:val="000000" w:themeColor="text1"/>
            <w:sz w:val="20"/>
            <w:vertAlign w:val="superscript"/>
            <w:rPrChange w:id="5139" w:author="Craig Parker" w:date="2024-08-07T12:23:00Z">
              <w:rPr>
                <w:rFonts w:ascii="Nunito" w:eastAsia="Nunito" w:hAnsi="Nunito" w:cs="Nunito"/>
                <w:vertAlign w:val="superscript"/>
              </w:rPr>
            </w:rPrChange>
          </w:rPr>
          <w:footnoteReference w:id="3"/>
        </w:r>
      </w:del>
      <w:del w:id="5142" w:author="Craig Parker" w:date="2024-07-16T11:50:00Z">
        <w:r w:rsidR="009511AE" w:rsidRPr="002E4822" w:rsidDel="00FA5B59">
          <w:rPr>
            <w:rFonts w:ascii="Nunito" w:eastAsia="Nunito" w:hAnsi="Nunito" w:cs="Nunito"/>
            <w:color w:val="000000" w:themeColor="text1"/>
            <w:sz w:val="20"/>
            <w:rPrChange w:id="5143" w:author="Craig Parker" w:date="2024-08-07T12:23:00Z">
              <w:rPr>
                <w:rFonts w:ascii="Nunito" w:eastAsia="Nunito" w:hAnsi="Nunito" w:cs="Nunito"/>
              </w:rPr>
            </w:rPrChange>
          </w:rPr>
          <w:delText xml:space="preserve">. </w:delText>
        </w:r>
      </w:del>
    </w:p>
    <w:p w14:paraId="00000112" w14:textId="77777777" w:rsidR="007813F4" w:rsidRPr="002E4822" w:rsidDel="00FA5B59" w:rsidRDefault="007813F4">
      <w:pPr>
        <w:spacing w:line="360" w:lineRule="auto"/>
        <w:rPr>
          <w:del w:id="5144" w:author="Craig Parker" w:date="2024-07-16T11:50:00Z"/>
          <w:rFonts w:ascii="Nunito" w:eastAsia="Nunito" w:hAnsi="Nunito" w:cs="Nunito"/>
          <w:color w:val="000000" w:themeColor="text1"/>
          <w:sz w:val="20"/>
          <w:rPrChange w:id="5145" w:author="Craig Parker" w:date="2024-08-07T12:23:00Z">
            <w:rPr>
              <w:del w:id="5146" w:author="Craig Parker" w:date="2024-07-16T11:50:00Z"/>
              <w:rFonts w:ascii="Nunito" w:eastAsia="Nunito" w:hAnsi="Nunito" w:cs="Nunito"/>
            </w:rPr>
          </w:rPrChange>
        </w:rPr>
      </w:pPr>
    </w:p>
    <w:p w14:paraId="00000113" w14:textId="38225DFD" w:rsidR="007813F4" w:rsidRPr="002E4822" w:rsidDel="00FA5B59" w:rsidRDefault="009511AE">
      <w:pPr>
        <w:spacing w:line="360" w:lineRule="auto"/>
        <w:rPr>
          <w:del w:id="5147" w:author="Craig Parker" w:date="2024-07-16T11:49:00Z"/>
          <w:rFonts w:ascii="Nunito" w:eastAsia="Nunito" w:hAnsi="Nunito" w:cs="Nunito"/>
          <w:color w:val="000000" w:themeColor="text1"/>
          <w:sz w:val="20"/>
          <w:rPrChange w:id="5148" w:author="Craig Parker" w:date="2024-08-07T12:23:00Z">
            <w:rPr>
              <w:del w:id="5149" w:author="Craig Parker" w:date="2024-07-16T11:49:00Z"/>
              <w:rFonts w:ascii="Nunito" w:eastAsia="Nunito" w:hAnsi="Nunito" w:cs="Nunito"/>
            </w:rPr>
          </w:rPrChange>
        </w:rPr>
        <w:pPrChange w:id="5150" w:author="Craig Parker" w:date="2024-07-16T11:50:00Z">
          <w:pPr>
            <w:numPr>
              <w:numId w:val="16"/>
            </w:numPr>
            <w:ind w:left="720" w:hanging="360"/>
          </w:pPr>
        </w:pPrChange>
      </w:pPr>
      <w:del w:id="5151" w:author="Craig Parker" w:date="2024-07-16T11:50:00Z">
        <w:r w:rsidRPr="002E4822" w:rsidDel="00FA5B59">
          <w:rPr>
            <w:rFonts w:ascii="Nunito" w:eastAsia="Nunito" w:hAnsi="Nunito" w:cs="Nunito"/>
            <w:color w:val="000000" w:themeColor="text1"/>
            <w:sz w:val="20"/>
            <w:rPrChange w:id="5152" w:author="Craig Parker" w:date="2024-08-07T12:23:00Z">
              <w:rPr>
                <w:rFonts w:ascii="Nunito" w:eastAsia="Nunito" w:hAnsi="Nunito" w:cs="Nunito"/>
              </w:rPr>
            </w:rPrChange>
          </w:rPr>
          <w:delText>Street addresses may be aggregated into geographical regions s</w:delText>
        </w:r>
      </w:del>
      <w:del w:id="5153" w:author="Craig Parker" w:date="2024-07-16T11:49:00Z">
        <w:r w:rsidRPr="002E4822" w:rsidDel="00FA5B59">
          <w:rPr>
            <w:rFonts w:ascii="Nunito" w:eastAsia="Nunito" w:hAnsi="Nunito" w:cs="Nunito"/>
            <w:color w:val="000000" w:themeColor="text1"/>
            <w:sz w:val="20"/>
            <w:rPrChange w:id="5154" w:author="Craig Parker" w:date="2024-08-07T12:23:00Z">
              <w:rPr>
                <w:rFonts w:ascii="Nunito" w:eastAsia="Nunito" w:hAnsi="Nunito" w:cs="Nunito"/>
              </w:rPr>
            </w:rPrChange>
          </w:rPr>
          <w:delText>uch that many records map to the same region</w:delText>
        </w:r>
      </w:del>
      <w:del w:id="5155" w:author="Craig Parker" w:date="2024-07-16T11:35:00Z">
        <w:r w:rsidRPr="002E4822" w:rsidDel="00317372">
          <w:rPr>
            <w:rFonts w:ascii="Nunito" w:eastAsia="Nunito" w:hAnsi="Nunito" w:cs="Nunito"/>
            <w:color w:val="000000" w:themeColor="text1"/>
            <w:sz w:val="20"/>
            <w:rPrChange w:id="5156" w:author="Craig Parker" w:date="2024-08-07T12:23:00Z">
              <w:rPr>
                <w:rFonts w:ascii="Nunito" w:eastAsia="Nunito" w:hAnsi="Nunito" w:cs="Nunito"/>
              </w:rPr>
            </w:rPrChange>
          </w:rPr>
          <w:delText xml:space="preserve"> and </w:delText>
        </w:r>
      </w:del>
      <w:del w:id="5157" w:author="Craig Parker" w:date="2024-07-16T11:27:00Z">
        <w:r w:rsidRPr="002E4822" w:rsidDel="00317372">
          <w:rPr>
            <w:rFonts w:ascii="Nunito" w:eastAsia="Nunito" w:hAnsi="Nunito" w:cs="Nunito"/>
            <w:color w:val="000000" w:themeColor="text1"/>
            <w:sz w:val="20"/>
            <w:rPrChange w:id="5158" w:author="Craig Parker" w:date="2024-08-07T12:23:00Z">
              <w:rPr>
                <w:rFonts w:ascii="Nunito" w:eastAsia="Nunito" w:hAnsi="Nunito" w:cs="Nunito"/>
              </w:rPr>
            </w:rPrChange>
          </w:rPr>
          <w:delText>it is no longer possible to derive individual residential locations</w:delText>
        </w:r>
      </w:del>
      <w:del w:id="5159" w:author="Craig Parker" w:date="2024-07-16T11:49:00Z">
        <w:r w:rsidRPr="002E4822" w:rsidDel="00FA5B59">
          <w:rPr>
            <w:rFonts w:ascii="Nunito" w:eastAsia="Nunito" w:hAnsi="Nunito" w:cs="Nunito"/>
            <w:color w:val="000000" w:themeColor="text1"/>
            <w:sz w:val="20"/>
            <w:rPrChange w:id="5160" w:author="Craig Parker" w:date="2024-08-07T12:23:00Z">
              <w:rPr>
                <w:rFonts w:ascii="Nunito" w:eastAsia="Nunito" w:hAnsi="Nunito" w:cs="Nunito"/>
              </w:rPr>
            </w:rPrChange>
          </w:rPr>
          <w:delText xml:space="preserve">.  For example, in RP2, where the highest spatial granularity is needed to map urban </w:delText>
        </w:r>
      </w:del>
      <w:del w:id="5161" w:author="Craig Parker" w:date="2024-07-08T12:31:00Z">
        <w:r w:rsidRPr="002E4822" w:rsidDel="00BD1B56">
          <w:rPr>
            <w:rFonts w:ascii="Nunito" w:eastAsia="Nunito" w:hAnsi="Nunito" w:cs="Nunito"/>
            <w:color w:val="000000" w:themeColor="text1"/>
            <w:sz w:val="20"/>
            <w:rPrChange w:id="5162" w:author="Craig Parker" w:date="2024-08-07T12:23:00Z">
              <w:rPr>
                <w:rFonts w:ascii="Nunito" w:eastAsia="Nunito" w:hAnsi="Nunito" w:cs="Nunito"/>
              </w:rPr>
            </w:rPrChange>
          </w:rPr>
          <w:delText>heat health</w:delText>
        </w:r>
      </w:del>
      <w:del w:id="5163" w:author="Craig Parker" w:date="2024-07-16T11:49:00Z">
        <w:r w:rsidRPr="002E4822" w:rsidDel="00FA5B59">
          <w:rPr>
            <w:rFonts w:ascii="Nunito" w:eastAsia="Nunito" w:hAnsi="Nunito" w:cs="Nunito"/>
            <w:color w:val="000000" w:themeColor="text1"/>
            <w:sz w:val="20"/>
            <w:rPrChange w:id="5164" w:author="Craig Parker" w:date="2024-08-07T12:23:00Z">
              <w:rPr>
                <w:rFonts w:ascii="Nunito" w:eastAsia="Nunito" w:hAnsi="Nunito" w:cs="Nunito"/>
              </w:rPr>
            </w:rPrChange>
          </w:rPr>
          <w:delText xml:space="preserve"> outcomes, census small areas or wards with spatial scales </w:delText>
        </w:r>
      </w:del>
      <w:del w:id="5165" w:author="Craig Parker" w:date="2024-07-16T11:27:00Z">
        <w:r w:rsidRPr="002E4822" w:rsidDel="00317372">
          <w:rPr>
            <w:rFonts w:ascii="Nunito" w:eastAsia="Nunito" w:hAnsi="Nunito" w:cs="Nunito"/>
            <w:color w:val="000000" w:themeColor="text1"/>
            <w:sz w:val="20"/>
            <w:rPrChange w:id="5166" w:author="Craig Parker" w:date="2024-08-07T12:23:00Z">
              <w:rPr>
                <w:rFonts w:ascii="Nunito" w:eastAsia="Nunito" w:hAnsi="Nunito" w:cs="Nunito"/>
              </w:rPr>
            </w:rPrChange>
          </w:rPr>
          <w:delText xml:space="preserve">of the order </w:delText>
        </w:r>
      </w:del>
      <w:del w:id="5167" w:author="Craig Parker" w:date="2024-07-16T11:49:00Z">
        <w:r w:rsidRPr="002E4822" w:rsidDel="00FA5B59">
          <w:rPr>
            <w:rFonts w:ascii="Nunito" w:eastAsia="Nunito" w:hAnsi="Nunito" w:cs="Nunito"/>
            <w:color w:val="000000" w:themeColor="text1"/>
            <w:sz w:val="20"/>
            <w:rPrChange w:id="5168" w:author="Craig Parker" w:date="2024-08-07T12:23:00Z">
              <w:rPr>
                <w:rFonts w:ascii="Nunito" w:eastAsia="Nunito" w:hAnsi="Nunito" w:cs="Nunito"/>
              </w:rPr>
            </w:rPrChange>
          </w:rPr>
          <w:delText xml:space="preserve">of 2 to 5 km will </w:delText>
        </w:r>
      </w:del>
      <w:del w:id="5169" w:author="Craig Parker" w:date="2024-07-16T11:35:00Z">
        <w:r w:rsidRPr="002E4822" w:rsidDel="00317372">
          <w:rPr>
            <w:rFonts w:ascii="Nunito" w:eastAsia="Nunito" w:hAnsi="Nunito" w:cs="Nunito"/>
            <w:color w:val="000000" w:themeColor="text1"/>
            <w:sz w:val="20"/>
            <w:rPrChange w:id="5170" w:author="Craig Parker" w:date="2024-08-07T12:23:00Z">
              <w:rPr>
                <w:rFonts w:ascii="Nunito" w:eastAsia="Nunito" w:hAnsi="Nunito" w:cs="Nunito"/>
              </w:rPr>
            </w:rPrChange>
          </w:rPr>
          <w:delText xml:space="preserve">be used to </w:delText>
        </w:r>
      </w:del>
      <w:del w:id="5171" w:author="Craig Parker" w:date="2024-07-16T11:49:00Z">
        <w:r w:rsidRPr="002E4822" w:rsidDel="00FA5B59">
          <w:rPr>
            <w:rFonts w:ascii="Nunito" w:eastAsia="Nunito" w:hAnsi="Nunito" w:cs="Nunito"/>
            <w:color w:val="000000" w:themeColor="text1"/>
            <w:sz w:val="20"/>
            <w:rPrChange w:id="5172" w:author="Craig Parker" w:date="2024-08-07T12:23:00Z">
              <w:rPr>
                <w:rFonts w:ascii="Nunito" w:eastAsia="Nunito" w:hAnsi="Nunito" w:cs="Nunito"/>
              </w:rPr>
            </w:rPrChange>
          </w:rPr>
          <w:delText>aggregate records.  Aggregation will also consider the number of records that map to the same geographical area.</w:delText>
        </w:r>
      </w:del>
    </w:p>
    <w:p w14:paraId="00000114" w14:textId="24943922" w:rsidR="007813F4" w:rsidRPr="002E4822" w:rsidDel="0000397F" w:rsidRDefault="009511AE">
      <w:pPr>
        <w:spacing w:line="360" w:lineRule="auto"/>
        <w:rPr>
          <w:del w:id="5173" w:author="Craig Parker" w:date="2024-07-16T11:47:00Z"/>
          <w:rFonts w:ascii="Nunito" w:eastAsia="Nunito" w:hAnsi="Nunito" w:cs="Nunito"/>
          <w:color w:val="000000" w:themeColor="text1"/>
          <w:sz w:val="20"/>
          <w:rPrChange w:id="5174" w:author="Craig Parker" w:date="2024-08-07T12:23:00Z">
            <w:rPr>
              <w:del w:id="5175" w:author="Craig Parker" w:date="2024-07-16T11:47:00Z"/>
              <w:rFonts w:ascii="Nunito" w:eastAsia="Nunito" w:hAnsi="Nunito" w:cs="Nunito"/>
            </w:rPr>
          </w:rPrChange>
        </w:rPr>
        <w:pPrChange w:id="5176" w:author="Craig Parker" w:date="2024-07-16T11:50:00Z">
          <w:pPr>
            <w:numPr>
              <w:numId w:val="16"/>
            </w:numPr>
            <w:ind w:left="720" w:hanging="360"/>
          </w:pPr>
        </w:pPrChange>
      </w:pPr>
      <w:del w:id="5177" w:author="Craig Parker" w:date="2024-07-16T11:49:00Z">
        <w:r w:rsidRPr="002E4822" w:rsidDel="00FA5B59">
          <w:rPr>
            <w:rFonts w:ascii="Nunito" w:eastAsia="Nunito" w:hAnsi="Nunito" w:cs="Nunito"/>
            <w:color w:val="000000" w:themeColor="text1"/>
            <w:sz w:val="20"/>
            <w:rPrChange w:id="5178" w:author="Craig Parker" w:date="2024-08-07T12:23:00Z">
              <w:rPr>
                <w:rFonts w:ascii="Nunito" w:eastAsia="Nunito" w:hAnsi="Nunito" w:cs="Nunito"/>
              </w:rPr>
            </w:rPrChange>
          </w:rPr>
          <w:delText>Latitude/longitude coordinates may be “jittered”</w:delText>
        </w:r>
      </w:del>
      <w:del w:id="5179" w:author="Craig Parker" w:date="2024-07-16T11:28:00Z">
        <w:r w:rsidRPr="002E4822" w:rsidDel="00317372">
          <w:rPr>
            <w:rFonts w:ascii="Nunito" w:eastAsia="Nunito" w:hAnsi="Nunito" w:cs="Nunito"/>
            <w:color w:val="000000" w:themeColor="text1"/>
            <w:sz w:val="20"/>
            <w:rPrChange w:id="5180" w:author="Craig Parker" w:date="2024-08-07T12:23:00Z">
              <w:rPr>
                <w:rFonts w:ascii="Nunito" w:eastAsia="Nunito" w:hAnsi="Nunito" w:cs="Nunito"/>
              </w:rPr>
            </w:rPrChange>
          </w:rPr>
          <w:delText xml:space="preserve"> which involves adding random values to each coordinate such that the exact location is lost ( Zandbergen 2014 assesses different approaches to location masking and jittering),</w:delText>
        </w:r>
      </w:del>
      <w:del w:id="5181" w:author="Craig Parker" w:date="2024-07-16T11:49:00Z">
        <w:r w:rsidRPr="002E4822" w:rsidDel="00FA5B59">
          <w:rPr>
            <w:rFonts w:ascii="Nunito" w:eastAsia="Nunito" w:hAnsi="Nunito" w:cs="Nunito"/>
            <w:color w:val="000000" w:themeColor="text1"/>
            <w:sz w:val="20"/>
            <w:rPrChange w:id="5182" w:author="Craig Parker" w:date="2024-08-07T12:23:00Z">
              <w:rPr>
                <w:rFonts w:ascii="Nunito" w:eastAsia="Nunito" w:hAnsi="Nunito" w:cs="Nunito"/>
              </w:rPr>
            </w:rPrChange>
          </w:rPr>
          <w:delText xml:space="preserve"> while retaining sufficient geographical information to support the analysis.  This will likely be the c</w:delText>
        </w:r>
      </w:del>
      <w:del w:id="5183" w:author="Craig Parker" w:date="2024-07-16T11:48:00Z">
        <w:r w:rsidRPr="002E4822" w:rsidDel="00FA5B59">
          <w:rPr>
            <w:rFonts w:ascii="Nunito" w:eastAsia="Nunito" w:hAnsi="Nunito" w:cs="Nunito"/>
            <w:color w:val="000000" w:themeColor="text1"/>
            <w:sz w:val="20"/>
            <w:rPrChange w:id="5184" w:author="Craig Parker" w:date="2024-08-07T12:23:00Z">
              <w:rPr>
                <w:rFonts w:ascii="Nunito" w:eastAsia="Nunito" w:hAnsi="Nunito" w:cs="Nunito"/>
              </w:rPr>
            </w:rPrChange>
          </w:rPr>
          <w:delText>ase for RP1</w:delText>
        </w:r>
      </w:del>
      <w:del w:id="5185" w:author="Craig Parker" w:date="2024-07-16T11:27:00Z">
        <w:r w:rsidRPr="002E4822" w:rsidDel="00317372">
          <w:rPr>
            <w:rFonts w:ascii="Nunito" w:eastAsia="Nunito" w:hAnsi="Nunito" w:cs="Nunito"/>
            <w:color w:val="000000" w:themeColor="text1"/>
            <w:sz w:val="20"/>
            <w:rPrChange w:id="5186" w:author="Craig Parker" w:date="2024-08-07T12:23:00Z">
              <w:rPr>
                <w:rFonts w:ascii="Nunito" w:eastAsia="Nunito" w:hAnsi="Nunito" w:cs="Nunito"/>
              </w:rPr>
            </w:rPrChange>
          </w:rPr>
          <w:delText xml:space="preserve"> where jittering will be used to shift latitude/longitude locations in the order of 10s of kilometers</w:delText>
        </w:r>
      </w:del>
      <w:del w:id="5187" w:author="Craig Parker" w:date="2024-07-16T11:48:00Z">
        <w:r w:rsidRPr="002E4822" w:rsidDel="0000397F">
          <w:rPr>
            <w:rFonts w:ascii="Nunito" w:eastAsia="Nunito" w:hAnsi="Nunito" w:cs="Nunito"/>
            <w:color w:val="000000" w:themeColor="text1"/>
            <w:sz w:val="20"/>
            <w:rPrChange w:id="5188" w:author="Craig Parker" w:date="2024-08-07T12:23:00Z">
              <w:rPr>
                <w:rFonts w:ascii="Nunito" w:eastAsia="Nunito" w:hAnsi="Nunito" w:cs="Nunito"/>
              </w:rPr>
            </w:rPrChange>
          </w:rPr>
          <w:delText>, ade</w:delText>
        </w:r>
      </w:del>
      <w:del w:id="5189" w:author="Craig Parker" w:date="2024-07-16T11:47:00Z">
        <w:r w:rsidRPr="002E4822" w:rsidDel="0000397F">
          <w:rPr>
            <w:rFonts w:ascii="Nunito" w:eastAsia="Nunito" w:hAnsi="Nunito" w:cs="Nunito"/>
            <w:color w:val="000000" w:themeColor="text1"/>
            <w:sz w:val="20"/>
            <w:rPrChange w:id="5190" w:author="Craig Parker" w:date="2024-08-07T12:23:00Z">
              <w:rPr>
                <w:rFonts w:ascii="Nunito" w:eastAsia="Nunito" w:hAnsi="Nunito" w:cs="Nunito"/>
              </w:rPr>
            </w:rPrChange>
          </w:rPr>
          <w:delText xml:space="preserve">quate to prevent locating individual residential locations.  </w:delText>
        </w:r>
      </w:del>
    </w:p>
    <w:p w14:paraId="00000115" w14:textId="77777777" w:rsidR="007813F4" w:rsidRPr="002E4822" w:rsidDel="0000397F" w:rsidRDefault="007813F4" w:rsidP="00FA5B59">
      <w:pPr>
        <w:spacing w:line="360" w:lineRule="auto"/>
        <w:rPr>
          <w:del w:id="5191" w:author="Craig Parker" w:date="2024-07-16T11:47:00Z"/>
          <w:rFonts w:ascii="Nunito" w:eastAsia="Nunito" w:hAnsi="Nunito" w:cs="Nunito"/>
          <w:color w:val="000000" w:themeColor="text1"/>
          <w:sz w:val="20"/>
          <w:rPrChange w:id="5192" w:author="Craig Parker" w:date="2024-08-07T12:23:00Z">
            <w:rPr>
              <w:del w:id="5193" w:author="Craig Parker" w:date="2024-07-16T11:47:00Z"/>
              <w:rFonts w:ascii="Nunito" w:eastAsia="Nunito" w:hAnsi="Nunito" w:cs="Nunito"/>
            </w:rPr>
          </w:rPrChange>
        </w:rPr>
      </w:pPr>
    </w:p>
    <w:p w14:paraId="5A4463BD" w14:textId="575F2D2B" w:rsidR="00B5464D" w:rsidRPr="002E4822" w:rsidRDefault="009511AE">
      <w:pPr>
        <w:spacing w:line="360" w:lineRule="auto"/>
        <w:rPr>
          <w:rFonts w:ascii="Nunito" w:eastAsia="Nunito" w:hAnsi="Nunito" w:cs="Nunito"/>
          <w:color w:val="000000" w:themeColor="text1"/>
          <w:sz w:val="20"/>
        </w:rPr>
      </w:pPr>
      <w:del w:id="5194" w:author="Craig Parker" w:date="2024-07-16T11:47:00Z">
        <w:r w:rsidRPr="002E4822" w:rsidDel="0000397F">
          <w:rPr>
            <w:rFonts w:ascii="Nunito" w:eastAsia="Nunito" w:hAnsi="Nunito" w:cs="Nunito"/>
            <w:color w:val="000000" w:themeColor="text1"/>
            <w:sz w:val="20"/>
            <w:rPrChange w:id="5195" w:author="Craig Parker" w:date="2024-08-07T12:23:00Z">
              <w:rPr>
                <w:rFonts w:ascii="Nunito" w:eastAsia="Nunito" w:hAnsi="Nunito" w:cs="Nunito"/>
              </w:rPr>
            </w:rPrChange>
          </w:rPr>
          <w:delText xml:space="preserve">Geo-location masking/jittering and aggregation will be considered adequate through expert determination involving </w:delText>
        </w:r>
      </w:del>
      <w:del w:id="5196" w:author="Craig Parker" w:date="2024-07-08T12:31:00Z">
        <w:r w:rsidRPr="002E4822" w:rsidDel="00BD1B56">
          <w:rPr>
            <w:rFonts w:ascii="Nunito" w:eastAsia="Nunito" w:hAnsi="Nunito" w:cs="Nunito"/>
            <w:color w:val="000000" w:themeColor="text1"/>
            <w:sz w:val="20"/>
            <w:rPrChange w:id="5197" w:author="Craig Parker" w:date="2024-08-07T12:23:00Z">
              <w:rPr>
                <w:rFonts w:ascii="Nunito" w:eastAsia="Nunito" w:hAnsi="Nunito" w:cs="Nunito"/>
              </w:rPr>
            </w:rPrChange>
          </w:rPr>
          <w:delText>experts from UCT, IBM and NIH</w:delText>
        </w:r>
      </w:del>
    </w:p>
    <w:p w14:paraId="7416EA9E" w14:textId="47063D06" w:rsidR="00B5464D" w:rsidRPr="00896612" w:rsidDel="00E57169" w:rsidRDefault="00B5464D" w:rsidP="000F5E74">
      <w:pPr>
        <w:pStyle w:val="Heading1"/>
        <w:numPr>
          <w:ilvl w:val="0"/>
          <w:numId w:val="93"/>
        </w:numPr>
        <w:spacing w:line="360" w:lineRule="auto"/>
        <w:rPr>
          <w:del w:id="5198" w:author="Craig Parker" w:date="2024-08-14T21:32:00Z" w16du:dateUtc="2024-08-14T19:32:00Z"/>
          <w:rFonts w:eastAsia="Nunito"/>
        </w:rPr>
        <w:pPrChange w:id="5199" w:author="Craig Parker" w:date="2024-08-14T21:18:00Z" w16du:dateUtc="2024-08-14T19:18:00Z">
          <w:pPr>
            <w:pStyle w:val="Heading1"/>
            <w:numPr>
              <w:numId w:val="57"/>
            </w:numPr>
            <w:spacing w:line="360" w:lineRule="auto"/>
            <w:ind w:left="680" w:hanging="680"/>
          </w:pPr>
        </w:pPrChange>
      </w:pPr>
      <w:bookmarkStart w:id="5200" w:name="_Toc174562953"/>
      <w:commentRangeStart w:id="5201"/>
      <w:del w:id="5202" w:author="Craig Parker" w:date="2024-08-14T21:32:00Z" w16du:dateUtc="2024-08-14T19:32:00Z">
        <w:r w:rsidRPr="00896612" w:rsidDel="00E57169">
          <w:rPr>
            <w:rFonts w:eastAsia="Nunito"/>
          </w:rPr>
          <w:delText xml:space="preserve">Data </w:delText>
        </w:r>
        <w:r w:rsidR="002E4822" w:rsidRPr="00896612" w:rsidDel="00E57169">
          <w:rPr>
            <w:rFonts w:eastAsia="Nunito"/>
          </w:rPr>
          <w:delText>e</w:delText>
        </w:r>
        <w:r w:rsidRPr="00896612" w:rsidDel="00E57169">
          <w:rPr>
            <w:rFonts w:eastAsia="Nunito"/>
          </w:rPr>
          <w:delText>ncryption</w:delText>
        </w:r>
        <w:bookmarkEnd w:id="5200"/>
      </w:del>
    </w:p>
    <w:p w14:paraId="2E33A8A2" w14:textId="5DECBF98" w:rsidR="00B5464D" w:rsidRPr="002E4822" w:rsidDel="00E57169" w:rsidRDefault="00B5464D" w:rsidP="00B5464D">
      <w:pPr>
        <w:spacing w:line="360" w:lineRule="auto"/>
        <w:rPr>
          <w:del w:id="5203" w:author="Craig Parker" w:date="2024-08-14T21:32:00Z" w16du:dateUtc="2024-08-14T19:32:00Z"/>
          <w:rFonts w:ascii="Nunito" w:eastAsia="Nunito" w:hAnsi="Nunito" w:cs="Nunito"/>
          <w:color w:val="000000" w:themeColor="text1"/>
          <w:sz w:val="20"/>
          <w:lang w:val="en-ZA"/>
        </w:rPr>
      </w:pPr>
      <w:del w:id="5204" w:author="Craig Parker" w:date="2024-08-14T21:32:00Z" w16du:dateUtc="2024-08-14T19:32:00Z">
        <w:r w:rsidRPr="002E4822" w:rsidDel="00E57169">
          <w:rPr>
            <w:rFonts w:ascii="Nunito" w:eastAsia="Nunito" w:hAnsi="Nunito" w:cs="Nunito"/>
            <w:color w:val="000000" w:themeColor="text1"/>
            <w:sz w:val="20"/>
            <w:lang w:val="en-ZA"/>
          </w:rPr>
          <w:delText>To ensure the highest level of data security, primary data (before processing) will be stored in encrypted form using 256-bit Advanced Encryption Standard (AES), a cryptographic standard established by the US National Institute of Standards and Technology (NIST). The detailed encryption process includes:</w:delText>
        </w:r>
      </w:del>
    </w:p>
    <w:p w14:paraId="69C77D1D" w14:textId="5E7F22ED" w:rsidR="000933A1" w:rsidRPr="002E4822" w:rsidDel="00E57169" w:rsidRDefault="000933A1" w:rsidP="00B5464D">
      <w:pPr>
        <w:spacing w:line="360" w:lineRule="auto"/>
        <w:rPr>
          <w:del w:id="5205" w:author="Craig Parker" w:date="2024-08-14T21:32:00Z" w16du:dateUtc="2024-08-14T19:32:00Z"/>
          <w:rFonts w:ascii="Nunito" w:eastAsia="Nunito" w:hAnsi="Nunito" w:cs="Nunito"/>
          <w:color w:val="000000" w:themeColor="text1"/>
          <w:sz w:val="20"/>
          <w:lang w:val="en-ZA"/>
        </w:rPr>
      </w:pPr>
    </w:p>
    <w:p w14:paraId="0ED924CC" w14:textId="19113A9B" w:rsidR="00B5464D" w:rsidRPr="002E4822" w:rsidDel="00E57169" w:rsidRDefault="00B5464D" w:rsidP="00B5464D">
      <w:pPr>
        <w:spacing w:line="360" w:lineRule="auto"/>
        <w:rPr>
          <w:del w:id="5206" w:author="Craig Parker" w:date="2024-08-14T21:32:00Z" w16du:dateUtc="2024-08-14T19:32:00Z"/>
          <w:rFonts w:ascii="Nunito" w:eastAsia="Nunito" w:hAnsi="Nunito" w:cs="Nunito"/>
          <w:b/>
          <w:bCs/>
          <w:color w:val="000000" w:themeColor="text1"/>
          <w:sz w:val="20"/>
          <w:lang w:val="en-ZA"/>
        </w:rPr>
      </w:pPr>
      <w:del w:id="5207" w:author="Craig Parker" w:date="2024-08-14T21:32:00Z" w16du:dateUtc="2024-08-14T19:32:00Z">
        <w:r w:rsidRPr="002E4822" w:rsidDel="00E57169">
          <w:rPr>
            <w:rFonts w:ascii="Nunito" w:eastAsia="Nunito" w:hAnsi="Nunito" w:cs="Nunito"/>
            <w:b/>
            <w:bCs/>
            <w:color w:val="000000" w:themeColor="text1"/>
            <w:sz w:val="20"/>
            <w:lang w:val="en-ZA"/>
          </w:rPr>
          <w:delText>Encryption Standards and Protocols</w:delText>
        </w:r>
      </w:del>
    </w:p>
    <w:p w14:paraId="3B6566B3" w14:textId="07C6EC47" w:rsidR="00B5464D" w:rsidRPr="002E4822" w:rsidDel="00E57169" w:rsidRDefault="00B5464D" w:rsidP="00B5464D">
      <w:pPr>
        <w:numPr>
          <w:ilvl w:val="0"/>
          <w:numId w:val="67"/>
        </w:numPr>
        <w:spacing w:line="360" w:lineRule="auto"/>
        <w:rPr>
          <w:del w:id="5208" w:author="Craig Parker" w:date="2024-08-14T21:32:00Z" w16du:dateUtc="2024-08-14T19:32:00Z"/>
          <w:rFonts w:ascii="Nunito" w:eastAsia="Nunito" w:hAnsi="Nunito" w:cs="Nunito"/>
          <w:color w:val="000000" w:themeColor="text1"/>
          <w:sz w:val="20"/>
          <w:lang w:val="en-ZA"/>
        </w:rPr>
      </w:pPr>
      <w:del w:id="5209" w:author="Craig Parker" w:date="2024-08-14T21:32:00Z" w16du:dateUtc="2024-08-14T19:32:00Z">
        <w:r w:rsidRPr="002E4822" w:rsidDel="00E57169">
          <w:rPr>
            <w:rFonts w:ascii="Nunito" w:eastAsia="Nunito" w:hAnsi="Nunito" w:cs="Nunito"/>
            <w:b/>
            <w:bCs/>
            <w:color w:val="000000" w:themeColor="text1"/>
            <w:sz w:val="20"/>
            <w:lang w:val="en-ZA"/>
          </w:rPr>
          <w:lastRenderedPageBreak/>
          <w:delText>AES-256 Encryption</w:delText>
        </w:r>
        <w:r w:rsidRPr="002E4822" w:rsidDel="00E57169">
          <w:rPr>
            <w:rFonts w:ascii="Nunito" w:eastAsia="Nunito" w:hAnsi="Nunito" w:cs="Nunito"/>
            <w:color w:val="000000" w:themeColor="text1"/>
            <w:sz w:val="20"/>
            <w:lang w:val="en-ZA"/>
          </w:rPr>
          <w:delText xml:space="preserve">: This encryption method </w:delText>
        </w:r>
        <w:r w:rsidR="006013EC" w:rsidRPr="002E4822" w:rsidDel="00E57169">
          <w:rPr>
            <w:rFonts w:ascii="Nunito" w:eastAsia="Nunito" w:hAnsi="Nunito" w:cs="Nunito"/>
            <w:color w:val="000000" w:themeColor="text1"/>
            <w:sz w:val="20"/>
            <w:lang w:val="en-ZA"/>
          </w:rPr>
          <w:delText>utilises</w:delText>
        </w:r>
        <w:r w:rsidRPr="002E4822" w:rsidDel="00E57169">
          <w:rPr>
            <w:rFonts w:ascii="Nunito" w:eastAsia="Nunito" w:hAnsi="Nunito" w:cs="Nunito"/>
            <w:color w:val="000000" w:themeColor="text1"/>
            <w:sz w:val="20"/>
            <w:lang w:val="en-ZA"/>
          </w:rPr>
          <w:delText xml:space="preserve"> a 256-bit key, making it highly secure and resistant to brute-force attacks. AES-256 is widely </w:delText>
        </w:r>
        <w:r w:rsidR="006013EC" w:rsidRPr="002E4822" w:rsidDel="00E57169">
          <w:rPr>
            <w:rFonts w:ascii="Nunito" w:eastAsia="Nunito" w:hAnsi="Nunito" w:cs="Nunito"/>
            <w:color w:val="000000" w:themeColor="text1"/>
            <w:sz w:val="20"/>
            <w:lang w:val="en-ZA"/>
          </w:rPr>
          <w:delText>recognised</w:delText>
        </w:r>
        <w:r w:rsidRPr="002E4822" w:rsidDel="00E57169">
          <w:rPr>
            <w:rFonts w:ascii="Nunito" w:eastAsia="Nunito" w:hAnsi="Nunito" w:cs="Nunito"/>
            <w:color w:val="000000" w:themeColor="text1"/>
            <w:sz w:val="20"/>
            <w:lang w:val="en-ZA"/>
          </w:rPr>
          <w:delText xml:space="preserve"> for its robustness and is used globally to protect sensitive data.</w:delText>
        </w:r>
      </w:del>
    </w:p>
    <w:p w14:paraId="3C21AA88" w14:textId="572E1BB8" w:rsidR="00B5464D" w:rsidRPr="002E4822" w:rsidDel="00E57169" w:rsidRDefault="00B5464D" w:rsidP="00B5464D">
      <w:pPr>
        <w:numPr>
          <w:ilvl w:val="0"/>
          <w:numId w:val="67"/>
        </w:numPr>
        <w:spacing w:line="360" w:lineRule="auto"/>
        <w:rPr>
          <w:del w:id="5210" w:author="Craig Parker" w:date="2024-08-14T21:32:00Z" w16du:dateUtc="2024-08-14T19:32:00Z"/>
          <w:rFonts w:ascii="Nunito" w:eastAsia="Nunito" w:hAnsi="Nunito" w:cs="Nunito"/>
          <w:color w:val="000000" w:themeColor="text1"/>
          <w:sz w:val="20"/>
          <w:lang w:val="en-ZA"/>
        </w:rPr>
      </w:pPr>
      <w:del w:id="5211" w:author="Craig Parker" w:date="2024-08-14T21:32:00Z" w16du:dateUtc="2024-08-14T19:32:00Z">
        <w:r w:rsidRPr="002E4822" w:rsidDel="00E57169">
          <w:rPr>
            <w:rFonts w:ascii="Nunito" w:eastAsia="Nunito" w:hAnsi="Nunito" w:cs="Nunito"/>
            <w:b/>
            <w:bCs/>
            <w:color w:val="000000" w:themeColor="text1"/>
            <w:sz w:val="20"/>
            <w:lang w:val="en-ZA"/>
          </w:rPr>
          <w:delText>NIST FIPS 140-2 Compliance</w:delText>
        </w:r>
        <w:r w:rsidRPr="002E4822" w:rsidDel="00E57169">
          <w:rPr>
            <w:rFonts w:ascii="Nunito" w:eastAsia="Nunito" w:hAnsi="Nunito" w:cs="Nunito"/>
            <w:color w:val="000000" w:themeColor="text1"/>
            <w:sz w:val="20"/>
            <w:lang w:val="en-ZA"/>
          </w:rPr>
          <w:delText xml:space="preserve">: The </w:delText>
        </w:r>
        <w:r w:rsidR="000933A1" w:rsidRPr="002E4822" w:rsidDel="00E57169">
          <w:rPr>
            <w:rFonts w:ascii="Nunito" w:eastAsia="Nunito" w:hAnsi="Nunito" w:cs="Nunito"/>
            <w:color w:val="000000" w:themeColor="text1"/>
            <w:sz w:val="20"/>
            <w:lang w:val="en-ZA"/>
          </w:rPr>
          <w:delText xml:space="preserve">United States government requires the use of cryptographic modules validated to NIST Federal Information Processing Standards (FIPS) 140-2 </w:delText>
        </w:r>
        <w:r w:rsidRPr="002E4822" w:rsidDel="00E57169">
          <w:rPr>
            <w:rFonts w:ascii="Nunito" w:eastAsia="Nunito" w:hAnsi="Nunito" w:cs="Nunito"/>
            <w:color w:val="000000" w:themeColor="text1"/>
            <w:sz w:val="20"/>
            <w:lang w:val="en-ZA"/>
          </w:rPr>
          <w:delText>for encrypting all data classified as Sensitive but Unclassified (SBU) or above. This ensures that the encryption methods meet stringent security requirements.</w:delText>
        </w:r>
      </w:del>
    </w:p>
    <w:p w14:paraId="72980483" w14:textId="1E8711A4" w:rsidR="00B5464D" w:rsidRPr="002E4822" w:rsidDel="00E57169" w:rsidRDefault="00B5464D" w:rsidP="00B5464D">
      <w:pPr>
        <w:spacing w:line="360" w:lineRule="auto"/>
        <w:rPr>
          <w:del w:id="5212" w:author="Craig Parker" w:date="2024-08-14T21:32:00Z" w16du:dateUtc="2024-08-14T19:32:00Z"/>
          <w:rFonts w:ascii="Nunito" w:eastAsia="Nunito" w:hAnsi="Nunito" w:cs="Nunito"/>
          <w:b/>
          <w:bCs/>
          <w:color w:val="000000" w:themeColor="text1"/>
          <w:sz w:val="20"/>
          <w:lang w:val="en-ZA"/>
        </w:rPr>
      </w:pPr>
      <w:del w:id="5213" w:author="Craig Parker" w:date="2024-08-14T21:32:00Z" w16du:dateUtc="2024-08-14T19:32:00Z">
        <w:r w:rsidRPr="002E4822" w:rsidDel="00E57169">
          <w:rPr>
            <w:rFonts w:ascii="Nunito" w:eastAsia="Nunito" w:hAnsi="Nunito" w:cs="Nunito"/>
            <w:b/>
            <w:bCs/>
            <w:color w:val="000000" w:themeColor="text1"/>
            <w:sz w:val="20"/>
            <w:lang w:val="en-ZA"/>
          </w:rPr>
          <w:delText>Access Control</w:delText>
        </w:r>
      </w:del>
    </w:p>
    <w:p w14:paraId="4CF1FF03" w14:textId="5BCCE253" w:rsidR="00B5464D" w:rsidRPr="002E4822" w:rsidDel="00E57169" w:rsidRDefault="00B5464D" w:rsidP="00B5464D">
      <w:pPr>
        <w:numPr>
          <w:ilvl w:val="0"/>
          <w:numId w:val="68"/>
        </w:numPr>
        <w:spacing w:line="360" w:lineRule="auto"/>
        <w:rPr>
          <w:del w:id="5214" w:author="Craig Parker" w:date="2024-08-14T21:32:00Z" w16du:dateUtc="2024-08-14T19:32:00Z"/>
          <w:rFonts w:ascii="Nunito" w:eastAsia="Nunito" w:hAnsi="Nunito" w:cs="Nunito"/>
          <w:color w:val="000000" w:themeColor="text1"/>
          <w:sz w:val="20"/>
          <w:lang w:val="en-ZA"/>
        </w:rPr>
      </w:pPr>
      <w:del w:id="5215" w:author="Craig Parker" w:date="2024-08-14T21:32:00Z" w16du:dateUtc="2024-08-14T19:32:00Z">
        <w:r w:rsidRPr="002E4822" w:rsidDel="00E57169">
          <w:rPr>
            <w:rFonts w:ascii="Nunito" w:eastAsia="Nunito" w:hAnsi="Nunito" w:cs="Nunito"/>
            <w:b/>
            <w:bCs/>
            <w:color w:val="000000" w:themeColor="text1"/>
            <w:sz w:val="20"/>
            <w:lang w:val="en-ZA"/>
          </w:rPr>
          <w:delText>Encryption Key Management</w:delText>
        </w:r>
        <w:r w:rsidRPr="002E4822" w:rsidDel="00E57169">
          <w:rPr>
            <w:rFonts w:ascii="Nunito" w:eastAsia="Nunito" w:hAnsi="Nunito" w:cs="Nunito"/>
            <w:color w:val="000000" w:themeColor="text1"/>
            <w:sz w:val="20"/>
            <w:lang w:val="en-ZA"/>
          </w:rPr>
          <w:delText xml:space="preserve">: Encryption keys are only available to a minimum number of </w:delText>
        </w:r>
        <w:r w:rsidR="000933A1" w:rsidRPr="002E4822" w:rsidDel="00E57169">
          <w:rPr>
            <w:rFonts w:ascii="Nunito" w:eastAsia="Nunito" w:hAnsi="Nunito" w:cs="Nunito"/>
            <w:color w:val="000000" w:themeColor="text1"/>
            <w:sz w:val="20"/>
            <w:lang w:val="en-ZA"/>
          </w:rPr>
          <w:delText>authorised</w:delText>
        </w:r>
        <w:r w:rsidRPr="002E4822" w:rsidDel="00E57169">
          <w:rPr>
            <w:rFonts w:ascii="Nunito" w:eastAsia="Nunito" w:hAnsi="Nunito" w:cs="Nunito"/>
            <w:color w:val="000000" w:themeColor="text1"/>
            <w:sz w:val="20"/>
            <w:lang w:val="en-ZA"/>
          </w:rPr>
          <w:delText xml:space="preserve"> personnel necessary to perform de-identification processing. This </w:delText>
        </w:r>
        <w:r w:rsidR="000933A1" w:rsidRPr="002E4822" w:rsidDel="00E57169">
          <w:rPr>
            <w:rFonts w:ascii="Nunito" w:eastAsia="Nunito" w:hAnsi="Nunito" w:cs="Nunito"/>
            <w:color w:val="000000" w:themeColor="text1"/>
            <w:sz w:val="20"/>
            <w:lang w:val="en-ZA"/>
          </w:rPr>
          <w:delText>minimises</w:delText>
        </w:r>
        <w:r w:rsidRPr="002E4822" w:rsidDel="00E57169">
          <w:rPr>
            <w:rFonts w:ascii="Nunito" w:eastAsia="Nunito" w:hAnsi="Nunito" w:cs="Nunito"/>
            <w:color w:val="000000" w:themeColor="text1"/>
            <w:sz w:val="20"/>
            <w:lang w:val="en-ZA"/>
          </w:rPr>
          <w:delText xml:space="preserve"> the risk of </w:delText>
        </w:r>
        <w:r w:rsidR="000933A1" w:rsidRPr="002E4822" w:rsidDel="00E57169">
          <w:rPr>
            <w:rFonts w:ascii="Nunito" w:eastAsia="Nunito" w:hAnsi="Nunito" w:cs="Nunito"/>
            <w:color w:val="000000" w:themeColor="text1"/>
            <w:sz w:val="20"/>
            <w:lang w:val="en-ZA"/>
          </w:rPr>
          <w:delText>unauthorised</w:delText>
        </w:r>
        <w:r w:rsidRPr="002E4822" w:rsidDel="00E57169">
          <w:rPr>
            <w:rFonts w:ascii="Nunito" w:eastAsia="Nunito" w:hAnsi="Nunito" w:cs="Nunito"/>
            <w:color w:val="000000" w:themeColor="text1"/>
            <w:sz w:val="20"/>
            <w:lang w:val="en-ZA"/>
          </w:rPr>
          <w:delText xml:space="preserve"> access to the encryption keys and, by extension, the encrypted data.</w:delText>
        </w:r>
      </w:del>
    </w:p>
    <w:p w14:paraId="7AD105CE" w14:textId="2823C221" w:rsidR="00B5464D" w:rsidRPr="002E4822" w:rsidDel="00E57169" w:rsidRDefault="00B5464D" w:rsidP="00B5464D">
      <w:pPr>
        <w:spacing w:line="360" w:lineRule="auto"/>
        <w:rPr>
          <w:del w:id="5216" w:author="Craig Parker" w:date="2024-08-14T21:32:00Z" w16du:dateUtc="2024-08-14T19:32:00Z"/>
          <w:rFonts w:ascii="Nunito" w:eastAsia="Nunito" w:hAnsi="Nunito" w:cs="Nunito"/>
          <w:b/>
          <w:bCs/>
          <w:color w:val="000000" w:themeColor="text1"/>
          <w:sz w:val="20"/>
          <w:lang w:val="en-ZA"/>
        </w:rPr>
      </w:pPr>
      <w:del w:id="5217" w:author="Craig Parker" w:date="2024-08-14T21:32:00Z" w16du:dateUtc="2024-08-14T19:32:00Z">
        <w:r w:rsidRPr="002E4822" w:rsidDel="00E57169">
          <w:rPr>
            <w:rFonts w:ascii="Nunito" w:eastAsia="Nunito" w:hAnsi="Nunito" w:cs="Nunito"/>
            <w:b/>
            <w:bCs/>
            <w:color w:val="000000" w:themeColor="text1"/>
            <w:sz w:val="20"/>
            <w:lang w:val="en-ZA"/>
          </w:rPr>
          <w:delText>Secure Data Transfer</w:delText>
        </w:r>
      </w:del>
    </w:p>
    <w:p w14:paraId="3FD8A95F" w14:textId="43714AF9" w:rsidR="00B5464D" w:rsidRPr="002E4822" w:rsidDel="00E57169" w:rsidRDefault="00B5464D" w:rsidP="00B5464D">
      <w:pPr>
        <w:numPr>
          <w:ilvl w:val="0"/>
          <w:numId w:val="69"/>
        </w:numPr>
        <w:spacing w:line="360" w:lineRule="auto"/>
        <w:rPr>
          <w:del w:id="5218" w:author="Craig Parker" w:date="2024-08-14T21:32:00Z" w16du:dateUtc="2024-08-14T19:32:00Z"/>
          <w:rFonts w:ascii="Nunito" w:eastAsia="Nunito" w:hAnsi="Nunito" w:cs="Nunito"/>
          <w:color w:val="000000" w:themeColor="text1"/>
          <w:sz w:val="20"/>
          <w:lang w:val="en-ZA"/>
        </w:rPr>
      </w:pPr>
      <w:del w:id="5219" w:author="Craig Parker" w:date="2024-08-14T21:32:00Z" w16du:dateUtc="2024-08-14T19:32:00Z">
        <w:r w:rsidRPr="002E4822" w:rsidDel="00E57169">
          <w:rPr>
            <w:rFonts w:ascii="Nunito" w:eastAsia="Nunito" w:hAnsi="Nunito" w:cs="Nunito"/>
            <w:b/>
            <w:bCs/>
            <w:color w:val="000000" w:themeColor="text1"/>
            <w:sz w:val="20"/>
            <w:lang w:val="en-ZA"/>
          </w:rPr>
          <w:delText>TLS Encryption</w:delText>
        </w:r>
        <w:r w:rsidRPr="002E4822" w:rsidDel="00E57169">
          <w:rPr>
            <w:rFonts w:ascii="Nunito" w:eastAsia="Nunito" w:hAnsi="Nunito" w:cs="Nunito"/>
            <w:color w:val="000000" w:themeColor="text1"/>
            <w:sz w:val="20"/>
            <w:lang w:val="en-ZA"/>
          </w:rPr>
          <w:delText xml:space="preserve">: For datasets that include personal identifiers (i.e., personally identifiable data), the data will be encrypted by the original data holder and transferred to UCT using Transport Layer Security (TLS). TLS provides secure data transmission over the internet, preventing interception and </w:delText>
        </w:r>
        <w:r w:rsidR="000933A1" w:rsidRPr="002E4822" w:rsidDel="00E57169">
          <w:rPr>
            <w:rFonts w:ascii="Nunito" w:eastAsia="Nunito" w:hAnsi="Nunito" w:cs="Nunito"/>
            <w:color w:val="000000" w:themeColor="text1"/>
            <w:sz w:val="20"/>
            <w:lang w:val="en-ZA"/>
          </w:rPr>
          <w:delText>unauthorised</w:delText>
        </w:r>
        <w:r w:rsidRPr="002E4822" w:rsidDel="00E57169">
          <w:rPr>
            <w:rFonts w:ascii="Nunito" w:eastAsia="Nunito" w:hAnsi="Nunito" w:cs="Nunito"/>
            <w:color w:val="000000" w:themeColor="text1"/>
            <w:sz w:val="20"/>
            <w:lang w:val="en-ZA"/>
          </w:rPr>
          <w:delText xml:space="preserve"> access during the transfer process.</w:delText>
        </w:r>
      </w:del>
    </w:p>
    <w:p w14:paraId="20CF7196" w14:textId="6C561DE7" w:rsidR="000933A1" w:rsidRPr="002E4822" w:rsidDel="00E57169" w:rsidRDefault="000933A1" w:rsidP="00B5464D">
      <w:pPr>
        <w:spacing w:line="360" w:lineRule="auto"/>
        <w:rPr>
          <w:del w:id="5220" w:author="Craig Parker" w:date="2024-08-14T21:32:00Z" w16du:dateUtc="2024-08-14T19:32:00Z"/>
          <w:rFonts w:ascii="Nunito" w:eastAsia="Nunito" w:hAnsi="Nunito" w:cs="Nunito"/>
          <w:b/>
          <w:bCs/>
          <w:color w:val="000000" w:themeColor="text1"/>
          <w:sz w:val="20"/>
          <w:lang w:val="en-ZA"/>
        </w:rPr>
      </w:pPr>
    </w:p>
    <w:p w14:paraId="75E66CF6" w14:textId="4FCF84ED" w:rsidR="00B5464D" w:rsidRPr="002E4822" w:rsidDel="00E57169" w:rsidRDefault="00B5464D" w:rsidP="00B5464D">
      <w:pPr>
        <w:spacing w:line="360" w:lineRule="auto"/>
        <w:rPr>
          <w:del w:id="5221" w:author="Craig Parker" w:date="2024-08-14T21:32:00Z" w16du:dateUtc="2024-08-14T19:32:00Z"/>
          <w:rFonts w:ascii="Nunito" w:eastAsia="Nunito" w:hAnsi="Nunito" w:cs="Nunito"/>
          <w:b/>
          <w:bCs/>
          <w:color w:val="000000" w:themeColor="text1"/>
          <w:sz w:val="20"/>
          <w:lang w:val="en-ZA"/>
        </w:rPr>
      </w:pPr>
      <w:del w:id="5222" w:author="Craig Parker" w:date="2024-08-14T21:32:00Z" w16du:dateUtc="2024-08-14T19:32:00Z">
        <w:r w:rsidRPr="002E4822" w:rsidDel="00E57169">
          <w:rPr>
            <w:rFonts w:ascii="Nunito" w:eastAsia="Nunito" w:hAnsi="Nunito" w:cs="Nunito"/>
            <w:b/>
            <w:bCs/>
            <w:color w:val="000000" w:themeColor="text1"/>
            <w:sz w:val="20"/>
            <w:lang w:val="en-ZA"/>
          </w:rPr>
          <w:delText>Storage Isolation</w:delText>
        </w:r>
      </w:del>
    </w:p>
    <w:p w14:paraId="23EF1633" w14:textId="4C94A38D" w:rsidR="00B5464D" w:rsidRPr="002E4822" w:rsidDel="00E57169" w:rsidRDefault="00B5464D" w:rsidP="00B5464D">
      <w:pPr>
        <w:spacing w:line="360" w:lineRule="auto"/>
        <w:rPr>
          <w:del w:id="5223" w:author="Craig Parker" w:date="2024-08-14T21:32:00Z" w16du:dateUtc="2024-08-14T19:32:00Z"/>
          <w:rFonts w:ascii="Nunito" w:eastAsia="Nunito" w:hAnsi="Nunito" w:cs="Nunito"/>
          <w:color w:val="000000" w:themeColor="text1"/>
          <w:sz w:val="20"/>
          <w:lang w:val="en-ZA"/>
        </w:rPr>
      </w:pPr>
      <w:del w:id="5224" w:author="Craig Parker" w:date="2024-08-14T21:32:00Z" w16du:dateUtc="2024-08-14T19:32:00Z">
        <w:r w:rsidRPr="002E4822" w:rsidDel="00E57169">
          <w:rPr>
            <w:rFonts w:ascii="Nunito" w:eastAsia="Nunito" w:hAnsi="Nunito" w:cs="Nunito"/>
            <w:color w:val="000000" w:themeColor="text1"/>
            <w:sz w:val="20"/>
            <w:lang w:val="en-ZA"/>
          </w:rPr>
          <w:delText>Encrypted data will be stored in an isolated virtual storage server</w:delText>
        </w:r>
        <w:r w:rsidR="000933A1" w:rsidRPr="002E4822" w:rsidDel="00E57169">
          <w:rPr>
            <w:rFonts w:ascii="Nunito" w:eastAsia="Nunito" w:hAnsi="Nunito" w:cs="Nunito"/>
            <w:color w:val="000000" w:themeColor="text1"/>
            <w:sz w:val="20"/>
            <w:lang w:val="en-ZA"/>
          </w:rPr>
          <w:delText>, ensuring</w:delText>
        </w:r>
        <w:r w:rsidRPr="002E4822" w:rsidDel="00E57169">
          <w:rPr>
            <w:rFonts w:ascii="Nunito" w:eastAsia="Nunito" w:hAnsi="Nunito" w:cs="Nunito"/>
            <w:color w:val="000000" w:themeColor="text1"/>
            <w:sz w:val="20"/>
            <w:lang w:val="en-ZA"/>
          </w:rPr>
          <w:delText xml:space="preserve"> enhanced security and controlled access. Key details include:</w:delText>
        </w:r>
      </w:del>
    </w:p>
    <w:p w14:paraId="26336DAF" w14:textId="32866487" w:rsidR="00B5464D" w:rsidRPr="002E4822" w:rsidDel="00E57169" w:rsidRDefault="00B5464D" w:rsidP="00B5464D">
      <w:pPr>
        <w:numPr>
          <w:ilvl w:val="0"/>
          <w:numId w:val="70"/>
        </w:numPr>
        <w:spacing w:line="360" w:lineRule="auto"/>
        <w:rPr>
          <w:del w:id="5225" w:author="Craig Parker" w:date="2024-08-14T21:32:00Z" w16du:dateUtc="2024-08-14T19:32:00Z"/>
          <w:rFonts w:ascii="Nunito" w:eastAsia="Nunito" w:hAnsi="Nunito" w:cs="Nunito"/>
          <w:color w:val="000000" w:themeColor="text1"/>
          <w:sz w:val="20"/>
          <w:lang w:val="en-ZA"/>
        </w:rPr>
      </w:pPr>
      <w:del w:id="5226" w:author="Craig Parker" w:date="2024-08-14T21:32:00Z" w16du:dateUtc="2024-08-14T19:32:00Z">
        <w:r w:rsidRPr="002E4822" w:rsidDel="00E57169">
          <w:rPr>
            <w:rFonts w:ascii="Nunito" w:eastAsia="Nunito" w:hAnsi="Nunito" w:cs="Nunito"/>
            <w:b/>
            <w:bCs/>
            <w:color w:val="000000" w:themeColor="text1"/>
            <w:sz w:val="20"/>
            <w:lang w:val="en-ZA"/>
          </w:rPr>
          <w:delText>Isolated Storage Servers</w:delText>
        </w:r>
        <w:r w:rsidRPr="002E4822" w:rsidDel="00E57169">
          <w:rPr>
            <w:rFonts w:ascii="Nunito" w:eastAsia="Nunito" w:hAnsi="Nunito" w:cs="Nunito"/>
            <w:color w:val="000000" w:themeColor="text1"/>
            <w:sz w:val="20"/>
            <w:lang w:val="en-ZA"/>
          </w:rPr>
          <w:delText>: The encrypted data is stored on dedicated virtual servers isolated from other systems. This isolation reduces the risk of data breaches by restricting access to the servers where the data resides.</w:delText>
        </w:r>
      </w:del>
    </w:p>
    <w:p w14:paraId="1EAA973E" w14:textId="2197D4C6" w:rsidR="00B5464D" w:rsidRPr="002E4822" w:rsidDel="00E57169" w:rsidRDefault="00B5464D" w:rsidP="00B5464D">
      <w:pPr>
        <w:numPr>
          <w:ilvl w:val="0"/>
          <w:numId w:val="70"/>
        </w:numPr>
        <w:spacing w:line="360" w:lineRule="auto"/>
        <w:rPr>
          <w:del w:id="5227" w:author="Craig Parker" w:date="2024-08-14T21:32:00Z" w16du:dateUtc="2024-08-14T19:32:00Z"/>
          <w:rFonts w:ascii="Nunito" w:eastAsia="Nunito" w:hAnsi="Nunito" w:cs="Nunito"/>
          <w:color w:val="000000" w:themeColor="text1"/>
          <w:sz w:val="20"/>
          <w:lang w:val="en-ZA"/>
        </w:rPr>
      </w:pPr>
      <w:del w:id="5228" w:author="Craig Parker" w:date="2024-08-14T21:32:00Z" w16du:dateUtc="2024-08-14T19:32:00Z">
        <w:r w:rsidRPr="002E4822" w:rsidDel="00E57169">
          <w:rPr>
            <w:rFonts w:ascii="Nunito" w:eastAsia="Nunito" w:hAnsi="Nunito" w:cs="Nunito"/>
            <w:b/>
            <w:bCs/>
            <w:color w:val="000000" w:themeColor="text1"/>
            <w:sz w:val="20"/>
            <w:lang w:val="en-ZA"/>
          </w:rPr>
          <w:delText>Restricted Access</w:delText>
        </w:r>
        <w:r w:rsidRPr="002E4822" w:rsidDel="00E57169">
          <w:rPr>
            <w:rFonts w:ascii="Nunito" w:eastAsia="Nunito" w:hAnsi="Nunito" w:cs="Nunito"/>
            <w:color w:val="000000" w:themeColor="text1"/>
            <w:sz w:val="20"/>
            <w:lang w:val="en-ZA"/>
          </w:rPr>
          <w:delText>: Only the private data team, a select group of authorized personnel, can access these isolated storage servers. This team is responsible for managing and maintaining the security of the stored data.</w:delText>
        </w:r>
        <w:commentRangeEnd w:id="5201"/>
        <w:r w:rsidR="00CA5950" w:rsidDel="00E57169">
          <w:rPr>
            <w:rStyle w:val="CommentReference"/>
          </w:rPr>
          <w:commentReference w:id="5201"/>
        </w:r>
      </w:del>
    </w:p>
    <w:p w14:paraId="094B861D" w14:textId="4979CBF4" w:rsidR="00B5464D" w:rsidRPr="00896612" w:rsidRDefault="60C54407" w:rsidP="00896612">
      <w:pPr>
        <w:pStyle w:val="Heading1"/>
        <w:numPr>
          <w:ilvl w:val="1"/>
          <w:numId w:val="70"/>
        </w:numPr>
        <w:spacing w:line="360" w:lineRule="auto"/>
        <w:rPr>
          <w:rFonts w:eastAsia="Nunito"/>
        </w:rPr>
      </w:pPr>
      <w:bookmarkStart w:id="5229" w:name="_Toc174562954"/>
      <w:r w:rsidRPr="00896612">
        <w:rPr>
          <w:rFonts w:eastAsia="Nunito"/>
        </w:rPr>
        <w:lastRenderedPageBreak/>
        <w:t xml:space="preserve">Network </w:t>
      </w:r>
      <w:ins w:id="5230" w:author="Craig Parker" w:date="2024-08-08T08:32:00Z">
        <w:r w:rsidRPr="00896612">
          <w:rPr>
            <w:rFonts w:eastAsia="Nunito"/>
          </w:rPr>
          <w:t>f</w:t>
        </w:r>
      </w:ins>
      <w:del w:id="5231" w:author="Craig Parker" w:date="2024-08-08T08:32:00Z">
        <w:r w:rsidR="00B5464D" w:rsidRPr="00896612" w:rsidDel="60C54407">
          <w:rPr>
            <w:rFonts w:eastAsia="Nunito"/>
          </w:rPr>
          <w:delText>F</w:delText>
        </w:r>
      </w:del>
      <w:r w:rsidRPr="00896612">
        <w:rPr>
          <w:rFonts w:eastAsia="Nunito"/>
        </w:rPr>
        <w:t xml:space="preserve">irewall and </w:t>
      </w:r>
      <w:ins w:id="5232" w:author="Craig Parker" w:date="2024-08-08T08:32:00Z">
        <w:r w:rsidRPr="00896612">
          <w:rPr>
            <w:rFonts w:eastAsia="Nunito"/>
          </w:rPr>
          <w:t>V</w:t>
        </w:r>
      </w:ins>
      <w:del w:id="5233" w:author="Craig Parker" w:date="2024-08-08T08:32:00Z">
        <w:r w:rsidR="00B5464D" w:rsidRPr="00896612" w:rsidDel="60C54407">
          <w:rPr>
            <w:rFonts w:eastAsia="Nunito"/>
          </w:rPr>
          <w:delText>V</w:delText>
        </w:r>
      </w:del>
      <w:r w:rsidRPr="00896612">
        <w:rPr>
          <w:rFonts w:eastAsia="Nunito"/>
        </w:rPr>
        <w:t>irtual Private Network</w:t>
      </w:r>
      <w:bookmarkEnd w:id="5229"/>
    </w:p>
    <w:p w14:paraId="3164B1B2" w14:textId="77777777" w:rsidR="00B5464D" w:rsidRPr="002E4822" w:rsidRDefault="00B5464D" w:rsidP="00B5464D">
      <w:pPr>
        <w:spacing w:line="360" w:lineRule="auto"/>
        <w:rPr>
          <w:rFonts w:ascii="Nunito" w:eastAsia="Nunito" w:hAnsi="Nunito" w:cs="Nunito"/>
          <w:color w:val="000000" w:themeColor="text1"/>
          <w:sz w:val="20"/>
          <w:lang w:val="en-ZA"/>
        </w:rPr>
      </w:pPr>
      <w:r w:rsidRPr="002E4822">
        <w:rPr>
          <w:rFonts w:ascii="Nunito" w:eastAsia="Nunito" w:hAnsi="Nunito" w:cs="Nunito"/>
          <w:color w:val="000000" w:themeColor="text1"/>
          <w:sz w:val="20"/>
          <w:lang w:val="en-ZA"/>
        </w:rPr>
        <w:t>The CSAG compute infrastructure is integrated into the UCT intranet, benefiting from UCT’s comprehensive security policies and services. Key network security measures include:</w:t>
      </w:r>
    </w:p>
    <w:p w14:paraId="7F01C51D" w14:textId="7FD19E76" w:rsidR="00B5464D" w:rsidRPr="002E4822" w:rsidRDefault="00B5464D" w:rsidP="00B5464D">
      <w:pPr>
        <w:numPr>
          <w:ilvl w:val="0"/>
          <w:numId w:val="71"/>
        </w:numPr>
        <w:spacing w:line="360" w:lineRule="auto"/>
        <w:rPr>
          <w:rFonts w:ascii="Nunito" w:eastAsia="Nunito" w:hAnsi="Nunito" w:cs="Nunito"/>
          <w:color w:val="000000" w:themeColor="text1"/>
          <w:sz w:val="20"/>
          <w:lang w:val="en-ZA"/>
        </w:rPr>
      </w:pPr>
      <w:r w:rsidRPr="002E4822">
        <w:rPr>
          <w:rFonts w:ascii="Nunito" w:eastAsia="Nunito" w:hAnsi="Nunito" w:cs="Nunito"/>
          <w:b/>
          <w:bCs/>
          <w:color w:val="000000" w:themeColor="text1"/>
          <w:sz w:val="20"/>
          <w:lang w:val="en-ZA"/>
        </w:rPr>
        <w:t>Firewall Protection</w:t>
      </w:r>
      <w:r w:rsidRPr="002E4822">
        <w:rPr>
          <w:rFonts w:ascii="Nunito" w:eastAsia="Nunito" w:hAnsi="Nunito" w:cs="Nunito"/>
          <w:color w:val="000000" w:themeColor="text1"/>
          <w:sz w:val="20"/>
          <w:lang w:val="en-ZA"/>
        </w:rPr>
        <w:t xml:space="preserve">: UCT implements a Cisco firewall as a barrier between the internal network and external threats, ensuring that only </w:t>
      </w:r>
      <w:r w:rsidR="000933A1" w:rsidRPr="002E4822">
        <w:rPr>
          <w:rFonts w:ascii="Nunito" w:eastAsia="Nunito" w:hAnsi="Nunito" w:cs="Nunito"/>
          <w:color w:val="000000" w:themeColor="text1"/>
          <w:sz w:val="20"/>
          <w:lang w:val="en-ZA"/>
        </w:rPr>
        <w:t>authorised</w:t>
      </w:r>
      <w:r w:rsidRPr="002E4822">
        <w:rPr>
          <w:rFonts w:ascii="Nunito" w:eastAsia="Nunito" w:hAnsi="Nunito" w:cs="Nunito"/>
          <w:color w:val="000000" w:themeColor="text1"/>
          <w:sz w:val="20"/>
          <w:lang w:val="en-ZA"/>
        </w:rPr>
        <w:t xml:space="preserve"> access is allowed. The UCT firewall policy outlines the specific configurations and rules applied to protect the network. </w:t>
      </w:r>
    </w:p>
    <w:p w14:paraId="01F3E65F" w14:textId="77777777" w:rsidR="00B5464D" w:rsidRPr="002E4822" w:rsidRDefault="006063DF" w:rsidP="00B5464D">
      <w:pPr>
        <w:numPr>
          <w:ilvl w:val="1"/>
          <w:numId w:val="71"/>
        </w:numPr>
        <w:spacing w:line="360" w:lineRule="auto"/>
        <w:rPr>
          <w:rFonts w:ascii="Nunito" w:eastAsia="Nunito" w:hAnsi="Nunito" w:cs="Nunito"/>
          <w:color w:val="000000" w:themeColor="text1"/>
          <w:sz w:val="20"/>
          <w:lang w:val="en-ZA"/>
        </w:rPr>
      </w:pPr>
      <w:r>
        <w:fldChar w:fldCharType="begin"/>
      </w:r>
      <w:r>
        <w:instrText>HYPERLINK "http://www.icts.uct.ac.za/uct-perimeter-firewall-policy"</w:instrText>
      </w:r>
      <w:r>
        <w:fldChar w:fldCharType="separate"/>
      </w:r>
      <w:r w:rsidR="00B5464D" w:rsidRPr="002E4822">
        <w:rPr>
          <w:rStyle w:val="Hyperlink"/>
          <w:rFonts w:ascii="Nunito" w:eastAsia="Nunito" w:hAnsi="Nunito" w:cs="Nunito"/>
          <w:sz w:val="20"/>
          <w:lang w:val="en-ZA"/>
        </w:rPr>
        <w:t>UCT Perimeter Firewall Policy</w:t>
      </w:r>
      <w:r>
        <w:rPr>
          <w:rStyle w:val="Hyperlink"/>
          <w:rFonts w:ascii="Nunito" w:eastAsia="Nunito" w:hAnsi="Nunito" w:cs="Nunito"/>
          <w:sz w:val="20"/>
          <w:lang w:val="en-ZA"/>
        </w:rPr>
        <w:fldChar w:fldCharType="end"/>
      </w:r>
    </w:p>
    <w:p w14:paraId="04D96F4E" w14:textId="5407E702" w:rsidR="00B5464D" w:rsidRPr="002E4822" w:rsidRDefault="00B5464D" w:rsidP="00B5464D">
      <w:pPr>
        <w:numPr>
          <w:ilvl w:val="0"/>
          <w:numId w:val="71"/>
        </w:numPr>
        <w:spacing w:line="360" w:lineRule="auto"/>
        <w:rPr>
          <w:rFonts w:ascii="Nunito" w:eastAsia="Nunito" w:hAnsi="Nunito" w:cs="Nunito"/>
          <w:color w:val="000000" w:themeColor="text1"/>
          <w:sz w:val="20"/>
          <w:lang w:val="en-ZA"/>
        </w:rPr>
      </w:pPr>
      <w:r w:rsidRPr="002E4822">
        <w:rPr>
          <w:rFonts w:ascii="Nunito" w:eastAsia="Nunito" w:hAnsi="Nunito" w:cs="Nunito"/>
          <w:b/>
          <w:bCs/>
          <w:color w:val="000000" w:themeColor="text1"/>
          <w:sz w:val="20"/>
          <w:lang w:val="en-ZA"/>
        </w:rPr>
        <w:t>Virtual Private Network (VPN)</w:t>
      </w:r>
      <w:r w:rsidRPr="002E4822">
        <w:rPr>
          <w:rFonts w:ascii="Nunito" w:eastAsia="Nunito" w:hAnsi="Nunito" w:cs="Nunito"/>
          <w:color w:val="000000" w:themeColor="text1"/>
          <w:sz w:val="20"/>
          <w:lang w:val="en-ZA"/>
        </w:rPr>
        <w:t xml:space="preserve">: UCT employs a Cisco VPN service, allowing </w:t>
      </w:r>
      <w:r w:rsidR="000933A1" w:rsidRPr="002E4822">
        <w:rPr>
          <w:rFonts w:ascii="Nunito" w:eastAsia="Nunito" w:hAnsi="Nunito" w:cs="Nunito"/>
          <w:color w:val="000000" w:themeColor="text1"/>
          <w:sz w:val="20"/>
          <w:lang w:val="en-ZA"/>
        </w:rPr>
        <w:t>authorised</w:t>
      </w:r>
      <w:r w:rsidRPr="002E4822">
        <w:rPr>
          <w:rFonts w:ascii="Nunito" w:eastAsia="Nunito" w:hAnsi="Nunito" w:cs="Nunito"/>
          <w:color w:val="000000" w:themeColor="text1"/>
          <w:sz w:val="20"/>
          <w:lang w:val="en-ZA"/>
        </w:rPr>
        <w:t xml:space="preserve"> users </w:t>
      </w:r>
      <w:r w:rsidR="000933A1" w:rsidRPr="002E4822">
        <w:rPr>
          <w:rFonts w:ascii="Nunito" w:eastAsia="Nunito" w:hAnsi="Nunito" w:cs="Nunito"/>
          <w:color w:val="000000" w:themeColor="text1"/>
          <w:sz w:val="20"/>
          <w:lang w:val="en-ZA"/>
        </w:rPr>
        <w:t>to access the UCT intranet from remote locations securely</w:t>
      </w:r>
      <w:r w:rsidRPr="002E4822">
        <w:rPr>
          <w:rFonts w:ascii="Nunito" w:eastAsia="Nunito" w:hAnsi="Nunito" w:cs="Nunito"/>
          <w:color w:val="000000" w:themeColor="text1"/>
          <w:sz w:val="20"/>
          <w:lang w:val="en-ZA"/>
        </w:rPr>
        <w:t xml:space="preserve">. The VPN encrypts all traffic, preventing </w:t>
      </w:r>
      <w:r w:rsidR="000933A1" w:rsidRPr="002E4822">
        <w:rPr>
          <w:rFonts w:ascii="Nunito" w:eastAsia="Nunito" w:hAnsi="Nunito" w:cs="Nunito"/>
          <w:color w:val="000000" w:themeColor="text1"/>
          <w:sz w:val="20"/>
          <w:lang w:val="en-ZA"/>
        </w:rPr>
        <w:t>unauthorised</w:t>
      </w:r>
      <w:r w:rsidRPr="002E4822">
        <w:rPr>
          <w:rFonts w:ascii="Nunito" w:eastAsia="Nunito" w:hAnsi="Nunito" w:cs="Nunito"/>
          <w:color w:val="000000" w:themeColor="text1"/>
          <w:sz w:val="20"/>
          <w:lang w:val="en-ZA"/>
        </w:rPr>
        <w:t xml:space="preserve"> access and maintaining data confidentiality.</w:t>
      </w:r>
    </w:p>
    <w:p w14:paraId="3B37089E" w14:textId="16A789BB" w:rsidR="00B5464D" w:rsidRPr="002E4822" w:rsidRDefault="00B5464D" w:rsidP="00B5464D">
      <w:pPr>
        <w:numPr>
          <w:ilvl w:val="0"/>
          <w:numId w:val="71"/>
        </w:numPr>
        <w:spacing w:line="360" w:lineRule="auto"/>
        <w:rPr>
          <w:rFonts w:ascii="Nunito" w:eastAsia="Nunito" w:hAnsi="Nunito" w:cs="Nunito"/>
          <w:color w:val="000000" w:themeColor="text1"/>
          <w:sz w:val="20"/>
          <w:lang w:val="en-ZA"/>
        </w:rPr>
      </w:pPr>
      <w:r w:rsidRPr="002E4822">
        <w:rPr>
          <w:rFonts w:ascii="Nunito" w:eastAsia="Nunito" w:hAnsi="Nunito" w:cs="Nunito"/>
          <w:b/>
          <w:bCs/>
          <w:color w:val="000000" w:themeColor="text1"/>
          <w:sz w:val="20"/>
          <w:lang w:val="en-ZA"/>
        </w:rPr>
        <w:t>Access Control</w:t>
      </w:r>
      <w:r w:rsidRPr="002E4822">
        <w:rPr>
          <w:rFonts w:ascii="Nunito" w:eastAsia="Nunito" w:hAnsi="Nunito" w:cs="Nunito"/>
          <w:color w:val="000000" w:themeColor="text1"/>
          <w:sz w:val="20"/>
          <w:lang w:val="en-ZA"/>
        </w:rPr>
        <w:t xml:space="preserve">: Network access to CSAG servers and computer services is carefully controlled and limited to </w:t>
      </w:r>
      <w:r w:rsidR="000933A1" w:rsidRPr="002E4822">
        <w:rPr>
          <w:rFonts w:ascii="Nunito" w:eastAsia="Nunito" w:hAnsi="Nunito" w:cs="Nunito"/>
          <w:color w:val="000000" w:themeColor="text1"/>
          <w:sz w:val="20"/>
          <w:lang w:val="en-ZA"/>
        </w:rPr>
        <w:t>authorised</w:t>
      </w:r>
      <w:r w:rsidRPr="002E4822">
        <w:rPr>
          <w:rFonts w:ascii="Nunito" w:eastAsia="Nunito" w:hAnsi="Nunito" w:cs="Nunito"/>
          <w:color w:val="000000" w:themeColor="text1"/>
          <w:sz w:val="20"/>
          <w:lang w:val="en-ZA"/>
        </w:rPr>
        <w:t xml:space="preserve"> users. This ensures that only individuals with proper credentials can access sensitive data and systems.</w:t>
      </w:r>
    </w:p>
    <w:p w14:paraId="7890FF34" w14:textId="77777777" w:rsidR="00B5464D" w:rsidRPr="002E4822" w:rsidRDefault="00B5464D" w:rsidP="00B5464D">
      <w:pPr>
        <w:spacing w:line="360" w:lineRule="auto"/>
        <w:ind w:left="720"/>
        <w:rPr>
          <w:rFonts w:ascii="Nunito" w:eastAsia="Nunito" w:hAnsi="Nunito" w:cs="Nunito"/>
          <w:color w:val="000000" w:themeColor="text1"/>
          <w:sz w:val="20"/>
          <w:lang w:val="en-ZA"/>
        </w:rPr>
      </w:pPr>
    </w:p>
    <w:p w14:paraId="397645F1" w14:textId="05F42536" w:rsidR="00B5464D" w:rsidRPr="00896612" w:rsidRDefault="00B5464D" w:rsidP="00896612">
      <w:pPr>
        <w:pStyle w:val="Heading1"/>
        <w:numPr>
          <w:ilvl w:val="1"/>
          <w:numId w:val="70"/>
        </w:numPr>
        <w:spacing w:line="360" w:lineRule="auto"/>
        <w:rPr>
          <w:rFonts w:eastAsia="Nunito"/>
        </w:rPr>
      </w:pPr>
      <w:bookmarkStart w:id="5234" w:name="_Toc174562955"/>
      <w:r w:rsidRPr="00896612">
        <w:rPr>
          <w:rFonts w:eastAsia="Nunito"/>
        </w:rPr>
        <w:t xml:space="preserve">Local </w:t>
      </w:r>
      <w:r w:rsidR="002E4822" w:rsidRPr="00896612">
        <w:rPr>
          <w:rFonts w:eastAsia="Nunito"/>
        </w:rPr>
        <w:t>a</w:t>
      </w:r>
      <w:r w:rsidRPr="00896612">
        <w:rPr>
          <w:rFonts w:eastAsia="Nunito"/>
        </w:rPr>
        <w:t xml:space="preserve">uthentication and </w:t>
      </w:r>
      <w:del w:id="5235" w:author="Craig Parker" w:date="2024-08-14T21:14:00Z" w16du:dateUtc="2024-08-14T19:14:00Z">
        <w:r w:rsidR="002E4822" w:rsidRPr="00896612" w:rsidDel="00BB36F7">
          <w:rPr>
            <w:rFonts w:eastAsia="Nunito"/>
          </w:rPr>
          <w:delText>a</w:delText>
        </w:r>
        <w:r w:rsidRPr="00896612" w:rsidDel="00BB36F7">
          <w:rPr>
            <w:rFonts w:eastAsia="Nunito"/>
          </w:rPr>
          <w:delText>uthorization</w:delText>
        </w:r>
      </w:del>
      <w:proofErr w:type="spellStart"/>
      <w:ins w:id="5236" w:author="Craig Parker" w:date="2024-08-14T21:14:00Z" w16du:dateUtc="2024-08-14T19:14:00Z">
        <w:r w:rsidR="00BB36F7">
          <w:rPr>
            <w:rFonts w:eastAsia="Nunito"/>
          </w:rPr>
          <w:t>authorisation</w:t>
        </w:r>
      </w:ins>
      <w:bookmarkEnd w:id="5234"/>
      <w:proofErr w:type="spellEnd"/>
    </w:p>
    <w:p w14:paraId="09660E20" w14:textId="029749CB" w:rsidR="00B5464D" w:rsidRPr="002E4822" w:rsidRDefault="00B5464D" w:rsidP="00B5464D">
      <w:pPr>
        <w:spacing w:line="360" w:lineRule="auto"/>
        <w:rPr>
          <w:rFonts w:ascii="Nunito" w:eastAsia="Nunito" w:hAnsi="Nunito" w:cs="Nunito"/>
          <w:color w:val="000000" w:themeColor="text1"/>
          <w:sz w:val="20"/>
          <w:lang w:val="en-ZA"/>
        </w:rPr>
      </w:pPr>
      <w:r w:rsidRPr="002E4822">
        <w:rPr>
          <w:rFonts w:ascii="Nunito" w:eastAsia="Nunito" w:hAnsi="Nunito" w:cs="Nunito"/>
          <w:color w:val="000000" w:themeColor="text1"/>
          <w:sz w:val="20"/>
          <w:lang w:val="en-ZA"/>
        </w:rPr>
        <w:t xml:space="preserve">In addition to the broader UCT security measures, the CSAG/UCT platform employs its own authentication and </w:t>
      </w:r>
      <w:r w:rsidR="006013EC" w:rsidRPr="002E4822">
        <w:rPr>
          <w:rFonts w:ascii="Nunito" w:eastAsia="Nunito" w:hAnsi="Nunito" w:cs="Nunito"/>
          <w:color w:val="000000" w:themeColor="text1"/>
          <w:sz w:val="20"/>
          <w:lang w:val="en-ZA"/>
        </w:rPr>
        <w:t>authorisation</w:t>
      </w:r>
      <w:r w:rsidRPr="002E4822">
        <w:rPr>
          <w:rFonts w:ascii="Nunito" w:eastAsia="Nunito" w:hAnsi="Nunito" w:cs="Nunito"/>
          <w:color w:val="000000" w:themeColor="text1"/>
          <w:sz w:val="20"/>
          <w:lang w:val="en-ZA"/>
        </w:rPr>
        <w:t xml:space="preserve"> protocols </w:t>
      </w:r>
      <w:r w:rsidR="006013EC" w:rsidRPr="002E4822">
        <w:rPr>
          <w:rFonts w:ascii="Nunito" w:eastAsia="Nunito" w:hAnsi="Nunito" w:cs="Nunito"/>
          <w:color w:val="000000" w:themeColor="text1"/>
          <w:sz w:val="20"/>
          <w:lang w:val="en-ZA"/>
        </w:rPr>
        <w:t>to secure access to restricted datasets further</w:t>
      </w:r>
      <w:r w:rsidRPr="002E4822">
        <w:rPr>
          <w:rFonts w:ascii="Nunito" w:eastAsia="Nunito" w:hAnsi="Nunito" w:cs="Nunito"/>
          <w:color w:val="000000" w:themeColor="text1"/>
          <w:sz w:val="20"/>
          <w:lang w:val="en-ZA"/>
        </w:rPr>
        <w:t>:</w:t>
      </w:r>
    </w:p>
    <w:p w14:paraId="2B389C12" w14:textId="77777777" w:rsidR="00B5464D" w:rsidRPr="002E4822" w:rsidRDefault="00B5464D" w:rsidP="00B5464D">
      <w:pPr>
        <w:numPr>
          <w:ilvl w:val="0"/>
          <w:numId w:val="72"/>
        </w:numPr>
        <w:spacing w:line="360" w:lineRule="auto"/>
        <w:rPr>
          <w:rFonts w:ascii="Nunito" w:eastAsia="Nunito" w:hAnsi="Nunito" w:cs="Nunito"/>
          <w:color w:val="000000" w:themeColor="text1"/>
          <w:sz w:val="20"/>
          <w:lang w:val="en-ZA"/>
        </w:rPr>
      </w:pPr>
      <w:r w:rsidRPr="002E4822">
        <w:rPr>
          <w:rFonts w:ascii="Nunito" w:eastAsia="Nunito" w:hAnsi="Nunito" w:cs="Nunito"/>
          <w:b/>
          <w:bCs/>
          <w:color w:val="000000" w:themeColor="text1"/>
          <w:sz w:val="20"/>
          <w:lang w:val="en-ZA"/>
        </w:rPr>
        <w:t>Independent Authentication Service</w:t>
      </w:r>
      <w:r w:rsidRPr="002E4822">
        <w:rPr>
          <w:rFonts w:ascii="Nunito" w:eastAsia="Nunito" w:hAnsi="Nunito" w:cs="Nunito"/>
          <w:color w:val="000000" w:themeColor="text1"/>
          <w:sz w:val="20"/>
          <w:lang w:val="en-ZA"/>
        </w:rPr>
        <w:t>: The CSAG/UCT platform uses a Linux filesystem and Lightweight Directory Access Protocol (LDAP) for authentication. This service verifies the identity of users attempting to access the system.</w:t>
      </w:r>
    </w:p>
    <w:p w14:paraId="35C82C17" w14:textId="7EC43D5A" w:rsidR="00B5464D" w:rsidRPr="002E4822" w:rsidRDefault="00B5464D" w:rsidP="00B5464D">
      <w:pPr>
        <w:numPr>
          <w:ilvl w:val="0"/>
          <w:numId w:val="72"/>
        </w:numPr>
        <w:spacing w:line="360" w:lineRule="auto"/>
        <w:rPr>
          <w:rFonts w:ascii="Nunito" w:eastAsia="Nunito" w:hAnsi="Nunito" w:cs="Nunito"/>
          <w:color w:val="000000" w:themeColor="text1"/>
          <w:sz w:val="20"/>
          <w:lang w:val="en-ZA"/>
        </w:rPr>
      </w:pPr>
      <w:r w:rsidRPr="002E4822">
        <w:rPr>
          <w:rFonts w:ascii="Nunito" w:eastAsia="Nunito" w:hAnsi="Nunito" w:cs="Nunito"/>
          <w:b/>
          <w:bCs/>
          <w:color w:val="000000" w:themeColor="text1"/>
          <w:sz w:val="20"/>
          <w:lang w:val="en-ZA"/>
        </w:rPr>
        <w:t>Authorization Controls</w:t>
      </w:r>
      <w:r w:rsidRPr="002E4822">
        <w:rPr>
          <w:rFonts w:ascii="Nunito" w:eastAsia="Nunito" w:hAnsi="Nunito" w:cs="Nunito"/>
          <w:color w:val="000000" w:themeColor="text1"/>
          <w:sz w:val="20"/>
          <w:lang w:val="en-ZA"/>
        </w:rPr>
        <w:t xml:space="preserve">: Access to restricted datasets is controlled through both UCT authentication protocols and internal CSAG Data Management Plan (DMP) authentication and </w:t>
      </w:r>
      <w:r w:rsidR="006013EC" w:rsidRPr="002E4822">
        <w:rPr>
          <w:rFonts w:ascii="Nunito" w:eastAsia="Nunito" w:hAnsi="Nunito" w:cs="Nunito"/>
          <w:color w:val="000000" w:themeColor="text1"/>
          <w:sz w:val="20"/>
          <w:lang w:val="en-ZA"/>
        </w:rPr>
        <w:lastRenderedPageBreak/>
        <w:t>authorisation</w:t>
      </w:r>
      <w:r w:rsidRPr="002E4822">
        <w:rPr>
          <w:rFonts w:ascii="Nunito" w:eastAsia="Nunito" w:hAnsi="Nunito" w:cs="Nunito"/>
          <w:color w:val="000000" w:themeColor="text1"/>
          <w:sz w:val="20"/>
          <w:lang w:val="en-ZA"/>
        </w:rPr>
        <w:t xml:space="preserve"> mechanisms. This dual-layer security approach ensures that only </w:t>
      </w:r>
      <w:r w:rsidR="006013EC" w:rsidRPr="002E4822">
        <w:rPr>
          <w:rFonts w:ascii="Nunito" w:eastAsia="Nunito" w:hAnsi="Nunito" w:cs="Nunito"/>
          <w:color w:val="000000" w:themeColor="text1"/>
          <w:sz w:val="20"/>
          <w:lang w:val="en-ZA"/>
        </w:rPr>
        <w:t>authorised</w:t>
      </w:r>
      <w:r w:rsidRPr="002E4822">
        <w:rPr>
          <w:rFonts w:ascii="Nunito" w:eastAsia="Nunito" w:hAnsi="Nunito" w:cs="Nunito"/>
          <w:color w:val="000000" w:themeColor="text1"/>
          <w:sz w:val="20"/>
          <w:lang w:val="en-ZA"/>
        </w:rPr>
        <w:t xml:space="preserve"> personnel can access sensitive data, providing an additional layer of protection.</w:t>
      </w:r>
    </w:p>
    <w:p w14:paraId="5B50481E" w14:textId="3554F213" w:rsidR="00B5464D" w:rsidRPr="002E4822" w:rsidRDefault="00B5464D" w:rsidP="00B5464D">
      <w:pPr>
        <w:numPr>
          <w:ilvl w:val="0"/>
          <w:numId w:val="72"/>
        </w:numPr>
        <w:spacing w:line="360" w:lineRule="auto"/>
        <w:rPr>
          <w:rFonts w:ascii="Nunito" w:eastAsia="Nunito" w:hAnsi="Nunito" w:cs="Nunito"/>
          <w:color w:val="000000" w:themeColor="text1"/>
          <w:sz w:val="20"/>
          <w:lang w:val="en-ZA"/>
        </w:rPr>
      </w:pPr>
      <w:r w:rsidRPr="002E4822">
        <w:rPr>
          <w:rFonts w:ascii="Nunito" w:eastAsia="Nunito" w:hAnsi="Nunito" w:cs="Nunito"/>
          <w:b/>
          <w:bCs/>
          <w:color w:val="000000" w:themeColor="text1"/>
          <w:sz w:val="20"/>
          <w:lang w:val="en-ZA"/>
        </w:rPr>
        <w:t>Compliance with UCT Security Policies</w:t>
      </w:r>
      <w:r w:rsidRPr="002E4822">
        <w:rPr>
          <w:rFonts w:ascii="Nunito" w:eastAsia="Nunito" w:hAnsi="Nunito" w:cs="Nunito"/>
          <w:color w:val="000000" w:themeColor="text1"/>
          <w:sz w:val="20"/>
          <w:lang w:val="en-ZA"/>
        </w:rPr>
        <w:t xml:space="preserve">: All authentication and </w:t>
      </w:r>
      <w:r w:rsidR="006013EC" w:rsidRPr="002E4822">
        <w:rPr>
          <w:rFonts w:ascii="Nunito" w:eastAsia="Nunito" w:hAnsi="Nunito" w:cs="Nunito"/>
          <w:color w:val="000000" w:themeColor="text1"/>
          <w:sz w:val="20"/>
          <w:lang w:val="en-ZA"/>
        </w:rPr>
        <w:t>authorisation</w:t>
      </w:r>
      <w:r w:rsidRPr="002E4822">
        <w:rPr>
          <w:rFonts w:ascii="Nunito" w:eastAsia="Nunito" w:hAnsi="Nunito" w:cs="Nunito"/>
          <w:color w:val="000000" w:themeColor="text1"/>
          <w:sz w:val="20"/>
          <w:lang w:val="en-ZA"/>
        </w:rPr>
        <w:t xml:space="preserve"> activities are conducted in compliance with UCT's comprehensive information security policies. </w:t>
      </w:r>
    </w:p>
    <w:p w14:paraId="31EB97F7" w14:textId="77777777" w:rsidR="00B5464D" w:rsidRPr="002E4822" w:rsidRDefault="006063DF" w:rsidP="00B5464D">
      <w:pPr>
        <w:numPr>
          <w:ilvl w:val="1"/>
          <w:numId w:val="72"/>
        </w:numPr>
        <w:spacing w:line="360" w:lineRule="auto"/>
        <w:rPr>
          <w:rFonts w:ascii="Nunito" w:eastAsia="Nunito" w:hAnsi="Nunito" w:cs="Nunito"/>
          <w:color w:val="000000" w:themeColor="text1"/>
          <w:sz w:val="20"/>
          <w:lang w:val="en-ZA"/>
        </w:rPr>
      </w:pPr>
      <w:r>
        <w:fldChar w:fldCharType="begin"/>
      </w:r>
      <w:r>
        <w:instrText>HYPERLINK "http://www.icts.uct.ac.za/sites/default/files/image_tool/images/286/UCT_Information_Security_Policy_PC03_2020.pdf"</w:instrText>
      </w:r>
      <w:r>
        <w:fldChar w:fldCharType="separate"/>
      </w:r>
      <w:r w:rsidR="00B5464D" w:rsidRPr="002E4822">
        <w:rPr>
          <w:rStyle w:val="Hyperlink"/>
          <w:rFonts w:ascii="Nunito" w:eastAsia="Nunito" w:hAnsi="Nunito" w:cs="Nunito"/>
          <w:sz w:val="20"/>
          <w:lang w:val="en-ZA"/>
        </w:rPr>
        <w:t>UCT Information Security Policy</w:t>
      </w:r>
      <w:r>
        <w:rPr>
          <w:rStyle w:val="Hyperlink"/>
          <w:rFonts w:ascii="Nunito" w:eastAsia="Nunito" w:hAnsi="Nunito" w:cs="Nunito"/>
          <w:sz w:val="20"/>
          <w:lang w:val="en-ZA"/>
        </w:rPr>
        <w:fldChar w:fldCharType="end"/>
      </w:r>
    </w:p>
    <w:p w14:paraId="3631BC3E" w14:textId="77777777" w:rsidR="00B5464D" w:rsidRPr="002E4822" w:rsidRDefault="00B5464D" w:rsidP="00B5464D">
      <w:pPr>
        <w:spacing w:line="360" w:lineRule="auto"/>
        <w:rPr>
          <w:rFonts w:ascii="Nunito" w:eastAsia="Nunito" w:hAnsi="Nunito" w:cs="Nunito"/>
          <w:color w:val="000000" w:themeColor="text1"/>
          <w:sz w:val="20"/>
          <w:lang w:val="en-ZA"/>
        </w:rPr>
      </w:pPr>
      <w:r w:rsidRPr="002E4822">
        <w:rPr>
          <w:rFonts w:ascii="Nunito" w:eastAsia="Nunito" w:hAnsi="Nunito" w:cs="Nunito"/>
          <w:color w:val="000000" w:themeColor="text1"/>
          <w:sz w:val="20"/>
          <w:lang w:val="en-ZA"/>
        </w:rPr>
        <w:t xml:space="preserve">By implementing these detailed encryption, storage isolation, network security, and local authentication measures, the HE²AT </w:t>
      </w:r>
      <w:proofErr w:type="spellStart"/>
      <w:r w:rsidRPr="002E4822">
        <w:rPr>
          <w:rFonts w:ascii="Nunito" w:eastAsia="Nunito" w:hAnsi="Nunito" w:cs="Nunito"/>
          <w:color w:val="000000" w:themeColor="text1"/>
          <w:sz w:val="20"/>
          <w:lang w:val="en-ZA"/>
        </w:rPr>
        <w:t>Center</w:t>
      </w:r>
      <w:proofErr w:type="spellEnd"/>
      <w:r w:rsidRPr="002E4822">
        <w:rPr>
          <w:rFonts w:ascii="Nunito" w:eastAsia="Nunito" w:hAnsi="Nunito" w:cs="Nunito"/>
          <w:color w:val="000000" w:themeColor="text1"/>
          <w:sz w:val="20"/>
          <w:lang w:val="en-ZA"/>
        </w:rPr>
        <w:t xml:space="preserve"> ensures the protection and confidentiality of sensitive data throughout its lifecycle.</w:t>
      </w:r>
    </w:p>
    <w:p w14:paraId="5256D54A" w14:textId="77777777" w:rsidR="00B5464D" w:rsidRPr="002E4822" w:rsidRDefault="00B5464D">
      <w:pPr>
        <w:spacing w:line="360" w:lineRule="auto"/>
        <w:rPr>
          <w:rFonts w:ascii="Nunito" w:eastAsia="Nunito" w:hAnsi="Nunito" w:cs="Nunito"/>
          <w:color w:val="000000" w:themeColor="text1"/>
          <w:sz w:val="20"/>
          <w:rPrChange w:id="5237" w:author="Craig Parker" w:date="2024-08-07T12:23:00Z">
            <w:rPr>
              <w:rFonts w:ascii="Nunito" w:eastAsia="Nunito" w:hAnsi="Nunito" w:cs="Nunito"/>
            </w:rPr>
          </w:rPrChange>
        </w:rPr>
      </w:pPr>
    </w:p>
    <w:p w14:paraId="0000012B" w14:textId="474A13A6" w:rsidR="007813F4" w:rsidRPr="00896612" w:rsidRDefault="52A8C99F">
      <w:pPr>
        <w:pStyle w:val="Heading1"/>
        <w:numPr>
          <w:ilvl w:val="1"/>
          <w:numId w:val="70"/>
        </w:numPr>
        <w:spacing w:line="360" w:lineRule="auto"/>
        <w:rPr>
          <w:rFonts w:eastAsia="Nunito"/>
          <w:rPrChange w:id="5238" w:author="Craig Parker" w:date="2024-08-07T12:23:00Z">
            <w:rPr>
              <w:rFonts w:ascii="Nunito" w:eastAsia="Nunito" w:hAnsi="Nunito" w:cs="Nunito"/>
            </w:rPr>
          </w:rPrChange>
        </w:rPr>
        <w:pPrChange w:id="5239" w:author="Craig Parker" w:date="2024-08-07T13:44:00Z">
          <w:pPr>
            <w:pStyle w:val="Heading1"/>
          </w:pPr>
        </w:pPrChange>
      </w:pPr>
      <w:bookmarkStart w:id="5240" w:name="_Toc172635233"/>
      <w:bookmarkStart w:id="5241" w:name="_Toc173777821"/>
      <w:bookmarkStart w:id="5242" w:name="_Toc174562956"/>
      <w:r w:rsidRPr="00896612">
        <w:rPr>
          <w:rFonts w:eastAsia="Nunito"/>
          <w:rPrChange w:id="5243" w:author="Craig Parker" w:date="2024-08-07T12:23:00Z">
            <w:rPr>
              <w:rFonts w:ascii="Nunito" w:eastAsia="Nunito" w:hAnsi="Nunito" w:cs="Nunito"/>
            </w:rPr>
          </w:rPrChange>
        </w:rPr>
        <w:t xml:space="preserve">Data </w:t>
      </w:r>
      <w:r w:rsidR="002E4822" w:rsidRPr="00896612">
        <w:rPr>
          <w:rFonts w:eastAsia="Nunito"/>
        </w:rPr>
        <w:t>s</w:t>
      </w:r>
      <w:r w:rsidRPr="00896612">
        <w:rPr>
          <w:rFonts w:eastAsia="Nunito"/>
          <w:rPrChange w:id="5244" w:author="Craig Parker" w:date="2024-08-07T12:23:00Z">
            <w:rPr>
              <w:rFonts w:ascii="Nunito" w:eastAsia="Nunito" w:hAnsi="Nunito" w:cs="Nunito"/>
            </w:rPr>
          </w:rPrChange>
        </w:rPr>
        <w:t xml:space="preserve">haring and </w:t>
      </w:r>
      <w:r w:rsidR="002E4822" w:rsidRPr="00896612">
        <w:rPr>
          <w:rFonts w:eastAsia="Nunito"/>
        </w:rPr>
        <w:t>o</w:t>
      </w:r>
      <w:r w:rsidRPr="00896612">
        <w:rPr>
          <w:rFonts w:eastAsia="Nunito"/>
          <w:rPrChange w:id="5245" w:author="Craig Parker" w:date="2024-08-07T12:23:00Z">
            <w:rPr>
              <w:rFonts w:ascii="Nunito" w:eastAsia="Nunito" w:hAnsi="Nunito" w:cs="Nunito"/>
            </w:rPr>
          </w:rPrChange>
        </w:rPr>
        <w:t xml:space="preserve">pen </w:t>
      </w:r>
      <w:r w:rsidR="002E4822" w:rsidRPr="00896612">
        <w:rPr>
          <w:rFonts w:eastAsia="Nunito"/>
        </w:rPr>
        <w:t>a</w:t>
      </w:r>
      <w:r w:rsidRPr="00896612">
        <w:rPr>
          <w:rFonts w:eastAsia="Nunito"/>
          <w:rPrChange w:id="5246" w:author="Craig Parker" w:date="2024-08-07T12:23:00Z">
            <w:rPr>
              <w:rFonts w:ascii="Nunito" w:eastAsia="Nunito" w:hAnsi="Nunito" w:cs="Nunito"/>
            </w:rPr>
          </w:rPrChange>
        </w:rPr>
        <w:t>ccess</w:t>
      </w:r>
      <w:bookmarkEnd w:id="5240"/>
      <w:bookmarkEnd w:id="5241"/>
      <w:bookmarkEnd w:id="5242"/>
    </w:p>
    <w:p w14:paraId="0000012C" w14:textId="698C7E21" w:rsidR="007813F4" w:rsidRPr="002E4822" w:rsidRDefault="009511AE">
      <w:pPr>
        <w:spacing w:line="360" w:lineRule="auto"/>
        <w:rPr>
          <w:rFonts w:ascii="Nunito" w:eastAsia="Nunito" w:hAnsi="Nunito" w:cs="Nunito"/>
          <w:color w:val="000000" w:themeColor="text1"/>
          <w:sz w:val="20"/>
          <w:rPrChange w:id="5247" w:author="Craig Parker" w:date="2024-08-07T12:23:00Z">
            <w:rPr>
              <w:rFonts w:ascii="Nunito" w:eastAsia="Nunito" w:hAnsi="Nunito" w:cs="Nunito"/>
            </w:rPr>
          </w:rPrChange>
        </w:rPr>
      </w:pPr>
      <w:r w:rsidRPr="002E4822">
        <w:rPr>
          <w:rFonts w:ascii="Nunito" w:eastAsia="Nunito" w:hAnsi="Nunito" w:cs="Nunito"/>
          <w:color w:val="000000" w:themeColor="text1"/>
          <w:sz w:val="20"/>
          <w:rPrChange w:id="5248" w:author="Craig Parker" w:date="2024-08-07T12:23:00Z">
            <w:rPr>
              <w:rFonts w:ascii="Nunito" w:eastAsia="Nunito" w:hAnsi="Nunito" w:cs="Nunito"/>
            </w:rPr>
          </w:rPrChange>
        </w:rPr>
        <w:t>According to the Research Data Management policy, ‘publicly funded research data are a public good, produced in the public interest, which should be made openly available with as few restrictions as possible in a timely and responsible manner’. Data is</w:t>
      </w:r>
      <w:del w:id="5249" w:author="Craig Parker" w:date="2024-07-09T11:42:00Z">
        <w:r w:rsidRPr="002E4822" w:rsidDel="002116FB">
          <w:rPr>
            <w:rFonts w:ascii="Nunito" w:eastAsia="Nunito" w:hAnsi="Nunito" w:cs="Nunito"/>
            <w:color w:val="000000" w:themeColor="text1"/>
            <w:sz w:val="20"/>
            <w:rPrChange w:id="5250" w:author="Craig Parker" w:date="2024-08-07T12:23:00Z">
              <w:rPr>
                <w:rFonts w:ascii="Nunito" w:eastAsia="Nunito" w:hAnsi="Nunito" w:cs="Nunito"/>
              </w:rPr>
            </w:rPrChange>
          </w:rPr>
          <w:delText xml:space="preserve"> therefore open by default, closed by exception (e.g. privately-funded research,</w:delText>
        </w:r>
      </w:del>
      <w:ins w:id="5251" w:author="Craig Parker" w:date="2024-07-09T11:42:00Z">
        <w:r w:rsidR="002116FB" w:rsidRPr="002E4822">
          <w:rPr>
            <w:rFonts w:ascii="Nunito" w:eastAsia="Nunito" w:hAnsi="Nunito" w:cs="Nunito"/>
            <w:color w:val="000000" w:themeColor="text1"/>
            <w:sz w:val="20"/>
            <w:rPrChange w:id="5252" w:author="Craig Parker" w:date="2024-08-07T12:23:00Z">
              <w:rPr>
                <w:rFonts w:ascii="Nunito" w:eastAsia="Nunito" w:hAnsi="Nunito" w:cs="Nunito"/>
              </w:rPr>
            </w:rPrChange>
          </w:rPr>
          <w:t xml:space="preserve">, therefore, open by default and closed by exception (e.g. </w:t>
        </w:r>
      </w:ins>
      <w:ins w:id="5253" w:author="Craig Parker" w:date="2024-07-16T12:12:00Z">
        <w:r w:rsidR="009A39DB" w:rsidRPr="002E4822">
          <w:rPr>
            <w:rFonts w:ascii="Nunito" w:eastAsia="Nunito" w:hAnsi="Nunito" w:cs="Nunito"/>
            <w:color w:val="000000" w:themeColor="text1"/>
            <w:sz w:val="20"/>
            <w:rPrChange w:id="5254" w:author="Craig Parker" w:date="2024-08-07T12:23:00Z">
              <w:rPr>
                <w:rFonts w:ascii="Nunito" w:eastAsia="Nunito" w:hAnsi="Nunito" w:cs="Nunito"/>
              </w:rPr>
            </w:rPrChange>
          </w:rPr>
          <w:t>privately funded</w:t>
        </w:r>
      </w:ins>
      <w:ins w:id="5255" w:author="Craig Parker" w:date="2024-07-09T11:42:00Z">
        <w:r w:rsidR="002116FB" w:rsidRPr="002E4822">
          <w:rPr>
            <w:rFonts w:ascii="Nunito" w:eastAsia="Nunito" w:hAnsi="Nunito" w:cs="Nunito"/>
            <w:color w:val="000000" w:themeColor="text1"/>
            <w:sz w:val="20"/>
            <w:rPrChange w:id="5256" w:author="Craig Parker" w:date="2024-08-07T12:23:00Z">
              <w:rPr>
                <w:rFonts w:ascii="Nunito" w:eastAsia="Nunito" w:hAnsi="Nunito" w:cs="Nunito"/>
              </w:rPr>
            </w:rPrChange>
          </w:rPr>
          <w:t xml:space="preserve"> research</w:t>
        </w:r>
      </w:ins>
      <w:r w:rsidRPr="002E4822">
        <w:rPr>
          <w:rFonts w:ascii="Nunito" w:eastAsia="Nunito" w:hAnsi="Nunito" w:cs="Nunito"/>
          <w:color w:val="000000" w:themeColor="text1"/>
          <w:sz w:val="20"/>
          <w:rPrChange w:id="5257" w:author="Craig Parker" w:date="2024-08-07T12:23:00Z">
            <w:rPr>
              <w:rFonts w:ascii="Nunito" w:eastAsia="Nunito" w:hAnsi="Nunito" w:cs="Nunito"/>
            </w:rPr>
          </w:rPrChange>
        </w:rPr>
        <w:t xml:space="preserve"> or research with </w:t>
      </w:r>
      <w:proofErr w:type="spellStart"/>
      <w:r w:rsidRPr="002E4822">
        <w:rPr>
          <w:rFonts w:ascii="Nunito" w:eastAsia="Nunito" w:hAnsi="Nunito" w:cs="Nunito"/>
          <w:color w:val="000000" w:themeColor="text1"/>
          <w:sz w:val="20"/>
          <w:rPrChange w:id="5258" w:author="Craig Parker" w:date="2024-08-07T12:23:00Z">
            <w:rPr>
              <w:rFonts w:ascii="Nunito" w:eastAsia="Nunito" w:hAnsi="Nunito" w:cs="Nunito"/>
            </w:rPr>
          </w:rPrChange>
        </w:rPr>
        <w:t>commercialisation</w:t>
      </w:r>
      <w:proofErr w:type="spellEnd"/>
      <w:r w:rsidRPr="002E4822">
        <w:rPr>
          <w:rFonts w:ascii="Nunito" w:eastAsia="Nunito" w:hAnsi="Nunito" w:cs="Nunito"/>
          <w:color w:val="000000" w:themeColor="text1"/>
          <w:sz w:val="20"/>
          <w:rPrChange w:id="5259" w:author="Craig Parker" w:date="2024-08-07T12:23:00Z">
            <w:rPr>
              <w:rFonts w:ascii="Nunito" w:eastAsia="Nunito" w:hAnsi="Nunito" w:cs="Nunito"/>
            </w:rPr>
          </w:rPrChange>
        </w:rPr>
        <w:t xml:space="preserve"> possibilities). </w:t>
      </w:r>
    </w:p>
    <w:p w14:paraId="0000012D" w14:textId="77777777" w:rsidR="007813F4" w:rsidRPr="002E4822" w:rsidRDefault="007813F4">
      <w:pPr>
        <w:spacing w:line="360" w:lineRule="auto"/>
        <w:rPr>
          <w:rFonts w:ascii="Nunito" w:eastAsia="Nunito" w:hAnsi="Nunito" w:cs="Nunito"/>
          <w:color w:val="000000" w:themeColor="text1"/>
          <w:sz w:val="20"/>
          <w:rPrChange w:id="5260" w:author="Craig Parker" w:date="2024-08-07T12:23:00Z">
            <w:rPr>
              <w:rFonts w:ascii="Nunito" w:eastAsia="Nunito" w:hAnsi="Nunito" w:cs="Nunito"/>
            </w:rPr>
          </w:rPrChange>
        </w:rPr>
      </w:pPr>
    </w:p>
    <w:p w14:paraId="0000012E" w14:textId="77777777" w:rsidR="007813F4" w:rsidRPr="002E4822" w:rsidRDefault="009511AE">
      <w:pPr>
        <w:spacing w:line="360" w:lineRule="auto"/>
        <w:rPr>
          <w:rFonts w:ascii="Nunito" w:eastAsia="Nunito" w:hAnsi="Nunito" w:cs="Nunito"/>
          <w:color w:val="000000" w:themeColor="text1"/>
          <w:sz w:val="20"/>
          <w:rPrChange w:id="5261" w:author="Craig Parker" w:date="2024-08-07T12:23:00Z">
            <w:rPr>
              <w:rFonts w:ascii="Nunito" w:eastAsia="Nunito" w:hAnsi="Nunito" w:cs="Nunito"/>
            </w:rPr>
          </w:rPrChange>
        </w:rPr>
      </w:pPr>
      <w:r w:rsidRPr="002E4822">
        <w:rPr>
          <w:rFonts w:ascii="Nunito" w:eastAsia="Nunito" w:hAnsi="Nunito" w:cs="Nunito"/>
          <w:b/>
          <w:color w:val="000000" w:themeColor="text1"/>
          <w:sz w:val="20"/>
          <w:rPrChange w:id="5262" w:author="Craig Parker" w:date="2024-08-07T12:23:00Z">
            <w:rPr>
              <w:rFonts w:ascii="Nunito" w:eastAsia="Nunito" w:hAnsi="Nunito" w:cs="Nunito"/>
              <w:b/>
            </w:rPr>
          </w:rPrChange>
        </w:rPr>
        <w:t>Restrictions to data sharing</w:t>
      </w:r>
    </w:p>
    <w:p w14:paraId="0000012F" w14:textId="77777777" w:rsidR="007813F4" w:rsidRPr="002E4822" w:rsidRDefault="009511AE">
      <w:pPr>
        <w:spacing w:line="360" w:lineRule="auto"/>
        <w:rPr>
          <w:rFonts w:ascii="Nunito" w:eastAsia="Nunito" w:hAnsi="Nunito" w:cs="Nunito"/>
          <w:color w:val="000000" w:themeColor="text1"/>
          <w:sz w:val="20"/>
          <w:rPrChange w:id="5263" w:author="Craig Parker" w:date="2024-08-07T12:23:00Z">
            <w:rPr>
              <w:rFonts w:ascii="Nunito" w:eastAsia="Nunito" w:hAnsi="Nunito" w:cs="Nunito"/>
            </w:rPr>
          </w:rPrChange>
        </w:rPr>
      </w:pPr>
      <w:r w:rsidRPr="002E4822">
        <w:rPr>
          <w:rFonts w:ascii="Nunito" w:eastAsia="Nunito" w:hAnsi="Nunito" w:cs="Nunito"/>
          <w:color w:val="000000" w:themeColor="text1"/>
          <w:sz w:val="20"/>
          <w:rPrChange w:id="5264" w:author="Craig Parker" w:date="2024-08-07T12:23:00Z">
            <w:rPr>
              <w:rFonts w:ascii="Nunito" w:eastAsia="Nunito" w:hAnsi="Nunito" w:cs="Nunito"/>
            </w:rPr>
          </w:rPrChange>
        </w:rPr>
        <w:t xml:space="preserve">According to Section 4.6 of the </w:t>
      </w:r>
      <w:r w:rsidRPr="002E4822">
        <w:rPr>
          <w:rFonts w:ascii="Nunito" w:hAnsi="Nunito"/>
          <w:color w:val="000000" w:themeColor="text1"/>
          <w:sz w:val="20"/>
          <w:rPrChange w:id="5265" w:author="Craig Parker" w:date="2024-08-07T12:23:00Z">
            <w:rPr/>
          </w:rPrChange>
        </w:rPr>
        <w:fldChar w:fldCharType="begin"/>
      </w:r>
      <w:r w:rsidRPr="002E4822">
        <w:rPr>
          <w:rFonts w:ascii="Nunito" w:hAnsi="Nunito"/>
          <w:color w:val="000000" w:themeColor="text1"/>
          <w:sz w:val="20"/>
          <w:rPrChange w:id="5266" w:author="Craig Parker" w:date="2024-08-07T12:23:00Z">
            <w:rPr/>
          </w:rPrChange>
        </w:rPr>
        <w:instrText>HYPERLINK "http://www.digitalservices.lib.uct.ac.za/dls/rdm-policy" \h</w:instrText>
      </w:r>
      <w:r w:rsidRPr="002824F2">
        <w:rPr>
          <w:rFonts w:ascii="Nunito" w:hAnsi="Nunito"/>
          <w:color w:val="000000" w:themeColor="text1"/>
          <w:sz w:val="20"/>
        </w:rPr>
      </w:r>
      <w:r w:rsidRPr="002E4822">
        <w:rPr>
          <w:rFonts w:ascii="Nunito" w:hAnsi="Nunito"/>
          <w:color w:val="000000" w:themeColor="text1"/>
          <w:sz w:val="20"/>
          <w:rPrChange w:id="5267" w:author="Craig Parker" w:date="2024-08-07T12:23:00Z">
            <w:rPr>
              <w:rFonts w:ascii="Nunito" w:eastAsia="Nunito" w:hAnsi="Nunito" w:cs="Nunito"/>
              <w:color w:val="000080"/>
              <w:u w:val="single"/>
            </w:rPr>
          </w:rPrChange>
        </w:rPr>
        <w:fldChar w:fldCharType="separate"/>
      </w:r>
      <w:r w:rsidRPr="002E4822">
        <w:rPr>
          <w:rFonts w:ascii="Nunito" w:eastAsia="Nunito" w:hAnsi="Nunito" w:cs="Nunito"/>
          <w:color w:val="000000" w:themeColor="text1"/>
          <w:sz w:val="20"/>
          <w:u w:val="single"/>
          <w:rPrChange w:id="5268" w:author="Craig Parker" w:date="2024-08-07T12:23:00Z">
            <w:rPr>
              <w:rFonts w:ascii="Nunito" w:eastAsia="Nunito" w:hAnsi="Nunito" w:cs="Nunito"/>
              <w:color w:val="000080"/>
              <w:u w:val="single"/>
            </w:rPr>
          </w:rPrChange>
        </w:rPr>
        <w:t>UCT Research Data Management policy</w:t>
      </w:r>
      <w:r w:rsidRPr="002E4822">
        <w:rPr>
          <w:rFonts w:ascii="Nunito" w:eastAsia="Nunito" w:hAnsi="Nunito" w:cs="Nunito"/>
          <w:color w:val="000000" w:themeColor="text1"/>
          <w:sz w:val="20"/>
          <w:u w:val="single"/>
          <w:rPrChange w:id="5269" w:author="Craig Parker" w:date="2024-08-07T12:23:00Z">
            <w:rPr>
              <w:rFonts w:ascii="Nunito" w:eastAsia="Nunito" w:hAnsi="Nunito" w:cs="Nunito"/>
              <w:color w:val="000080"/>
              <w:u w:val="single"/>
            </w:rPr>
          </w:rPrChange>
        </w:rPr>
        <w:fldChar w:fldCharType="end"/>
      </w:r>
      <w:r w:rsidRPr="002E4822">
        <w:rPr>
          <w:rFonts w:ascii="Nunito" w:eastAsia="Nunito" w:hAnsi="Nunito" w:cs="Nunito"/>
          <w:color w:val="000000" w:themeColor="text1"/>
          <w:sz w:val="20"/>
          <w:rPrChange w:id="5270" w:author="Craig Parker" w:date="2024-08-07T12:23:00Z">
            <w:rPr>
              <w:rFonts w:ascii="Nunito" w:eastAsia="Nunito" w:hAnsi="Nunito" w:cs="Nunito"/>
            </w:rPr>
          </w:rPrChange>
        </w:rPr>
        <w:t xml:space="preserve">, </w:t>
      </w:r>
    </w:p>
    <w:p w14:paraId="00000130" w14:textId="77777777" w:rsidR="007813F4" w:rsidRPr="002E4822" w:rsidRDefault="007813F4">
      <w:pPr>
        <w:spacing w:line="360" w:lineRule="auto"/>
        <w:rPr>
          <w:rFonts w:ascii="Nunito" w:eastAsia="Nunito" w:hAnsi="Nunito" w:cs="Nunito"/>
          <w:color w:val="000000" w:themeColor="text1"/>
          <w:sz w:val="20"/>
          <w:rPrChange w:id="5271" w:author="Craig Parker" w:date="2024-08-07T12:23:00Z">
            <w:rPr>
              <w:rFonts w:ascii="Nunito" w:eastAsia="Nunito" w:hAnsi="Nunito" w:cs="Nunito"/>
            </w:rPr>
          </w:rPrChange>
        </w:rPr>
      </w:pPr>
    </w:p>
    <w:p w14:paraId="00000131" w14:textId="77777777" w:rsidR="007813F4" w:rsidRPr="002E4822" w:rsidRDefault="009511AE">
      <w:pPr>
        <w:spacing w:line="360" w:lineRule="auto"/>
        <w:rPr>
          <w:rFonts w:ascii="Nunito" w:eastAsia="Nunito" w:hAnsi="Nunito" w:cs="Nunito"/>
          <w:color w:val="000000" w:themeColor="text1"/>
          <w:sz w:val="20"/>
          <w:rPrChange w:id="5272" w:author="Craig Parker" w:date="2024-08-07T12:23:00Z">
            <w:rPr>
              <w:rFonts w:ascii="Nunito" w:eastAsia="Nunito" w:hAnsi="Nunito" w:cs="Nunito"/>
            </w:rPr>
          </w:rPrChange>
        </w:rPr>
      </w:pPr>
      <w:r w:rsidRPr="002E4822">
        <w:rPr>
          <w:rFonts w:ascii="Nunito" w:eastAsia="Nunito" w:hAnsi="Nunito" w:cs="Nunito"/>
          <w:color w:val="000000" w:themeColor="text1"/>
          <w:sz w:val="20"/>
          <w:rPrChange w:id="5273" w:author="Craig Parker" w:date="2024-08-07T12:23:00Z">
            <w:rPr>
              <w:rFonts w:ascii="Nunito" w:eastAsia="Nunito" w:hAnsi="Nunito" w:cs="Nunito"/>
            </w:rPr>
          </w:rPrChange>
        </w:rPr>
        <w:t>"[n]</w:t>
      </w:r>
      <w:proofErr w:type="spellStart"/>
      <w:r w:rsidRPr="002E4822">
        <w:rPr>
          <w:rFonts w:ascii="Nunito" w:eastAsia="Nunito" w:hAnsi="Nunito" w:cs="Nunito"/>
          <w:color w:val="000000" w:themeColor="text1"/>
          <w:sz w:val="20"/>
          <w:rPrChange w:id="5274" w:author="Craig Parker" w:date="2024-08-07T12:23:00Z">
            <w:rPr>
              <w:rFonts w:ascii="Nunito" w:eastAsia="Nunito" w:hAnsi="Nunito" w:cs="Nunito"/>
            </w:rPr>
          </w:rPrChange>
        </w:rPr>
        <w:t>ecessary</w:t>
      </w:r>
      <w:proofErr w:type="spellEnd"/>
      <w:r w:rsidRPr="002E4822">
        <w:rPr>
          <w:rFonts w:ascii="Nunito" w:eastAsia="Nunito" w:hAnsi="Nunito" w:cs="Nunito"/>
          <w:color w:val="000000" w:themeColor="text1"/>
          <w:sz w:val="20"/>
          <w:rPrChange w:id="5275" w:author="Craig Parker" w:date="2024-08-07T12:23:00Z">
            <w:rPr>
              <w:rFonts w:ascii="Nunito" w:eastAsia="Nunito" w:hAnsi="Nunito" w:cs="Nunito"/>
            </w:rPr>
          </w:rPrChange>
        </w:rPr>
        <w:t xml:space="preserve"> constraints on the availability of data include the protection of personal data; the protection of intellectual property; the protection of commercial interests of project partners; and security concerns."  </w:t>
      </w:r>
    </w:p>
    <w:p w14:paraId="00000132" w14:textId="77777777" w:rsidR="007813F4" w:rsidRPr="002E4822" w:rsidRDefault="007813F4">
      <w:pPr>
        <w:spacing w:line="360" w:lineRule="auto"/>
        <w:rPr>
          <w:rFonts w:ascii="Nunito" w:eastAsia="Nunito" w:hAnsi="Nunito" w:cs="Nunito"/>
          <w:color w:val="000000" w:themeColor="text1"/>
          <w:sz w:val="20"/>
          <w:rPrChange w:id="5276" w:author="Craig Parker" w:date="2024-08-07T12:23:00Z">
            <w:rPr>
              <w:rFonts w:ascii="Nunito" w:eastAsia="Nunito" w:hAnsi="Nunito" w:cs="Nunito"/>
            </w:rPr>
          </w:rPrChange>
        </w:rPr>
      </w:pPr>
    </w:p>
    <w:p w14:paraId="00000135" w14:textId="77777777" w:rsidR="007813F4" w:rsidRPr="002E4822" w:rsidRDefault="009511AE">
      <w:pPr>
        <w:spacing w:line="360" w:lineRule="auto"/>
        <w:rPr>
          <w:rFonts w:ascii="Nunito" w:eastAsia="Nunito" w:hAnsi="Nunito" w:cs="Nunito"/>
          <w:b/>
          <w:color w:val="000000" w:themeColor="text1"/>
          <w:sz w:val="20"/>
          <w:rPrChange w:id="5277" w:author="Craig Parker" w:date="2024-08-07T12:23:00Z">
            <w:rPr>
              <w:rFonts w:ascii="Nunito" w:eastAsia="Nunito" w:hAnsi="Nunito" w:cs="Nunito"/>
              <w:b/>
            </w:rPr>
          </w:rPrChange>
        </w:rPr>
      </w:pPr>
      <w:r w:rsidRPr="002E4822">
        <w:rPr>
          <w:rFonts w:ascii="Nunito" w:eastAsia="Nunito" w:hAnsi="Nunito" w:cs="Nunito"/>
          <w:b/>
          <w:color w:val="000000" w:themeColor="text1"/>
          <w:sz w:val="20"/>
          <w:rPrChange w:id="5278" w:author="Craig Parker" w:date="2024-08-07T12:23:00Z">
            <w:rPr>
              <w:rFonts w:ascii="Nunito" w:eastAsia="Nunito" w:hAnsi="Nunito" w:cs="Nunito"/>
              <w:b/>
            </w:rPr>
          </w:rPrChange>
        </w:rPr>
        <w:t>Discoverability</w:t>
      </w:r>
    </w:p>
    <w:p w14:paraId="00000136" w14:textId="422E6F53" w:rsidR="007813F4" w:rsidRPr="002E4822" w:rsidRDefault="009511AE">
      <w:pPr>
        <w:spacing w:line="360" w:lineRule="auto"/>
        <w:rPr>
          <w:rFonts w:ascii="Nunito" w:eastAsia="Nunito" w:hAnsi="Nunito" w:cs="Nunito"/>
          <w:color w:val="000000" w:themeColor="text1"/>
          <w:sz w:val="20"/>
          <w:rPrChange w:id="5279" w:author="Craig Parker" w:date="2024-08-07T12:23:00Z">
            <w:rPr>
              <w:rFonts w:ascii="Nunito" w:eastAsia="Nunito" w:hAnsi="Nunito" w:cs="Nunito"/>
            </w:rPr>
          </w:rPrChange>
        </w:rPr>
      </w:pPr>
      <w:r w:rsidRPr="002E4822">
        <w:rPr>
          <w:rFonts w:ascii="Nunito" w:eastAsia="Nunito" w:hAnsi="Nunito" w:cs="Nunito"/>
          <w:color w:val="000000" w:themeColor="text1"/>
          <w:sz w:val="20"/>
          <w:rPrChange w:id="5280" w:author="Craig Parker" w:date="2024-08-07T12:23:00Z">
            <w:rPr>
              <w:rFonts w:ascii="Nunito" w:eastAsia="Nunito" w:hAnsi="Nunito" w:cs="Nunito"/>
            </w:rPr>
          </w:rPrChange>
        </w:rPr>
        <w:t xml:space="preserve">The </w:t>
      </w:r>
      <w:del w:id="5281" w:author="Craig Parker" w:date="2024-08-05T19:21:00Z">
        <w:r w:rsidRPr="002E4822" w:rsidDel="00BC335B">
          <w:rPr>
            <w:rFonts w:ascii="Nunito" w:eastAsia="Nunito" w:hAnsi="Nunito" w:cs="Nunito"/>
            <w:color w:val="000000" w:themeColor="text1"/>
            <w:sz w:val="20"/>
            <w:rPrChange w:id="5282" w:author="Craig Parker" w:date="2024-08-07T12:23:00Z">
              <w:rPr>
                <w:rFonts w:ascii="Nunito" w:eastAsia="Nunito" w:hAnsi="Nunito" w:cs="Nunito"/>
              </w:rPr>
            </w:rPrChange>
          </w:rPr>
          <w:delText>HEAT</w:delText>
        </w:r>
      </w:del>
      <w:ins w:id="5283" w:author="Craig Parker" w:date="2024-08-05T19:21:00Z">
        <w:r w:rsidR="00BC335B" w:rsidRPr="002E4822">
          <w:rPr>
            <w:rFonts w:ascii="Nunito" w:eastAsia="Nunito" w:hAnsi="Nunito" w:cs="Nunito"/>
            <w:color w:val="000000" w:themeColor="text1"/>
            <w:sz w:val="20"/>
            <w:rPrChange w:id="5284" w:author="Craig Parker" w:date="2024-08-07T12:23:00Z">
              <w:rPr>
                <w:rFonts w:ascii="Nunito" w:eastAsia="Nunito" w:hAnsi="Nunito" w:cs="Nunito"/>
              </w:rPr>
            </w:rPrChange>
          </w:rPr>
          <w:t>HE²AT</w:t>
        </w:r>
      </w:ins>
      <w:r w:rsidRPr="002E4822">
        <w:rPr>
          <w:rFonts w:ascii="Nunito" w:eastAsia="Nunito" w:hAnsi="Nunito" w:cs="Nunito"/>
          <w:color w:val="000000" w:themeColor="text1"/>
          <w:sz w:val="20"/>
          <w:rPrChange w:id="5285" w:author="Craig Parker" w:date="2024-08-07T12:23:00Z">
            <w:rPr>
              <w:rFonts w:ascii="Nunito" w:eastAsia="Nunito" w:hAnsi="Nunito" w:cs="Nunito"/>
            </w:rPr>
          </w:rPrChange>
        </w:rPr>
        <w:t xml:space="preserve"> Center and DMAC will implement FAIR principles:</w:t>
      </w:r>
    </w:p>
    <w:p w14:paraId="00000137" w14:textId="77777777" w:rsidR="007813F4" w:rsidRPr="002E4822" w:rsidRDefault="007813F4">
      <w:pPr>
        <w:spacing w:line="360" w:lineRule="auto"/>
        <w:rPr>
          <w:rFonts w:ascii="Nunito" w:eastAsia="Nunito" w:hAnsi="Nunito" w:cs="Nunito"/>
          <w:color w:val="000000" w:themeColor="text1"/>
          <w:sz w:val="20"/>
          <w:rPrChange w:id="5286" w:author="Craig Parker" w:date="2024-08-07T12:23:00Z">
            <w:rPr>
              <w:rFonts w:ascii="Nunito" w:eastAsia="Nunito" w:hAnsi="Nunito" w:cs="Nunito"/>
            </w:rPr>
          </w:rPrChange>
        </w:rPr>
      </w:pPr>
    </w:p>
    <w:p w14:paraId="00000138" w14:textId="6DC173E0" w:rsidR="007813F4" w:rsidRPr="002E4822" w:rsidRDefault="0E3CF60B" w:rsidP="0E3CF60B">
      <w:pPr>
        <w:numPr>
          <w:ilvl w:val="0"/>
          <w:numId w:val="19"/>
        </w:numPr>
        <w:pBdr>
          <w:top w:val="nil"/>
          <w:left w:val="nil"/>
          <w:bottom w:val="nil"/>
          <w:right w:val="nil"/>
          <w:between w:val="nil"/>
        </w:pBdr>
        <w:spacing w:line="360" w:lineRule="auto"/>
        <w:rPr>
          <w:rFonts w:ascii="Nunito" w:hAnsi="Nunito"/>
          <w:color w:val="000000" w:themeColor="text1"/>
          <w:sz w:val="20"/>
          <w:rPrChange w:id="5287" w:author="Craig Parker" w:date="2024-08-07T12:23:00Z">
            <w:rPr/>
          </w:rPrChange>
        </w:rPr>
      </w:pPr>
      <w:r w:rsidRPr="002E4822">
        <w:rPr>
          <w:rFonts w:ascii="Nunito" w:eastAsia="Nunito" w:hAnsi="Nunito" w:cs="Nunito"/>
          <w:color w:val="000000" w:themeColor="text1"/>
          <w:sz w:val="20"/>
        </w:rPr>
        <w:lastRenderedPageBreak/>
        <w:t xml:space="preserve">Data will be </w:t>
      </w:r>
      <w:r w:rsidRPr="002E4822">
        <w:rPr>
          <w:rFonts w:ascii="Nunito" w:eastAsia="Nunito" w:hAnsi="Nunito" w:cs="Nunito"/>
          <w:b/>
          <w:bCs/>
          <w:color w:val="000000" w:themeColor="text1"/>
          <w:sz w:val="20"/>
        </w:rPr>
        <w:t>findable</w:t>
      </w:r>
      <w:r w:rsidRPr="002E4822">
        <w:rPr>
          <w:rFonts w:ascii="Nunito" w:eastAsia="Nunito" w:hAnsi="Nunito" w:cs="Nunito"/>
          <w:color w:val="000000" w:themeColor="text1"/>
          <w:sz w:val="20"/>
        </w:rPr>
        <w:t xml:space="preserve"> through public</w:t>
      </w:r>
      <w:del w:id="5288" w:author="Prestige Tatenda Makanga" w:date="2024-08-05T08:32:00Z">
        <w:r w:rsidR="009511AE" w:rsidRPr="002E4822" w:rsidDel="0E3CF60B">
          <w:rPr>
            <w:rFonts w:ascii="Nunito" w:eastAsia="Nunito" w:hAnsi="Nunito" w:cs="Nunito"/>
            <w:color w:val="000000" w:themeColor="text1"/>
            <w:sz w:val="20"/>
          </w:rPr>
          <w:delText>al</w:delText>
        </w:r>
      </w:del>
      <w:r w:rsidRPr="002E4822">
        <w:rPr>
          <w:rFonts w:ascii="Nunito" w:eastAsia="Nunito" w:hAnsi="Nunito" w:cs="Nunito"/>
          <w:color w:val="000000" w:themeColor="text1"/>
          <w:sz w:val="20"/>
        </w:rPr>
        <w:t xml:space="preserve">ly accessible and searchable meta-data indexes (need to decide if the DS-I Africa ODSP is going to be the primary </w:t>
      </w:r>
      <w:del w:id="5289" w:author="Craig Parker" w:date="2024-07-09T11:42:00Z">
        <w:r w:rsidR="009511AE" w:rsidRPr="002E4822" w:rsidDel="0E3CF60B">
          <w:rPr>
            <w:rFonts w:ascii="Nunito" w:eastAsia="Nunito" w:hAnsi="Nunito" w:cs="Nunito"/>
            <w:color w:val="000000" w:themeColor="text1"/>
            <w:sz w:val="20"/>
          </w:rPr>
          <w:delText xml:space="preserve">mechanisms </w:delText>
        </w:r>
      </w:del>
      <w:ins w:id="5290" w:author="Craig Parker" w:date="2024-07-09T11:42:00Z">
        <w:r w:rsidRPr="002E4822">
          <w:rPr>
            <w:rFonts w:ascii="Nunito" w:eastAsia="Nunito" w:hAnsi="Nunito" w:cs="Nunito"/>
            <w:color w:val="000000" w:themeColor="text1"/>
            <w:sz w:val="20"/>
          </w:rPr>
          <w:t xml:space="preserve">mechanism </w:t>
        </w:r>
      </w:ins>
      <w:r w:rsidRPr="002E4822">
        <w:rPr>
          <w:rFonts w:ascii="Nunito" w:eastAsia="Nunito" w:hAnsi="Nunito" w:cs="Nunito"/>
          <w:color w:val="000000" w:themeColor="text1"/>
          <w:sz w:val="20"/>
        </w:rPr>
        <w:t>for meta-data search</w:t>
      </w:r>
      <w:del w:id="5291" w:author="Craig Parker" w:date="2024-07-09T11:42:00Z">
        <w:r w:rsidR="009511AE" w:rsidRPr="002E4822" w:rsidDel="0E3CF60B">
          <w:rPr>
            <w:rFonts w:ascii="Nunito" w:eastAsia="Nunito" w:hAnsi="Nunito" w:cs="Nunito"/>
            <w:color w:val="000000" w:themeColor="text1"/>
            <w:sz w:val="20"/>
          </w:rPr>
          <w:delText xml:space="preserve">, </w:delText>
        </w:r>
      </w:del>
      <w:ins w:id="5292" w:author="Craig Parker" w:date="2024-07-09T11:42:00Z">
        <w:r w:rsidRPr="002E4822">
          <w:rPr>
            <w:rFonts w:ascii="Nunito" w:eastAsia="Nunito" w:hAnsi="Nunito" w:cs="Nunito"/>
            <w:color w:val="000000" w:themeColor="text1"/>
            <w:sz w:val="20"/>
          </w:rPr>
          <w:t xml:space="preserve">; </w:t>
        </w:r>
      </w:ins>
      <w:r w:rsidRPr="002E4822">
        <w:rPr>
          <w:rFonts w:ascii="Nunito" w:eastAsia="Nunito" w:hAnsi="Nunito" w:cs="Nunito"/>
          <w:color w:val="000000" w:themeColor="text1"/>
          <w:sz w:val="20"/>
        </w:rPr>
        <w:t xml:space="preserve">UCT also hosts the </w:t>
      </w:r>
      <w:proofErr w:type="spellStart"/>
      <w:r w:rsidRPr="002E4822">
        <w:rPr>
          <w:rFonts w:ascii="Nunito" w:eastAsia="Nunito" w:hAnsi="Nunito" w:cs="Nunito"/>
          <w:color w:val="000000" w:themeColor="text1"/>
          <w:sz w:val="20"/>
        </w:rPr>
        <w:t>ZivaHub</w:t>
      </w:r>
      <w:proofErr w:type="spellEnd"/>
      <w:r w:rsidRPr="002E4822">
        <w:rPr>
          <w:rFonts w:ascii="Nunito" w:eastAsia="Nunito" w:hAnsi="Nunito" w:cs="Nunito"/>
          <w:color w:val="000000" w:themeColor="text1"/>
          <w:sz w:val="20"/>
        </w:rPr>
        <w:t xml:space="preserve"> repository)</w:t>
      </w:r>
    </w:p>
    <w:p w14:paraId="00000139" w14:textId="72331277" w:rsidR="007813F4" w:rsidRPr="002E4822" w:rsidRDefault="009511AE">
      <w:pPr>
        <w:numPr>
          <w:ilvl w:val="0"/>
          <w:numId w:val="19"/>
        </w:numPr>
        <w:pBdr>
          <w:top w:val="nil"/>
          <w:left w:val="nil"/>
          <w:bottom w:val="nil"/>
          <w:right w:val="nil"/>
          <w:between w:val="nil"/>
        </w:pBdr>
        <w:spacing w:line="360" w:lineRule="auto"/>
        <w:rPr>
          <w:rFonts w:ascii="Nunito" w:hAnsi="Nunito"/>
          <w:color w:val="000000" w:themeColor="text1"/>
          <w:sz w:val="20"/>
          <w:rPrChange w:id="5293" w:author="Craig Parker" w:date="2024-08-07T12:23:00Z">
            <w:rPr/>
          </w:rPrChange>
        </w:rPr>
      </w:pPr>
      <w:r w:rsidRPr="002E4822">
        <w:rPr>
          <w:rFonts w:ascii="Nunito" w:eastAsia="Nunito" w:hAnsi="Nunito" w:cs="Nunito"/>
          <w:color w:val="000000" w:themeColor="text1"/>
          <w:sz w:val="20"/>
          <w:rPrChange w:id="5294" w:author="Craig Parker" w:date="2024-08-07T12:23:00Z">
            <w:rPr>
              <w:rFonts w:ascii="Nunito" w:eastAsia="Nunito" w:hAnsi="Nunito" w:cs="Nunito"/>
              <w:color w:val="000000"/>
            </w:rPr>
          </w:rPrChange>
        </w:rPr>
        <w:t xml:space="preserve">Data will be </w:t>
      </w:r>
      <w:r w:rsidRPr="002E4822">
        <w:rPr>
          <w:rFonts w:ascii="Nunito" w:eastAsia="Nunito" w:hAnsi="Nunito" w:cs="Nunito"/>
          <w:b/>
          <w:color w:val="000000" w:themeColor="text1"/>
          <w:sz w:val="20"/>
          <w:rPrChange w:id="5295" w:author="Craig Parker" w:date="2024-08-07T12:23:00Z">
            <w:rPr>
              <w:rFonts w:ascii="Nunito" w:eastAsia="Nunito" w:hAnsi="Nunito" w:cs="Nunito"/>
              <w:b/>
              <w:color w:val="000000"/>
            </w:rPr>
          </w:rPrChange>
        </w:rPr>
        <w:t>accessible</w:t>
      </w:r>
      <w:r w:rsidRPr="002E4822">
        <w:rPr>
          <w:rFonts w:ascii="Nunito" w:eastAsia="Nunito" w:hAnsi="Nunito" w:cs="Nunito"/>
          <w:color w:val="000000" w:themeColor="text1"/>
          <w:sz w:val="20"/>
          <w:rPrChange w:id="5296" w:author="Craig Parker" w:date="2024-08-07T12:23:00Z">
            <w:rPr>
              <w:rFonts w:ascii="Nunito" w:eastAsia="Nunito" w:hAnsi="Nunito" w:cs="Nunito"/>
              <w:color w:val="000000"/>
            </w:rPr>
          </w:rPrChange>
        </w:rPr>
        <w:t xml:space="preserve"> either openly through a </w:t>
      </w:r>
      <w:del w:id="5297" w:author="Craig Parker" w:date="2024-07-09T11:42:00Z">
        <w:r w:rsidRPr="002E4822" w:rsidDel="002116FB">
          <w:rPr>
            <w:rFonts w:ascii="Nunito" w:eastAsia="Nunito" w:hAnsi="Nunito" w:cs="Nunito"/>
            <w:color w:val="000000" w:themeColor="text1"/>
            <w:sz w:val="20"/>
            <w:rPrChange w:id="5298" w:author="Craig Parker" w:date="2024-08-07T12:23:00Z">
              <w:rPr>
                <w:rFonts w:ascii="Nunito" w:eastAsia="Nunito" w:hAnsi="Nunito" w:cs="Nunito"/>
                <w:color w:val="000000"/>
              </w:rPr>
            </w:rPrChange>
          </w:rPr>
          <w:delText>public facing</w:delText>
        </w:r>
      </w:del>
      <w:ins w:id="5299" w:author="Craig Parker" w:date="2024-07-09T11:42:00Z">
        <w:r w:rsidR="002116FB" w:rsidRPr="002E4822">
          <w:rPr>
            <w:rFonts w:ascii="Nunito" w:eastAsia="Nunito" w:hAnsi="Nunito" w:cs="Nunito"/>
            <w:color w:val="000000" w:themeColor="text1"/>
            <w:sz w:val="20"/>
            <w:rPrChange w:id="5300" w:author="Craig Parker" w:date="2024-08-07T12:23:00Z">
              <w:rPr>
                <w:rFonts w:ascii="Nunito" w:eastAsia="Nunito" w:hAnsi="Nunito" w:cs="Nunito"/>
                <w:color w:val="000000"/>
              </w:rPr>
            </w:rPrChange>
          </w:rPr>
          <w:t>public-facing</w:t>
        </w:r>
      </w:ins>
      <w:r w:rsidRPr="002E4822">
        <w:rPr>
          <w:rFonts w:ascii="Nunito" w:eastAsia="Nunito" w:hAnsi="Nunito" w:cs="Nunito"/>
          <w:color w:val="000000" w:themeColor="text1"/>
          <w:sz w:val="20"/>
          <w:rPrChange w:id="5301" w:author="Craig Parker" w:date="2024-08-07T12:23:00Z">
            <w:rPr>
              <w:rFonts w:ascii="Nunito" w:eastAsia="Nunito" w:hAnsi="Nunito" w:cs="Nunito"/>
              <w:color w:val="000000"/>
            </w:rPr>
          </w:rPrChange>
        </w:rPr>
        <w:t xml:space="preserve"> component of the DMP data repository</w:t>
      </w:r>
      <w:del w:id="5302" w:author="Craig Parker" w:date="2024-07-09T11:42:00Z">
        <w:r w:rsidRPr="002E4822" w:rsidDel="002116FB">
          <w:rPr>
            <w:rFonts w:ascii="Nunito" w:eastAsia="Nunito" w:hAnsi="Nunito" w:cs="Nunito"/>
            <w:color w:val="000000" w:themeColor="text1"/>
            <w:sz w:val="20"/>
            <w:rPrChange w:id="5303" w:author="Craig Parker" w:date="2024-08-07T12:23:00Z">
              <w:rPr>
                <w:rFonts w:ascii="Nunito" w:eastAsia="Nunito" w:hAnsi="Nunito" w:cs="Nunito"/>
                <w:color w:val="000000"/>
              </w:rPr>
            </w:rPrChange>
          </w:rPr>
          <w:delText>,</w:delText>
        </w:r>
      </w:del>
      <w:r w:rsidRPr="002E4822">
        <w:rPr>
          <w:rFonts w:ascii="Nunito" w:eastAsia="Nunito" w:hAnsi="Nunito" w:cs="Nunito"/>
          <w:color w:val="000000" w:themeColor="text1"/>
          <w:sz w:val="20"/>
          <w:rPrChange w:id="5304" w:author="Craig Parker" w:date="2024-08-07T12:23:00Z">
            <w:rPr>
              <w:rFonts w:ascii="Nunito" w:eastAsia="Nunito" w:hAnsi="Nunito" w:cs="Nunito"/>
              <w:color w:val="000000"/>
            </w:rPr>
          </w:rPrChange>
        </w:rPr>
        <w:t xml:space="preserve"> or through a data access request to DMAC (where a Data </w:t>
      </w:r>
      <w:r w:rsidR="001151F1" w:rsidRPr="002E4822">
        <w:rPr>
          <w:rFonts w:ascii="Nunito" w:eastAsia="Nunito" w:hAnsi="Nunito" w:cs="Nunito"/>
          <w:color w:val="000000" w:themeColor="text1"/>
          <w:sz w:val="20"/>
        </w:rPr>
        <w:t>Transfer</w:t>
      </w:r>
      <w:r w:rsidRPr="002E4822">
        <w:rPr>
          <w:rFonts w:ascii="Nunito" w:eastAsia="Nunito" w:hAnsi="Nunito" w:cs="Nunito"/>
          <w:color w:val="000000" w:themeColor="text1"/>
          <w:sz w:val="20"/>
          <w:rPrChange w:id="5305" w:author="Craig Parker" w:date="2024-08-07T12:23:00Z">
            <w:rPr>
              <w:rFonts w:ascii="Nunito" w:eastAsia="Nunito" w:hAnsi="Nunito" w:cs="Nunito"/>
              <w:color w:val="000000"/>
            </w:rPr>
          </w:rPrChange>
        </w:rPr>
        <w:t xml:space="preserve"> Agreement is required)</w:t>
      </w:r>
    </w:p>
    <w:p w14:paraId="0000013A" w14:textId="77777777" w:rsidR="007813F4" w:rsidRPr="002E4822" w:rsidRDefault="009511AE">
      <w:pPr>
        <w:numPr>
          <w:ilvl w:val="0"/>
          <w:numId w:val="19"/>
        </w:numPr>
        <w:pBdr>
          <w:top w:val="nil"/>
          <w:left w:val="nil"/>
          <w:bottom w:val="nil"/>
          <w:right w:val="nil"/>
          <w:between w:val="nil"/>
        </w:pBdr>
        <w:spacing w:line="360" w:lineRule="auto"/>
        <w:rPr>
          <w:rFonts w:ascii="Nunito" w:hAnsi="Nunito"/>
          <w:color w:val="000000" w:themeColor="text1"/>
          <w:sz w:val="20"/>
          <w:rPrChange w:id="5306" w:author="Craig Parker" w:date="2024-08-07T12:23:00Z">
            <w:rPr/>
          </w:rPrChange>
        </w:rPr>
      </w:pPr>
      <w:r w:rsidRPr="002E4822">
        <w:rPr>
          <w:rFonts w:ascii="Nunito" w:eastAsia="Nunito" w:hAnsi="Nunito" w:cs="Nunito"/>
          <w:b/>
          <w:color w:val="000000" w:themeColor="text1"/>
          <w:sz w:val="20"/>
          <w:rPrChange w:id="5307" w:author="Craig Parker" w:date="2024-08-07T12:23:00Z">
            <w:rPr>
              <w:rFonts w:ascii="Nunito" w:eastAsia="Nunito" w:hAnsi="Nunito" w:cs="Nunito"/>
              <w:b/>
            </w:rPr>
          </w:rPrChange>
        </w:rPr>
        <w:t>Interoperability</w:t>
      </w:r>
      <w:r w:rsidRPr="002E4822">
        <w:rPr>
          <w:rFonts w:ascii="Nunito" w:eastAsia="Nunito" w:hAnsi="Nunito" w:cs="Nunito"/>
          <w:color w:val="000000" w:themeColor="text1"/>
          <w:sz w:val="20"/>
          <w:rPrChange w:id="5308" w:author="Craig Parker" w:date="2024-08-07T12:23:00Z">
            <w:rPr>
              <w:rFonts w:ascii="Nunito" w:eastAsia="Nunito" w:hAnsi="Nunito" w:cs="Nunito"/>
              <w:color w:val="000000"/>
            </w:rPr>
          </w:rPrChange>
        </w:rPr>
        <w:t xml:space="preserve"> will be enabled through the strict adherence to </w:t>
      </w:r>
      <w:proofErr w:type="gramStart"/>
      <w:r w:rsidRPr="002E4822">
        <w:rPr>
          <w:rFonts w:ascii="Nunito" w:eastAsia="Nunito" w:hAnsi="Nunito" w:cs="Nunito"/>
          <w:color w:val="000000" w:themeColor="text1"/>
          <w:sz w:val="20"/>
          <w:rPrChange w:id="5309" w:author="Craig Parker" w:date="2024-08-07T12:23:00Z">
            <w:rPr>
              <w:rFonts w:ascii="Nunito" w:eastAsia="Nunito" w:hAnsi="Nunito" w:cs="Nunito"/>
              <w:color w:val="000000"/>
            </w:rPr>
          </w:rPrChange>
        </w:rPr>
        <w:t>established</w:t>
      </w:r>
      <w:proofErr w:type="gramEnd"/>
      <w:r w:rsidRPr="002E4822">
        <w:rPr>
          <w:rFonts w:ascii="Nunito" w:eastAsia="Nunito" w:hAnsi="Nunito" w:cs="Nunito"/>
          <w:color w:val="000000" w:themeColor="text1"/>
          <w:sz w:val="20"/>
          <w:rPrChange w:id="5310" w:author="Craig Parker" w:date="2024-08-07T12:23:00Z">
            <w:rPr>
              <w:rFonts w:ascii="Nunito" w:eastAsia="Nunito" w:hAnsi="Nunito" w:cs="Nunito"/>
              <w:color w:val="000000"/>
            </w:rPr>
          </w:rPrChange>
        </w:rPr>
        <w:t xml:space="preserve"> data and meta-data standards (see above)</w:t>
      </w:r>
    </w:p>
    <w:p w14:paraId="0000013B" w14:textId="2D36AFA8" w:rsidR="007813F4" w:rsidRPr="002E4822" w:rsidRDefault="009511AE">
      <w:pPr>
        <w:numPr>
          <w:ilvl w:val="0"/>
          <w:numId w:val="19"/>
        </w:numPr>
        <w:pBdr>
          <w:top w:val="nil"/>
          <w:left w:val="nil"/>
          <w:bottom w:val="nil"/>
          <w:right w:val="nil"/>
          <w:between w:val="nil"/>
        </w:pBdr>
        <w:spacing w:line="360" w:lineRule="auto"/>
        <w:rPr>
          <w:rFonts w:ascii="Nunito" w:hAnsi="Nunito"/>
          <w:color w:val="000000" w:themeColor="text1"/>
          <w:sz w:val="20"/>
          <w:rPrChange w:id="5311" w:author="Craig Parker" w:date="2024-08-07T12:23:00Z">
            <w:rPr/>
          </w:rPrChange>
        </w:rPr>
      </w:pPr>
      <w:r w:rsidRPr="002E4822">
        <w:rPr>
          <w:rFonts w:ascii="Nunito" w:eastAsia="Nunito" w:hAnsi="Nunito" w:cs="Nunito"/>
          <w:b/>
          <w:color w:val="000000" w:themeColor="text1"/>
          <w:sz w:val="20"/>
          <w:rPrChange w:id="5312" w:author="Craig Parker" w:date="2024-08-07T12:23:00Z">
            <w:rPr>
              <w:rFonts w:ascii="Nunito" w:eastAsia="Nunito" w:hAnsi="Nunito" w:cs="Nunito"/>
              <w:b/>
              <w:color w:val="000000"/>
            </w:rPr>
          </w:rPrChange>
        </w:rPr>
        <w:t xml:space="preserve">Reuse </w:t>
      </w:r>
      <w:r w:rsidRPr="002E4822">
        <w:rPr>
          <w:rFonts w:ascii="Nunito" w:eastAsia="Nunito" w:hAnsi="Nunito" w:cs="Nunito"/>
          <w:color w:val="000000" w:themeColor="text1"/>
          <w:sz w:val="20"/>
          <w:rPrChange w:id="5313" w:author="Craig Parker" w:date="2024-08-07T12:23:00Z">
            <w:rPr>
              <w:rFonts w:ascii="Nunito" w:eastAsia="Nunito" w:hAnsi="Nunito" w:cs="Nunito"/>
              <w:color w:val="000000"/>
            </w:rPr>
          </w:rPrChange>
        </w:rPr>
        <w:t xml:space="preserve">will be supported through rigorous </w:t>
      </w:r>
      <w:del w:id="5314" w:author="Craig Parker" w:date="2024-07-09T11:42:00Z">
        <w:r w:rsidRPr="002E4822" w:rsidDel="00707C35">
          <w:rPr>
            <w:rFonts w:ascii="Nunito" w:eastAsia="Nunito" w:hAnsi="Nunito" w:cs="Nunito"/>
            <w:color w:val="000000" w:themeColor="text1"/>
            <w:sz w:val="20"/>
            <w:rPrChange w:id="5315" w:author="Craig Parker" w:date="2024-08-07T12:23:00Z">
              <w:rPr>
                <w:rFonts w:ascii="Nunito" w:eastAsia="Nunito" w:hAnsi="Nunito" w:cs="Nunito"/>
                <w:color w:val="000000"/>
              </w:rPr>
            </w:rPrChange>
          </w:rPr>
          <w:delText>documentation of the data</w:delText>
        </w:r>
      </w:del>
      <w:ins w:id="5316" w:author="Craig Parker" w:date="2024-07-09T11:42:00Z">
        <w:r w:rsidR="00707C35" w:rsidRPr="002E4822">
          <w:rPr>
            <w:rFonts w:ascii="Nunito" w:eastAsia="Nunito" w:hAnsi="Nunito" w:cs="Nunito"/>
            <w:color w:val="000000" w:themeColor="text1"/>
            <w:sz w:val="20"/>
            <w:rPrChange w:id="5317" w:author="Craig Parker" w:date="2024-08-07T12:23:00Z">
              <w:rPr>
                <w:rFonts w:ascii="Nunito" w:eastAsia="Nunito" w:hAnsi="Nunito" w:cs="Nunito"/>
                <w:color w:val="000000"/>
              </w:rPr>
            </w:rPrChange>
          </w:rPr>
          <w:t>data documentation,</w:t>
        </w:r>
      </w:ins>
      <w:r w:rsidRPr="002E4822">
        <w:rPr>
          <w:rFonts w:ascii="Nunito" w:eastAsia="Nunito" w:hAnsi="Nunito" w:cs="Nunito"/>
          <w:color w:val="000000" w:themeColor="text1"/>
          <w:sz w:val="20"/>
          <w:rPrChange w:id="5318" w:author="Craig Parker" w:date="2024-08-07T12:23:00Z">
            <w:rPr>
              <w:rFonts w:ascii="Nunito" w:eastAsia="Nunito" w:hAnsi="Nunito" w:cs="Nunito"/>
              <w:color w:val="000000"/>
            </w:rPr>
          </w:rPrChange>
        </w:rPr>
        <w:t xml:space="preserve"> including limitations and guidance for reuse</w:t>
      </w:r>
    </w:p>
    <w:p w14:paraId="0000013C" w14:textId="77777777" w:rsidR="007813F4" w:rsidRPr="002E4822" w:rsidRDefault="007813F4">
      <w:pPr>
        <w:spacing w:line="360" w:lineRule="auto"/>
        <w:rPr>
          <w:del w:id="5319" w:author="Craig Parker" w:date="2024-08-06T12:41:00Z"/>
          <w:rFonts w:ascii="Nunito" w:eastAsia="Nunito" w:hAnsi="Nunito" w:cs="Nunito"/>
          <w:color w:val="000000" w:themeColor="text1"/>
          <w:sz w:val="20"/>
          <w:rPrChange w:id="5320" w:author="Craig Parker" w:date="2024-08-07T12:23:00Z">
            <w:rPr>
              <w:del w:id="5321" w:author="Craig Parker" w:date="2024-08-06T12:41:00Z"/>
              <w:rFonts w:ascii="Nunito" w:eastAsia="Nunito" w:hAnsi="Nunito" w:cs="Nunito"/>
            </w:rPr>
          </w:rPrChange>
        </w:rPr>
      </w:pPr>
    </w:p>
    <w:p w14:paraId="0000013D" w14:textId="77777777" w:rsidR="007813F4" w:rsidRPr="002E4822" w:rsidRDefault="007813F4">
      <w:pPr>
        <w:spacing w:line="360" w:lineRule="auto"/>
        <w:rPr>
          <w:rFonts w:ascii="Nunito" w:eastAsia="Nunito" w:hAnsi="Nunito" w:cs="Nunito"/>
          <w:color w:val="000000" w:themeColor="text1"/>
          <w:sz w:val="20"/>
          <w:highlight w:val="yellow"/>
          <w:rPrChange w:id="5322" w:author="Craig Parker" w:date="2024-08-07T12:23:00Z">
            <w:rPr>
              <w:rFonts w:ascii="Nunito" w:eastAsia="Nunito" w:hAnsi="Nunito" w:cs="Nunito"/>
              <w:highlight w:val="yellow"/>
            </w:rPr>
          </w:rPrChange>
        </w:rPr>
      </w:pPr>
    </w:p>
    <w:p w14:paraId="0000013E" w14:textId="77777777" w:rsidR="007813F4" w:rsidRPr="002E4822" w:rsidRDefault="007813F4">
      <w:pPr>
        <w:spacing w:line="360" w:lineRule="auto"/>
        <w:rPr>
          <w:del w:id="5323" w:author="Craig Parker" w:date="2024-08-06T12:41:00Z"/>
          <w:rFonts w:ascii="Nunito" w:eastAsia="Nunito" w:hAnsi="Nunito" w:cs="Nunito"/>
          <w:color w:val="000000" w:themeColor="text1"/>
          <w:sz w:val="20"/>
          <w:highlight w:val="yellow"/>
          <w:rPrChange w:id="5324" w:author="Craig Parker" w:date="2024-08-07T12:23:00Z">
            <w:rPr>
              <w:del w:id="5325" w:author="Craig Parker" w:date="2024-08-06T12:41:00Z"/>
              <w:rFonts w:ascii="Nunito" w:eastAsia="Nunito" w:hAnsi="Nunito" w:cs="Nunito"/>
              <w:highlight w:val="yellow"/>
            </w:rPr>
          </w:rPrChange>
        </w:rPr>
      </w:pPr>
    </w:p>
    <w:p w14:paraId="0000013F" w14:textId="77777777" w:rsidR="007813F4" w:rsidRPr="002E4822" w:rsidRDefault="007813F4">
      <w:pPr>
        <w:spacing w:line="360" w:lineRule="auto"/>
        <w:rPr>
          <w:rFonts w:ascii="Nunito" w:eastAsia="Nunito" w:hAnsi="Nunito" w:cs="Nunito"/>
          <w:color w:val="000000" w:themeColor="text1"/>
          <w:sz w:val="20"/>
          <w:rPrChange w:id="5326" w:author="Craig Parker" w:date="2024-08-07T12:23:00Z">
            <w:rPr>
              <w:rFonts w:ascii="Nunito" w:eastAsia="Nunito" w:hAnsi="Nunito" w:cs="Nunito"/>
            </w:rPr>
          </w:rPrChange>
        </w:rPr>
      </w:pPr>
    </w:p>
    <w:p w14:paraId="00000140" w14:textId="2332CA78" w:rsidR="007813F4" w:rsidRPr="002E4822" w:rsidRDefault="52A8C99F">
      <w:pPr>
        <w:pStyle w:val="Heading1"/>
        <w:numPr>
          <w:ilvl w:val="1"/>
          <w:numId w:val="70"/>
        </w:numPr>
        <w:spacing w:line="360" w:lineRule="auto"/>
        <w:rPr>
          <w:ins w:id="5327" w:author="Craig Parker" w:date="2024-08-06T12:57:00Z"/>
          <w:rFonts w:eastAsia="Nunito"/>
          <w:rPrChange w:id="5328" w:author="Craig Parker" w:date="2024-08-07T12:23:00Z">
            <w:rPr>
              <w:ins w:id="5329" w:author="Craig Parker" w:date="2024-08-06T12:57:00Z"/>
              <w:rFonts w:ascii="Nunito" w:eastAsia="Nunito" w:hAnsi="Nunito" w:cs="Nunito"/>
            </w:rPr>
          </w:rPrChange>
        </w:rPr>
        <w:pPrChange w:id="5330" w:author="Craig Parker" w:date="2024-08-07T13:44:00Z">
          <w:pPr>
            <w:pStyle w:val="Heading1"/>
            <w:spacing w:before="280" w:line="240" w:lineRule="auto"/>
          </w:pPr>
        </w:pPrChange>
      </w:pPr>
      <w:bookmarkStart w:id="5331" w:name="_Toc172635234"/>
      <w:bookmarkStart w:id="5332" w:name="_Toc173777822"/>
      <w:bookmarkStart w:id="5333" w:name="_Toc174562957"/>
      <w:r w:rsidRPr="002E4822">
        <w:rPr>
          <w:rFonts w:eastAsia="Nunito"/>
          <w:rPrChange w:id="5334" w:author="Craig Parker" w:date="2024-08-07T12:23:00Z">
            <w:rPr>
              <w:rFonts w:ascii="Nunito" w:eastAsia="Nunito" w:hAnsi="Nunito" w:cs="Nunito"/>
            </w:rPr>
          </w:rPrChange>
        </w:rPr>
        <w:t xml:space="preserve">Procedure for making data available to </w:t>
      </w:r>
      <w:bookmarkEnd w:id="5331"/>
      <w:bookmarkEnd w:id="5332"/>
      <w:r w:rsidR="000933A1" w:rsidRPr="002E4822">
        <w:rPr>
          <w:rFonts w:eastAsia="Nunito"/>
        </w:rPr>
        <w:t>bona</w:t>
      </w:r>
      <w:ins w:id="5335" w:author="Matthew Chersich" w:date="2024-08-13T22:32:00Z">
        <w:r w:rsidR="00572F71">
          <w:rPr>
            <w:rFonts w:eastAsia="Nunito"/>
          </w:rPr>
          <w:t xml:space="preserve"> </w:t>
        </w:r>
      </w:ins>
      <w:r w:rsidR="000933A1" w:rsidRPr="002E4822">
        <w:rPr>
          <w:rFonts w:eastAsia="Nunito"/>
        </w:rPr>
        <w:t>fide</w:t>
      </w:r>
      <w:r w:rsidR="00D14C08" w:rsidRPr="002E4822">
        <w:rPr>
          <w:rFonts w:eastAsia="Nunito"/>
        </w:rPr>
        <w:t xml:space="preserve"> researchers</w:t>
      </w:r>
      <w:bookmarkEnd w:id="5333"/>
    </w:p>
    <w:p w14:paraId="00000141" w14:textId="3DEDD95B" w:rsidR="007813F4" w:rsidRPr="002E4822" w:rsidRDefault="0E3CF60B">
      <w:pPr>
        <w:spacing w:line="360" w:lineRule="auto"/>
        <w:jc w:val="both"/>
        <w:rPr>
          <w:del w:id="5336" w:author="Craig Parker" w:date="2024-08-06T12:57:00Z"/>
          <w:rFonts w:ascii="Nunito" w:eastAsia="Nunito" w:hAnsi="Nunito" w:cs="Nunito"/>
          <w:color w:val="000000" w:themeColor="text1"/>
          <w:sz w:val="20"/>
          <w:rPrChange w:id="5337" w:author="Craig Parker" w:date="2024-08-07T12:23:00Z">
            <w:rPr>
              <w:del w:id="5338" w:author="Craig Parker" w:date="2024-08-06T12:57:00Z"/>
              <w:rFonts w:ascii="Nunito" w:eastAsia="Nunito" w:hAnsi="Nunito" w:cs="Nunito"/>
            </w:rPr>
          </w:rPrChange>
        </w:rPr>
      </w:pPr>
      <w:del w:id="5339" w:author="Craig Parker" w:date="2024-08-06T12:57:00Z">
        <w:r w:rsidRPr="002E4822" w:rsidDel="52A8C99F">
          <w:rPr>
            <w:rFonts w:ascii="Nunito" w:eastAsia="Nunito" w:hAnsi="Nunito" w:cs="Nunito"/>
            <w:color w:val="000000" w:themeColor="text1"/>
            <w:sz w:val="20"/>
            <w:rPrChange w:id="5340" w:author="Craig Parker" w:date="2024-08-07T12:23:00Z">
              <w:rPr>
                <w:rFonts w:ascii="Nunito" w:eastAsia="Nunito" w:hAnsi="Nunito" w:cs="Nunito"/>
              </w:rPr>
            </w:rPrChange>
          </w:rPr>
          <w:delText>The S</w:delText>
        </w:r>
      </w:del>
      <w:ins w:id="5341" w:author="Matthew Chersich" w:date="2024-08-04T20:25:00Z">
        <w:del w:id="5342" w:author="Craig Parker" w:date="2024-08-06T12:57:00Z">
          <w:r w:rsidRPr="002E4822" w:rsidDel="52A8C99F">
            <w:rPr>
              <w:rFonts w:ascii="Nunito" w:eastAsia="Nunito" w:hAnsi="Nunito" w:cs="Nunito"/>
              <w:color w:val="000000" w:themeColor="text1"/>
              <w:sz w:val="20"/>
              <w:rPrChange w:id="5343" w:author="Craig Parker" w:date="2024-08-07T12:23:00Z">
                <w:rPr>
                  <w:rFonts w:ascii="Nunito" w:eastAsia="Nunito" w:hAnsi="Nunito" w:cs="Nunito"/>
                </w:rPr>
              </w:rPrChange>
            </w:rPr>
            <w:delText xml:space="preserve">teering </w:delText>
          </w:r>
        </w:del>
      </w:ins>
      <w:del w:id="5344" w:author="Craig Parker" w:date="2024-08-06T12:57:00Z">
        <w:r w:rsidRPr="002E4822" w:rsidDel="52A8C99F">
          <w:rPr>
            <w:rFonts w:ascii="Nunito" w:eastAsia="Nunito" w:hAnsi="Nunito" w:cs="Nunito"/>
            <w:color w:val="000000" w:themeColor="text1"/>
            <w:sz w:val="20"/>
            <w:rPrChange w:id="5345" w:author="Craig Parker" w:date="2024-08-07T12:23:00Z">
              <w:rPr>
                <w:rFonts w:ascii="Nunito" w:eastAsia="Nunito" w:hAnsi="Nunito" w:cs="Nunito"/>
              </w:rPr>
            </w:rPrChange>
          </w:rPr>
          <w:delText>C</w:delText>
        </w:r>
      </w:del>
      <w:ins w:id="5346" w:author="Matthew Chersich" w:date="2024-08-04T20:25:00Z">
        <w:del w:id="5347" w:author="Craig Parker" w:date="2024-08-06T12:57:00Z">
          <w:r w:rsidRPr="002E4822" w:rsidDel="52A8C99F">
            <w:rPr>
              <w:rFonts w:ascii="Nunito" w:eastAsia="Nunito" w:hAnsi="Nunito" w:cs="Nunito"/>
              <w:color w:val="000000" w:themeColor="text1"/>
              <w:sz w:val="20"/>
              <w:rPrChange w:id="5348" w:author="Craig Parker" w:date="2024-08-07T12:23:00Z">
                <w:rPr>
                  <w:rFonts w:ascii="Nunito" w:eastAsia="Nunito" w:hAnsi="Nunito" w:cs="Nunito"/>
                </w:rPr>
              </w:rPrChange>
            </w:rPr>
            <w:delText>ommittee</w:delText>
          </w:r>
        </w:del>
      </w:ins>
      <w:del w:id="5349" w:author="Craig Parker" w:date="2024-08-06T12:57:00Z">
        <w:r w:rsidRPr="002E4822" w:rsidDel="52A8C99F">
          <w:rPr>
            <w:rFonts w:ascii="Nunito" w:eastAsia="Nunito" w:hAnsi="Nunito" w:cs="Nunito"/>
            <w:color w:val="000000" w:themeColor="text1"/>
            <w:sz w:val="20"/>
            <w:rPrChange w:id="5350" w:author="Craig Parker" w:date="2024-08-07T12:23:00Z">
              <w:rPr>
                <w:rFonts w:ascii="Nunito" w:eastAsia="Nunito" w:hAnsi="Nunito" w:cs="Nunito"/>
              </w:rPr>
            </w:rPrChange>
          </w:rPr>
          <w:delText xml:space="preserve"> will develop a Data Access Request Form</w:delText>
        </w:r>
      </w:del>
      <w:ins w:id="5351" w:author="Matthew Chersich" w:date="2024-08-04T20:28:00Z">
        <w:del w:id="5352" w:author="Craig Parker" w:date="2024-08-06T12:57:00Z">
          <w:r w:rsidRPr="002E4822" w:rsidDel="52A8C99F">
            <w:rPr>
              <w:rFonts w:ascii="Nunito" w:eastAsia="Nunito" w:hAnsi="Nunito" w:cs="Nunito"/>
              <w:color w:val="000000" w:themeColor="text1"/>
              <w:sz w:val="20"/>
              <w:rPrChange w:id="5353" w:author="Craig Parker" w:date="2024-08-07T12:23:00Z">
                <w:rPr>
                  <w:rFonts w:ascii="Nunito" w:eastAsia="Nunito" w:hAnsi="Nunito" w:cs="Nunito"/>
                </w:rPr>
              </w:rPrChange>
            </w:rPr>
            <w:delText xml:space="preserve"> for </w:delText>
          </w:r>
        </w:del>
      </w:ins>
      <w:ins w:id="5354" w:author="Matthew Chersich" w:date="2024-08-04T20:29:00Z">
        <w:del w:id="5355" w:author="Craig Parker" w:date="2024-08-06T12:57:00Z">
          <w:r w:rsidRPr="002E4822" w:rsidDel="52A8C99F">
            <w:rPr>
              <w:rFonts w:ascii="Nunito" w:eastAsia="Nunito" w:hAnsi="Nunito" w:cs="Nunito"/>
              <w:color w:val="000000" w:themeColor="text1"/>
              <w:sz w:val="20"/>
              <w:rPrChange w:id="5356" w:author="Craig Parker" w:date="2024-08-07T12:23:00Z">
                <w:rPr>
                  <w:rFonts w:ascii="Nunito" w:eastAsia="Nunito" w:hAnsi="Nunito" w:cs="Nunito"/>
                </w:rPr>
              </w:rPrChange>
            </w:rPr>
            <w:delText>researchers outside of th</w:delText>
          </w:r>
        </w:del>
      </w:ins>
      <w:ins w:id="5357" w:author="Matthew Chersich" w:date="2024-08-05T08:32:00Z">
        <w:del w:id="5358" w:author="Craig Parker" w:date="2024-08-06T12:57:00Z">
          <w:r w:rsidRPr="002E4822" w:rsidDel="52A8C99F">
            <w:rPr>
              <w:rFonts w:ascii="Nunito" w:eastAsia="Nunito" w:hAnsi="Nunito" w:cs="Nunito"/>
              <w:color w:val="000000" w:themeColor="text1"/>
              <w:sz w:val="20"/>
              <w:rPrChange w:id="5359" w:author="Craig Parker" w:date="2024-08-07T12:23:00Z">
                <w:rPr>
                  <w:rFonts w:ascii="Nunito" w:eastAsia="Nunito" w:hAnsi="Nunito" w:cs="Nunito"/>
                </w:rPr>
              </w:rPrChange>
            </w:rPr>
            <w:delText>e</w:delText>
          </w:r>
        </w:del>
      </w:ins>
      <w:ins w:id="5360" w:author="Matthew Chersich" w:date="2024-08-04T20:29:00Z">
        <w:del w:id="5361" w:author="Craig Parker" w:date="2024-08-06T12:57:00Z">
          <w:r w:rsidRPr="002E4822" w:rsidDel="52A8C99F">
            <w:rPr>
              <w:rFonts w:ascii="Nunito" w:eastAsia="Nunito" w:hAnsi="Nunito" w:cs="Nunito"/>
              <w:color w:val="000000" w:themeColor="text1"/>
              <w:sz w:val="20"/>
              <w:rPrChange w:id="5362" w:author="Craig Parker" w:date="2024-08-07T12:23:00Z">
                <w:rPr>
                  <w:rFonts w:ascii="Nunito" w:eastAsia="Nunito" w:hAnsi="Nunito" w:cs="Nunito"/>
                </w:rPr>
              </w:rPrChange>
            </w:rPr>
            <w:delText xml:space="preserve"> </w:delText>
          </w:r>
        </w:del>
      </w:ins>
      <w:del w:id="5363" w:author="Craig Parker" w:date="2024-08-06T12:57:00Z">
        <w:r w:rsidRPr="002E4822" w:rsidDel="52A8C99F">
          <w:rPr>
            <w:rFonts w:ascii="Nunito" w:eastAsia="Nunito" w:hAnsi="Nunito" w:cs="Nunito"/>
            <w:color w:val="000000" w:themeColor="text1"/>
            <w:sz w:val="20"/>
            <w:rPrChange w:id="5364" w:author="Craig Parker" w:date="2024-08-07T12:23:00Z">
              <w:rPr>
                <w:rFonts w:ascii="Nunito" w:eastAsia="Nunito" w:hAnsi="Nunito" w:cs="Nunito"/>
              </w:rPr>
            </w:rPrChange>
          </w:rPr>
          <w:delText>HEAT</w:delText>
        </w:r>
      </w:del>
      <w:ins w:id="5365" w:author="Matthew Chersich" w:date="2024-08-04T20:29:00Z">
        <w:del w:id="5366" w:author="Craig Parker" w:date="2024-08-06T12:57:00Z">
          <w:r w:rsidRPr="002E4822" w:rsidDel="52A8C99F">
            <w:rPr>
              <w:rFonts w:ascii="Nunito" w:eastAsia="Nunito" w:hAnsi="Nunito" w:cs="Nunito"/>
              <w:color w:val="000000" w:themeColor="text1"/>
              <w:sz w:val="20"/>
              <w:rPrChange w:id="5367" w:author="Craig Parker" w:date="2024-08-07T12:23:00Z">
                <w:rPr>
                  <w:rFonts w:ascii="Nunito" w:eastAsia="Nunito" w:hAnsi="Nunito" w:cs="Nunito"/>
                </w:rPr>
              </w:rPrChange>
            </w:rPr>
            <w:delText xml:space="preserve"> Center team to request </w:delText>
          </w:r>
        </w:del>
      </w:ins>
      <w:ins w:id="5368" w:author="Matthew Chersich" w:date="2024-08-04T20:28:00Z">
        <w:del w:id="5369" w:author="Craig Parker" w:date="2024-08-06T12:57:00Z">
          <w:r w:rsidRPr="002E4822" w:rsidDel="52A8C99F">
            <w:rPr>
              <w:rFonts w:ascii="Nunito" w:eastAsia="Nunito" w:hAnsi="Nunito" w:cs="Nunito"/>
              <w:color w:val="000000" w:themeColor="text1"/>
              <w:sz w:val="20"/>
              <w:rPrChange w:id="5370" w:author="Craig Parker" w:date="2024-08-07T12:23:00Z">
                <w:rPr>
                  <w:rFonts w:ascii="Nunito" w:eastAsia="Nunito" w:hAnsi="Nunito" w:cs="Nunito"/>
                </w:rPr>
              </w:rPrChange>
            </w:rPr>
            <w:delText xml:space="preserve">access to </w:delText>
          </w:r>
        </w:del>
      </w:ins>
      <w:ins w:id="5371" w:author="Matthew Chersich" w:date="2024-08-04T20:29:00Z">
        <w:del w:id="5372" w:author="Craig Parker" w:date="2024-08-06T12:57:00Z">
          <w:r w:rsidRPr="002E4822" w:rsidDel="52A8C99F">
            <w:rPr>
              <w:rFonts w:ascii="Nunito" w:eastAsia="Nunito" w:hAnsi="Nunito" w:cs="Nunito"/>
              <w:color w:val="000000" w:themeColor="text1"/>
              <w:sz w:val="20"/>
              <w:rPrChange w:id="5373" w:author="Craig Parker" w:date="2024-08-07T12:23:00Z">
                <w:rPr>
                  <w:rFonts w:ascii="Nunito" w:eastAsia="Nunito" w:hAnsi="Nunito" w:cs="Nunito"/>
                </w:rPr>
              </w:rPrChange>
            </w:rPr>
            <w:delText xml:space="preserve">the </w:delText>
          </w:r>
        </w:del>
      </w:ins>
      <w:ins w:id="5374" w:author="Matthew Chersich" w:date="2024-08-04T20:28:00Z">
        <w:del w:id="5375" w:author="Craig Parker" w:date="2024-08-06T12:57:00Z">
          <w:r w:rsidRPr="002E4822" w:rsidDel="52A8C99F">
            <w:rPr>
              <w:rFonts w:ascii="Nunito" w:eastAsia="Nunito" w:hAnsi="Nunito" w:cs="Nunito"/>
              <w:color w:val="000000" w:themeColor="text1"/>
              <w:sz w:val="20"/>
              <w:rPrChange w:id="5376" w:author="Craig Parker" w:date="2024-08-07T12:23:00Z">
                <w:rPr>
                  <w:rFonts w:ascii="Nunito" w:eastAsia="Nunito" w:hAnsi="Nunito" w:cs="Nunito"/>
                </w:rPr>
              </w:rPrChange>
            </w:rPr>
            <w:delText xml:space="preserve">RP1/RP2 de-identified data. </w:delText>
          </w:r>
        </w:del>
      </w:ins>
      <w:del w:id="5377" w:author="Craig Parker" w:date="2024-08-06T12:57:00Z">
        <w:r w:rsidRPr="002E4822" w:rsidDel="52A8C99F">
          <w:rPr>
            <w:rFonts w:ascii="Nunito" w:eastAsia="Nunito" w:hAnsi="Nunito" w:cs="Nunito"/>
            <w:color w:val="000000" w:themeColor="text1"/>
            <w:sz w:val="20"/>
            <w:rPrChange w:id="5378" w:author="Craig Parker" w:date="2024-08-07T12:23:00Z">
              <w:rPr>
                <w:rFonts w:ascii="Nunito" w:eastAsia="Nunito" w:hAnsi="Nunito" w:cs="Nunito"/>
              </w:rPr>
            </w:rPrChange>
          </w:rPr>
          <w:delText xml:space="preserve">, which </w:delText>
        </w:r>
      </w:del>
      <w:del w:id="5379" w:author="Matthew Chersich" w:date="2024-08-04T20:26:00Z">
        <w:r w:rsidRPr="002E4822" w:rsidDel="52A8C99F">
          <w:rPr>
            <w:rFonts w:ascii="Nunito" w:eastAsia="Nunito" w:hAnsi="Nunito" w:cs="Nunito"/>
            <w:color w:val="000000" w:themeColor="text1"/>
            <w:sz w:val="20"/>
            <w:rPrChange w:id="5380" w:author="Craig Parker" w:date="2024-08-07T12:23:00Z">
              <w:rPr>
                <w:rFonts w:ascii="Nunito" w:eastAsia="Nunito" w:hAnsi="Nunito" w:cs="Nunito"/>
              </w:rPr>
            </w:rPrChange>
          </w:rPr>
          <w:delText xml:space="preserve">people </w:delText>
        </w:r>
      </w:del>
      <w:del w:id="5381" w:author="Craig Parker" w:date="2024-08-06T12:57:00Z">
        <w:r w:rsidRPr="002E4822" w:rsidDel="52A8C99F">
          <w:rPr>
            <w:rFonts w:ascii="Nunito" w:eastAsia="Nunito" w:hAnsi="Nunito" w:cs="Nunito"/>
            <w:color w:val="000000" w:themeColor="text1"/>
            <w:sz w:val="20"/>
            <w:rPrChange w:id="5382" w:author="Craig Parker" w:date="2024-08-07T12:23:00Z">
              <w:rPr>
                <w:rFonts w:ascii="Nunito" w:eastAsia="Nunito" w:hAnsi="Nunito" w:cs="Nunito"/>
              </w:rPr>
            </w:rPrChange>
          </w:rPr>
          <w:delText>requesting data need to complete prior to consideration ofmust complete</w:delText>
        </w:r>
      </w:del>
      <w:ins w:id="5383" w:author="Matthew Chersich" w:date="2024-08-04T20:26:00Z">
        <w:del w:id="5384" w:author="Craig Parker" w:date="2024-08-06T12:57:00Z">
          <w:r w:rsidRPr="002E4822" w:rsidDel="52A8C99F">
            <w:rPr>
              <w:rFonts w:ascii="Nunito" w:eastAsia="Nunito" w:hAnsi="Nunito" w:cs="Nunito"/>
              <w:color w:val="000000" w:themeColor="text1"/>
              <w:sz w:val="20"/>
              <w:rPrChange w:id="5385" w:author="Craig Parker" w:date="2024-08-07T12:23:00Z">
                <w:rPr>
                  <w:rFonts w:ascii="Nunito" w:eastAsia="Nunito" w:hAnsi="Nunito" w:cs="Nunito"/>
                </w:rPr>
              </w:rPrChange>
            </w:rPr>
            <w:delText xml:space="preserve">The </w:delText>
          </w:r>
        </w:del>
      </w:ins>
      <w:ins w:id="5386" w:author="Matthew Chersich" w:date="2024-08-04T20:27:00Z">
        <w:del w:id="5387" w:author="Craig Parker" w:date="2024-08-06T12:57:00Z">
          <w:r w:rsidRPr="002E4822" w:rsidDel="52A8C99F">
            <w:rPr>
              <w:rFonts w:ascii="Nunito" w:eastAsia="Nunito" w:hAnsi="Nunito" w:cs="Nunito"/>
              <w:color w:val="000000" w:themeColor="text1"/>
              <w:sz w:val="20"/>
              <w:rPrChange w:id="5388" w:author="Craig Parker" w:date="2024-08-07T12:23:00Z">
                <w:rPr>
                  <w:rFonts w:ascii="Nunito" w:eastAsia="Nunito" w:hAnsi="Nunito" w:cs="Nunito"/>
                </w:rPr>
              </w:rPrChange>
            </w:rPr>
            <w:delText>completed</w:delText>
          </w:r>
        </w:del>
      </w:ins>
      <w:ins w:id="5389" w:author="Matthew Chersich" w:date="2024-08-04T20:26:00Z">
        <w:del w:id="5390" w:author="Craig Parker" w:date="2024-08-06T12:57:00Z">
          <w:r w:rsidRPr="002E4822" w:rsidDel="52A8C99F">
            <w:rPr>
              <w:rFonts w:ascii="Nunito" w:eastAsia="Nunito" w:hAnsi="Nunito" w:cs="Nunito"/>
              <w:color w:val="000000" w:themeColor="text1"/>
              <w:sz w:val="20"/>
              <w:rPrChange w:id="5391" w:author="Craig Parker" w:date="2024-08-07T12:23:00Z">
                <w:rPr>
                  <w:rFonts w:ascii="Nunito" w:eastAsia="Nunito" w:hAnsi="Nunito" w:cs="Nunito"/>
                </w:rPr>
              </w:rPrChange>
            </w:rPr>
            <w:delText xml:space="preserve"> form </w:delText>
          </w:r>
        </w:del>
      </w:ins>
      <w:ins w:id="5392" w:author="Matthew Chersich" w:date="2024-08-04T20:27:00Z">
        <w:del w:id="5393" w:author="Craig Parker" w:date="2024-08-06T12:57:00Z">
          <w:r w:rsidRPr="002E4822" w:rsidDel="52A8C99F">
            <w:rPr>
              <w:rFonts w:ascii="Nunito" w:eastAsia="Nunito" w:hAnsi="Nunito" w:cs="Nunito"/>
              <w:color w:val="000000" w:themeColor="text1"/>
              <w:sz w:val="20"/>
              <w:rPrChange w:id="5394" w:author="Craig Parker" w:date="2024-08-07T12:23:00Z">
                <w:rPr>
                  <w:rFonts w:ascii="Nunito" w:eastAsia="Nunito" w:hAnsi="Nunito" w:cs="Nunito"/>
                </w:rPr>
              </w:rPrChange>
            </w:rPr>
            <w:delText xml:space="preserve">is then assessed by the </w:delText>
          </w:r>
        </w:del>
      </w:ins>
      <w:del w:id="5395" w:author="Craig Parker" w:date="2024-08-06T12:57:00Z">
        <w:r w:rsidRPr="002E4822" w:rsidDel="52A8C99F">
          <w:rPr>
            <w:rFonts w:ascii="Nunito" w:eastAsia="Nunito" w:hAnsi="Nunito" w:cs="Nunito"/>
            <w:color w:val="000000" w:themeColor="text1"/>
            <w:sz w:val="20"/>
            <w:rPrChange w:id="5396" w:author="Craig Parker" w:date="2024-08-07T12:23:00Z">
              <w:rPr>
                <w:rFonts w:ascii="Nunito" w:eastAsia="Nunito" w:hAnsi="Nunito" w:cs="Nunito"/>
              </w:rPr>
            </w:rPrChange>
          </w:rPr>
          <w:delText xml:space="preserve"> before </w:delText>
        </w:r>
      </w:del>
      <w:ins w:id="5397" w:author="Matthew Chersich" w:date="2024-08-04T20:26:00Z">
        <w:del w:id="5398" w:author="Craig Parker" w:date="2024-08-06T12:57:00Z">
          <w:r w:rsidRPr="002E4822" w:rsidDel="52A8C99F">
            <w:rPr>
              <w:rFonts w:ascii="Nunito" w:eastAsia="Nunito" w:hAnsi="Nunito" w:cs="Nunito"/>
              <w:color w:val="000000" w:themeColor="text1"/>
              <w:sz w:val="20"/>
              <w:rPrChange w:id="5399" w:author="Craig Parker" w:date="2024-08-07T12:23:00Z">
                <w:rPr>
                  <w:rFonts w:ascii="Nunito" w:eastAsia="Nunito" w:hAnsi="Nunito" w:cs="Nunito"/>
                </w:rPr>
              </w:rPrChange>
            </w:rPr>
            <w:delText>Data</w:delText>
          </w:r>
        </w:del>
      </w:ins>
      <w:ins w:id="5400" w:author="Matthew Chersich" w:date="2024-08-04T20:27:00Z">
        <w:del w:id="5401" w:author="Craig Parker" w:date="2024-08-06T12:57:00Z">
          <w:r w:rsidRPr="002E4822" w:rsidDel="52A8C99F">
            <w:rPr>
              <w:rFonts w:ascii="Nunito" w:eastAsia="Nunito" w:hAnsi="Nunito" w:cs="Nunito"/>
              <w:color w:val="000000" w:themeColor="text1"/>
              <w:sz w:val="20"/>
              <w:rPrChange w:id="5402" w:author="Craig Parker" w:date="2024-08-07T12:23:00Z">
                <w:rPr>
                  <w:rFonts w:ascii="Nunito" w:eastAsia="Nunito" w:hAnsi="Nunito" w:cs="Nunito"/>
                </w:rPr>
              </w:rPrChange>
            </w:rPr>
            <w:delText xml:space="preserve"> Access Committee</w:delText>
          </w:r>
        </w:del>
      </w:ins>
      <w:ins w:id="5403" w:author="Matthew Chersich" w:date="2024-08-04T20:26:00Z">
        <w:del w:id="5404" w:author="Craig Parker" w:date="2024-08-06T12:57:00Z">
          <w:r w:rsidRPr="002E4822" w:rsidDel="52A8C99F">
            <w:rPr>
              <w:rFonts w:ascii="Nunito" w:eastAsia="Nunito" w:hAnsi="Nunito" w:cs="Nunito"/>
              <w:color w:val="000000" w:themeColor="text1"/>
              <w:sz w:val="20"/>
              <w:rPrChange w:id="5405" w:author="Craig Parker" w:date="2024-08-07T12:23:00Z">
                <w:rPr>
                  <w:rFonts w:ascii="Nunito" w:eastAsia="Nunito" w:hAnsi="Nunito" w:cs="Nunito"/>
                </w:rPr>
              </w:rPrChange>
            </w:rPr>
            <w:delText xml:space="preserve"> </w:delText>
          </w:r>
        </w:del>
      </w:ins>
      <w:del w:id="5406" w:author="Craig Parker" w:date="2024-08-06T12:57:00Z">
        <w:r w:rsidRPr="002E4822" w:rsidDel="52A8C99F">
          <w:rPr>
            <w:rFonts w:ascii="Nunito" w:eastAsia="Nunito" w:hAnsi="Nunito" w:cs="Nunito"/>
            <w:color w:val="000000" w:themeColor="text1"/>
            <w:sz w:val="20"/>
            <w:rPrChange w:id="5407" w:author="Craig Parker" w:date="2024-08-07T12:23:00Z">
              <w:rPr>
                <w:rFonts w:ascii="Nunito" w:eastAsia="Nunito" w:hAnsi="Nunito" w:cs="Nunito"/>
              </w:rPr>
            </w:rPrChange>
          </w:rPr>
          <w:delText xml:space="preserve"> their request. The form will include a proposal outline of the intended research</w:delText>
        </w:r>
      </w:del>
      <w:del w:id="5408" w:author="Craig Parker" w:date="2024-07-16T11:59:00Z">
        <w:r w:rsidRPr="002E4822" w:rsidDel="52A8C99F">
          <w:rPr>
            <w:rFonts w:ascii="Nunito" w:eastAsia="Nunito" w:hAnsi="Nunito" w:cs="Nunito"/>
            <w:color w:val="000000" w:themeColor="text1"/>
            <w:sz w:val="20"/>
            <w:rPrChange w:id="5409" w:author="Craig Parker" w:date="2024-08-07T12:23:00Z">
              <w:rPr>
                <w:rFonts w:ascii="Nunito" w:eastAsia="Nunito" w:hAnsi="Nunito" w:cs="Nunito"/>
              </w:rPr>
            </w:rPrChange>
          </w:rPr>
          <w:delText xml:space="preserve">, </w:delText>
        </w:r>
      </w:del>
      <w:del w:id="5410" w:author="Craig Parker" w:date="2024-08-06T12:57:00Z">
        <w:r w:rsidRPr="002E4822" w:rsidDel="52A8C99F">
          <w:rPr>
            <w:rFonts w:ascii="Nunito" w:eastAsia="Nunito" w:hAnsi="Nunito" w:cs="Nunito"/>
            <w:color w:val="000000" w:themeColor="text1"/>
            <w:sz w:val="20"/>
            <w:rPrChange w:id="5411" w:author="Craig Parker" w:date="2024-08-07T12:23:00Z">
              <w:rPr>
                <w:rFonts w:ascii="Nunito" w:eastAsia="Nunito" w:hAnsi="Nunito" w:cs="Nunito"/>
              </w:rPr>
            </w:rPrChange>
          </w:rPr>
          <w:delText>and the procedures to maintain data confidentiality and security.</w:delText>
        </w:r>
      </w:del>
      <w:ins w:id="5412" w:author="Matthew Chersich" w:date="2024-08-05T08:34:00Z">
        <w:del w:id="5413" w:author="Craig Parker" w:date="2024-08-06T12:57:00Z">
          <w:r w:rsidRPr="002E4822" w:rsidDel="52A8C99F">
            <w:rPr>
              <w:rFonts w:ascii="Nunito" w:eastAsia="Nunito" w:hAnsi="Nunito" w:cs="Nunito"/>
              <w:color w:val="000000" w:themeColor="text1"/>
              <w:sz w:val="20"/>
              <w:rPrChange w:id="5414" w:author="Craig Parker" w:date="2024-08-07T12:23:00Z">
                <w:rPr>
                  <w:rFonts w:ascii="Nunito" w:eastAsia="Nunito" w:hAnsi="Nunito" w:cs="Nunito"/>
                </w:rPr>
              </w:rPrChange>
            </w:rPr>
            <w:delText xml:space="preserve"> The </w:delText>
          </w:r>
        </w:del>
      </w:ins>
      <w:ins w:id="5415" w:author="Matthew Chersich" w:date="2024-08-05T08:36:00Z">
        <w:del w:id="5416" w:author="Craig Parker" w:date="2024-08-06T12:57:00Z">
          <w:r w:rsidRPr="002E4822" w:rsidDel="52A8C99F">
            <w:rPr>
              <w:rFonts w:ascii="Nunito" w:eastAsia="Nunito" w:hAnsi="Nunito" w:cs="Nunito"/>
              <w:color w:val="000000" w:themeColor="text1"/>
              <w:sz w:val="20"/>
              <w:rPrChange w:id="5417" w:author="Craig Parker" w:date="2024-08-07T12:23:00Z">
                <w:rPr>
                  <w:rFonts w:ascii="Nunito" w:eastAsia="Nunito" w:hAnsi="Nunito" w:cs="Nunito"/>
                </w:rPr>
              </w:rPrChange>
            </w:rPr>
            <w:delText xml:space="preserve">data </w:delText>
          </w:r>
        </w:del>
      </w:ins>
      <w:ins w:id="5418" w:author="Matthew Chersich" w:date="2024-08-05T08:35:00Z">
        <w:del w:id="5419" w:author="Craig Parker" w:date="2024-08-06T12:57:00Z">
          <w:r w:rsidRPr="002E4822" w:rsidDel="52A8C99F">
            <w:rPr>
              <w:rFonts w:ascii="Nunito" w:eastAsia="Nunito" w:hAnsi="Nunito" w:cs="Nunito"/>
              <w:color w:val="000000" w:themeColor="text1"/>
              <w:sz w:val="20"/>
              <w:rPrChange w:id="5420" w:author="Craig Parker" w:date="2024-08-07T12:23:00Z">
                <w:rPr>
                  <w:rFonts w:ascii="Nunito" w:eastAsia="Nunito" w:hAnsi="Nunito" w:cs="Nunito"/>
                </w:rPr>
              </w:rPrChange>
            </w:rPr>
            <w:delText xml:space="preserve">sharing </w:delText>
          </w:r>
        </w:del>
      </w:ins>
      <w:ins w:id="5421" w:author="Matthew Chersich" w:date="2024-08-05T08:36:00Z">
        <w:del w:id="5422" w:author="Craig Parker" w:date="2024-08-06T12:57:00Z">
          <w:r w:rsidRPr="002E4822" w:rsidDel="52A8C99F">
            <w:rPr>
              <w:rFonts w:ascii="Nunito" w:eastAsia="Nunito" w:hAnsi="Nunito" w:cs="Nunito"/>
              <w:color w:val="000000" w:themeColor="text1"/>
              <w:sz w:val="20"/>
              <w:rPrChange w:id="5423" w:author="Craig Parker" w:date="2024-08-07T12:23:00Z">
                <w:rPr>
                  <w:rFonts w:ascii="Nunito" w:eastAsia="Nunito" w:hAnsi="Nunito" w:cs="Nunito"/>
                </w:rPr>
              </w:rPrChange>
            </w:rPr>
            <w:delText xml:space="preserve">will be </w:delText>
          </w:r>
        </w:del>
      </w:ins>
      <w:ins w:id="5424" w:author="Matthew Chersich" w:date="2024-08-05T08:35:00Z">
        <w:del w:id="5425" w:author="Craig Parker" w:date="2024-08-06T12:57:00Z">
          <w:r w:rsidRPr="002E4822" w:rsidDel="52A8C99F">
            <w:rPr>
              <w:rFonts w:ascii="Nunito" w:eastAsia="Nunito" w:hAnsi="Nunito" w:cs="Nunito"/>
              <w:color w:val="000000" w:themeColor="text1"/>
              <w:sz w:val="20"/>
              <w:rPrChange w:id="5426" w:author="Craig Parker" w:date="2024-08-07T12:23:00Z">
                <w:rPr>
                  <w:rFonts w:ascii="Nunito" w:eastAsia="Nunito" w:hAnsi="Nunito" w:cs="Nunito"/>
                </w:rPr>
              </w:rPrChange>
            </w:rPr>
            <w:delText xml:space="preserve">conditional on proof of ethics approval, a. </w:delText>
          </w:r>
        </w:del>
      </w:ins>
    </w:p>
    <w:p w14:paraId="00000142" w14:textId="77777777" w:rsidR="007813F4" w:rsidRPr="002E4822" w:rsidRDefault="009511AE">
      <w:pPr>
        <w:spacing w:line="360" w:lineRule="auto"/>
        <w:jc w:val="both"/>
        <w:rPr>
          <w:del w:id="5427" w:author="Craig Parker" w:date="2024-08-06T12:57:00Z"/>
          <w:rFonts w:ascii="Nunito" w:eastAsia="Nunito" w:hAnsi="Nunito" w:cs="Nunito"/>
          <w:color w:val="000000" w:themeColor="text1"/>
          <w:sz w:val="20"/>
          <w:rPrChange w:id="5428" w:author="Craig Parker" w:date="2024-08-07T12:23:00Z">
            <w:rPr>
              <w:del w:id="5429" w:author="Craig Parker" w:date="2024-08-06T12:57:00Z"/>
              <w:rFonts w:ascii="Nunito" w:eastAsia="Nunito" w:hAnsi="Nunito" w:cs="Nunito"/>
            </w:rPr>
          </w:rPrChange>
        </w:rPr>
      </w:pPr>
      <w:del w:id="5430" w:author="Craig Parker" w:date="2024-08-06T12:57:00Z">
        <w:r w:rsidRPr="002E4822" w:rsidDel="52A8C99F">
          <w:rPr>
            <w:rFonts w:ascii="Nunito" w:eastAsia="Nunito" w:hAnsi="Nunito" w:cs="Nunito"/>
            <w:color w:val="000000" w:themeColor="text1"/>
            <w:sz w:val="20"/>
            <w:rPrChange w:id="5431" w:author="Craig Parker" w:date="2024-08-07T12:23:00Z">
              <w:rPr>
                <w:rFonts w:ascii="Nunito" w:eastAsia="Nunito" w:hAnsi="Nunito" w:cs="Nunito"/>
              </w:rPr>
            </w:rPrChange>
          </w:rPr>
          <w:delText xml:space="preserve"> </w:delText>
        </w:r>
      </w:del>
    </w:p>
    <w:p w14:paraId="409FD09B" w14:textId="5C11527D" w:rsidR="007813F4" w:rsidRPr="002E4822" w:rsidRDefault="0E3CF60B" w:rsidP="0E3CF60B">
      <w:pPr>
        <w:spacing w:line="360" w:lineRule="auto"/>
        <w:jc w:val="both"/>
        <w:rPr>
          <w:ins w:id="5432" w:author="Matthew Chersich" w:date="2024-08-05T08:36:00Z"/>
          <w:del w:id="5433" w:author="Craig Parker" w:date="2024-08-06T12:57:00Z"/>
          <w:rFonts w:ascii="Nunito" w:eastAsia="Nunito" w:hAnsi="Nunito" w:cs="Nunito"/>
          <w:color w:val="000000" w:themeColor="text1"/>
          <w:sz w:val="20"/>
          <w:rPrChange w:id="5434" w:author="Craig Parker" w:date="2024-08-07T12:23:00Z">
            <w:rPr>
              <w:ins w:id="5435" w:author="Matthew Chersich" w:date="2024-08-05T08:36:00Z"/>
              <w:del w:id="5436" w:author="Craig Parker" w:date="2024-08-06T12:57:00Z"/>
              <w:rFonts w:ascii="Nunito" w:eastAsia="Nunito" w:hAnsi="Nunito" w:cs="Nunito"/>
            </w:rPr>
          </w:rPrChange>
        </w:rPr>
      </w:pPr>
      <w:del w:id="5437" w:author="Craig Parker" w:date="2024-08-06T12:57:00Z">
        <w:r w:rsidRPr="002E4822" w:rsidDel="52A8C99F">
          <w:rPr>
            <w:rFonts w:ascii="Nunito" w:eastAsia="Nunito" w:hAnsi="Nunito" w:cs="Nunito"/>
            <w:color w:val="000000" w:themeColor="text1"/>
            <w:sz w:val="20"/>
            <w:rPrChange w:id="5438" w:author="Craig Parker" w:date="2024-08-07T12:23:00Z">
              <w:rPr>
                <w:rFonts w:ascii="Nunito" w:eastAsia="Nunito" w:hAnsi="Nunito" w:cs="Nunito"/>
              </w:rPr>
            </w:rPrChange>
          </w:rPr>
          <w:delText xml:space="preserve">The </w:delText>
        </w:r>
      </w:del>
      <w:ins w:id="5439" w:author="Matthew Chersich" w:date="2024-08-04T20:27:00Z">
        <w:del w:id="5440" w:author="Craig Parker" w:date="2024-08-06T12:57:00Z">
          <w:r w:rsidRPr="002E4822" w:rsidDel="52A8C99F">
            <w:rPr>
              <w:rFonts w:ascii="Nunito" w:eastAsia="Nunito" w:hAnsi="Nunito" w:cs="Nunito"/>
              <w:color w:val="000000" w:themeColor="text1"/>
              <w:sz w:val="20"/>
              <w:rPrChange w:id="5441" w:author="Craig Parker" w:date="2024-08-07T12:23:00Z">
                <w:rPr>
                  <w:rFonts w:ascii="Nunito" w:eastAsia="Nunito" w:hAnsi="Nunito" w:cs="Nunito"/>
                </w:rPr>
              </w:rPrChange>
            </w:rPr>
            <w:delText>Steering Committee</w:delText>
          </w:r>
        </w:del>
      </w:ins>
      <w:del w:id="5442" w:author="Craig Parker" w:date="2024-08-06T12:57:00Z">
        <w:r w:rsidRPr="002E4822" w:rsidDel="52A8C99F">
          <w:rPr>
            <w:rFonts w:ascii="Nunito" w:eastAsia="Nunito" w:hAnsi="Nunito" w:cs="Nunito"/>
            <w:color w:val="000000" w:themeColor="text1"/>
            <w:sz w:val="20"/>
            <w:rPrChange w:id="5443" w:author="Craig Parker" w:date="2024-08-07T12:23:00Z">
              <w:rPr>
                <w:rFonts w:ascii="Nunito" w:eastAsia="Nunito" w:hAnsi="Nunito" w:cs="Nunito"/>
              </w:rPr>
            </w:rPrChange>
          </w:rPr>
          <w:delText xml:space="preserve">SC will review and approve or reject all </w:delText>
        </w:r>
      </w:del>
      <w:del w:id="5444" w:author="Craig Parker" w:date="2024-07-09T11:43:00Z">
        <w:r w:rsidRPr="002E4822" w:rsidDel="52A8C99F">
          <w:rPr>
            <w:rFonts w:ascii="Nunito" w:eastAsia="Nunito" w:hAnsi="Nunito" w:cs="Nunito"/>
            <w:color w:val="000000" w:themeColor="text1"/>
            <w:sz w:val="20"/>
            <w:rPrChange w:id="5445" w:author="Craig Parker" w:date="2024-08-07T12:23:00Z">
              <w:rPr>
                <w:rFonts w:ascii="Nunito" w:eastAsia="Nunito" w:hAnsi="Nunito" w:cs="Nunito"/>
              </w:rPr>
            </w:rPrChange>
          </w:rPr>
          <w:delText>requests from the research community, which includes</w:delText>
        </w:r>
      </w:del>
      <w:del w:id="5446" w:author="Craig Parker" w:date="2024-08-06T12:57:00Z">
        <w:r w:rsidRPr="002E4822" w:rsidDel="52A8C99F">
          <w:rPr>
            <w:rFonts w:ascii="Nunito" w:eastAsia="Nunito" w:hAnsi="Nunito" w:cs="Nunito"/>
            <w:color w:val="000000" w:themeColor="text1"/>
            <w:sz w:val="20"/>
            <w:rPrChange w:id="5447" w:author="Craig Parker" w:date="2024-08-07T12:23:00Z">
              <w:rPr>
                <w:rFonts w:ascii="Nunito" w:eastAsia="Nunito" w:hAnsi="Nunito" w:cs="Nunito"/>
              </w:rPr>
            </w:rPrChange>
          </w:rPr>
          <w:delText xml:space="preserve"> scientists or medical professionals working at academic, </w:delText>
        </w:r>
      </w:del>
      <w:ins w:id="5448" w:author="Matthew Chersich" w:date="2024-08-05T08:40:00Z">
        <w:del w:id="5449" w:author="Craig Parker" w:date="2024-08-06T12:57:00Z">
          <w:r w:rsidRPr="002E4822" w:rsidDel="52A8C99F">
            <w:rPr>
              <w:rFonts w:ascii="Nunito" w:eastAsia="Nunito" w:hAnsi="Nunito" w:cs="Nunito"/>
              <w:color w:val="000000" w:themeColor="text1"/>
              <w:sz w:val="20"/>
              <w:rPrChange w:id="5450" w:author="Craig Parker" w:date="2024-08-07T12:23:00Z">
                <w:rPr>
                  <w:rFonts w:ascii="Nunito" w:eastAsia="Nunito" w:hAnsi="Nunito" w:cs="Nunito"/>
                </w:rPr>
              </w:rPrChange>
            </w:rPr>
            <w:delText xml:space="preserve">or </w:delText>
          </w:r>
        </w:del>
      </w:ins>
      <w:del w:id="5451" w:author="Craig Parker" w:date="2024-08-06T12:57:00Z">
        <w:r w:rsidRPr="002E4822" w:rsidDel="52A8C99F">
          <w:rPr>
            <w:rFonts w:ascii="Nunito" w:eastAsia="Nunito" w:hAnsi="Nunito" w:cs="Nunito"/>
            <w:color w:val="000000" w:themeColor="text1"/>
            <w:sz w:val="20"/>
            <w:rPrChange w:id="5452" w:author="Craig Parker" w:date="2024-08-07T12:23:00Z">
              <w:rPr>
                <w:rFonts w:ascii="Nunito" w:eastAsia="Nunito" w:hAnsi="Nunito" w:cs="Nunito"/>
              </w:rPr>
            </w:rPrChange>
          </w:rPr>
          <w:delText>non‐</w:delText>
        </w:r>
        <w:commentRangeStart w:id="5453"/>
        <w:r w:rsidRPr="002E4822" w:rsidDel="52A8C99F">
          <w:rPr>
            <w:rFonts w:ascii="Nunito" w:eastAsia="Nunito" w:hAnsi="Nunito" w:cs="Nunito"/>
            <w:color w:val="000000" w:themeColor="text1"/>
            <w:sz w:val="20"/>
            <w:rPrChange w:id="5454" w:author="Craig Parker" w:date="2024-08-07T12:23:00Z">
              <w:rPr>
                <w:rFonts w:ascii="Nunito" w:eastAsia="Nunito" w:hAnsi="Nunito" w:cs="Nunito"/>
              </w:rPr>
            </w:rPrChange>
          </w:rPr>
          <w:delText>profit</w:delText>
        </w:r>
      </w:del>
      <w:ins w:id="5455" w:author="Matthew Chersich" w:date="2024-08-05T08:41:00Z">
        <w:del w:id="5456" w:author="Craig Parker" w:date="2024-08-06T12:57:00Z">
          <w:r w:rsidRPr="002E4822" w:rsidDel="52A8C99F">
            <w:rPr>
              <w:rFonts w:ascii="Nunito" w:eastAsia="Nunito" w:hAnsi="Nunito" w:cs="Nunito"/>
              <w:color w:val="000000" w:themeColor="text1"/>
              <w:sz w:val="20"/>
              <w:rPrChange w:id="5457" w:author="Craig Parker" w:date="2024-08-07T12:23:00Z">
                <w:rPr>
                  <w:rFonts w:ascii="Nunito" w:eastAsia="Nunito" w:hAnsi="Nunito" w:cs="Nunito"/>
                </w:rPr>
              </w:rPrChange>
            </w:rPr>
            <w:delText xml:space="preserve"> </w:delText>
          </w:r>
        </w:del>
      </w:ins>
      <w:del w:id="5458" w:author="Craig Parker" w:date="2024-08-06T12:57:00Z">
        <w:r w:rsidRPr="002E4822" w:rsidDel="52A8C99F">
          <w:rPr>
            <w:rFonts w:ascii="Nunito" w:eastAsia="Nunito" w:hAnsi="Nunito" w:cs="Nunito"/>
            <w:color w:val="000000" w:themeColor="text1"/>
            <w:sz w:val="20"/>
            <w:rPrChange w:id="5459" w:author="Craig Parker" w:date="2024-08-07T12:23:00Z">
              <w:rPr>
                <w:rFonts w:ascii="Nunito" w:eastAsia="Nunito" w:hAnsi="Nunito" w:cs="Nunito"/>
              </w:rPr>
            </w:rPrChange>
          </w:rPr>
          <w:delText xml:space="preserve"> or government institutions</w:delText>
        </w:r>
      </w:del>
      <w:commentRangeEnd w:id="5453"/>
      <w:r w:rsidRPr="002E4822">
        <w:rPr>
          <w:rStyle w:val="CommentReference"/>
          <w:rFonts w:ascii="Nunito" w:hAnsi="Nunito"/>
          <w:color w:val="000000" w:themeColor="text1"/>
          <w:sz w:val="20"/>
          <w:szCs w:val="20"/>
          <w:rPrChange w:id="5460" w:author="Craig Parker" w:date="2024-08-07T12:23:00Z">
            <w:rPr>
              <w:rStyle w:val="CommentReference"/>
            </w:rPr>
          </w:rPrChange>
        </w:rPr>
        <w:commentReference w:id="5453"/>
      </w:r>
      <w:del w:id="5461" w:author="Craig Parker" w:date="2024-07-16T12:12:00Z">
        <w:r w:rsidRPr="002E4822" w:rsidDel="52A8C99F">
          <w:rPr>
            <w:rFonts w:ascii="Nunito" w:eastAsia="Nunito" w:hAnsi="Nunito" w:cs="Nunito"/>
            <w:color w:val="000000" w:themeColor="text1"/>
            <w:sz w:val="20"/>
            <w:rPrChange w:id="5462" w:author="Craig Parker" w:date="2024-08-07T12:23:00Z">
              <w:rPr>
                <w:rFonts w:ascii="Nunito" w:eastAsia="Nunito" w:hAnsi="Nunito" w:cs="Nunito"/>
              </w:rPr>
            </w:rPrChange>
          </w:rPr>
          <w:delText>,</w:delText>
        </w:r>
      </w:del>
      <w:del w:id="5463" w:author="Craig Parker" w:date="2024-08-06T12:57:00Z">
        <w:r w:rsidRPr="002E4822" w:rsidDel="52A8C99F">
          <w:rPr>
            <w:rFonts w:ascii="Nunito" w:eastAsia="Nunito" w:hAnsi="Nunito" w:cs="Nunito"/>
            <w:color w:val="000000" w:themeColor="text1"/>
            <w:sz w:val="20"/>
            <w:rPrChange w:id="5464" w:author="Craig Parker" w:date="2024-08-07T12:23:00Z">
              <w:rPr>
                <w:rFonts w:ascii="Nunito" w:eastAsia="Nunito" w:hAnsi="Nunito" w:cs="Nunito"/>
              </w:rPr>
            </w:rPrChange>
          </w:rPr>
          <w:delText xml:space="preserve"> or commercial companies. </w:delText>
        </w:r>
      </w:del>
      <w:ins w:id="5465" w:author="Matthew Chersich" w:date="2024-08-05T08:36:00Z">
        <w:del w:id="5466" w:author="Craig Parker" w:date="2024-08-06T12:57:00Z">
          <w:r w:rsidRPr="002E4822" w:rsidDel="52A8C99F">
            <w:rPr>
              <w:rFonts w:ascii="Nunito" w:eastAsia="Nunito" w:hAnsi="Nunito" w:cs="Nunito"/>
              <w:color w:val="000000" w:themeColor="text1"/>
              <w:sz w:val="20"/>
              <w:rPrChange w:id="5467" w:author="Craig Parker" w:date="2024-08-07T12:23:00Z">
                <w:rPr>
                  <w:rFonts w:ascii="Nunito" w:eastAsia="Nunito" w:hAnsi="Nunito" w:cs="Nunito"/>
                </w:rPr>
              </w:rPrChange>
            </w:rPr>
            <w:delText>Approval can be conditional on an applicant submitting their ethics approval at some stage. Data will only be shared once applicant h</w:delText>
          </w:r>
        </w:del>
      </w:ins>
      <w:ins w:id="5468" w:author="Matthew Chersich" w:date="2024-08-05T08:37:00Z">
        <w:del w:id="5469" w:author="Craig Parker" w:date="2024-08-06T12:57:00Z">
          <w:r w:rsidRPr="002E4822" w:rsidDel="52A8C99F">
            <w:rPr>
              <w:rFonts w:ascii="Nunito" w:eastAsia="Nunito" w:hAnsi="Nunito" w:cs="Nunito"/>
              <w:color w:val="000000" w:themeColor="text1"/>
              <w:sz w:val="20"/>
              <w:rPrChange w:id="5470" w:author="Craig Parker" w:date="2024-08-07T12:23:00Z">
                <w:rPr>
                  <w:rFonts w:ascii="Nunito" w:eastAsia="Nunito" w:hAnsi="Nunito" w:cs="Nunito"/>
                </w:rPr>
              </w:rPrChange>
            </w:rPr>
            <w:delText xml:space="preserve">as secured formal ethical approval for </w:delText>
          </w:r>
          <w:r w:rsidRPr="002E4822" w:rsidDel="52A8C99F">
            <w:rPr>
              <w:rFonts w:ascii="Nunito" w:eastAsia="Nunito" w:hAnsi="Nunito" w:cs="Nunito"/>
              <w:color w:val="000000" w:themeColor="text1"/>
              <w:sz w:val="20"/>
              <w:rPrChange w:id="5471" w:author="Craig Parker" w:date="2024-08-07T12:23:00Z">
                <w:rPr>
                  <w:rFonts w:ascii="Nunito" w:eastAsia="Nunito" w:hAnsi="Nunito" w:cs="Nunito"/>
                </w:rPr>
              </w:rPrChange>
            </w:rPr>
            <w:lastRenderedPageBreak/>
            <w:delText xml:space="preserve">their institutional ethics committee. </w:delText>
          </w:r>
        </w:del>
      </w:ins>
      <w:ins w:id="5472" w:author="Matthew Chersich" w:date="2024-08-05T08:43:00Z">
        <w:del w:id="5473" w:author="Craig Parker" w:date="2024-08-06T12:57:00Z">
          <w:r w:rsidRPr="002E4822" w:rsidDel="52A8C99F">
            <w:rPr>
              <w:rFonts w:ascii="Nunito" w:eastAsia="Nunito" w:hAnsi="Nunito" w:cs="Nunito"/>
              <w:color w:val="000000" w:themeColor="text1"/>
              <w:sz w:val="20"/>
              <w:rPrChange w:id="5474" w:author="Craig Parker" w:date="2024-08-07T12:23:00Z">
                <w:rPr>
                  <w:rFonts w:ascii="Nunito" w:eastAsia="Nunito" w:hAnsi="Nunito" w:cs="Nunito"/>
                </w:rPr>
              </w:rPrChange>
            </w:rPr>
            <w:delText xml:space="preserve">Data will only be shared if the applicant </w:delText>
          </w:r>
        </w:del>
      </w:ins>
      <w:ins w:id="5475" w:author="Matthew Chersich" w:date="2024-08-05T08:44:00Z">
        <w:del w:id="5476" w:author="Craig Parker" w:date="2024-08-06T12:57:00Z">
          <w:r w:rsidRPr="002E4822" w:rsidDel="52A8C99F">
            <w:rPr>
              <w:rFonts w:ascii="Nunito" w:eastAsia="Nunito" w:hAnsi="Nunito" w:cs="Nunito"/>
              <w:color w:val="000000" w:themeColor="text1"/>
              <w:sz w:val="20"/>
              <w:rPrChange w:id="5477" w:author="Craig Parker" w:date="2024-08-07T12:23:00Z">
                <w:rPr>
                  <w:rFonts w:ascii="Nunito" w:eastAsia="Nunito" w:hAnsi="Nunito" w:cs="Nunito"/>
                </w:rPr>
              </w:rPrChange>
            </w:rPr>
            <w:delText xml:space="preserve">states that it is in full compliance with the law of its country. </w:delText>
          </w:r>
        </w:del>
      </w:ins>
    </w:p>
    <w:p w14:paraId="0A768A25" w14:textId="7E02E09B" w:rsidR="007813F4" w:rsidRPr="002E4822" w:rsidRDefault="007813F4" w:rsidP="0E3CF60B">
      <w:pPr>
        <w:spacing w:line="360" w:lineRule="auto"/>
        <w:jc w:val="both"/>
        <w:rPr>
          <w:ins w:id="5478" w:author="Matthew Chersich" w:date="2024-08-05T08:36:00Z"/>
          <w:del w:id="5479" w:author="Craig Parker" w:date="2024-08-06T12:57:00Z"/>
          <w:rFonts w:ascii="Nunito" w:eastAsia="Nunito" w:hAnsi="Nunito" w:cs="Nunito"/>
          <w:color w:val="000000" w:themeColor="text1"/>
          <w:sz w:val="20"/>
          <w:rPrChange w:id="5480" w:author="Craig Parker" w:date="2024-08-07T12:23:00Z">
            <w:rPr>
              <w:ins w:id="5481" w:author="Matthew Chersich" w:date="2024-08-05T08:36:00Z"/>
              <w:del w:id="5482" w:author="Craig Parker" w:date="2024-08-06T12:57:00Z"/>
              <w:rFonts w:ascii="Nunito" w:eastAsia="Nunito" w:hAnsi="Nunito" w:cs="Nunito"/>
            </w:rPr>
          </w:rPrChange>
        </w:rPr>
      </w:pPr>
    </w:p>
    <w:p w14:paraId="0E5A5765" w14:textId="41E1FBC5" w:rsidR="007813F4" w:rsidRPr="002E4822" w:rsidRDefault="0E3CF60B" w:rsidP="0E3CF60B">
      <w:pPr>
        <w:spacing w:line="360" w:lineRule="auto"/>
        <w:jc w:val="both"/>
        <w:rPr>
          <w:del w:id="5483" w:author="Craig Parker" w:date="2024-08-06T12:57:00Z"/>
          <w:rFonts w:ascii="Nunito" w:eastAsia="Nunito" w:hAnsi="Nunito" w:cs="Nunito"/>
          <w:color w:val="000000" w:themeColor="text1"/>
          <w:sz w:val="20"/>
          <w:rPrChange w:id="5484" w:author="Craig Parker" w:date="2024-08-07T12:23:00Z">
            <w:rPr>
              <w:del w:id="5485" w:author="Craig Parker" w:date="2024-08-06T12:57:00Z"/>
              <w:rFonts w:ascii="Nunito" w:eastAsia="Nunito" w:hAnsi="Nunito" w:cs="Nunito"/>
            </w:rPr>
          </w:rPrChange>
        </w:rPr>
      </w:pPr>
      <w:del w:id="5486" w:author="Craig Parker" w:date="2024-08-06T12:57:00Z">
        <w:r w:rsidRPr="002E4822" w:rsidDel="52A8C99F">
          <w:rPr>
            <w:rFonts w:ascii="Nunito" w:eastAsia="Nunito" w:hAnsi="Nunito" w:cs="Nunito"/>
            <w:color w:val="000000" w:themeColor="text1"/>
            <w:sz w:val="20"/>
            <w:rPrChange w:id="5487" w:author="Craig Parker" w:date="2024-08-07T12:23:00Z">
              <w:rPr>
                <w:rFonts w:ascii="Nunito" w:eastAsia="Nunito" w:hAnsi="Nunito" w:cs="Nunito"/>
              </w:rPr>
            </w:rPrChange>
          </w:rPr>
          <w:delText>We will ensure that all requests conform with NIH policies and procedures including compliance with informed consent procedures if relevant</w:delText>
        </w:r>
      </w:del>
      <w:del w:id="5488" w:author="Craig Parker" w:date="2024-07-09T11:43:00Z">
        <w:r w:rsidRPr="002E4822" w:rsidDel="52A8C99F">
          <w:rPr>
            <w:rFonts w:ascii="Nunito" w:eastAsia="Nunito" w:hAnsi="Nunito" w:cs="Nunito"/>
            <w:color w:val="000000" w:themeColor="text1"/>
            <w:sz w:val="20"/>
            <w:rPrChange w:id="5489" w:author="Craig Parker" w:date="2024-08-07T12:23:00Z">
              <w:rPr>
                <w:rFonts w:ascii="Nunito" w:eastAsia="Nunito" w:hAnsi="Nunito" w:cs="Nunito"/>
              </w:rPr>
            </w:rPrChange>
          </w:rPr>
          <w:delText>,</w:delText>
        </w:r>
      </w:del>
      <w:del w:id="5490" w:author="Craig Parker" w:date="2024-08-06T12:57:00Z">
        <w:r w:rsidRPr="002E4822" w:rsidDel="52A8C99F">
          <w:rPr>
            <w:rFonts w:ascii="Nunito" w:eastAsia="Nunito" w:hAnsi="Nunito" w:cs="Nunito"/>
            <w:color w:val="000000" w:themeColor="text1"/>
            <w:sz w:val="20"/>
            <w:rPrChange w:id="5491" w:author="Craig Parker" w:date="2024-08-07T12:23:00Z">
              <w:rPr>
                <w:rFonts w:ascii="Nunito" w:eastAsia="Nunito" w:hAnsi="Nunito" w:cs="Nunito"/>
              </w:rPr>
            </w:rPrChange>
          </w:rPr>
          <w:delText xml:space="preserve"> and any limitations stipulated by the institutions/investigators who contributed data to either </w:delText>
        </w:r>
      </w:del>
      <w:del w:id="5492" w:author="Craig Parker" w:date="2024-07-09T11:43:00Z">
        <w:r w:rsidRPr="002E4822" w:rsidDel="52A8C99F">
          <w:rPr>
            <w:rFonts w:ascii="Nunito" w:eastAsia="Nunito" w:hAnsi="Nunito" w:cs="Nunito"/>
            <w:color w:val="000000" w:themeColor="text1"/>
            <w:sz w:val="20"/>
            <w:rPrChange w:id="5493" w:author="Craig Parker" w:date="2024-08-07T12:23:00Z">
              <w:rPr>
                <w:rFonts w:ascii="Nunito" w:eastAsia="Nunito" w:hAnsi="Nunito" w:cs="Nunito"/>
              </w:rPr>
            </w:rPrChange>
          </w:rPr>
          <w:delText xml:space="preserve">of the </w:delText>
        </w:r>
      </w:del>
      <w:del w:id="5494" w:author="Craig Parker" w:date="2024-08-06T12:57:00Z">
        <w:r w:rsidRPr="002E4822" w:rsidDel="52A8C99F">
          <w:rPr>
            <w:rFonts w:ascii="Nunito" w:eastAsia="Nunito" w:hAnsi="Nunito" w:cs="Nunito"/>
            <w:color w:val="000000" w:themeColor="text1"/>
            <w:sz w:val="20"/>
            <w:rPrChange w:id="5495" w:author="Craig Parker" w:date="2024-08-07T12:23:00Z">
              <w:rPr>
                <w:rFonts w:ascii="Nunito" w:eastAsia="Nunito" w:hAnsi="Nunito" w:cs="Nunito"/>
              </w:rPr>
            </w:rPrChange>
          </w:rPr>
          <w:delText xml:space="preserve">RPs. </w:delText>
        </w:r>
      </w:del>
      <w:del w:id="5496" w:author="Matthew Chersich" w:date="2024-08-05T08:44:00Z">
        <w:r w:rsidRPr="002E4822" w:rsidDel="52A8C99F">
          <w:rPr>
            <w:rFonts w:ascii="Nunito" w:eastAsia="Nunito" w:hAnsi="Nunito" w:cs="Nunito"/>
            <w:color w:val="000000" w:themeColor="text1"/>
            <w:sz w:val="20"/>
            <w:rPrChange w:id="5497" w:author="Craig Parker" w:date="2024-08-07T12:23:00Z">
              <w:rPr>
                <w:rFonts w:ascii="Nunito" w:eastAsia="Nunito" w:hAnsi="Nunito" w:cs="Nunito"/>
              </w:rPr>
            </w:rPrChange>
          </w:rPr>
          <w:delText xml:space="preserve">The study will comply with the principles of the Data Protection Act of the country of the participating site. </w:delText>
        </w:r>
      </w:del>
    </w:p>
    <w:p w14:paraId="301513BA" w14:textId="2DB7B714" w:rsidR="007813F4" w:rsidRPr="002E4822" w:rsidRDefault="007813F4" w:rsidP="0E3CF60B">
      <w:pPr>
        <w:spacing w:line="360" w:lineRule="auto"/>
        <w:jc w:val="both"/>
        <w:rPr>
          <w:ins w:id="5498" w:author="Matthew Chersich" w:date="2024-08-05T08:43:00Z"/>
          <w:del w:id="5499" w:author="Craig Parker" w:date="2024-08-06T12:57:00Z"/>
          <w:rFonts w:ascii="Nunito" w:eastAsia="Nunito" w:hAnsi="Nunito" w:cs="Nunito"/>
          <w:color w:val="000000" w:themeColor="text1"/>
          <w:sz w:val="20"/>
          <w:rPrChange w:id="5500" w:author="Craig Parker" w:date="2024-08-07T12:23:00Z">
            <w:rPr>
              <w:ins w:id="5501" w:author="Matthew Chersich" w:date="2024-08-05T08:43:00Z"/>
              <w:del w:id="5502" w:author="Craig Parker" w:date="2024-08-06T12:57:00Z"/>
              <w:rFonts w:ascii="Nunito" w:eastAsia="Nunito" w:hAnsi="Nunito" w:cs="Nunito"/>
            </w:rPr>
          </w:rPrChange>
        </w:rPr>
      </w:pPr>
    </w:p>
    <w:p w14:paraId="00000143" w14:textId="05D1BFE6" w:rsidR="007813F4" w:rsidRPr="002E4822" w:rsidRDefault="54FBA741">
      <w:pPr>
        <w:spacing w:line="360" w:lineRule="auto"/>
        <w:jc w:val="both"/>
        <w:rPr>
          <w:del w:id="5503" w:author="Craig Parker" w:date="2024-08-06T12:57:00Z"/>
          <w:rFonts w:ascii="Nunito" w:eastAsia="Nunito" w:hAnsi="Nunito" w:cs="Nunito"/>
          <w:color w:val="000000" w:themeColor="text1"/>
          <w:sz w:val="20"/>
          <w:rPrChange w:id="5504" w:author="Craig Parker" w:date="2024-08-07T12:23:00Z">
            <w:rPr>
              <w:del w:id="5505" w:author="Craig Parker" w:date="2024-08-06T12:57:00Z"/>
              <w:rFonts w:ascii="Nunito" w:eastAsia="Nunito" w:hAnsi="Nunito" w:cs="Nunito"/>
            </w:rPr>
          </w:rPrChange>
        </w:rPr>
      </w:pPr>
      <w:del w:id="5506" w:author="Matthew Chersich" w:date="2024-08-05T08:43:00Z">
        <w:r w:rsidRPr="002E4822" w:rsidDel="52A8C99F">
          <w:rPr>
            <w:rFonts w:ascii="Nunito" w:eastAsia="Nunito" w:hAnsi="Nunito" w:cs="Nunito"/>
            <w:color w:val="000000" w:themeColor="text1"/>
            <w:sz w:val="20"/>
            <w:rPrChange w:id="5507" w:author="Craig Parker" w:date="2024-08-07T12:23:00Z">
              <w:rPr>
                <w:rFonts w:ascii="Nunito" w:eastAsia="Nunito" w:hAnsi="Nunito" w:cs="Nunito"/>
              </w:rPr>
            </w:rPrChange>
          </w:rPr>
          <w:delText xml:space="preserve">Some countries may </w:delText>
        </w:r>
      </w:del>
      <w:del w:id="5508" w:author="Craig Parker" w:date="2024-08-06T12:57:00Z">
        <w:r w:rsidRPr="002E4822" w:rsidDel="52A8C99F">
          <w:rPr>
            <w:rFonts w:ascii="Nunito" w:eastAsia="Nunito" w:hAnsi="Nunito" w:cs="Nunito"/>
            <w:color w:val="000000" w:themeColor="text1"/>
            <w:sz w:val="20"/>
            <w:rPrChange w:id="5509" w:author="Craig Parker" w:date="2024-08-07T12:23:00Z">
              <w:rPr>
                <w:rFonts w:ascii="Nunito" w:eastAsia="Nunito" w:hAnsi="Nunito" w:cs="Nunito"/>
              </w:rPr>
            </w:rPrChange>
          </w:rPr>
          <w:delText xml:space="preserve">have restrictions </w:delText>
        </w:r>
      </w:del>
      <w:del w:id="5510" w:author="Matthew Chersich" w:date="2024-08-05T08:43:00Z">
        <w:r w:rsidRPr="002E4822" w:rsidDel="52A8C99F">
          <w:rPr>
            <w:rFonts w:ascii="Nunito" w:eastAsia="Nunito" w:hAnsi="Nunito" w:cs="Nunito"/>
            <w:color w:val="000000" w:themeColor="text1"/>
            <w:sz w:val="20"/>
            <w:rPrChange w:id="5511" w:author="Craig Parker" w:date="2024-08-07T12:23:00Z">
              <w:rPr>
                <w:rFonts w:ascii="Nunito" w:eastAsia="Nunito" w:hAnsi="Nunito" w:cs="Nunito"/>
              </w:rPr>
            </w:rPrChange>
          </w:rPr>
          <w:delText>on</w:delText>
        </w:r>
      </w:del>
      <w:del w:id="5512" w:author="Craig Parker" w:date="2024-08-06T12:57:00Z">
        <w:r w:rsidRPr="002E4822" w:rsidDel="52A8C99F">
          <w:rPr>
            <w:rFonts w:ascii="Nunito" w:eastAsia="Nunito" w:hAnsi="Nunito" w:cs="Nunito"/>
            <w:color w:val="000000" w:themeColor="text1"/>
            <w:sz w:val="20"/>
            <w:rPrChange w:id="5513" w:author="Craig Parker" w:date="2024-08-07T12:23:00Z">
              <w:rPr>
                <w:rFonts w:ascii="Nunito" w:eastAsia="Nunito" w:hAnsi="Nunito" w:cs="Nunito"/>
              </w:rPr>
            </w:rPrChange>
          </w:rPr>
          <w:delText>restrict</w:delText>
        </w:r>
      </w:del>
      <w:del w:id="5514" w:author="Matthew Chersich" w:date="2024-08-05T08:43:00Z">
        <w:r w:rsidRPr="002E4822" w:rsidDel="52A8C99F">
          <w:rPr>
            <w:rFonts w:ascii="Nunito" w:eastAsia="Nunito" w:hAnsi="Nunito" w:cs="Nunito"/>
            <w:color w:val="000000" w:themeColor="text1"/>
            <w:sz w:val="20"/>
            <w:rPrChange w:id="5515" w:author="Craig Parker" w:date="2024-08-07T12:23:00Z">
              <w:rPr>
                <w:rFonts w:ascii="Nunito" w:eastAsia="Nunito" w:hAnsi="Nunito" w:cs="Nunito"/>
              </w:rPr>
            </w:rPrChange>
          </w:rPr>
          <w:delText xml:space="preserve"> data sharing outside </w:delText>
        </w:r>
      </w:del>
      <w:del w:id="5516" w:author="Craig Parker" w:date="2024-08-06T12:57:00Z">
        <w:r w:rsidRPr="002E4822" w:rsidDel="52A8C99F">
          <w:rPr>
            <w:rFonts w:ascii="Nunito" w:eastAsia="Nunito" w:hAnsi="Nunito" w:cs="Nunito"/>
            <w:color w:val="000000" w:themeColor="text1"/>
            <w:sz w:val="20"/>
            <w:rPrChange w:id="5517" w:author="Craig Parker" w:date="2024-08-07T12:23:00Z">
              <w:rPr>
                <w:rFonts w:ascii="Nunito" w:eastAsia="Nunito" w:hAnsi="Nunito" w:cs="Nunito"/>
              </w:rPr>
            </w:rPrChange>
          </w:rPr>
          <w:delText xml:space="preserve">of </w:delText>
        </w:r>
      </w:del>
      <w:del w:id="5518" w:author="Matthew Chersich" w:date="2024-08-05T08:43:00Z">
        <w:r w:rsidRPr="002E4822" w:rsidDel="52A8C99F">
          <w:rPr>
            <w:rFonts w:ascii="Nunito" w:eastAsia="Nunito" w:hAnsi="Nunito" w:cs="Nunito"/>
            <w:color w:val="000000" w:themeColor="text1"/>
            <w:sz w:val="20"/>
            <w:rPrChange w:id="5519" w:author="Craig Parker" w:date="2024-08-07T12:23:00Z">
              <w:rPr>
                <w:rFonts w:ascii="Nunito" w:eastAsia="Nunito" w:hAnsi="Nunito" w:cs="Nunito"/>
              </w:rPr>
            </w:rPrChange>
          </w:rPr>
          <w:delText xml:space="preserve">the host country, which we will abide by. </w:delText>
        </w:r>
      </w:del>
      <w:del w:id="5520" w:author="Craig Parker" w:date="2024-08-06T12:57:00Z">
        <w:r w:rsidRPr="002E4822" w:rsidDel="52A8C99F">
          <w:rPr>
            <w:rFonts w:ascii="Nunito" w:eastAsia="Nunito" w:hAnsi="Nunito" w:cs="Nunito"/>
            <w:color w:val="000000" w:themeColor="text1"/>
            <w:sz w:val="20"/>
            <w:rPrChange w:id="5521" w:author="Craig Parker" w:date="2024-08-07T12:23:00Z">
              <w:rPr>
                <w:rFonts w:ascii="Nunito" w:eastAsia="Nunito" w:hAnsi="Nunito" w:cs="Nunito"/>
              </w:rPr>
            </w:rPrChange>
          </w:rPr>
          <w:delText xml:space="preserve">Researchers who request to share the resources of the </w:delText>
        </w:r>
      </w:del>
      <w:del w:id="5522" w:author="Craig Parker" w:date="2024-07-08T09:29:00Z">
        <w:r w:rsidRPr="002E4822" w:rsidDel="52A8C99F">
          <w:rPr>
            <w:rFonts w:ascii="Nunito" w:eastAsia="Nunito" w:hAnsi="Nunito" w:cs="Nunito"/>
            <w:color w:val="000000" w:themeColor="text1"/>
            <w:sz w:val="20"/>
            <w:rPrChange w:id="5523" w:author="Craig Parker" w:date="2024-08-07T12:23:00Z">
              <w:rPr>
                <w:rFonts w:ascii="Nunito" w:eastAsia="Nunito" w:hAnsi="Nunito" w:cs="Nunito"/>
              </w:rPr>
            </w:rPrChange>
          </w:rPr>
          <w:delText>HE</w:delText>
        </w:r>
      </w:del>
      <w:del w:id="5524" w:author="Craig Parker" w:date="2024-08-06T12:57:00Z">
        <w:r w:rsidRPr="002E4822" w:rsidDel="52A8C99F">
          <w:rPr>
            <w:rFonts w:ascii="Nunito" w:eastAsia="Nunito" w:hAnsi="Nunito" w:cs="Nunito"/>
            <w:color w:val="000000" w:themeColor="text1"/>
            <w:sz w:val="20"/>
            <w:vertAlign w:val="superscript"/>
            <w:rPrChange w:id="5525" w:author="Craig Parker" w:date="2024-08-07T12:23:00Z">
              <w:rPr>
                <w:rFonts w:ascii="Nunito" w:eastAsia="Nunito" w:hAnsi="Nunito" w:cs="Nunito"/>
                <w:vertAlign w:val="superscript"/>
              </w:rPr>
            </w:rPrChange>
          </w:rPr>
          <w:delText>2</w:delText>
        </w:r>
      </w:del>
      <w:del w:id="5526" w:author="Craig Parker" w:date="2024-07-08T09:29:00Z">
        <w:r w:rsidRPr="002E4822" w:rsidDel="52A8C99F">
          <w:rPr>
            <w:rFonts w:ascii="Nunito" w:eastAsia="Nunito" w:hAnsi="Nunito" w:cs="Nunito"/>
            <w:color w:val="000000" w:themeColor="text1"/>
            <w:sz w:val="20"/>
            <w:rPrChange w:id="5527" w:author="Craig Parker" w:date="2024-08-07T12:23:00Z">
              <w:rPr>
                <w:rFonts w:ascii="Nunito" w:eastAsia="Nunito" w:hAnsi="Nunito" w:cs="Nunito"/>
              </w:rPr>
            </w:rPrChange>
          </w:rPr>
          <w:delText>AT</w:delText>
        </w:r>
      </w:del>
      <w:del w:id="5528" w:author="Craig Parker" w:date="2024-08-06T12:57:00Z">
        <w:r w:rsidRPr="002E4822" w:rsidDel="52A8C99F">
          <w:rPr>
            <w:rFonts w:ascii="Nunito" w:eastAsia="Nunito" w:hAnsi="Nunito" w:cs="Nunito"/>
            <w:color w:val="000000" w:themeColor="text1"/>
            <w:sz w:val="20"/>
            <w:rPrChange w:id="5529" w:author="Craig Parker" w:date="2024-08-07T12:23:00Z">
              <w:rPr>
                <w:rFonts w:ascii="Nunito" w:eastAsia="Nunito" w:hAnsi="Nunito" w:cs="Nunito"/>
              </w:rPr>
            </w:rPrChange>
          </w:rPr>
          <w:delText xml:space="preserve"> Center will need to agree </w:delText>
        </w:r>
      </w:del>
      <w:del w:id="5530" w:author="Craig Parker" w:date="2024-07-16T11:59:00Z">
        <w:r w:rsidRPr="002E4822" w:rsidDel="52A8C99F">
          <w:rPr>
            <w:rFonts w:ascii="Nunito" w:eastAsia="Nunito" w:hAnsi="Nunito" w:cs="Nunito"/>
            <w:color w:val="000000" w:themeColor="text1"/>
            <w:sz w:val="20"/>
            <w:rPrChange w:id="5531" w:author="Craig Parker" w:date="2024-08-07T12:23:00Z">
              <w:rPr>
                <w:rFonts w:ascii="Nunito" w:eastAsia="Nunito" w:hAnsi="Nunito" w:cs="Nunito"/>
              </w:rPr>
            </w:rPrChange>
          </w:rPr>
          <w:delText>to not seek</w:delText>
        </w:r>
      </w:del>
      <w:del w:id="5532" w:author="Craig Parker" w:date="2024-08-06T12:57:00Z">
        <w:r w:rsidRPr="002E4822" w:rsidDel="52A8C99F">
          <w:rPr>
            <w:rFonts w:ascii="Nunito" w:eastAsia="Nunito" w:hAnsi="Nunito" w:cs="Nunito"/>
            <w:color w:val="000000" w:themeColor="text1"/>
            <w:sz w:val="20"/>
            <w:rPrChange w:id="5533" w:author="Craig Parker" w:date="2024-08-07T12:23:00Z">
              <w:rPr>
                <w:rFonts w:ascii="Nunito" w:eastAsia="Nunito" w:hAnsi="Nunito" w:cs="Nunito"/>
              </w:rPr>
            </w:rPrChange>
          </w:rPr>
          <w:delText xml:space="preserve"> to identify individuals within the dataset, not distribute the data to any other entity, keep the data secure, and acknowledge the </w:delText>
        </w:r>
      </w:del>
      <w:del w:id="5534" w:author="Craig Parker" w:date="2024-07-08T09:29:00Z">
        <w:r w:rsidRPr="002E4822" w:rsidDel="52A8C99F">
          <w:rPr>
            <w:rFonts w:ascii="Nunito" w:eastAsia="Nunito" w:hAnsi="Nunito" w:cs="Nunito"/>
            <w:color w:val="000000" w:themeColor="text1"/>
            <w:sz w:val="20"/>
            <w:rPrChange w:id="5535" w:author="Craig Parker" w:date="2024-08-07T12:23:00Z">
              <w:rPr>
                <w:rFonts w:ascii="Nunito" w:eastAsia="Nunito" w:hAnsi="Nunito" w:cs="Nunito"/>
              </w:rPr>
            </w:rPrChange>
          </w:rPr>
          <w:delText>HE</w:delText>
        </w:r>
      </w:del>
      <w:del w:id="5536" w:author="Craig Parker" w:date="2024-08-06T12:57:00Z">
        <w:r w:rsidRPr="002E4822" w:rsidDel="52A8C99F">
          <w:rPr>
            <w:rFonts w:ascii="Nunito" w:eastAsia="Nunito" w:hAnsi="Nunito" w:cs="Nunito"/>
            <w:color w:val="000000" w:themeColor="text1"/>
            <w:sz w:val="20"/>
            <w:vertAlign w:val="superscript"/>
            <w:rPrChange w:id="5537" w:author="Craig Parker" w:date="2024-08-07T12:23:00Z">
              <w:rPr>
                <w:rFonts w:ascii="Nunito" w:eastAsia="Nunito" w:hAnsi="Nunito" w:cs="Nunito"/>
                <w:vertAlign w:val="superscript"/>
              </w:rPr>
            </w:rPrChange>
          </w:rPr>
          <w:delText>2</w:delText>
        </w:r>
      </w:del>
      <w:del w:id="5538" w:author="Craig Parker" w:date="2024-07-08T09:29:00Z">
        <w:r w:rsidRPr="002E4822" w:rsidDel="52A8C99F">
          <w:rPr>
            <w:rFonts w:ascii="Nunito" w:eastAsia="Nunito" w:hAnsi="Nunito" w:cs="Nunito"/>
            <w:color w:val="000000" w:themeColor="text1"/>
            <w:sz w:val="20"/>
            <w:rPrChange w:id="5539" w:author="Craig Parker" w:date="2024-08-07T12:23:00Z">
              <w:rPr>
                <w:rFonts w:ascii="Nunito" w:eastAsia="Nunito" w:hAnsi="Nunito" w:cs="Nunito"/>
              </w:rPr>
            </w:rPrChange>
          </w:rPr>
          <w:delText>AT</w:delText>
        </w:r>
      </w:del>
      <w:del w:id="5540" w:author="Craig Parker" w:date="2024-08-06T12:57:00Z">
        <w:r w:rsidRPr="002E4822" w:rsidDel="52A8C99F">
          <w:rPr>
            <w:rFonts w:ascii="Nunito" w:eastAsia="Nunito" w:hAnsi="Nunito" w:cs="Nunito"/>
            <w:color w:val="000000" w:themeColor="text1"/>
            <w:sz w:val="20"/>
            <w:rPrChange w:id="5541" w:author="Craig Parker" w:date="2024-08-07T12:23:00Z">
              <w:rPr>
                <w:rFonts w:ascii="Nunito" w:eastAsia="Nunito" w:hAnsi="Nunito" w:cs="Nunito"/>
              </w:rPr>
            </w:rPrChange>
          </w:rPr>
          <w:delText xml:space="preserve"> Center and DS-I Africa as appropriate in publications and presentations (the exact acknowledgement text to be agreed among the DS-I Africa Program). Further, researchers who share the Center’s resources will be strongly encouraged to collaborate with and train African investigators as part of </w:delText>
        </w:r>
      </w:del>
      <w:del w:id="5542" w:author="Craig Parker" w:date="2024-07-09T11:43:00Z">
        <w:r w:rsidRPr="002E4822" w:rsidDel="52A8C99F">
          <w:rPr>
            <w:rFonts w:ascii="Nunito" w:eastAsia="Nunito" w:hAnsi="Nunito" w:cs="Nunito"/>
            <w:color w:val="000000" w:themeColor="text1"/>
            <w:sz w:val="20"/>
            <w:rPrChange w:id="5543" w:author="Craig Parker" w:date="2024-08-07T12:23:00Z">
              <w:rPr>
                <w:rFonts w:ascii="Nunito" w:eastAsia="Nunito" w:hAnsi="Nunito" w:cs="Nunito"/>
              </w:rPr>
            </w:rPrChange>
          </w:rPr>
          <w:delText>the work they conduct</w:delText>
        </w:r>
      </w:del>
      <w:del w:id="5544" w:author="Craig Parker" w:date="2024-08-06T12:57:00Z">
        <w:r w:rsidRPr="002E4822" w:rsidDel="52A8C99F">
          <w:rPr>
            <w:rFonts w:ascii="Nunito" w:eastAsia="Nunito" w:hAnsi="Nunito" w:cs="Nunito"/>
            <w:color w:val="000000" w:themeColor="text1"/>
            <w:sz w:val="20"/>
            <w:rPrChange w:id="5545" w:author="Craig Parker" w:date="2024-08-07T12:23:00Z">
              <w:rPr>
                <w:rFonts w:ascii="Nunito" w:eastAsia="Nunito" w:hAnsi="Nunito" w:cs="Nunito"/>
              </w:rPr>
            </w:rPrChange>
          </w:rPr>
          <w:delText xml:space="preserve"> with the resources shared.</w:delText>
        </w:r>
      </w:del>
    </w:p>
    <w:p w14:paraId="00000144" w14:textId="77777777" w:rsidR="007813F4" w:rsidRPr="002E4822" w:rsidRDefault="009511AE">
      <w:pPr>
        <w:spacing w:line="360" w:lineRule="auto"/>
        <w:jc w:val="both"/>
        <w:rPr>
          <w:del w:id="5546" w:author="Craig Parker" w:date="2024-08-06T12:57:00Z"/>
          <w:rFonts w:ascii="Nunito" w:eastAsia="Nunito" w:hAnsi="Nunito" w:cs="Nunito"/>
          <w:color w:val="000000" w:themeColor="text1"/>
          <w:sz w:val="20"/>
          <w:rPrChange w:id="5547" w:author="Craig Parker" w:date="2024-08-07T12:23:00Z">
            <w:rPr>
              <w:del w:id="5548" w:author="Craig Parker" w:date="2024-08-06T12:57:00Z"/>
              <w:rFonts w:ascii="Nunito" w:eastAsia="Nunito" w:hAnsi="Nunito" w:cs="Nunito"/>
            </w:rPr>
          </w:rPrChange>
        </w:rPr>
      </w:pPr>
      <w:del w:id="5549" w:author="Craig Parker" w:date="2024-08-06T12:57:00Z">
        <w:r w:rsidRPr="002E4822" w:rsidDel="52A8C99F">
          <w:rPr>
            <w:rFonts w:ascii="Nunito" w:eastAsia="Nunito" w:hAnsi="Nunito" w:cs="Nunito"/>
            <w:color w:val="000000" w:themeColor="text1"/>
            <w:sz w:val="20"/>
            <w:rPrChange w:id="5550" w:author="Craig Parker" w:date="2024-08-07T12:23:00Z">
              <w:rPr>
                <w:rFonts w:ascii="Nunito" w:eastAsia="Nunito" w:hAnsi="Nunito" w:cs="Nunito"/>
              </w:rPr>
            </w:rPrChange>
          </w:rPr>
          <w:delText xml:space="preserve"> </w:delText>
        </w:r>
      </w:del>
    </w:p>
    <w:p w14:paraId="00000145" w14:textId="47088EB1" w:rsidR="007813F4" w:rsidRPr="002E4822" w:rsidRDefault="0E3CF60B">
      <w:pPr>
        <w:spacing w:line="360" w:lineRule="auto"/>
        <w:jc w:val="both"/>
        <w:rPr>
          <w:ins w:id="5551" w:author="Matthew Chersich" w:date="2024-08-05T08:50:00Z"/>
          <w:del w:id="5552" w:author="Craig Parker" w:date="2024-08-06T12:57:00Z"/>
          <w:rFonts w:ascii="Nunito" w:eastAsia="Nunito" w:hAnsi="Nunito" w:cs="Nunito"/>
          <w:color w:val="000000" w:themeColor="text1"/>
          <w:sz w:val="20"/>
          <w:rPrChange w:id="5553" w:author="Craig Parker" w:date="2024-08-07T12:23:00Z">
            <w:rPr>
              <w:ins w:id="5554" w:author="Matthew Chersich" w:date="2024-08-05T08:50:00Z"/>
              <w:del w:id="5555" w:author="Craig Parker" w:date="2024-08-06T12:57:00Z"/>
              <w:rFonts w:ascii="Nunito" w:eastAsia="Nunito" w:hAnsi="Nunito" w:cs="Nunito"/>
            </w:rPr>
          </w:rPrChange>
        </w:rPr>
      </w:pPr>
      <w:del w:id="5556" w:author="Craig Parker" w:date="2024-08-06T12:57:00Z">
        <w:r w:rsidRPr="002E4822" w:rsidDel="52A8C99F">
          <w:rPr>
            <w:rFonts w:ascii="Nunito" w:eastAsia="Nunito" w:hAnsi="Nunito" w:cs="Nunito"/>
            <w:color w:val="000000" w:themeColor="text1"/>
            <w:sz w:val="20"/>
            <w:rPrChange w:id="5557" w:author="Craig Parker" w:date="2024-08-07T12:23:00Z">
              <w:rPr>
                <w:rFonts w:ascii="Nunito" w:eastAsia="Nunito" w:hAnsi="Nunito" w:cs="Nunito"/>
              </w:rPr>
            </w:rPrChange>
          </w:rPr>
          <w:delText xml:space="preserve">There may be exceptions to the </w:delText>
        </w:r>
      </w:del>
      <w:del w:id="5558" w:author="Craig Parker" w:date="2024-07-09T11:43:00Z">
        <w:r w:rsidRPr="002E4822" w:rsidDel="52A8C99F">
          <w:rPr>
            <w:rFonts w:ascii="Nunito" w:eastAsia="Nunito" w:hAnsi="Nunito" w:cs="Nunito"/>
            <w:color w:val="000000" w:themeColor="text1"/>
            <w:sz w:val="20"/>
            <w:rPrChange w:id="5559" w:author="Craig Parker" w:date="2024-08-07T12:23:00Z">
              <w:rPr>
                <w:rFonts w:ascii="Nunito" w:eastAsia="Nunito" w:hAnsi="Nunito" w:cs="Nunito"/>
              </w:rPr>
            </w:rPrChange>
          </w:rPr>
          <w:delText>resource sharing</w:delText>
        </w:r>
      </w:del>
      <w:del w:id="5560" w:author="Craig Parker" w:date="2024-08-06T12:57:00Z">
        <w:r w:rsidRPr="002E4822" w:rsidDel="52A8C99F">
          <w:rPr>
            <w:rFonts w:ascii="Nunito" w:eastAsia="Nunito" w:hAnsi="Nunito" w:cs="Nunito"/>
            <w:color w:val="000000" w:themeColor="text1"/>
            <w:sz w:val="20"/>
            <w:rPrChange w:id="5561" w:author="Craig Parker" w:date="2024-08-07T12:23:00Z">
              <w:rPr>
                <w:rFonts w:ascii="Nunito" w:eastAsia="Nunito" w:hAnsi="Nunito" w:cs="Nunito"/>
              </w:rPr>
            </w:rPrChange>
          </w:rPr>
          <w:delText xml:space="preserve"> plans outlined above. Firstly, there may be considerations around intellectual property protections for the research products that the consortium aims to </w:delText>
        </w:r>
      </w:del>
      <w:del w:id="5562" w:author="Craig Parker" w:date="2024-07-09T11:43:00Z">
        <w:r w:rsidRPr="002E4822" w:rsidDel="52A8C99F">
          <w:rPr>
            <w:rFonts w:ascii="Nunito" w:eastAsia="Nunito" w:hAnsi="Nunito" w:cs="Nunito"/>
            <w:color w:val="000000" w:themeColor="text1"/>
            <w:sz w:val="20"/>
            <w:rPrChange w:id="5563" w:author="Craig Parker" w:date="2024-08-07T12:23:00Z">
              <w:rPr>
                <w:rFonts w:ascii="Nunito" w:eastAsia="Nunito" w:hAnsi="Nunito" w:cs="Nunito"/>
              </w:rPr>
            </w:rPrChange>
          </w:rPr>
          <w:delText>commercialize</w:delText>
        </w:r>
      </w:del>
      <w:del w:id="5564" w:author="Craig Parker" w:date="2024-08-06T12:57:00Z">
        <w:r w:rsidRPr="002E4822" w:rsidDel="52A8C99F">
          <w:rPr>
            <w:rFonts w:ascii="Nunito" w:eastAsia="Nunito" w:hAnsi="Nunito" w:cs="Nunito"/>
            <w:color w:val="000000" w:themeColor="text1"/>
            <w:sz w:val="20"/>
            <w:rPrChange w:id="5565" w:author="Craig Parker" w:date="2024-08-07T12:23:00Z">
              <w:rPr>
                <w:rFonts w:ascii="Nunito" w:eastAsia="Nunito" w:hAnsi="Nunito" w:cs="Nunito"/>
              </w:rPr>
            </w:rPrChange>
          </w:rPr>
          <w:delText>commercialise</w:delText>
        </w:r>
      </w:del>
      <w:ins w:id="5566" w:author="Matthew Chersich" w:date="2024-08-05T06:58:00Z">
        <w:del w:id="5567" w:author="Craig Parker" w:date="2024-08-06T12:57:00Z">
          <w:r w:rsidRPr="002E4822" w:rsidDel="52A8C99F">
            <w:rPr>
              <w:rFonts w:ascii="Nunito" w:eastAsia="Nunito" w:hAnsi="Nunito" w:cs="Nunito"/>
              <w:color w:val="000000" w:themeColor="text1"/>
              <w:sz w:val="20"/>
              <w:rPrChange w:id="5568" w:author="Craig Parker" w:date="2024-08-07T12:23:00Z">
                <w:rPr>
                  <w:rFonts w:ascii="Nunito" w:eastAsia="Nunito" w:hAnsi="Nunito" w:cs="Nunito"/>
                </w:rPr>
              </w:rPrChange>
            </w:rPr>
            <w:delText>commercialize</w:delText>
          </w:r>
        </w:del>
      </w:ins>
      <w:del w:id="5569" w:author="Craig Parker" w:date="2024-08-06T12:57:00Z">
        <w:r w:rsidRPr="002E4822" w:rsidDel="52A8C99F">
          <w:rPr>
            <w:rFonts w:ascii="Nunito" w:eastAsia="Nunito" w:hAnsi="Nunito" w:cs="Nunito"/>
            <w:color w:val="000000" w:themeColor="text1"/>
            <w:sz w:val="20"/>
            <w:rPrChange w:id="5570" w:author="Craig Parker" w:date="2024-08-07T12:23:00Z">
              <w:rPr>
                <w:rFonts w:ascii="Nunito" w:eastAsia="Nunito" w:hAnsi="Nunito" w:cs="Nunito"/>
              </w:rPr>
            </w:rPrChange>
          </w:rPr>
          <w:delText>. Decisions about resource sharing in these circumstances will follow the NIH policies in this regard, including those on resource sharing, disseminating unique research resources, and program income</w:delText>
        </w:r>
        <w:r w:rsidRPr="002E4822" w:rsidDel="52A8C99F">
          <w:rPr>
            <w:rFonts w:ascii="Nunito" w:eastAsia="Nunito" w:hAnsi="Nunito" w:cs="Nunito"/>
            <w:color w:val="000000" w:themeColor="text1"/>
            <w:sz w:val="20"/>
            <w:vertAlign w:val="superscript"/>
            <w:rPrChange w:id="5571" w:author="Craig Parker" w:date="2024-08-07T12:23:00Z">
              <w:rPr>
                <w:rFonts w:ascii="Nunito" w:eastAsia="Nunito" w:hAnsi="Nunito" w:cs="Nunito"/>
                <w:vertAlign w:val="superscript"/>
              </w:rPr>
            </w:rPrChange>
          </w:rPr>
          <w:delText>[1, 2]</w:delText>
        </w:r>
        <w:r w:rsidRPr="002E4822" w:rsidDel="52A8C99F">
          <w:rPr>
            <w:rFonts w:ascii="Nunito" w:eastAsia="Nunito" w:hAnsi="Nunito" w:cs="Nunito"/>
            <w:color w:val="000000" w:themeColor="text1"/>
            <w:sz w:val="20"/>
            <w:rPrChange w:id="5572" w:author="Craig Parker" w:date="2024-08-07T12:23:00Z">
              <w:rPr>
                <w:rFonts w:ascii="Nunito" w:eastAsia="Nunito" w:hAnsi="Nunito" w:cs="Nunito"/>
              </w:rPr>
            </w:rPrChange>
          </w:rPr>
          <w:delText xml:space="preserve">. The NIH will </w:delText>
        </w:r>
      </w:del>
      <w:del w:id="5573" w:author="Craig Parker" w:date="2024-07-09T11:44:00Z">
        <w:r w:rsidRPr="002E4822" w:rsidDel="52A8C99F">
          <w:rPr>
            <w:rFonts w:ascii="Nunito" w:eastAsia="Nunito" w:hAnsi="Nunito" w:cs="Nunito"/>
            <w:color w:val="000000" w:themeColor="text1"/>
            <w:sz w:val="20"/>
            <w:rPrChange w:id="5574" w:author="Craig Parker" w:date="2024-08-07T12:23:00Z">
              <w:rPr>
                <w:rFonts w:ascii="Nunito" w:eastAsia="Nunito" w:hAnsi="Nunito" w:cs="Nunito"/>
              </w:rPr>
            </w:rPrChange>
          </w:rPr>
          <w:delText>be provided with</w:delText>
        </w:r>
      </w:del>
      <w:del w:id="5575" w:author="Craig Parker" w:date="2024-08-06T12:57:00Z">
        <w:r w:rsidRPr="002E4822" w:rsidDel="52A8C99F">
          <w:rPr>
            <w:rFonts w:ascii="Nunito" w:eastAsia="Nunito" w:hAnsi="Nunito" w:cs="Nunito"/>
            <w:color w:val="000000" w:themeColor="text1"/>
            <w:sz w:val="20"/>
            <w:rPrChange w:id="5576" w:author="Craig Parker" w:date="2024-08-07T12:23:00Z">
              <w:rPr>
                <w:rFonts w:ascii="Nunito" w:eastAsia="Nunito" w:hAnsi="Nunito" w:cs="Nunito"/>
              </w:rPr>
            </w:rPrChange>
          </w:rPr>
          <w:delText xml:space="preserve"> a copy of documents or samples of these products developed under the grant award (e.g. the Digital App).  A large portion of the data we will use in the Project activities will be drawn from the IBM</w:delText>
        </w:r>
      </w:del>
      <w:del w:id="5577" w:author="Craig Parker" w:date="2024-07-23T13:15:00Z">
        <w:r w:rsidRPr="002E4822" w:rsidDel="52A8C99F">
          <w:rPr>
            <w:rFonts w:ascii="Nunito" w:eastAsia="Nunito" w:hAnsi="Nunito" w:cs="Nunito"/>
            <w:color w:val="000000" w:themeColor="text1"/>
            <w:sz w:val="20"/>
            <w:rPrChange w:id="5578" w:author="Craig Parker" w:date="2024-08-07T12:23:00Z">
              <w:rPr>
                <w:rFonts w:ascii="Nunito" w:eastAsia="Nunito" w:hAnsi="Nunito" w:cs="Nunito"/>
              </w:rPr>
            </w:rPrChange>
          </w:rPr>
          <w:delText>-PAIRS</w:delText>
        </w:r>
      </w:del>
      <w:del w:id="5579" w:author="Craig Parker" w:date="2024-08-06T12:57:00Z">
        <w:r w:rsidRPr="002E4822" w:rsidDel="52A8C99F">
          <w:rPr>
            <w:rFonts w:ascii="Nunito" w:eastAsia="Nunito" w:hAnsi="Nunito" w:cs="Nunito"/>
            <w:color w:val="000000" w:themeColor="text1"/>
            <w:sz w:val="20"/>
            <w:rPrChange w:id="5580" w:author="Craig Parker" w:date="2024-08-07T12:23:00Z">
              <w:rPr>
                <w:rFonts w:ascii="Nunito" w:eastAsia="Nunito" w:hAnsi="Nunito" w:cs="Nunito"/>
              </w:rPr>
            </w:rPrChange>
          </w:rPr>
          <w:delText xml:space="preserve"> platform, which contains several datasets that require a license for access. We will thus not be able to share those datasets without permission from the licensee.</w:delText>
        </w:r>
      </w:del>
    </w:p>
    <w:p w14:paraId="1EC9B413" w14:textId="244391C6" w:rsidR="0E3CF60B" w:rsidRPr="002E4822" w:rsidRDefault="0E3CF60B">
      <w:pPr>
        <w:spacing w:line="360" w:lineRule="auto"/>
        <w:jc w:val="both"/>
        <w:rPr>
          <w:del w:id="5581" w:author="Craig Parker" w:date="2024-08-06T12:57:00Z"/>
          <w:rFonts w:ascii="Nunito" w:eastAsia="Nunito" w:hAnsi="Nunito" w:cs="Nunito"/>
          <w:color w:val="000000" w:themeColor="text1"/>
          <w:sz w:val="20"/>
          <w:highlight w:val="yellow"/>
          <w:rPrChange w:id="5582" w:author="Craig Parker" w:date="2024-08-07T12:23:00Z">
            <w:rPr>
              <w:del w:id="5583" w:author="Craig Parker" w:date="2024-08-06T12:57:00Z"/>
              <w:rFonts w:ascii="Nunito" w:eastAsia="Nunito" w:hAnsi="Nunito" w:cs="Nunito"/>
            </w:rPr>
          </w:rPrChange>
        </w:rPr>
      </w:pPr>
      <w:ins w:id="5584" w:author="Matthew Chersich" w:date="2024-08-05T08:50:00Z">
        <w:del w:id="5585" w:author="Craig Parker" w:date="2024-08-06T12:57:00Z">
          <w:r w:rsidRPr="002E4822" w:rsidDel="52A8C99F">
            <w:rPr>
              <w:rFonts w:ascii="Nunito" w:eastAsia="Nunito" w:hAnsi="Nunito" w:cs="Nunito"/>
              <w:color w:val="000000" w:themeColor="text1"/>
              <w:sz w:val="20"/>
              <w:rPrChange w:id="5586" w:author="Craig Parker" w:date="2024-08-07T12:23:00Z">
                <w:rPr>
                  <w:rFonts w:ascii="Nunito" w:eastAsia="Nunito" w:hAnsi="Nunito" w:cs="Nunito"/>
                </w:rPr>
              </w:rPrChange>
            </w:rPr>
            <w:delText xml:space="preserve">Applicants will be contractually bound not to attempt to reidentify individuals. </w:delText>
          </w:r>
        </w:del>
      </w:ins>
      <w:ins w:id="5587" w:author="Matthew Chersich" w:date="2024-08-05T08:51:00Z">
        <w:del w:id="5588" w:author="Craig Parker" w:date="2024-08-06T12:57:00Z">
          <w:r w:rsidRPr="002E4822" w:rsidDel="52A8C99F">
            <w:rPr>
              <w:rFonts w:ascii="Nunito" w:eastAsia="Nunito" w:hAnsi="Nunito" w:cs="Nunito"/>
              <w:color w:val="000000" w:themeColor="text1"/>
              <w:sz w:val="20"/>
              <w:highlight w:val="yellow"/>
              <w:rPrChange w:id="5589" w:author="Craig Parker" w:date="2024-08-07T12:23:00Z">
                <w:rPr>
                  <w:rFonts w:ascii="Nunito" w:eastAsia="Nunito" w:hAnsi="Nunito" w:cs="Nunito"/>
                </w:rPr>
              </w:rPrChange>
            </w:rPr>
            <w:delText xml:space="preserve">The Data </w:delText>
          </w:r>
          <w:commentRangeStart w:id="5590"/>
          <w:r w:rsidRPr="002E4822" w:rsidDel="52A8C99F">
            <w:rPr>
              <w:rFonts w:ascii="Nunito" w:eastAsia="Nunito" w:hAnsi="Nunito" w:cs="Nunito"/>
              <w:color w:val="000000" w:themeColor="text1"/>
              <w:sz w:val="20"/>
              <w:highlight w:val="yellow"/>
              <w:rPrChange w:id="5591" w:author="Craig Parker" w:date="2024-08-07T12:23:00Z">
                <w:rPr>
                  <w:rFonts w:ascii="Nunito" w:eastAsia="Nunito" w:hAnsi="Nunito" w:cs="Nunito"/>
                </w:rPr>
              </w:rPrChange>
            </w:rPr>
            <w:delText>Acces</w:delText>
          </w:r>
        </w:del>
      </w:ins>
      <w:ins w:id="5592" w:author="Matthew Chersich" w:date="2024-08-05T08:52:00Z">
        <w:del w:id="5593" w:author="Craig Parker" w:date="2024-08-06T12:57:00Z">
          <w:r w:rsidRPr="002E4822" w:rsidDel="52A8C99F">
            <w:rPr>
              <w:rFonts w:ascii="Nunito" w:eastAsia="Nunito" w:hAnsi="Nunito" w:cs="Nunito"/>
              <w:color w:val="000000" w:themeColor="text1"/>
              <w:sz w:val="20"/>
              <w:highlight w:val="yellow"/>
              <w:rPrChange w:id="5594" w:author="Craig Parker" w:date="2024-08-07T12:23:00Z">
                <w:rPr>
                  <w:rFonts w:ascii="Nunito" w:eastAsia="Nunito" w:hAnsi="Nunito" w:cs="Nunito"/>
                </w:rPr>
              </w:rPrChange>
            </w:rPr>
            <w:delText>s</w:delText>
          </w:r>
        </w:del>
      </w:ins>
      <w:commentRangeEnd w:id="5590"/>
      <w:r w:rsidRPr="002E4822">
        <w:rPr>
          <w:rStyle w:val="CommentReference"/>
          <w:rFonts w:ascii="Nunito" w:hAnsi="Nunito"/>
          <w:color w:val="000000" w:themeColor="text1"/>
          <w:sz w:val="20"/>
          <w:szCs w:val="20"/>
          <w:rPrChange w:id="5595" w:author="Craig Parker" w:date="2024-08-07T12:23:00Z">
            <w:rPr>
              <w:rStyle w:val="CommentReference"/>
            </w:rPr>
          </w:rPrChange>
        </w:rPr>
        <w:commentReference w:id="5590"/>
      </w:r>
      <w:ins w:id="5596" w:author="Matthew Chersich" w:date="2024-08-05T08:51:00Z">
        <w:del w:id="5597" w:author="Craig Parker" w:date="2024-08-06T12:57:00Z">
          <w:r w:rsidRPr="002E4822" w:rsidDel="52A8C99F">
            <w:rPr>
              <w:rFonts w:ascii="Nunito" w:eastAsia="Nunito" w:hAnsi="Nunito" w:cs="Nunito"/>
              <w:color w:val="000000" w:themeColor="text1"/>
              <w:sz w:val="20"/>
              <w:highlight w:val="yellow"/>
              <w:rPrChange w:id="5598" w:author="Craig Parker" w:date="2024-08-07T12:23:00Z">
                <w:rPr>
                  <w:rFonts w:ascii="Nunito" w:eastAsia="Nunito" w:hAnsi="Nunito" w:cs="Nunito"/>
                </w:rPr>
              </w:rPrChange>
            </w:rPr>
            <w:delText xml:space="preserve"> Committee may remove further indirect identifiers</w:delText>
          </w:r>
        </w:del>
      </w:ins>
      <w:ins w:id="5599" w:author="Matthew Chersich" w:date="2024-08-05T08:52:00Z">
        <w:del w:id="5600" w:author="Craig Parker" w:date="2024-08-06T12:57:00Z">
          <w:r w:rsidRPr="002E4822" w:rsidDel="52A8C99F">
            <w:rPr>
              <w:rFonts w:ascii="Nunito" w:eastAsia="Nunito" w:hAnsi="Nunito" w:cs="Nunito"/>
              <w:color w:val="000000" w:themeColor="text1"/>
              <w:sz w:val="20"/>
              <w:highlight w:val="yellow"/>
              <w:rPrChange w:id="5601" w:author="Craig Parker" w:date="2024-08-07T12:23:00Z">
                <w:rPr>
                  <w:rFonts w:ascii="Nunito" w:eastAsia="Nunito" w:hAnsi="Nunito" w:cs="Nunito"/>
                </w:rPr>
              </w:rPrChange>
            </w:rPr>
            <w:delText xml:space="preserve"> on a case-by-case basis</w:delText>
          </w:r>
        </w:del>
      </w:ins>
      <w:ins w:id="5602" w:author="Matthew Chersich" w:date="2024-08-05T08:53:00Z">
        <w:del w:id="5603" w:author="Craig Parker" w:date="2024-08-06T12:57:00Z">
          <w:r w:rsidRPr="002E4822" w:rsidDel="52A8C99F">
            <w:rPr>
              <w:rFonts w:ascii="Nunito" w:eastAsia="Nunito" w:hAnsi="Nunito" w:cs="Nunito"/>
              <w:color w:val="000000" w:themeColor="text1"/>
              <w:sz w:val="20"/>
              <w:highlight w:val="yellow"/>
              <w:rPrChange w:id="5604" w:author="Craig Parker" w:date="2024-08-07T12:23:00Z">
                <w:rPr>
                  <w:rFonts w:ascii="Nunito" w:eastAsia="Nunito" w:hAnsi="Nunito" w:cs="Nunito"/>
                  <w:highlight w:val="yellow"/>
                </w:rPr>
              </w:rPrChange>
            </w:rPr>
            <w:delText xml:space="preserve">, </w:delText>
          </w:r>
        </w:del>
      </w:ins>
      <w:ins w:id="5605" w:author="Matthew Chersich" w:date="2024-08-05T08:54:00Z">
        <w:del w:id="5606" w:author="Craig Parker" w:date="2024-08-06T12:57:00Z">
          <w:r w:rsidRPr="002E4822" w:rsidDel="52A8C99F">
            <w:rPr>
              <w:rFonts w:ascii="Nunito" w:eastAsia="Nunito" w:hAnsi="Nunito" w:cs="Nunito"/>
              <w:color w:val="000000" w:themeColor="text1"/>
              <w:sz w:val="20"/>
              <w:rPrChange w:id="5607" w:author="Craig Parker" w:date="2024-08-07T12:23:00Z">
                <w:rPr>
                  <w:rFonts w:ascii="Nunito" w:eastAsia="Nunito" w:hAnsi="Nunito" w:cs="Nunito"/>
                </w:rPr>
              </w:rPrChange>
            </w:rPr>
            <w:delText xml:space="preserve">based on a </w:delText>
          </w:r>
        </w:del>
      </w:ins>
      <w:ins w:id="5608" w:author="Matthew Chersich" w:date="2024-08-05T08:53:00Z">
        <w:del w:id="5609" w:author="Craig Parker" w:date="2024-08-06T12:57:00Z">
          <w:r w:rsidRPr="002E4822" w:rsidDel="52A8C99F">
            <w:rPr>
              <w:rFonts w:ascii="Nunito" w:eastAsia="Nunito" w:hAnsi="Nunito" w:cs="Nunito"/>
              <w:color w:val="000000" w:themeColor="text1"/>
              <w:sz w:val="20"/>
              <w:highlight w:val="yellow"/>
              <w:rPrChange w:id="5610" w:author="Craig Parker" w:date="2024-08-07T12:23:00Z">
                <w:rPr>
                  <w:rFonts w:ascii="Nunito" w:eastAsia="Nunito" w:hAnsi="Nunito" w:cs="Nunito"/>
                  <w:highlight w:val="yellow"/>
                </w:rPr>
              </w:rPrChange>
            </w:rPr>
            <w:delText>risk assessment</w:delText>
          </w:r>
        </w:del>
      </w:ins>
      <w:ins w:id="5611" w:author="Matthew Chersich" w:date="2024-08-05T08:54:00Z">
        <w:del w:id="5612" w:author="Craig Parker" w:date="2024-08-06T12:57:00Z">
          <w:r w:rsidRPr="002E4822" w:rsidDel="52A8C99F">
            <w:rPr>
              <w:rFonts w:ascii="Nunito" w:eastAsia="Nunito" w:hAnsi="Nunito" w:cs="Nunito"/>
              <w:color w:val="000000" w:themeColor="text1"/>
              <w:sz w:val="20"/>
              <w:highlight w:val="yellow"/>
              <w:rPrChange w:id="5613" w:author="Craig Parker" w:date="2024-08-07T12:23:00Z">
                <w:rPr>
                  <w:rFonts w:ascii="Nunito" w:eastAsia="Nunito" w:hAnsi="Nunito" w:cs="Nunito"/>
                  <w:highlight w:val="yellow"/>
                </w:rPr>
              </w:rPrChange>
            </w:rPr>
            <w:delText xml:space="preserve"> of the applicant.</w:delText>
          </w:r>
        </w:del>
      </w:ins>
      <w:del w:id="5614" w:author="Craig Parker" w:date="2024-08-06T12:57:00Z">
        <w:r w:rsidRPr="002E4822" w:rsidDel="52A8C99F">
          <w:rPr>
            <w:rFonts w:ascii="Nunito" w:eastAsia="Nunito" w:hAnsi="Nunito" w:cs="Nunito"/>
            <w:color w:val="000000" w:themeColor="text1"/>
            <w:sz w:val="20"/>
            <w:highlight w:val="yellow"/>
            <w:rPrChange w:id="5615" w:author="Craig Parker" w:date="2024-08-07T12:23:00Z">
              <w:rPr>
                <w:rFonts w:ascii="Nunito" w:eastAsia="Nunito" w:hAnsi="Nunito" w:cs="Nunito"/>
                <w:highlight w:val="yellow"/>
              </w:rPr>
            </w:rPrChange>
          </w:rPr>
          <w:delText xml:space="preserve"> </w:delText>
        </w:r>
      </w:del>
    </w:p>
    <w:p w14:paraId="00000146" w14:textId="77777777" w:rsidR="007813F4" w:rsidRPr="002E4822" w:rsidRDefault="0E3CF60B" w:rsidP="0E3CF60B">
      <w:pPr>
        <w:spacing w:line="360" w:lineRule="auto"/>
        <w:jc w:val="both"/>
        <w:rPr>
          <w:del w:id="5616" w:author="Craig Parker" w:date="2024-08-06T12:57:00Z"/>
          <w:rFonts w:ascii="Nunito" w:eastAsia="Nunito" w:hAnsi="Nunito" w:cs="Nunito"/>
          <w:color w:val="000000" w:themeColor="text1"/>
          <w:sz w:val="20"/>
          <w:highlight w:val="yellow"/>
          <w:rPrChange w:id="5617" w:author="Craig Parker" w:date="2024-08-07T12:23:00Z">
            <w:rPr>
              <w:del w:id="5618" w:author="Craig Parker" w:date="2024-08-06T12:57:00Z"/>
              <w:rFonts w:ascii="Nunito" w:eastAsia="Nunito" w:hAnsi="Nunito" w:cs="Nunito"/>
            </w:rPr>
          </w:rPrChange>
        </w:rPr>
      </w:pPr>
      <w:del w:id="5619" w:author="Craig Parker" w:date="2024-08-06T12:57:00Z">
        <w:r w:rsidRPr="002E4822" w:rsidDel="52A8C99F">
          <w:rPr>
            <w:rFonts w:ascii="Nunito" w:eastAsia="Nunito" w:hAnsi="Nunito" w:cs="Nunito"/>
            <w:color w:val="000000" w:themeColor="text1"/>
            <w:sz w:val="20"/>
            <w:highlight w:val="yellow"/>
            <w:rPrChange w:id="5620" w:author="Craig Parker" w:date="2024-08-07T12:23:00Z">
              <w:rPr>
                <w:rFonts w:ascii="Nunito" w:eastAsia="Nunito" w:hAnsi="Nunito" w:cs="Nunito"/>
              </w:rPr>
            </w:rPrChange>
          </w:rPr>
          <w:delText xml:space="preserve"> </w:delText>
        </w:r>
      </w:del>
    </w:p>
    <w:p w14:paraId="00000147" w14:textId="1F3F4F18" w:rsidR="007813F4" w:rsidRPr="002E4822" w:rsidRDefault="0E3CF60B">
      <w:pPr>
        <w:spacing w:line="360" w:lineRule="auto"/>
        <w:jc w:val="both"/>
        <w:rPr>
          <w:ins w:id="5621" w:author="Matthew Chersich" w:date="2024-08-05T08:55:00Z"/>
          <w:del w:id="5622" w:author="Craig Parker" w:date="2024-08-06T12:57:00Z"/>
          <w:rFonts w:ascii="Nunito" w:eastAsia="Nunito" w:hAnsi="Nunito" w:cs="Nunito"/>
          <w:color w:val="000000" w:themeColor="text1"/>
          <w:sz w:val="20"/>
          <w:rPrChange w:id="5623" w:author="Craig Parker" w:date="2024-08-07T12:23:00Z">
            <w:rPr>
              <w:ins w:id="5624" w:author="Matthew Chersich" w:date="2024-08-05T08:55:00Z"/>
              <w:del w:id="5625" w:author="Craig Parker" w:date="2024-08-06T12:57:00Z"/>
              <w:rFonts w:ascii="Nunito" w:eastAsia="Nunito" w:hAnsi="Nunito" w:cs="Nunito"/>
            </w:rPr>
          </w:rPrChange>
        </w:rPr>
      </w:pPr>
      <w:del w:id="5626" w:author="Craig Parker" w:date="2024-08-06T12:57:00Z">
        <w:r w:rsidRPr="002E4822" w:rsidDel="52A8C99F">
          <w:rPr>
            <w:rFonts w:ascii="Nunito" w:eastAsia="Nunito" w:hAnsi="Nunito" w:cs="Nunito"/>
            <w:color w:val="000000" w:themeColor="text1"/>
            <w:sz w:val="20"/>
            <w:rPrChange w:id="5627" w:author="Craig Parker" w:date="2024-08-07T12:23:00Z">
              <w:rPr>
                <w:rFonts w:ascii="Nunito" w:eastAsia="Nunito" w:hAnsi="Nunito" w:cs="Nunito"/>
              </w:rPr>
            </w:rPrChange>
          </w:rPr>
          <w:lastRenderedPageBreak/>
          <w:delText xml:space="preserve">Clearly, the rights and privacy of individuals who participate in research must be protected at all times. </w:delText>
        </w:r>
        <w:commentRangeStart w:id="5628"/>
        <w:r w:rsidRPr="002E4822" w:rsidDel="52A8C99F">
          <w:rPr>
            <w:rFonts w:ascii="Nunito" w:eastAsia="Nunito" w:hAnsi="Nunito" w:cs="Nunito"/>
            <w:color w:val="000000" w:themeColor="text1"/>
            <w:sz w:val="20"/>
            <w:rPrChange w:id="5629" w:author="Craig Parker" w:date="2024-08-07T12:23:00Z">
              <w:rPr>
                <w:rFonts w:ascii="Nunito" w:eastAsia="Nunito" w:hAnsi="Nunito" w:cs="Nunito"/>
              </w:rPr>
            </w:rPrChange>
          </w:rPr>
          <w:delText>Thus</w:delText>
        </w:r>
      </w:del>
      <w:commentRangeEnd w:id="5628"/>
      <w:r w:rsidRPr="002E4822">
        <w:rPr>
          <w:rStyle w:val="CommentReference"/>
          <w:rFonts w:ascii="Nunito" w:hAnsi="Nunito"/>
          <w:color w:val="000000" w:themeColor="text1"/>
          <w:sz w:val="20"/>
          <w:szCs w:val="20"/>
          <w:rPrChange w:id="5630" w:author="Craig Parker" w:date="2024-08-07T12:23:00Z">
            <w:rPr>
              <w:rStyle w:val="CommentReference"/>
            </w:rPr>
          </w:rPrChange>
        </w:rPr>
        <w:commentReference w:id="5628"/>
      </w:r>
      <w:del w:id="5631" w:author="Craig Parker" w:date="2024-08-06T12:57:00Z">
        <w:r w:rsidRPr="002E4822" w:rsidDel="52A8C99F">
          <w:rPr>
            <w:rFonts w:ascii="Nunito" w:eastAsia="Nunito" w:hAnsi="Nunito" w:cs="Nunito"/>
            <w:color w:val="000000" w:themeColor="text1"/>
            <w:sz w:val="20"/>
            <w:rPrChange w:id="5632" w:author="Craig Parker" w:date="2024-08-07T12:23:00Z">
              <w:rPr>
                <w:rFonts w:ascii="Nunito" w:eastAsia="Nunito" w:hAnsi="Nunito" w:cs="Nunito"/>
              </w:rPr>
            </w:rPrChange>
          </w:rPr>
          <w:delText xml:space="preserve">, data intended for broader use should be </w:delText>
        </w:r>
        <w:r w:rsidRPr="002E4822" w:rsidDel="52A8C99F">
          <w:rPr>
            <w:rFonts w:ascii="Nunito" w:eastAsia="Nunito" w:hAnsi="Nunito" w:cs="Nunito"/>
            <w:color w:val="000000" w:themeColor="text1"/>
            <w:sz w:val="20"/>
            <w:highlight w:val="yellow"/>
            <w:rPrChange w:id="5633" w:author="Craig Parker" w:date="2024-08-07T12:23:00Z">
              <w:rPr>
                <w:rFonts w:ascii="Nunito" w:eastAsia="Nunito" w:hAnsi="Nunito" w:cs="Nunito"/>
              </w:rPr>
            </w:rPrChange>
          </w:rPr>
          <w:delText xml:space="preserve">free of </w:delText>
        </w:r>
      </w:del>
      <w:ins w:id="5634" w:author="Matthew Chersich" w:date="2024-08-05T08:47:00Z">
        <w:del w:id="5635" w:author="Craig Parker" w:date="2024-08-06T12:57:00Z">
          <w:r w:rsidRPr="002E4822" w:rsidDel="52A8C99F">
            <w:rPr>
              <w:rFonts w:ascii="Nunito" w:eastAsia="Nunito" w:hAnsi="Nunito" w:cs="Nunito"/>
              <w:color w:val="000000" w:themeColor="text1"/>
              <w:sz w:val="20"/>
              <w:highlight w:val="yellow"/>
              <w:rPrChange w:id="5636" w:author="Craig Parker" w:date="2024-08-07T12:23:00Z">
                <w:rPr>
                  <w:rFonts w:ascii="Nunito" w:eastAsia="Nunito" w:hAnsi="Nunito" w:cs="Nunito"/>
                </w:rPr>
              </w:rPrChange>
            </w:rPr>
            <w:delText xml:space="preserve">direct </w:delText>
          </w:r>
        </w:del>
      </w:ins>
      <w:del w:id="5637" w:author="Craig Parker" w:date="2024-08-06T12:57:00Z">
        <w:r w:rsidRPr="002E4822" w:rsidDel="52A8C99F">
          <w:rPr>
            <w:rFonts w:ascii="Nunito" w:eastAsia="Nunito" w:hAnsi="Nunito" w:cs="Nunito"/>
            <w:color w:val="000000" w:themeColor="text1"/>
            <w:sz w:val="20"/>
            <w:highlight w:val="yellow"/>
            <w:rPrChange w:id="5638" w:author="Craig Parker" w:date="2024-08-07T12:23:00Z">
              <w:rPr>
                <w:rFonts w:ascii="Nunito" w:eastAsia="Nunito" w:hAnsi="Nunito" w:cs="Nunito"/>
              </w:rPr>
            </w:rPrChange>
          </w:rPr>
          <w:delText>identifiers</w:delText>
        </w:r>
        <w:r w:rsidRPr="002E4822" w:rsidDel="52A8C99F">
          <w:rPr>
            <w:rFonts w:ascii="Nunito" w:eastAsia="Nunito" w:hAnsi="Nunito" w:cs="Nunito"/>
            <w:color w:val="000000" w:themeColor="text1"/>
            <w:sz w:val="20"/>
            <w:rPrChange w:id="5639" w:author="Craig Parker" w:date="2024-08-07T12:23:00Z">
              <w:rPr>
                <w:rFonts w:ascii="Nunito" w:eastAsia="Nunito" w:hAnsi="Nunito" w:cs="Nunito"/>
              </w:rPr>
            </w:rPrChange>
          </w:rPr>
          <w:delText xml:space="preserve"> that would permit linkages to individual research participants and variables that could lead to deductive disclosure of the identity of individual subjects.  All data shared beyond the </w:delText>
        </w:r>
      </w:del>
      <w:del w:id="5640" w:author="Craig Parker" w:date="2024-08-05T19:21:00Z">
        <w:r w:rsidRPr="002E4822" w:rsidDel="52A8C99F">
          <w:rPr>
            <w:rFonts w:ascii="Nunito" w:eastAsia="Nunito" w:hAnsi="Nunito" w:cs="Nunito"/>
            <w:color w:val="000000" w:themeColor="text1"/>
            <w:sz w:val="20"/>
            <w:rPrChange w:id="5641" w:author="Craig Parker" w:date="2024-08-07T12:23:00Z">
              <w:rPr>
                <w:rFonts w:ascii="Nunito" w:eastAsia="Nunito" w:hAnsi="Nunito" w:cs="Nunito"/>
              </w:rPr>
            </w:rPrChange>
          </w:rPr>
          <w:delText>HEAT</w:delText>
        </w:r>
      </w:del>
      <w:del w:id="5642" w:author="Craig Parker" w:date="2024-08-06T12:57:00Z">
        <w:r w:rsidRPr="002E4822" w:rsidDel="52A8C99F">
          <w:rPr>
            <w:rFonts w:ascii="Nunito" w:eastAsia="Nunito" w:hAnsi="Nunito" w:cs="Nunito"/>
            <w:color w:val="000000" w:themeColor="text1"/>
            <w:sz w:val="20"/>
            <w:rPrChange w:id="5643" w:author="Craig Parker" w:date="2024-08-07T12:23:00Z">
              <w:rPr>
                <w:rFonts w:ascii="Nunito" w:eastAsia="Nunito" w:hAnsi="Nunito" w:cs="Nunito"/>
              </w:rPr>
            </w:rPrChange>
          </w:rPr>
          <w:delText xml:space="preserve"> Center will be de-identified following the </w:delText>
        </w:r>
      </w:del>
      <w:del w:id="5644" w:author="Craig Parker" w:date="2024-07-16T12:13:00Z">
        <w:r w:rsidRPr="002E4822" w:rsidDel="52A8C99F">
          <w:rPr>
            <w:rFonts w:ascii="Nunito" w:eastAsia="Nunito" w:hAnsi="Nunito" w:cs="Nunito"/>
            <w:color w:val="000000" w:themeColor="text1"/>
            <w:sz w:val="20"/>
            <w:rPrChange w:id="5645" w:author="Craig Parker" w:date="2024-08-07T12:23:00Z">
              <w:rPr>
                <w:rFonts w:ascii="Nunito" w:eastAsia="Nunito" w:hAnsi="Nunito" w:cs="Nunito"/>
              </w:rPr>
            </w:rPrChange>
          </w:rPr>
          <w:delText>procedures described above</w:delText>
        </w:r>
      </w:del>
      <w:del w:id="5646" w:author="Craig Parker" w:date="2024-08-06T12:57:00Z">
        <w:r w:rsidRPr="002E4822" w:rsidDel="52A8C99F">
          <w:rPr>
            <w:rFonts w:ascii="Nunito" w:eastAsia="Nunito" w:hAnsi="Nunito" w:cs="Nunito"/>
            <w:color w:val="000000" w:themeColor="text1"/>
            <w:sz w:val="20"/>
            <w:rPrChange w:id="5647" w:author="Craig Parker" w:date="2024-08-07T12:23:00Z">
              <w:rPr>
                <w:rFonts w:ascii="Nunito" w:eastAsia="Nunito" w:hAnsi="Nunito" w:cs="Nunito"/>
              </w:rPr>
            </w:rPrChange>
          </w:rPr>
          <w:delText>.  Requests for original data containing personally identifiable or sensitive information will be referred back to the original study.</w:delText>
        </w:r>
      </w:del>
    </w:p>
    <w:p w14:paraId="00000148" w14:textId="77777777" w:rsidR="007813F4" w:rsidRPr="002E4822" w:rsidRDefault="009511AE">
      <w:pPr>
        <w:spacing w:line="360" w:lineRule="auto"/>
        <w:jc w:val="both"/>
        <w:rPr>
          <w:del w:id="5648" w:author="Craig Parker" w:date="2024-08-06T12:57:00Z"/>
          <w:rFonts w:ascii="Nunito" w:eastAsia="Nunito" w:hAnsi="Nunito" w:cs="Nunito"/>
          <w:color w:val="000000" w:themeColor="text1"/>
          <w:sz w:val="20"/>
          <w:rPrChange w:id="5649" w:author="Craig Parker" w:date="2024-08-07T12:23:00Z">
            <w:rPr>
              <w:del w:id="5650" w:author="Craig Parker" w:date="2024-08-06T12:57:00Z"/>
              <w:rFonts w:ascii="Nunito" w:eastAsia="Nunito" w:hAnsi="Nunito" w:cs="Nunito"/>
            </w:rPr>
          </w:rPrChange>
        </w:rPr>
      </w:pPr>
      <w:del w:id="5651" w:author="Craig Parker" w:date="2024-08-06T12:57:00Z">
        <w:r w:rsidRPr="002E4822" w:rsidDel="52A8C99F">
          <w:rPr>
            <w:rFonts w:ascii="Nunito" w:eastAsia="Nunito" w:hAnsi="Nunito" w:cs="Nunito"/>
            <w:color w:val="000000" w:themeColor="text1"/>
            <w:sz w:val="20"/>
            <w:rPrChange w:id="5652" w:author="Craig Parker" w:date="2024-08-07T12:23:00Z">
              <w:rPr>
                <w:rFonts w:ascii="Nunito" w:eastAsia="Nunito" w:hAnsi="Nunito" w:cs="Nunito"/>
              </w:rPr>
            </w:rPrChange>
          </w:rPr>
          <w:delText xml:space="preserve"> </w:delText>
        </w:r>
      </w:del>
    </w:p>
    <w:p w14:paraId="00000149" w14:textId="008952E3" w:rsidR="007813F4" w:rsidRPr="002E4822" w:rsidRDefault="0E3CF60B">
      <w:pPr>
        <w:spacing w:line="360" w:lineRule="auto"/>
        <w:jc w:val="both"/>
        <w:rPr>
          <w:del w:id="5653" w:author="Craig Parker" w:date="2024-08-06T12:57:00Z"/>
          <w:rFonts w:ascii="Nunito" w:eastAsia="Nunito" w:hAnsi="Nunito" w:cs="Nunito"/>
          <w:color w:val="000000" w:themeColor="text1"/>
          <w:sz w:val="20"/>
          <w:rPrChange w:id="5654" w:author="Craig Parker" w:date="2024-08-07T12:23:00Z">
            <w:rPr>
              <w:del w:id="5655" w:author="Craig Parker" w:date="2024-08-06T12:57:00Z"/>
              <w:rFonts w:ascii="Nunito" w:eastAsia="Nunito" w:hAnsi="Nunito" w:cs="Nunito"/>
            </w:rPr>
          </w:rPrChange>
        </w:rPr>
      </w:pPr>
      <w:del w:id="5656" w:author="Craig Parker" w:date="2024-08-06T12:57:00Z">
        <w:r w:rsidRPr="002E4822" w:rsidDel="52A8C99F">
          <w:rPr>
            <w:rFonts w:ascii="Nunito" w:eastAsia="Nunito" w:hAnsi="Nunito" w:cs="Nunito"/>
            <w:color w:val="000000" w:themeColor="text1"/>
            <w:sz w:val="20"/>
            <w:rPrChange w:id="5657" w:author="Craig Parker" w:date="2024-08-07T12:23:00Z">
              <w:rPr>
                <w:rFonts w:ascii="Nunito" w:eastAsia="Nunito" w:hAnsi="Nunito" w:cs="Nunito"/>
              </w:rPr>
            </w:rPrChange>
          </w:rPr>
          <w:delText xml:space="preserve">The </w:delText>
        </w:r>
      </w:del>
      <w:del w:id="5658" w:author="Craig Parker" w:date="2024-07-08T09:29:00Z">
        <w:r w:rsidRPr="002E4822" w:rsidDel="52A8C99F">
          <w:rPr>
            <w:rFonts w:ascii="Nunito" w:eastAsia="Nunito" w:hAnsi="Nunito" w:cs="Nunito"/>
            <w:color w:val="000000" w:themeColor="text1"/>
            <w:sz w:val="20"/>
            <w:rPrChange w:id="5659" w:author="Craig Parker" w:date="2024-08-07T12:23:00Z">
              <w:rPr>
                <w:rFonts w:ascii="Nunito" w:eastAsia="Nunito" w:hAnsi="Nunito" w:cs="Nunito"/>
              </w:rPr>
            </w:rPrChange>
          </w:rPr>
          <w:delText>HE</w:delText>
        </w:r>
      </w:del>
      <w:del w:id="5660" w:author="Craig Parker" w:date="2024-08-06T12:57:00Z">
        <w:r w:rsidRPr="002E4822" w:rsidDel="52A8C99F">
          <w:rPr>
            <w:rFonts w:ascii="Nunito" w:eastAsia="Nunito" w:hAnsi="Nunito" w:cs="Nunito"/>
            <w:color w:val="000000" w:themeColor="text1"/>
            <w:sz w:val="20"/>
            <w:vertAlign w:val="superscript"/>
            <w:rPrChange w:id="5661" w:author="Craig Parker" w:date="2024-08-07T12:23:00Z">
              <w:rPr>
                <w:rFonts w:ascii="Nunito" w:eastAsia="Nunito" w:hAnsi="Nunito" w:cs="Nunito"/>
                <w:vertAlign w:val="superscript"/>
              </w:rPr>
            </w:rPrChange>
          </w:rPr>
          <w:delText>2</w:delText>
        </w:r>
      </w:del>
      <w:del w:id="5662" w:author="Craig Parker" w:date="2024-07-08T09:29:00Z">
        <w:r w:rsidRPr="002E4822" w:rsidDel="52A8C99F">
          <w:rPr>
            <w:rFonts w:ascii="Nunito" w:eastAsia="Nunito" w:hAnsi="Nunito" w:cs="Nunito"/>
            <w:color w:val="000000" w:themeColor="text1"/>
            <w:sz w:val="20"/>
            <w:rPrChange w:id="5663" w:author="Craig Parker" w:date="2024-08-07T12:23:00Z">
              <w:rPr>
                <w:rFonts w:ascii="Nunito" w:eastAsia="Nunito" w:hAnsi="Nunito" w:cs="Nunito"/>
              </w:rPr>
            </w:rPrChange>
          </w:rPr>
          <w:delText>AT</w:delText>
        </w:r>
      </w:del>
      <w:del w:id="5664" w:author="Craig Parker" w:date="2024-08-06T12:57:00Z">
        <w:r w:rsidRPr="002E4822" w:rsidDel="52A8C99F">
          <w:rPr>
            <w:rFonts w:ascii="Nunito" w:eastAsia="Nunito" w:hAnsi="Nunito" w:cs="Nunito"/>
            <w:color w:val="000000" w:themeColor="text1"/>
            <w:sz w:val="20"/>
            <w:rPrChange w:id="5665" w:author="Craig Parker" w:date="2024-08-07T12:23:00Z">
              <w:rPr>
                <w:rFonts w:ascii="Nunito" w:eastAsia="Nunito" w:hAnsi="Nunito" w:cs="Nunito"/>
              </w:rPr>
            </w:rPrChange>
          </w:rPr>
          <w:delText xml:space="preserve"> Center team will especially </w:delText>
        </w:r>
      </w:del>
      <w:del w:id="5666" w:author="Craig Parker" w:date="2024-07-09T11:44:00Z">
        <w:r w:rsidRPr="002E4822" w:rsidDel="52A8C99F">
          <w:rPr>
            <w:rFonts w:ascii="Nunito" w:eastAsia="Nunito" w:hAnsi="Nunito" w:cs="Nunito"/>
            <w:color w:val="000000" w:themeColor="text1"/>
            <w:sz w:val="20"/>
            <w:rPrChange w:id="5667" w:author="Craig Parker" w:date="2024-08-07T12:23:00Z">
              <w:rPr>
                <w:rFonts w:ascii="Nunito" w:eastAsia="Nunito" w:hAnsi="Nunito" w:cs="Nunito"/>
              </w:rPr>
            </w:rPrChange>
          </w:rPr>
          <w:delText xml:space="preserve">endeavor </w:delText>
        </w:r>
      </w:del>
      <w:del w:id="5668" w:author="Craig Parker" w:date="2024-08-06T12:57:00Z">
        <w:r w:rsidRPr="002E4822" w:rsidDel="52A8C99F">
          <w:rPr>
            <w:rFonts w:ascii="Nunito" w:eastAsia="Nunito" w:hAnsi="Nunito" w:cs="Nunito"/>
            <w:color w:val="000000" w:themeColor="text1"/>
            <w:sz w:val="20"/>
            <w:rPrChange w:id="5669" w:author="Craig Parker" w:date="2024-08-07T12:23:00Z">
              <w:rPr>
                <w:rFonts w:ascii="Nunito" w:eastAsia="Nunito" w:hAnsi="Nunito" w:cs="Nunito"/>
              </w:rPr>
            </w:rPrChange>
          </w:rPr>
          <w:delText>endeavour</w:delText>
        </w:r>
      </w:del>
      <w:ins w:id="5670" w:author="Matthew Chersich" w:date="2024-08-05T08:50:00Z">
        <w:del w:id="5671" w:author="Craig Parker" w:date="2024-08-06T12:57:00Z">
          <w:r w:rsidRPr="002E4822" w:rsidDel="52A8C99F">
            <w:rPr>
              <w:rFonts w:ascii="Nunito" w:eastAsia="Nunito" w:hAnsi="Nunito" w:cs="Nunito"/>
              <w:color w:val="000000" w:themeColor="text1"/>
              <w:sz w:val="20"/>
              <w:rPrChange w:id="5672" w:author="Craig Parker" w:date="2024-08-07T12:23:00Z">
                <w:rPr>
                  <w:rFonts w:ascii="Nunito" w:eastAsia="Nunito" w:hAnsi="Nunito" w:cs="Nunito"/>
                </w:rPr>
              </w:rPrChange>
            </w:rPr>
            <w:delText>endeavor</w:delText>
          </w:r>
        </w:del>
      </w:ins>
      <w:del w:id="5673" w:author="Craig Parker" w:date="2024-08-06T12:57:00Z">
        <w:r w:rsidRPr="002E4822" w:rsidDel="52A8C99F">
          <w:rPr>
            <w:rFonts w:ascii="Nunito" w:eastAsia="Nunito" w:hAnsi="Nunito" w:cs="Nunito"/>
            <w:color w:val="000000" w:themeColor="text1"/>
            <w:sz w:val="20"/>
            <w:rPrChange w:id="5674" w:author="Craig Parker" w:date="2024-08-07T12:23:00Z">
              <w:rPr>
                <w:rFonts w:ascii="Nunito" w:eastAsia="Nunito" w:hAnsi="Nunito" w:cs="Nunito"/>
              </w:rPr>
            </w:rPrChange>
          </w:rPr>
          <w:delText xml:space="preserve">to make the unique research resources </w:delText>
        </w:r>
      </w:del>
      <w:del w:id="5675" w:author="Craig Parker" w:date="2024-07-09T11:44:00Z">
        <w:r w:rsidRPr="002E4822" w:rsidDel="52A8C99F">
          <w:rPr>
            <w:rFonts w:ascii="Nunito" w:eastAsia="Nunito" w:hAnsi="Nunito" w:cs="Nunito"/>
            <w:color w:val="000000" w:themeColor="text1"/>
            <w:sz w:val="20"/>
            <w:rPrChange w:id="5676" w:author="Craig Parker" w:date="2024-08-07T12:23:00Z">
              <w:rPr>
                <w:rFonts w:ascii="Nunito" w:eastAsia="Nunito" w:hAnsi="Nunito" w:cs="Nunito"/>
              </w:rPr>
            </w:rPrChange>
          </w:rPr>
          <w:delText xml:space="preserve">that </w:delText>
        </w:r>
      </w:del>
      <w:del w:id="5677" w:author="Craig Parker" w:date="2024-08-06T12:57:00Z">
        <w:r w:rsidRPr="002E4822" w:rsidDel="52A8C99F">
          <w:rPr>
            <w:rFonts w:ascii="Nunito" w:eastAsia="Nunito" w:hAnsi="Nunito" w:cs="Nunito"/>
            <w:color w:val="000000" w:themeColor="text1"/>
            <w:sz w:val="20"/>
            <w:rPrChange w:id="5678" w:author="Craig Parker" w:date="2024-08-07T12:23:00Z">
              <w:rPr>
                <w:rFonts w:ascii="Nunito" w:eastAsia="Nunito" w:hAnsi="Nunito" w:cs="Nunito"/>
              </w:rPr>
            </w:rPrChange>
          </w:rPr>
          <w:delText xml:space="preserve">we develop readily available to other researchers working on climate and health. There is a pressing need within the field to expedite </w:delText>
        </w:r>
      </w:del>
      <w:del w:id="5679" w:author="Craig Parker" w:date="2024-07-31T13:02:00Z">
        <w:r w:rsidRPr="002E4822" w:rsidDel="52A8C99F">
          <w:rPr>
            <w:rFonts w:ascii="Nunito" w:eastAsia="Nunito" w:hAnsi="Nunito" w:cs="Nunito"/>
            <w:color w:val="000000" w:themeColor="text1"/>
            <w:sz w:val="20"/>
            <w:rPrChange w:id="5680" w:author="Craig Parker" w:date="2024-08-07T12:23:00Z">
              <w:rPr>
                <w:rFonts w:ascii="Nunito" w:eastAsia="Nunito" w:hAnsi="Nunito" w:cs="Nunito"/>
              </w:rPr>
            </w:rPrChange>
          </w:rPr>
          <w:delText>the translation of data</w:delText>
        </w:r>
      </w:del>
      <w:del w:id="5681" w:author="Craig Parker" w:date="2024-08-06T12:57:00Z">
        <w:r w:rsidRPr="002E4822" w:rsidDel="52A8C99F">
          <w:rPr>
            <w:rFonts w:ascii="Nunito" w:eastAsia="Nunito" w:hAnsi="Nunito" w:cs="Nunito"/>
            <w:color w:val="000000" w:themeColor="text1"/>
            <w:sz w:val="20"/>
            <w:rPrChange w:id="5682" w:author="Craig Parker" w:date="2024-08-07T12:23:00Z">
              <w:rPr>
                <w:rFonts w:ascii="Nunito" w:eastAsia="Nunito" w:hAnsi="Nunito" w:cs="Nunito"/>
              </w:rPr>
            </w:rPrChange>
          </w:rPr>
          <w:delText xml:space="preserve"> into knowledge</w:delText>
        </w:r>
      </w:del>
      <w:del w:id="5683" w:author="Craig Parker" w:date="2024-07-09T11:44:00Z">
        <w:r w:rsidRPr="002E4822" w:rsidDel="52A8C99F">
          <w:rPr>
            <w:rFonts w:ascii="Nunito" w:eastAsia="Nunito" w:hAnsi="Nunito" w:cs="Nunito"/>
            <w:color w:val="000000" w:themeColor="text1"/>
            <w:sz w:val="20"/>
            <w:rPrChange w:id="5684" w:author="Craig Parker" w:date="2024-08-07T12:23:00Z">
              <w:rPr>
                <w:rFonts w:ascii="Nunito" w:eastAsia="Nunito" w:hAnsi="Nunito" w:cs="Nunito"/>
              </w:rPr>
            </w:rPrChange>
          </w:rPr>
          <w:delText xml:space="preserve"> and, in particular, into</w:delText>
        </w:r>
      </w:del>
      <w:del w:id="5685" w:author="Craig Parker" w:date="2024-08-06T12:57:00Z">
        <w:r w:rsidRPr="002E4822" w:rsidDel="52A8C99F">
          <w:rPr>
            <w:rFonts w:ascii="Nunito" w:eastAsia="Nunito" w:hAnsi="Nunito" w:cs="Nunito"/>
            <w:color w:val="000000" w:themeColor="text1"/>
            <w:sz w:val="20"/>
            <w:rPrChange w:id="5686" w:author="Craig Parker" w:date="2024-08-07T12:23:00Z">
              <w:rPr>
                <w:rFonts w:ascii="Nunito" w:eastAsia="Nunito" w:hAnsi="Nunito" w:cs="Nunito"/>
              </w:rPr>
            </w:rPrChange>
          </w:rPr>
          <w:delText xml:space="preserve"> interventions that protect people against extreme heat and other manifestations of climate change. We thus feel obligated to expedite our responses to such data requests. Fellow researchers wishing to access the data will thus not have to wait for our research findings to be accepted for publication or </w:delText>
        </w:r>
      </w:del>
      <w:del w:id="5687" w:author="Craig Parker" w:date="2024-07-09T11:44:00Z">
        <w:r w:rsidRPr="002E4822" w:rsidDel="52A8C99F">
          <w:rPr>
            <w:rFonts w:ascii="Nunito" w:eastAsia="Nunito" w:hAnsi="Nunito" w:cs="Nunito"/>
            <w:color w:val="000000" w:themeColor="text1"/>
            <w:sz w:val="20"/>
            <w:rPrChange w:id="5688" w:author="Craig Parker" w:date="2024-08-07T12:23:00Z">
              <w:rPr>
                <w:rFonts w:ascii="Nunito" w:eastAsia="Nunito" w:hAnsi="Nunito" w:cs="Nunito"/>
              </w:rPr>
            </w:rPrChange>
          </w:rPr>
          <w:delText xml:space="preserve">for </w:delText>
        </w:r>
      </w:del>
      <w:del w:id="5689" w:author="Craig Parker" w:date="2024-08-06T12:57:00Z">
        <w:r w:rsidRPr="002E4822" w:rsidDel="52A8C99F">
          <w:rPr>
            <w:rFonts w:ascii="Nunito" w:eastAsia="Nunito" w:hAnsi="Nunito" w:cs="Nunito"/>
            <w:color w:val="000000" w:themeColor="text1"/>
            <w:sz w:val="20"/>
            <w:rPrChange w:id="5690" w:author="Craig Parker" w:date="2024-08-07T12:23:00Z">
              <w:rPr>
                <w:rFonts w:ascii="Nunito" w:eastAsia="Nunito" w:hAnsi="Nunito" w:cs="Nunito"/>
              </w:rPr>
            </w:rPrChange>
          </w:rPr>
          <w:delText xml:space="preserve">the ‘final research data” </w:delText>
        </w:r>
      </w:del>
      <w:del w:id="5691" w:author="Craig Parker" w:date="2024-07-09T11:44:00Z">
        <w:r w:rsidRPr="002E4822" w:rsidDel="52A8C99F">
          <w:rPr>
            <w:rFonts w:ascii="Nunito" w:eastAsia="Nunito" w:hAnsi="Nunito" w:cs="Nunito"/>
            <w:color w:val="000000" w:themeColor="text1"/>
            <w:sz w:val="20"/>
            <w:rPrChange w:id="5692" w:author="Craig Parker" w:date="2024-08-07T12:23:00Z">
              <w:rPr>
                <w:rFonts w:ascii="Nunito" w:eastAsia="Nunito" w:hAnsi="Nunito" w:cs="Nunito"/>
              </w:rPr>
            </w:rPrChange>
          </w:rPr>
          <w:delText>prior to</w:delText>
        </w:r>
      </w:del>
      <w:del w:id="5693" w:author="Craig Parker" w:date="2024-08-06T12:57:00Z">
        <w:r w:rsidRPr="002E4822" w:rsidDel="52A8C99F">
          <w:rPr>
            <w:rFonts w:ascii="Nunito" w:eastAsia="Nunito" w:hAnsi="Nunito" w:cs="Nunito"/>
            <w:color w:val="000000" w:themeColor="text1"/>
            <w:sz w:val="20"/>
            <w:rPrChange w:id="5694" w:author="Craig Parker" w:date="2024-08-07T12:23:00Z">
              <w:rPr>
                <w:rFonts w:ascii="Nunito" w:eastAsia="Nunito" w:hAnsi="Nunito" w:cs="Nunito"/>
              </w:rPr>
            </w:rPrChange>
          </w:rPr>
          <w:delText xml:space="preserve"> data sharing, provided the research questions they are exploring do not directly overlap with the specific question we are addressing.</w:delText>
        </w:r>
      </w:del>
    </w:p>
    <w:p w14:paraId="0000014A" w14:textId="77777777" w:rsidR="007813F4" w:rsidRPr="002E4822" w:rsidRDefault="009511AE">
      <w:pPr>
        <w:spacing w:line="360" w:lineRule="auto"/>
        <w:jc w:val="both"/>
        <w:rPr>
          <w:del w:id="5695" w:author="Craig Parker" w:date="2024-08-06T12:57:00Z"/>
          <w:rFonts w:ascii="Nunito" w:eastAsia="Nunito" w:hAnsi="Nunito" w:cs="Nunito"/>
          <w:color w:val="000000" w:themeColor="text1"/>
          <w:sz w:val="20"/>
          <w:rPrChange w:id="5696" w:author="Craig Parker" w:date="2024-08-07T12:23:00Z">
            <w:rPr>
              <w:del w:id="5697" w:author="Craig Parker" w:date="2024-08-06T12:57:00Z"/>
              <w:rFonts w:ascii="Nunito" w:eastAsia="Nunito" w:hAnsi="Nunito" w:cs="Nunito"/>
            </w:rPr>
          </w:rPrChange>
        </w:rPr>
      </w:pPr>
      <w:del w:id="5698" w:author="Craig Parker" w:date="2024-08-06T12:57:00Z">
        <w:r w:rsidRPr="002E4822" w:rsidDel="52A8C99F">
          <w:rPr>
            <w:rFonts w:ascii="Nunito" w:eastAsia="Nunito" w:hAnsi="Nunito" w:cs="Nunito"/>
            <w:color w:val="000000" w:themeColor="text1"/>
            <w:sz w:val="20"/>
            <w:rPrChange w:id="5699" w:author="Craig Parker" w:date="2024-08-07T12:23:00Z">
              <w:rPr>
                <w:rFonts w:ascii="Nunito" w:eastAsia="Nunito" w:hAnsi="Nunito" w:cs="Nunito"/>
              </w:rPr>
            </w:rPrChange>
          </w:rPr>
          <w:delText xml:space="preserve"> </w:delText>
        </w:r>
      </w:del>
    </w:p>
    <w:p w14:paraId="2BA5BDB2" w14:textId="7DA44CD9" w:rsidR="007813F4" w:rsidRPr="002E4822" w:rsidRDefault="0E3CF60B" w:rsidP="0E3CF60B">
      <w:pPr>
        <w:spacing w:line="360" w:lineRule="auto"/>
        <w:jc w:val="both"/>
        <w:rPr>
          <w:del w:id="5700" w:author="Craig Parker" w:date="2024-08-06T12:57:00Z"/>
          <w:rFonts w:ascii="Nunito" w:eastAsia="Nunito" w:hAnsi="Nunito" w:cs="Nunito"/>
          <w:color w:val="000000" w:themeColor="text1"/>
          <w:sz w:val="20"/>
          <w:rPrChange w:id="5701" w:author="Craig Parker" w:date="2024-08-07T12:23:00Z">
            <w:rPr>
              <w:del w:id="5702" w:author="Craig Parker" w:date="2024-08-06T12:57:00Z"/>
              <w:rFonts w:ascii="Nunito" w:eastAsia="Nunito" w:hAnsi="Nunito" w:cs="Nunito"/>
            </w:rPr>
          </w:rPrChange>
        </w:rPr>
      </w:pPr>
      <w:del w:id="5703" w:author="Craig Parker" w:date="2024-08-06T12:57:00Z">
        <w:r w:rsidRPr="002E4822" w:rsidDel="52A8C99F">
          <w:rPr>
            <w:rFonts w:ascii="Nunito" w:eastAsia="Nunito" w:hAnsi="Nunito" w:cs="Nunito"/>
            <w:color w:val="000000" w:themeColor="text1"/>
            <w:sz w:val="20"/>
            <w:rPrChange w:id="5704" w:author="Craig Parker" w:date="2024-08-07T12:23:00Z">
              <w:rPr>
                <w:rFonts w:ascii="Nunito" w:eastAsia="Nunito" w:hAnsi="Nunito" w:cs="Nunito"/>
              </w:rPr>
            </w:rPrChange>
          </w:rPr>
          <w:delText xml:space="preserve">The IPD in RP1 involves ‘data sharing’ on a large scale, where we </w:delText>
        </w:r>
      </w:del>
      <w:del w:id="5705" w:author="Craig Parker" w:date="2024-07-09T11:44:00Z">
        <w:r w:rsidRPr="002E4822" w:rsidDel="52A8C99F">
          <w:rPr>
            <w:rFonts w:ascii="Nunito" w:eastAsia="Nunito" w:hAnsi="Nunito" w:cs="Nunito"/>
            <w:color w:val="000000" w:themeColor="text1"/>
            <w:sz w:val="20"/>
            <w:rPrChange w:id="5706" w:author="Craig Parker" w:date="2024-08-07T12:23:00Z">
              <w:rPr>
                <w:rFonts w:ascii="Nunito" w:eastAsia="Nunito" w:hAnsi="Nunito" w:cs="Nunito"/>
              </w:rPr>
            </w:rPrChange>
          </w:rPr>
          <w:delText>are reliant on the willingness and ability of data owners</w:delText>
        </w:r>
      </w:del>
      <w:del w:id="5707" w:author="Craig Parker" w:date="2024-08-06T12:57:00Z">
        <w:r w:rsidRPr="002E4822" w:rsidDel="52A8C99F">
          <w:rPr>
            <w:rFonts w:ascii="Nunito" w:eastAsia="Nunito" w:hAnsi="Nunito" w:cs="Nunito"/>
            <w:color w:val="000000" w:themeColor="text1"/>
            <w:sz w:val="20"/>
            <w:rPrChange w:id="5708" w:author="Craig Parker" w:date="2024-08-07T12:23:00Z">
              <w:rPr>
                <w:rFonts w:ascii="Nunito" w:eastAsia="Nunito" w:hAnsi="Nunito" w:cs="Nunito"/>
              </w:rPr>
            </w:rPrChange>
          </w:rPr>
          <w:delText xml:space="preserve">provider to share. </w:delText>
        </w:r>
        <w:r w:rsidRPr="002E4822" w:rsidDel="52A8C99F">
          <w:rPr>
            <w:rFonts w:ascii="Nunito" w:eastAsia="Nunito" w:hAnsi="Nunito" w:cs="Nunito"/>
            <w:color w:val="000000" w:themeColor="text1"/>
            <w:sz w:val="20"/>
            <w:highlight w:val="yellow"/>
            <w:rPrChange w:id="5709" w:author="Craig Parker" w:date="2024-08-07T12:23:00Z">
              <w:rPr>
                <w:rFonts w:ascii="Nunito" w:eastAsia="Nunito" w:hAnsi="Nunito" w:cs="Nunito"/>
                <w:highlight w:val="yellow"/>
              </w:rPr>
            </w:rPrChange>
          </w:rPr>
          <w:delText xml:space="preserve">In that spirit, as the owner of the IPD RP1/RP2 Deidentified database it will be our aim providershave d data in the DTA, and the procedures of </w:delText>
        </w:r>
      </w:del>
      <w:del w:id="5710" w:author="Craig Parker" w:date="2024-07-08T09:29:00Z">
        <w:r w:rsidRPr="002E4822" w:rsidDel="52A8C99F">
          <w:rPr>
            <w:rFonts w:ascii="Nunito" w:eastAsia="Nunito" w:hAnsi="Nunito" w:cs="Nunito"/>
            <w:color w:val="000000" w:themeColor="text1"/>
            <w:sz w:val="20"/>
            <w:highlight w:val="yellow"/>
            <w:rPrChange w:id="5711" w:author="Craig Parker" w:date="2024-08-07T12:23:00Z">
              <w:rPr>
                <w:rFonts w:ascii="Nunito" w:eastAsia="Nunito" w:hAnsi="Nunito" w:cs="Nunito"/>
                <w:highlight w:val="yellow"/>
              </w:rPr>
            </w:rPrChange>
          </w:rPr>
          <w:delText>HE</w:delText>
        </w:r>
      </w:del>
      <w:del w:id="5712" w:author="Craig Parker" w:date="2024-08-06T12:57:00Z">
        <w:r w:rsidRPr="002E4822" w:rsidDel="52A8C99F">
          <w:rPr>
            <w:rFonts w:ascii="Nunito" w:eastAsia="Nunito" w:hAnsi="Nunito" w:cs="Nunito"/>
            <w:color w:val="000000" w:themeColor="text1"/>
            <w:sz w:val="20"/>
            <w:highlight w:val="yellow"/>
            <w:vertAlign w:val="superscript"/>
            <w:rPrChange w:id="5713" w:author="Craig Parker" w:date="2024-08-07T12:23:00Z">
              <w:rPr>
                <w:rFonts w:ascii="Nunito" w:eastAsia="Nunito" w:hAnsi="Nunito" w:cs="Nunito"/>
                <w:highlight w:val="yellow"/>
                <w:vertAlign w:val="superscript"/>
              </w:rPr>
            </w:rPrChange>
          </w:rPr>
          <w:delText>2</w:delText>
        </w:r>
      </w:del>
      <w:del w:id="5714" w:author="Craig Parker" w:date="2024-07-08T09:29:00Z">
        <w:r w:rsidRPr="002E4822" w:rsidDel="52A8C99F">
          <w:rPr>
            <w:rFonts w:ascii="Nunito" w:eastAsia="Nunito" w:hAnsi="Nunito" w:cs="Nunito"/>
            <w:color w:val="000000" w:themeColor="text1"/>
            <w:sz w:val="20"/>
            <w:highlight w:val="yellow"/>
            <w:rPrChange w:id="5715" w:author="Craig Parker" w:date="2024-08-07T12:23:00Z">
              <w:rPr>
                <w:rFonts w:ascii="Nunito" w:eastAsia="Nunito" w:hAnsi="Nunito" w:cs="Nunito"/>
                <w:highlight w:val="yellow"/>
              </w:rPr>
            </w:rPrChange>
          </w:rPr>
          <w:delText>AT</w:delText>
        </w:r>
      </w:del>
      <w:del w:id="5716" w:author="Craig Parker" w:date="2024-08-06T12:57:00Z">
        <w:r w:rsidRPr="002E4822" w:rsidDel="52A8C99F">
          <w:rPr>
            <w:rFonts w:ascii="Nunito" w:eastAsia="Nunito" w:hAnsi="Nunito" w:cs="Nunito"/>
            <w:color w:val="000000" w:themeColor="text1"/>
            <w:sz w:val="20"/>
            <w:highlight w:val="yellow"/>
            <w:rPrChange w:id="5717" w:author="Craig Parker" w:date="2024-08-07T12:23:00Z">
              <w:rPr>
                <w:rFonts w:ascii="Nunito" w:eastAsia="Nunito" w:hAnsi="Nunito" w:cs="Nunito"/>
                <w:highlight w:val="yellow"/>
              </w:rPr>
            </w:rPrChange>
          </w:rPr>
          <w:delText xml:space="preserve"> Center data sharing processes are followed.</w:delText>
        </w:r>
        <w:r w:rsidRPr="002E4822" w:rsidDel="52A8C99F">
          <w:rPr>
            <w:rFonts w:ascii="Nunito" w:eastAsia="Nunito" w:hAnsi="Nunito" w:cs="Nunito"/>
            <w:color w:val="000000" w:themeColor="text1"/>
            <w:sz w:val="20"/>
            <w:rPrChange w:id="5718" w:author="Craig Parker" w:date="2024-08-07T12:23:00Z">
              <w:rPr>
                <w:rFonts w:ascii="Nunito" w:eastAsia="Nunito" w:hAnsi="Nunito" w:cs="Nunito"/>
              </w:rPr>
            </w:rPrChange>
          </w:rPr>
          <w:delText xml:space="preserve"> </w:delText>
        </w:r>
      </w:del>
    </w:p>
    <w:p w14:paraId="51FCB796" w14:textId="7EF0497A" w:rsidR="007813F4" w:rsidRPr="002E4822" w:rsidRDefault="0E3CF60B" w:rsidP="0E3CF60B">
      <w:pPr>
        <w:spacing w:line="360" w:lineRule="auto"/>
        <w:jc w:val="both"/>
        <w:rPr>
          <w:del w:id="5719" w:author="Craig Parker" w:date="2024-08-06T12:57:00Z"/>
          <w:rFonts w:ascii="Nunito" w:eastAsia="Nunito" w:hAnsi="Nunito" w:cs="Nunito"/>
          <w:color w:val="000000" w:themeColor="text1"/>
          <w:sz w:val="20"/>
          <w:highlight w:val="yellow"/>
          <w:rPrChange w:id="5720" w:author="Craig Parker" w:date="2024-08-07T12:23:00Z">
            <w:rPr>
              <w:del w:id="5721" w:author="Craig Parker" w:date="2024-08-06T12:57:00Z"/>
              <w:rFonts w:ascii="Nunito" w:eastAsia="Nunito" w:hAnsi="Nunito" w:cs="Nunito"/>
              <w:highlight w:val="yellow"/>
            </w:rPr>
          </w:rPrChange>
        </w:rPr>
      </w:pPr>
      <w:del w:id="5722" w:author="Craig Parker" w:date="2024-08-06T12:57:00Z">
        <w:r w:rsidRPr="002E4822" w:rsidDel="52A8C99F">
          <w:rPr>
            <w:rFonts w:ascii="Nunito" w:eastAsia="Nunito" w:hAnsi="Nunito" w:cs="Nunito"/>
            <w:color w:val="000000" w:themeColor="text1"/>
            <w:sz w:val="20"/>
            <w:highlight w:val="yellow"/>
            <w:rPrChange w:id="5723" w:author="Craig Parker" w:date="2024-08-07T12:23:00Z">
              <w:rPr>
                <w:rFonts w:ascii="Nunito" w:eastAsia="Nunito" w:hAnsi="Nunito" w:cs="Nunito"/>
                <w:highlight w:val="yellow"/>
              </w:rPr>
            </w:rPrChange>
          </w:rPr>
          <w:delText>[CHECK IN DTA THAT IF THEY OPT OUT OF ON SHARING THAT THE OPT OUT ONLY AFFECTS ORIGINAL SOURCE DATA, OR DEIDENTIFIED DATA..]... we will adhere to whatever level of sharing that the provider has agreed to...</w:delText>
        </w:r>
        <w:r w:rsidRPr="002E4822" w:rsidDel="52A8C99F">
          <w:rPr>
            <w:rFonts w:ascii="Nunito" w:eastAsia="Nunito" w:hAnsi="Nunito" w:cs="Nunito"/>
            <w:color w:val="000000" w:themeColor="text1"/>
            <w:sz w:val="20"/>
            <w:rPrChange w:id="5724" w:author="Craig Parker" w:date="2024-08-07T12:23:00Z">
              <w:rPr>
                <w:rFonts w:ascii="Nunito" w:eastAsia="Nunito" w:hAnsi="Nunito" w:cs="Nunito"/>
              </w:rPr>
            </w:rPrChange>
          </w:rPr>
          <w:delText xml:space="preserve"> </w:delText>
        </w:r>
      </w:del>
    </w:p>
    <w:p w14:paraId="0EF1D362" w14:textId="6F883DFE" w:rsidR="007813F4" w:rsidRPr="002E4822" w:rsidRDefault="007813F4" w:rsidP="0E3CF60B">
      <w:pPr>
        <w:spacing w:line="360" w:lineRule="auto"/>
        <w:jc w:val="both"/>
        <w:rPr>
          <w:del w:id="5725" w:author="Craig Parker" w:date="2024-08-06T12:57:00Z"/>
          <w:rFonts w:ascii="Nunito" w:eastAsia="Nunito" w:hAnsi="Nunito" w:cs="Nunito"/>
          <w:color w:val="000000" w:themeColor="text1"/>
          <w:sz w:val="20"/>
          <w:rPrChange w:id="5726" w:author="Craig Parker" w:date="2024-08-07T12:23:00Z">
            <w:rPr>
              <w:del w:id="5727" w:author="Craig Parker" w:date="2024-08-06T12:57:00Z"/>
              <w:rFonts w:ascii="Nunito" w:eastAsia="Nunito" w:hAnsi="Nunito" w:cs="Nunito"/>
            </w:rPr>
          </w:rPrChange>
        </w:rPr>
      </w:pPr>
    </w:p>
    <w:p w14:paraId="7CF484CE" w14:textId="26AEA289" w:rsidR="007813F4" w:rsidRPr="002E4822" w:rsidRDefault="0E3CF60B" w:rsidP="0E3CF60B">
      <w:pPr>
        <w:spacing w:line="360" w:lineRule="auto"/>
        <w:jc w:val="both"/>
        <w:rPr>
          <w:del w:id="5728" w:author="Craig Parker" w:date="2024-08-06T12:57:00Z"/>
          <w:rFonts w:ascii="Nunito" w:eastAsia="Nunito" w:hAnsi="Nunito" w:cs="Nunito"/>
          <w:color w:val="000000" w:themeColor="text1"/>
          <w:sz w:val="20"/>
          <w:rPrChange w:id="5729" w:author="Craig Parker" w:date="2024-08-07T12:23:00Z">
            <w:rPr>
              <w:del w:id="5730" w:author="Craig Parker" w:date="2024-08-06T12:57:00Z"/>
              <w:rFonts w:ascii="Nunito" w:eastAsia="Nunito" w:hAnsi="Nunito" w:cs="Nunito"/>
            </w:rPr>
          </w:rPrChange>
        </w:rPr>
      </w:pPr>
      <w:del w:id="5731" w:author="Craig Parker" w:date="2024-08-06T12:57:00Z">
        <w:r w:rsidRPr="002E4822" w:rsidDel="52A8C99F">
          <w:rPr>
            <w:rFonts w:ascii="Nunito" w:eastAsia="Nunito" w:hAnsi="Nunito" w:cs="Nunito"/>
            <w:color w:val="000000" w:themeColor="text1"/>
            <w:sz w:val="20"/>
            <w:rPrChange w:id="5732" w:author="Craig Parker" w:date="2024-08-07T12:23:00Z">
              <w:rPr>
                <w:rFonts w:ascii="Nunito" w:eastAsia="Nunito" w:hAnsi="Nunito" w:cs="Nunito"/>
              </w:rPr>
            </w:rPrChange>
          </w:rPr>
          <w:delText xml:space="preserve">We will develop formal collaboration agreements around data sharing with the data providers who contribute data to the IPD, which </w:delText>
        </w:r>
      </w:del>
      <w:del w:id="5733" w:author="Craig Parker" w:date="2024-07-09T11:44:00Z">
        <w:r w:rsidRPr="002E4822" w:rsidDel="52A8C99F">
          <w:rPr>
            <w:rFonts w:ascii="Nunito" w:eastAsia="Nunito" w:hAnsi="Nunito" w:cs="Nunito"/>
            <w:color w:val="000000" w:themeColor="text1"/>
            <w:sz w:val="20"/>
            <w:rPrChange w:id="5734" w:author="Craig Parker" w:date="2024-08-07T12:23:00Z">
              <w:rPr>
                <w:rFonts w:ascii="Nunito" w:eastAsia="Nunito" w:hAnsi="Nunito" w:cs="Nunito"/>
              </w:rPr>
            </w:rPrChange>
          </w:rPr>
          <w:delText xml:space="preserve">set </w:delText>
        </w:r>
      </w:del>
      <w:del w:id="5735" w:author="Craig Parker" w:date="2024-08-06T12:57:00Z">
        <w:r w:rsidRPr="002E4822" w:rsidDel="52A8C99F">
          <w:rPr>
            <w:rFonts w:ascii="Nunito" w:eastAsia="Nunito" w:hAnsi="Nunito" w:cs="Nunito"/>
            <w:color w:val="000000" w:themeColor="text1"/>
            <w:sz w:val="20"/>
            <w:rPrChange w:id="5736" w:author="Craig Parker" w:date="2024-08-07T12:23:00Z">
              <w:rPr>
                <w:rFonts w:ascii="Nunito" w:eastAsia="Nunito" w:hAnsi="Nunito" w:cs="Nunito"/>
              </w:rPr>
            </w:rPrChange>
          </w:rPr>
          <w:delText xml:space="preserve">out the terms and conditions for data reuse. This is important, </w:delText>
        </w:r>
      </w:del>
      <w:del w:id="5737" w:author="Craig Parker" w:date="2024-07-09T11:44:00Z">
        <w:r w:rsidRPr="002E4822" w:rsidDel="52A8C99F">
          <w:rPr>
            <w:rFonts w:ascii="Nunito" w:eastAsia="Nunito" w:hAnsi="Nunito" w:cs="Nunito"/>
            <w:color w:val="000000" w:themeColor="text1"/>
            <w:sz w:val="20"/>
            <w:rPrChange w:id="5738" w:author="Craig Parker" w:date="2024-08-07T12:23:00Z">
              <w:rPr>
                <w:rFonts w:ascii="Nunito" w:eastAsia="Nunito" w:hAnsi="Nunito" w:cs="Nunito"/>
              </w:rPr>
            </w:rPrChange>
          </w:rPr>
          <w:delText>as for example</w:delText>
        </w:r>
      </w:del>
      <w:del w:id="5739" w:author="Craig Parker" w:date="2024-08-06T12:57:00Z">
        <w:r w:rsidRPr="002E4822" w:rsidDel="52A8C99F">
          <w:rPr>
            <w:rFonts w:ascii="Nunito" w:eastAsia="Nunito" w:hAnsi="Nunito" w:cs="Nunito"/>
            <w:color w:val="000000" w:themeColor="text1"/>
            <w:sz w:val="20"/>
            <w:rPrChange w:id="5740" w:author="Craig Parker" w:date="2024-08-07T12:23:00Z">
              <w:rPr>
                <w:rFonts w:ascii="Nunito" w:eastAsia="Nunito" w:hAnsi="Nunito" w:cs="Nunito"/>
              </w:rPr>
            </w:rPrChange>
          </w:rPr>
          <w:delText>, some of these investigators may not wish their data to be shared with third parties</w:delText>
        </w:r>
      </w:del>
      <w:del w:id="5741" w:author="Craig Parker" w:date="2024-07-09T11:46:00Z">
        <w:r w:rsidRPr="002E4822" w:rsidDel="52A8C99F">
          <w:rPr>
            <w:rFonts w:ascii="Nunito" w:eastAsia="Nunito" w:hAnsi="Nunito" w:cs="Nunito"/>
            <w:color w:val="000000" w:themeColor="text1"/>
            <w:sz w:val="20"/>
            <w:rPrChange w:id="5742" w:author="Craig Parker" w:date="2024-08-07T12:23:00Z">
              <w:rPr>
                <w:rFonts w:ascii="Nunito" w:eastAsia="Nunito" w:hAnsi="Nunito" w:cs="Nunito"/>
              </w:rPr>
            </w:rPrChange>
          </w:rPr>
          <w:delText>, for example</w:delText>
        </w:r>
      </w:del>
      <w:del w:id="5743" w:author="Craig Parker" w:date="2024-08-06T12:57:00Z">
        <w:r w:rsidRPr="002E4822" w:rsidDel="52A8C99F">
          <w:rPr>
            <w:rFonts w:ascii="Nunito" w:eastAsia="Nunito" w:hAnsi="Nunito" w:cs="Nunito"/>
            <w:color w:val="000000" w:themeColor="text1"/>
            <w:sz w:val="20"/>
            <w:rPrChange w:id="5744" w:author="Craig Parker" w:date="2024-08-07T12:23:00Z">
              <w:rPr>
                <w:rFonts w:ascii="Nunito" w:eastAsia="Nunito" w:hAnsi="Nunito" w:cs="Nunito"/>
              </w:rPr>
            </w:rPrChange>
          </w:rPr>
          <w:delText xml:space="preserve">. While a willingness to share data forms the basis for an IPD and most often reflects a desire of investigators to collaborate, this may not necessarily translate into a willingness </w:delText>
        </w:r>
      </w:del>
      <w:del w:id="5745" w:author="Craig Parker" w:date="2024-07-09T11:44:00Z">
        <w:r w:rsidRPr="002E4822" w:rsidDel="52A8C99F">
          <w:rPr>
            <w:rFonts w:ascii="Nunito" w:eastAsia="Nunito" w:hAnsi="Nunito" w:cs="Nunito"/>
            <w:color w:val="000000" w:themeColor="text1"/>
            <w:sz w:val="20"/>
            <w:rPrChange w:id="5746" w:author="Craig Parker" w:date="2024-08-07T12:23:00Z">
              <w:rPr>
                <w:rFonts w:ascii="Nunito" w:eastAsia="Nunito" w:hAnsi="Nunito" w:cs="Nunito"/>
              </w:rPr>
            </w:rPrChange>
          </w:rPr>
          <w:delText xml:space="preserve">to then share data </w:delText>
        </w:r>
        <w:r w:rsidRPr="002E4822" w:rsidDel="52A8C99F">
          <w:rPr>
            <w:rFonts w:ascii="Nunito" w:eastAsia="Nunito" w:hAnsi="Nunito" w:cs="Nunito"/>
            <w:color w:val="000000" w:themeColor="text1"/>
            <w:sz w:val="20"/>
            <w:rPrChange w:id="5747" w:author="Craig Parker" w:date="2024-08-07T12:23:00Z">
              <w:rPr>
                <w:rFonts w:ascii="Nunito" w:eastAsia="Nunito" w:hAnsi="Nunito" w:cs="Nunito"/>
              </w:rPr>
            </w:rPrChange>
          </w:rPr>
          <w:lastRenderedPageBreak/>
          <w:delText>beyond the Center</w:delText>
        </w:r>
      </w:del>
      <w:del w:id="5748" w:author="Craig Parker" w:date="2024-08-06T12:57:00Z">
        <w:r w:rsidRPr="002E4822" w:rsidDel="52A8C99F">
          <w:rPr>
            <w:rFonts w:ascii="Nunito" w:eastAsia="Nunito" w:hAnsi="Nunito" w:cs="Nunito"/>
            <w:color w:val="000000" w:themeColor="text1"/>
            <w:sz w:val="20"/>
            <w:rPrChange w:id="5749" w:author="Craig Parker" w:date="2024-08-07T12:23:00Z">
              <w:rPr>
                <w:rFonts w:ascii="Nunito" w:eastAsia="Nunito" w:hAnsi="Nunito" w:cs="Nunito"/>
              </w:rPr>
            </w:rPrChange>
          </w:rPr>
          <w:delText xml:space="preserve">. Where data providers have not agreed to sharing deidentified data to external parties in the signed DTA, their data will not be shared. The synthetic datasets and the aggregated datasets that we create using their data can be shared.  </w:delText>
        </w:r>
      </w:del>
    </w:p>
    <w:p w14:paraId="039161B5" w14:textId="52ADB7D2" w:rsidR="007813F4" w:rsidRPr="002E4822" w:rsidRDefault="007813F4" w:rsidP="0E3CF60B">
      <w:pPr>
        <w:spacing w:line="360" w:lineRule="auto"/>
        <w:jc w:val="both"/>
        <w:rPr>
          <w:del w:id="5750" w:author="Craig Parker" w:date="2024-08-06T12:57:00Z"/>
          <w:rFonts w:ascii="Nunito" w:eastAsia="Nunito" w:hAnsi="Nunito" w:cs="Nunito"/>
          <w:color w:val="000000" w:themeColor="text1"/>
          <w:sz w:val="20"/>
          <w:rPrChange w:id="5751" w:author="Craig Parker" w:date="2024-08-07T12:23:00Z">
            <w:rPr>
              <w:del w:id="5752" w:author="Craig Parker" w:date="2024-08-06T12:57:00Z"/>
              <w:rFonts w:ascii="Nunito" w:eastAsia="Nunito" w:hAnsi="Nunito" w:cs="Nunito"/>
            </w:rPr>
          </w:rPrChange>
        </w:rPr>
      </w:pPr>
    </w:p>
    <w:p w14:paraId="6066062C" w14:textId="27F84C31" w:rsidR="007813F4" w:rsidRPr="002E4822" w:rsidRDefault="007813F4" w:rsidP="0E3CF60B">
      <w:pPr>
        <w:spacing w:line="360" w:lineRule="auto"/>
        <w:jc w:val="both"/>
        <w:rPr>
          <w:del w:id="5753" w:author="Craig Parker" w:date="2024-08-06T12:57:00Z"/>
          <w:rFonts w:ascii="Nunito" w:eastAsia="Nunito" w:hAnsi="Nunito" w:cs="Nunito"/>
          <w:color w:val="000000" w:themeColor="text1"/>
          <w:sz w:val="20"/>
          <w:rPrChange w:id="5754" w:author="Craig Parker" w:date="2024-08-07T12:23:00Z">
            <w:rPr>
              <w:del w:id="5755" w:author="Craig Parker" w:date="2024-08-06T12:57:00Z"/>
              <w:rFonts w:ascii="Nunito" w:eastAsia="Nunito" w:hAnsi="Nunito" w:cs="Nunito"/>
            </w:rPr>
          </w:rPrChange>
        </w:rPr>
      </w:pPr>
    </w:p>
    <w:p w14:paraId="6532DCA3" w14:textId="3BCE4049" w:rsidR="007813F4" w:rsidRPr="002E4822" w:rsidRDefault="0E3CF60B" w:rsidP="0E3CF60B">
      <w:pPr>
        <w:spacing w:line="360" w:lineRule="auto"/>
        <w:jc w:val="both"/>
        <w:rPr>
          <w:del w:id="5756" w:author="Craig Parker" w:date="2024-08-06T12:57:00Z"/>
          <w:rFonts w:ascii="Nunito" w:eastAsia="Nunito" w:hAnsi="Nunito" w:cs="Nunito"/>
          <w:color w:val="000000" w:themeColor="text1"/>
          <w:sz w:val="20"/>
          <w:rPrChange w:id="5757" w:author="Craig Parker" w:date="2024-08-07T12:23:00Z">
            <w:rPr>
              <w:del w:id="5758" w:author="Craig Parker" w:date="2024-08-06T12:57:00Z"/>
              <w:rFonts w:ascii="Nunito" w:eastAsia="Nunito" w:hAnsi="Nunito" w:cs="Nunito"/>
            </w:rPr>
          </w:rPrChange>
        </w:rPr>
      </w:pPr>
      <w:del w:id="5759" w:author="Craig Parker" w:date="2024-08-06T12:57:00Z">
        <w:r w:rsidRPr="002E4822" w:rsidDel="52A8C99F">
          <w:rPr>
            <w:rFonts w:ascii="Nunito" w:eastAsia="Nunito" w:hAnsi="Nunito" w:cs="Nunito"/>
            <w:color w:val="000000" w:themeColor="text1"/>
            <w:sz w:val="20"/>
            <w:rPrChange w:id="5760" w:author="Craig Parker" w:date="2024-08-07T12:23:00Z">
              <w:rPr>
                <w:rFonts w:ascii="Nunito" w:eastAsia="Nunito" w:hAnsi="Nunito" w:cs="Nunito"/>
              </w:rPr>
            </w:rPrChange>
          </w:rPr>
          <w:delText xml:space="preserve">Sharing </w:delText>
        </w:r>
      </w:del>
      <w:del w:id="5761" w:author="Craig Parker" w:date="2024-07-09T11:44:00Z">
        <w:r w:rsidRPr="002E4822" w:rsidDel="52A8C99F">
          <w:rPr>
            <w:rFonts w:ascii="Nunito" w:eastAsia="Nunito" w:hAnsi="Nunito" w:cs="Nunito"/>
            <w:color w:val="000000" w:themeColor="text1"/>
            <w:sz w:val="20"/>
            <w:rPrChange w:id="5762" w:author="Craig Parker" w:date="2024-08-07T12:23:00Z">
              <w:rPr>
                <w:rFonts w:ascii="Nunito" w:eastAsia="Nunito" w:hAnsi="Nunito" w:cs="Nunito"/>
              </w:rPr>
            </w:rPrChange>
          </w:rPr>
          <w:delText xml:space="preserve">of </w:delText>
        </w:r>
      </w:del>
      <w:del w:id="5763" w:author="Craig Parker" w:date="2024-08-06T12:57:00Z">
        <w:r w:rsidRPr="002E4822" w:rsidDel="52A8C99F">
          <w:rPr>
            <w:rFonts w:ascii="Nunito" w:eastAsia="Nunito" w:hAnsi="Nunito" w:cs="Nunito"/>
            <w:color w:val="000000" w:themeColor="text1"/>
            <w:sz w:val="20"/>
            <w:rPrChange w:id="5764" w:author="Craig Parker" w:date="2024-08-07T12:23:00Z">
              <w:rPr>
                <w:rFonts w:ascii="Nunito" w:eastAsia="Nunito" w:hAnsi="Nunito" w:cs="Nunito"/>
              </w:rPr>
            </w:rPrChange>
          </w:rPr>
          <w:delText xml:space="preserve">the datasets gathered into the IPD database will thus require signed agreement from the original data owners and may require an application to the local IRB where the original study was done. </w:delText>
        </w:r>
      </w:del>
    </w:p>
    <w:p w14:paraId="0ED20A42" w14:textId="2FC45361" w:rsidR="007813F4" w:rsidRPr="002E4822" w:rsidRDefault="007813F4" w:rsidP="0E3CF60B">
      <w:pPr>
        <w:spacing w:line="360" w:lineRule="auto"/>
        <w:jc w:val="both"/>
        <w:rPr>
          <w:del w:id="5765" w:author="Craig Parker" w:date="2024-08-06T12:57:00Z"/>
          <w:rFonts w:ascii="Nunito" w:eastAsia="Nunito" w:hAnsi="Nunito" w:cs="Nunito"/>
          <w:color w:val="000000" w:themeColor="text1"/>
          <w:sz w:val="20"/>
          <w:rPrChange w:id="5766" w:author="Craig Parker" w:date="2024-08-07T12:23:00Z">
            <w:rPr>
              <w:del w:id="5767" w:author="Craig Parker" w:date="2024-08-06T12:57:00Z"/>
              <w:rFonts w:ascii="Nunito" w:eastAsia="Nunito" w:hAnsi="Nunito" w:cs="Nunito"/>
            </w:rPr>
          </w:rPrChange>
        </w:rPr>
      </w:pPr>
    </w:p>
    <w:p w14:paraId="0000014B" w14:textId="41ADCB95" w:rsidR="007813F4" w:rsidRPr="002E4822" w:rsidRDefault="0E3CF60B" w:rsidP="0E3CF60B">
      <w:pPr>
        <w:spacing w:line="360" w:lineRule="auto"/>
        <w:jc w:val="both"/>
        <w:rPr>
          <w:del w:id="5768" w:author="Craig Parker" w:date="2024-08-06T12:57:00Z"/>
          <w:rFonts w:ascii="Nunito" w:eastAsia="Nunito" w:hAnsi="Nunito" w:cs="Nunito"/>
          <w:color w:val="000000" w:themeColor="text1"/>
          <w:sz w:val="20"/>
          <w:highlight w:val="yellow"/>
          <w:rPrChange w:id="5769" w:author="Craig Parker" w:date="2024-08-07T12:23:00Z">
            <w:rPr>
              <w:del w:id="5770" w:author="Craig Parker" w:date="2024-08-06T12:57:00Z"/>
              <w:rFonts w:ascii="Nunito" w:eastAsia="Nunito" w:hAnsi="Nunito" w:cs="Nunito"/>
              <w:highlight w:val="yellow"/>
            </w:rPr>
          </w:rPrChange>
        </w:rPr>
      </w:pPr>
      <w:del w:id="5771" w:author="Craig Parker" w:date="2024-08-06T12:57:00Z">
        <w:r w:rsidRPr="002E4822" w:rsidDel="52A8C99F">
          <w:rPr>
            <w:rFonts w:ascii="Nunito" w:eastAsia="Nunito" w:hAnsi="Nunito" w:cs="Nunito"/>
            <w:color w:val="000000" w:themeColor="text1"/>
            <w:sz w:val="20"/>
            <w:highlight w:val="yellow"/>
            <w:rPrChange w:id="5772" w:author="Craig Parker" w:date="2024-08-07T12:23:00Z">
              <w:rPr>
                <w:rFonts w:ascii="Nunito" w:eastAsia="Nunito" w:hAnsi="Nunito" w:cs="Nunito"/>
                <w:highlight w:val="yellow"/>
              </w:rPr>
            </w:rPrChange>
          </w:rPr>
          <w:delText xml:space="preserve">People who </w:delText>
        </w:r>
      </w:del>
      <w:del w:id="5773" w:author="Craig Parker" w:date="2024-07-09T11:45:00Z">
        <w:r w:rsidRPr="002E4822" w:rsidDel="52A8C99F">
          <w:rPr>
            <w:rFonts w:ascii="Nunito" w:eastAsia="Nunito" w:hAnsi="Nunito" w:cs="Nunito"/>
            <w:color w:val="000000" w:themeColor="text1"/>
            <w:sz w:val="20"/>
            <w:highlight w:val="yellow"/>
            <w:rPrChange w:id="5774" w:author="Craig Parker" w:date="2024-08-07T12:23:00Z">
              <w:rPr>
                <w:rFonts w:ascii="Nunito" w:eastAsia="Nunito" w:hAnsi="Nunito" w:cs="Nunito"/>
                <w:highlight w:val="yellow"/>
              </w:rPr>
            </w:rPrChange>
          </w:rPr>
          <w:delText xml:space="preserve">make use of the IPD database will have to undertake </w:delText>
        </w:r>
      </w:del>
      <w:del w:id="5775" w:author="Craig Parker" w:date="2024-08-06T12:57:00Z">
        <w:r w:rsidRPr="002E4822" w:rsidDel="52A8C99F">
          <w:rPr>
            <w:rFonts w:ascii="Nunito" w:eastAsia="Nunito" w:hAnsi="Nunito" w:cs="Nunito"/>
            <w:color w:val="000000" w:themeColor="text1"/>
            <w:sz w:val="20"/>
            <w:highlight w:val="yellow"/>
            <w:rPrChange w:id="5776" w:author="Craig Parker" w:date="2024-08-07T12:23:00Z">
              <w:rPr>
                <w:rFonts w:ascii="Nunito" w:eastAsia="Nunito" w:hAnsi="Nunito" w:cs="Nunito"/>
                <w:highlight w:val="yellow"/>
              </w:rPr>
            </w:rPrChange>
          </w:rPr>
          <w:delText xml:space="preserve">to adhere to the authorship guidelines stipulated in the collaboration agreement signed between the </w:delText>
        </w:r>
      </w:del>
      <w:del w:id="5777" w:author="Craig Parker" w:date="2024-07-08T09:29:00Z">
        <w:r w:rsidRPr="002E4822" w:rsidDel="52A8C99F">
          <w:rPr>
            <w:rFonts w:ascii="Nunito" w:eastAsia="Nunito" w:hAnsi="Nunito" w:cs="Nunito"/>
            <w:color w:val="000000" w:themeColor="text1"/>
            <w:sz w:val="20"/>
            <w:highlight w:val="yellow"/>
            <w:rPrChange w:id="5778" w:author="Craig Parker" w:date="2024-08-07T12:23:00Z">
              <w:rPr>
                <w:rFonts w:ascii="Nunito" w:eastAsia="Nunito" w:hAnsi="Nunito" w:cs="Nunito"/>
                <w:highlight w:val="yellow"/>
              </w:rPr>
            </w:rPrChange>
          </w:rPr>
          <w:delText>HE</w:delText>
        </w:r>
      </w:del>
      <w:del w:id="5779" w:author="Craig Parker" w:date="2024-08-06T12:57:00Z">
        <w:r w:rsidRPr="002E4822" w:rsidDel="52A8C99F">
          <w:rPr>
            <w:rFonts w:ascii="Nunito" w:eastAsia="Nunito" w:hAnsi="Nunito" w:cs="Nunito"/>
            <w:color w:val="000000" w:themeColor="text1"/>
            <w:sz w:val="20"/>
            <w:highlight w:val="yellow"/>
            <w:vertAlign w:val="superscript"/>
            <w:rPrChange w:id="5780" w:author="Craig Parker" w:date="2024-08-07T12:23:00Z">
              <w:rPr>
                <w:rFonts w:ascii="Nunito" w:eastAsia="Nunito" w:hAnsi="Nunito" w:cs="Nunito"/>
                <w:highlight w:val="yellow"/>
                <w:vertAlign w:val="superscript"/>
              </w:rPr>
            </w:rPrChange>
          </w:rPr>
          <w:delText>2</w:delText>
        </w:r>
      </w:del>
      <w:del w:id="5781" w:author="Craig Parker" w:date="2024-07-08T09:29:00Z">
        <w:r w:rsidRPr="002E4822" w:rsidDel="52A8C99F">
          <w:rPr>
            <w:rFonts w:ascii="Nunito" w:eastAsia="Nunito" w:hAnsi="Nunito" w:cs="Nunito"/>
            <w:color w:val="000000" w:themeColor="text1"/>
            <w:sz w:val="20"/>
            <w:highlight w:val="yellow"/>
            <w:rPrChange w:id="5782" w:author="Craig Parker" w:date="2024-08-07T12:23:00Z">
              <w:rPr>
                <w:rFonts w:ascii="Nunito" w:eastAsia="Nunito" w:hAnsi="Nunito" w:cs="Nunito"/>
                <w:highlight w:val="yellow"/>
              </w:rPr>
            </w:rPrChange>
          </w:rPr>
          <w:delText>AT</w:delText>
        </w:r>
      </w:del>
      <w:del w:id="5783" w:author="Craig Parker" w:date="2024-08-06T12:57:00Z">
        <w:r w:rsidRPr="002E4822" w:rsidDel="52A8C99F">
          <w:rPr>
            <w:rFonts w:ascii="Nunito" w:eastAsia="Nunito" w:hAnsi="Nunito" w:cs="Nunito"/>
            <w:color w:val="000000" w:themeColor="text1"/>
            <w:sz w:val="20"/>
            <w:highlight w:val="yellow"/>
            <w:rPrChange w:id="5784" w:author="Craig Parker" w:date="2024-08-07T12:23:00Z">
              <w:rPr>
                <w:rFonts w:ascii="Nunito" w:eastAsia="Nunito" w:hAnsi="Nunito" w:cs="Nunito"/>
                <w:highlight w:val="yellow"/>
              </w:rPr>
            </w:rPrChange>
          </w:rPr>
          <w:delText xml:space="preserve"> Center and the research groups who contributed their data.</w:delText>
        </w:r>
        <w:r w:rsidRPr="002E4822" w:rsidDel="52A8C99F">
          <w:rPr>
            <w:rFonts w:ascii="Nunito" w:eastAsia="Nunito" w:hAnsi="Nunito" w:cs="Nunito"/>
            <w:color w:val="000000" w:themeColor="text1"/>
            <w:sz w:val="20"/>
            <w:rPrChange w:id="5785" w:author="Craig Parker" w:date="2024-08-07T12:23:00Z">
              <w:rPr>
                <w:rFonts w:ascii="Nunito" w:eastAsia="Nunito" w:hAnsi="Nunito" w:cs="Nunito"/>
              </w:rPr>
            </w:rPrChange>
          </w:rPr>
          <w:delText xml:space="preserve"> </w:delText>
        </w:r>
      </w:del>
    </w:p>
    <w:p w14:paraId="0000014C" w14:textId="77777777" w:rsidR="007813F4" w:rsidRPr="002E4822" w:rsidRDefault="009511AE">
      <w:pPr>
        <w:spacing w:line="360" w:lineRule="auto"/>
        <w:jc w:val="both"/>
        <w:rPr>
          <w:del w:id="5786" w:author="Craig Parker" w:date="2024-08-06T12:57:00Z"/>
          <w:rFonts w:ascii="Nunito" w:eastAsia="Nunito" w:hAnsi="Nunito" w:cs="Nunito"/>
          <w:color w:val="000000" w:themeColor="text1"/>
          <w:sz w:val="20"/>
          <w:rPrChange w:id="5787" w:author="Craig Parker" w:date="2024-08-07T12:23:00Z">
            <w:rPr>
              <w:del w:id="5788" w:author="Craig Parker" w:date="2024-08-06T12:57:00Z"/>
              <w:rFonts w:ascii="Nunito" w:eastAsia="Nunito" w:hAnsi="Nunito" w:cs="Nunito"/>
            </w:rPr>
          </w:rPrChange>
        </w:rPr>
      </w:pPr>
      <w:del w:id="5789" w:author="Craig Parker" w:date="2024-08-06T12:57:00Z">
        <w:r w:rsidRPr="002E4822" w:rsidDel="52A8C99F">
          <w:rPr>
            <w:rFonts w:ascii="Nunito" w:eastAsia="Nunito" w:hAnsi="Nunito" w:cs="Nunito"/>
            <w:color w:val="000000" w:themeColor="text1"/>
            <w:sz w:val="20"/>
            <w:rPrChange w:id="5790" w:author="Craig Parker" w:date="2024-08-07T12:23:00Z">
              <w:rPr>
                <w:rFonts w:ascii="Nunito" w:eastAsia="Nunito" w:hAnsi="Nunito" w:cs="Nunito"/>
              </w:rPr>
            </w:rPrChange>
          </w:rPr>
          <w:delText xml:space="preserve"> </w:delText>
        </w:r>
      </w:del>
    </w:p>
    <w:p w14:paraId="0000014D" w14:textId="5D05BBEE" w:rsidR="007813F4" w:rsidRPr="002E4822" w:rsidRDefault="54FBA741">
      <w:pPr>
        <w:spacing w:line="360" w:lineRule="auto"/>
        <w:jc w:val="both"/>
        <w:rPr>
          <w:del w:id="5791" w:author="Craig Parker" w:date="2024-08-06T12:57:00Z"/>
          <w:rFonts w:ascii="Nunito" w:eastAsia="Nunito" w:hAnsi="Nunito" w:cs="Nunito"/>
          <w:color w:val="000000" w:themeColor="text1"/>
          <w:sz w:val="20"/>
          <w:rPrChange w:id="5792" w:author="Craig Parker" w:date="2024-08-07T12:23:00Z">
            <w:rPr>
              <w:del w:id="5793" w:author="Craig Parker" w:date="2024-08-06T12:57:00Z"/>
              <w:rFonts w:ascii="Nunito" w:eastAsia="Nunito" w:hAnsi="Nunito" w:cs="Nunito"/>
            </w:rPr>
          </w:rPrChange>
        </w:rPr>
      </w:pPr>
      <w:del w:id="5794" w:author="Craig Parker" w:date="2024-07-09T11:46:00Z">
        <w:r w:rsidRPr="002E4822" w:rsidDel="52A8C99F">
          <w:rPr>
            <w:rFonts w:ascii="Nunito" w:eastAsia="Nunito" w:hAnsi="Nunito" w:cs="Nunito"/>
            <w:color w:val="000000" w:themeColor="text1"/>
            <w:sz w:val="20"/>
            <w:rPrChange w:id="5795" w:author="Craig Parker" w:date="2024-08-07T12:23:00Z">
              <w:rPr>
                <w:rFonts w:ascii="Nunito" w:eastAsia="Nunito" w:hAnsi="Nunito" w:cs="Nunito"/>
              </w:rPr>
            </w:rPrChange>
          </w:rPr>
          <w:delText xml:space="preserve">Of note, </w:delText>
        </w:r>
      </w:del>
      <w:del w:id="5796" w:author="Craig Parker" w:date="2024-08-06T12:57:00Z">
        <w:r w:rsidRPr="002E4822" w:rsidDel="52A8C99F">
          <w:rPr>
            <w:rFonts w:ascii="Nunito" w:eastAsia="Nunito" w:hAnsi="Nunito" w:cs="Nunito"/>
            <w:color w:val="000000" w:themeColor="text1"/>
            <w:sz w:val="20"/>
            <w:rPrChange w:id="5797" w:author="Craig Parker" w:date="2024-08-07T12:23:00Z">
              <w:rPr>
                <w:rFonts w:ascii="Nunito" w:eastAsia="Nunito" w:hAnsi="Nunito" w:cs="Nunito"/>
              </w:rPr>
            </w:rPrChange>
          </w:rPr>
          <w:delText xml:space="preserve">much of the data and resources generated by the Hub will be </w:delText>
        </w:r>
      </w:del>
      <w:del w:id="5798" w:author="Craig Parker" w:date="2024-07-09T11:45:00Z">
        <w:r w:rsidRPr="002E4822" w:rsidDel="52A8C99F">
          <w:rPr>
            <w:rFonts w:ascii="Nunito" w:eastAsia="Nunito" w:hAnsi="Nunito" w:cs="Nunito"/>
            <w:color w:val="000000" w:themeColor="text1"/>
            <w:sz w:val="20"/>
            <w:rPrChange w:id="5799" w:author="Craig Parker" w:date="2024-08-07T12:23:00Z">
              <w:rPr>
                <w:rFonts w:ascii="Nunito" w:eastAsia="Nunito" w:hAnsi="Nunito" w:cs="Nunito"/>
              </w:rPr>
            </w:rPrChange>
          </w:rPr>
          <w:delText>useful for</w:delText>
        </w:r>
      </w:del>
      <w:del w:id="5800" w:author="Craig Parker" w:date="2024-08-06T12:57:00Z">
        <w:r w:rsidRPr="002E4822" w:rsidDel="52A8C99F">
          <w:rPr>
            <w:rFonts w:ascii="Nunito" w:eastAsia="Nunito" w:hAnsi="Nunito" w:cs="Nunito"/>
            <w:color w:val="000000" w:themeColor="text1"/>
            <w:sz w:val="20"/>
            <w:rPrChange w:id="5801" w:author="Craig Parker" w:date="2024-08-07T12:23:00Z">
              <w:rPr>
                <w:rFonts w:ascii="Nunito" w:eastAsia="Nunito" w:hAnsi="Nunito" w:cs="Nunito"/>
              </w:rPr>
            </w:rPrChange>
          </w:rPr>
          <w:delText xml:space="preserve"> a range of other disciplines. The research resources generated by the RP2 team</w:delText>
        </w:r>
      </w:del>
      <w:del w:id="5802" w:author="Craig Parker" w:date="2024-07-09T11:45:00Z">
        <w:r w:rsidRPr="002E4822" w:rsidDel="52A8C99F">
          <w:rPr>
            <w:rFonts w:ascii="Nunito" w:eastAsia="Nunito" w:hAnsi="Nunito" w:cs="Nunito"/>
            <w:color w:val="000000" w:themeColor="text1"/>
            <w:sz w:val="20"/>
            <w:rPrChange w:id="5803" w:author="Craig Parker" w:date="2024-08-07T12:23:00Z">
              <w:rPr>
                <w:rFonts w:ascii="Nunito" w:eastAsia="Nunito" w:hAnsi="Nunito" w:cs="Nunito"/>
              </w:rPr>
            </w:rPrChange>
          </w:rPr>
          <w:delText xml:space="preserve"> such as vulnerability-heat-health data visualization </w:delText>
        </w:r>
      </w:del>
      <w:del w:id="5804" w:author="Craig Parker" w:date="2024-08-06T12:57:00Z">
        <w:r w:rsidRPr="002E4822" w:rsidDel="52A8C99F">
          <w:rPr>
            <w:rFonts w:ascii="Nunito" w:eastAsia="Nunito" w:hAnsi="Nunito" w:cs="Nunito"/>
            <w:color w:val="000000" w:themeColor="text1"/>
            <w:sz w:val="20"/>
            <w:rPrChange w:id="5805" w:author="Craig Parker" w:date="2024-08-07T12:23:00Z">
              <w:rPr>
                <w:rFonts w:ascii="Nunito" w:eastAsia="Nunito" w:hAnsi="Nunito" w:cs="Nunito"/>
              </w:rPr>
            </w:rPrChange>
          </w:rPr>
          <w:delText>will also potentially have a wide range of applications</w:delText>
        </w:r>
      </w:del>
      <w:del w:id="5806" w:author="Craig Parker" w:date="2024-07-09T11:45:00Z">
        <w:r w:rsidRPr="002E4822" w:rsidDel="52A8C99F">
          <w:rPr>
            <w:rFonts w:ascii="Nunito" w:eastAsia="Nunito" w:hAnsi="Nunito" w:cs="Nunito"/>
            <w:color w:val="000000" w:themeColor="text1"/>
            <w:sz w:val="20"/>
            <w:rPrChange w:id="5807" w:author="Craig Parker" w:date="2024-08-07T12:23:00Z">
              <w:rPr>
                <w:rFonts w:ascii="Nunito" w:eastAsia="Nunito" w:hAnsi="Nunito" w:cs="Nunito"/>
              </w:rPr>
            </w:rPrChange>
          </w:rPr>
          <w:delText>,</w:delText>
        </w:r>
      </w:del>
      <w:del w:id="5808" w:author="Craig Parker" w:date="2024-08-06T12:57:00Z">
        <w:r w:rsidRPr="002E4822" w:rsidDel="52A8C99F">
          <w:rPr>
            <w:rFonts w:ascii="Nunito" w:eastAsia="Nunito" w:hAnsi="Nunito" w:cs="Nunito"/>
            <w:color w:val="000000" w:themeColor="text1"/>
            <w:sz w:val="20"/>
            <w:rPrChange w:id="5809" w:author="Craig Parker" w:date="2024-08-07T12:23:00Z">
              <w:rPr>
                <w:rFonts w:ascii="Nunito" w:eastAsia="Nunito" w:hAnsi="Nunito" w:cs="Nunito"/>
              </w:rPr>
            </w:rPrChange>
          </w:rPr>
          <w:delText xml:space="preserve"> among people working on urban geography or planning</w:delText>
        </w:r>
      </w:del>
      <w:del w:id="5810" w:author="Craig Parker" w:date="2024-07-09T11:45:00Z">
        <w:r w:rsidRPr="002E4822" w:rsidDel="52A8C99F">
          <w:rPr>
            <w:rFonts w:ascii="Nunito" w:eastAsia="Nunito" w:hAnsi="Nunito" w:cs="Nunito"/>
            <w:color w:val="000000" w:themeColor="text1"/>
            <w:sz w:val="20"/>
            <w:rPrChange w:id="5811" w:author="Craig Parker" w:date="2024-08-07T12:23:00Z">
              <w:rPr>
                <w:rFonts w:ascii="Nunito" w:eastAsia="Nunito" w:hAnsi="Nunito" w:cs="Nunito"/>
              </w:rPr>
            </w:rPrChange>
          </w:rPr>
          <w:delText>, for example</w:delText>
        </w:r>
      </w:del>
      <w:del w:id="5812" w:author="Craig Parker" w:date="2024-08-06T12:57:00Z">
        <w:r w:rsidRPr="002E4822" w:rsidDel="52A8C99F">
          <w:rPr>
            <w:rFonts w:ascii="Nunito" w:eastAsia="Nunito" w:hAnsi="Nunito" w:cs="Nunito"/>
            <w:color w:val="000000" w:themeColor="text1"/>
            <w:sz w:val="20"/>
            <w:rPrChange w:id="5813" w:author="Craig Parker" w:date="2024-08-07T12:23:00Z">
              <w:rPr>
                <w:rFonts w:ascii="Nunito" w:eastAsia="Nunito" w:hAnsi="Nunito" w:cs="Nunito"/>
              </w:rPr>
            </w:rPrChange>
          </w:rPr>
          <w:delText>. Additionally, the datasets we will generate in the IPD in RP1 have tremendous potential to answer a wide range of questions</w:delText>
        </w:r>
      </w:del>
      <w:del w:id="5814" w:author="Craig Parker" w:date="2024-07-09T11:45:00Z">
        <w:r w:rsidRPr="002E4822" w:rsidDel="52A8C99F">
          <w:rPr>
            <w:rFonts w:ascii="Nunito" w:eastAsia="Nunito" w:hAnsi="Nunito" w:cs="Nunito"/>
            <w:color w:val="000000" w:themeColor="text1"/>
            <w:sz w:val="20"/>
            <w:rPrChange w:id="5815" w:author="Craig Parker" w:date="2024-08-07T12:23:00Z">
              <w:rPr>
                <w:rFonts w:ascii="Nunito" w:eastAsia="Nunito" w:hAnsi="Nunito" w:cs="Nunito"/>
              </w:rPr>
            </w:rPrChange>
          </w:rPr>
          <w:delText>,</w:delText>
        </w:r>
      </w:del>
      <w:del w:id="5816" w:author="Craig Parker" w:date="2024-08-06T12:57:00Z">
        <w:r w:rsidRPr="002E4822" w:rsidDel="52A8C99F">
          <w:rPr>
            <w:rFonts w:ascii="Nunito" w:eastAsia="Nunito" w:hAnsi="Nunito" w:cs="Nunito"/>
            <w:color w:val="000000" w:themeColor="text1"/>
            <w:sz w:val="20"/>
            <w:rPrChange w:id="5817" w:author="Craig Parker" w:date="2024-08-07T12:23:00Z">
              <w:rPr>
                <w:rFonts w:ascii="Nunito" w:eastAsia="Nunito" w:hAnsi="Nunito" w:cs="Nunito"/>
              </w:rPr>
            </w:rPrChange>
          </w:rPr>
          <w:delText xml:space="preserve"> outside of environmental health. We will facilitate </w:delText>
        </w:r>
      </w:del>
      <w:del w:id="5818" w:author="Craig Parker" w:date="2024-07-09T11:45:00Z">
        <w:r w:rsidRPr="002E4822" w:rsidDel="52A8C99F">
          <w:rPr>
            <w:rFonts w:ascii="Nunito" w:eastAsia="Nunito" w:hAnsi="Nunito" w:cs="Nunito"/>
            <w:color w:val="000000" w:themeColor="text1"/>
            <w:sz w:val="20"/>
            <w:rPrChange w:id="5819" w:author="Craig Parker" w:date="2024-08-07T12:23:00Z">
              <w:rPr>
                <w:rFonts w:ascii="Nunito" w:eastAsia="Nunito" w:hAnsi="Nunito" w:cs="Nunito"/>
              </w:rPr>
            </w:rPrChange>
          </w:rPr>
          <w:delText>access to these resources by interested parties</w:delText>
        </w:r>
      </w:del>
      <w:del w:id="5820" w:author="Craig Parker" w:date="2024-08-06T12:57:00Z">
        <w:r w:rsidRPr="002E4822" w:rsidDel="52A8C99F">
          <w:rPr>
            <w:rFonts w:ascii="Nunito" w:eastAsia="Nunito" w:hAnsi="Nunito" w:cs="Nunito"/>
            <w:color w:val="000000" w:themeColor="text1"/>
            <w:sz w:val="20"/>
            <w:rPrChange w:id="5821" w:author="Craig Parker" w:date="2024-08-07T12:23:00Z">
              <w:rPr>
                <w:rFonts w:ascii="Nunito" w:eastAsia="Nunito" w:hAnsi="Nunito" w:cs="Nunito"/>
              </w:rPr>
            </w:rPrChange>
          </w:rPr>
          <w:delText xml:space="preserve">. We also </w:delText>
        </w:r>
      </w:del>
      <w:del w:id="5822" w:author="Craig Parker" w:date="2024-07-09T11:46:00Z">
        <w:r w:rsidRPr="002E4822" w:rsidDel="52A8C99F">
          <w:rPr>
            <w:rFonts w:ascii="Nunito" w:eastAsia="Nunito" w:hAnsi="Nunito" w:cs="Nunito"/>
            <w:color w:val="000000" w:themeColor="text1"/>
            <w:sz w:val="20"/>
            <w:rPrChange w:id="5823" w:author="Craig Parker" w:date="2024-08-07T12:23:00Z">
              <w:rPr>
                <w:rFonts w:ascii="Nunito" w:eastAsia="Nunito" w:hAnsi="Nunito" w:cs="Nunito"/>
              </w:rPr>
            </w:rPrChange>
          </w:rPr>
          <w:delText xml:space="preserve">undertake to </w:delText>
        </w:r>
      </w:del>
      <w:del w:id="5824" w:author="Craig Parker" w:date="2024-08-06T12:57:00Z">
        <w:r w:rsidRPr="002E4822" w:rsidDel="52A8C99F">
          <w:rPr>
            <w:rFonts w:ascii="Nunito" w:eastAsia="Nunito" w:hAnsi="Nunito" w:cs="Nunito"/>
            <w:color w:val="000000" w:themeColor="text1"/>
            <w:sz w:val="20"/>
            <w:rPrChange w:id="5825" w:author="Craig Parker" w:date="2024-08-07T12:23:00Z">
              <w:rPr>
                <w:rFonts w:ascii="Nunito" w:eastAsia="Nunito" w:hAnsi="Nunito" w:cs="Nunito"/>
              </w:rPr>
            </w:rPrChange>
          </w:rPr>
          <w:delText xml:space="preserve">share data and resources generated by the </w:delText>
        </w:r>
      </w:del>
      <w:del w:id="5826" w:author="Craig Parker" w:date="2024-07-08T09:29:00Z">
        <w:r w:rsidRPr="002E4822" w:rsidDel="52A8C99F">
          <w:rPr>
            <w:rFonts w:ascii="Nunito" w:eastAsia="Nunito" w:hAnsi="Nunito" w:cs="Nunito"/>
            <w:color w:val="000000" w:themeColor="text1"/>
            <w:sz w:val="20"/>
            <w:rPrChange w:id="5827" w:author="Craig Parker" w:date="2024-08-07T12:23:00Z">
              <w:rPr>
                <w:rFonts w:ascii="Nunito" w:eastAsia="Nunito" w:hAnsi="Nunito" w:cs="Nunito"/>
              </w:rPr>
            </w:rPrChange>
          </w:rPr>
          <w:delText>HE</w:delText>
        </w:r>
      </w:del>
      <w:del w:id="5828" w:author="Craig Parker" w:date="2024-08-06T12:57:00Z">
        <w:r w:rsidRPr="002E4822" w:rsidDel="52A8C99F">
          <w:rPr>
            <w:rFonts w:ascii="Nunito" w:eastAsia="Nunito" w:hAnsi="Nunito" w:cs="Nunito"/>
            <w:color w:val="000000" w:themeColor="text1"/>
            <w:sz w:val="20"/>
            <w:vertAlign w:val="superscript"/>
            <w:rPrChange w:id="5829" w:author="Craig Parker" w:date="2024-08-07T12:23:00Z">
              <w:rPr>
                <w:rFonts w:ascii="Nunito" w:eastAsia="Nunito" w:hAnsi="Nunito" w:cs="Nunito"/>
                <w:vertAlign w:val="superscript"/>
              </w:rPr>
            </w:rPrChange>
          </w:rPr>
          <w:delText>2</w:delText>
        </w:r>
      </w:del>
      <w:del w:id="5830" w:author="Craig Parker" w:date="2024-07-08T09:29:00Z">
        <w:r w:rsidRPr="002E4822" w:rsidDel="52A8C99F">
          <w:rPr>
            <w:rFonts w:ascii="Nunito" w:eastAsia="Nunito" w:hAnsi="Nunito" w:cs="Nunito"/>
            <w:color w:val="000000" w:themeColor="text1"/>
            <w:sz w:val="20"/>
            <w:rPrChange w:id="5831" w:author="Craig Parker" w:date="2024-08-07T12:23:00Z">
              <w:rPr>
                <w:rFonts w:ascii="Nunito" w:eastAsia="Nunito" w:hAnsi="Nunito" w:cs="Nunito"/>
              </w:rPr>
            </w:rPrChange>
          </w:rPr>
          <w:delText>AT</w:delText>
        </w:r>
      </w:del>
      <w:del w:id="5832" w:author="Craig Parker" w:date="2024-08-06T12:57:00Z">
        <w:r w:rsidRPr="002E4822" w:rsidDel="52A8C99F">
          <w:rPr>
            <w:rFonts w:ascii="Nunito" w:eastAsia="Nunito" w:hAnsi="Nunito" w:cs="Nunito"/>
            <w:color w:val="000000" w:themeColor="text1"/>
            <w:sz w:val="20"/>
            <w:rPrChange w:id="5833" w:author="Craig Parker" w:date="2024-08-07T12:23:00Z">
              <w:rPr>
                <w:rFonts w:ascii="Nunito" w:eastAsia="Nunito" w:hAnsi="Nunito" w:cs="Nunito"/>
              </w:rPr>
            </w:rPrChange>
          </w:rPr>
          <w:delText xml:space="preserve"> Center with other Hubs or components in the DS-I Africa program, wherever possible. In particular, the DS-I Africa Open Data Science Platform will be used </w:delText>
        </w:r>
      </w:del>
      <w:del w:id="5834" w:author="Craig Parker" w:date="2024-07-09T11:46:00Z">
        <w:r w:rsidRPr="002E4822" w:rsidDel="52A8C99F">
          <w:rPr>
            <w:rFonts w:ascii="Nunito" w:eastAsia="Nunito" w:hAnsi="Nunito" w:cs="Nunito"/>
            <w:color w:val="000000" w:themeColor="text1"/>
            <w:sz w:val="20"/>
            <w:rPrChange w:id="5835" w:author="Craig Parker" w:date="2024-08-07T12:23:00Z">
              <w:rPr>
                <w:rFonts w:ascii="Nunito" w:eastAsia="Nunito" w:hAnsi="Nunito" w:cs="Nunito"/>
              </w:rPr>
            </w:rPrChange>
          </w:rPr>
          <w:delText>as a mechanism for making</w:delText>
        </w:r>
      </w:del>
      <w:del w:id="5836" w:author="Craig Parker" w:date="2024-08-06T12:57:00Z">
        <w:r w:rsidRPr="002E4822" w:rsidDel="52A8C99F">
          <w:rPr>
            <w:rFonts w:ascii="Nunito" w:eastAsia="Nunito" w:hAnsi="Nunito" w:cs="Nunito"/>
            <w:color w:val="000000" w:themeColor="text1"/>
            <w:sz w:val="20"/>
            <w:rPrChange w:id="5837" w:author="Craig Parker" w:date="2024-08-07T12:23:00Z">
              <w:rPr>
                <w:rFonts w:ascii="Nunito" w:eastAsia="Nunito" w:hAnsi="Nunito" w:cs="Nunito"/>
              </w:rPr>
            </w:rPrChange>
          </w:rPr>
          <w:delText xml:space="preserve"> relevant datasets from the </w:delText>
        </w:r>
      </w:del>
      <w:del w:id="5838" w:author="Craig Parker" w:date="2024-07-08T09:29:00Z">
        <w:r w:rsidRPr="002E4822" w:rsidDel="52A8C99F">
          <w:rPr>
            <w:rFonts w:ascii="Nunito" w:eastAsia="Nunito" w:hAnsi="Nunito" w:cs="Nunito"/>
            <w:color w:val="000000" w:themeColor="text1"/>
            <w:sz w:val="20"/>
            <w:rPrChange w:id="5839" w:author="Craig Parker" w:date="2024-08-07T12:23:00Z">
              <w:rPr>
                <w:rFonts w:ascii="Nunito" w:eastAsia="Nunito" w:hAnsi="Nunito" w:cs="Nunito"/>
              </w:rPr>
            </w:rPrChange>
          </w:rPr>
          <w:delText>HE</w:delText>
        </w:r>
      </w:del>
      <w:del w:id="5840" w:author="Craig Parker" w:date="2024-08-06T12:57:00Z">
        <w:r w:rsidRPr="002E4822" w:rsidDel="52A8C99F">
          <w:rPr>
            <w:rFonts w:ascii="Nunito" w:eastAsia="Nunito" w:hAnsi="Nunito" w:cs="Nunito"/>
            <w:color w:val="000000" w:themeColor="text1"/>
            <w:sz w:val="20"/>
            <w:vertAlign w:val="superscript"/>
            <w:rPrChange w:id="5841" w:author="Craig Parker" w:date="2024-08-07T12:23:00Z">
              <w:rPr>
                <w:rFonts w:ascii="Nunito" w:eastAsia="Nunito" w:hAnsi="Nunito" w:cs="Nunito"/>
                <w:vertAlign w:val="superscript"/>
              </w:rPr>
            </w:rPrChange>
          </w:rPr>
          <w:delText>2</w:delText>
        </w:r>
      </w:del>
      <w:del w:id="5842" w:author="Craig Parker" w:date="2024-07-08T09:29:00Z">
        <w:r w:rsidRPr="002E4822" w:rsidDel="52A8C99F">
          <w:rPr>
            <w:rFonts w:ascii="Nunito" w:eastAsia="Nunito" w:hAnsi="Nunito" w:cs="Nunito"/>
            <w:color w:val="000000" w:themeColor="text1"/>
            <w:sz w:val="20"/>
            <w:rPrChange w:id="5843" w:author="Craig Parker" w:date="2024-08-07T12:23:00Z">
              <w:rPr>
                <w:rFonts w:ascii="Nunito" w:eastAsia="Nunito" w:hAnsi="Nunito" w:cs="Nunito"/>
              </w:rPr>
            </w:rPrChange>
          </w:rPr>
          <w:delText>AT</w:delText>
        </w:r>
      </w:del>
      <w:del w:id="5844" w:author="Craig Parker" w:date="2024-08-06T12:57:00Z">
        <w:r w:rsidRPr="002E4822" w:rsidDel="52A8C99F">
          <w:rPr>
            <w:rFonts w:ascii="Nunito" w:eastAsia="Nunito" w:hAnsi="Nunito" w:cs="Nunito"/>
            <w:color w:val="000000" w:themeColor="text1"/>
            <w:sz w:val="20"/>
            <w:rPrChange w:id="5845" w:author="Craig Parker" w:date="2024-08-07T12:23:00Z">
              <w:rPr>
                <w:rFonts w:ascii="Nunito" w:eastAsia="Nunito" w:hAnsi="Nunito" w:cs="Nunito"/>
              </w:rPr>
            </w:rPrChange>
          </w:rPr>
          <w:delText xml:space="preserve"> Center available across the program</w:delText>
        </w:r>
      </w:del>
      <w:del w:id="5846" w:author="Craig Parker" w:date="2024-07-09T11:46:00Z">
        <w:r w:rsidRPr="002E4822" w:rsidDel="52A8C99F">
          <w:rPr>
            <w:rFonts w:ascii="Nunito" w:eastAsia="Nunito" w:hAnsi="Nunito" w:cs="Nunito"/>
            <w:color w:val="000000" w:themeColor="text1"/>
            <w:sz w:val="20"/>
            <w:rPrChange w:id="5847" w:author="Craig Parker" w:date="2024-08-07T12:23:00Z">
              <w:rPr>
                <w:rFonts w:ascii="Nunito" w:eastAsia="Nunito" w:hAnsi="Nunito" w:cs="Nunito"/>
              </w:rPr>
            </w:rPrChange>
          </w:rPr>
          <w:delText>,</w:delText>
        </w:r>
      </w:del>
      <w:del w:id="5848" w:author="Craig Parker" w:date="2024-08-06T12:57:00Z">
        <w:r w:rsidRPr="002E4822" w:rsidDel="52A8C99F">
          <w:rPr>
            <w:rFonts w:ascii="Nunito" w:eastAsia="Nunito" w:hAnsi="Nunito" w:cs="Nunito"/>
            <w:color w:val="000000" w:themeColor="text1"/>
            <w:sz w:val="20"/>
            <w:rPrChange w:id="5849" w:author="Craig Parker" w:date="2024-08-07T12:23:00Z">
              <w:rPr>
                <w:rFonts w:ascii="Nunito" w:eastAsia="Nunito" w:hAnsi="Nunito" w:cs="Nunito"/>
              </w:rPr>
            </w:rPrChange>
          </w:rPr>
          <w:delText xml:space="preserve"> and beyond.</w:delText>
        </w:r>
      </w:del>
    </w:p>
    <w:p w14:paraId="0000014E" w14:textId="77777777" w:rsidR="007813F4" w:rsidRPr="002E4822" w:rsidRDefault="009511AE" w:rsidP="52A8C99F">
      <w:pPr>
        <w:spacing w:line="360" w:lineRule="auto"/>
        <w:jc w:val="both"/>
        <w:rPr>
          <w:del w:id="5850" w:author="Craig Parker" w:date="2024-08-06T12:57:00Z"/>
          <w:rFonts w:ascii="Nunito" w:eastAsia="Nunito" w:hAnsi="Nunito" w:cs="Nunito"/>
          <w:b/>
          <w:bCs/>
          <w:color w:val="000000" w:themeColor="text1"/>
          <w:sz w:val="20"/>
          <w:rPrChange w:id="5851" w:author="Craig Parker" w:date="2024-08-07T12:23:00Z">
            <w:rPr>
              <w:del w:id="5852" w:author="Craig Parker" w:date="2024-08-06T12:57:00Z"/>
              <w:rFonts w:ascii="Nunito" w:eastAsia="Nunito" w:hAnsi="Nunito" w:cs="Nunito"/>
              <w:b/>
              <w:bCs/>
            </w:rPr>
          </w:rPrChange>
        </w:rPr>
      </w:pPr>
      <w:del w:id="5853" w:author="Craig Parker" w:date="2024-08-06T12:57:00Z">
        <w:r w:rsidRPr="002E4822" w:rsidDel="52A8C99F">
          <w:rPr>
            <w:rFonts w:ascii="Nunito" w:eastAsia="Nunito" w:hAnsi="Nunito" w:cs="Nunito"/>
            <w:b/>
            <w:bCs/>
            <w:color w:val="000000" w:themeColor="text1"/>
            <w:sz w:val="20"/>
            <w:rPrChange w:id="5854" w:author="Craig Parker" w:date="2024-08-07T12:23:00Z">
              <w:rPr>
                <w:rFonts w:ascii="Nunito" w:eastAsia="Nunito" w:hAnsi="Nunito" w:cs="Nunito"/>
                <w:b/>
                <w:bCs/>
              </w:rPr>
            </w:rPrChange>
          </w:rPr>
          <w:delText xml:space="preserve"> </w:delText>
        </w:r>
      </w:del>
    </w:p>
    <w:p w14:paraId="0000014F" w14:textId="3EAA4C7E" w:rsidR="007813F4" w:rsidRPr="002E4822" w:rsidRDefault="009511AE">
      <w:pPr>
        <w:spacing w:line="360" w:lineRule="auto"/>
        <w:jc w:val="both"/>
        <w:rPr>
          <w:del w:id="5855" w:author="Craig Parker" w:date="2024-08-06T12:57:00Z"/>
          <w:rFonts w:ascii="Nunito" w:eastAsia="Nunito" w:hAnsi="Nunito" w:cs="Nunito"/>
          <w:color w:val="000000" w:themeColor="text1"/>
          <w:sz w:val="20"/>
          <w:rPrChange w:id="5856" w:author="Craig Parker" w:date="2024-08-07T12:23:00Z">
            <w:rPr>
              <w:del w:id="5857" w:author="Craig Parker" w:date="2024-08-06T12:57:00Z"/>
              <w:rFonts w:ascii="Nunito" w:eastAsia="Nunito" w:hAnsi="Nunito" w:cs="Nunito"/>
            </w:rPr>
          </w:rPrChange>
        </w:rPr>
      </w:pPr>
      <w:del w:id="5858" w:author="Craig Parker" w:date="2024-08-06T12:57:00Z">
        <w:r w:rsidRPr="002E4822" w:rsidDel="52A8C99F">
          <w:rPr>
            <w:rFonts w:ascii="Nunito" w:eastAsia="Nunito" w:hAnsi="Nunito" w:cs="Nunito"/>
            <w:color w:val="000000" w:themeColor="text1"/>
            <w:sz w:val="20"/>
            <w:rPrChange w:id="5859" w:author="Craig Parker" w:date="2024-08-07T12:23:00Z">
              <w:rPr>
                <w:rFonts w:ascii="Nunito" w:eastAsia="Nunito" w:hAnsi="Nunito" w:cs="Nunito"/>
              </w:rPr>
            </w:rPrChange>
          </w:rPr>
          <w:delText>In terms of the DMAC activities, data and data resources (primarily software/code) will be shared through standard protocols such as File Transfer Protocol (FTP) servers and the UCT instance of Gitlab (software version control system). UCT also hosts an open data portal</w:delText>
        </w:r>
      </w:del>
      <w:del w:id="5860" w:author="Craig Parker" w:date="2024-07-09T11:46:00Z">
        <w:r w:rsidRPr="002E4822" w:rsidDel="52A8C99F">
          <w:rPr>
            <w:rFonts w:ascii="Nunito" w:eastAsia="Nunito" w:hAnsi="Nunito" w:cs="Nunito"/>
            <w:color w:val="000000" w:themeColor="text1"/>
            <w:sz w:val="20"/>
            <w:rPrChange w:id="5861" w:author="Craig Parker" w:date="2024-08-07T12:23:00Z">
              <w:rPr>
                <w:rFonts w:ascii="Nunito" w:eastAsia="Nunito" w:hAnsi="Nunito" w:cs="Nunito"/>
              </w:rPr>
            </w:rPrChange>
          </w:rPr>
          <w:delText xml:space="preserve"> which will be used to make more final datasets such the urban heat vulnerability maps developed in RP2</w:delText>
        </w:r>
      </w:del>
      <w:del w:id="5862" w:author="Craig Parker" w:date="2024-08-06T12:57:00Z">
        <w:r w:rsidRPr="002E4822" w:rsidDel="52A8C99F">
          <w:rPr>
            <w:rFonts w:ascii="Nunito" w:eastAsia="Nunito" w:hAnsi="Nunito" w:cs="Nunito"/>
            <w:color w:val="000000" w:themeColor="text1"/>
            <w:sz w:val="20"/>
            <w:rPrChange w:id="5863" w:author="Craig Parker" w:date="2024-08-07T12:23:00Z">
              <w:rPr>
                <w:rFonts w:ascii="Nunito" w:eastAsia="Nunito" w:hAnsi="Nunito" w:cs="Nunito"/>
              </w:rPr>
            </w:rPrChange>
          </w:rPr>
          <w:delText xml:space="preserve"> available following FAIR principles</w:delText>
        </w:r>
        <w:r w:rsidRPr="002E4822" w:rsidDel="52A8C99F">
          <w:rPr>
            <w:rFonts w:ascii="Nunito" w:eastAsia="Nunito" w:hAnsi="Nunito" w:cs="Nunito"/>
            <w:color w:val="000000" w:themeColor="text1"/>
            <w:sz w:val="20"/>
            <w:vertAlign w:val="superscript"/>
            <w:rPrChange w:id="5864" w:author="Craig Parker" w:date="2024-08-07T12:23:00Z">
              <w:rPr>
                <w:rFonts w:ascii="Nunito" w:eastAsia="Nunito" w:hAnsi="Nunito" w:cs="Nunito"/>
                <w:vertAlign w:val="superscript"/>
              </w:rPr>
            </w:rPrChange>
          </w:rPr>
          <w:delText>[3]</w:delText>
        </w:r>
        <w:r w:rsidRPr="002E4822" w:rsidDel="52A8C99F">
          <w:rPr>
            <w:rFonts w:ascii="Nunito" w:eastAsia="Nunito" w:hAnsi="Nunito" w:cs="Nunito"/>
            <w:color w:val="000000" w:themeColor="text1"/>
            <w:sz w:val="20"/>
            <w:rPrChange w:id="5865" w:author="Craig Parker" w:date="2024-08-07T12:23:00Z">
              <w:rPr>
                <w:rFonts w:ascii="Nunito" w:eastAsia="Nunito" w:hAnsi="Nunito" w:cs="Nunito"/>
              </w:rPr>
            </w:rPrChange>
          </w:rPr>
          <w:delText xml:space="preserve">. Data that is made publicly or otherwise available through data use and sharing agreements will be accompanied by metadata such as data dictionaries and data descriptors such as principal investigator, funding sources, data collector, project description, sample and sampling procedures, temporal and </w:delText>
        </w:r>
        <w:r w:rsidRPr="002E4822" w:rsidDel="52A8C99F">
          <w:rPr>
            <w:rFonts w:ascii="Nunito" w:eastAsia="Nunito" w:hAnsi="Nunito" w:cs="Nunito"/>
            <w:color w:val="000000" w:themeColor="text1"/>
            <w:sz w:val="20"/>
            <w:rPrChange w:id="5866" w:author="Craig Parker" w:date="2024-08-07T12:23:00Z">
              <w:rPr>
                <w:rFonts w:ascii="Nunito" w:eastAsia="Nunito" w:hAnsi="Nunito" w:cs="Nunito"/>
              </w:rPr>
            </w:rPrChange>
          </w:rPr>
          <w:lastRenderedPageBreak/>
          <w:delText xml:space="preserve">geographic coverage of the data collection, variables, technical information on files (file formats, linking, etc.), interviewer guides and coding instruments.  </w:delText>
        </w:r>
      </w:del>
    </w:p>
    <w:p w14:paraId="00000150" w14:textId="77777777" w:rsidR="007813F4" w:rsidRPr="002E4822" w:rsidRDefault="009511AE">
      <w:pPr>
        <w:spacing w:line="360" w:lineRule="auto"/>
        <w:jc w:val="both"/>
        <w:rPr>
          <w:del w:id="5867" w:author="Craig Parker" w:date="2024-08-06T12:57:00Z"/>
          <w:rFonts w:ascii="Nunito" w:eastAsia="Nunito" w:hAnsi="Nunito" w:cs="Nunito"/>
          <w:color w:val="000000" w:themeColor="text1"/>
          <w:sz w:val="20"/>
          <w:rPrChange w:id="5868" w:author="Craig Parker" w:date="2024-08-07T12:23:00Z">
            <w:rPr>
              <w:del w:id="5869" w:author="Craig Parker" w:date="2024-08-06T12:57:00Z"/>
              <w:rFonts w:ascii="Nunito" w:eastAsia="Nunito" w:hAnsi="Nunito" w:cs="Nunito"/>
            </w:rPr>
          </w:rPrChange>
        </w:rPr>
      </w:pPr>
      <w:del w:id="5870" w:author="Craig Parker" w:date="2024-08-06T12:57:00Z">
        <w:r w:rsidRPr="002E4822" w:rsidDel="52A8C99F">
          <w:rPr>
            <w:rFonts w:ascii="Nunito" w:eastAsia="Nunito" w:hAnsi="Nunito" w:cs="Nunito"/>
            <w:color w:val="000000" w:themeColor="text1"/>
            <w:sz w:val="20"/>
            <w:rPrChange w:id="5871" w:author="Craig Parker" w:date="2024-08-07T12:23:00Z">
              <w:rPr>
                <w:rFonts w:ascii="Nunito" w:eastAsia="Nunito" w:hAnsi="Nunito" w:cs="Nunito"/>
              </w:rPr>
            </w:rPrChange>
          </w:rPr>
          <w:delText xml:space="preserve"> </w:delText>
        </w:r>
      </w:del>
    </w:p>
    <w:p w14:paraId="277E7D41" w14:textId="7DD6049F" w:rsidR="52A8C99F" w:rsidRPr="002E4822" w:rsidRDefault="52A8C99F" w:rsidP="52A8C99F">
      <w:pPr>
        <w:spacing w:line="360" w:lineRule="auto"/>
        <w:rPr>
          <w:ins w:id="5872" w:author="Craig Parker" w:date="2024-08-06T12:55:00Z"/>
          <w:rFonts w:ascii="Nunito" w:eastAsia="Nunito" w:hAnsi="Nunito" w:cs="Nunito"/>
          <w:color w:val="000000" w:themeColor="text1"/>
          <w:sz w:val="20"/>
          <w:rPrChange w:id="5873" w:author="Craig Parker" w:date="2024-08-07T12:23:00Z">
            <w:rPr>
              <w:ins w:id="5874" w:author="Craig Parker" w:date="2024-08-06T12:55:00Z"/>
              <w:rFonts w:ascii="Nunito" w:eastAsia="Nunito" w:hAnsi="Nunito" w:cs="Nunito"/>
            </w:rPr>
          </w:rPrChange>
        </w:rPr>
      </w:pPr>
      <w:del w:id="5875" w:author="Craig Parker" w:date="2024-08-06T12:57:00Z">
        <w:r w:rsidRPr="002E4822" w:rsidDel="52A8C99F">
          <w:rPr>
            <w:rFonts w:ascii="Nunito" w:eastAsia="Nunito" w:hAnsi="Nunito" w:cs="Nunito"/>
            <w:color w:val="000000" w:themeColor="text1"/>
            <w:sz w:val="20"/>
            <w:rPrChange w:id="5876" w:author="Craig Parker" w:date="2024-08-07T12:23:00Z">
              <w:rPr>
                <w:rFonts w:ascii="Nunito" w:eastAsia="Nunito" w:hAnsi="Nunito" w:cs="Nunito"/>
              </w:rPr>
            </w:rPrChange>
          </w:rPr>
          <w:delText xml:space="preserve">Analytic data sets will be provided as de-identified data files that can be read by common statistical package software, such as SAS or Stata. De-identified data sets will have names and other personal health identifiers removed (see above). Data and other resources will be transferred to others under the terms of a </w:delText>
        </w:r>
      </w:del>
      <w:del w:id="5877" w:author="Craig Parker" w:date="2024-07-16T11:38:00Z">
        <w:r w:rsidRPr="002E4822" w:rsidDel="52A8C99F">
          <w:rPr>
            <w:rFonts w:ascii="Nunito" w:eastAsia="Nunito" w:hAnsi="Nunito" w:cs="Nunito"/>
            <w:color w:val="000000" w:themeColor="text1"/>
            <w:sz w:val="20"/>
            <w:rPrChange w:id="5878" w:author="Craig Parker" w:date="2024-08-07T12:23:00Z">
              <w:rPr>
                <w:rFonts w:ascii="Nunito" w:eastAsia="Nunito" w:hAnsi="Nunito" w:cs="Nunito"/>
              </w:rPr>
            </w:rPrChange>
          </w:rPr>
          <w:delText>data sharing</w:delText>
        </w:r>
      </w:del>
      <w:del w:id="5879" w:author="Craig Parker" w:date="2024-08-06T12:57:00Z">
        <w:r w:rsidRPr="002E4822" w:rsidDel="52A8C99F">
          <w:rPr>
            <w:rFonts w:ascii="Nunito" w:eastAsia="Nunito" w:hAnsi="Nunito" w:cs="Nunito"/>
            <w:color w:val="000000" w:themeColor="text1"/>
            <w:sz w:val="20"/>
            <w:rPrChange w:id="5880" w:author="Craig Parker" w:date="2024-08-07T12:23:00Z">
              <w:rPr>
                <w:rFonts w:ascii="Nunito" w:eastAsia="Nunito" w:hAnsi="Nunito" w:cs="Nunito"/>
              </w:rPr>
            </w:rPrChange>
          </w:rPr>
          <w:delText xml:space="preserve"> agreement to ensure that the data will be used for the proposed purpose and that no attempts will be made to identify participants. We will maintain records of all researchers who have been given access to the research resources. Results of the </w:delText>
        </w:r>
      </w:del>
      <w:del w:id="5881" w:author="Craig Parker" w:date="2024-07-08T09:29:00Z">
        <w:r w:rsidRPr="002E4822" w:rsidDel="52A8C99F">
          <w:rPr>
            <w:rFonts w:ascii="Nunito" w:eastAsia="Nunito" w:hAnsi="Nunito" w:cs="Nunito"/>
            <w:color w:val="000000" w:themeColor="text1"/>
            <w:sz w:val="20"/>
            <w:rPrChange w:id="5882" w:author="Craig Parker" w:date="2024-08-07T12:23:00Z">
              <w:rPr>
                <w:rFonts w:ascii="Nunito" w:eastAsia="Nunito" w:hAnsi="Nunito" w:cs="Nunito"/>
              </w:rPr>
            </w:rPrChange>
          </w:rPr>
          <w:delText>HE</w:delText>
        </w:r>
      </w:del>
      <w:del w:id="5883" w:author="Craig Parker" w:date="2024-08-06T12:57:00Z">
        <w:r w:rsidRPr="002E4822" w:rsidDel="52A8C99F">
          <w:rPr>
            <w:rFonts w:ascii="Nunito" w:eastAsia="Nunito" w:hAnsi="Nunito" w:cs="Nunito"/>
            <w:color w:val="000000" w:themeColor="text1"/>
            <w:sz w:val="20"/>
            <w:vertAlign w:val="superscript"/>
            <w:rPrChange w:id="5884" w:author="Craig Parker" w:date="2024-08-07T12:23:00Z">
              <w:rPr>
                <w:rFonts w:ascii="Nunito" w:eastAsia="Nunito" w:hAnsi="Nunito" w:cs="Nunito"/>
                <w:vertAlign w:val="superscript"/>
              </w:rPr>
            </w:rPrChange>
          </w:rPr>
          <w:delText>2</w:delText>
        </w:r>
      </w:del>
      <w:del w:id="5885" w:author="Craig Parker" w:date="2024-07-08T09:29:00Z">
        <w:r w:rsidRPr="002E4822" w:rsidDel="52A8C99F">
          <w:rPr>
            <w:rFonts w:ascii="Nunito" w:eastAsia="Nunito" w:hAnsi="Nunito" w:cs="Nunito"/>
            <w:color w:val="000000" w:themeColor="text1"/>
            <w:sz w:val="20"/>
            <w:rPrChange w:id="5886" w:author="Craig Parker" w:date="2024-08-07T12:23:00Z">
              <w:rPr>
                <w:rFonts w:ascii="Nunito" w:eastAsia="Nunito" w:hAnsi="Nunito" w:cs="Nunito"/>
              </w:rPr>
            </w:rPrChange>
          </w:rPr>
          <w:delText>AT</w:delText>
        </w:r>
      </w:del>
      <w:del w:id="5887" w:author="Craig Parker" w:date="2024-08-06T12:57:00Z">
        <w:r w:rsidRPr="002E4822" w:rsidDel="52A8C99F">
          <w:rPr>
            <w:rFonts w:ascii="Nunito" w:eastAsia="Nunito" w:hAnsi="Nunito" w:cs="Nunito"/>
            <w:color w:val="000000" w:themeColor="text1"/>
            <w:sz w:val="20"/>
            <w:rPrChange w:id="5888" w:author="Craig Parker" w:date="2024-08-07T12:23:00Z">
              <w:rPr>
                <w:rFonts w:ascii="Nunito" w:eastAsia="Nunito" w:hAnsi="Nunito" w:cs="Nunito"/>
              </w:rPr>
            </w:rPrChange>
          </w:rPr>
          <w:delText xml:space="preserve"> Center activities will be shared with the research community and the public through conference presentations, publication in peer-reviewed journals and media interactions, as described in the Training and Engagement Core.</w:delText>
        </w:r>
      </w:del>
    </w:p>
    <w:p w14:paraId="08B8E9F7" w14:textId="73ED9C49" w:rsidR="52A8C99F" w:rsidRPr="002E4822" w:rsidRDefault="52A8C99F">
      <w:pPr>
        <w:spacing w:line="360" w:lineRule="auto"/>
        <w:rPr>
          <w:ins w:id="5889" w:author="Craig Parker" w:date="2024-08-06T12:57:00Z"/>
          <w:rFonts w:ascii="Nunito" w:eastAsia="Nunito" w:hAnsi="Nunito" w:cs="Nunito"/>
          <w:color w:val="000000" w:themeColor="text1"/>
          <w:sz w:val="20"/>
          <w:rPrChange w:id="5890" w:author="Craig Parker" w:date="2024-08-07T12:23:00Z">
            <w:rPr>
              <w:ins w:id="5891" w:author="Craig Parker" w:date="2024-08-06T12:57:00Z"/>
              <w:rFonts w:ascii="Nunito" w:eastAsia="Nunito" w:hAnsi="Nunito" w:cs="Nunito"/>
              <w:szCs w:val="18"/>
            </w:rPr>
          </w:rPrChange>
        </w:rPr>
        <w:pPrChange w:id="5892" w:author="Craig Parker" w:date="2024-08-06T12:57:00Z">
          <w:pPr/>
        </w:pPrChange>
      </w:pPr>
      <w:ins w:id="5893" w:author="Craig Parker" w:date="2024-08-06T12:57:00Z">
        <w:r w:rsidRPr="002E4822">
          <w:rPr>
            <w:rFonts w:ascii="Nunito" w:eastAsia="Nunito" w:hAnsi="Nunito" w:cs="Nunito"/>
            <w:color w:val="000000" w:themeColor="text1"/>
            <w:sz w:val="20"/>
            <w:rPrChange w:id="5894" w:author="Craig Parker" w:date="2024-08-07T12:23:00Z">
              <w:rPr>
                <w:rFonts w:ascii="Nunito" w:eastAsia="Nunito" w:hAnsi="Nunito" w:cs="Nunito"/>
                <w:szCs w:val="18"/>
              </w:rPr>
            </w:rPrChange>
          </w:rPr>
          <w:t xml:space="preserve">The </w:t>
        </w:r>
      </w:ins>
      <w:r w:rsidR="000933A1" w:rsidRPr="002E4822">
        <w:rPr>
          <w:rFonts w:ascii="Nunito" w:eastAsia="Nunito" w:hAnsi="Nunito" w:cs="Nunito"/>
          <w:color w:val="000000" w:themeColor="text1"/>
          <w:sz w:val="20"/>
        </w:rPr>
        <w:t>procedures outlined in the DSI-Africa Data Sharing Guideline govern the process of making data available to qualified individuals for Research Project 1 (RP1) and Research Project 2 (RP2)</w:t>
      </w:r>
      <w:ins w:id="5895" w:author="Craig Parker" w:date="2024-08-06T12:57:00Z">
        <w:r w:rsidRPr="002E4822">
          <w:rPr>
            <w:rFonts w:ascii="Nunito" w:eastAsia="Nunito" w:hAnsi="Nunito" w:cs="Nunito"/>
            <w:color w:val="000000" w:themeColor="text1"/>
            <w:sz w:val="20"/>
            <w:rPrChange w:id="5896" w:author="Craig Parker" w:date="2024-08-07T12:23:00Z">
              <w:rPr>
                <w:rFonts w:ascii="Nunito" w:eastAsia="Nunito" w:hAnsi="Nunito" w:cs="Nunito"/>
                <w:szCs w:val="18"/>
              </w:rPr>
            </w:rPrChange>
          </w:rPr>
          <w:t>. This ensures compliance with ethical, legal, and scientific standards, maintaining the integrity and security of the data while facilitating its responsible use.</w:t>
        </w:r>
      </w:ins>
    </w:p>
    <w:p w14:paraId="213AA3A4" w14:textId="41E09FAF" w:rsidR="52A8C99F" w:rsidRPr="002E4822" w:rsidRDefault="52A8C99F">
      <w:pPr>
        <w:spacing w:line="360" w:lineRule="auto"/>
        <w:rPr>
          <w:ins w:id="5897" w:author="Craig Parker" w:date="2024-08-06T12:57:00Z"/>
          <w:rFonts w:ascii="Nunito" w:eastAsia="Nunito" w:hAnsi="Nunito" w:cs="Nunito"/>
          <w:color w:val="000000" w:themeColor="text1"/>
          <w:sz w:val="20"/>
          <w:rPrChange w:id="5898" w:author="Craig Parker" w:date="2024-08-07T12:23:00Z">
            <w:rPr>
              <w:ins w:id="5899" w:author="Craig Parker" w:date="2024-08-06T12:57:00Z"/>
              <w:rFonts w:ascii="Nunito" w:eastAsia="Nunito" w:hAnsi="Nunito" w:cs="Nunito"/>
              <w:szCs w:val="18"/>
            </w:rPr>
          </w:rPrChange>
        </w:rPr>
        <w:pPrChange w:id="5900" w:author="Craig Parker" w:date="2024-08-06T12:57:00Z">
          <w:pPr/>
        </w:pPrChange>
      </w:pPr>
      <w:ins w:id="5901" w:author="Craig Parker" w:date="2024-08-06T12:57:00Z">
        <w:r w:rsidRPr="002E4822">
          <w:rPr>
            <w:rFonts w:ascii="Nunito" w:eastAsia="Nunito" w:hAnsi="Nunito" w:cs="Nunito"/>
            <w:b/>
            <w:bCs/>
            <w:color w:val="000000" w:themeColor="text1"/>
            <w:sz w:val="20"/>
            <w:rPrChange w:id="5902" w:author="Craig Parker" w:date="2024-08-07T12:23:00Z">
              <w:rPr>
                <w:rFonts w:ascii="Nunito" w:eastAsia="Nunito" w:hAnsi="Nunito" w:cs="Nunito"/>
                <w:b/>
                <w:bCs/>
                <w:szCs w:val="18"/>
              </w:rPr>
            </w:rPrChange>
          </w:rPr>
          <w:t>Step 1: Development of Data Access Request Form</w:t>
        </w:r>
        <w:r w:rsidRPr="002E4822">
          <w:rPr>
            <w:rFonts w:ascii="Nunito" w:eastAsia="Nunito" w:hAnsi="Nunito" w:cs="Nunito"/>
            <w:color w:val="000000" w:themeColor="text1"/>
            <w:sz w:val="20"/>
            <w:rPrChange w:id="5903" w:author="Craig Parker" w:date="2024-08-07T12:23:00Z">
              <w:rPr>
                <w:rFonts w:ascii="Nunito" w:eastAsia="Nunito" w:hAnsi="Nunito" w:cs="Nunito"/>
                <w:szCs w:val="18"/>
              </w:rPr>
            </w:rPrChange>
          </w:rPr>
          <w:t xml:space="preserve"> </w:t>
        </w:r>
        <w:proofErr w:type="gramStart"/>
        <w:r w:rsidRPr="002E4822">
          <w:rPr>
            <w:rFonts w:ascii="Nunito" w:eastAsia="Nunito" w:hAnsi="Nunito" w:cs="Nunito"/>
            <w:color w:val="000000" w:themeColor="text1"/>
            <w:sz w:val="20"/>
            <w:rPrChange w:id="5904" w:author="Craig Parker" w:date="2024-08-07T12:23:00Z">
              <w:rPr>
                <w:rFonts w:ascii="Nunito" w:eastAsia="Nunito" w:hAnsi="Nunito" w:cs="Nunito"/>
                <w:szCs w:val="18"/>
              </w:rPr>
            </w:rPrChange>
          </w:rPr>
          <w:t>The</w:t>
        </w:r>
        <w:proofErr w:type="gramEnd"/>
        <w:r w:rsidRPr="002E4822">
          <w:rPr>
            <w:rFonts w:ascii="Nunito" w:eastAsia="Nunito" w:hAnsi="Nunito" w:cs="Nunito"/>
            <w:color w:val="000000" w:themeColor="text1"/>
            <w:sz w:val="20"/>
            <w:rPrChange w:id="5905" w:author="Craig Parker" w:date="2024-08-07T12:23:00Z">
              <w:rPr>
                <w:rFonts w:ascii="Nunito" w:eastAsia="Nunito" w:hAnsi="Nunito" w:cs="Nunito"/>
                <w:szCs w:val="18"/>
              </w:rPr>
            </w:rPrChange>
          </w:rPr>
          <w:t xml:space="preserve"> </w:t>
        </w:r>
      </w:ins>
      <w:r w:rsidR="00D14C08" w:rsidRPr="002E4822">
        <w:rPr>
          <w:rFonts w:ascii="Nunito" w:eastAsia="Nunito" w:hAnsi="Nunito" w:cs="Nunito"/>
          <w:color w:val="000000" w:themeColor="text1"/>
          <w:sz w:val="20"/>
        </w:rPr>
        <w:t>DAC</w:t>
      </w:r>
      <w:ins w:id="5906" w:author="Craig Parker" w:date="2024-08-06T12:57:00Z">
        <w:r w:rsidRPr="002E4822">
          <w:rPr>
            <w:rFonts w:ascii="Nunito" w:eastAsia="Nunito" w:hAnsi="Nunito" w:cs="Nunito"/>
            <w:color w:val="000000" w:themeColor="text1"/>
            <w:sz w:val="20"/>
            <w:rPrChange w:id="5907" w:author="Craig Parker" w:date="2024-08-07T12:23:00Z">
              <w:rPr>
                <w:rFonts w:ascii="Nunito" w:eastAsia="Nunito" w:hAnsi="Nunito" w:cs="Nunito"/>
                <w:szCs w:val="18"/>
              </w:rPr>
            </w:rPrChange>
          </w:rPr>
          <w:t xml:space="preserve"> will develop a comprehensive Data Access Request Form for researchers outside the HE²AT Center team. This form must be completed by individuals requesting access to the RP1/RP2 de-identified data and include:</w:t>
        </w:r>
      </w:ins>
    </w:p>
    <w:p w14:paraId="40F6F783" w14:textId="0241C2A8" w:rsidR="52A8C99F" w:rsidRPr="002E4822" w:rsidRDefault="52A8C99F">
      <w:pPr>
        <w:pStyle w:val="ListParagraph"/>
        <w:numPr>
          <w:ilvl w:val="0"/>
          <w:numId w:val="59"/>
        </w:numPr>
        <w:spacing w:line="360" w:lineRule="auto"/>
        <w:rPr>
          <w:ins w:id="5908" w:author="Craig Parker" w:date="2024-08-06T12:57:00Z"/>
          <w:rFonts w:ascii="Nunito" w:eastAsia="Nunito" w:hAnsi="Nunito" w:cs="Nunito"/>
          <w:color w:val="000000" w:themeColor="text1"/>
          <w:sz w:val="20"/>
          <w:rPrChange w:id="5909" w:author="Craig Parker" w:date="2024-08-07T12:23:00Z">
            <w:rPr>
              <w:ins w:id="5910" w:author="Craig Parker" w:date="2024-08-06T12:57:00Z"/>
              <w:rFonts w:ascii="Nunito" w:eastAsia="Nunito" w:hAnsi="Nunito" w:cs="Nunito"/>
              <w:szCs w:val="18"/>
            </w:rPr>
          </w:rPrChange>
        </w:rPr>
        <w:pPrChange w:id="5911" w:author="Craig Parker" w:date="2024-08-06T12:57:00Z">
          <w:pPr/>
        </w:pPrChange>
      </w:pPr>
      <w:ins w:id="5912" w:author="Craig Parker" w:date="2024-08-06T12:57:00Z">
        <w:r w:rsidRPr="002E4822">
          <w:rPr>
            <w:rFonts w:ascii="Nunito" w:eastAsia="Nunito" w:hAnsi="Nunito" w:cs="Nunito"/>
            <w:b/>
            <w:bCs/>
            <w:color w:val="000000" w:themeColor="text1"/>
            <w:sz w:val="20"/>
            <w:rPrChange w:id="5913" w:author="Craig Parker" w:date="2024-08-07T12:23:00Z">
              <w:rPr>
                <w:rFonts w:ascii="Nunito" w:eastAsia="Nunito" w:hAnsi="Nunito" w:cs="Nunito"/>
                <w:b/>
                <w:bCs/>
                <w:szCs w:val="18"/>
              </w:rPr>
            </w:rPrChange>
          </w:rPr>
          <w:t>Applicant Information</w:t>
        </w:r>
        <w:r w:rsidRPr="002E4822">
          <w:rPr>
            <w:rFonts w:ascii="Nunito" w:eastAsia="Nunito" w:hAnsi="Nunito" w:cs="Nunito"/>
            <w:color w:val="000000" w:themeColor="text1"/>
            <w:sz w:val="20"/>
            <w:rPrChange w:id="5914" w:author="Craig Parker" w:date="2024-08-07T12:23:00Z">
              <w:rPr>
                <w:rFonts w:ascii="Nunito" w:eastAsia="Nunito" w:hAnsi="Nunito" w:cs="Nunito"/>
                <w:szCs w:val="18"/>
              </w:rPr>
            </w:rPrChange>
          </w:rPr>
          <w:t>: Details about the applicant and their institution, including name, address, and the nature of its research activities.</w:t>
        </w:r>
      </w:ins>
    </w:p>
    <w:p w14:paraId="3EF33FB2" w14:textId="20D976DE" w:rsidR="52A8C99F" w:rsidRPr="002E4822" w:rsidRDefault="52A8C99F">
      <w:pPr>
        <w:pStyle w:val="ListParagraph"/>
        <w:numPr>
          <w:ilvl w:val="0"/>
          <w:numId w:val="59"/>
        </w:numPr>
        <w:spacing w:line="360" w:lineRule="auto"/>
        <w:rPr>
          <w:ins w:id="5915" w:author="Craig Parker" w:date="2024-08-06T12:57:00Z"/>
          <w:rFonts w:ascii="Nunito" w:eastAsia="Nunito" w:hAnsi="Nunito" w:cs="Nunito"/>
          <w:color w:val="000000" w:themeColor="text1"/>
          <w:sz w:val="20"/>
          <w:rPrChange w:id="5916" w:author="Craig Parker" w:date="2024-08-07T12:23:00Z">
            <w:rPr>
              <w:ins w:id="5917" w:author="Craig Parker" w:date="2024-08-06T12:57:00Z"/>
              <w:rFonts w:ascii="Nunito" w:eastAsia="Nunito" w:hAnsi="Nunito" w:cs="Nunito"/>
              <w:szCs w:val="18"/>
            </w:rPr>
          </w:rPrChange>
        </w:rPr>
        <w:pPrChange w:id="5918" w:author="Craig Parker" w:date="2024-08-06T12:57:00Z">
          <w:pPr/>
        </w:pPrChange>
      </w:pPr>
      <w:ins w:id="5919" w:author="Craig Parker" w:date="2024-08-06T12:57:00Z">
        <w:r w:rsidRPr="002E4822">
          <w:rPr>
            <w:rFonts w:ascii="Nunito" w:eastAsia="Nunito" w:hAnsi="Nunito" w:cs="Nunito"/>
            <w:b/>
            <w:bCs/>
            <w:color w:val="000000" w:themeColor="text1"/>
            <w:sz w:val="20"/>
            <w:rPrChange w:id="5920" w:author="Craig Parker" w:date="2024-08-07T12:23:00Z">
              <w:rPr>
                <w:rFonts w:ascii="Nunito" w:eastAsia="Nunito" w:hAnsi="Nunito" w:cs="Nunito"/>
                <w:b/>
                <w:bCs/>
                <w:szCs w:val="18"/>
              </w:rPr>
            </w:rPrChange>
          </w:rPr>
          <w:t>Consortium Membership Status</w:t>
        </w:r>
        <w:r w:rsidRPr="002E4822">
          <w:rPr>
            <w:rFonts w:ascii="Nunito" w:eastAsia="Nunito" w:hAnsi="Nunito" w:cs="Nunito"/>
            <w:color w:val="000000" w:themeColor="text1"/>
            <w:sz w:val="20"/>
            <w:rPrChange w:id="5921" w:author="Craig Parker" w:date="2024-08-07T12:23:00Z">
              <w:rPr>
                <w:rFonts w:ascii="Nunito" w:eastAsia="Nunito" w:hAnsi="Nunito" w:cs="Nunito"/>
                <w:szCs w:val="18"/>
              </w:rPr>
            </w:rPrChange>
          </w:rPr>
          <w:t xml:space="preserve">: Indication of whether the applicant is a member of the DSI-Africa Consortium. Non-members must provide detailed information about their </w:t>
        </w:r>
      </w:ins>
      <w:proofErr w:type="spellStart"/>
      <w:r w:rsidR="006013EC" w:rsidRPr="002E4822">
        <w:rPr>
          <w:rFonts w:ascii="Nunito" w:eastAsia="Nunito" w:hAnsi="Nunito" w:cs="Nunito"/>
          <w:color w:val="000000" w:themeColor="text1"/>
          <w:sz w:val="20"/>
        </w:rPr>
        <w:t>organisational</w:t>
      </w:r>
      <w:proofErr w:type="spellEnd"/>
      <w:ins w:id="5922" w:author="Craig Parker" w:date="2024-08-06T12:57:00Z">
        <w:r w:rsidRPr="002E4822">
          <w:rPr>
            <w:rFonts w:ascii="Nunito" w:eastAsia="Nunito" w:hAnsi="Nunito" w:cs="Nunito"/>
            <w:color w:val="000000" w:themeColor="text1"/>
            <w:sz w:val="20"/>
            <w:rPrChange w:id="5923" w:author="Craig Parker" w:date="2024-08-07T12:23:00Z">
              <w:rPr>
                <w:rFonts w:ascii="Nunito" w:eastAsia="Nunito" w:hAnsi="Nunito" w:cs="Nunito"/>
                <w:szCs w:val="18"/>
              </w:rPr>
            </w:rPrChange>
          </w:rPr>
          <w:t xml:space="preserve"> affiliation.</w:t>
        </w:r>
      </w:ins>
    </w:p>
    <w:p w14:paraId="733CEBFB" w14:textId="4300721A" w:rsidR="52A8C99F" w:rsidRPr="002E4822" w:rsidRDefault="52A8C99F">
      <w:pPr>
        <w:pStyle w:val="ListParagraph"/>
        <w:numPr>
          <w:ilvl w:val="0"/>
          <w:numId w:val="59"/>
        </w:numPr>
        <w:spacing w:line="360" w:lineRule="auto"/>
        <w:rPr>
          <w:ins w:id="5924" w:author="Craig Parker" w:date="2024-08-06T12:57:00Z"/>
          <w:rFonts w:ascii="Nunito" w:eastAsia="Nunito" w:hAnsi="Nunito" w:cs="Nunito"/>
          <w:color w:val="000000" w:themeColor="text1"/>
          <w:sz w:val="20"/>
          <w:rPrChange w:id="5925" w:author="Craig Parker" w:date="2024-08-07T12:23:00Z">
            <w:rPr>
              <w:ins w:id="5926" w:author="Craig Parker" w:date="2024-08-06T12:57:00Z"/>
              <w:rFonts w:ascii="Nunito" w:eastAsia="Nunito" w:hAnsi="Nunito" w:cs="Nunito"/>
              <w:szCs w:val="18"/>
            </w:rPr>
          </w:rPrChange>
        </w:rPr>
        <w:pPrChange w:id="5927" w:author="Craig Parker" w:date="2024-08-06T12:57:00Z">
          <w:pPr/>
        </w:pPrChange>
      </w:pPr>
      <w:ins w:id="5928" w:author="Craig Parker" w:date="2024-08-06T12:57:00Z">
        <w:r w:rsidRPr="002E4822">
          <w:rPr>
            <w:rFonts w:ascii="Nunito" w:eastAsia="Nunito" w:hAnsi="Nunito" w:cs="Nunito"/>
            <w:b/>
            <w:bCs/>
            <w:color w:val="000000" w:themeColor="text1"/>
            <w:sz w:val="20"/>
            <w:rPrChange w:id="5929" w:author="Craig Parker" w:date="2024-08-07T12:23:00Z">
              <w:rPr>
                <w:rFonts w:ascii="Nunito" w:eastAsia="Nunito" w:hAnsi="Nunito" w:cs="Nunito"/>
                <w:b/>
                <w:bCs/>
                <w:szCs w:val="18"/>
              </w:rPr>
            </w:rPrChange>
          </w:rPr>
          <w:t>Dataset Identification</w:t>
        </w:r>
        <w:r w:rsidRPr="002E4822">
          <w:rPr>
            <w:rFonts w:ascii="Nunito" w:eastAsia="Nunito" w:hAnsi="Nunito" w:cs="Nunito"/>
            <w:color w:val="000000" w:themeColor="text1"/>
            <w:sz w:val="20"/>
            <w:rPrChange w:id="5930" w:author="Craig Parker" w:date="2024-08-07T12:23:00Z">
              <w:rPr>
                <w:rFonts w:ascii="Nunito" w:eastAsia="Nunito" w:hAnsi="Nunito" w:cs="Nunito"/>
                <w:szCs w:val="18"/>
              </w:rPr>
            </w:rPrChange>
          </w:rPr>
          <w:t>: Specific datasets to which access is sought.</w:t>
        </w:r>
      </w:ins>
    </w:p>
    <w:p w14:paraId="5305A99D" w14:textId="3BB72B9C" w:rsidR="52A8C99F" w:rsidRPr="002E4822" w:rsidRDefault="52A8C99F">
      <w:pPr>
        <w:pStyle w:val="ListParagraph"/>
        <w:numPr>
          <w:ilvl w:val="0"/>
          <w:numId w:val="59"/>
        </w:numPr>
        <w:spacing w:line="360" w:lineRule="auto"/>
        <w:rPr>
          <w:ins w:id="5931" w:author="Craig Parker" w:date="2024-08-06T12:57:00Z"/>
          <w:rFonts w:ascii="Nunito" w:eastAsia="Nunito" w:hAnsi="Nunito" w:cs="Nunito"/>
          <w:color w:val="000000" w:themeColor="text1"/>
          <w:sz w:val="20"/>
          <w:rPrChange w:id="5932" w:author="Craig Parker" w:date="2024-08-07T12:23:00Z">
            <w:rPr>
              <w:ins w:id="5933" w:author="Craig Parker" w:date="2024-08-06T12:57:00Z"/>
              <w:rFonts w:ascii="Nunito" w:eastAsia="Nunito" w:hAnsi="Nunito" w:cs="Nunito"/>
              <w:szCs w:val="18"/>
            </w:rPr>
          </w:rPrChange>
        </w:rPr>
        <w:pPrChange w:id="5934" w:author="Craig Parker" w:date="2024-08-06T12:57:00Z">
          <w:pPr/>
        </w:pPrChange>
      </w:pPr>
      <w:ins w:id="5935" w:author="Craig Parker" w:date="2024-08-06T12:57:00Z">
        <w:r w:rsidRPr="002E4822">
          <w:rPr>
            <w:rFonts w:ascii="Nunito" w:eastAsia="Nunito" w:hAnsi="Nunito" w:cs="Nunito"/>
            <w:b/>
            <w:bCs/>
            <w:color w:val="000000" w:themeColor="text1"/>
            <w:sz w:val="20"/>
            <w:rPrChange w:id="5936" w:author="Craig Parker" w:date="2024-08-07T12:23:00Z">
              <w:rPr>
                <w:rFonts w:ascii="Nunito" w:eastAsia="Nunito" w:hAnsi="Nunito" w:cs="Nunito"/>
                <w:b/>
                <w:bCs/>
                <w:szCs w:val="18"/>
              </w:rPr>
            </w:rPrChange>
          </w:rPr>
          <w:t>Research Purpose</w:t>
        </w:r>
        <w:r w:rsidRPr="002E4822">
          <w:rPr>
            <w:rFonts w:ascii="Nunito" w:eastAsia="Nunito" w:hAnsi="Nunito" w:cs="Nunito"/>
            <w:color w:val="000000" w:themeColor="text1"/>
            <w:sz w:val="20"/>
            <w:rPrChange w:id="5937" w:author="Craig Parker" w:date="2024-08-07T12:23:00Z">
              <w:rPr>
                <w:rFonts w:ascii="Nunito" w:eastAsia="Nunito" w:hAnsi="Nunito" w:cs="Nunito"/>
                <w:szCs w:val="18"/>
              </w:rPr>
            </w:rPrChange>
          </w:rPr>
          <w:t>: A proposal outlining the intended research, including the research objectives and significance.</w:t>
        </w:r>
      </w:ins>
    </w:p>
    <w:p w14:paraId="3811128F" w14:textId="446FB6AC" w:rsidR="52A8C99F" w:rsidRPr="002E4822" w:rsidRDefault="52A8C99F">
      <w:pPr>
        <w:pStyle w:val="ListParagraph"/>
        <w:numPr>
          <w:ilvl w:val="0"/>
          <w:numId w:val="59"/>
        </w:numPr>
        <w:spacing w:line="360" w:lineRule="auto"/>
        <w:rPr>
          <w:ins w:id="5938" w:author="Craig Parker" w:date="2024-08-06T12:57:00Z"/>
          <w:rFonts w:ascii="Nunito" w:eastAsia="Nunito" w:hAnsi="Nunito" w:cs="Nunito"/>
          <w:color w:val="000000" w:themeColor="text1"/>
          <w:sz w:val="20"/>
          <w:rPrChange w:id="5939" w:author="Craig Parker" w:date="2024-08-07T12:23:00Z">
            <w:rPr>
              <w:ins w:id="5940" w:author="Craig Parker" w:date="2024-08-06T12:57:00Z"/>
              <w:rFonts w:ascii="Nunito" w:eastAsia="Nunito" w:hAnsi="Nunito" w:cs="Nunito"/>
              <w:szCs w:val="18"/>
            </w:rPr>
          </w:rPrChange>
        </w:rPr>
        <w:pPrChange w:id="5941" w:author="Craig Parker" w:date="2024-08-06T12:57:00Z">
          <w:pPr/>
        </w:pPrChange>
      </w:pPr>
      <w:ins w:id="5942" w:author="Craig Parker" w:date="2024-08-06T12:57:00Z">
        <w:r w:rsidRPr="002E4822">
          <w:rPr>
            <w:rFonts w:ascii="Nunito" w:eastAsia="Nunito" w:hAnsi="Nunito" w:cs="Nunito"/>
            <w:b/>
            <w:bCs/>
            <w:color w:val="000000" w:themeColor="text1"/>
            <w:sz w:val="20"/>
            <w:rPrChange w:id="5943" w:author="Craig Parker" w:date="2024-08-07T12:23:00Z">
              <w:rPr>
                <w:rFonts w:ascii="Nunito" w:eastAsia="Nunito" w:hAnsi="Nunito" w:cs="Nunito"/>
                <w:b/>
                <w:bCs/>
                <w:szCs w:val="18"/>
              </w:rPr>
            </w:rPrChange>
          </w:rPr>
          <w:lastRenderedPageBreak/>
          <w:t>Data Sharing Modality Preference</w:t>
        </w:r>
        <w:r w:rsidRPr="002E4822">
          <w:rPr>
            <w:rFonts w:ascii="Nunito" w:eastAsia="Nunito" w:hAnsi="Nunito" w:cs="Nunito"/>
            <w:color w:val="000000" w:themeColor="text1"/>
            <w:sz w:val="20"/>
            <w:rPrChange w:id="5944" w:author="Craig Parker" w:date="2024-08-07T12:23:00Z">
              <w:rPr>
                <w:rFonts w:ascii="Nunito" w:eastAsia="Nunito" w:hAnsi="Nunito" w:cs="Nunito"/>
                <w:szCs w:val="18"/>
              </w:rPr>
            </w:rPrChange>
          </w:rPr>
          <w:t>: Specification of whether data access is sought through download or data visiting, with a justification based on the research and data sensitivity.</w:t>
        </w:r>
      </w:ins>
    </w:p>
    <w:p w14:paraId="4D9A3313" w14:textId="51501584" w:rsidR="52A8C99F" w:rsidRPr="002E4822" w:rsidRDefault="52A8C99F">
      <w:pPr>
        <w:pStyle w:val="ListParagraph"/>
        <w:numPr>
          <w:ilvl w:val="0"/>
          <w:numId w:val="59"/>
        </w:numPr>
        <w:spacing w:line="360" w:lineRule="auto"/>
        <w:rPr>
          <w:ins w:id="5945" w:author="Craig Parker" w:date="2024-08-06T12:57:00Z"/>
          <w:rFonts w:ascii="Nunito" w:eastAsia="Nunito" w:hAnsi="Nunito" w:cs="Nunito"/>
          <w:color w:val="000000" w:themeColor="text1"/>
          <w:sz w:val="20"/>
          <w:rPrChange w:id="5946" w:author="Craig Parker" w:date="2024-08-07T12:23:00Z">
            <w:rPr>
              <w:ins w:id="5947" w:author="Craig Parker" w:date="2024-08-06T12:57:00Z"/>
              <w:rFonts w:ascii="Nunito" w:eastAsia="Nunito" w:hAnsi="Nunito" w:cs="Nunito"/>
              <w:szCs w:val="18"/>
            </w:rPr>
          </w:rPrChange>
        </w:rPr>
        <w:pPrChange w:id="5948" w:author="Craig Parker" w:date="2024-08-06T12:57:00Z">
          <w:pPr/>
        </w:pPrChange>
      </w:pPr>
      <w:ins w:id="5949" w:author="Craig Parker" w:date="2024-08-06T12:57:00Z">
        <w:r w:rsidRPr="002E4822">
          <w:rPr>
            <w:rFonts w:ascii="Nunito" w:eastAsia="Nunito" w:hAnsi="Nunito" w:cs="Nunito"/>
            <w:b/>
            <w:bCs/>
            <w:color w:val="000000" w:themeColor="text1"/>
            <w:sz w:val="20"/>
            <w:rPrChange w:id="5950" w:author="Craig Parker" w:date="2024-08-07T12:23:00Z">
              <w:rPr>
                <w:rFonts w:ascii="Nunito" w:eastAsia="Nunito" w:hAnsi="Nunito" w:cs="Nunito"/>
                <w:b/>
                <w:bCs/>
                <w:szCs w:val="18"/>
              </w:rPr>
            </w:rPrChange>
          </w:rPr>
          <w:t>Ethics Approval</w:t>
        </w:r>
        <w:r w:rsidRPr="002E4822">
          <w:rPr>
            <w:rFonts w:ascii="Nunito" w:eastAsia="Nunito" w:hAnsi="Nunito" w:cs="Nunito"/>
            <w:color w:val="000000" w:themeColor="text1"/>
            <w:sz w:val="20"/>
            <w:rPrChange w:id="5951" w:author="Craig Parker" w:date="2024-08-07T12:23:00Z">
              <w:rPr>
                <w:rFonts w:ascii="Nunito" w:eastAsia="Nunito" w:hAnsi="Nunito" w:cs="Nunito"/>
                <w:szCs w:val="18"/>
              </w:rPr>
            </w:rPrChange>
          </w:rPr>
          <w:t>: Proof of ethics approval from the applicant's institutional ethics committee.</w:t>
        </w:r>
      </w:ins>
    </w:p>
    <w:p w14:paraId="0E291075" w14:textId="7BDAD72A" w:rsidR="52A8C99F" w:rsidRPr="002E4822" w:rsidRDefault="52A8C99F">
      <w:pPr>
        <w:pStyle w:val="ListParagraph"/>
        <w:numPr>
          <w:ilvl w:val="0"/>
          <w:numId w:val="59"/>
        </w:numPr>
        <w:spacing w:line="360" w:lineRule="auto"/>
        <w:rPr>
          <w:ins w:id="5952" w:author="Craig Parker" w:date="2024-08-06T12:57:00Z"/>
          <w:rFonts w:ascii="Nunito" w:eastAsia="Nunito" w:hAnsi="Nunito" w:cs="Nunito"/>
          <w:color w:val="000000" w:themeColor="text1"/>
          <w:sz w:val="20"/>
          <w:rPrChange w:id="5953" w:author="Craig Parker" w:date="2024-08-07T12:23:00Z">
            <w:rPr>
              <w:ins w:id="5954" w:author="Craig Parker" w:date="2024-08-06T12:57:00Z"/>
              <w:rFonts w:ascii="Nunito" w:eastAsia="Nunito" w:hAnsi="Nunito" w:cs="Nunito"/>
              <w:szCs w:val="18"/>
            </w:rPr>
          </w:rPrChange>
        </w:rPr>
        <w:pPrChange w:id="5955" w:author="Craig Parker" w:date="2024-08-06T12:57:00Z">
          <w:pPr/>
        </w:pPrChange>
      </w:pPr>
      <w:ins w:id="5956" w:author="Craig Parker" w:date="2024-08-06T12:57:00Z">
        <w:r w:rsidRPr="002E4822">
          <w:rPr>
            <w:rFonts w:ascii="Nunito" w:eastAsia="Nunito" w:hAnsi="Nunito" w:cs="Nunito"/>
            <w:b/>
            <w:bCs/>
            <w:color w:val="000000" w:themeColor="text1"/>
            <w:sz w:val="20"/>
            <w:rPrChange w:id="5957" w:author="Craig Parker" w:date="2024-08-07T12:23:00Z">
              <w:rPr>
                <w:rFonts w:ascii="Nunito" w:eastAsia="Nunito" w:hAnsi="Nunito" w:cs="Nunito"/>
                <w:b/>
                <w:bCs/>
                <w:szCs w:val="18"/>
              </w:rPr>
            </w:rPrChange>
          </w:rPr>
          <w:t>Data Protection Measures</w:t>
        </w:r>
        <w:r w:rsidRPr="002E4822">
          <w:rPr>
            <w:rFonts w:ascii="Nunito" w:eastAsia="Nunito" w:hAnsi="Nunito" w:cs="Nunito"/>
            <w:color w:val="000000" w:themeColor="text1"/>
            <w:sz w:val="20"/>
            <w:rPrChange w:id="5958" w:author="Craig Parker" w:date="2024-08-07T12:23:00Z">
              <w:rPr>
                <w:rFonts w:ascii="Nunito" w:eastAsia="Nunito" w:hAnsi="Nunito" w:cs="Nunito"/>
                <w:szCs w:val="18"/>
              </w:rPr>
            </w:rPrChange>
          </w:rPr>
          <w:t xml:space="preserve">: Detailed description of statutory, </w:t>
        </w:r>
      </w:ins>
      <w:proofErr w:type="spellStart"/>
      <w:r w:rsidR="006013EC" w:rsidRPr="002E4822">
        <w:rPr>
          <w:rFonts w:ascii="Nunito" w:eastAsia="Nunito" w:hAnsi="Nunito" w:cs="Nunito"/>
          <w:color w:val="000000" w:themeColor="text1"/>
          <w:sz w:val="20"/>
        </w:rPr>
        <w:t>organisational</w:t>
      </w:r>
      <w:proofErr w:type="spellEnd"/>
      <w:ins w:id="5959" w:author="Craig Parker" w:date="2024-08-06T12:57:00Z">
        <w:r w:rsidRPr="002E4822">
          <w:rPr>
            <w:rFonts w:ascii="Nunito" w:eastAsia="Nunito" w:hAnsi="Nunito" w:cs="Nunito"/>
            <w:color w:val="000000" w:themeColor="text1"/>
            <w:sz w:val="20"/>
            <w:rPrChange w:id="5960" w:author="Craig Parker" w:date="2024-08-07T12:23:00Z">
              <w:rPr>
                <w:rFonts w:ascii="Nunito" w:eastAsia="Nunito" w:hAnsi="Nunito" w:cs="Nunito"/>
                <w:szCs w:val="18"/>
              </w:rPr>
            </w:rPrChange>
          </w:rPr>
          <w:t>, and technical measures in place at the receiving institution to safeguard the confidentiality and safety of the data.</w:t>
        </w:r>
      </w:ins>
    </w:p>
    <w:p w14:paraId="13A0F6CF" w14:textId="5C1C2EA4" w:rsidR="52A8C99F" w:rsidRPr="002E4822" w:rsidRDefault="52A8C99F">
      <w:pPr>
        <w:spacing w:line="360" w:lineRule="auto"/>
        <w:rPr>
          <w:ins w:id="5961" w:author="Craig Parker" w:date="2024-08-06T12:57:00Z"/>
          <w:rFonts w:ascii="Nunito" w:eastAsia="Nunito" w:hAnsi="Nunito" w:cs="Nunito"/>
          <w:color w:val="000000" w:themeColor="text1"/>
          <w:sz w:val="20"/>
          <w:rPrChange w:id="5962" w:author="Craig Parker" w:date="2024-08-07T12:23:00Z">
            <w:rPr>
              <w:ins w:id="5963" w:author="Craig Parker" w:date="2024-08-06T12:57:00Z"/>
              <w:rFonts w:ascii="Nunito" w:eastAsia="Nunito" w:hAnsi="Nunito" w:cs="Nunito"/>
              <w:szCs w:val="18"/>
            </w:rPr>
          </w:rPrChange>
        </w:rPr>
        <w:pPrChange w:id="5964" w:author="Craig Parker" w:date="2024-08-06T12:57:00Z">
          <w:pPr>
            <w:numPr>
              <w:numId w:val="6"/>
            </w:numPr>
            <w:ind w:left="720" w:hanging="360"/>
          </w:pPr>
        </w:pPrChange>
      </w:pPr>
      <w:ins w:id="5965" w:author="Craig Parker" w:date="2024-08-06T12:57:00Z">
        <w:r w:rsidRPr="002E4822">
          <w:rPr>
            <w:rFonts w:ascii="Nunito" w:eastAsia="Nunito" w:hAnsi="Nunito" w:cs="Nunito"/>
            <w:b/>
            <w:bCs/>
            <w:color w:val="000000" w:themeColor="text1"/>
            <w:sz w:val="20"/>
            <w:rPrChange w:id="5966" w:author="Craig Parker" w:date="2024-08-07T12:23:00Z">
              <w:rPr>
                <w:rFonts w:ascii="Nunito" w:eastAsia="Nunito" w:hAnsi="Nunito" w:cs="Nunito"/>
                <w:b/>
                <w:bCs/>
                <w:szCs w:val="18"/>
              </w:rPr>
            </w:rPrChange>
          </w:rPr>
          <w:t>Step 2: Preliminary Screening</w:t>
        </w:r>
        <w:r w:rsidRPr="002E4822">
          <w:rPr>
            <w:rFonts w:ascii="Nunito" w:eastAsia="Nunito" w:hAnsi="Nunito" w:cs="Nunito"/>
            <w:color w:val="000000" w:themeColor="text1"/>
            <w:sz w:val="20"/>
            <w:rPrChange w:id="5967" w:author="Craig Parker" w:date="2024-08-07T12:23:00Z">
              <w:rPr>
                <w:rFonts w:ascii="Nunito" w:eastAsia="Nunito" w:hAnsi="Nunito" w:cs="Nunito"/>
                <w:szCs w:val="18"/>
              </w:rPr>
            </w:rPrChange>
          </w:rPr>
          <w:t xml:space="preserve"> Upon submission, the Data Access Request Form undergoes a preliminary screening by the Data Access Committee (DAC) to confirm completeness and basic compliance with the Consortium’s requirements.</w:t>
        </w:r>
      </w:ins>
    </w:p>
    <w:p w14:paraId="48041A93" w14:textId="48B85F12" w:rsidR="52A8C99F" w:rsidRPr="002E4822" w:rsidRDefault="52A8C99F">
      <w:pPr>
        <w:spacing w:line="360" w:lineRule="auto"/>
        <w:rPr>
          <w:ins w:id="5968" w:author="Craig Parker" w:date="2024-08-06T12:57:00Z"/>
          <w:rFonts w:ascii="Nunito" w:eastAsia="Nunito" w:hAnsi="Nunito" w:cs="Nunito"/>
          <w:color w:val="000000" w:themeColor="text1"/>
          <w:sz w:val="20"/>
          <w:rPrChange w:id="5969" w:author="Craig Parker" w:date="2024-08-07T12:23:00Z">
            <w:rPr>
              <w:ins w:id="5970" w:author="Craig Parker" w:date="2024-08-06T12:57:00Z"/>
              <w:rFonts w:ascii="Nunito" w:eastAsia="Nunito" w:hAnsi="Nunito" w:cs="Nunito"/>
              <w:szCs w:val="18"/>
            </w:rPr>
          </w:rPrChange>
        </w:rPr>
        <w:pPrChange w:id="5971" w:author="Craig Parker" w:date="2024-08-06T12:57:00Z">
          <w:pPr/>
        </w:pPrChange>
      </w:pPr>
      <w:ins w:id="5972" w:author="Craig Parker" w:date="2024-08-06T12:57:00Z">
        <w:r w:rsidRPr="002E4822">
          <w:rPr>
            <w:rFonts w:ascii="Nunito" w:eastAsia="Nunito" w:hAnsi="Nunito" w:cs="Nunito"/>
            <w:b/>
            <w:bCs/>
            <w:color w:val="000000" w:themeColor="text1"/>
            <w:sz w:val="20"/>
            <w:rPrChange w:id="5973" w:author="Craig Parker" w:date="2024-08-07T12:23:00Z">
              <w:rPr>
                <w:rFonts w:ascii="Nunito" w:eastAsia="Nunito" w:hAnsi="Nunito" w:cs="Nunito"/>
                <w:b/>
                <w:bCs/>
                <w:szCs w:val="18"/>
              </w:rPr>
            </w:rPrChange>
          </w:rPr>
          <w:t>Step 3: Review by Data Access Committee</w:t>
        </w:r>
        <w:r w:rsidRPr="002E4822">
          <w:rPr>
            <w:rFonts w:ascii="Nunito" w:eastAsia="Nunito" w:hAnsi="Nunito" w:cs="Nunito"/>
            <w:color w:val="000000" w:themeColor="text1"/>
            <w:sz w:val="20"/>
            <w:rPrChange w:id="5974" w:author="Craig Parker" w:date="2024-08-07T12:23:00Z">
              <w:rPr>
                <w:rFonts w:ascii="Nunito" w:eastAsia="Nunito" w:hAnsi="Nunito" w:cs="Nunito"/>
                <w:szCs w:val="18"/>
              </w:rPr>
            </w:rPrChange>
          </w:rPr>
          <w:t xml:space="preserve"> </w:t>
        </w:r>
        <w:proofErr w:type="gramStart"/>
        <w:r w:rsidRPr="002E4822">
          <w:rPr>
            <w:rFonts w:ascii="Nunito" w:eastAsia="Nunito" w:hAnsi="Nunito" w:cs="Nunito"/>
            <w:color w:val="000000" w:themeColor="text1"/>
            <w:sz w:val="20"/>
            <w:rPrChange w:id="5975" w:author="Craig Parker" w:date="2024-08-07T12:23:00Z">
              <w:rPr>
                <w:rFonts w:ascii="Nunito" w:eastAsia="Nunito" w:hAnsi="Nunito" w:cs="Nunito"/>
                <w:szCs w:val="18"/>
              </w:rPr>
            </w:rPrChange>
          </w:rPr>
          <w:t>The</w:t>
        </w:r>
        <w:proofErr w:type="gramEnd"/>
        <w:r w:rsidRPr="002E4822">
          <w:rPr>
            <w:rFonts w:ascii="Nunito" w:eastAsia="Nunito" w:hAnsi="Nunito" w:cs="Nunito"/>
            <w:color w:val="000000" w:themeColor="text1"/>
            <w:sz w:val="20"/>
            <w:rPrChange w:id="5976" w:author="Craig Parker" w:date="2024-08-07T12:23:00Z">
              <w:rPr>
                <w:rFonts w:ascii="Nunito" w:eastAsia="Nunito" w:hAnsi="Nunito" w:cs="Nunito"/>
                <w:szCs w:val="18"/>
              </w:rPr>
            </w:rPrChange>
          </w:rPr>
          <w:t xml:space="preserve"> DAC will evaluate the request based on the following criteria:</w:t>
        </w:r>
      </w:ins>
    </w:p>
    <w:p w14:paraId="15D13EB2" w14:textId="5557B6D0" w:rsidR="52A8C99F" w:rsidRPr="002E4822" w:rsidRDefault="52A8C99F">
      <w:pPr>
        <w:pStyle w:val="ListParagraph"/>
        <w:numPr>
          <w:ilvl w:val="0"/>
          <w:numId w:val="60"/>
        </w:numPr>
        <w:spacing w:line="360" w:lineRule="auto"/>
        <w:rPr>
          <w:ins w:id="5977" w:author="Craig Parker" w:date="2024-08-06T12:57:00Z"/>
          <w:rFonts w:ascii="Nunito" w:eastAsia="Nunito" w:hAnsi="Nunito" w:cs="Nunito"/>
          <w:color w:val="000000" w:themeColor="text1"/>
          <w:sz w:val="20"/>
          <w:rPrChange w:id="5978" w:author="Craig Parker" w:date="2024-08-07T12:23:00Z">
            <w:rPr>
              <w:ins w:id="5979" w:author="Craig Parker" w:date="2024-08-06T12:57:00Z"/>
              <w:rFonts w:ascii="Nunito" w:eastAsia="Nunito" w:hAnsi="Nunito" w:cs="Nunito"/>
              <w:szCs w:val="18"/>
            </w:rPr>
          </w:rPrChange>
        </w:rPr>
        <w:pPrChange w:id="5980" w:author="Craig Parker" w:date="2024-08-06T12:57:00Z">
          <w:pPr/>
        </w:pPrChange>
      </w:pPr>
      <w:ins w:id="5981" w:author="Craig Parker" w:date="2024-08-06T12:57:00Z">
        <w:r w:rsidRPr="002E4822">
          <w:rPr>
            <w:rFonts w:ascii="Nunito" w:eastAsia="Nunito" w:hAnsi="Nunito" w:cs="Nunito"/>
            <w:b/>
            <w:bCs/>
            <w:color w:val="000000" w:themeColor="text1"/>
            <w:sz w:val="20"/>
            <w:rPrChange w:id="5982" w:author="Craig Parker" w:date="2024-08-07T12:23:00Z">
              <w:rPr>
                <w:rFonts w:ascii="Nunito" w:eastAsia="Nunito" w:hAnsi="Nunito" w:cs="Nunito"/>
                <w:b/>
                <w:bCs/>
                <w:szCs w:val="18"/>
              </w:rPr>
            </w:rPrChange>
          </w:rPr>
          <w:t>Alignment with Data Use Permissions</w:t>
        </w:r>
        <w:r w:rsidRPr="002E4822">
          <w:rPr>
            <w:rFonts w:ascii="Nunito" w:eastAsia="Nunito" w:hAnsi="Nunito" w:cs="Nunito"/>
            <w:color w:val="000000" w:themeColor="text1"/>
            <w:sz w:val="20"/>
            <w:rPrChange w:id="5983" w:author="Craig Parker" w:date="2024-08-07T12:23:00Z">
              <w:rPr>
                <w:rFonts w:ascii="Nunito" w:eastAsia="Nunito" w:hAnsi="Nunito" w:cs="Nunito"/>
                <w:szCs w:val="18"/>
              </w:rPr>
            </w:rPrChange>
          </w:rPr>
          <w:t xml:space="preserve">: The request must align with the data use permissions outlined in the Data </w:t>
        </w:r>
      </w:ins>
      <w:r w:rsidR="001151F1" w:rsidRPr="002E4822">
        <w:rPr>
          <w:rFonts w:ascii="Nunito" w:eastAsia="Nunito" w:hAnsi="Nunito" w:cs="Nunito"/>
          <w:color w:val="000000" w:themeColor="text1"/>
          <w:sz w:val="20"/>
        </w:rPr>
        <w:t>Transfer</w:t>
      </w:r>
      <w:ins w:id="5984" w:author="Craig Parker" w:date="2024-08-06T12:57:00Z">
        <w:r w:rsidRPr="002E4822">
          <w:rPr>
            <w:rFonts w:ascii="Nunito" w:eastAsia="Nunito" w:hAnsi="Nunito" w:cs="Nunito"/>
            <w:color w:val="000000" w:themeColor="text1"/>
            <w:sz w:val="20"/>
            <w:rPrChange w:id="5985" w:author="Craig Parker" w:date="2024-08-07T12:23:00Z">
              <w:rPr>
                <w:rFonts w:ascii="Nunito" w:eastAsia="Nunito" w:hAnsi="Nunito" w:cs="Nunito"/>
                <w:szCs w:val="18"/>
              </w:rPr>
            </w:rPrChange>
          </w:rPr>
          <w:t xml:space="preserve"> Agreement (DTA).</w:t>
        </w:r>
      </w:ins>
    </w:p>
    <w:p w14:paraId="79D81764" w14:textId="20CDAD54" w:rsidR="52A8C99F" w:rsidRPr="002E4822" w:rsidRDefault="52A8C99F">
      <w:pPr>
        <w:pStyle w:val="ListParagraph"/>
        <w:numPr>
          <w:ilvl w:val="0"/>
          <w:numId w:val="60"/>
        </w:numPr>
        <w:spacing w:line="360" w:lineRule="auto"/>
        <w:rPr>
          <w:ins w:id="5986" w:author="Craig Parker" w:date="2024-08-06T12:57:00Z"/>
          <w:rFonts w:ascii="Nunito" w:eastAsia="Nunito" w:hAnsi="Nunito" w:cs="Nunito"/>
          <w:color w:val="000000" w:themeColor="text1"/>
          <w:sz w:val="20"/>
          <w:rPrChange w:id="5987" w:author="Craig Parker" w:date="2024-08-07T12:23:00Z">
            <w:rPr>
              <w:ins w:id="5988" w:author="Craig Parker" w:date="2024-08-06T12:57:00Z"/>
              <w:rFonts w:ascii="Nunito" w:eastAsia="Nunito" w:hAnsi="Nunito" w:cs="Nunito"/>
              <w:szCs w:val="18"/>
            </w:rPr>
          </w:rPrChange>
        </w:rPr>
        <w:pPrChange w:id="5989" w:author="Craig Parker" w:date="2024-08-06T12:57:00Z">
          <w:pPr/>
        </w:pPrChange>
      </w:pPr>
      <w:ins w:id="5990" w:author="Craig Parker" w:date="2024-08-06T12:57:00Z">
        <w:r w:rsidRPr="002E4822">
          <w:rPr>
            <w:rFonts w:ascii="Nunito" w:eastAsia="Nunito" w:hAnsi="Nunito" w:cs="Nunito"/>
            <w:b/>
            <w:bCs/>
            <w:color w:val="000000" w:themeColor="text1"/>
            <w:sz w:val="20"/>
            <w:rPrChange w:id="5991" w:author="Craig Parker" w:date="2024-08-07T12:23:00Z">
              <w:rPr>
                <w:rFonts w:ascii="Nunito" w:eastAsia="Nunito" w:hAnsi="Nunito" w:cs="Nunito"/>
                <w:b/>
                <w:bCs/>
                <w:szCs w:val="18"/>
              </w:rPr>
            </w:rPrChange>
          </w:rPr>
          <w:t>Privacy Risk Assessment</w:t>
        </w:r>
        <w:r w:rsidRPr="002E4822">
          <w:rPr>
            <w:rFonts w:ascii="Nunito" w:eastAsia="Nunito" w:hAnsi="Nunito" w:cs="Nunito"/>
            <w:color w:val="000000" w:themeColor="text1"/>
            <w:sz w:val="20"/>
            <w:rPrChange w:id="5992" w:author="Craig Parker" w:date="2024-08-07T12:23:00Z">
              <w:rPr>
                <w:rFonts w:ascii="Nunito" w:eastAsia="Nunito" w:hAnsi="Nunito" w:cs="Nunito"/>
                <w:szCs w:val="18"/>
              </w:rPr>
            </w:rPrChange>
          </w:rPr>
          <w:t>: Potential risks to the privacy of research participants must be identified and addressed satisfactorily.</w:t>
        </w:r>
      </w:ins>
    </w:p>
    <w:p w14:paraId="1B255300" w14:textId="010DFDD9" w:rsidR="52A8C99F" w:rsidRPr="002E4822" w:rsidRDefault="52A8C99F">
      <w:pPr>
        <w:pStyle w:val="ListParagraph"/>
        <w:spacing w:line="360" w:lineRule="auto"/>
        <w:rPr>
          <w:ins w:id="5993" w:author="Craig Parker" w:date="2024-08-06T12:57:00Z"/>
          <w:rFonts w:ascii="Nunito" w:eastAsia="Nunito" w:hAnsi="Nunito" w:cs="Nunito"/>
          <w:color w:val="000000" w:themeColor="text1"/>
          <w:sz w:val="20"/>
          <w:rPrChange w:id="5994" w:author="Craig Parker" w:date="2024-08-07T12:23:00Z">
            <w:rPr>
              <w:ins w:id="5995" w:author="Craig Parker" w:date="2024-08-06T12:57:00Z"/>
              <w:rFonts w:ascii="Nunito" w:eastAsia="Nunito" w:hAnsi="Nunito" w:cs="Nunito"/>
              <w:szCs w:val="18"/>
            </w:rPr>
          </w:rPrChange>
        </w:rPr>
        <w:pPrChange w:id="5996" w:author="Craig Parker" w:date="2024-08-06T12:57:00Z">
          <w:pPr/>
        </w:pPrChange>
      </w:pPr>
      <w:ins w:id="5997" w:author="Craig Parker" w:date="2024-08-06T12:57:00Z">
        <w:r w:rsidRPr="002E4822">
          <w:rPr>
            <w:rFonts w:ascii="Nunito" w:eastAsia="Nunito" w:hAnsi="Nunito" w:cs="Nunito"/>
            <w:b/>
            <w:bCs/>
            <w:color w:val="000000" w:themeColor="text1"/>
            <w:sz w:val="20"/>
            <w:rPrChange w:id="5998" w:author="Craig Parker" w:date="2024-08-07T12:23:00Z">
              <w:rPr>
                <w:rFonts w:ascii="Nunito" w:eastAsia="Nunito" w:hAnsi="Nunito" w:cs="Nunito"/>
                <w:b/>
                <w:bCs/>
                <w:szCs w:val="18"/>
              </w:rPr>
            </w:rPrChange>
          </w:rPr>
          <w:t>Non-Overlap with Ongoing Research</w:t>
        </w:r>
        <w:r w:rsidRPr="002E4822">
          <w:rPr>
            <w:rFonts w:ascii="Nunito" w:eastAsia="Nunito" w:hAnsi="Nunito" w:cs="Nunito"/>
            <w:color w:val="000000" w:themeColor="text1"/>
            <w:sz w:val="20"/>
            <w:rPrChange w:id="5999" w:author="Craig Parker" w:date="2024-08-07T12:23:00Z">
              <w:rPr>
                <w:rFonts w:ascii="Nunito" w:eastAsia="Nunito" w:hAnsi="Nunito" w:cs="Nunito"/>
                <w:szCs w:val="18"/>
              </w:rPr>
            </w:rPrChange>
          </w:rPr>
          <w:t>: The proposed research should not overlap with or pre-empt the results of ongoing Consortium projects. If overlap is identified, a temporary embargo may be imposed.</w:t>
        </w:r>
      </w:ins>
    </w:p>
    <w:p w14:paraId="60225622" w14:textId="77777777" w:rsidR="00D14C08" w:rsidRPr="002E4822" w:rsidRDefault="52A8C99F">
      <w:pPr>
        <w:spacing w:line="360" w:lineRule="auto"/>
        <w:rPr>
          <w:rFonts w:ascii="Nunito" w:eastAsia="Nunito" w:hAnsi="Nunito" w:cs="Nunito"/>
          <w:b/>
          <w:bCs/>
          <w:color w:val="000000" w:themeColor="text1"/>
          <w:sz w:val="20"/>
        </w:rPr>
      </w:pPr>
      <w:ins w:id="6000" w:author="Craig Parker" w:date="2024-08-06T12:57:00Z">
        <w:r w:rsidRPr="002E4822">
          <w:rPr>
            <w:rFonts w:ascii="Nunito" w:eastAsia="Nunito" w:hAnsi="Nunito" w:cs="Nunito"/>
            <w:b/>
            <w:bCs/>
            <w:color w:val="000000" w:themeColor="text1"/>
            <w:sz w:val="20"/>
            <w:rPrChange w:id="6001" w:author="Craig Parker" w:date="2024-08-07T12:23:00Z">
              <w:rPr>
                <w:rFonts w:ascii="Nunito" w:eastAsia="Nunito" w:hAnsi="Nunito" w:cs="Nunito"/>
                <w:b/>
                <w:bCs/>
                <w:szCs w:val="18"/>
              </w:rPr>
            </w:rPrChange>
          </w:rPr>
          <w:t>Step 4: Recording and Communication of Decision Reasons</w:t>
        </w:r>
      </w:ins>
    </w:p>
    <w:p w14:paraId="2FB55113" w14:textId="617C2B8B" w:rsidR="52A8C99F" w:rsidRPr="002E4822" w:rsidRDefault="52A8C99F" w:rsidP="00D14C08">
      <w:pPr>
        <w:spacing w:line="360" w:lineRule="auto"/>
        <w:rPr>
          <w:ins w:id="6002" w:author="Craig Parker" w:date="2024-08-06T12:57:00Z"/>
          <w:rFonts w:ascii="Nunito" w:eastAsia="Nunito" w:hAnsi="Nunito" w:cs="Nunito"/>
          <w:color w:val="000000" w:themeColor="text1"/>
          <w:sz w:val="20"/>
          <w:rPrChange w:id="6003" w:author="Craig Parker" w:date="2024-08-07T12:23:00Z">
            <w:rPr>
              <w:ins w:id="6004" w:author="Craig Parker" w:date="2024-08-06T12:57:00Z"/>
              <w:rFonts w:ascii="Nunito" w:eastAsia="Nunito" w:hAnsi="Nunito" w:cs="Nunito"/>
              <w:szCs w:val="18"/>
            </w:rPr>
          </w:rPrChange>
        </w:rPr>
      </w:pPr>
      <w:ins w:id="6005" w:author="Craig Parker" w:date="2024-08-06T12:57:00Z">
        <w:r w:rsidRPr="002E4822">
          <w:rPr>
            <w:rFonts w:ascii="Nunito" w:eastAsia="Nunito" w:hAnsi="Nunito" w:cs="Nunito"/>
            <w:color w:val="000000" w:themeColor="text1"/>
            <w:sz w:val="20"/>
            <w:rPrChange w:id="6006" w:author="Craig Parker" w:date="2024-08-07T12:23:00Z">
              <w:rPr>
                <w:rFonts w:ascii="Nunito" w:eastAsia="Nunito" w:hAnsi="Nunito" w:cs="Nunito"/>
                <w:szCs w:val="18"/>
              </w:rPr>
            </w:rPrChange>
          </w:rPr>
          <w:t xml:space="preserve"> Once a decision is made, the DAC records the reasons for its approval, conditional approval, or denial. This documentation ensures transparency and provides valuable feedback to applicants. The decision</w:t>
        </w:r>
      </w:ins>
      <w:r w:rsidR="00894535" w:rsidRPr="002E4822">
        <w:rPr>
          <w:rFonts w:ascii="Nunito" w:eastAsia="Nunito" w:hAnsi="Nunito" w:cs="Nunito"/>
          <w:color w:val="000000" w:themeColor="text1"/>
          <w:sz w:val="20"/>
        </w:rPr>
        <w:t xml:space="preserve"> and any conditions attached are</w:t>
      </w:r>
      <w:ins w:id="6007" w:author="Craig Parker" w:date="2024-08-06T12:57:00Z">
        <w:r w:rsidRPr="002E4822">
          <w:rPr>
            <w:rFonts w:ascii="Nunito" w:eastAsia="Nunito" w:hAnsi="Nunito" w:cs="Nunito"/>
            <w:color w:val="000000" w:themeColor="text1"/>
            <w:sz w:val="20"/>
            <w:rPrChange w:id="6008" w:author="Craig Parker" w:date="2024-08-07T12:23:00Z">
              <w:rPr>
                <w:rFonts w:ascii="Nunito" w:eastAsia="Nunito" w:hAnsi="Nunito" w:cs="Nunito"/>
                <w:szCs w:val="18"/>
              </w:rPr>
            </w:rPrChange>
          </w:rPr>
          <w:t xml:space="preserve"> communicated to the applicant </w:t>
        </w:r>
      </w:ins>
      <w:r w:rsidR="006013EC" w:rsidRPr="002E4822">
        <w:rPr>
          <w:rFonts w:ascii="Nunito" w:eastAsia="Nunito" w:hAnsi="Nunito" w:cs="Nunito"/>
          <w:color w:val="000000" w:themeColor="text1"/>
          <w:sz w:val="20"/>
        </w:rPr>
        <w:t>clearly and promptly</w:t>
      </w:r>
      <w:ins w:id="6009" w:author="Craig Parker" w:date="2024-08-06T12:57:00Z">
        <w:r w:rsidRPr="002E4822">
          <w:rPr>
            <w:rFonts w:ascii="Nunito" w:eastAsia="Nunito" w:hAnsi="Nunito" w:cs="Nunito"/>
            <w:color w:val="000000" w:themeColor="text1"/>
            <w:sz w:val="20"/>
            <w:rPrChange w:id="6010" w:author="Craig Parker" w:date="2024-08-07T12:23:00Z">
              <w:rPr>
                <w:rFonts w:ascii="Nunito" w:eastAsia="Nunito" w:hAnsi="Nunito" w:cs="Nunito"/>
                <w:szCs w:val="18"/>
              </w:rPr>
            </w:rPrChange>
          </w:rPr>
          <w:t xml:space="preserve">. Approved requests will include detailed instructions for accessing the data and any requirements or conditions </w:t>
        </w:r>
      </w:ins>
      <w:r w:rsidR="00894535" w:rsidRPr="002E4822">
        <w:rPr>
          <w:rFonts w:ascii="Nunito" w:eastAsia="Nunito" w:hAnsi="Nunito" w:cs="Nunito"/>
          <w:color w:val="000000" w:themeColor="text1"/>
          <w:sz w:val="20"/>
        </w:rPr>
        <w:t>the applicant must meet</w:t>
      </w:r>
      <w:ins w:id="6011" w:author="Craig Parker" w:date="2024-08-06T12:57:00Z">
        <w:r w:rsidRPr="002E4822">
          <w:rPr>
            <w:rFonts w:ascii="Nunito" w:eastAsia="Nunito" w:hAnsi="Nunito" w:cs="Nunito"/>
            <w:color w:val="000000" w:themeColor="text1"/>
            <w:sz w:val="20"/>
            <w:rPrChange w:id="6012" w:author="Craig Parker" w:date="2024-08-07T12:23:00Z">
              <w:rPr>
                <w:rFonts w:ascii="Nunito" w:eastAsia="Nunito" w:hAnsi="Nunito" w:cs="Nunito"/>
                <w:szCs w:val="18"/>
              </w:rPr>
            </w:rPrChange>
          </w:rPr>
          <w:t>.</w:t>
        </w:r>
      </w:ins>
    </w:p>
    <w:p w14:paraId="3686EFA6" w14:textId="77777777" w:rsidR="00D14C08" w:rsidRPr="002E4822" w:rsidRDefault="52A8C99F">
      <w:pPr>
        <w:spacing w:line="360" w:lineRule="auto"/>
        <w:rPr>
          <w:rFonts w:ascii="Nunito" w:eastAsia="Nunito" w:hAnsi="Nunito" w:cs="Nunito"/>
          <w:color w:val="000000" w:themeColor="text1"/>
          <w:sz w:val="20"/>
        </w:rPr>
      </w:pPr>
      <w:ins w:id="6013" w:author="Craig Parker" w:date="2024-08-06T12:57:00Z">
        <w:r w:rsidRPr="002E4822">
          <w:rPr>
            <w:rFonts w:ascii="Nunito" w:eastAsia="Nunito" w:hAnsi="Nunito" w:cs="Nunito"/>
            <w:b/>
            <w:bCs/>
            <w:color w:val="000000" w:themeColor="text1"/>
            <w:sz w:val="20"/>
            <w:rPrChange w:id="6014" w:author="Craig Parker" w:date="2024-08-07T12:23:00Z">
              <w:rPr>
                <w:rFonts w:ascii="Nunito" w:eastAsia="Nunito" w:hAnsi="Nunito" w:cs="Nunito"/>
                <w:b/>
                <w:bCs/>
                <w:szCs w:val="18"/>
              </w:rPr>
            </w:rPrChange>
          </w:rPr>
          <w:t>Step 5: Data Transfer and Encryption</w:t>
        </w:r>
        <w:r w:rsidRPr="002E4822">
          <w:rPr>
            <w:rFonts w:ascii="Nunito" w:eastAsia="Nunito" w:hAnsi="Nunito" w:cs="Nunito"/>
            <w:color w:val="000000" w:themeColor="text1"/>
            <w:sz w:val="20"/>
            <w:rPrChange w:id="6015" w:author="Craig Parker" w:date="2024-08-07T12:23:00Z">
              <w:rPr>
                <w:rFonts w:ascii="Nunito" w:eastAsia="Nunito" w:hAnsi="Nunito" w:cs="Nunito"/>
                <w:szCs w:val="18"/>
              </w:rPr>
            </w:rPrChange>
          </w:rPr>
          <w:t xml:space="preserve"> </w:t>
        </w:r>
      </w:ins>
    </w:p>
    <w:p w14:paraId="576007D1" w14:textId="7E1CEB97" w:rsidR="52A8C99F" w:rsidRPr="002E4822" w:rsidRDefault="52A8C99F" w:rsidP="00D14C08">
      <w:pPr>
        <w:spacing w:line="360" w:lineRule="auto"/>
        <w:rPr>
          <w:ins w:id="6016" w:author="Craig Parker" w:date="2024-08-06T12:57:00Z"/>
          <w:rFonts w:ascii="Nunito" w:eastAsia="Nunito" w:hAnsi="Nunito" w:cs="Nunito"/>
          <w:color w:val="000000" w:themeColor="text1"/>
          <w:sz w:val="20"/>
          <w:rPrChange w:id="6017" w:author="Craig Parker" w:date="2024-08-07T12:23:00Z">
            <w:rPr>
              <w:ins w:id="6018" w:author="Craig Parker" w:date="2024-08-06T12:57:00Z"/>
              <w:rFonts w:ascii="Nunito" w:eastAsia="Nunito" w:hAnsi="Nunito" w:cs="Nunito"/>
              <w:szCs w:val="18"/>
            </w:rPr>
          </w:rPrChange>
        </w:rPr>
      </w:pPr>
      <w:ins w:id="6019" w:author="Craig Parker" w:date="2024-08-06T12:57:00Z">
        <w:r w:rsidRPr="002E4822">
          <w:rPr>
            <w:rFonts w:ascii="Nunito" w:eastAsia="Nunito" w:hAnsi="Nunito" w:cs="Nunito"/>
            <w:color w:val="000000" w:themeColor="text1"/>
            <w:sz w:val="20"/>
            <w:rPrChange w:id="6020" w:author="Craig Parker" w:date="2024-08-07T12:23:00Z">
              <w:rPr>
                <w:rFonts w:ascii="Nunito" w:eastAsia="Nunito" w:hAnsi="Nunito" w:cs="Nunito"/>
                <w:szCs w:val="18"/>
              </w:rPr>
            </w:rPrChange>
          </w:rPr>
          <w:lastRenderedPageBreak/>
          <w:t xml:space="preserve">Upon approval and fulfillment of all conditions, including ethics approval, the data will be transferred. If the data contains personally identifiable information, it will be encrypted by the data provider before transfer using a secure service employing encrypted data transport protocols such as TLS (Transport Layer Security). Examples of such services include </w:t>
        </w:r>
        <w:proofErr w:type="spellStart"/>
        <w:r w:rsidRPr="002E4822">
          <w:rPr>
            <w:rFonts w:ascii="Nunito" w:eastAsia="Nunito" w:hAnsi="Nunito" w:cs="Nunito"/>
            <w:color w:val="000000" w:themeColor="text1"/>
            <w:sz w:val="20"/>
            <w:rPrChange w:id="6021" w:author="Craig Parker" w:date="2024-08-07T12:23:00Z">
              <w:rPr>
                <w:rFonts w:ascii="Nunito" w:eastAsia="Nunito" w:hAnsi="Nunito" w:cs="Nunito"/>
                <w:szCs w:val="18"/>
              </w:rPr>
            </w:rPrChange>
          </w:rPr>
          <w:t>FileSender</w:t>
        </w:r>
        <w:proofErr w:type="spellEnd"/>
        <w:r w:rsidRPr="002E4822">
          <w:rPr>
            <w:rFonts w:ascii="Nunito" w:eastAsia="Nunito" w:hAnsi="Nunito" w:cs="Nunito"/>
            <w:color w:val="000000" w:themeColor="text1"/>
            <w:sz w:val="20"/>
            <w:rPrChange w:id="6022" w:author="Craig Parker" w:date="2024-08-07T12:23:00Z">
              <w:rPr>
                <w:rFonts w:ascii="Nunito" w:eastAsia="Nunito" w:hAnsi="Nunito" w:cs="Nunito"/>
                <w:szCs w:val="18"/>
              </w:rPr>
            </w:rPrChange>
          </w:rPr>
          <w:t xml:space="preserve"> and Box.com.</w:t>
        </w:r>
      </w:ins>
    </w:p>
    <w:p w14:paraId="4EC3B090" w14:textId="0FD1DB11" w:rsidR="52A8C99F" w:rsidRPr="002E4822" w:rsidRDefault="52A8C99F">
      <w:pPr>
        <w:spacing w:line="360" w:lineRule="auto"/>
        <w:rPr>
          <w:ins w:id="6023" w:author="Craig Parker" w:date="2024-08-06T12:57:00Z"/>
          <w:rFonts w:ascii="Nunito" w:eastAsia="Nunito" w:hAnsi="Nunito" w:cs="Nunito"/>
          <w:color w:val="000000" w:themeColor="text1"/>
          <w:sz w:val="20"/>
          <w:rPrChange w:id="6024" w:author="Craig Parker" w:date="2024-08-07T12:23:00Z">
            <w:rPr>
              <w:ins w:id="6025" w:author="Craig Parker" w:date="2024-08-06T12:57:00Z"/>
              <w:rFonts w:ascii="Nunito" w:eastAsia="Nunito" w:hAnsi="Nunito" w:cs="Nunito"/>
              <w:szCs w:val="18"/>
            </w:rPr>
          </w:rPrChange>
        </w:rPr>
        <w:pPrChange w:id="6026" w:author="Craig Parker" w:date="2024-08-06T12:57:00Z">
          <w:pPr/>
        </w:pPrChange>
      </w:pPr>
      <w:ins w:id="6027" w:author="Craig Parker" w:date="2024-08-06T12:57:00Z">
        <w:r w:rsidRPr="002E4822">
          <w:rPr>
            <w:rFonts w:ascii="Nunito" w:eastAsia="Nunito" w:hAnsi="Nunito" w:cs="Nunito"/>
            <w:b/>
            <w:bCs/>
            <w:color w:val="000000" w:themeColor="text1"/>
            <w:sz w:val="20"/>
            <w:rPrChange w:id="6028" w:author="Craig Parker" w:date="2024-08-07T12:23:00Z">
              <w:rPr>
                <w:rFonts w:ascii="Nunito" w:eastAsia="Nunito" w:hAnsi="Nunito" w:cs="Nunito"/>
                <w:b/>
                <w:bCs/>
                <w:szCs w:val="18"/>
              </w:rPr>
            </w:rPrChange>
          </w:rPr>
          <w:t>Step 6: Ongoing Monitoring</w:t>
        </w:r>
        <w:r w:rsidRPr="002E4822">
          <w:rPr>
            <w:rFonts w:ascii="Nunito" w:eastAsia="Nunito" w:hAnsi="Nunito" w:cs="Nunito"/>
            <w:color w:val="000000" w:themeColor="text1"/>
            <w:sz w:val="20"/>
            <w:rPrChange w:id="6029" w:author="Craig Parker" w:date="2024-08-07T12:23:00Z">
              <w:rPr>
                <w:rFonts w:ascii="Nunito" w:eastAsia="Nunito" w:hAnsi="Nunito" w:cs="Nunito"/>
                <w:szCs w:val="18"/>
              </w:rPr>
            </w:rPrChange>
          </w:rPr>
          <w:t xml:space="preserve"> </w:t>
        </w:r>
        <w:proofErr w:type="gramStart"/>
        <w:r w:rsidRPr="002E4822">
          <w:rPr>
            <w:rFonts w:ascii="Nunito" w:eastAsia="Nunito" w:hAnsi="Nunito" w:cs="Nunito"/>
            <w:color w:val="000000" w:themeColor="text1"/>
            <w:sz w:val="20"/>
            <w:rPrChange w:id="6030" w:author="Craig Parker" w:date="2024-08-07T12:23:00Z">
              <w:rPr>
                <w:rFonts w:ascii="Nunito" w:eastAsia="Nunito" w:hAnsi="Nunito" w:cs="Nunito"/>
                <w:szCs w:val="18"/>
              </w:rPr>
            </w:rPrChange>
          </w:rPr>
          <w:t>The</w:t>
        </w:r>
        <w:proofErr w:type="gramEnd"/>
        <w:r w:rsidRPr="002E4822">
          <w:rPr>
            <w:rFonts w:ascii="Nunito" w:eastAsia="Nunito" w:hAnsi="Nunito" w:cs="Nunito"/>
            <w:color w:val="000000" w:themeColor="text1"/>
            <w:sz w:val="20"/>
            <w:rPrChange w:id="6031" w:author="Craig Parker" w:date="2024-08-07T12:23:00Z">
              <w:rPr>
                <w:rFonts w:ascii="Nunito" w:eastAsia="Nunito" w:hAnsi="Nunito" w:cs="Nunito"/>
                <w:szCs w:val="18"/>
              </w:rPr>
            </w:rPrChange>
          </w:rPr>
          <w:t xml:space="preserve"> DAC will continue to monitor compliance with the terms of the Data </w:t>
        </w:r>
      </w:ins>
      <w:r w:rsidR="001151F1" w:rsidRPr="002E4822">
        <w:rPr>
          <w:rFonts w:ascii="Nunito" w:eastAsia="Nunito" w:hAnsi="Nunito" w:cs="Nunito"/>
          <w:color w:val="000000" w:themeColor="text1"/>
          <w:sz w:val="20"/>
        </w:rPr>
        <w:t>Transfer</w:t>
      </w:r>
      <w:ins w:id="6032" w:author="Craig Parker" w:date="2024-08-06T12:57:00Z">
        <w:r w:rsidRPr="002E4822">
          <w:rPr>
            <w:rFonts w:ascii="Nunito" w:eastAsia="Nunito" w:hAnsi="Nunito" w:cs="Nunito"/>
            <w:color w:val="000000" w:themeColor="text1"/>
            <w:sz w:val="20"/>
            <w:rPrChange w:id="6033" w:author="Craig Parker" w:date="2024-08-07T12:23:00Z">
              <w:rPr>
                <w:rFonts w:ascii="Nunito" w:eastAsia="Nunito" w:hAnsi="Nunito" w:cs="Nunito"/>
                <w:szCs w:val="18"/>
              </w:rPr>
            </w:rPrChange>
          </w:rPr>
          <w:t xml:space="preserve"> Agreement, including periodic reviews and audits if necessary.</w:t>
        </w:r>
      </w:ins>
    </w:p>
    <w:p w14:paraId="3EC58FB5" w14:textId="29C9A720" w:rsidR="52A8C99F" w:rsidRPr="002E4822" w:rsidRDefault="52A8C99F" w:rsidP="52A8C99F">
      <w:pPr>
        <w:spacing w:line="360" w:lineRule="auto"/>
        <w:rPr>
          <w:del w:id="6034" w:author="Craig Parker" w:date="2024-08-06T12:58:00Z"/>
          <w:rFonts w:ascii="Nunito" w:eastAsia="Nunito" w:hAnsi="Nunito" w:cs="Nunito"/>
          <w:color w:val="000000" w:themeColor="text1"/>
          <w:sz w:val="20"/>
          <w:rPrChange w:id="6035" w:author="Craig Parker" w:date="2024-08-07T12:23:00Z">
            <w:rPr>
              <w:del w:id="6036" w:author="Craig Parker" w:date="2024-08-06T12:58:00Z"/>
              <w:rFonts w:ascii="Nunito" w:eastAsia="Nunito" w:hAnsi="Nunito" w:cs="Nunito"/>
            </w:rPr>
          </w:rPrChange>
        </w:rPr>
      </w:pPr>
    </w:p>
    <w:p w14:paraId="00000152" w14:textId="77777777" w:rsidR="007813F4" w:rsidRPr="002E4822" w:rsidRDefault="007813F4">
      <w:pPr>
        <w:spacing w:line="360" w:lineRule="auto"/>
        <w:rPr>
          <w:rFonts w:ascii="Nunito" w:eastAsia="Nunito" w:hAnsi="Nunito" w:cs="Nunito"/>
          <w:color w:val="000000" w:themeColor="text1"/>
          <w:sz w:val="20"/>
          <w:rPrChange w:id="6037" w:author="Craig Parker" w:date="2024-08-07T12:23:00Z">
            <w:rPr>
              <w:rFonts w:ascii="Nunito" w:eastAsia="Nunito" w:hAnsi="Nunito" w:cs="Nunito"/>
            </w:rPr>
          </w:rPrChange>
        </w:rPr>
      </w:pPr>
    </w:p>
    <w:p w14:paraId="2F0C0F5A" w14:textId="6E008139" w:rsidR="0E3CF60B" w:rsidRPr="00896612" w:rsidRDefault="52A8C99F">
      <w:pPr>
        <w:pStyle w:val="Heading1"/>
        <w:numPr>
          <w:ilvl w:val="1"/>
          <w:numId w:val="70"/>
        </w:numPr>
        <w:spacing w:line="360" w:lineRule="auto"/>
        <w:pPrChange w:id="6038" w:author="Craig Parker" w:date="2024-08-07T13:44:00Z">
          <w:pPr>
            <w:pStyle w:val="Heading1"/>
          </w:pPr>
        </w:pPrChange>
      </w:pPr>
      <w:bookmarkStart w:id="6039" w:name="_Toc173777823"/>
      <w:bookmarkStart w:id="6040" w:name="_Toc174562958"/>
      <w:r w:rsidRPr="00896612">
        <w:t>G</w:t>
      </w:r>
      <w:ins w:id="6041" w:author="Matthew Chersich" w:date="2024-08-05T08:56:00Z">
        <w:r w:rsidRPr="00896612">
          <w:t>overnance</w:t>
        </w:r>
      </w:ins>
      <w:r w:rsidRPr="00896612">
        <w:t xml:space="preserve"> of data sharing</w:t>
      </w:r>
      <w:bookmarkEnd w:id="6039"/>
      <w:bookmarkEnd w:id="6040"/>
    </w:p>
    <w:p w14:paraId="405CA0E7" w14:textId="396CC178" w:rsidR="0E3CF60B" w:rsidRPr="002E4822" w:rsidRDefault="0E3CF60B" w:rsidP="0E3CF60B">
      <w:pPr>
        <w:spacing w:line="360" w:lineRule="auto"/>
        <w:rPr>
          <w:del w:id="6042" w:author="Craig Parker" w:date="2024-08-06T12:45:00Z"/>
          <w:rFonts w:ascii="Nunito" w:hAnsi="Nunito"/>
          <w:b/>
          <w:bCs/>
          <w:color w:val="000000" w:themeColor="text1"/>
          <w:sz w:val="20"/>
          <w:rPrChange w:id="6043" w:author="Craig Parker" w:date="2024-08-07T12:23:00Z">
            <w:rPr>
              <w:del w:id="6044" w:author="Craig Parker" w:date="2024-08-06T12:45:00Z"/>
              <w:b/>
              <w:bCs/>
            </w:rPr>
          </w:rPrChange>
        </w:rPr>
      </w:pPr>
      <w:del w:id="6045" w:author="Craig Parker" w:date="2024-08-06T12:45:00Z">
        <w:r w:rsidRPr="002E4822" w:rsidDel="52A8C99F">
          <w:rPr>
            <w:rFonts w:ascii="Nunito" w:hAnsi="Nunito"/>
            <w:b/>
            <w:bCs/>
            <w:color w:val="000000" w:themeColor="text1"/>
            <w:sz w:val="20"/>
            <w:rPrChange w:id="6046" w:author="Craig Parker" w:date="2024-08-07T12:23:00Z">
              <w:rPr>
                <w:b/>
                <w:bCs/>
              </w:rPr>
            </w:rPrChange>
          </w:rPr>
          <w:delText xml:space="preserve">Draw on the Data Sharing and Access Guideline for DS-I Africa; and other DACs </w:delText>
        </w:r>
      </w:del>
    </w:p>
    <w:p w14:paraId="5E200AB7" w14:textId="0C2B2D18" w:rsidR="0E3CF60B" w:rsidRPr="002E4822" w:rsidRDefault="0E3CF60B" w:rsidP="0E3CF60B">
      <w:pPr>
        <w:spacing w:line="360" w:lineRule="auto"/>
        <w:rPr>
          <w:del w:id="6047" w:author="Craig Parker" w:date="2024-08-06T12:45:00Z"/>
          <w:rFonts w:ascii="Nunito" w:hAnsi="Nunito"/>
          <w:color w:val="000000" w:themeColor="text1"/>
          <w:sz w:val="20"/>
          <w:rPrChange w:id="6048" w:author="Craig Parker" w:date="2024-08-07T12:23:00Z">
            <w:rPr>
              <w:del w:id="6049" w:author="Craig Parker" w:date="2024-08-06T12:45:00Z"/>
            </w:rPr>
          </w:rPrChange>
        </w:rPr>
      </w:pPr>
      <w:del w:id="6050" w:author="Craig Parker" w:date="2024-08-06T12:45:00Z">
        <w:r w:rsidRPr="002E4822" w:rsidDel="52A8C99F">
          <w:rPr>
            <w:rFonts w:ascii="Nunito" w:hAnsi="Nunito"/>
            <w:color w:val="000000" w:themeColor="text1"/>
            <w:sz w:val="20"/>
            <w:rPrChange w:id="6051" w:author="Craig Parker" w:date="2024-08-07T12:23:00Z">
              <w:rPr/>
            </w:rPrChange>
          </w:rPr>
          <w:delText>Protection measures</w:delText>
        </w:r>
      </w:del>
    </w:p>
    <w:p w14:paraId="52A34700" w14:textId="07A78A78" w:rsidR="0E3CF60B" w:rsidRPr="002E4822" w:rsidRDefault="0E3CF60B" w:rsidP="0E3CF60B">
      <w:pPr>
        <w:spacing w:line="360" w:lineRule="auto"/>
        <w:rPr>
          <w:del w:id="6052" w:author="Craig Parker" w:date="2024-08-06T12:45:00Z"/>
          <w:rFonts w:ascii="Nunito" w:hAnsi="Nunito"/>
          <w:color w:val="000000" w:themeColor="text1"/>
          <w:sz w:val="20"/>
          <w:rPrChange w:id="6053" w:author="Craig Parker" w:date="2024-08-07T12:23:00Z">
            <w:rPr>
              <w:del w:id="6054" w:author="Craig Parker" w:date="2024-08-06T12:45:00Z"/>
            </w:rPr>
          </w:rPrChange>
        </w:rPr>
      </w:pPr>
      <w:del w:id="6055" w:author="Craig Parker" w:date="2024-08-06T12:45:00Z">
        <w:r w:rsidRPr="002E4822" w:rsidDel="52A8C99F">
          <w:rPr>
            <w:rFonts w:ascii="Nunito" w:hAnsi="Nunito"/>
            <w:color w:val="000000" w:themeColor="text1"/>
            <w:sz w:val="20"/>
            <w:rPrChange w:id="6056" w:author="Craig Parker" w:date="2024-08-07T12:23:00Z">
              <w:rPr/>
            </w:rPrChange>
          </w:rPr>
          <w:delText>DPIA</w:delText>
        </w:r>
      </w:del>
    </w:p>
    <w:p w14:paraId="27BE1AB0" w14:textId="7F66DFFF" w:rsidR="0E3CF60B" w:rsidRPr="002E4822" w:rsidRDefault="0E3CF60B" w:rsidP="0E3CF60B">
      <w:pPr>
        <w:spacing w:line="360" w:lineRule="auto"/>
        <w:rPr>
          <w:del w:id="6057" w:author="Craig Parker" w:date="2024-08-06T12:45:00Z"/>
          <w:rFonts w:ascii="Nunito" w:hAnsi="Nunito"/>
          <w:color w:val="000000" w:themeColor="text1"/>
          <w:sz w:val="20"/>
          <w:rPrChange w:id="6058" w:author="Craig Parker" w:date="2024-08-07T12:23:00Z">
            <w:rPr>
              <w:del w:id="6059" w:author="Craig Parker" w:date="2024-08-06T12:45:00Z"/>
            </w:rPr>
          </w:rPrChange>
        </w:rPr>
      </w:pPr>
      <w:del w:id="6060" w:author="Craig Parker" w:date="2024-08-06T12:45:00Z">
        <w:r w:rsidRPr="002E4822" w:rsidDel="52A8C99F">
          <w:rPr>
            <w:rFonts w:ascii="Nunito" w:hAnsi="Nunito"/>
            <w:color w:val="000000" w:themeColor="text1"/>
            <w:sz w:val="20"/>
            <w:rPrChange w:id="6061" w:author="Craig Parker" w:date="2024-08-07T12:23:00Z">
              <w:rPr/>
            </w:rPrChange>
          </w:rPr>
          <w:delText>Make public the data we have</w:delText>
        </w:r>
      </w:del>
    </w:p>
    <w:p w14:paraId="6857BACE" w14:textId="488DE4DC" w:rsidR="0E3CF60B" w:rsidRPr="002E4822" w:rsidRDefault="0E3CF60B">
      <w:pPr>
        <w:spacing w:line="360" w:lineRule="auto"/>
        <w:rPr>
          <w:ins w:id="6062" w:author="Matthew Chersich" w:date="2024-08-05T08:56:00Z"/>
          <w:del w:id="6063" w:author="Craig Parker" w:date="2024-08-06T12:45:00Z"/>
          <w:rFonts w:ascii="Nunito" w:hAnsi="Nunito"/>
          <w:color w:val="000000" w:themeColor="text1"/>
          <w:sz w:val="20"/>
          <w:rPrChange w:id="6064" w:author="Craig Parker" w:date="2024-08-07T12:23:00Z">
            <w:rPr>
              <w:ins w:id="6065" w:author="Matthew Chersich" w:date="2024-08-05T08:56:00Z"/>
              <w:del w:id="6066" w:author="Craig Parker" w:date="2024-08-06T12:45:00Z"/>
            </w:rPr>
          </w:rPrChange>
        </w:rPr>
        <w:pPrChange w:id="6067" w:author="Matthew Chersich" w:date="2024-08-05T08:56:00Z">
          <w:pPr>
            <w:pStyle w:val="Heading1"/>
          </w:pPr>
        </w:pPrChange>
      </w:pPr>
    </w:p>
    <w:p w14:paraId="0F07FB7D" w14:textId="00E89F12" w:rsidR="6E1C0E23" w:rsidRPr="002E4822" w:rsidRDefault="0E3CF60B">
      <w:pPr>
        <w:pStyle w:val="Heading1"/>
        <w:spacing w:line="360" w:lineRule="auto"/>
        <w:rPr>
          <w:del w:id="6068" w:author="Craig Parker" w:date="2024-08-06T12:45:00Z"/>
          <w:rFonts w:ascii="Nunito" w:eastAsia="Nunito" w:hAnsi="Nunito" w:cs="Nunito"/>
          <w:color w:val="000000" w:themeColor="text1"/>
          <w:sz w:val="20"/>
          <w:szCs w:val="20"/>
          <w:rPrChange w:id="6069" w:author="Craig Parker" w:date="2024-08-07T12:23:00Z">
            <w:rPr>
              <w:del w:id="6070" w:author="Craig Parker" w:date="2024-08-06T12:45:00Z"/>
              <w:rFonts w:ascii="Nunito" w:eastAsia="Nunito" w:hAnsi="Nunito" w:cs="Nunito"/>
            </w:rPr>
          </w:rPrChange>
        </w:rPr>
      </w:pPr>
      <w:bookmarkStart w:id="6071" w:name="_Toc173777824"/>
      <w:del w:id="6072" w:author="Craig Parker" w:date="2024-08-06T12:44:00Z">
        <w:r w:rsidRPr="002E4822" w:rsidDel="52A8C99F">
          <w:rPr>
            <w:rFonts w:ascii="Nunito" w:hAnsi="Nunito"/>
            <w:color w:val="000000" w:themeColor="text1"/>
            <w:sz w:val="20"/>
            <w:szCs w:val="20"/>
            <w:rPrChange w:id="6073" w:author="Craig Parker" w:date="2024-08-07T12:23:00Z">
              <w:rPr/>
            </w:rPrChange>
          </w:rPr>
          <w:delText>D</w:delText>
        </w:r>
      </w:del>
      <w:del w:id="6074" w:author="Craig Parker" w:date="2024-08-06T12:45:00Z">
        <w:r w:rsidRPr="002E4822" w:rsidDel="52A8C99F">
          <w:rPr>
            <w:rFonts w:ascii="Nunito" w:hAnsi="Nunito"/>
            <w:color w:val="000000" w:themeColor="text1"/>
            <w:sz w:val="20"/>
            <w:szCs w:val="20"/>
            <w:rPrChange w:id="6075" w:author="Craig Parker" w:date="2024-08-07T12:23:00Z">
              <w:rPr/>
            </w:rPrChange>
          </w:rPr>
          <w:delText>ata Access Committee</w:delText>
        </w:r>
        <w:bookmarkEnd w:id="6071"/>
        <w:r w:rsidRPr="002E4822" w:rsidDel="52A8C99F">
          <w:rPr>
            <w:rFonts w:ascii="Nunito" w:hAnsi="Nunito"/>
            <w:color w:val="000000" w:themeColor="text1"/>
            <w:sz w:val="20"/>
            <w:szCs w:val="20"/>
            <w:rPrChange w:id="6076" w:author="Craig Parker" w:date="2024-08-07T12:23:00Z">
              <w:rPr/>
            </w:rPrChange>
          </w:rPr>
          <w:delText xml:space="preserve"> </w:delText>
        </w:r>
      </w:del>
    </w:p>
    <w:p w14:paraId="3E2D8A53" w14:textId="7E14AD62" w:rsidR="0E3CF60B" w:rsidRPr="002E4822" w:rsidRDefault="0E3CF60B" w:rsidP="0E3CF60B">
      <w:pPr>
        <w:spacing w:line="360" w:lineRule="auto"/>
        <w:rPr>
          <w:ins w:id="6077" w:author="Matthew Chersich" w:date="2024-08-05T08:55:00Z"/>
          <w:del w:id="6078" w:author="Craig Parker" w:date="2024-08-06T12:45:00Z"/>
          <w:rFonts w:ascii="Nunito" w:eastAsia="Nunito" w:hAnsi="Nunito" w:cs="Nunito"/>
          <w:color w:val="000000" w:themeColor="text1"/>
          <w:sz w:val="20"/>
          <w:rPrChange w:id="6079" w:author="Craig Parker" w:date="2024-08-07T12:23:00Z">
            <w:rPr>
              <w:ins w:id="6080" w:author="Matthew Chersich" w:date="2024-08-05T08:55:00Z"/>
              <w:del w:id="6081" w:author="Craig Parker" w:date="2024-08-06T12:45:00Z"/>
              <w:rFonts w:ascii="Nunito" w:eastAsia="Nunito" w:hAnsi="Nunito" w:cs="Nunito"/>
            </w:rPr>
          </w:rPrChange>
        </w:rPr>
      </w:pPr>
    </w:p>
    <w:p w14:paraId="7673FB5B" w14:textId="696373AD" w:rsidR="6E1C0E23" w:rsidRPr="002E4822" w:rsidRDefault="0E3CF60B" w:rsidP="6E1C0E23">
      <w:pPr>
        <w:spacing w:line="360" w:lineRule="auto"/>
        <w:rPr>
          <w:ins w:id="6082" w:author="Matthew Chersich" w:date="2024-08-05T08:56:00Z"/>
          <w:del w:id="6083" w:author="Craig Parker" w:date="2024-08-06T12:45:00Z"/>
          <w:rFonts w:ascii="Nunito" w:hAnsi="Nunito"/>
          <w:color w:val="000000" w:themeColor="text1"/>
          <w:sz w:val="20"/>
          <w:rPrChange w:id="6084" w:author="Craig Parker" w:date="2024-08-07T12:23:00Z">
            <w:rPr>
              <w:ins w:id="6085" w:author="Matthew Chersich" w:date="2024-08-05T08:56:00Z"/>
              <w:del w:id="6086" w:author="Craig Parker" w:date="2024-08-06T12:45:00Z"/>
            </w:rPr>
          </w:rPrChange>
        </w:rPr>
      </w:pPr>
      <w:del w:id="6087" w:author="Craig Parker" w:date="2024-08-06T12:45:00Z">
        <w:r w:rsidRPr="002E4822" w:rsidDel="52A8C99F">
          <w:rPr>
            <w:rFonts w:ascii="Nunito" w:eastAsia="Nunito" w:hAnsi="Nunito" w:cs="Nunito"/>
            <w:color w:val="000000" w:themeColor="text1"/>
            <w:sz w:val="20"/>
            <w:rPrChange w:id="6088" w:author="Craig Parker" w:date="2024-08-07T12:23:00Z">
              <w:rPr>
                <w:rFonts w:ascii="Nunito" w:eastAsia="Nunito" w:hAnsi="Nunito" w:cs="Nunito"/>
              </w:rPr>
            </w:rPrChange>
          </w:rPr>
          <w:delText>The Data Access Committees</w:delText>
        </w:r>
      </w:del>
      <w:ins w:id="6089" w:author="Matthew Chersich" w:date="2024-08-05T08:55:00Z">
        <w:del w:id="6090" w:author="Craig Parker" w:date="2024-08-06T12:45:00Z">
          <w:r w:rsidRPr="002E4822" w:rsidDel="52A8C99F">
            <w:rPr>
              <w:rFonts w:ascii="Nunito" w:eastAsia="Nunito" w:hAnsi="Nunito" w:cs="Nunito"/>
              <w:color w:val="000000" w:themeColor="text1"/>
              <w:sz w:val="20"/>
              <w:rPrChange w:id="6091" w:author="Craig Parker" w:date="2024-08-07T12:23:00Z">
                <w:rPr>
                  <w:rFonts w:ascii="Nunito" w:eastAsia="Nunito" w:hAnsi="Nunito" w:cs="Nunito"/>
                </w:rPr>
              </w:rPrChange>
            </w:rPr>
            <w:delText xml:space="preserve"> </w:delText>
          </w:r>
        </w:del>
      </w:ins>
      <w:del w:id="6092" w:author="Craig Parker" w:date="2024-08-06T12:45:00Z">
        <w:r w:rsidRPr="002E4822" w:rsidDel="52A8C99F">
          <w:rPr>
            <w:rFonts w:ascii="Nunito" w:eastAsia="Nunito" w:hAnsi="Nunito" w:cs="Nunito"/>
            <w:color w:val="000000" w:themeColor="text1"/>
            <w:sz w:val="20"/>
            <w:rPrChange w:id="6093" w:author="Craig Parker" w:date="2024-08-07T12:23:00Z">
              <w:rPr>
                <w:rFonts w:ascii="Nunito" w:eastAsia="Nunito" w:hAnsi="Nunito" w:cs="Nunito"/>
              </w:rPr>
            </w:rPrChange>
          </w:rPr>
          <w:delText>(DACs) plays a crucial role in the governance of data access within the DSI Africa Consortium. It evaluates and decides whether and on what conditions to make data available to bone fide researchers that apply for data. The DAC ensures that data access requests are evaluated fairly and in alignment with the ethical guidelines, privacy standards, and research objectives.</w:delText>
        </w:r>
      </w:del>
    </w:p>
    <w:p w14:paraId="6522A031" w14:textId="5189FDB8" w:rsidR="0E3CF60B" w:rsidRPr="002E4822" w:rsidRDefault="0E3CF60B" w:rsidP="0E3CF60B">
      <w:pPr>
        <w:spacing w:line="360" w:lineRule="auto"/>
        <w:rPr>
          <w:ins w:id="6094" w:author="Matthew Chersich" w:date="2024-08-05T08:59:00Z"/>
          <w:del w:id="6095" w:author="Craig Parker" w:date="2024-08-06T12:45:00Z"/>
          <w:rFonts w:ascii="Nunito" w:eastAsia="Nunito" w:hAnsi="Nunito" w:cs="Nunito"/>
          <w:color w:val="000000" w:themeColor="text1"/>
          <w:sz w:val="20"/>
          <w:rPrChange w:id="6096" w:author="Craig Parker" w:date="2024-08-07T12:23:00Z">
            <w:rPr>
              <w:ins w:id="6097" w:author="Matthew Chersich" w:date="2024-08-05T08:59:00Z"/>
              <w:del w:id="6098" w:author="Craig Parker" w:date="2024-08-06T12:45:00Z"/>
              <w:rFonts w:ascii="Nunito" w:eastAsia="Nunito" w:hAnsi="Nunito" w:cs="Nunito"/>
            </w:rPr>
          </w:rPrChange>
        </w:rPr>
      </w:pPr>
    </w:p>
    <w:p w14:paraId="37D69070" w14:textId="7EE270F6" w:rsidR="0E3CF60B" w:rsidRPr="002E4822" w:rsidRDefault="0E3CF60B" w:rsidP="0E3CF60B">
      <w:pPr>
        <w:spacing w:line="360" w:lineRule="auto"/>
        <w:rPr>
          <w:ins w:id="6099" w:author="Matthew Chersich" w:date="2024-08-05T09:03:00Z"/>
          <w:del w:id="6100" w:author="Craig Parker" w:date="2024-08-06T12:45:00Z"/>
          <w:rFonts w:ascii="Nunito" w:eastAsia="Nunito" w:hAnsi="Nunito" w:cs="Nunito"/>
          <w:color w:val="000000" w:themeColor="text1"/>
          <w:sz w:val="20"/>
          <w:rPrChange w:id="6101" w:author="Craig Parker" w:date="2024-08-07T12:23:00Z">
            <w:rPr>
              <w:ins w:id="6102" w:author="Matthew Chersich" w:date="2024-08-05T09:03:00Z"/>
              <w:del w:id="6103" w:author="Craig Parker" w:date="2024-08-06T12:45:00Z"/>
              <w:rFonts w:ascii="Nunito" w:eastAsia="Nunito" w:hAnsi="Nunito" w:cs="Nunito"/>
            </w:rPr>
          </w:rPrChange>
        </w:rPr>
      </w:pPr>
      <w:ins w:id="6104" w:author="Matthew Chersich" w:date="2024-08-05T09:00:00Z">
        <w:del w:id="6105" w:author="Craig Parker" w:date="2024-08-06T12:45:00Z">
          <w:r w:rsidRPr="002E4822" w:rsidDel="52A8C99F">
            <w:rPr>
              <w:rFonts w:ascii="Nunito" w:eastAsia="Nunito" w:hAnsi="Nunito" w:cs="Nunito"/>
              <w:color w:val="000000" w:themeColor="text1"/>
              <w:sz w:val="20"/>
              <w:rPrChange w:id="6106" w:author="Craig Parker" w:date="2024-08-07T12:23:00Z">
                <w:rPr>
                  <w:rFonts w:ascii="Nunito" w:eastAsia="Nunito" w:hAnsi="Nunito" w:cs="Nunito"/>
                </w:rPr>
              </w:rPrChange>
            </w:rPr>
            <w:delText xml:space="preserve">Following completion of the </w:delText>
          </w:r>
        </w:del>
      </w:ins>
      <w:del w:id="6107" w:author="Craig Parker" w:date="2024-08-06T12:45:00Z">
        <w:r w:rsidRPr="002E4822" w:rsidDel="52A8C99F">
          <w:rPr>
            <w:rFonts w:ascii="Nunito" w:eastAsia="Nunito" w:hAnsi="Nunito" w:cs="Nunito"/>
            <w:color w:val="000000" w:themeColor="text1"/>
            <w:sz w:val="20"/>
            <w:rPrChange w:id="6108" w:author="Craig Parker" w:date="2024-08-07T12:23:00Z">
              <w:rPr>
                <w:rFonts w:ascii="Nunito" w:eastAsia="Nunito" w:hAnsi="Nunito" w:cs="Nunito"/>
              </w:rPr>
            </w:rPrChange>
          </w:rPr>
          <w:delText>HEAT</w:delText>
        </w:r>
      </w:del>
      <w:ins w:id="6109" w:author="Matthew Chersich" w:date="2024-08-05T09:00:00Z">
        <w:del w:id="6110" w:author="Craig Parker" w:date="2024-08-06T12:45:00Z">
          <w:r w:rsidRPr="002E4822" w:rsidDel="52A8C99F">
            <w:rPr>
              <w:rFonts w:ascii="Nunito" w:eastAsia="Nunito" w:hAnsi="Nunito" w:cs="Nunito"/>
              <w:color w:val="000000" w:themeColor="text1"/>
              <w:sz w:val="20"/>
              <w:rPrChange w:id="6111" w:author="Craig Parker" w:date="2024-08-07T12:23:00Z">
                <w:rPr>
                  <w:rFonts w:ascii="Nunito" w:eastAsia="Nunito" w:hAnsi="Nunito" w:cs="Nunito"/>
                </w:rPr>
              </w:rPrChange>
            </w:rPr>
            <w:delText xml:space="preserve"> Center funding, data oversight will need to be maintained either through </w:delText>
          </w:r>
        </w:del>
      </w:ins>
      <w:ins w:id="6112" w:author="Matthew Chersich" w:date="2024-08-05T08:59:00Z">
        <w:del w:id="6113" w:author="Craig Parker" w:date="2024-08-06T12:45:00Z">
          <w:r w:rsidRPr="002E4822" w:rsidDel="52A8C99F">
            <w:rPr>
              <w:rFonts w:ascii="Nunito" w:eastAsia="Nunito" w:hAnsi="Nunito" w:cs="Nunito"/>
              <w:color w:val="000000" w:themeColor="text1"/>
              <w:sz w:val="20"/>
              <w:rPrChange w:id="6114" w:author="Craig Parker" w:date="2024-08-07T12:23:00Z">
                <w:rPr>
                  <w:rFonts w:ascii="Nunito" w:eastAsia="Nunito" w:hAnsi="Nunito" w:cs="Nunito"/>
                </w:rPr>
              </w:rPrChange>
            </w:rPr>
            <w:delText>continuation of the existing DAC</w:delText>
          </w:r>
        </w:del>
      </w:ins>
      <w:ins w:id="6115" w:author="Matthew Chersich" w:date="2024-08-05T09:00:00Z">
        <w:del w:id="6116" w:author="Craig Parker" w:date="2024-08-06T12:45:00Z">
          <w:r w:rsidRPr="002E4822" w:rsidDel="52A8C99F">
            <w:rPr>
              <w:rFonts w:ascii="Nunito" w:eastAsia="Nunito" w:hAnsi="Nunito" w:cs="Nunito"/>
              <w:color w:val="000000" w:themeColor="text1"/>
              <w:sz w:val="20"/>
              <w:rPrChange w:id="6117" w:author="Craig Parker" w:date="2024-08-07T12:23:00Z">
                <w:rPr>
                  <w:rFonts w:ascii="Nunito" w:eastAsia="Nunito" w:hAnsi="Nunito" w:cs="Nunito"/>
                </w:rPr>
              </w:rPrChange>
            </w:rPr>
            <w:delText xml:space="preserve"> provided fun</w:delText>
          </w:r>
        </w:del>
      </w:ins>
      <w:ins w:id="6118" w:author="Matthew Chersich" w:date="2024-08-05T09:01:00Z">
        <w:del w:id="6119" w:author="Craig Parker" w:date="2024-08-06T12:45:00Z">
          <w:r w:rsidRPr="002E4822" w:rsidDel="52A8C99F">
            <w:rPr>
              <w:rFonts w:ascii="Nunito" w:eastAsia="Nunito" w:hAnsi="Nunito" w:cs="Nunito"/>
              <w:color w:val="000000" w:themeColor="text1"/>
              <w:sz w:val="20"/>
              <w:rPrChange w:id="6120" w:author="Craig Parker" w:date="2024-08-07T12:23:00Z">
                <w:rPr>
                  <w:rFonts w:ascii="Nunito" w:eastAsia="Nunito" w:hAnsi="Nunito" w:cs="Nunito"/>
                </w:rPr>
              </w:rPrChange>
            </w:rPr>
            <w:delText>d</w:delText>
          </w:r>
        </w:del>
      </w:ins>
      <w:ins w:id="6121" w:author="Matthew Chersich" w:date="2024-08-05T09:00:00Z">
        <w:del w:id="6122" w:author="Craig Parker" w:date="2024-08-06T12:45:00Z">
          <w:r w:rsidRPr="002E4822" w:rsidDel="52A8C99F">
            <w:rPr>
              <w:rFonts w:ascii="Nunito" w:eastAsia="Nunito" w:hAnsi="Nunito" w:cs="Nunito"/>
              <w:color w:val="000000" w:themeColor="text1"/>
              <w:sz w:val="20"/>
              <w:rPrChange w:id="6123" w:author="Craig Parker" w:date="2024-08-07T12:23:00Z">
                <w:rPr>
                  <w:rFonts w:ascii="Nunito" w:eastAsia="Nunito" w:hAnsi="Nunito" w:cs="Nunito"/>
                </w:rPr>
              </w:rPrChange>
            </w:rPr>
            <w:delText>ing is available</w:delText>
          </w:r>
        </w:del>
      </w:ins>
      <w:ins w:id="6124" w:author="Matthew Chersich" w:date="2024-08-05T08:59:00Z">
        <w:del w:id="6125" w:author="Craig Parker" w:date="2024-08-06T12:45:00Z">
          <w:r w:rsidRPr="002E4822" w:rsidDel="52A8C99F">
            <w:rPr>
              <w:rFonts w:ascii="Nunito" w:eastAsia="Nunito" w:hAnsi="Nunito" w:cs="Nunito"/>
              <w:color w:val="000000" w:themeColor="text1"/>
              <w:sz w:val="20"/>
              <w:rPrChange w:id="6126" w:author="Craig Parker" w:date="2024-08-07T12:23:00Z">
                <w:rPr>
                  <w:rFonts w:ascii="Nunito" w:eastAsia="Nunito" w:hAnsi="Nunito" w:cs="Nunito"/>
                </w:rPr>
              </w:rPrChange>
            </w:rPr>
            <w:delText xml:space="preserve">; </w:delText>
          </w:r>
        </w:del>
      </w:ins>
      <w:ins w:id="6127" w:author="Matthew Chersich" w:date="2024-08-05T09:00:00Z">
        <w:del w:id="6128" w:author="Craig Parker" w:date="2024-08-06T12:45:00Z">
          <w:r w:rsidRPr="002E4822" w:rsidDel="52A8C99F">
            <w:rPr>
              <w:rFonts w:ascii="Nunito" w:eastAsia="Nunito" w:hAnsi="Nunito" w:cs="Nunito"/>
              <w:color w:val="000000" w:themeColor="text1"/>
              <w:sz w:val="20"/>
              <w:rPrChange w:id="6129" w:author="Craig Parker" w:date="2024-08-07T12:23:00Z">
                <w:rPr>
                  <w:rFonts w:ascii="Nunito" w:eastAsia="Nunito" w:hAnsi="Nunito" w:cs="Nunito"/>
                </w:rPr>
              </w:rPrChange>
            </w:rPr>
            <w:delText>or through the DS-I Africa</w:delText>
          </w:r>
        </w:del>
      </w:ins>
      <w:ins w:id="6130" w:author="Matthew Chersich" w:date="2024-08-05T09:02:00Z">
        <w:del w:id="6131" w:author="Craig Parker" w:date="2024-08-06T12:45:00Z">
          <w:r w:rsidRPr="002E4822" w:rsidDel="52A8C99F">
            <w:rPr>
              <w:rFonts w:ascii="Nunito" w:eastAsia="Nunito" w:hAnsi="Nunito" w:cs="Nunito"/>
              <w:color w:val="000000" w:themeColor="text1"/>
              <w:sz w:val="20"/>
              <w:rPrChange w:id="6132" w:author="Craig Parker" w:date="2024-08-07T12:23:00Z">
                <w:rPr>
                  <w:rFonts w:ascii="Nunito" w:eastAsia="Nunito" w:hAnsi="Nunito" w:cs="Nunito"/>
                </w:rPr>
              </w:rPrChange>
            </w:rPr>
            <w:delText xml:space="preserve">. </w:delText>
          </w:r>
        </w:del>
      </w:ins>
    </w:p>
    <w:p w14:paraId="218F42A9" w14:textId="6F49A024" w:rsidR="0E3CF60B" w:rsidRPr="002E4822" w:rsidRDefault="0E3CF60B" w:rsidP="0E3CF60B">
      <w:pPr>
        <w:spacing w:line="360" w:lineRule="auto"/>
        <w:rPr>
          <w:ins w:id="6133" w:author="Matthew Chersich" w:date="2024-08-05T09:03:00Z"/>
          <w:del w:id="6134" w:author="Craig Parker" w:date="2024-08-06T12:45:00Z"/>
          <w:rFonts w:ascii="Nunito" w:eastAsia="Nunito" w:hAnsi="Nunito" w:cs="Nunito"/>
          <w:color w:val="000000" w:themeColor="text1"/>
          <w:sz w:val="20"/>
          <w:rPrChange w:id="6135" w:author="Craig Parker" w:date="2024-08-07T12:23:00Z">
            <w:rPr>
              <w:ins w:id="6136" w:author="Matthew Chersich" w:date="2024-08-05T09:03:00Z"/>
              <w:del w:id="6137" w:author="Craig Parker" w:date="2024-08-06T12:45:00Z"/>
              <w:rFonts w:ascii="Nunito" w:eastAsia="Nunito" w:hAnsi="Nunito" w:cs="Nunito"/>
            </w:rPr>
          </w:rPrChange>
        </w:rPr>
      </w:pPr>
    </w:p>
    <w:p w14:paraId="673E9845" w14:textId="450A74E7" w:rsidR="52A8C99F" w:rsidRPr="002E4822" w:rsidRDefault="52A8C99F" w:rsidP="52A8C99F">
      <w:pPr>
        <w:spacing w:line="360" w:lineRule="auto"/>
        <w:rPr>
          <w:ins w:id="6138" w:author="Craig Parker" w:date="2024-08-06T12:45:00Z"/>
          <w:rFonts w:ascii="Nunito" w:eastAsia="Nunito" w:hAnsi="Nunito" w:cs="Nunito"/>
          <w:color w:val="000000" w:themeColor="text1"/>
          <w:sz w:val="20"/>
          <w:rPrChange w:id="6139" w:author="Craig Parker" w:date="2024-08-07T12:23:00Z">
            <w:rPr>
              <w:ins w:id="6140" w:author="Craig Parker" w:date="2024-08-06T12:45:00Z"/>
              <w:rFonts w:ascii="Nunito" w:eastAsia="Nunito" w:hAnsi="Nunito" w:cs="Nunito"/>
              <w:szCs w:val="18"/>
            </w:rPr>
          </w:rPrChange>
        </w:rPr>
      </w:pPr>
      <w:ins w:id="6141" w:author="Matthew Chersich" w:date="2024-08-05T09:02:00Z">
        <w:del w:id="6142" w:author="Craig Parker" w:date="2024-08-06T12:45:00Z">
          <w:r w:rsidRPr="002E4822" w:rsidDel="52A8C99F">
            <w:rPr>
              <w:rFonts w:ascii="Nunito" w:eastAsia="Nunito" w:hAnsi="Nunito" w:cs="Nunito"/>
              <w:color w:val="000000" w:themeColor="text1"/>
              <w:sz w:val="20"/>
              <w:rPrChange w:id="6143" w:author="Craig Parker" w:date="2024-08-07T12:23:00Z">
                <w:rPr>
                  <w:rFonts w:ascii="Nunito" w:eastAsia="Nunito" w:hAnsi="Nunito" w:cs="Nunito"/>
                </w:rPr>
              </w:rPrChange>
            </w:rPr>
            <w:delText xml:space="preserve">Where it is the case that the </w:delText>
          </w:r>
        </w:del>
      </w:ins>
      <w:del w:id="6144" w:author="Craig Parker" w:date="2024-08-06T12:45:00Z">
        <w:r w:rsidRPr="002E4822" w:rsidDel="52A8C99F">
          <w:rPr>
            <w:rFonts w:ascii="Nunito" w:eastAsia="Nunito" w:hAnsi="Nunito" w:cs="Nunito"/>
            <w:color w:val="000000" w:themeColor="text1"/>
            <w:sz w:val="20"/>
            <w:rPrChange w:id="6145" w:author="Craig Parker" w:date="2024-08-07T12:23:00Z">
              <w:rPr>
                <w:rFonts w:ascii="Nunito" w:eastAsia="Nunito" w:hAnsi="Nunito" w:cs="Nunito"/>
              </w:rPr>
            </w:rPrChange>
          </w:rPr>
          <w:delText>HEAT</w:delText>
        </w:r>
      </w:del>
      <w:ins w:id="6146" w:author="Matthew Chersich" w:date="2024-08-05T09:02:00Z">
        <w:del w:id="6147" w:author="Craig Parker" w:date="2024-08-06T12:45:00Z">
          <w:r w:rsidRPr="002E4822" w:rsidDel="52A8C99F">
            <w:rPr>
              <w:rFonts w:ascii="Nunito" w:eastAsia="Nunito" w:hAnsi="Nunito" w:cs="Nunito"/>
              <w:color w:val="000000" w:themeColor="text1"/>
              <w:sz w:val="20"/>
              <w:rPrChange w:id="6148" w:author="Craig Parker" w:date="2024-08-07T12:23:00Z">
                <w:rPr>
                  <w:rFonts w:ascii="Nunito" w:eastAsia="Nunito" w:hAnsi="Nunito" w:cs="Nunito"/>
                </w:rPr>
              </w:rPrChange>
            </w:rPr>
            <w:delText xml:space="preserve"> Center does not </w:delText>
          </w:r>
        </w:del>
      </w:ins>
      <w:ins w:id="6149" w:author="Matthew Chersich" w:date="2024-08-05T09:03:00Z">
        <w:del w:id="6150" w:author="Craig Parker" w:date="2024-08-06T12:45:00Z">
          <w:r w:rsidRPr="002E4822" w:rsidDel="52A8C99F">
            <w:rPr>
              <w:rFonts w:ascii="Nunito" w:eastAsia="Nunito" w:hAnsi="Nunito" w:cs="Nunito"/>
              <w:color w:val="000000" w:themeColor="text1"/>
              <w:sz w:val="20"/>
              <w:rPrChange w:id="6151" w:author="Craig Parker" w:date="2024-08-07T12:23:00Z">
                <w:rPr>
                  <w:rFonts w:ascii="Nunito" w:eastAsia="Nunito" w:hAnsi="Nunito" w:cs="Nunito"/>
                </w:rPr>
              </w:rPrChange>
            </w:rPr>
            <w:delText xml:space="preserve">own the data instances </w:delText>
          </w:r>
        </w:del>
      </w:ins>
      <w:ins w:id="6152" w:author="Matthew Chersich" w:date="2024-08-05T09:04:00Z">
        <w:del w:id="6153" w:author="Craig Parker" w:date="2024-08-06T12:45:00Z">
          <w:r w:rsidRPr="002E4822" w:rsidDel="52A8C99F">
            <w:rPr>
              <w:rFonts w:ascii="Nunito" w:eastAsia="Nunito" w:hAnsi="Nunito" w:cs="Nunito"/>
              <w:color w:val="000000" w:themeColor="text1"/>
              <w:sz w:val="20"/>
              <w:rPrChange w:id="6154" w:author="Craig Parker" w:date="2024-08-07T12:23:00Z">
                <w:rPr>
                  <w:rFonts w:ascii="Nunito" w:eastAsia="Nunito" w:hAnsi="Nunito" w:cs="Nunito"/>
                </w:rPr>
              </w:rPrChange>
            </w:rPr>
            <w:delText xml:space="preserve">in </w:delText>
          </w:r>
        </w:del>
      </w:ins>
      <w:ins w:id="6155" w:author="Matthew Chersich" w:date="2024-08-05T09:02:00Z">
        <w:del w:id="6156" w:author="Craig Parker" w:date="2024-08-06T12:45:00Z">
          <w:r w:rsidRPr="002E4822" w:rsidDel="52A8C99F">
            <w:rPr>
              <w:rFonts w:ascii="Nunito" w:eastAsia="Nunito" w:hAnsi="Nunito" w:cs="Nunito"/>
              <w:color w:val="000000" w:themeColor="text1"/>
              <w:sz w:val="20"/>
              <w:rPrChange w:id="6157" w:author="Craig Parker" w:date="2024-08-07T12:23:00Z">
                <w:rPr>
                  <w:rFonts w:ascii="Nunito" w:eastAsia="Nunito" w:hAnsi="Nunito" w:cs="Nunito"/>
                </w:rPr>
              </w:rPrChange>
            </w:rPr>
            <w:delText>the Consortium-Shared data, these d</w:delText>
          </w:r>
        </w:del>
      </w:ins>
      <w:ins w:id="6158" w:author="Matthew Chersich" w:date="2024-08-05T09:03:00Z">
        <w:del w:id="6159" w:author="Craig Parker" w:date="2024-08-06T12:45:00Z">
          <w:r w:rsidRPr="002E4822" w:rsidDel="52A8C99F">
            <w:rPr>
              <w:rFonts w:ascii="Nunito" w:eastAsia="Nunito" w:hAnsi="Nunito" w:cs="Nunito"/>
              <w:color w:val="000000" w:themeColor="text1"/>
              <w:sz w:val="20"/>
              <w:rPrChange w:id="6160" w:author="Craig Parker" w:date="2024-08-07T12:23:00Z">
                <w:rPr>
                  <w:rFonts w:ascii="Nunito" w:eastAsia="Nunito" w:hAnsi="Nunito" w:cs="Nunito"/>
                </w:rPr>
              </w:rPrChange>
            </w:rPr>
            <w:delText xml:space="preserve">ata will be destroyed. </w:delText>
          </w:r>
        </w:del>
      </w:ins>
      <w:ins w:id="6161" w:author="Matthew Chersich" w:date="2024-08-05T09:02:00Z">
        <w:del w:id="6162" w:author="Craig Parker" w:date="2024-08-06T12:45:00Z">
          <w:r w:rsidRPr="002E4822" w:rsidDel="52A8C99F">
            <w:rPr>
              <w:rFonts w:ascii="Nunito" w:eastAsia="Nunito" w:hAnsi="Nunito" w:cs="Nunito"/>
              <w:color w:val="000000" w:themeColor="text1"/>
              <w:sz w:val="20"/>
              <w:rPrChange w:id="6163" w:author="Craig Parker" w:date="2024-08-07T12:23:00Z">
                <w:rPr>
                  <w:rFonts w:ascii="Nunito" w:eastAsia="Nunito" w:hAnsi="Nunito" w:cs="Nunito"/>
                </w:rPr>
              </w:rPrChange>
            </w:rPr>
            <w:delText xml:space="preserve"> </w:delText>
          </w:r>
        </w:del>
      </w:ins>
      <w:r w:rsidR="00DB421E">
        <w:rPr>
          <w:rFonts w:ascii="Nunito" w:eastAsia="Nunito" w:hAnsi="Nunito" w:cs="Nunito"/>
          <w:color w:val="000000" w:themeColor="text1"/>
          <w:sz w:val="20"/>
        </w:rPr>
        <w:t xml:space="preserve">The Data Access Committees (DACs) play a crucial role in data </w:t>
      </w:r>
      <w:r w:rsidR="00DB421E">
        <w:rPr>
          <w:rFonts w:ascii="Nunito" w:eastAsia="Nunito" w:hAnsi="Nunito" w:cs="Nunito"/>
          <w:color w:val="000000" w:themeColor="text1"/>
          <w:sz w:val="20"/>
        </w:rPr>
        <w:lastRenderedPageBreak/>
        <w:t>access governance within the DSI Africa Consortium. The DAC evaluates and decides whether and under what conditions to make data available to bona fide researchers who apply for it</w:t>
      </w:r>
      <w:ins w:id="6164" w:author="Craig Parker" w:date="2024-08-06T12:45:00Z">
        <w:r w:rsidRPr="002E4822">
          <w:rPr>
            <w:rFonts w:ascii="Nunito" w:eastAsia="Nunito" w:hAnsi="Nunito" w:cs="Nunito"/>
            <w:color w:val="000000" w:themeColor="text1"/>
            <w:sz w:val="20"/>
            <w:rPrChange w:id="6165" w:author="Craig Parker" w:date="2024-08-07T12:23:00Z">
              <w:rPr>
                <w:rFonts w:ascii="Nunito" w:eastAsia="Nunito" w:hAnsi="Nunito" w:cs="Nunito"/>
                <w:szCs w:val="18"/>
              </w:rPr>
            </w:rPrChange>
          </w:rPr>
          <w:t xml:space="preserve">. The DAC ensures that data access requests are evaluated fairly and </w:t>
        </w:r>
      </w:ins>
      <w:r w:rsidR="00DB421E">
        <w:rPr>
          <w:rFonts w:ascii="Nunito" w:eastAsia="Nunito" w:hAnsi="Nunito" w:cs="Nunito"/>
          <w:color w:val="000000" w:themeColor="text1"/>
          <w:sz w:val="20"/>
        </w:rPr>
        <w:t>aligned</w:t>
      </w:r>
      <w:ins w:id="6166" w:author="Craig Parker" w:date="2024-08-06T12:45:00Z">
        <w:r w:rsidRPr="002E4822">
          <w:rPr>
            <w:rFonts w:ascii="Nunito" w:eastAsia="Nunito" w:hAnsi="Nunito" w:cs="Nunito"/>
            <w:color w:val="000000" w:themeColor="text1"/>
            <w:sz w:val="20"/>
            <w:rPrChange w:id="6167" w:author="Craig Parker" w:date="2024-08-07T12:23:00Z">
              <w:rPr>
                <w:rFonts w:ascii="Nunito" w:eastAsia="Nunito" w:hAnsi="Nunito" w:cs="Nunito"/>
                <w:szCs w:val="18"/>
              </w:rPr>
            </w:rPrChange>
          </w:rPr>
          <w:t xml:space="preserve"> with ethical guidelines, privacy standards, and research objectives.</w:t>
        </w:r>
      </w:ins>
    </w:p>
    <w:p w14:paraId="77865159" w14:textId="0E2F665C" w:rsidR="52A8C99F" w:rsidRPr="002E4822" w:rsidRDefault="52A8C99F">
      <w:pPr>
        <w:spacing w:line="360" w:lineRule="auto"/>
        <w:rPr>
          <w:ins w:id="6168" w:author="Craig Parker" w:date="2024-08-06T12:45:00Z"/>
          <w:rFonts w:ascii="Nunito" w:eastAsia="Nunito" w:hAnsi="Nunito" w:cs="Nunito"/>
          <w:b/>
          <w:bCs/>
          <w:color w:val="000000" w:themeColor="text1"/>
          <w:sz w:val="20"/>
          <w:rPrChange w:id="6169" w:author="Craig Parker" w:date="2024-08-07T12:23:00Z">
            <w:rPr>
              <w:ins w:id="6170" w:author="Craig Parker" w:date="2024-08-06T12:45:00Z"/>
              <w:rFonts w:ascii="Nunito" w:eastAsia="Nunito" w:hAnsi="Nunito" w:cs="Nunito"/>
              <w:b/>
              <w:bCs/>
              <w:szCs w:val="18"/>
            </w:rPr>
          </w:rPrChange>
        </w:rPr>
        <w:pPrChange w:id="6171" w:author="Craig Parker" w:date="2024-08-06T12:45:00Z">
          <w:pPr/>
        </w:pPrChange>
      </w:pPr>
      <w:ins w:id="6172" w:author="Craig Parker" w:date="2024-08-06T12:45:00Z">
        <w:r w:rsidRPr="002E4822">
          <w:rPr>
            <w:rFonts w:ascii="Nunito" w:eastAsia="Nunito" w:hAnsi="Nunito" w:cs="Nunito"/>
            <w:b/>
            <w:bCs/>
            <w:color w:val="000000" w:themeColor="text1"/>
            <w:sz w:val="20"/>
            <w:rPrChange w:id="6173" w:author="Craig Parker" w:date="2024-08-07T12:23:00Z">
              <w:rPr>
                <w:rFonts w:ascii="Nunito" w:eastAsia="Nunito" w:hAnsi="Nunito" w:cs="Nunito"/>
                <w:b/>
                <w:bCs/>
                <w:szCs w:val="18"/>
              </w:rPr>
            </w:rPrChange>
          </w:rPr>
          <w:t>Protection Measures</w:t>
        </w:r>
      </w:ins>
    </w:p>
    <w:p w14:paraId="4FBD1E81" w14:textId="75FFCD80" w:rsidR="52A8C99F" w:rsidRDefault="52A8C99F">
      <w:pPr>
        <w:pStyle w:val="ListParagraph"/>
        <w:spacing w:line="360" w:lineRule="auto"/>
        <w:rPr>
          <w:ins w:id="6174" w:author="Craig Parker" w:date="2024-08-14T17:24:00Z" w16du:dateUtc="2024-08-14T15:24:00Z"/>
          <w:rFonts w:ascii="Nunito" w:eastAsia="Nunito" w:hAnsi="Nunito" w:cs="Nunito"/>
          <w:color w:val="000000" w:themeColor="text1"/>
          <w:sz w:val="20"/>
        </w:rPr>
      </w:pPr>
      <w:ins w:id="6175" w:author="Craig Parker" w:date="2024-08-06T12:45:00Z">
        <w:r w:rsidRPr="002E4822">
          <w:rPr>
            <w:rFonts w:ascii="Nunito" w:eastAsia="Nunito" w:hAnsi="Nunito" w:cs="Nunito"/>
            <w:b/>
            <w:bCs/>
            <w:color w:val="000000" w:themeColor="text1"/>
            <w:sz w:val="20"/>
            <w:rPrChange w:id="6176" w:author="Craig Parker" w:date="2024-08-07T12:23:00Z">
              <w:rPr>
                <w:rFonts w:ascii="Nunito" w:eastAsia="Nunito" w:hAnsi="Nunito" w:cs="Nunito"/>
                <w:b/>
                <w:bCs/>
                <w:szCs w:val="18"/>
              </w:rPr>
            </w:rPrChange>
          </w:rPr>
          <w:t>Data Protection Impact Assessment (DPIA)</w:t>
        </w:r>
        <w:r w:rsidRPr="002E4822">
          <w:rPr>
            <w:rFonts w:ascii="Nunito" w:eastAsia="Nunito" w:hAnsi="Nunito" w:cs="Nunito"/>
            <w:color w:val="000000" w:themeColor="text1"/>
            <w:sz w:val="20"/>
            <w:rPrChange w:id="6177" w:author="Craig Parker" w:date="2024-08-07T12:23:00Z">
              <w:rPr>
                <w:rFonts w:ascii="Nunito" w:eastAsia="Nunito" w:hAnsi="Nunito" w:cs="Nunito"/>
                <w:szCs w:val="18"/>
              </w:rPr>
            </w:rPrChange>
          </w:rPr>
          <w:t>: Not all applications require a DPIA. For example, de-identified data that cannot be re-identified does not require a DPIA. However, if personal information is present, a DPIA is mandatory. This assessment involves identifying privacy risks and implementing mitigation strategies such as data encryption and reducing the amount of personal information shared.</w:t>
        </w:r>
      </w:ins>
    </w:p>
    <w:p w14:paraId="600ECF7B" w14:textId="77777777" w:rsidR="00C02355" w:rsidRDefault="00C02355">
      <w:pPr>
        <w:pStyle w:val="ListParagraph"/>
        <w:spacing w:line="360" w:lineRule="auto"/>
        <w:rPr>
          <w:ins w:id="6178" w:author="Craig Parker" w:date="2024-08-14T17:25:00Z" w16du:dateUtc="2024-08-14T15:25:00Z"/>
          <w:rFonts w:ascii="Nunito" w:eastAsia="Nunito" w:hAnsi="Nunito" w:cs="Nunito"/>
          <w:color w:val="000000" w:themeColor="text1"/>
          <w:sz w:val="20"/>
        </w:rPr>
      </w:pPr>
    </w:p>
    <w:p w14:paraId="1642C68E" w14:textId="6C1266E7" w:rsidR="00C02355" w:rsidRDefault="00C02355">
      <w:pPr>
        <w:pStyle w:val="ListParagraph"/>
        <w:spacing w:line="360" w:lineRule="auto"/>
        <w:rPr>
          <w:ins w:id="6179" w:author="Craig Parker" w:date="2024-08-14T17:24:00Z" w16du:dateUtc="2024-08-14T15:24:00Z"/>
          <w:rFonts w:ascii="Nunito" w:eastAsia="Nunito" w:hAnsi="Nunito" w:cs="Nunito"/>
          <w:color w:val="000000" w:themeColor="text1"/>
          <w:sz w:val="20"/>
        </w:rPr>
      </w:pPr>
      <w:ins w:id="6180" w:author="Craig Parker" w:date="2024-08-14T17:25:00Z">
        <w:r w:rsidRPr="00C02355">
          <w:rPr>
            <w:rFonts w:ascii="Nunito" w:eastAsia="Nunito" w:hAnsi="Nunito" w:cs="Nunito"/>
            <w:color w:val="000000" w:themeColor="text1"/>
            <w:sz w:val="20"/>
            <w:highlight w:val="yellow"/>
            <w:rPrChange w:id="6181" w:author="Craig Parker" w:date="2024-08-14T17:25:00Z" w16du:dateUtc="2024-08-14T15:25:00Z">
              <w:rPr>
                <w:rFonts w:ascii="Nunito" w:eastAsia="Nunito" w:hAnsi="Nunito" w:cs="Nunito"/>
                <w:color w:val="000000" w:themeColor="text1"/>
                <w:sz w:val="20"/>
              </w:rPr>
            </w:rPrChange>
          </w:rPr>
          <w:t>Recipient shall develop and maintain a data protection impact assessment regarding the Processing of Personal Data under this Agreement. Data Provider shall cooperate with and assist Data Recipient in the development of the data protection impact assessment and/or with prior consultations with government authorities that may be required.</w:t>
        </w:r>
      </w:ins>
    </w:p>
    <w:p w14:paraId="09E6DF1D" w14:textId="77777777" w:rsidR="00C02355" w:rsidRPr="002E4822" w:rsidRDefault="00C02355">
      <w:pPr>
        <w:pStyle w:val="ListParagraph"/>
        <w:spacing w:line="360" w:lineRule="auto"/>
        <w:rPr>
          <w:ins w:id="6182" w:author="Craig Parker" w:date="2024-08-06T12:45:00Z"/>
          <w:rFonts w:ascii="Nunito" w:eastAsia="Nunito" w:hAnsi="Nunito" w:cs="Nunito"/>
          <w:color w:val="000000" w:themeColor="text1"/>
          <w:sz w:val="20"/>
          <w:rPrChange w:id="6183" w:author="Craig Parker" w:date="2024-08-07T12:23:00Z">
            <w:rPr>
              <w:ins w:id="6184" w:author="Craig Parker" w:date="2024-08-06T12:45:00Z"/>
              <w:rFonts w:ascii="Nunito" w:eastAsia="Nunito" w:hAnsi="Nunito" w:cs="Nunito"/>
              <w:szCs w:val="18"/>
            </w:rPr>
          </w:rPrChange>
        </w:rPr>
        <w:pPrChange w:id="6185" w:author="Craig Parker" w:date="2024-08-06T12:45:00Z">
          <w:pPr/>
        </w:pPrChange>
      </w:pPr>
    </w:p>
    <w:p w14:paraId="078C4B49" w14:textId="1EF1E1C3" w:rsidR="52A8C99F" w:rsidRPr="002E4822" w:rsidRDefault="52A8C99F">
      <w:pPr>
        <w:pStyle w:val="ListParagraph"/>
        <w:spacing w:line="360" w:lineRule="auto"/>
        <w:rPr>
          <w:ins w:id="6186" w:author="Craig Parker" w:date="2024-08-06T12:45:00Z"/>
          <w:rFonts w:ascii="Nunito" w:eastAsia="Nunito" w:hAnsi="Nunito" w:cs="Nunito"/>
          <w:color w:val="000000" w:themeColor="text1"/>
          <w:sz w:val="20"/>
          <w:rPrChange w:id="6187" w:author="Craig Parker" w:date="2024-08-07T12:23:00Z">
            <w:rPr>
              <w:ins w:id="6188" w:author="Craig Parker" w:date="2024-08-06T12:45:00Z"/>
              <w:rFonts w:ascii="Nunito" w:eastAsia="Nunito" w:hAnsi="Nunito" w:cs="Nunito"/>
              <w:szCs w:val="18"/>
            </w:rPr>
          </w:rPrChange>
        </w:rPr>
        <w:pPrChange w:id="6189" w:author="Craig Parker" w:date="2024-08-06T12:45:00Z">
          <w:pPr/>
        </w:pPrChange>
      </w:pPr>
      <w:ins w:id="6190" w:author="Craig Parker" w:date="2024-08-06T12:45:00Z">
        <w:r w:rsidRPr="002E4822">
          <w:rPr>
            <w:rFonts w:ascii="Nunito" w:eastAsia="Nunito" w:hAnsi="Nunito" w:cs="Nunito"/>
            <w:b/>
            <w:bCs/>
            <w:color w:val="000000" w:themeColor="text1"/>
            <w:sz w:val="20"/>
            <w:rPrChange w:id="6191" w:author="Craig Parker" w:date="2024-08-07T12:23:00Z">
              <w:rPr>
                <w:rFonts w:ascii="Nunito" w:eastAsia="Nunito" w:hAnsi="Nunito" w:cs="Nunito"/>
                <w:b/>
                <w:bCs/>
                <w:szCs w:val="18"/>
              </w:rPr>
            </w:rPrChange>
          </w:rPr>
          <w:t>Data Transfer Agreement (DTA)</w:t>
        </w:r>
        <w:r w:rsidRPr="002E4822">
          <w:rPr>
            <w:rFonts w:ascii="Nunito" w:eastAsia="Nunito" w:hAnsi="Nunito" w:cs="Nunito"/>
            <w:color w:val="000000" w:themeColor="text1"/>
            <w:sz w:val="20"/>
            <w:rPrChange w:id="6192" w:author="Craig Parker" w:date="2024-08-07T12:23:00Z">
              <w:rPr>
                <w:rFonts w:ascii="Nunito" w:eastAsia="Nunito" w:hAnsi="Nunito" w:cs="Nunito"/>
                <w:szCs w:val="18"/>
              </w:rPr>
            </w:rPrChange>
          </w:rPr>
          <w:t xml:space="preserve">: </w:t>
        </w:r>
      </w:ins>
      <w:r w:rsidR="00DB421E">
        <w:rPr>
          <w:rFonts w:ascii="Nunito" w:eastAsia="Nunito" w:hAnsi="Nunito" w:cs="Nunito"/>
          <w:color w:val="000000" w:themeColor="text1"/>
          <w:sz w:val="20"/>
        </w:rPr>
        <w:t>A DTA must be executed between the data provider and recipient before any data is shared</w:t>
      </w:r>
      <w:ins w:id="6193" w:author="Craig Parker" w:date="2024-08-06T12:45:00Z">
        <w:r w:rsidRPr="002E4822">
          <w:rPr>
            <w:rFonts w:ascii="Nunito" w:eastAsia="Nunito" w:hAnsi="Nunito" w:cs="Nunito"/>
            <w:color w:val="000000" w:themeColor="text1"/>
            <w:sz w:val="20"/>
            <w:rPrChange w:id="6194" w:author="Craig Parker" w:date="2024-08-07T12:23:00Z">
              <w:rPr>
                <w:rFonts w:ascii="Nunito" w:eastAsia="Nunito" w:hAnsi="Nunito" w:cs="Nunito"/>
                <w:szCs w:val="18"/>
              </w:rPr>
            </w:rPrChange>
          </w:rPr>
          <w:t xml:space="preserve">. The DTA outlines the terms and conditions for data use, ensuring compliance with legal and ethical standards. It includes a prohibition on on-sharing data, ensuring the recipient does not pass </w:t>
        </w:r>
      </w:ins>
      <w:r w:rsidR="00DB421E">
        <w:rPr>
          <w:rFonts w:ascii="Nunito" w:eastAsia="Nunito" w:hAnsi="Nunito" w:cs="Nunito"/>
          <w:color w:val="000000" w:themeColor="text1"/>
          <w:sz w:val="20"/>
        </w:rPr>
        <w:t>it</w:t>
      </w:r>
      <w:ins w:id="6195" w:author="Craig Parker" w:date="2024-08-06T12:45:00Z">
        <w:r w:rsidRPr="002E4822">
          <w:rPr>
            <w:rFonts w:ascii="Nunito" w:eastAsia="Nunito" w:hAnsi="Nunito" w:cs="Nunito"/>
            <w:color w:val="000000" w:themeColor="text1"/>
            <w:sz w:val="20"/>
            <w:rPrChange w:id="6196" w:author="Craig Parker" w:date="2024-08-07T12:23:00Z">
              <w:rPr>
                <w:rFonts w:ascii="Nunito" w:eastAsia="Nunito" w:hAnsi="Nunito" w:cs="Nunito"/>
                <w:szCs w:val="18"/>
              </w:rPr>
            </w:rPrChange>
          </w:rPr>
          <w:t xml:space="preserve"> to third parties.</w:t>
        </w:r>
      </w:ins>
    </w:p>
    <w:p w14:paraId="07789F77" w14:textId="214ACDAA" w:rsidR="52A8C99F" w:rsidRPr="002E4822" w:rsidRDefault="52A8C99F">
      <w:pPr>
        <w:spacing w:line="360" w:lineRule="auto"/>
        <w:rPr>
          <w:ins w:id="6197" w:author="Craig Parker" w:date="2024-08-06T12:45:00Z"/>
          <w:rFonts w:ascii="Nunito" w:eastAsia="Nunito" w:hAnsi="Nunito" w:cs="Nunito"/>
          <w:b/>
          <w:bCs/>
          <w:color w:val="000000" w:themeColor="text1"/>
          <w:sz w:val="20"/>
          <w:rPrChange w:id="6198" w:author="Craig Parker" w:date="2024-08-07T12:23:00Z">
            <w:rPr>
              <w:ins w:id="6199" w:author="Craig Parker" w:date="2024-08-06T12:45:00Z"/>
              <w:rFonts w:ascii="Nunito" w:eastAsia="Nunito" w:hAnsi="Nunito" w:cs="Nunito"/>
              <w:b/>
              <w:bCs/>
              <w:szCs w:val="18"/>
            </w:rPr>
          </w:rPrChange>
        </w:rPr>
        <w:pPrChange w:id="6200" w:author="Craig Parker" w:date="2024-08-06T12:45:00Z">
          <w:pPr>
            <w:numPr>
              <w:numId w:val="6"/>
            </w:numPr>
            <w:ind w:left="720" w:hanging="360"/>
          </w:pPr>
        </w:pPrChange>
      </w:pPr>
      <w:ins w:id="6201" w:author="Craig Parker" w:date="2024-08-06T12:45:00Z">
        <w:r w:rsidRPr="002E4822">
          <w:rPr>
            <w:rFonts w:ascii="Nunito" w:eastAsia="Nunito" w:hAnsi="Nunito" w:cs="Nunito"/>
            <w:b/>
            <w:bCs/>
            <w:color w:val="000000" w:themeColor="text1"/>
            <w:sz w:val="20"/>
            <w:rPrChange w:id="6202" w:author="Craig Parker" w:date="2024-08-07T12:23:00Z">
              <w:rPr>
                <w:rFonts w:ascii="Nunito" w:eastAsia="Nunito" w:hAnsi="Nunito" w:cs="Nunito"/>
                <w:b/>
                <w:bCs/>
                <w:szCs w:val="18"/>
              </w:rPr>
            </w:rPrChange>
          </w:rPr>
          <w:t>Post-Funding Data Management</w:t>
        </w:r>
      </w:ins>
    </w:p>
    <w:p w14:paraId="530C6780" w14:textId="1F365E06" w:rsidR="52A8C99F" w:rsidRPr="002E4822" w:rsidRDefault="52A8C99F">
      <w:pPr>
        <w:spacing w:line="360" w:lineRule="auto"/>
        <w:rPr>
          <w:ins w:id="6203" w:author="Craig Parker" w:date="2024-08-06T12:45:00Z"/>
          <w:rFonts w:ascii="Nunito" w:eastAsia="Nunito" w:hAnsi="Nunito" w:cs="Nunito"/>
          <w:color w:val="000000" w:themeColor="text1"/>
          <w:sz w:val="20"/>
          <w:rPrChange w:id="6204" w:author="Craig Parker" w:date="2024-08-07T12:23:00Z">
            <w:rPr>
              <w:ins w:id="6205" w:author="Craig Parker" w:date="2024-08-06T12:45:00Z"/>
              <w:rFonts w:ascii="Nunito" w:eastAsia="Nunito" w:hAnsi="Nunito" w:cs="Nunito"/>
              <w:szCs w:val="18"/>
            </w:rPr>
          </w:rPrChange>
        </w:rPr>
        <w:pPrChange w:id="6206" w:author="Craig Parker" w:date="2024-08-06T12:45:00Z">
          <w:pPr/>
        </w:pPrChange>
      </w:pPr>
      <w:ins w:id="6207" w:author="Craig Parker" w:date="2024-08-06T12:45:00Z">
        <w:r w:rsidRPr="002E4822">
          <w:rPr>
            <w:rFonts w:ascii="Nunito" w:eastAsia="Nunito" w:hAnsi="Nunito" w:cs="Nunito"/>
            <w:color w:val="000000" w:themeColor="text1"/>
            <w:sz w:val="20"/>
            <w:rPrChange w:id="6208" w:author="Craig Parker" w:date="2024-08-07T12:23:00Z">
              <w:rPr>
                <w:rFonts w:ascii="Nunito" w:eastAsia="Nunito" w:hAnsi="Nunito" w:cs="Nunito"/>
                <w:szCs w:val="18"/>
              </w:rPr>
            </w:rPrChange>
          </w:rPr>
          <w:t>The DSI Africa Consortium provides two options for sustainable data management post-funding:</w:t>
        </w:r>
      </w:ins>
    </w:p>
    <w:p w14:paraId="4D6C3AE0" w14:textId="4A3B20FF" w:rsidR="52A8C99F" w:rsidRPr="002E4822" w:rsidRDefault="52A8C99F">
      <w:pPr>
        <w:pStyle w:val="ListParagraph"/>
        <w:spacing w:line="360" w:lineRule="auto"/>
        <w:rPr>
          <w:ins w:id="6209" w:author="Craig Parker" w:date="2024-08-06T12:45:00Z"/>
          <w:rFonts w:ascii="Nunito" w:eastAsia="Nunito" w:hAnsi="Nunito" w:cs="Nunito"/>
          <w:color w:val="000000" w:themeColor="text1"/>
          <w:sz w:val="20"/>
          <w:rPrChange w:id="6210" w:author="Craig Parker" w:date="2024-08-07T12:23:00Z">
            <w:rPr>
              <w:ins w:id="6211" w:author="Craig Parker" w:date="2024-08-06T12:45:00Z"/>
              <w:rFonts w:ascii="Nunito" w:eastAsia="Nunito" w:hAnsi="Nunito" w:cs="Nunito"/>
              <w:szCs w:val="18"/>
            </w:rPr>
          </w:rPrChange>
        </w:rPr>
        <w:pPrChange w:id="6212" w:author="Craig Parker" w:date="2024-08-06T12:45:00Z">
          <w:pPr/>
        </w:pPrChange>
      </w:pPr>
      <w:ins w:id="6213" w:author="Craig Parker" w:date="2024-08-06T12:45:00Z">
        <w:r w:rsidRPr="002E4822">
          <w:rPr>
            <w:rFonts w:ascii="Nunito" w:eastAsia="Nunito" w:hAnsi="Nunito" w:cs="Nunito"/>
            <w:b/>
            <w:bCs/>
            <w:color w:val="000000" w:themeColor="text1"/>
            <w:sz w:val="20"/>
            <w:rPrChange w:id="6214" w:author="Craig Parker" w:date="2024-08-07T12:23:00Z">
              <w:rPr>
                <w:rFonts w:ascii="Nunito" w:eastAsia="Nunito" w:hAnsi="Nunito" w:cs="Nunito"/>
                <w:b/>
                <w:bCs/>
                <w:szCs w:val="18"/>
              </w:rPr>
            </w:rPrChange>
          </w:rPr>
          <w:t>Maintain Inferential Data In-House</w:t>
        </w:r>
        <w:r w:rsidRPr="002E4822">
          <w:rPr>
            <w:rFonts w:ascii="Nunito" w:eastAsia="Nunito" w:hAnsi="Nunito" w:cs="Nunito"/>
            <w:color w:val="000000" w:themeColor="text1"/>
            <w:sz w:val="20"/>
            <w:rPrChange w:id="6215" w:author="Craig Parker" w:date="2024-08-07T12:23:00Z">
              <w:rPr>
                <w:rFonts w:ascii="Nunito" w:eastAsia="Nunito" w:hAnsi="Nunito" w:cs="Nunito"/>
                <w:szCs w:val="18"/>
              </w:rPr>
            </w:rPrChange>
          </w:rPr>
          <w:t>: The main host institution continues to store, preserve, and secure Inferential Data, managing access requests and maintaining a data visiting infrastructure if applicable.</w:t>
        </w:r>
      </w:ins>
    </w:p>
    <w:p w14:paraId="54EC4791" w14:textId="4CB1B6A3" w:rsidR="52A8C99F" w:rsidRPr="002E4822" w:rsidRDefault="52A8C99F">
      <w:pPr>
        <w:pStyle w:val="ListParagraph"/>
        <w:spacing w:line="360" w:lineRule="auto"/>
        <w:rPr>
          <w:ins w:id="6216" w:author="Craig Parker" w:date="2024-08-06T12:45:00Z"/>
          <w:rFonts w:ascii="Nunito" w:eastAsia="Nunito" w:hAnsi="Nunito" w:cs="Nunito"/>
          <w:color w:val="000000" w:themeColor="text1"/>
          <w:sz w:val="20"/>
          <w:rPrChange w:id="6217" w:author="Craig Parker" w:date="2024-08-07T12:23:00Z">
            <w:rPr>
              <w:ins w:id="6218" w:author="Craig Parker" w:date="2024-08-06T12:45:00Z"/>
              <w:rFonts w:ascii="Nunito" w:eastAsia="Nunito" w:hAnsi="Nunito" w:cs="Nunito"/>
              <w:szCs w:val="18"/>
            </w:rPr>
          </w:rPrChange>
        </w:rPr>
        <w:pPrChange w:id="6219" w:author="Craig Parker" w:date="2024-08-06T12:45:00Z">
          <w:pPr/>
        </w:pPrChange>
      </w:pPr>
      <w:ins w:id="6220" w:author="Craig Parker" w:date="2024-08-06T12:45:00Z">
        <w:r w:rsidRPr="002E4822">
          <w:rPr>
            <w:rFonts w:ascii="Nunito" w:eastAsia="Nunito" w:hAnsi="Nunito" w:cs="Nunito"/>
            <w:b/>
            <w:bCs/>
            <w:color w:val="000000" w:themeColor="text1"/>
            <w:sz w:val="20"/>
            <w:rPrChange w:id="6221" w:author="Craig Parker" w:date="2024-08-07T12:23:00Z">
              <w:rPr>
                <w:rFonts w:ascii="Nunito" w:eastAsia="Nunito" w:hAnsi="Nunito" w:cs="Nunito"/>
                <w:b/>
                <w:bCs/>
                <w:szCs w:val="18"/>
              </w:rPr>
            </w:rPrChange>
          </w:rPr>
          <w:lastRenderedPageBreak/>
          <w:t>Transfer to Repository X</w:t>
        </w:r>
        <w:r w:rsidRPr="002E4822">
          <w:rPr>
            <w:rFonts w:ascii="Nunito" w:eastAsia="Nunito" w:hAnsi="Nunito" w:cs="Nunito"/>
            <w:color w:val="000000" w:themeColor="text1"/>
            <w:sz w:val="20"/>
            <w:rPrChange w:id="6222" w:author="Craig Parker" w:date="2024-08-07T12:23:00Z">
              <w:rPr>
                <w:rFonts w:ascii="Nunito" w:eastAsia="Nunito" w:hAnsi="Nunito" w:cs="Nunito"/>
                <w:szCs w:val="18"/>
              </w:rPr>
            </w:rPrChange>
          </w:rPr>
          <w:t>: Inferential Data is transferred to Repository X, managed by an NIH-appointed DAC, ensuring long-term preservation and accessibility.</w:t>
        </w:r>
      </w:ins>
    </w:p>
    <w:p w14:paraId="0AAFD09D" w14:textId="40E85C0F" w:rsidR="52A8C99F" w:rsidRPr="002E4822" w:rsidRDefault="52A8C99F">
      <w:pPr>
        <w:spacing w:line="360" w:lineRule="auto"/>
        <w:rPr>
          <w:rFonts w:ascii="Nunito" w:eastAsia="Nunito" w:hAnsi="Nunito" w:cs="Nunito"/>
          <w:color w:val="000000" w:themeColor="text1"/>
          <w:sz w:val="20"/>
          <w:rPrChange w:id="6223" w:author="Craig Parker" w:date="2024-08-07T12:23:00Z">
            <w:rPr>
              <w:rFonts w:ascii="Nunito" w:eastAsia="Nunito" w:hAnsi="Nunito" w:cs="Nunito"/>
              <w:szCs w:val="18"/>
            </w:rPr>
          </w:rPrChange>
        </w:rPr>
        <w:pPrChange w:id="6224" w:author="Craig Parker" w:date="2024-08-06T12:45:00Z">
          <w:pPr>
            <w:numPr>
              <w:numId w:val="40"/>
            </w:numPr>
            <w:ind w:left="720" w:hanging="360"/>
          </w:pPr>
        </w:pPrChange>
      </w:pPr>
      <w:ins w:id="6225" w:author="Craig Parker" w:date="2024-08-06T12:45:00Z">
        <w:r w:rsidRPr="002E4822">
          <w:rPr>
            <w:rFonts w:ascii="Nunito" w:eastAsia="Nunito" w:hAnsi="Nunito" w:cs="Nunito"/>
            <w:color w:val="000000" w:themeColor="text1"/>
            <w:sz w:val="20"/>
            <w:rPrChange w:id="6226" w:author="Craig Parker" w:date="2024-08-07T12:23:00Z">
              <w:rPr>
                <w:rFonts w:ascii="Nunito" w:eastAsia="Nunito" w:hAnsi="Nunito" w:cs="Nunito"/>
                <w:szCs w:val="18"/>
              </w:rPr>
            </w:rPrChange>
          </w:rPr>
          <w:t>Regardless of the chosen option, data must not be deleted, ensuring its availability for future scientific inquiry.</w:t>
        </w:r>
      </w:ins>
    </w:p>
    <w:p w14:paraId="1BA81865" w14:textId="39E92799" w:rsidR="6E1C0E23" w:rsidRPr="002E4822" w:rsidRDefault="6E1C0E23" w:rsidP="6E1C0E23">
      <w:pPr>
        <w:spacing w:line="360" w:lineRule="auto"/>
        <w:rPr>
          <w:rFonts w:ascii="Nunito" w:eastAsia="Nunito" w:hAnsi="Nunito" w:cs="Nunito"/>
          <w:color w:val="000000" w:themeColor="text1"/>
          <w:sz w:val="20"/>
          <w:rPrChange w:id="6227" w:author="Craig Parker" w:date="2024-08-07T12:23:00Z">
            <w:rPr>
              <w:rFonts w:ascii="Nunito" w:eastAsia="Nunito" w:hAnsi="Nunito" w:cs="Nunito"/>
            </w:rPr>
          </w:rPrChange>
        </w:rPr>
      </w:pPr>
    </w:p>
    <w:p w14:paraId="7B370D19" w14:textId="510CF8BD" w:rsidR="6E1C0E23" w:rsidRPr="0026318C" w:rsidRDefault="52A8C99F">
      <w:pPr>
        <w:spacing w:line="360" w:lineRule="auto"/>
        <w:rPr>
          <w:ins w:id="6228" w:author="Craig Parker" w:date="2024-08-06T12:48:00Z"/>
          <w:rFonts w:ascii="Nunito" w:eastAsia="Nunito" w:hAnsi="Nunito" w:cs="Nunito"/>
          <w:color w:val="000000" w:themeColor="text1"/>
          <w:sz w:val="20"/>
          <w:rPrChange w:id="6229" w:author="Matthew Chersich" w:date="2024-08-13T23:50:00Z">
            <w:rPr>
              <w:ins w:id="6230" w:author="Craig Parker" w:date="2024-08-06T12:48:00Z"/>
              <w:rFonts w:ascii="Nunito" w:eastAsia="Nunito" w:hAnsi="Nunito" w:cs="Nunito"/>
            </w:rPr>
          </w:rPrChange>
        </w:rPr>
        <w:pPrChange w:id="6231" w:author="Matthew Chersich" w:date="2024-08-13T23:50:00Z">
          <w:pPr>
            <w:pStyle w:val="ListParagraph"/>
            <w:numPr>
              <w:numId w:val="58"/>
            </w:numPr>
            <w:ind w:left="720" w:hanging="360"/>
          </w:pPr>
        </w:pPrChange>
      </w:pPr>
      <w:r w:rsidRPr="0026318C">
        <w:rPr>
          <w:rFonts w:ascii="Nunito" w:eastAsia="Nunito" w:hAnsi="Nunito" w:cs="Nunito"/>
          <w:b/>
          <w:bCs/>
          <w:color w:val="000000" w:themeColor="text1"/>
          <w:sz w:val="20"/>
          <w:highlight w:val="yellow"/>
          <w:rPrChange w:id="6232" w:author="Matthew Chersich" w:date="2024-08-13T23:50:00Z">
            <w:rPr>
              <w:rFonts w:ascii="Nunito" w:eastAsia="Nunito" w:hAnsi="Nunito" w:cs="Nunito"/>
              <w:highlight w:val="yellow"/>
            </w:rPr>
          </w:rPrChange>
        </w:rPr>
        <w:t>Membership of the DAC:</w:t>
      </w:r>
      <w:r w:rsidRPr="0026318C">
        <w:rPr>
          <w:rFonts w:ascii="Nunito" w:eastAsia="Nunito" w:hAnsi="Nunito" w:cs="Nunito"/>
          <w:color w:val="000000" w:themeColor="text1"/>
          <w:sz w:val="20"/>
          <w:rPrChange w:id="6233" w:author="Matthew Chersich" w:date="2024-08-13T23:50:00Z">
            <w:rPr>
              <w:rFonts w:ascii="Nunito" w:eastAsia="Nunito" w:hAnsi="Nunito" w:cs="Nunito"/>
            </w:rPr>
          </w:rPrChange>
        </w:rPr>
        <w:t xml:space="preserve"> </w:t>
      </w:r>
      <w:ins w:id="6234" w:author="Matthew Chersich" w:date="2024-08-05T08:56:00Z">
        <w:r w:rsidRPr="0026318C">
          <w:rPr>
            <w:rFonts w:ascii="Nunito" w:eastAsia="Nunito" w:hAnsi="Nunito" w:cs="Nunito"/>
            <w:color w:val="000000" w:themeColor="text1"/>
            <w:sz w:val="20"/>
            <w:rPrChange w:id="6235" w:author="Matthew Chersich" w:date="2024-08-13T23:50:00Z">
              <w:rPr>
                <w:rFonts w:ascii="Nunito" w:eastAsia="Nunito" w:hAnsi="Nunito" w:cs="Nunito"/>
              </w:rPr>
            </w:rPrChange>
          </w:rPr>
          <w:t xml:space="preserve"> </w:t>
        </w:r>
      </w:ins>
    </w:p>
    <w:p w14:paraId="40A5746E" w14:textId="79D57F4B" w:rsidR="6E1C0E23" w:rsidRPr="002E4822" w:rsidRDefault="0E3CF60B" w:rsidP="0E3CF60B">
      <w:pPr>
        <w:spacing w:line="360" w:lineRule="auto"/>
        <w:rPr>
          <w:del w:id="6236" w:author="Craig Parker" w:date="2024-08-06T12:49:00Z"/>
          <w:rFonts w:ascii="Nunito" w:eastAsia="Nunito" w:hAnsi="Nunito" w:cs="Nunito"/>
          <w:color w:val="000000" w:themeColor="text1"/>
          <w:sz w:val="20"/>
          <w:rPrChange w:id="6237" w:author="Craig Parker" w:date="2024-08-07T12:23:00Z">
            <w:rPr>
              <w:del w:id="6238" w:author="Craig Parker" w:date="2024-08-06T12:49:00Z"/>
              <w:rFonts w:ascii="Nunito" w:eastAsia="Nunito" w:hAnsi="Nunito" w:cs="Nunito"/>
            </w:rPr>
          </w:rPrChange>
        </w:rPr>
      </w:pPr>
      <w:ins w:id="6239" w:author="Matthew Chersich" w:date="2024-08-05T08:56:00Z">
        <w:del w:id="6240" w:author="Craig Parker" w:date="2024-08-06T12:48:00Z">
          <w:r w:rsidRPr="002E4822" w:rsidDel="52A8C99F">
            <w:rPr>
              <w:rFonts w:ascii="Nunito" w:eastAsia="Nunito" w:hAnsi="Nunito" w:cs="Nunito"/>
              <w:color w:val="000000" w:themeColor="text1"/>
              <w:sz w:val="20"/>
              <w:rPrChange w:id="6241" w:author="Craig Parker" w:date="2024-08-07T12:23:00Z">
                <w:rPr>
                  <w:rFonts w:ascii="Nunito" w:eastAsia="Nunito" w:hAnsi="Nunito" w:cs="Nunito"/>
                </w:rPr>
              </w:rPrChange>
            </w:rPr>
            <w:delText>UCT ethics representative</w:delText>
          </w:r>
        </w:del>
      </w:ins>
      <w:ins w:id="6242" w:author="Matthew Chersich" w:date="2024-08-05T08:57:00Z">
        <w:del w:id="6243" w:author="Craig Parker" w:date="2024-08-06T12:48:00Z">
          <w:r w:rsidRPr="002E4822" w:rsidDel="52A8C99F">
            <w:rPr>
              <w:rFonts w:ascii="Nunito" w:eastAsia="Nunito" w:hAnsi="Nunito" w:cs="Nunito"/>
              <w:color w:val="000000" w:themeColor="text1"/>
              <w:sz w:val="20"/>
              <w:rPrChange w:id="6244" w:author="Craig Parker" w:date="2024-08-07T12:23:00Z">
                <w:rPr>
                  <w:rFonts w:ascii="Nunito" w:eastAsia="Nunito" w:hAnsi="Nunito" w:cs="Nunito"/>
                </w:rPr>
              </w:rPrChange>
            </w:rPr>
            <w:delText>; ELSI team</w:delText>
          </w:r>
        </w:del>
      </w:ins>
      <w:del w:id="6245" w:author="Craig Parker" w:date="2024-08-06T12:48:00Z">
        <w:r w:rsidRPr="002E4822" w:rsidDel="52A8C99F">
          <w:rPr>
            <w:rFonts w:ascii="Nunito" w:eastAsia="Nunito" w:hAnsi="Nunito" w:cs="Nunito"/>
            <w:color w:val="000000" w:themeColor="text1"/>
            <w:sz w:val="20"/>
            <w:rPrChange w:id="6246" w:author="Craig Parker" w:date="2024-08-07T12:23:00Z">
              <w:rPr>
                <w:rFonts w:ascii="Nunito" w:eastAsia="Nunito" w:hAnsi="Nunito" w:cs="Nunito"/>
              </w:rPr>
            </w:rPrChange>
          </w:rPr>
          <w:delText xml:space="preserve"> representative</w:delText>
        </w:r>
      </w:del>
      <w:ins w:id="6247" w:author="Matthew Chersich" w:date="2024-08-05T08:57:00Z">
        <w:del w:id="6248" w:author="Craig Parker" w:date="2024-08-06T12:48:00Z">
          <w:r w:rsidRPr="002E4822" w:rsidDel="52A8C99F">
            <w:rPr>
              <w:rFonts w:ascii="Nunito" w:eastAsia="Nunito" w:hAnsi="Nunito" w:cs="Nunito"/>
              <w:color w:val="000000" w:themeColor="text1"/>
              <w:sz w:val="20"/>
              <w:rPrChange w:id="6249" w:author="Craig Parker" w:date="2024-08-07T12:23:00Z">
                <w:rPr>
                  <w:rFonts w:ascii="Nunito" w:eastAsia="Nunito" w:hAnsi="Nunito" w:cs="Nunito"/>
                </w:rPr>
              </w:rPrChange>
            </w:rPr>
            <w:delText>; eLwazi</w:delText>
          </w:r>
        </w:del>
      </w:ins>
      <w:del w:id="6250" w:author="Craig Parker" w:date="2024-08-06T12:48:00Z">
        <w:r w:rsidRPr="002E4822" w:rsidDel="52A8C99F">
          <w:rPr>
            <w:rFonts w:ascii="Nunito" w:eastAsia="Nunito" w:hAnsi="Nunito" w:cs="Nunito"/>
            <w:color w:val="000000" w:themeColor="text1"/>
            <w:sz w:val="20"/>
            <w:rPrChange w:id="6251" w:author="Craig Parker" w:date="2024-08-07T12:23:00Z">
              <w:rPr>
                <w:rFonts w:ascii="Nunito" w:eastAsia="Nunito" w:hAnsi="Nunito" w:cs="Nunito"/>
              </w:rPr>
            </w:rPrChange>
          </w:rPr>
          <w:delText xml:space="preserve"> representatives</w:delText>
        </w:r>
      </w:del>
      <w:ins w:id="6252" w:author="Matthew Chersich" w:date="2024-08-05T08:57:00Z">
        <w:del w:id="6253" w:author="Craig Parker" w:date="2024-08-06T12:48:00Z">
          <w:r w:rsidRPr="002E4822" w:rsidDel="52A8C99F">
            <w:rPr>
              <w:rFonts w:ascii="Nunito" w:eastAsia="Nunito" w:hAnsi="Nunito" w:cs="Nunito"/>
              <w:color w:val="000000" w:themeColor="text1"/>
              <w:sz w:val="20"/>
              <w:rPrChange w:id="6254" w:author="Craig Parker" w:date="2024-08-07T12:23:00Z">
                <w:rPr>
                  <w:rFonts w:ascii="Nunito" w:eastAsia="Nunito" w:hAnsi="Nunito" w:cs="Nunito"/>
                </w:rPr>
              </w:rPrChange>
            </w:rPr>
            <w:delText xml:space="preserve">; </w:delText>
          </w:r>
        </w:del>
      </w:ins>
      <w:del w:id="6255" w:author="Craig Parker" w:date="2024-08-06T12:48:00Z">
        <w:r w:rsidRPr="002E4822" w:rsidDel="52A8C99F">
          <w:rPr>
            <w:rFonts w:ascii="Nunito" w:eastAsia="Nunito" w:hAnsi="Nunito" w:cs="Nunito"/>
            <w:color w:val="000000" w:themeColor="text1"/>
            <w:sz w:val="20"/>
            <w:rPrChange w:id="6256" w:author="Craig Parker" w:date="2024-08-07T12:23:00Z">
              <w:rPr>
                <w:rFonts w:ascii="Nunito" w:eastAsia="Nunito" w:hAnsi="Nunito" w:cs="Nunito"/>
              </w:rPr>
            </w:rPrChange>
          </w:rPr>
          <w:delText xml:space="preserve">Study Principal Investigators; independent scientists from outside the </w:delText>
        </w:r>
      </w:del>
      <w:del w:id="6257" w:author="Craig Parker" w:date="2024-08-05T19:21:00Z">
        <w:r w:rsidRPr="002E4822" w:rsidDel="52A8C99F">
          <w:rPr>
            <w:rFonts w:ascii="Nunito" w:eastAsia="Nunito" w:hAnsi="Nunito" w:cs="Nunito"/>
            <w:color w:val="000000" w:themeColor="text1"/>
            <w:sz w:val="20"/>
            <w:rPrChange w:id="6258" w:author="Craig Parker" w:date="2024-08-07T12:23:00Z">
              <w:rPr>
                <w:rFonts w:ascii="Nunito" w:eastAsia="Nunito" w:hAnsi="Nunito" w:cs="Nunito"/>
              </w:rPr>
            </w:rPrChange>
          </w:rPr>
          <w:delText>HEAT</w:delText>
        </w:r>
      </w:del>
      <w:del w:id="6259" w:author="Craig Parker" w:date="2024-08-06T12:48:00Z">
        <w:r w:rsidRPr="002E4822" w:rsidDel="52A8C99F">
          <w:rPr>
            <w:rFonts w:ascii="Nunito" w:eastAsia="Nunito" w:hAnsi="Nunito" w:cs="Nunito"/>
            <w:color w:val="000000" w:themeColor="text1"/>
            <w:sz w:val="20"/>
            <w:rPrChange w:id="6260" w:author="Craig Parker" w:date="2024-08-07T12:23:00Z">
              <w:rPr>
                <w:rFonts w:ascii="Nunito" w:eastAsia="Nunito" w:hAnsi="Nunito" w:cs="Nunito"/>
              </w:rPr>
            </w:rPrChange>
          </w:rPr>
          <w:delText xml:space="preserve"> Cente</w:delText>
        </w:r>
      </w:del>
    </w:p>
    <w:p w14:paraId="790B6FB1" w14:textId="2492A14E" w:rsidR="0E3CF60B" w:rsidRPr="002E4822" w:rsidRDefault="0E3CF60B" w:rsidP="0E3CF60B">
      <w:pPr>
        <w:spacing w:line="360" w:lineRule="auto"/>
        <w:rPr>
          <w:ins w:id="6261" w:author="Matthew Chersich" w:date="2024-08-05T08:58:00Z"/>
          <w:del w:id="6262" w:author="Craig Parker" w:date="2024-08-06T12:49:00Z"/>
          <w:rFonts w:ascii="Nunito" w:eastAsia="Nunito" w:hAnsi="Nunito" w:cs="Nunito"/>
          <w:color w:val="000000" w:themeColor="text1"/>
          <w:sz w:val="20"/>
          <w:rPrChange w:id="6263" w:author="Craig Parker" w:date="2024-08-07T12:23:00Z">
            <w:rPr>
              <w:ins w:id="6264" w:author="Matthew Chersich" w:date="2024-08-05T08:58:00Z"/>
              <w:del w:id="6265" w:author="Craig Parker" w:date="2024-08-06T12:49:00Z"/>
              <w:rFonts w:ascii="Nunito" w:eastAsia="Nunito" w:hAnsi="Nunito" w:cs="Nunito"/>
            </w:rPr>
          </w:rPrChange>
        </w:rPr>
      </w:pPr>
    </w:p>
    <w:p w14:paraId="5FFC97D5" w14:textId="79A1F056" w:rsidR="0E3CF60B" w:rsidRPr="002E4822" w:rsidRDefault="0E3CF60B" w:rsidP="0E3CF60B">
      <w:pPr>
        <w:spacing w:line="360" w:lineRule="auto"/>
        <w:rPr>
          <w:del w:id="6266" w:author="Craig Parker" w:date="2024-08-06T12:49:00Z"/>
          <w:rFonts w:ascii="Nunito" w:eastAsia="Nunito" w:hAnsi="Nunito" w:cs="Nunito"/>
          <w:color w:val="000000" w:themeColor="text1"/>
          <w:sz w:val="20"/>
          <w:rPrChange w:id="6267" w:author="Craig Parker" w:date="2024-08-07T12:23:00Z">
            <w:rPr>
              <w:del w:id="6268" w:author="Craig Parker" w:date="2024-08-06T12:49:00Z"/>
              <w:rFonts w:ascii="Nunito" w:eastAsia="Nunito" w:hAnsi="Nunito" w:cs="Nunito"/>
            </w:rPr>
          </w:rPrChange>
        </w:rPr>
      </w:pPr>
      <w:ins w:id="6269" w:author="Matthew Chersich" w:date="2024-08-05T08:58:00Z">
        <w:del w:id="6270" w:author="Craig Parker" w:date="2024-08-06T12:49:00Z">
          <w:r w:rsidRPr="002E4822" w:rsidDel="52A8C99F">
            <w:rPr>
              <w:rFonts w:ascii="Nunito" w:eastAsia="Nunito" w:hAnsi="Nunito" w:cs="Nunito"/>
              <w:b/>
              <w:bCs/>
              <w:color w:val="000000" w:themeColor="text1"/>
              <w:sz w:val="20"/>
              <w:rPrChange w:id="6271" w:author="Craig Parker" w:date="2024-08-07T12:23:00Z">
                <w:rPr>
                  <w:rFonts w:ascii="Nunito" w:eastAsia="Nunito" w:hAnsi="Nunito" w:cs="Nunito"/>
                </w:rPr>
              </w:rPrChange>
            </w:rPr>
            <w:delText>Terms of reference</w:delText>
          </w:r>
          <w:r w:rsidRPr="002E4822" w:rsidDel="52A8C99F">
            <w:rPr>
              <w:rFonts w:ascii="Nunito" w:eastAsia="Nunito" w:hAnsi="Nunito" w:cs="Nunito"/>
              <w:color w:val="000000" w:themeColor="text1"/>
              <w:sz w:val="20"/>
              <w:rPrChange w:id="6272" w:author="Craig Parker" w:date="2024-08-07T12:23:00Z">
                <w:rPr>
                  <w:rFonts w:ascii="Nunito" w:eastAsia="Nunito" w:hAnsi="Nunito" w:cs="Nunito"/>
                </w:rPr>
              </w:rPrChange>
            </w:rPr>
            <w:delText>:</w:delText>
          </w:r>
        </w:del>
      </w:ins>
    </w:p>
    <w:p w14:paraId="73E3E7DB" w14:textId="15523291" w:rsidR="6E1C0E23" w:rsidRPr="002E4822" w:rsidRDefault="6E1C0E23" w:rsidP="6E1C0E23">
      <w:pPr>
        <w:spacing w:line="360" w:lineRule="auto"/>
        <w:rPr>
          <w:del w:id="6273" w:author="Craig Parker" w:date="2024-08-06T12:49:00Z"/>
          <w:rFonts w:ascii="Nunito" w:eastAsia="Nunito" w:hAnsi="Nunito" w:cs="Nunito"/>
          <w:color w:val="000000" w:themeColor="text1"/>
          <w:sz w:val="20"/>
          <w:rPrChange w:id="6274" w:author="Craig Parker" w:date="2024-08-07T12:23:00Z">
            <w:rPr>
              <w:del w:id="6275" w:author="Craig Parker" w:date="2024-08-06T12:49:00Z"/>
              <w:rFonts w:ascii="Nunito" w:eastAsia="Nunito" w:hAnsi="Nunito" w:cs="Nunito"/>
            </w:rPr>
          </w:rPrChange>
        </w:rPr>
      </w:pPr>
    </w:p>
    <w:p w14:paraId="06A063D0" w14:textId="22CAC6A0" w:rsidR="6E1C0E23" w:rsidRPr="002E4822" w:rsidRDefault="6E1C0E23" w:rsidP="6E1C0E23">
      <w:pPr>
        <w:spacing w:line="360" w:lineRule="auto"/>
        <w:rPr>
          <w:del w:id="6276" w:author="Craig Parker" w:date="2024-08-06T12:49:00Z"/>
          <w:rFonts w:ascii="Nunito" w:hAnsi="Nunito"/>
          <w:color w:val="000000" w:themeColor="text1"/>
          <w:sz w:val="20"/>
          <w:rPrChange w:id="6277" w:author="Craig Parker" w:date="2024-08-07T12:23:00Z">
            <w:rPr>
              <w:del w:id="6278" w:author="Craig Parker" w:date="2024-08-06T12:49:00Z"/>
            </w:rPr>
          </w:rPrChange>
        </w:rPr>
      </w:pPr>
      <w:del w:id="6279" w:author="Craig Parker" w:date="2024-08-06T12:49:00Z">
        <w:r w:rsidRPr="002E4822" w:rsidDel="52A8C99F">
          <w:rPr>
            <w:rFonts w:ascii="Nunito" w:eastAsia="Nunito" w:hAnsi="Nunito" w:cs="Nunito"/>
            <w:color w:val="000000" w:themeColor="text1"/>
            <w:sz w:val="20"/>
            <w:rPrChange w:id="6280" w:author="Craig Parker" w:date="2024-08-07T12:23:00Z">
              <w:rPr>
                <w:rFonts w:ascii="Nunito" w:eastAsia="Nunito" w:hAnsi="Nunito" w:cs="Nunito"/>
              </w:rPr>
            </w:rPrChange>
          </w:rPr>
          <w:delText>We follow a protocol in reviewing data access requests, outlined in the steps below:</w:delText>
        </w:r>
      </w:del>
    </w:p>
    <w:p w14:paraId="1F880DF0" w14:textId="528A9577" w:rsidR="6E1C0E23" w:rsidRPr="002E4822" w:rsidRDefault="6E1C0E23" w:rsidP="52A8C99F">
      <w:pPr>
        <w:spacing w:line="360" w:lineRule="auto"/>
        <w:rPr>
          <w:del w:id="6281" w:author="Craig Parker" w:date="2024-08-06T12:49:00Z"/>
          <w:rFonts w:ascii="Nunito" w:hAnsi="Nunito"/>
          <w:color w:val="000000" w:themeColor="text1"/>
          <w:sz w:val="20"/>
          <w:rPrChange w:id="6282" w:author="Craig Parker" w:date="2024-08-07T12:23:00Z">
            <w:rPr>
              <w:del w:id="6283" w:author="Craig Parker" w:date="2024-08-06T12:49:00Z"/>
            </w:rPr>
          </w:rPrChange>
        </w:rPr>
      </w:pPr>
      <w:del w:id="6284" w:author="Craig Parker" w:date="2024-08-06T12:37:00Z">
        <w:r w:rsidRPr="002E4822" w:rsidDel="52A8C99F">
          <w:rPr>
            <w:rFonts w:ascii="Nunito" w:eastAsia="Nunito" w:hAnsi="Nunito" w:cs="Nunito"/>
            <w:color w:val="000000" w:themeColor="text1"/>
            <w:sz w:val="20"/>
            <w:rPrChange w:id="6285" w:author="Craig Parker" w:date="2024-08-07T12:23:00Z">
              <w:rPr>
                <w:rFonts w:ascii="Nunito" w:eastAsia="Nunito" w:hAnsi="Nunito" w:cs="Nunito"/>
              </w:rPr>
            </w:rPrChange>
          </w:rPr>
          <w:delText xml:space="preserve">1.1.2       </w:delText>
        </w:r>
      </w:del>
      <w:del w:id="6286" w:author="Craig Parker" w:date="2024-08-06T12:49:00Z">
        <w:r w:rsidRPr="002E4822" w:rsidDel="52A8C99F">
          <w:rPr>
            <w:rFonts w:ascii="Nunito" w:eastAsia="Nunito" w:hAnsi="Nunito" w:cs="Nunito"/>
            <w:color w:val="000000" w:themeColor="text1"/>
            <w:sz w:val="20"/>
            <w:rPrChange w:id="6287" w:author="Craig Parker" w:date="2024-08-07T12:23:00Z">
              <w:rPr>
                <w:rFonts w:ascii="Nunito" w:eastAsia="Nunito" w:hAnsi="Nunito" w:cs="Nunito"/>
              </w:rPr>
            </w:rPrChange>
          </w:rPr>
          <w:delText>Step 1: Confirmation of Bona Fide Researcher Status</w:delText>
        </w:r>
      </w:del>
    </w:p>
    <w:p w14:paraId="4FF612AA" w14:textId="08A87EEE" w:rsidR="6E1C0E23" w:rsidRPr="002E4822" w:rsidRDefault="6E1C0E23" w:rsidP="6E1C0E23">
      <w:pPr>
        <w:spacing w:line="360" w:lineRule="auto"/>
        <w:rPr>
          <w:del w:id="6288" w:author="Craig Parker" w:date="2024-08-06T12:49:00Z"/>
          <w:rFonts w:ascii="Nunito" w:hAnsi="Nunito"/>
          <w:color w:val="000000" w:themeColor="text1"/>
          <w:sz w:val="20"/>
          <w:rPrChange w:id="6289" w:author="Craig Parker" w:date="2024-08-07T12:23:00Z">
            <w:rPr>
              <w:del w:id="6290" w:author="Craig Parker" w:date="2024-08-06T12:49:00Z"/>
            </w:rPr>
          </w:rPrChange>
        </w:rPr>
      </w:pPr>
      <w:del w:id="6291" w:author="Craig Parker" w:date="2024-08-06T12:49:00Z">
        <w:r w:rsidRPr="002E4822" w:rsidDel="52A8C99F">
          <w:rPr>
            <w:rFonts w:ascii="Nunito" w:eastAsia="Nunito" w:hAnsi="Nunito" w:cs="Nunito"/>
            <w:color w:val="000000" w:themeColor="text1"/>
            <w:sz w:val="20"/>
            <w:rPrChange w:id="6292" w:author="Craig Parker" w:date="2024-08-07T12:23:00Z">
              <w:rPr>
                <w:rFonts w:ascii="Nunito" w:eastAsia="Nunito" w:hAnsi="Nunito" w:cs="Nunito"/>
              </w:rPr>
            </w:rPrChange>
          </w:rPr>
          <w:delText xml:space="preserve">External applicants, i.e., those not affiliated with the </w:delText>
        </w:r>
      </w:del>
      <w:del w:id="6293" w:author="Craig Parker" w:date="2024-08-05T19:21:00Z">
        <w:r w:rsidRPr="002E4822" w:rsidDel="52A8C99F">
          <w:rPr>
            <w:rFonts w:ascii="Nunito" w:eastAsia="Nunito" w:hAnsi="Nunito" w:cs="Nunito"/>
            <w:color w:val="000000" w:themeColor="text1"/>
            <w:sz w:val="20"/>
            <w:rPrChange w:id="6294" w:author="Craig Parker" w:date="2024-08-07T12:23:00Z">
              <w:rPr>
                <w:rFonts w:ascii="Nunito" w:eastAsia="Nunito" w:hAnsi="Nunito" w:cs="Nunito"/>
              </w:rPr>
            </w:rPrChange>
          </w:rPr>
          <w:delText>HEAT</w:delText>
        </w:r>
      </w:del>
      <w:del w:id="6295" w:author="Craig Parker" w:date="2024-08-06T12:49:00Z">
        <w:r w:rsidRPr="002E4822" w:rsidDel="52A8C99F">
          <w:rPr>
            <w:rFonts w:ascii="Nunito" w:eastAsia="Nunito" w:hAnsi="Nunito" w:cs="Nunito"/>
            <w:color w:val="000000" w:themeColor="text1"/>
            <w:sz w:val="20"/>
            <w:rPrChange w:id="6296" w:author="Craig Parker" w:date="2024-08-07T12:23:00Z">
              <w:rPr>
                <w:rFonts w:ascii="Nunito" w:eastAsia="Nunito" w:hAnsi="Nunito" w:cs="Nunito"/>
              </w:rPr>
            </w:rPrChange>
          </w:rPr>
          <w:delText xml:space="preserve"> Center Consortium, undergo a thorough verification to confirm their status as bona fide researchers. A DAC reviews the provided credentials, affiliations and the research track record to ensure that applicants are engaged in legitimate scientific research and adhere to ethical research practices. This may involve requesting additional documentation or references to substantiate the applicant's bona fide status.</w:delText>
        </w:r>
      </w:del>
    </w:p>
    <w:p w14:paraId="5C8A2B39" w14:textId="115B3656" w:rsidR="6E1C0E23" w:rsidRPr="002E4822" w:rsidRDefault="6E1C0E23" w:rsidP="52A8C99F">
      <w:pPr>
        <w:spacing w:line="360" w:lineRule="auto"/>
        <w:rPr>
          <w:del w:id="6297" w:author="Craig Parker" w:date="2024-08-06T12:49:00Z"/>
          <w:rFonts w:ascii="Nunito" w:hAnsi="Nunito"/>
          <w:color w:val="000000" w:themeColor="text1"/>
          <w:sz w:val="20"/>
          <w:rPrChange w:id="6298" w:author="Craig Parker" w:date="2024-08-07T12:23:00Z">
            <w:rPr>
              <w:del w:id="6299" w:author="Craig Parker" w:date="2024-08-06T12:49:00Z"/>
            </w:rPr>
          </w:rPrChange>
        </w:rPr>
      </w:pPr>
      <w:del w:id="6300" w:author="Craig Parker" w:date="2024-08-06T12:36:00Z">
        <w:r w:rsidRPr="002E4822" w:rsidDel="52A8C99F">
          <w:rPr>
            <w:rFonts w:ascii="Nunito" w:eastAsia="Nunito" w:hAnsi="Nunito" w:cs="Nunito"/>
            <w:color w:val="000000" w:themeColor="text1"/>
            <w:sz w:val="20"/>
            <w:rPrChange w:id="6301" w:author="Craig Parker" w:date="2024-08-07T12:23:00Z">
              <w:rPr>
                <w:rFonts w:ascii="Nunito" w:eastAsia="Nunito" w:hAnsi="Nunito" w:cs="Nunito"/>
              </w:rPr>
            </w:rPrChange>
          </w:rPr>
          <w:delText xml:space="preserve">1.1.3       </w:delText>
        </w:r>
      </w:del>
      <w:del w:id="6302" w:author="Craig Parker" w:date="2024-08-06T12:49:00Z">
        <w:r w:rsidRPr="002E4822" w:rsidDel="52A8C99F">
          <w:rPr>
            <w:rFonts w:ascii="Nunito" w:eastAsia="Nunito" w:hAnsi="Nunito" w:cs="Nunito"/>
            <w:color w:val="000000" w:themeColor="text1"/>
            <w:sz w:val="20"/>
            <w:rPrChange w:id="6303" w:author="Craig Parker" w:date="2024-08-07T12:23:00Z">
              <w:rPr>
                <w:rFonts w:ascii="Nunito" w:eastAsia="Nunito" w:hAnsi="Nunito" w:cs="Nunito"/>
              </w:rPr>
            </w:rPrChange>
          </w:rPr>
          <w:delText>Step 3: Assessment of Research Purpose</w:delText>
        </w:r>
      </w:del>
    </w:p>
    <w:p w14:paraId="743D5B69" w14:textId="4E59DE75" w:rsidR="6E1C0E23" w:rsidRPr="002E4822" w:rsidRDefault="6E1C0E23" w:rsidP="6E1C0E23">
      <w:pPr>
        <w:spacing w:line="360" w:lineRule="auto"/>
        <w:rPr>
          <w:del w:id="6304" w:author="Craig Parker" w:date="2024-08-06T12:49:00Z"/>
          <w:rFonts w:ascii="Nunito" w:hAnsi="Nunito"/>
          <w:color w:val="000000" w:themeColor="text1"/>
          <w:sz w:val="20"/>
          <w:rPrChange w:id="6305" w:author="Craig Parker" w:date="2024-08-07T12:23:00Z">
            <w:rPr>
              <w:del w:id="6306" w:author="Craig Parker" w:date="2024-08-06T12:49:00Z"/>
            </w:rPr>
          </w:rPrChange>
        </w:rPr>
      </w:pPr>
      <w:del w:id="6307" w:author="Craig Parker" w:date="2024-08-06T12:49:00Z">
        <w:r w:rsidRPr="002E4822" w:rsidDel="52A8C99F">
          <w:rPr>
            <w:rFonts w:ascii="Nunito" w:eastAsia="Nunito" w:hAnsi="Nunito" w:cs="Nunito"/>
            <w:color w:val="000000" w:themeColor="text1"/>
            <w:sz w:val="20"/>
            <w:rPrChange w:id="6308" w:author="Craig Parker" w:date="2024-08-07T12:23:00Z">
              <w:rPr>
                <w:rFonts w:ascii="Nunito" w:eastAsia="Nunito" w:hAnsi="Nunito" w:cs="Nunito"/>
              </w:rPr>
            </w:rPrChange>
          </w:rPr>
          <w:delText xml:space="preserve">A DAC applies three criteria for access: </w:delText>
        </w:r>
      </w:del>
    </w:p>
    <w:p w14:paraId="13F9C03D" w14:textId="0D49D19F" w:rsidR="6E1C0E23" w:rsidRPr="002E4822" w:rsidRDefault="6E1C0E23" w:rsidP="6E1C0E23">
      <w:pPr>
        <w:spacing w:line="360" w:lineRule="auto"/>
        <w:rPr>
          <w:del w:id="6309" w:author="Craig Parker" w:date="2024-08-06T12:49:00Z"/>
          <w:rFonts w:ascii="Nunito" w:hAnsi="Nunito"/>
          <w:color w:val="000000" w:themeColor="text1"/>
          <w:sz w:val="20"/>
          <w:rPrChange w:id="6310" w:author="Craig Parker" w:date="2024-08-07T12:23:00Z">
            <w:rPr>
              <w:del w:id="6311" w:author="Craig Parker" w:date="2024-08-06T12:49:00Z"/>
            </w:rPr>
          </w:rPrChange>
        </w:rPr>
      </w:pPr>
      <w:del w:id="6312" w:author="Craig Parker" w:date="2024-08-06T12:49:00Z">
        <w:r w:rsidRPr="002E4822" w:rsidDel="52A8C99F">
          <w:rPr>
            <w:rFonts w:ascii="Nunito" w:eastAsia="Nunito" w:hAnsi="Nunito" w:cs="Nunito"/>
            <w:color w:val="000000" w:themeColor="text1"/>
            <w:sz w:val="20"/>
            <w:rPrChange w:id="6313" w:author="Craig Parker" w:date="2024-08-07T12:23:00Z">
              <w:rPr>
                <w:rFonts w:ascii="Nunito" w:eastAsia="Nunito" w:hAnsi="Nunito" w:cs="Nunito"/>
              </w:rPr>
            </w:rPrChange>
          </w:rPr>
          <w:delText xml:space="preserve">First, that the data request must be aligned with the Data Use Permission (see clause 11.2.5 above). </w:delText>
        </w:r>
      </w:del>
    </w:p>
    <w:p w14:paraId="1DD25B49" w14:textId="2DABF194" w:rsidR="6E1C0E23" w:rsidRPr="002E4822" w:rsidRDefault="6E1C0E23" w:rsidP="6E1C0E23">
      <w:pPr>
        <w:spacing w:line="360" w:lineRule="auto"/>
        <w:rPr>
          <w:del w:id="6314" w:author="Craig Parker" w:date="2024-08-06T12:49:00Z"/>
          <w:rFonts w:ascii="Nunito" w:hAnsi="Nunito"/>
          <w:color w:val="000000" w:themeColor="text1"/>
          <w:sz w:val="20"/>
          <w:rPrChange w:id="6315" w:author="Craig Parker" w:date="2024-08-07T12:23:00Z">
            <w:rPr>
              <w:del w:id="6316" w:author="Craig Parker" w:date="2024-08-06T12:49:00Z"/>
            </w:rPr>
          </w:rPrChange>
        </w:rPr>
      </w:pPr>
      <w:del w:id="6317" w:author="Craig Parker" w:date="2024-08-06T12:49:00Z">
        <w:r w:rsidRPr="002E4822" w:rsidDel="52A8C99F">
          <w:rPr>
            <w:rFonts w:ascii="Nunito" w:eastAsia="Nunito" w:hAnsi="Nunito" w:cs="Nunito"/>
            <w:color w:val="000000" w:themeColor="text1"/>
            <w:sz w:val="20"/>
            <w:rPrChange w:id="6318" w:author="Craig Parker" w:date="2024-08-07T12:23:00Z">
              <w:rPr>
                <w:rFonts w:ascii="Nunito" w:eastAsia="Nunito" w:hAnsi="Nunito" w:cs="Nunito"/>
              </w:rPr>
            </w:rPrChange>
          </w:rPr>
          <w:delText xml:space="preserve">Second, that potential risks to the privacy of research participants associated with the proposed use of the data, where relevant, have been identified and addressed in a satisfactory manner. </w:delText>
        </w:r>
      </w:del>
    </w:p>
    <w:p w14:paraId="68969366" w14:textId="1CD54A9B" w:rsidR="6E1C0E23" w:rsidRPr="002E4822" w:rsidRDefault="6E1C0E23" w:rsidP="6E1C0E23">
      <w:pPr>
        <w:spacing w:line="360" w:lineRule="auto"/>
        <w:rPr>
          <w:del w:id="6319" w:author="Craig Parker" w:date="2024-08-06T12:49:00Z"/>
          <w:rFonts w:ascii="Nunito" w:hAnsi="Nunito"/>
          <w:color w:val="000000" w:themeColor="text1"/>
          <w:sz w:val="20"/>
          <w:rPrChange w:id="6320" w:author="Craig Parker" w:date="2024-08-07T12:23:00Z">
            <w:rPr>
              <w:del w:id="6321" w:author="Craig Parker" w:date="2024-08-06T12:49:00Z"/>
            </w:rPr>
          </w:rPrChange>
        </w:rPr>
      </w:pPr>
      <w:del w:id="6322" w:author="Craig Parker" w:date="2024-08-06T12:49:00Z">
        <w:r w:rsidRPr="002E4822" w:rsidDel="52A8C99F">
          <w:rPr>
            <w:rFonts w:ascii="Nunito" w:eastAsia="Nunito" w:hAnsi="Nunito" w:cs="Nunito"/>
            <w:color w:val="000000" w:themeColor="text1"/>
            <w:sz w:val="20"/>
            <w:rPrChange w:id="6323" w:author="Craig Parker" w:date="2024-08-07T12:23:00Z">
              <w:rPr>
                <w:rFonts w:ascii="Nunito" w:eastAsia="Nunito" w:hAnsi="Nunito" w:cs="Nunito"/>
              </w:rPr>
            </w:rPrChange>
          </w:rPr>
          <w:delText>Third, that the proposed research does not overlap with or pre-empt the results of the ongoing Consortium projects. Should the latter be the case, the DAC should impose a temporary embargo on the Data Sharing, instead of declining access. An embargo period allows Consortium members to complete their research and publish results before the data is made available to external parties. The length of the embargo should be determined based on the specific circumstances and projected timelines of the involved Consortium projects.</w:delText>
        </w:r>
      </w:del>
    </w:p>
    <w:p w14:paraId="502E4C68" w14:textId="2C385A90" w:rsidR="6E1C0E23" w:rsidRPr="002E4822" w:rsidRDefault="6E1C0E23" w:rsidP="52A8C99F">
      <w:pPr>
        <w:spacing w:line="360" w:lineRule="auto"/>
        <w:rPr>
          <w:del w:id="6324" w:author="Craig Parker" w:date="2024-08-06T12:49:00Z"/>
          <w:rFonts w:ascii="Nunito" w:hAnsi="Nunito"/>
          <w:color w:val="000000" w:themeColor="text1"/>
          <w:sz w:val="20"/>
          <w:rPrChange w:id="6325" w:author="Craig Parker" w:date="2024-08-07T12:23:00Z">
            <w:rPr>
              <w:del w:id="6326" w:author="Craig Parker" w:date="2024-08-06T12:49:00Z"/>
            </w:rPr>
          </w:rPrChange>
        </w:rPr>
      </w:pPr>
      <w:del w:id="6327" w:author="Craig Parker" w:date="2024-08-06T12:36:00Z">
        <w:r w:rsidRPr="002E4822" w:rsidDel="52A8C99F">
          <w:rPr>
            <w:rFonts w:ascii="Nunito" w:eastAsia="Nunito" w:hAnsi="Nunito" w:cs="Nunito"/>
            <w:color w:val="000000" w:themeColor="text1"/>
            <w:sz w:val="20"/>
            <w:rPrChange w:id="6328" w:author="Craig Parker" w:date="2024-08-07T12:23:00Z">
              <w:rPr>
                <w:rFonts w:ascii="Nunito" w:eastAsia="Nunito" w:hAnsi="Nunito" w:cs="Nunito"/>
              </w:rPr>
            </w:rPrChange>
          </w:rPr>
          <w:lastRenderedPageBreak/>
          <w:delText xml:space="preserve">1.1.4      </w:delText>
        </w:r>
      </w:del>
      <w:del w:id="6329" w:author="Craig Parker" w:date="2024-08-06T12:49:00Z">
        <w:r w:rsidRPr="002E4822" w:rsidDel="52A8C99F">
          <w:rPr>
            <w:rFonts w:ascii="Nunito" w:eastAsia="Nunito" w:hAnsi="Nunito" w:cs="Nunito"/>
            <w:color w:val="000000" w:themeColor="text1"/>
            <w:sz w:val="20"/>
            <w:rPrChange w:id="6330" w:author="Craig Parker" w:date="2024-08-07T12:23:00Z">
              <w:rPr>
                <w:rFonts w:ascii="Nunito" w:eastAsia="Nunito" w:hAnsi="Nunito" w:cs="Nunito"/>
              </w:rPr>
            </w:rPrChange>
          </w:rPr>
          <w:delText xml:space="preserve"> Step 4: Recording and Communication of Decision Reasons</w:delText>
        </w:r>
      </w:del>
    </w:p>
    <w:p w14:paraId="20A20864" w14:textId="77777777" w:rsidR="00A850D7" w:rsidRPr="002E4822" w:rsidRDefault="52A8C99F" w:rsidP="00A850D7">
      <w:pPr>
        <w:pStyle w:val="ListParagraph"/>
        <w:numPr>
          <w:ilvl w:val="0"/>
          <w:numId w:val="58"/>
        </w:numPr>
        <w:spacing w:line="360" w:lineRule="auto"/>
        <w:rPr>
          <w:rFonts w:ascii="Nunito" w:eastAsia="Nunito" w:hAnsi="Nunito" w:cs="Nunito"/>
          <w:color w:val="000000" w:themeColor="text1"/>
          <w:sz w:val="20"/>
        </w:rPr>
      </w:pPr>
      <w:bookmarkStart w:id="6331" w:name="_Hlk174485643"/>
      <w:del w:id="6332" w:author="Craig Parker" w:date="2024-08-06T12:49:00Z">
        <w:r w:rsidRPr="002E4822" w:rsidDel="52A8C99F">
          <w:rPr>
            <w:rFonts w:ascii="Nunito" w:eastAsia="Nunito" w:hAnsi="Nunito" w:cs="Nunito"/>
            <w:color w:val="000000" w:themeColor="text1"/>
            <w:sz w:val="20"/>
            <w:rPrChange w:id="6333" w:author="Craig Parker" w:date="2024-08-07T12:23:00Z">
              <w:rPr>
                <w:rFonts w:ascii="Nunito" w:eastAsia="Nunito" w:hAnsi="Nunito" w:cs="Nunito"/>
              </w:rPr>
            </w:rPrChange>
          </w:rPr>
          <w:delText>Once a decision has been made, the DAC meticulously records the reasons for its approval, conditional approval, or denial of the data access request. This documentation ensures transparency and provides valuable feedback to applicants. The decision, along with the reasons and any conditions attached (such as an embargo period), is communicated to the applicant in a clear and timely manner. For approved requests, the communication includes detailed instructions for accessing the data and any requirements or conditions that must be met by the applicant.</w:delText>
        </w:r>
      </w:del>
      <w:ins w:id="6334" w:author="Craig Parker" w:date="2024-08-06T12:49:00Z">
        <w:r w:rsidRPr="002E4822">
          <w:rPr>
            <w:rFonts w:ascii="Nunito" w:eastAsia="Nunito" w:hAnsi="Nunito" w:cs="Nunito"/>
            <w:color w:val="000000" w:themeColor="text1"/>
            <w:sz w:val="20"/>
            <w:rPrChange w:id="6335" w:author="Craig Parker" w:date="2024-08-07T12:23:00Z">
              <w:rPr>
                <w:rFonts w:ascii="Nunito" w:eastAsia="Nunito" w:hAnsi="Nunito" w:cs="Nunito"/>
                <w:szCs w:val="18"/>
              </w:rPr>
            </w:rPrChange>
          </w:rPr>
          <w:t>UCT ethics representative</w:t>
        </w:r>
      </w:ins>
    </w:p>
    <w:p w14:paraId="7192E4F9" w14:textId="77777777" w:rsidR="00A850D7" w:rsidRPr="002E4822" w:rsidRDefault="52A8C99F" w:rsidP="00A850D7">
      <w:pPr>
        <w:pStyle w:val="ListParagraph"/>
        <w:numPr>
          <w:ilvl w:val="0"/>
          <w:numId w:val="58"/>
        </w:numPr>
        <w:spacing w:line="360" w:lineRule="auto"/>
        <w:rPr>
          <w:rFonts w:ascii="Nunito" w:eastAsia="Nunito" w:hAnsi="Nunito" w:cs="Nunito"/>
          <w:color w:val="000000" w:themeColor="text1"/>
          <w:sz w:val="20"/>
        </w:rPr>
      </w:pPr>
      <w:ins w:id="6336" w:author="Craig Parker" w:date="2024-08-06T12:49:00Z">
        <w:r w:rsidRPr="002E4822">
          <w:rPr>
            <w:rFonts w:ascii="Nunito" w:eastAsia="Nunito" w:hAnsi="Nunito" w:cs="Nunito"/>
            <w:color w:val="000000" w:themeColor="text1"/>
            <w:sz w:val="20"/>
            <w:rPrChange w:id="6337" w:author="Craig Parker" w:date="2024-08-07T12:23:00Z">
              <w:rPr>
                <w:rFonts w:ascii="Nunito" w:eastAsia="Nunito" w:hAnsi="Nunito" w:cs="Nunito"/>
                <w:szCs w:val="18"/>
              </w:rPr>
            </w:rPrChange>
          </w:rPr>
          <w:t>ELSI team representative</w:t>
        </w:r>
      </w:ins>
    </w:p>
    <w:p w14:paraId="510B0E19" w14:textId="6DB91CCD" w:rsidR="52A8C99F" w:rsidRPr="002E4822" w:rsidRDefault="52A8C99F" w:rsidP="00A850D7">
      <w:pPr>
        <w:pStyle w:val="ListParagraph"/>
        <w:numPr>
          <w:ilvl w:val="0"/>
          <w:numId w:val="58"/>
        </w:numPr>
        <w:spacing w:line="360" w:lineRule="auto"/>
        <w:rPr>
          <w:ins w:id="6338" w:author="Craig Parker" w:date="2024-08-06T12:49:00Z"/>
          <w:rFonts w:ascii="Nunito" w:eastAsia="Nunito" w:hAnsi="Nunito" w:cs="Nunito"/>
          <w:b/>
          <w:bCs/>
          <w:color w:val="000000" w:themeColor="text1"/>
          <w:sz w:val="20"/>
          <w:rPrChange w:id="6339" w:author="Craig Parker" w:date="2024-08-07T12:23:00Z">
            <w:rPr>
              <w:ins w:id="6340" w:author="Craig Parker" w:date="2024-08-06T12:49:00Z"/>
              <w:rFonts w:ascii="Nunito" w:eastAsia="Nunito" w:hAnsi="Nunito" w:cs="Nunito"/>
              <w:szCs w:val="18"/>
            </w:rPr>
          </w:rPrChange>
        </w:rPr>
      </w:pPr>
      <w:proofErr w:type="spellStart"/>
      <w:ins w:id="6341" w:author="Craig Parker" w:date="2024-08-06T12:49:00Z">
        <w:r w:rsidRPr="002E4822">
          <w:rPr>
            <w:rFonts w:ascii="Nunito" w:eastAsia="Nunito" w:hAnsi="Nunito" w:cs="Nunito"/>
            <w:color w:val="000000" w:themeColor="text1"/>
            <w:sz w:val="20"/>
            <w:rPrChange w:id="6342" w:author="Craig Parker" w:date="2024-08-07T12:23:00Z">
              <w:rPr>
                <w:rFonts w:ascii="Nunito" w:eastAsia="Nunito" w:hAnsi="Nunito" w:cs="Nunito"/>
                <w:szCs w:val="18"/>
              </w:rPr>
            </w:rPrChange>
          </w:rPr>
          <w:t>eLwazi</w:t>
        </w:r>
        <w:proofErr w:type="spellEnd"/>
        <w:r w:rsidRPr="002E4822">
          <w:rPr>
            <w:rFonts w:ascii="Nunito" w:eastAsia="Nunito" w:hAnsi="Nunito" w:cs="Nunito"/>
            <w:color w:val="000000" w:themeColor="text1"/>
            <w:sz w:val="20"/>
            <w:rPrChange w:id="6343" w:author="Craig Parker" w:date="2024-08-07T12:23:00Z">
              <w:rPr>
                <w:rFonts w:ascii="Nunito" w:eastAsia="Nunito" w:hAnsi="Nunito" w:cs="Nunito"/>
                <w:szCs w:val="18"/>
              </w:rPr>
            </w:rPrChange>
          </w:rPr>
          <w:t xml:space="preserve"> representatives</w:t>
        </w:r>
      </w:ins>
    </w:p>
    <w:p w14:paraId="5922FEE7" w14:textId="51A0859B" w:rsidR="52A8C99F" w:rsidRPr="002E4822" w:rsidRDefault="52A8C99F" w:rsidP="00A850D7">
      <w:pPr>
        <w:pStyle w:val="ListParagraph"/>
        <w:numPr>
          <w:ilvl w:val="0"/>
          <w:numId w:val="58"/>
        </w:numPr>
        <w:spacing w:line="360" w:lineRule="auto"/>
        <w:rPr>
          <w:rFonts w:ascii="Nunito" w:eastAsia="Nunito" w:hAnsi="Nunito" w:cs="Nunito"/>
          <w:color w:val="000000" w:themeColor="text1"/>
          <w:sz w:val="20"/>
        </w:rPr>
      </w:pPr>
      <w:ins w:id="6344" w:author="Craig Parker" w:date="2024-08-06T12:49:00Z">
        <w:r w:rsidRPr="002E4822">
          <w:rPr>
            <w:rFonts w:ascii="Nunito" w:eastAsia="Nunito" w:hAnsi="Nunito" w:cs="Nunito"/>
            <w:color w:val="000000" w:themeColor="text1"/>
            <w:sz w:val="20"/>
            <w:rPrChange w:id="6345" w:author="Craig Parker" w:date="2024-08-07T12:23:00Z">
              <w:rPr>
                <w:rFonts w:ascii="Nunito" w:eastAsia="Nunito" w:hAnsi="Nunito" w:cs="Nunito"/>
                <w:szCs w:val="18"/>
              </w:rPr>
            </w:rPrChange>
          </w:rPr>
          <w:t>Study Principal Investigators</w:t>
        </w:r>
      </w:ins>
    </w:p>
    <w:p w14:paraId="76F59B8B" w14:textId="77777777" w:rsidR="009436AB" w:rsidRPr="002E4822" w:rsidRDefault="009436AB" w:rsidP="009436AB">
      <w:pPr>
        <w:pStyle w:val="ListParagraph"/>
        <w:spacing w:line="360" w:lineRule="auto"/>
        <w:ind w:left="720"/>
        <w:rPr>
          <w:ins w:id="6346" w:author="Craig Parker" w:date="2024-08-06T12:49:00Z"/>
          <w:rFonts w:ascii="Nunito" w:eastAsia="Nunito" w:hAnsi="Nunito" w:cs="Nunito"/>
          <w:color w:val="000000" w:themeColor="text1"/>
          <w:sz w:val="20"/>
          <w:rPrChange w:id="6347" w:author="Craig Parker" w:date="2024-08-07T12:23:00Z">
            <w:rPr>
              <w:ins w:id="6348" w:author="Craig Parker" w:date="2024-08-06T12:49:00Z"/>
              <w:rFonts w:ascii="Nunito" w:eastAsia="Nunito" w:hAnsi="Nunito" w:cs="Nunito"/>
              <w:szCs w:val="18"/>
            </w:rPr>
          </w:rPrChange>
        </w:rPr>
      </w:pPr>
    </w:p>
    <w:p w14:paraId="04B7E756" w14:textId="48C4E1EE" w:rsidR="52A8C99F" w:rsidRPr="002E4822" w:rsidRDefault="52A8C99F">
      <w:pPr>
        <w:pStyle w:val="ListParagraph"/>
        <w:numPr>
          <w:ilvl w:val="0"/>
          <w:numId w:val="58"/>
        </w:numPr>
        <w:spacing w:line="360" w:lineRule="auto"/>
        <w:rPr>
          <w:ins w:id="6349" w:author="Craig Parker" w:date="2024-08-06T12:49:00Z"/>
          <w:rFonts w:ascii="Nunito" w:eastAsia="Nunito" w:hAnsi="Nunito" w:cs="Nunito"/>
          <w:color w:val="000000" w:themeColor="text1"/>
          <w:sz w:val="20"/>
          <w:rPrChange w:id="6350" w:author="Craig Parker" w:date="2024-08-07T12:23:00Z">
            <w:rPr>
              <w:ins w:id="6351" w:author="Craig Parker" w:date="2024-08-06T12:49:00Z"/>
              <w:rFonts w:ascii="Nunito" w:eastAsia="Nunito" w:hAnsi="Nunito" w:cs="Nunito"/>
              <w:szCs w:val="18"/>
            </w:rPr>
          </w:rPrChange>
        </w:rPr>
        <w:pPrChange w:id="6352" w:author="Craig Parker" w:date="2024-08-06T12:49:00Z">
          <w:pPr/>
        </w:pPrChange>
      </w:pPr>
      <w:ins w:id="6353" w:author="Craig Parker" w:date="2024-08-06T12:49:00Z">
        <w:r w:rsidRPr="002E4822">
          <w:rPr>
            <w:rFonts w:ascii="Nunito" w:eastAsia="Nunito" w:hAnsi="Nunito" w:cs="Nunito"/>
            <w:color w:val="000000" w:themeColor="text1"/>
            <w:sz w:val="20"/>
            <w:rPrChange w:id="6354" w:author="Craig Parker" w:date="2024-08-07T12:23:00Z">
              <w:rPr>
                <w:rFonts w:ascii="Nunito" w:eastAsia="Nunito" w:hAnsi="Nunito" w:cs="Nunito"/>
                <w:szCs w:val="18"/>
              </w:rPr>
            </w:rPrChange>
          </w:rPr>
          <w:t>Independent scientists from outside the HE²AT Center</w:t>
        </w:r>
      </w:ins>
    </w:p>
    <w:bookmarkEnd w:id="6331"/>
    <w:p w14:paraId="66C32956" w14:textId="5A42A2CC" w:rsidR="52A8C99F" w:rsidRPr="002E4822" w:rsidRDefault="52A8C99F">
      <w:pPr>
        <w:spacing w:line="360" w:lineRule="auto"/>
        <w:rPr>
          <w:ins w:id="6355" w:author="Craig Parker" w:date="2024-08-06T12:49:00Z"/>
          <w:rFonts w:ascii="Nunito" w:eastAsia="Nunito" w:hAnsi="Nunito" w:cs="Nunito"/>
          <w:b/>
          <w:bCs/>
          <w:color w:val="000000" w:themeColor="text1"/>
          <w:sz w:val="20"/>
          <w:rPrChange w:id="6356" w:author="Craig Parker" w:date="2024-08-07T12:23:00Z">
            <w:rPr>
              <w:ins w:id="6357" w:author="Craig Parker" w:date="2024-08-06T12:49:00Z"/>
              <w:rFonts w:ascii="Nunito" w:eastAsia="Nunito" w:hAnsi="Nunito" w:cs="Nunito"/>
              <w:b/>
              <w:bCs/>
              <w:szCs w:val="18"/>
            </w:rPr>
          </w:rPrChange>
        </w:rPr>
        <w:pPrChange w:id="6358" w:author="Craig Parker" w:date="2024-08-06T12:49:00Z">
          <w:pPr>
            <w:numPr>
              <w:numId w:val="6"/>
            </w:numPr>
            <w:ind w:left="720" w:hanging="360"/>
          </w:pPr>
        </w:pPrChange>
      </w:pPr>
      <w:ins w:id="6359" w:author="Craig Parker" w:date="2024-08-06T12:49:00Z">
        <w:r w:rsidRPr="0026318C">
          <w:rPr>
            <w:rFonts w:ascii="Nunito" w:eastAsia="Nunito" w:hAnsi="Nunito" w:cs="Nunito"/>
            <w:b/>
            <w:bCs/>
            <w:color w:val="000000" w:themeColor="text1"/>
            <w:sz w:val="20"/>
            <w:highlight w:val="yellow"/>
            <w:rPrChange w:id="6360" w:author="Matthew Chersich" w:date="2024-08-13T23:50:00Z">
              <w:rPr>
                <w:rFonts w:ascii="Nunito" w:eastAsia="Nunito" w:hAnsi="Nunito" w:cs="Nunito"/>
                <w:b/>
                <w:bCs/>
                <w:szCs w:val="18"/>
              </w:rPr>
            </w:rPrChange>
          </w:rPr>
          <w:t>Terms of Reference:</w:t>
        </w:r>
      </w:ins>
    </w:p>
    <w:p w14:paraId="7AD186E0" w14:textId="70B4CDA4" w:rsidR="52A8C99F" w:rsidRPr="002E4822" w:rsidRDefault="52A8C99F">
      <w:pPr>
        <w:spacing w:line="360" w:lineRule="auto"/>
        <w:rPr>
          <w:ins w:id="6361" w:author="Craig Parker" w:date="2024-08-06T12:49:00Z"/>
          <w:rFonts w:ascii="Nunito" w:eastAsia="Nunito" w:hAnsi="Nunito" w:cs="Nunito"/>
          <w:color w:val="000000" w:themeColor="text1"/>
          <w:sz w:val="20"/>
          <w:rPrChange w:id="6362" w:author="Craig Parker" w:date="2024-08-07T12:23:00Z">
            <w:rPr>
              <w:ins w:id="6363" w:author="Craig Parker" w:date="2024-08-06T12:49:00Z"/>
              <w:rFonts w:ascii="Nunito" w:eastAsia="Nunito" w:hAnsi="Nunito" w:cs="Nunito"/>
              <w:szCs w:val="18"/>
            </w:rPr>
          </w:rPrChange>
        </w:rPr>
        <w:pPrChange w:id="6364" w:author="Craig Parker" w:date="2024-08-06T12:49:00Z">
          <w:pPr/>
        </w:pPrChange>
      </w:pPr>
      <w:ins w:id="6365" w:author="Craig Parker" w:date="2024-08-06T12:49:00Z">
        <w:r w:rsidRPr="002E4822">
          <w:rPr>
            <w:rFonts w:ascii="Nunito" w:eastAsia="Nunito" w:hAnsi="Nunito" w:cs="Nunito"/>
            <w:b/>
            <w:bCs/>
            <w:color w:val="000000" w:themeColor="text1"/>
            <w:sz w:val="20"/>
            <w:rPrChange w:id="6366" w:author="Craig Parker" w:date="2024-08-07T12:23:00Z">
              <w:rPr>
                <w:rFonts w:ascii="Nunito" w:eastAsia="Nunito" w:hAnsi="Nunito" w:cs="Nunito"/>
                <w:b/>
                <w:bCs/>
                <w:szCs w:val="18"/>
              </w:rPr>
            </w:rPrChange>
          </w:rPr>
          <w:t>Step 1: Confirmation of Bona Fide Researcher Status</w:t>
        </w:r>
        <w:r w:rsidRPr="002E4822">
          <w:rPr>
            <w:rFonts w:ascii="Nunito" w:eastAsia="Nunito" w:hAnsi="Nunito" w:cs="Nunito"/>
            <w:color w:val="000000" w:themeColor="text1"/>
            <w:sz w:val="20"/>
            <w:rPrChange w:id="6367" w:author="Craig Parker" w:date="2024-08-07T12:23:00Z">
              <w:rPr>
                <w:rFonts w:ascii="Nunito" w:eastAsia="Nunito" w:hAnsi="Nunito" w:cs="Nunito"/>
                <w:szCs w:val="18"/>
              </w:rPr>
            </w:rPrChange>
          </w:rPr>
          <w:t xml:space="preserve"> External applicants, i.e., those not affiliated with the HE²AT Center Consortium, undergo a thorough verification process to confirm their status as bona fide researchers. The DAC reviews the provided credentials, affiliations, and research track record to ensure that applicants are engaged in legitimate scientific research and adhere to ethical research practices. This may involve requesting additional documentation or references to substantiate the applicant's bona fide status.</w:t>
        </w:r>
      </w:ins>
    </w:p>
    <w:p w14:paraId="47C7C7EE" w14:textId="47EAD58B" w:rsidR="52A8C99F" w:rsidRPr="002E4822" w:rsidRDefault="52A8C99F">
      <w:pPr>
        <w:spacing w:line="360" w:lineRule="auto"/>
        <w:rPr>
          <w:ins w:id="6368" w:author="Craig Parker" w:date="2024-08-06T12:49:00Z"/>
          <w:rFonts w:ascii="Nunito" w:eastAsia="Nunito" w:hAnsi="Nunito" w:cs="Nunito"/>
          <w:color w:val="000000" w:themeColor="text1"/>
          <w:sz w:val="20"/>
          <w:rPrChange w:id="6369" w:author="Craig Parker" w:date="2024-08-07T12:23:00Z">
            <w:rPr>
              <w:ins w:id="6370" w:author="Craig Parker" w:date="2024-08-06T12:49:00Z"/>
              <w:rFonts w:ascii="Nunito" w:eastAsia="Nunito" w:hAnsi="Nunito" w:cs="Nunito"/>
              <w:szCs w:val="18"/>
            </w:rPr>
          </w:rPrChange>
        </w:rPr>
        <w:pPrChange w:id="6371" w:author="Craig Parker" w:date="2024-08-06T12:49:00Z">
          <w:pPr/>
        </w:pPrChange>
      </w:pPr>
      <w:ins w:id="6372" w:author="Craig Parker" w:date="2024-08-06T12:49:00Z">
        <w:r w:rsidRPr="002E4822">
          <w:rPr>
            <w:rFonts w:ascii="Nunito" w:eastAsia="Nunito" w:hAnsi="Nunito" w:cs="Nunito"/>
            <w:b/>
            <w:bCs/>
            <w:color w:val="000000" w:themeColor="text1"/>
            <w:sz w:val="20"/>
            <w:rPrChange w:id="6373" w:author="Craig Parker" w:date="2024-08-07T12:23:00Z">
              <w:rPr>
                <w:rFonts w:ascii="Nunito" w:eastAsia="Nunito" w:hAnsi="Nunito" w:cs="Nunito"/>
                <w:b/>
                <w:bCs/>
                <w:szCs w:val="18"/>
              </w:rPr>
            </w:rPrChange>
          </w:rPr>
          <w:t>Step 2: Assessment of Research Purpose</w:t>
        </w:r>
        <w:r w:rsidRPr="002E4822">
          <w:rPr>
            <w:rFonts w:ascii="Nunito" w:eastAsia="Nunito" w:hAnsi="Nunito" w:cs="Nunito"/>
            <w:color w:val="000000" w:themeColor="text1"/>
            <w:sz w:val="20"/>
            <w:rPrChange w:id="6374" w:author="Craig Parker" w:date="2024-08-07T12:23:00Z">
              <w:rPr>
                <w:rFonts w:ascii="Nunito" w:eastAsia="Nunito" w:hAnsi="Nunito" w:cs="Nunito"/>
                <w:szCs w:val="18"/>
              </w:rPr>
            </w:rPrChange>
          </w:rPr>
          <w:t xml:space="preserve"> </w:t>
        </w:r>
        <w:proofErr w:type="gramStart"/>
        <w:r w:rsidRPr="002E4822">
          <w:rPr>
            <w:rFonts w:ascii="Nunito" w:eastAsia="Nunito" w:hAnsi="Nunito" w:cs="Nunito"/>
            <w:color w:val="000000" w:themeColor="text1"/>
            <w:sz w:val="20"/>
            <w:rPrChange w:id="6375" w:author="Craig Parker" w:date="2024-08-07T12:23:00Z">
              <w:rPr>
                <w:rFonts w:ascii="Nunito" w:eastAsia="Nunito" w:hAnsi="Nunito" w:cs="Nunito"/>
                <w:szCs w:val="18"/>
              </w:rPr>
            </w:rPrChange>
          </w:rPr>
          <w:t>The</w:t>
        </w:r>
        <w:proofErr w:type="gramEnd"/>
        <w:r w:rsidRPr="002E4822">
          <w:rPr>
            <w:rFonts w:ascii="Nunito" w:eastAsia="Nunito" w:hAnsi="Nunito" w:cs="Nunito"/>
            <w:color w:val="000000" w:themeColor="text1"/>
            <w:sz w:val="20"/>
            <w:rPrChange w:id="6376" w:author="Craig Parker" w:date="2024-08-07T12:23:00Z">
              <w:rPr>
                <w:rFonts w:ascii="Nunito" w:eastAsia="Nunito" w:hAnsi="Nunito" w:cs="Nunito"/>
                <w:szCs w:val="18"/>
              </w:rPr>
            </w:rPrChange>
          </w:rPr>
          <w:t xml:space="preserve"> DAC applies three criteria for access:</w:t>
        </w:r>
      </w:ins>
    </w:p>
    <w:p w14:paraId="22C057CF" w14:textId="1F7E3A02" w:rsidR="52A8C99F" w:rsidRPr="002E4822" w:rsidRDefault="52A8C99F">
      <w:pPr>
        <w:pStyle w:val="ListParagraph"/>
        <w:spacing w:line="360" w:lineRule="auto"/>
        <w:rPr>
          <w:ins w:id="6377" w:author="Craig Parker" w:date="2024-08-06T12:49:00Z"/>
          <w:rFonts w:ascii="Nunito" w:eastAsia="Nunito" w:hAnsi="Nunito" w:cs="Nunito"/>
          <w:color w:val="000000" w:themeColor="text1"/>
          <w:sz w:val="20"/>
          <w:rPrChange w:id="6378" w:author="Craig Parker" w:date="2024-08-07T12:23:00Z">
            <w:rPr>
              <w:ins w:id="6379" w:author="Craig Parker" w:date="2024-08-06T12:49:00Z"/>
              <w:rFonts w:ascii="Nunito" w:eastAsia="Nunito" w:hAnsi="Nunito" w:cs="Nunito"/>
              <w:szCs w:val="18"/>
            </w:rPr>
          </w:rPrChange>
        </w:rPr>
        <w:pPrChange w:id="6380" w:author="Craig Parker" w:date="2024-08-06T12:53:00Z">
          <w:pPr/>
        </w:pPrChange>
      </w:pPr>
      <w:ins w:id="6381" w:author="Craig Parker" w:date="2024-08-06T12:49:00Z">
        <w:r w:rsidRPr="002E4822">
          <w:rPr>
            <w:rFonts w:ascii="Nunito" w:eastAsia="Nunito" w:hAnsi="Nunito" w:cs="Nunito"/>
            <w:color w:val="000000" w:themeColor="text1"/>
            <w:sz w:val="20"/>
            <w:rPrChange w:id="6382" w:author="Craig Parker" w:date="2024-08-07T12:23:00Z">
              <w:rPr>
                <w:rFonts w:ascii="Nunito" w:eastAsia="Nunito" w:hAnsi="Nunito" w:cs="Nunito"/>
                <w:szCs w:val="18"/>
              </w:rPr>
            </w:rPrChange>
          </w:rPr>
          <w:t>The data request must be aligned with the Data Use Permission.</w:t>
        </w:r>
      </w:ins>
    </w:p>
    <w:p w14:paraId="6398CB95" w14:textId="2CA8235B" w:rsidR="52A8C99F" w:rsidRPr="002E4822" w:rsidRDefault="52A8C99F">
      <w:pPr>
        <w:pStyle w:val="ListParagraph"/>
        <w:spacing w:line="360" w:lineRule="auto"/>
        <w:rPr>
          <w:ins w:id="6383" w:author="Craig Parker" w:date="2024-08-06T12:49:00Z"/>
          <w:rFonts w:ascii="Nunito" w:eastAsia="Nunito" w:hAnsi="Nunito" w:cs="Nunito"/>
          <w:color w:val="000000" w:themeColor="text1"/>
          <w:sz w:val="20"/>
          <w:rPrChange w:id="6384" w:author="Craig Parker" w:date="2024-08-07T12:23:00Z">
            <w:rPr>
              <w:ins w:id="6385" w:author="Craig Parker" w:date="2024-08-06T12:49:00Z"/>
              <w:rFonts w:ascii="Nunito" w:eastAsia="Nunito" w:hAnsi="Nunito" w:cs="Nunito"/>
              <w:szCs w:val="18"/>
            </w:rPr>
          </w:rPrChange>
        </w:rPr>
        <w:pPrChange w:id="6386" w:author="Craig Parker" w:date="2024-08-06T12:53:00Z">
          <w:pPr/>
        </w:pPrChange>
      </w:pPr>
      <w:ins w:id="6387" w:author="Craig Parker" w:date="2024-08-06T12:49:00Z">
        <w:r w:rsidRPr="002E4822">
          <w:rPr>
            <w:rFonts w:ascii="Nunito" w:eastAsia="Nunito" w:hAnsi="Nunito" w:cs="Nunito"/>
            <w:color w:val="000000" w:themeColor="text1"/>
            <w:sz w:val="20"/>
            <w:rPrChange w:id="6388" w:author="Craig Parker" w:date="2024-08-07T12:23:00Z">
              <w:rPr>
                <w:rFonts w:ascii="Nunito" w:eastAsia="Nunito" w:hAnsi="Nunito" w:cs="Nunito"/>
                <w:szCs w:val="18"/>
              </w:rPr>
            </w:rPrChange>
          </w:rPr>
          <w:t>Potential risks to the privacy of research participants associated with the proposed use of the data, where relevant, have been identified and addressed satisfactorily.</w:t>
        </w:r>
      </w:ins>
    </w:p>
    <w:p w14:paraId="309A67DC" w14:textId="503AE761" w:rsidR="52A8C99F" w:rsidRPr="002E4822" w:rsidRDefault="52A8C99F">
      <w:pPr>
        <w:pStyle w:val="ListParagraph"/>
        <w:spacing w:line="360" w:lineRule="auto"/>
        <w:rPr>
          <w:ins w:id="6389" w:author="Craig Parker" w:date="2024-08-06T12:49:00Z"/>
          <w:rFonts w:ascii="Nunito" w:eastAsia="Nunito" w:hAnsi="Nunito" w:cs="Nunito"/>
          <w:color w:val="000000" w:themeColor="text1"/>
          <w:sz w:val="20"/>
          <w:rPrChange w:id="6390" w:author="Craig Parker" w:date="2024-08-07T12:23:00Z">
            <w:rPr>
              <w:ins w:id="6391" w:author="Craig Parker" w:date="2024-08-06T12:49:00Z"/>
              <w:rFonts w:ascii="Nunito" w:eastAsia="Nunito" w:hAnsi="Nunito" w:cs="Nunito"/>
              <w:szCs w:val="18"/>
            </w:rPr>
          </w:rPrChange>
        </w:rPr>
        <w:pPrChange w:id="6392" w:author="Craig Parker" w:date="2024-08-06T12:53:00Z">
          <w:pPr/>
        </w:pPrChange>
      </w:pPr>
      <w:ins w:id="6393" w:author="Craig Parker" w:date="2024-08-06T12:49:00Z">
        <w:r w:rsidRPr="002E4822">
          <w:rPr>
            <w:rFonts w:ascii="Nunito" w:eastAsia="Nunito" w:hAnsi="Nunito" w:cs="Nunito"/>
            <w:color w:val="000000" w:themeColor="text1"/>
            <w:sz w:val="20"/>
            <w:rPrChange w:id="6394" w:author="Craig Parker" w:date="2024-08-07T12:23:00Z">
              <w:rPr>
                <w:rFonts w:ascii="Nunito" w:eastAsia="Nunito" w:hAnsi="Nunito" w:cs="Nunito"/>
                <w:szCs w:val="18"/>
              </w:rPr>
            </w:rPrChange>
          </w:rPr>
          <w:lastRenderedPageBreak/>
          <w:t>The proposed research does not overlap with or pre-empt the results of ongoing Consortium projects. If overlap is identified, the DAC may impose a temporary embargo on data sharing rather than declining access. This embargo period allows Consortium members to complete their research and publish results before the data is made available to external parties. The length of the embargo is determined based on the specific circumstances and projected timelines of the involved Consortium projects.</w:t>
        </w:r>
      </w:ins>
    </w:p>
    <w:p w14:paraId="0DAD75A2" w14:textId="6D76D93A" w:rsidR="52A8C99F" w:rsidRPr="002E4822" w:rsidRDefault="52A8C99F">
      <w:pPr>
        <w:spacing w:line="360" w:lineRule="auto"/>
        <w:rPr>
          <w:ins w:id="6395" w:author="Craig Parker" w:date="2024-08-06T12:49:00Z"/>
          <w:rFonts w:ascii="Nunito" w:eastAsia="Nunito" w:hAnsi="Nunito" w:cs="Nunito"/>
          <w:color w:val="000000" w:themeColor="text1"/>
          <w:sz w:val="20"/>
          <w:rPrChange w:id="6396" w:author="Craig Parker" w:date="2024-08-07T12:23:00Z">
            <w:rPr>
              <w:ins w:id="6397" w:author="Craig Parker" w:date="2024-08-06T12:49:00Z"/>
              <w:rFonts w:ascii="Nunito" w:eastAsia="Nunito" w:hAnsi="Nunito" w:cs="Nunito"/>
              <w:szCs w:val="18"/>
            </w:rPr>
          </w:rPrChange>
        </w:rPr>
        <w:pPrChange w:id="6398" w:author="Craig Parker" w:date="2024-08-06T12:49:00Z">
          <w:pPr>
            <w:numPr>
              <w:numId w:val="40"/>
            </w:numPr>
            <w:ind w:left="720" w:hanging="360"/>
          </w:pPr>
        </w:pPrChange>
      </w:pPr>
      <w:ins w:id="6399" w:author="Craig Parker" w:date="2024-08-06T12:49:00Z">
        <w:r w:rsidRPr="002E4822">
          <w:rPr>
            <w:rFonts w:ascii="Nunito" w:eastAsia="Nunito" w:hAnsi="Nunito" w:cs="Nunito"/>
            <w:b/>
            <w:bCs/>
            <w:color w:val="000000" w:themeColor="text1"/>
            <w:sz w:val="20"/>
            <w:rPrChange w:id="6400" w:author="Craig Parker" w:date="2024-08-07T12:23:00Z">
              <w:rPr>
                <w:rFonts w:ascii="Nunito" w:eastAsia="Nunito" w:hAnsi="Nunito" w:cs="Nunito"/>
                <w:b/>
                <w:bCs/>
                <w:szCs w:val="18"/>
              </w:rPr>
            </w:rPrChange>
          </w:rPr>
          <w:t>Step 3: Recording and Communication of Decision Reasons</w:t>
        </w:r>
        <w:r w:rsidRPr="002E4822">
          <w:rPr>
            <w:rFonts w:ascii="Nunito" w:eastAsia="Nunito" w:hAnsi="Nunito" w:cs="Nunito"/>
            <w:color w:val="000000" w:themeColor="text1"/>
            <w:sz w:val="20"/>
            <w:rPrChange w:id="6401" w:author="Craig Parker" w:date="2024-08-07T12:23:00Z">
              <w:rPr>
                <w:rFonts w:ascii="Nunito" w:eastAsia="Nunito" w:hAnsi="Nunito" w:cs="Nunito"/>
                <w:szCs w:val="18"/>
              </w:rPr>
            </w:rPrChange>
          </w:rPr>
          <w:t xml:space="preserve"> Once a decision is made, the DAC meticulously records the reasons for its approval, conditional approval, or denial of the data access request. This documentation ensures transparency and provides valuable feedback to applicants. The decision, along with the reasons and any conditions attached (such as an embargo period), is communicated to the applicant in a clear and timely manner. For approved requests, the communication includes detailed instructions for accessing the data and any requirements or conditions that </w:t>
        </w:r>
      </w:ins>
      <w:r w:rsidR="00C10805" w:rsidRPr="002E4822">
        <w:rPr>
          <w:rFonts w:ascii="Nunito" w:eastAsia="Nunito" w:hAnsi="Nunito" w:cs="Nunito"/>
          <w:color w:val="000000" w:themeColor="text1"/>
          <w:sz w:val="20"/>
        </w:rPr>
        <w:t>the applicant must meet</w:t>
      </w:r>
      <w:ins w:id="6402" w:author="Craig Parker" w:date="2024-08-06T12:49:00Z">
        <w:r w:rsidRPr="002E4822">
          <w:rPr>
            <w:rFonts w:ascii="Nunito" w:eastAsia="Nunito" w:hAnsi="Nunito" w:cs="Nunito"/>
            <w:color w:val="000000" w:themeColor="text1"/>
            <w:sz w:val="20"/>
            <w:rPrChange w:id="6403" w:author="Craig Parker" w:date="2024-08-07T12:23:00Z">
              <w:rPr>
                <w:rFonts w:ascii="Nunito" w:eastAsia="Nunito" w:hAnsi="Nunito" w:cs="Nunito"/>
                <w:szCs w:val="18"/>
              </w:rPr>
            </w:rPrChange>
          </w:rPr>
          <w:t>.</w:t>
        </w:r>
      </w:ins>
    </w:p>
    <w:p w14:paraId="3DB62EAA" w14:textId="2E4ADD3D" w:rsidR="52A8C99F" w:rsidRPr="00594D30" w:rsidRDefault="52A8C99F">
      <w:pPr>
        <w:pStyle w:val="Heading1"/>
        <w:numPr>
          <w:ilvl w:val="1"/>
          <w:numId w:val="70"/>
        </w:numPr>
        <w:spacing w:line="360" w:lineRule="auto"/>
        <w:rPr>
          <w:ins w:id="6404" w:author="Craig Parker" w:date="2024-08-06T12:49:00Z"/>
          <w:rPrChange w:id="6405" w:author="Craig Parker" w:date="2024-08-07T12:23:00Z">
            <w:rPr>
              <w:ins w:id="6406" w:author="Craig Parker" w:date="2024-08-06T12:49:00Z"/>
              <w:rFonts w:ascii="Nunito" w:hAnsi="Nunito"/>
            </w:rPr>
          </w:rPrChange>
        </w:rPr>
        <w:pPrChange w:id="6407" w:author="Craig Parker" w:date="2024-08-07T13:44:00Z">
          <w:pPr>
            <w:pStyle w:val="Heading1"/>
            <w:numPr>
              <w:numId w:val="46"/>
            </w:numPr>
            <w:ind w:left="360" w:hanging="360"/>
          </w:pPr>
        </w:pPrChange>
      </w:pPr>
      <w:bookmarkStart w:id="6408" w:name="_Toc174562959"/>
      <w:ins w:id="6409" w:author="Craig Parker" w:date="2024-08-06T12:50:00Z">
        <w:r w:rsidRPr="00594D30">
          <w:rPr>
            <w:rPrChange w:id="6410" w:author="Craig Parker" w:date="2024-08-07T12:23:00Z">
              <w:rPr>
                <w:rFonts w:ascii="Nunito" w:hAnsi="Nunito"/>
              </w:rPr>
            </w:rPrChange>
          </w:rPr>
          <w:t xml:space="preserve">Data </w:t>
        </w:r>
      </w:ins>
      <w:r w:rsidR="002E4822" w:rsidRPr="00594D30">
        <w:t>r</w:t>
      </w:r>
      <w:ins w:id="6411" w:author="Craig Parker" w:date="2024-08-06T12:50:00Z">
        <w:r w:rsidRPr="00594D30">
          <w:rPr>
            <w:rPrChange w:id="6412" w:author="Craig Parker" w:date="2024-08-07T12:23:00Z">
              <w:rPr>
                <w:rFonts w:ascii="Nunito" w:hAnsi="Nunito"/>
              </w:rPr>
            </w:rPrChange>
          </w:rPr>
          <w:t>etention</w:t>
        </w:r>
      </w:ins>
      <w:bookmarkEnd w:id="6408"/>
      <w:ins w:id="6413" w:author="Craig Parker" w:date="2024-08-06T12:49:00Z">
        <w:r w:rsidRPr="00594D30">
          <w:rPr>
            <w:rFonts w:eastAsia="Nunito"/>
            <w:rPrChange w:id="6414" w:author="Craig Parker" w:date="2024-08-07T12:23:00Z">
              <w:rPr>
                <w:rFonts w:ascii="Nunito" w:eastAsia="Nunito" w:hAnsi="Nunito" w:cs="Nunito"/>
                <w:sz w:val="18"/>
                <w:szCs w:val="18"/>
              </w:rPr>
            </w:rPrChange>
          </w:rPr>
          <w:t xml:space="preserve"> </w:t>
        </w:r>
      </w:ins>
    </w:p>
    <w:p w14:paraId="2B1A707A" w14:textId="77777777" w:rsidR="00D14C08" w:rsidRPr="002E4822" w:rsidRDefault="00D14C08" w:rsidP="00D14C08">
      <w:pPr>
        <w:overflowPunct/>
        <w:autoSpaceDE/>
        <w:autoSpaceDN/>
        <w:adjustRightInd/>
        <w:spacing w:beforeAutospacing="1" w:afterAutospacing="1" w:line="360" w:lineRule="auto"/>
        <w:rPr>
          <w:rFonts w:ascii="Nunito" w:hAnsi="Nunito"/>
          <w:sz w:val="20"/>
          <w:lang w:val="en-ZA" w:eastAsia="en-ZA"/>
        </w:rPr>
      </w:pPr>
      <w:r w:rsidRPr="002E4822">
        <w:rPr>
          <w:rFonts w:ascii="Nunito" w:hAnsi="Nunito"/>
          <w:sz w:val="20"/>
          <w:lang w:val="en-ZA" w:eastAsia="en-ZA"/>
        </w:rPr>
        <w:t>Participant data will be retained according to the following guidelines, ensuring compliance with the Protection of Personal Information Act (POPIA) and maximizing its utility for future research:</w:t>
      </w:r>
    </w:p>
    <w:p w14:paraId="3059B0BE" w14:textId="77777777" w:rsidR="00D14C08" w:rsidRPr="002E4822" w:rsidRDefault="00D14C08" w:rsidP="00D14C08">
      <w:pPr>
        <w:overflowPunct/>
        <w:autoSpaceDE/>
        <w:autoSpaceDN/>
        <w:adjustRightInd/>
        <w:spacing w:beforeAutospacing="1" w:afterAutospacing="1" w:line="360" w:lineRule="auto"/>
        <w:rPr>
          <w:rFonts w:ascii="Nunito" w:hAnsi="Nunito"/>
          <w:sz w:val="20"/>
          <w:lang w:val="en-ZA" w:eastAsia="en-ZA"/>
        </w:rPr>
      </w:pPr>
      <w:r w:rsidRPr="002E4822">
        <w:rPr>
          <w:rFonts w:ascii="Nunito" w:hAnsi="Nunito"/>
          <w:b/>
          <w:bCs/>
          <w:sz w:val="20"/>
          <w:lang w:val="en-ZA" w:eastAsia="en-ZA"/>
        </w:rPr>
        <w:t>Retention Periods:</w:t>
      </w:r>
    </w:p>
    <w:p w14:paraId="7BDE3A3E" w14:textId="77777777" w:rsidR="00D14C08" w:rsidRPr="002E4822" w:rsidRDefault="00D14C08" w:rsidP="00D14C08">
      <w:pPr>
        <w:numPr>
          <w:ilvl w:val="0"/>
          <w:numId w:val="61"/>
        </w:numPr>
        <w:overflowPunct/>
        <w:autoSpaceDE/>
        <w:autoSpaceDN/>
        <w:adjustRightInd/>
        <w:spacing w:beforeAutospacing="1" w:afterAutospacing="1" w:line="360" w:lineRule="auto"/>
        <w:rPr>
          <w:rFonts w:ascii="Nunito" w:hAnsi="Nunito"/>
          <w:sz w:val="20"/>
          <w:lang w:val="en-ZA" w:eastAsia="en-ZA"/>
        </w:rPr>
      </w:pPr>
      <w:r w:rsidRPr="002E4822">
        <w:rPr>
          <w:rFonts w:ascii="Nunito" w:hAnsi="Nunito"/>
          <w:b/>
          <w:bCs/>
          <w:sz w:val="20"/>
          <w:lang w:val="en-ZA" w:eastAsia="en-ZA"/>
        </w:rPr>
        <w:t>Original Study Data</w:t>
      </w:r>
      <w:r w:rsidRPr="002E4822">
        <w:rPr>
          <w:rFonts w:ascii="Nunito" w:hAnsi="Nunito"/>
          <w:sz w:val="20"/>
          <w:lang w:val="en-ZA" w:eastAsia="en-ZA"/>
        </w:rPr>
        <w:t>: Retained for at least five years after the completion of the project. This includes raw, unprocessed data collected directly from cohort studies and clinical trials.</w:t>
      </w:r>
    </w:p>
    <w:p w14:paraId="176D58D5" w14:textId="77777777" w:rsidR="00D14C08" w:rsidRPr="002E4822" w:rsidRDefault="00D14C08" w:rsidP="00D14C08">
      <w:pPr>
        <w:numPr>
          <w:ilvl w:val="0"/>
          <w:numId w:val="61"/>
        </w:numPr>
        <w:overflowPunct/>
        <w:autoSpaceDE/>
        <w:autoSpaceDN/>
        <w:adjustRightInd/>
        <w:spacing w:beforeAutospacing="1" w:afterAutospacing="1" w:line="360" w:lineRule="auto"/>
        <w:rPr>
          <w:rFonts w:ascii="Nunito" w:hAnsi="Nunito"/>
          <w:sz w:val="20"/>
          <w:lang w:val="en-ZA" w:eastAsia="en-ZA"/>
        </w:rPr>
      </w:pPr>
      <w:r w:rsidRPr="002E4822">
        <w:rPr>
          <w:rFonts w:ascii="Nunito" w:hAnsi="Nunito"/>
          <w:b/>
          <w:bCs/>
          <w:sz w:val="20"/>
          <w:lang w:val="en-ZA" w:eastAsia="en-ZA"/>
        </w:rPr>
        <w:t>Consortium Shared Data</w:t>
      </w:r>
      <w:r w:rsidRPr="002E4822">
        <w:rPr>
          <w:rFonts w:ascii="Nunito" w:hAnsi="Nunito"/>
          <w:sz w:val="20"/>
          <w:lang w:val="en-ZA" w:eastAsia="en-ZA"/>
        </w:rPr>
        <w:t xml:space="preserve">: Retained indefinitely or for five years post-project or DTA termination, depending on the agreements in place. This data has undergone initial harmonization and is shared among HE²AT </w:t>
      </w:r>
      <w:proofErr w:type="spellStart"/>
      <w:r w:rsidRPr="002E4822">
        <w:rPr>
          <w:rFonts w:ascii="Nunito" w:hAnsi="Nunito"/>
          <w:sz w:val="20"/>
          <w:lang w:val="en-ZA" w:eastAsia="en-ZA"/>
        </w:rPr>
        <w:t>Center</w:t>
      </w:r>
      <w:proofErr w:type="spellEnd"/>
      <w:r w:rsidRPr="002E4822">
        <w:rPr>
          <w:rFonts w:ascii="Nunito" w:hAnsi="Nunito"/>
          <w:sz w:val="20"/>
          <w:lang w:val="en-ZA" w:eastAsia="en-ZA"/>
        </w:rPr>
        <w:t xml:space="preserve"> partners.</w:t>
      </w:r>
    </w:p>
    <w:p w14:paraId="58F5A40A" w14:textId="77777777" w:rsidR="00D14C08" w:rsidRPr="002E4822" w:rsidRDefault="00D14C08" w:rsidP="00D14C08">
      <w:pPr>
        <w:numPr>
          <w:ilvl w:val="0"/>
          <w:numId w:val="61"/>
        </w:numPr>
        <w:overflowPunct/>
        <w:autoSpaceDE/>
        <w:autoSpaceDN/>
        <w:adjustRightInd/>
        <w:spacing w:beforeAutospacing="1" w:afterAutospacing="1" w:line="360" w:lineRule="auto"/>
        <w:rPr>
          <w:rFonts w:ascii="Nunito" w:hAnsi="Nunito"/>
          <w:sz w:val="20"/>
          <w:lang w:val="en-ZA" w:eastAsia="en-ZA"/>
        </w:rPr>
      </w:pPr>
      <w:r w:rsidRPr="002E4822">
        <w:rPr>
          <w:rFonts w:ascii="Nunito" w:hAnsi="Nunito"/>
          <w:b/>
          <w:bCs/>
          <w:sz w:val="20"/>
          <w:lang w:val="en-ZA" w:eastAsia="en-ZA"/>
        </w:rPr>
        <w:t>RP1/RP2 De-Identified Data</w:t>
      </w:r>
      <w:r w:rsidRPr="002E4822">
        <w:rPr>
          <w:rFonts w:ascii="Nunito" w:hAnsi="Nunito"/>
          <w:sz w:val="20"/>
          <w:lang w:val="en-ZA" w:eastAsia="en-ZA"/>
        </w:rPr>
        <w:t>: Retained indefinitely. This data has been further processed and de-identified for specific analyses related to RP1 and RP2.</w:t>
      </w:r>
    </w:p>
    <w:p w14:paraId="267BB790" w14:textId="6BF5DA27" w:rsidR="52A8C99F" w:rsidRPr="002E4822" w:rsidRDefault="00D14C08">
      <w:pPr>
        <w:numPr>
          <w:ilvl w:val="0"/>
          <w:numId w:val="61"/>
        </w:numPr>
        <w:overflowPunct/>
        <w:autoSpaceDE/>
        <w:autoSpaceDN/>
        <w:adjustRightInd/>
        <w:spacing w:beforeAutospacing="1" w:afterAutospacing="1" w:line="360" w:lineRule="auto"/>
        <w:rPr>
          <w:ins w:id="6415" w:author="Craig Parker" w:date="2024-08-06T12:49:00Z"/>
          <w:rFonts w:ascii="Nunito" w:hAnsi="Nunito"/>
          <w:sz w:val="20"/>
          <w:lang w:val="en-ZA" w:eastAsia="en-ZA"/>
          <w:rPrChange w:id="6416" w:author="Craig Parker" w:date="2024-08-07T12:23:00Z">
            <w:rPr>
              <w:ins w:id="6417" w:author="Craig Parker" w:date="2024-08-06T12:49:00Z"/>
              <w:rFonts w:ascii="Nunito" w:eastAsia="Nunito" w:hAnsi="Nunito" w:cs="Nunito"/>
              <w:szCs w:val="18"/>
            </w:rPr>
          </w:rPrChange>
        </w:rPr>
        <w:pPrChange w:id="6418" w:author="Craig Parker" w:date="2024-08-06T12:49:00Z">
          <w:pPr/>
        </w:pPrChange>
      </w:pPr>
      <w:r w:rsidRPr="002E4822">
        <w:rPr>
          <w:rFonts w:ascii="Nunito" w:hAnsi="Nunito"/>
          <w:b/>
          <w:bCs/>
          <w:sz w:val="20"/>
          <w:lang w:val="en-ZA" w:eastAsia="en-ZA"/>
        </w:rPr>
        <w:t>Inferential Data</w:t>
      </w:r>
      <w:r w:rsidRPr="002E4822">
        <w:rPr>
          <w:rFonts w:ascii="Nunito" w:hAnsi="Nunito"/>
          <w:sz w:val="20"/>
          <w:lang w:val="en-ZA" w:eastAsia="en-ZA"/>
        </w:rPr>
        <w:t>: Retained indefinitely. This includes aggregated and synthetic data derived from the analysis of the other data categories.</w:t>
      </w:r>
    </w:p>
    <w:p w14:paraId="2ED89E73" w14:textId="1B19DEBC" w:rsidR="52A8C99F" w:rsidRPr="002E4822" w:rsidRDefault="52A8C99F">
      <w:pPr>
        <w:spacing w:line="360" w:lineRule="auto"/>
        <w:rPr>
          <w:ins w:id="6419" w:author="Craig Parker" w:date="2024-08-06T12:49:00Z"/>
          <w:rFonts w:ascii="Nunito" w:eastAsia="Nunito" w:hAnsi="Nunito" w:cs="Nunito"/>
          <w:color w:val="000000" w:themeColor="text1"/>
          <w:sz w:val="20"/>
          <w:rPrChange w:id="6420" w:author="Craig Parker" w:date="2024-08-07T12:23:00Z">
            <w:rPr>
              <w:ins w:id="6421" w:author="Craig Parker" w:date="2024-08-06T12:49:00Z"/>
              <w:rFonts w:ascii="Nunito" w:eastAsia="Nunito" w:hAnsi="Nunito" w:cs="Nunito"/>
              <w:szCs w:val="18"/>
            </w:rPr>
          </w:rPrChange>
        </w:rPr>
        <w:pPrChange w:id="6422" w:author="Craig Parker" w:date="2024-08-06T12:49:00Z">
          <w:pPr/>
        </w:pPrChange>
      </w:pPr>
      <w:ins w:id="6423" w:author="Craig Parker" w:date="2024-08-06T12:49:00Z">
        <w:r w:rsidRPr="002E4822">
          <w:rPr>
            <w:rFonts w:ascii="Nunito" w:eastAsia="Nunito" w:hAnsi="Nunito" w:cs="Nunito"/>
            <w:b/>
            <w:bCs/>
            <w:color w:val="000000" w:themeColor="text1"/>
            <w:sz w:val="20"/>
            <w:rPrChange w:id="6424" w:author="Craig Parker" w:date="2024-08-07T12:23:00Z">
              <w:rPr>
                <w:rFonts w:ascii="Nunito" w:eastAsia="Nunito" w:hAnsi="Nunito" w:cs="Nunito"/>
                <w:b/>
                <w:bCs/>
                <w:szCs w:val="18"/>
              </w:rPr>
            </w:rPrChange>
          </w:rPr>
          <w:lastRenderedPageBreak/>
          <w:t>Ongoing Monitoring</w:t>
        </w:r>
        <w:r w:rsidRPr="002E4822">
          <w:rPr>
            <w:rFonts w:ascii="Nunito" w:eastAsia="Nunito" w:hAnsi="Nunito" w:cs="Nunito"/>
            <w:color w:val="000000" w:themeColor="text1"/>
            <w:sz w:val="20"/>
            <w:rPrChange w:id="6425" w:author="Craig Parker" w:date="2024-08-07T12:23:00Z">
              <w:rPr>
                <w:rFonts w:ascii="Nunito" w:eastAsia="Nunito" w:hAnsi="Nunito" w:cs="Nunito"/>
                <w:szCs w:val="18"/>
              </w:rPr>
            </w:rPrChange>
          </w:rPr>
          <w:t xml:space="preserve"> After executing a Data Transfer Agreement (DTA), ongoing monitoring ensures compliance with the terms of the agreement, including periodic reviews and audits if necessary.</w:t>
        </w:r>
      </w:ins>
    </w:p>
    <w:p w14:paraId="1BD2D51A" w14:textId="7D13A012" w:rsidR="52A8C99F" w:rsidRPr="002E4822" w:rsidRDefault="52A8C99F">
      <w:pPr>
        <w:spacing w:line="360" w:lineRule="auto"/>
        <w:rPr>
          <w:ins w:id="6426" w:author="Craig Parker" w:date="2024-08-06T12:49:00Z"/>
          <w:rFonts w:ascii="Nunito" w:eastAsia="Nunito" w:hAnsi="Nunito" w:cs="Nunito"/>
          <w:color w:val="000000" w:themeColor="text1"/>
          <w:sz w:val="20"/>
          <w:rPrChange w:id="6427" w:author="Craig Parker" w:date="2024-08-07T12:23:00Z">
            <w:rPr>
              <w:ins w:id="6428" w:author="Craig Parker" w:date="2024-08-06T12:49:00Z"/>
              <w:rFonts w:ascii="Nunito" w:eastAsia="Nunito" w:hAnsi="Nunito" w:cs="Nunito"/>
              <w:szCs w:val="18"/>
            </w:rPr>
          </w:rPrChange>
        </w:rPr>
        <w:pPrChange w:id="6429" w:author="Craig Parker" w:date="2024-08-06T12:49:00Z">
          <w:pPr/>
        </w:pPrChange>
      </w:pPr>
      <w:ins w:id="6430" w:author="Craig Parker" w:date="2024-08-06T12:49:00Z">
        <w:r w:rsidRPr="002E4822">
          <w:rPr>
            <w:rFonts w:ascii="Nunito" w:eastAsia="Nunito" w:hAnsi="Nunito" w:cs="Nunito"/>
            <w:color w:val="000000" w:themeColor="text1"/>
            <w:sz w:val="20"/>
            <w:rPrChange w:id="6431" w:author="Craig Parker" w:date="2024-08-07T12:23:00Z">
              <w:rPr>
                <w:rFonts w:ascii="Nunito" w:eastAsia="Nunito" w:hAnsi="Nunito" w:cs="Nunito"/>
                <w:szCs w:val="18"/>
              </w:rPr>
            </w:rPrChange>
          </w:rPr>
          <w:t>By adhering to these procedures, the HE²AT Center ensures that data sharing is conducted responsibly, ethically, and in a manner that maximizes the utility of the data for future research while protecting the rights and privacy of data subjects.</w:t>
        </w:r>
      </w:ins>
    </w:p>
    <w:p w14:paraId="604C4545" w14:textId="76E78A20" w:rsidR="52A8C99F" w:rsidRPr="002E4822" w:rsidRDefault="52A8C99F" w:rsidP="52A8C99F">
      <w:pPr>
        <w:spacing w:line="360" w:lineRule="auto"/>
        <w:rPr>
          <w:del w:id="6432" w:author="Craig Parker" w:date="2024-08-06T12:50:00Z"/>
          <w:rFonts w:ascii="Nunito" w:eastAsia="Nunito" w:hAnsi="Nunito" w:cs="Nunito"/>
          <w:color w:val="000000" w:themeColor="text1"/>
          <w:sz w:val="20"/>
          <w:rPrChange w:id="6433" w:author="Craig Parker" w:date="2024-08-07T12:23:00Z">
            <w:rPr>
              <w:del w:id="6434" w:author="Craig Parker" w:date="2024-08-06T12:50:00Z"/>
            </w:rPr>
          </w:rPrChange>
        </w:rPr>
      </w:pPr>
    </w:p>
    <w:p w14:paraId="2A14A892" w14:textId="2E1FAFA1" w:rsidR="6E1C0E23" w:rsidRPr="002E4822" w:rsidRDefault="6E1C0E23" w:rsidP="6E1C0E23">
      <w:pPr>
        <w:spacing w:line="360" w:lineRule="auto"/>
        <w:rPr>
          <w:del w:id="6435" w:author="Craig Parker" w:date="2024-08-06T12:50:00Z"/>
          <w:rFonts w:ascii="Nunito" w:eastAsia="Nunito" w:hAnsi="Nunito" w:cs="Nunito"/>
          <w:color w:val="000000" w:themeColor="text1"/>
          <w:sz w:val="20"/>
          <w:rPrChange w:id="6436" w:author="Craig Parker" w:date="2024-08-07T12:23:00Z">
            <w:rPr>
              <w:del w:id="6437" w:author="Craig Parker" w:date="2024-08-06T12:50:00Z"/>
              <w:rFonts w:ascii="Nunito" w:eastAsia="Nunito" w:hAnsi="Nunito" w:cs="Nunito"/>
            </w:rPr>
          </w:rPrChange>
        </w:rPr>
      </w:pPr>
    </w:p>
    <w:p w14:paraId="00000153" w14:textId="067C2A81" w:rsidR="007813F4" w:rsidRPr="002E4822" w:rsidRDefault="6E1C0E23">
      <w:pPr>
        <w:pStyle w:val="Heading1"/>
        <w:numPr>
          <w:ilvl w:val="0"/>
          <w:numId w:val="46"/>
        </w:numPr>
        <w:spacing w:line="360" w:lineRule="auto"/>
        <w:rPr>
          <w:del w:id="6438" w:author="Craig Parker" w:date="2024-08-06T12:50:00Z"/>
          <w:rFonts w:ascii="Nunito" w:hAnsi="Nunito"/>
          <w:color w:val="000000" w:themeColor="text1"/>
          <w:rPrChange w:id="6439" w:author="Craig Parker" w:date="2024-08-07T12:23:00Z">
            <w:rPr>
              <w:del w:id="6440" w:author="Craig Parker" w:date="2024-08-06T12:50:00Z"/>
            </w:rPr>
          </w:rPrChange>
        </w:rPr>
        <w:pPrChange w:id="6441" w:author="Craig Parker" w:date="2024-08-05T19:14:00Z">
          <w:pPr>
            <w:pStyle w:val="Heading2"/>
          </w:pPr>
        </w:pPrChange>
      </w:pPr>
      <w:bookmarkStart w:id="6442" w:name="_Toc172635235"/>
      <w:bookmarkStart w:id="6443" w:name="_Toc173777825"/>
      <w:commentRangeStart w:id="6444"/>
      <w:del w:id="6445" w:author="Craig Parker" w:date="2024-08-06T12:50:00Z">
        <w:r w:rsidRPr="002E4822" w:rsidDel="52A8C99F">
          <w:rPr>
            <w:rFonts w:ascii="Nunito" w:hAnsi="Nunito"/>
            <w:color w:val="000000" w:themeColor="text1"/>
            <w:sz w:val="20"/>
            <w:rPrChange w:id="6446" w:author="Craig Parker" w:date="2024-08-07T12:23:00Z">
              <w:rPr/>
            </w:rPrChange>
          </w:rPr>
          <w:delText>Data Retention</w:delText>
        </w:r>
      </w:del>
      <w:commentRangeEnd w:id="6444"/>
      <w:r w:rsidRPr="002E4822">
        <w:rPr>
          <w:rStyle w:val="CommentReference"/>
          <w:rFonts w:ascii="Nunito" w:hAnsi="Nunito"/>
          <w:color w:val="000000" w:themeColor="text1"/>
          <w:sz w:val="20"/>
          <w:szCs w:val="20"/>
          <w:rPrChange w:id="6447" w:author="Craig Parker" w:date="2024-08-07T12:23:00Z">
            <w:rPr>
              <w:rStyle w:val="CommentReference"/>
            </w:rPr>
          </w:rPrChange>
        </w:rPr>
        <w:commentReference w:id="6444"/>
      </w:r>
      <w:bookmarkEnd w:id="6442"/>
      <w:bookmarkEnd w:id="6443"/>
    </w:p>
    <w:p w14:paraId="00000156" w14:textId="3BB5DF14" w:rsidR="007813F4" w:rsidRPr="002E4822" w:rsidRDefault="0E3CF60B">
      <w:pPr>
        <w:spacing w:line="360" w:lineRule="auto"/>
        <w:rPr>
          <w:rFonts w:ascii="Nunito" w:eastAsia="Nunito" w:hAnsi="Nunito" w:cs="Nunito"/>
          <w:color w:val="000000" w:themeColor="text1"/>
          <w:sz w:val="20"/>
          <w:rPrChange w:id="6448" w:author="Craig Parker" w:date="2024-08-07T12:23:00Z">
            <w:rPr>
              <w:rFonts w:ascii="Nunito" w:eastAsia="Nunito" w:hAnsi="Nunito" w:cs="Nunito"/>
            </w:rPr>
          </w:rPrChange>
        </w:rPr>
      </w:pPr>
      <w:del w:id="6449" w:author="Craig Parker" w:date="2024-08-06T12:50:00Z">
        <w:r w:rsidRPr="002E4822" w:rsidDel="52A8C99F">
          <w:rPr>
            <w:rFonts w:ascii="Nunito" w:eastAsia="Nunito" w:hAnsi="Nunito" w:cs="Nunito"/>
            <w:color w:val="000000" w:themeColor="text1"/>
            <w:sz w:val="20"/>
            <w:rPrChange w:id="6450" w:author="Craig Parker" w:date="2024-08-07T12:23:00Z">
              <w:rPr>
                <w:rFonts w:ascii="Nunito" w:eastAsia="Nunito" w:hAnsi="Nunito" w:cs="Nunito"/>
              </w:rPr>
            </w:rPrChange>
          </w:rPr>
          <w:delText xml:space="preserve">Participant data </w:delText>
        </w:r>
      </w:del>
      <w:del w:id="6451" w:author="Matthew Chersich" w:date="2024-08-05T08:58:00Z">
        <w:r w:rsidRPr="002E4822" w:rsidDel="52A8C99F">
          <w:rPr>
            <w:rFonts w:ascii="Nunito" w:eastAsia="Nunito" w:hAnsi="Nunito" w:cs="Nunito"/>
            <w:color w:val="000000" w:themeColor="text1"/>
            <w:sz w:val="20"/>
            <w:rPrChange w:id="6452" w:author="Craig Parker" w:date="2024-08-07T12:23:00Z">
              <w:rPr>
                <w:rFonts w:ascii="Nunito" w:eastAsia="Nunito" w:hAnsi="Nunito" w:cs="Nunito"/>
              </w:rPr>
            </w:rPrChange>
          </w:rPr>
          <w:delText xml:space="preserve">and the data of the children </w:delText>
        </w:r>
      </w:del>
      <w:del w:id="6453" w:author="Craig Parker" w:date="2024-08-06T12:50:00Z">
        <w:r w:rsidRPr="002E4822" w:rsidDel="52A8C99F">
          <w:rPr>
            <w:rFonts w:ascii="Nunito" w:eastAsia="Nunito" w:hAnsi="Nunito" w:cs="Nunito"/>
            <w:color w:val="000000" w:themeColor="text1"/>
            <w:sz w:val="20"/>
            <w:rPrChange w:id="6454" w:author="Craig Parker" w:date="2024-08-07T12:23:00Z">
              <w:rPr>
                <w:rFonts w:ascii="Nunito" w:eastAsia="Nunito" w:hAnsi="Nunito" w:cs="Nunito"/>
              </w:rPr>
            </w:rPrChange>
          </w:rPr>
          <w:delText xml:space="preserve">will be retained for </w:delText>
        </w:r>
      </w:del>
      <w:del w:id="6455" w:author="Craig Parker" w:date="2024-07-16T11:38:00Z">
        <w:r w:rsidRPr="002E4822" w:rsidDel="52A8C99F">
          <w:rPr>
            <w:rFonts w:ascii="Nunito" w:eastAsia="Nunito" w:hAnsi="Nunito" w:cs="Nunito"/>
            <w:color w:val="000000" w:themeColor="text1"/>
            <w:sz w:val="20"/>
            <w:rPrChange w:id="6456" w:author="Craig Parker" w:date="2024-08-07T12:23:00Z">
              <w:rPr>
                <w:rFonts w:ascii="Nunito" w:eastAsia="Nunito" w:hAnsi="Nunito" w:cs="Nunito"/>
              </w:rPr>
            </w:rPrChange>
          </w:rPr>
          <w:delText xml:space="preserve">a period </w:delText>
        </w:r>
      </w:del>
      <w:del w:id="6457" w:author="Craig Parker" w:date="2024-08-06T12:50:00Z">
        <w:r w:rsidRPr="002E4822" w:rsidDel="52A8C99F">
          <w:rPr>
            <w:rFonts w:ascii="Nunito" w:eastAsia="Nunito" w:hAnsi="Nunito" w:cs="Nunito"/>
            <w:color w:val="000000" w:themeColor="text1"/>
            <w:sz w:val="20"/>
            <w:rPrChange w:id="6458" w:author="Craig Parker" w:date="2024-08-07T12:23:00Z">
              <w:rPr>
                <w:rFonts w:ascii="Nunito" w:eastAsia="Nunito" w:hAnsi="Nunito" w:cs="Nunito"/>
              </w:rPr>
            </w:rPrChange>
          </w:rPr>
          <w:delText xml:space="preserve">for </w:delText>
        </w:r>
      </w:del>
      <w:del w:id="6459" w:author="Craig Parker" w:date="2024-07-16T11:38:00Z">
        <w:r w:rsidRPr="002E4822" w:rsidDel="52A8C99F">
          <w:rPr>
            <w:rFonts w:ascii="Nunito" w:eastAsia="Nunito" w:hAnsi="Nunito" w:cs="Nunito"/>
            <w:color w:val="000000" w:themeColor="text1"/>
            <w:sz w:val="20"/>
            <w:rPrChange w:id="6460" w:author="Craig Parker" w:date="2024-08-07T12:23:00Z">
              <w:rPr>
                <w:rFonts w:ascii="Nunito" w:eastAsia="Nunito" w:hAnsi="Nunito" w:cs="Nunito"/>
              </w:rPr>
            </w:rPrChange>
          </w:rPr>
          <w:delText xml:space="preserve">at least </w:delText>
        </w:r>
      </w:del>
      <w:del w:id="6461" w:author="Craig Parker" w:date="2024-08-06T12:50:00Z">
        <w:r w:rsidRPr="002E4822" w:rsidDel="52A8C99F">
          <w:rPr>
            <w:rFonts w:ascii="Nunito" w:eastAsia="Nunito" w:hAnsi="Nunito" w:cs="Nunito"/>
            <w:color w:val="000000" w:themeColor="text1"/>
            <w:sz w:val="20"/>
            <w:rPrChange w:id="6462" w:author="Craig Parker" w:date="2024-08-07T12:23:00Z">
              <w:rPr>
                <w:rFonts w:ascii="Nunito" w:eastAsia="Nunito" w:hAnsi="Nunito" w:cs="Nunito"/>
              </w:rPr>
            </w:rPrChange>
          </w:rPr>
          <w:delText xml:space="preserve">5 </w:delText>
        </w:r>
      </w:del>
      <w:del w:id="6463" w:author="Craig Parker" w:date="2024-07-16T11:38:00Z">
        <w:r w:rsidRPr="002E4822" w:rsidDel="52A8C99F">
          <w:rPr>
            <w:rFonts w:ascii="Nunito" w:eastAsia="Nunito" w:hAnsi="Nunito" w:cs="Nunito"/>
            <w:color w:val="000000" w:themeColor="text1"/>
            <w:sz w:val="20"/>
            <w:rPrChange w:id="6464" w:author="Craig Parker" w:date="2024-08-07T12:23:00Z">
              <w:rPr>
                <w:rFonts w:ascii="Nunito" w:eastAsia="Nunito" w:hAnsi="Nunito" w:cs="Nunito"/>
              </w:rPr>
            </w:rPrChange>
          </w:rPr>
          <w:delText>years after the completion of the project for historical, statistical or research purposes as provided for by POPIA. Appropriate safeguards will be established to secure the records and ensure that the data is not used for any other purpose than the purpose for which the data</w:delText>
        </w:r>
      </w:del>
      <w:del w:id="6465" w:author="Craig Parker" w:date="2024-08-06T12:50:00Z">
        <w:r w:rsidRPr="002E4822" w:rsidDel="52A8C99F">
          <w:rPr>
            <w:rFonts w:ascii="Nunito" w:eastAsia="Nunito" w:hAnsi="Nunito" w:cs="Nunito"/>
            <w:color w:val="000000" w:themeColor="text1"/>
            <w:sz w:val="20"/>
            <w:rPrChange w:id="6466" w:author="Craig Parker" w:date="2024-08-07T12:23:00Z">
              <w:rPr>
                <w:rFonts w:ascii="Nunito" w:eastAsia="Nunito" w:hAnsi="Nunito" w:cs="Nunito"/>
              </w:rPr>
            </w:rPrChange>
          </w:rPr>
          <w:delText xml:space="preserve"> was originally collected. In any event, no records will be retained for longer than as per applicable regulations</w:delText>
        </w:r>
      </w:del>
    </w:p>
    <w:p w14:paraId="00000157" w14:textId="1521FA6E" w:rsidR="007813F4" w:rsidRPr="00896612" w:rsidRDefault="52A8C99F">
      <w:pPr>
        <w:pStyle w:val="Heading1"/>
        <w:numPr>
          <w:ilvl w:val="1"/>
          <w:numId w:val="70"/>
        </w:numPr>
        <w:spacing w:line="360" w:lineRule="auto"/>
        <w:pPrChange w:id="6467" w:author="Craig Parker" w:date="2024-08-07T13:44:00Z">
          <w:pPr>
            <w:pStyle w:val="Heading1"/>
          </w:pPr>
        </w:pPrChange>
      </w:pPr>
      <w:bookmarkStart w:id="6468" w:name="_Toc172635236"/>
      <w:bookmarkStart w:id="6469" w:name="_Toc173777826"/>
      <w:bookmarkStart w:id="6470" w:name="_Toc174562960"/>
      <w:r w:rsidRPr="00896612">
        <w:t xml:space="preserve">Roles and </w:t>
      </w:r>
      <w:r w:rsidR="002E4822" w:rsidRPr="00594D30">
        <w:t>r</w:t>
      </w:r>
      <w:r w:rsidRPr="00896612">
        <w:t>esponsibilities</w:t>
      </w:r>
      <w:bookmarkEnd w:id="6468"/>
      <w:bookmarkEnd w:id="6469"/>
      <w:bookmarkEnd w:id="6470"/>
    </w:p>
    <w:p w14:paraId="00000158" w14:textId="77777777" w:rsidR="007813F4" w:rsidRPr="002E4822" w:rsidRDefault="009511AE">
      <w:pPr>
        <w:spacing w:line="360" w:lineRule="auto"/>
        <w:rPr>
          <w:rFonts w:ascii="Nunito" w:eastAsia="Nunito" w:hAnsi="Nunito" w:cs="Nunito"/>
          <w:color w:val="000000" w:themeColor="text1"/>
          <w:sz w:val="20"/>
          <w:rPrChange w:id="6471"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472" w:author="Craig Parker" w:date="2024-08-07T12:23:00Z">
            <w:rPr>
              <w:rFonts w:ascii="Nunito" w:eastAsia="Nunito" w:hAnsi="Nunito" w:cs="Nunito"/>
            </w:rPr>
          </w:rPrChange>
        </w:rPr>
        <w:t>The table below details the various roles and responsibilities associated with the data management plan, as well as who is currently associated with each, their institution, and contact details</w:t>
      </w:r>
    </w:p>
    <w:p w14:paraId="00000159" w14:textId="77777777" w:rsidR="007813F4" w:rsidRPr="002E4822" w:rsidRDefault="007813F4">
      <w:pPr>
        <w:spacing w:line="360" w:lineRule="auto"/>
        <w:rPr>
          <w:rFonts w:ascii="Nunito" w:eastAsia="Nunito" w:hAnsi="Nunito" w:cs="Nunito"/>
          <w:color w:val="000000" w:themeColor="text1"/>
          <w:sz w:val="20"/>
          <w:rPrChange w:id="6473" w:author="Craig Parker" w:date="2024-08-07T12:23:00Z">
            <w:rPr>
              <w:rFonts w:ascii="Nunito" w:eastAsia="Nunito" w:hAnsi="Nunito" w:cs="Nunito"/>
            </w:rPr>
          </w:rPrChange>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1847"/>
        <w:gridCol w:w="1588"/>
        <w:gridCol w:w="2820"/>
      </w:tblGrid>
      <w:tr w:rsidR="006E7398" w:rsidRPr="002E4822" w14:paraId="0CE152DA" w14:textId="77777777" w:rsidTr="00F72F87">
        <w:tc>
          <w:tcPr>
            <w:tcW w:w="3105" w:type="dxa"/>
            <w:shd w:val="clear" w:color="auto" w:fill="auto"/>
            <w:tcMar>
              <w:top w:w="100" w:type="dxa"/>
              <w:left w:w="100" w:type="dxa"/>
              <w:bottom w:w="100" w:type="dxa"/>
              <w:right w:w="100" w:type="dxa"/>
            </w:tcMar>
          </w:tcPr>
          <w:p w14:paraId="0000015A"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b/>
                <w:color w:val="000000" w:themeColor="text1"/>
                <w:sz w:val="20"/>
                <w:rPrChange w:id="6474" w:author="Craig Parker" w:date="2024-08-07T12:23:00Z">
                  <w:rPr>
                    <w:rFonts w:ascii="Nunito" w:eastAsia="Nunito" w:hAnsi="Nunito" w:cs="Nunito"/>
                    <w:b/>
                  </w:rPr>
                </w:rPrChange>
              </w:rPr>
            </w:pPr>
            <w:r w:rsidRPr="002E4822">
              <w:rPr>
                <w:rFonts w:ascii="Nunito" w:eastAsia="Nunito" w:hAnsi="Nunito" w:cs="Nunito"/>
                <w:b/>
                <w:color w:val="000000" w:themeColor="text1"/>
                <w:sz w:val="20"/>
                <w:rPrChange w:id="6475" w:author="Craig Parker" w:date="2024-08-07T12:23:00Z">
                  <w:rPr>
                    <w:rFonts w:ascii="Nunito" w:eastAsia="Nunito" w:hAnsi="Nunito" w:cs="Nunito"/>
                    <w:b/>
                  </w:rPr>
                </w:rPrChange>
              </w:rPr>
              <w:t>Role and responsibilities</w:t>
            </w:r>
          </w:p>
        </w:tc>
        <w:tc>
          <w:tcPr>
            <w:tcW w:w="1847" w:type="dxa"/>
            <w:shd w:val="clear" w:color="auto" w:fill="auto"/>
            <w:tcMar>
              <w:top w:w="100" w:type="dxa"/>
              <w:left w:w="100" w:type="dxa"/>
              <w:bottom w:w="100" w:type="dxa"/>
              <w:right w:w="100" w:type="dxa"/>
            </w:tcMar>
          </w:tcPr>
          <w:p w14:paraId="0000015B"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b/>
                <w:color w:val="000000" w:themeColor="text1"/>
                <w:sz w:val="20"/>
                <w:rPrChange w:id="6476" w:author="Craig Parker" w:date="2024-08-07T12:23:00Z">
                  <w:rPr>
                    <w:rFonts w:ascii="Nunito" w:eastAsia="Nunito" w:hAnsi="Nunito" w:cs="Nunito"/>
                    <w:b/>
                  </w:rPr>
                </w:rPrChange>
              </w:rPr>
            </w:pPr>
            <w:r w:rsidRPr="002E4822">
              <w:rPr>
                <w:rFonts w:ascii="Nunito" w:eastAsia="Nunito" w:hAnsi="Nunito" w:cs="Nunito"/>
                <w:b/>
                <w:color w:val="000000" w:themeColor="text1"/>
                <w:sz w:val="20"/>
                <w:rPrChange w:id="6477" w:author="Craig Parker" w:date="2024-08-07T12:23:00Z">
                  <w:rPr>
                    <w:rFonts w:ascii="Nunito" w:eastAsia="Nunito" w:hAnsi="Nunito" w:cs="Nunito"/>
                    <w:b/>
                  </w:rPr>
                </w:rPrChange>
              </w:rPr>
              <w:t>People</w:t>
            </w:r>
          </w:p>
        </w:tc>
        <w:tc>
          <w:tcPr>
            <w:tcW w:w="1588" w:type="dxa"/>
            <w:shd w:val="clear" w:color="auto" w:fill="auto"/>
            <w:tcMar>
              <w:top w:w="100" w:type="dxa"/>
              <w:left w:w="100" w:type="dxa"/>
              <w:bottom w:w="100" w:type="dxa"/>
              <w:right w:w="100" w:type="dxa"/>
            </w:tcMar>
          </w:tcPr>
          <w:p w14:paraId="0000015C"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b/>
                <w:color w:val="000000" w:themeColor="text1"/>
                <w:sz w:val="20"/>
                <w:rPrChange w:id="6478" w:author="Craig Parker" w:date="2024-08-07T12:23:00Z">
                  <w:rPr>
                    <w:rFonts w:ascii="Nunito" w:eastAsia="Nunito" w:hAnsi="Nunito" w:cs="Nunito"/>
                    <w:b/>
                  </w:rPr>
                </w:rPrChange>
              </w:rPr>
            </w:pPr>
            <w:r w:rsidRPr="002E4822">
              <w:rPr>
                <w:rFonts w:ascii="Nunito" w:eastAsia="Nunito" w:hAnsi="Nunito" w:cs="Nunito"/>
                <w:b/>
                <w:color w:val="000000" w:themeColor="text1"/>
                <w:sz w:val="20"/>
                <w:rPrChange w:id="6479" w:author="Craig Parker" w:date="2024-08-07T12:23:00Z">
                  <w:rPr>
                    <w:rFonts w:ascii="Nunito" w:eastAsia="Nunito" w:hAnsi="Nunito" w:cs="Nunito"/>
                    <w:b/>
                  </w:rPr>
                </w:rPrChange>
              </w:rPr>
              <w:t>Institution</w:t>
            </w:r>
          </w:p>
        </w:tc>
        <w:tc>
          <w:tcPr>
            <w:tcW w:w="2820" w:type="dxa"/>
            <w:shd w:val="clear" w:color="auto" w:fill="auto"/>
            <w:tcMar>
              <w:top w:w="100" w:type="dxa"/>
              <w:left w:w="100" w:type="dxa"/>
              <w:bottom w:w="100" w:type="dxa"/>
              <w:right w:w="100" w:type="dxa"/>
            </w:tcMar>
          </w:tcPr>
          <w:p w14:paraId="0000015D"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b/>
                <w:color w:val="000000" w:themeColor="text1"/>
                <w:sz w:val="20"/>
                <w:rPrChange w:id="6480" w:author="Craig Parker" w:date="2024-08-07T12:23:00Z">
                  <w:rPr>
                    <w:rFonts w:ascii="Nunito" w:eastAsia="Nunito" w:hAnsi="Nunito" w:cs="Nunito"/>
                    <w:b/>
                  </w:rPr>
                </w:rPrChange>
              </w:rPr>
            </w:pPr>
            <w:r w:rsidRPr="002E4822">
              <w:rPr>
                <w:rFonts w:ascii="Nunito" w:eastAsia="Nunito" w:hAnsi="Nunito" w:cs="Nunito"/>
                <w:b/>
                <w:color w:val="000000" w:themeColor="text1"/>
                <w:sz w:val="20"/>
                <w:rPrChange w:id="6481" w:author="Craig Parker" w:date="2024-08-07T12:23:00Z">
                  <w:rPr>
                    <w:rFonts w:ascii="Nunito" w:eastAsia="Nunito" w:hAnsi="Nunito" w:cs="Nunito"/>
                    <w:b/>
                  </w:rPr>
                </w:rPrChange>
              </w:rPr>
              <w:t>Contact</w:t>
            </w:r>
          </w:p>
        </w:tc>
      </w:tr>
      <w:tr w:rsidR="006E7398" w:rsidRPr="002E4822" w14:paraId="3B342A78" w14:textId="77777777" w:rsidTr="00F72F87">
        <w:tc>
          <w:tcPr>
            <w:tcW w:w="3105" w:type="dxa"/>
            <w:shd w:val="clear" w:color="auto" w:fill="auto"/>
            <w:tcMar>
              <w:top w:w="100" w:type="dxa"/>
              <w:left w:w="100" w:type="dxa"/>
              <w:bottom w:w="100" w:type="dxa"/>
              <w:right w:w="100" w:type="dxa"/>
            </w:tcMar>
          </w:tcPr>
          <w:p w14:paraId="0000015E"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b/>
                <w:color w:val="000000" w:themeColor="text1"/>
                <w:sz w:val="20"/>
                <w:rPrChange w:id="6482" w:author="Craig Parker" w:date="2024-08-07T12:23:00Z">
                  <w:rPr>
                    <w:rFonts w:ascii="Nunito" w:eastAsia="Nunito" w:hAnsi="Nunito" w:cs="Nunito"/>
                    <w:b/>
                  </w:rPr>
                </w:rPrChange>
              </w:rPr>
            </w:pPr>
            <w:r w:rsidRPr="002E4822">
              <w:rPr>
                <w:rFonts w:ascii="Nunito" w:eastAsia="Nunito" w:hAnsi="Nunito" w:cs="Nunito"/>
                <w:b/>
                <w:color w:val="000000" w:themeColor="text1"/>
                <w:sz w:val="20"/>
                <w:rPrChange w:id="6483" w:author="Craig Parker" w:date="2024-08-07T12:23:00Z">
                  <w:rPr>
                    <w:rFonts w:ascii="Nunito" w:eastAsia="Nunito" w:hAnsi="Nunito" w:cs="Nunito"/>
                    <w:b/>
                  </w:rPr>
                </w:rPrChange>
              </w:rPr>
              <w:t>DMAC PIs</w:t>
            </w:r>
          </w:p>
          <w:p w14:paraId="0000015F"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484" w:author="Craig Parker" w:date="2024-08-07T12:23:00Z">
                  <w:rPr>
                    <w:rFonts w:ascii="Nunito" w:eastAsia="Nunito" w:hAnsi="Nunito" w:cs="Nunito"/>
                  </w:rPr>
                </w:rPrChange>
              </w:rPr>
            </w:pPr>
          </w:p>
          <w:p w14:paraId="00000160"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485"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486" w:author="Craig Parker" w:date="2024-08-07T12:23:00Z">
                  <w:rPr>
                    <w:rFonts w:ascii="Nunito" w:eastAsia="Nunito" w:hAnsi="Nunito" w:cs="Nunito"/>
                  </w:rPr>
                </w:rPrChange>
              </w:rPr>
              <w:t>Responsible for ongoing (quarterly) assessment of data management and changes to the data management plan (annual)</w:t>
            </w:r>
          </w:p>
        </w:tc>
        <w:tc>
          <w:tcPr>
            <w:tcW w:w="1847" w:type="dxa"/>
            <w:shd w:val="clear" w:color="auto" w:fill="auto"/>
            <w:tcMar>
              <w:top w:w="100" w:type="dxa"/>
              <w:left w:w="100" w:type="dxa"/>
              <w:bottom w:w="100" w:type="dxa"/>
              <w:right w:w="100" w:type="dxa"/>
            </w:tcMar>
          </w:tcPr>
          <w:p w14:paraId="00000161"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487"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488" w:author="Craig Parker" w:date="2024-08-07T12:23:00Z">
                  <w:rPr>
                    <w:rFonts w:ascii="Nunito" w:eastAsia="Nunito" w:hAnsi="Nunito" w:cs="Nunito"/>
                  </w:rPr>
                </w:rPrChange>
              </w:rPr>
              <w:t>Christopher Jack</w:t>
            </w:r>
          </w:p>
          <w:p w14:paraId="00000162"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489" w:author="Craig Parker" w:date="2024-08-07T12:23:00Z">
                  <w:rPr>
                    <w:rFonts w:ascii="Nunito" w:eastAsia="Nunito" w:hAnsi="Nunito" w:cs="Nunito"/>
                  </w:rPr>
                </w:rPrChange>
              </w:rPr>
            </w:pPr>
          </w:p>
          <w:p w14:paraId="00000163"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490"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491" w:author="Craig Parker" w:date="2024-08-07T12:23:00Z">
                  <w:rPr>
                    <w:rFonts w:ascii="Nunito" w:eastAsia="Nunito" w:hAnsi="Nunito" w:cs="Nunito"/>
                  </w:rPr>
                </w:rPrChange>
              </w:rPr>
              <w:t xml:space="preserve">Sibusisiwe Makhanya </w:t>
            </w:r>
          </w:p>
        </w:tc>
        <w:tc>
          <w:tcPr>
            <w:tcW w:w="1588" w:type="dxa"/>
            <w:shd w:val="clear" w:color="auto" w:fill="auto"/>
            <w:tcMar>
              <w:top w:w="100" w:type="dxa"/>
              <w:left w:w="100" w:type="dxa"/>
              <w:bottom w:w="100" w:type="dxa"/>
              <w:right w:w="100" w:type="dxa"/>
            </w:tcMar>
          </w:tcPr>
          <w:p w14:paraId="00000164"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492"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493" w:author="Craig Parker" w:date="2024-08-07T12:23:00Z">
                  <w:rPr>
                    <w:rFonts w:ascii="Nunito" w:eastAsia="Nunito" w:hAnsi="Nunito" w:cs="Nunito"/>
                  </w:rPr>
                </w:rPrChange>
              </w:rPr>
              <w:t>UCT</w:t>
            </w:r>
          </w:p>
          <w:p w14:paraId="00000165"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494" w:author="Craig Parker" w:date="2024-08-07T12:23:00Z">
                  <w:rPr>
                    <w:rFonts w:ascii="Nunito" w:eastAsia="Nunito" w:hAnsi="Nunito" w:cs="Nunito"/>
                  </w:rPr>
                </w:rPrChange>
              </w:rPr>
            </w:pPr>
          </w:p>
          <w:p w14:paraId="00000166"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495"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496" w:author="Craig Parker" w:date="2024-08-07T12:23:00Z">
                  <w:rPr>
                    <w:rFonts w:ascii="Nunito" w:eastAsia="Nunito" w:hAnsi="Nunito" w:cs="Nunito"/>
                  </w:rPr>
                </w:rPrChange>
              </w:rPr>
              <w:t>IBM</w:t>
            </w:r>
          </w:p>
        </w:tc>
        <w:tc>
          <w:tcPr>
            <w:tcW w:w="2820" w:type="dxa"/>
            <w:shd w:val="clear" w:color="auto" w:fill="auto"/>
            <w:tcMar>
              <w:top w:w="100" w:type="dxa"/>
              <w:left w:w="100" w:type="dxa"/>
              <w:bottom w:w="100" w:type="dxa"/>
              <w:right w:w="100" w:type="dxa"/>
            </w:tcMar>
          </w:tcPr>
          <w:p w14:paraId="00000167" w14:textId="77777777" w:rsidR="007813F4" w:rsidRPr="002E4822" w:rsidRDefault="00BF01CE">
            <w:pPr>
              <w:widowControl w:val="0"/>
              <w:pBdr>
                <w:top w:val="nil"/>
                <w:left w:val="nil"/>
                <w:bottom w:val="nil"/>
                <w:right w:val="nil"/>
                <w:between w:val="nil"/>
              </w:pBdr>
              <w:spacing w:line="240" w:lineRule="auto"/>
              <w:rPr>
                <w:rFonts w:ascii="Nunito" w:eastAsia="Nunito" w:hAnsi="Nunito" w:cs="Nunito"/>
                <w:color w:val="000000" w:themeColor="text1"/>
                <w:sz w:val="20"/>
                <w:rPrChange w:id="6497" w:author="Craig Parker" w:date="2024-08-07T12:23:00Z">
                  <w:rPr>
                    <w:rFonts w:ascii="Nunito" w:eastAsia="Nunito" w:hAnsi="Nunito" w:cs="Nunito"/>
                  </w:rPr>
                </w:rPrChange>
              </w:rPr>
            </w:pPr>
            <w:r w:rsidRPr="002E4822">
              <w:rPr>
                <w:rFonts w:ascii="Nunito" w:hAnsi="Nunito"/>
                <w:color w:val="000000" w:themeColor="text1"/>
                <w:sz w:val="20"/>
                <w:rPrChange w:id="6498" w:author="Craig Parker" w:date="2024-08-07T12:23:00Z">
                  <w:rPr/>
                </w:rPrChange>
              </w:rPr>
              <w:fldChar w:fldCharType="begin"/>
            </w:r>
            <w:r w:rsidRPr="002E4822">
              <w:rPr>
                <w:rFonts w:ascii="Nunito" w:hAnsi="Nunito"/>
                <w:color w:val="000000" w:themeColor="text1"/>
                <w:sz w:val="20"/>
                <w:rPrChange w:id="6499" w:author="Craig Parker" w:date="2024-08-07T12:23:00Z">
                  <w:rPr/>
                </w:rPrChange>
              </w:rPr>
              <w:instrText>HYPERLINK "mailto:cjack@csag.uct.ac.za" \h</w:instrText>
            </w:r>
            <w:r w:rsidRPr="002824F2">
              <w:rPr>
                <w:rFonts w:ascii="Nunito" w:hAnsi="Nunito"/>
                <w:color w:val="000000" w:themeColor="text1"/>
                <w:sz w:val="20"/>
              </w:rPr>
            </w:r>
            <w:r w:rsidRPr="002E4822">
              <w:rPr>
                <w:rFonts w:ascii="Nunito" w:hAnsi="Nunito"/>
                <w:color w:val="000000" w:themeColor="text1"/>
                <w:sz w:val="20"/>
                <w:rPrChange w:id="6500" w:author="Craig Parker" w:date="2024-08-07T12:23:00Z">
                  <w:rPr>
                    <w:rFonts w:ascii="Nunito" w:eastAsia="Nunito" w:hAnsi="Nunito" w:cs="Nunito"/>
                    <w:color w:val="1155CC"/>
                    <w:u w:val="single"/>
                  </w:rPr>
                </w:rPrChange>
              </w:rPr>
              <w:fldChar w:fldCharType="separate"/>
            </w:r>
            <w:r w:rsidR="009511AE" w:rsidRPr="002E4822">
              <w:rPr>
                <w:rFonts w:ascii="Nunito" w:eastAsia="Nunito" w:hAnsi="Nunito" w:cs="Nunito"/>
                <w:color w:val="000000" w:themeColor="text1"/>
                <w:sz w:val="20"/>
                <w:u w:val="single"/>
                <w:rPrChange w:id="6501" w:author="Craig Parker" w:date="2024-08-07T12:23:00Z">
                  <w:rPr>
                    <w:rFonts w:ascii="Nunito" w:eastAsia="Nunito" w:hAnsi="Nunito" w:cs="Nunito"/>
                    <w:color w:val="1155CC"/>
                    <w:u w:val="single"/>
                  </w:rPr>
                </w:rPrChange>
              </w:rPr>
              <w:t>cjack@csag.uct.ac.za</w:t>
            </w:r>
            <w:r w:rsidRPr="002E4822">
              <w:rPr>
                <w:rFonts w:ascii="Nunito" w:eastAsia="Nunito" w:hAnsi="Nunito" w:cs="Nunito"/>
                <w:color w:val="000000" w:themeColor="text1"/>
                <w:sz w:val="20"/>
                <w:u w:val="single"/>
                <w:rPrChange w:id="6502" w:author="Craig Parker" w:date="2024-08-07T12:23:00Z">
                  <w:rPr>
                    <w:rFonts w:ascii="Nunito" w:eastAsia="Nunito" w:hAnsi="Nunito" w:cs="Nunito"/>
                    <w:color w:val="1155CC"/>
                    <w:u w:val="single"/>
                  </w:rPr>
                </w:rPrChange>
              </w:rPr>
              <w:fldChar w:fldCharType="end"/>
            </w:r>
          </w:p>
          <w:p w14:paraId="00000168"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503" w:author="Craig Parker" w:date="2024-08-07T12:23:00Z">
                  <w:rPr>
                    <w:rFonts w:ascii="Nunito" w:eastAsia="Nunito" w:hAnsi="Nunito" w:cs="Nunito"/>
                  </w:rPr>
                </w:rPrChange>
              </w:rPr>
            </w:pPr>
          </w:p>
          <w:p w14:paraId="00000169"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u w:val="single"/>
                <w:rPrChange w:id="6504" w:author="Craig Parker" w:date="2024-08-07T12:23:00Z">
                  <w:rPr>
                    <w:rFonts w:ascii="Nunito" w:eastAsia="Nunito" w:hAnsi="Nunito" w:cs="Nunito"/>
                  </w:rPr>
                </w:rPrChange>
              </w:rPr>
            </w:pPr>
            <w:r w:rsidRPr="002E4822">
              <w:rPr>
                <w:rFonts w:ascii="Nunito" w:eastAsia="Nunito" w:hAnsi="Nunito" w:cs="Nunito"/>
                <w:color w:val="000000" w:themeColor="text1"/>
                <w:sz w:val="20"/>
                <w:u w:val="single"/>
                <w:rPrChange w:id="6505" w:author="Craig Parker" w:date="2024-08-07T12:23:00Z">
                  <w:rPr>
                    <w:rFonts w:ascii="Nunito" w:eastAsia="Nunito" w:hAnsi="Nunito" w:cs="Nunito"/>
                  </w:rPr>
                </w:rPrChange>
              </w:rPr>
              <w:t>sibusisiwe.makhanya@ibm.com</w:t>
            </w:r>
          </w:p>
        </w:tc>
      </w:tr>
      <w:tr w:rsidR="006E7398" w:rsidRPr="002E4822" w14:paraId="5B4E1D0D" w14:textId="77777777" w:rsidTr="00F72F87">
        <w:tc>
          <w:tcPr>
            <w:tcW w:w="3105" w:type="dxa"/>
            <w:shd w:val="clear" w:color="auto" w:fill="auto"/>
            <w:tcMar>
              <w:top w:w="100" w:type="dxa"/>
              <w:left w:w="100" w:type="dxa"/>
              <w:bottom w:w="100" w:type="dxa"/>
              <w:right w:w="100" w:type="dxa"/>
            </w:tcMar>
          </w:tcPr>
          <w:p w14:paraId="0000016A"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b/>
                <w:color w:val="000000" w:themeColor="text1"/>
                <w:sz w:val="20"/>
                <w:rPrChange w:id="6506" w:author="Craig Parker" w:date="2024-08-07T12:23:00Z">
                  <w:rPr>
                    <w:rFonts w:ascii="Nunito" w:eastAsia="Nunito" w:hAnsi="Nunito" w:cs="Nunito"/>
                    <w:b/>
                  </w:rPr>
                </w:rPrChange>
              </w:rPr>
            </w:pPr>
            <w:r w:rsidRPr="002E4822">
              <w:rPr>
                <w:rFonts w:ascii="Nunito" w:eastAsia="Nunito" w:hAnsi="Nunito" w:cs="Nunito"/>
                <w:b/>
                <w:color w:val="000000" w:themeColor="text1"/>
                <w:sz w:val="20"/>
                <w:rPrChange w:id="6507" w:author="Craig Parker" w:date="2024-08-07T12:23:00Z">
                  <w:rPr>
                    <w:rFonts w:ascii="Nunito" w:eastAsia="Nunito" w:hAnsi="Nunito" w:cs="Nunito"/>
                    <w:b/>
                  </w:rPr>
                </w:rPrChange>
              </w:rPr>
              <w:t>Health data acquisition</w:t>
            </w:r>
          </w:p>
          <w:p w14:paraId="0000016B"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508" w:author="Craig Parker" w:date="2024-08-07T12:23:00Z">
                  <w:rPr>
                    <w:rFonts w:ascii="Nunito" w:eastAsia="Nunito" w:hAnsi="Nunito" w:cs="Nunito"/>
                  </w:rPr>
                </w:rPrChange>
              </w:rPr>
            </w:pPr>
          </w:p>
          <w:p w14:paraId="0000016C" w14:textId="549EDC6D" w:rsidR="007813F4" w:rsidRPr="002E4822" w:rsidRDefault="54FBA741" w:rsidP="54FBA741">
            <w:pPr>
              <w:widowControl w:val="0"/>
              <w:pBdr>
                <w:top w:val="nil"/>
                <w:left w:val="nil"/>
                <w:bottom w:val="nil"/>
                <w:right w:val="nil"/>
                <w:between w:val="nil"/>
              </w:pBdr>
              <w:spacing w:line="240" w:lineRule="auto"/>
              <w:rPr>
                <w:rFonts w:ascii="Nunito" w:eastAsia="Nunito" w:hAnsi="Nunito" w:cs="Nunito"/>
                <w:color w:val="000000" w:themeColor="text1"/>
                <w:sz w:val="20"/>
                <w:rPrChange w:id="6509"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510" w:author="Craig Parker" w:date="2024-08-07T12:23:00Z">
                  <w:rPr>
                    <w:rFonts w:ascii="Nunito" w:eastAsia="Nunito" w:hAnsi="Nunito" w:cs="Nunito"/>
                  </w:rPr>
                </w:rPrChange>
              </w:rPr>
              <w:t xml:space="preserve">Identification of relevant health </w:t>
            </w:r>
            <w:r w:rsidRPr="002E4822">
              <w:rPr>
                <w:rFonts w:ascii="Nunito" w:eastAsia="Nunito" w:hAnsi="Nunito" w:cs="Nunito"/>
                <w:color w:val="000000" w:themeColor="text1"/>
                <w:sz w:val="20"/>
                <w:rPrChange w:id="6511" w:author="Craig Parker" w:date="2024-08-07T12:23:00Z">
                  <w:rPr>
                    <w:rFonts w:ascii="Nunito" w:eastAsia="Nunito" w:hAnsi="Nunito" w:cs="Nunito"/>
                  </w:rPr>
                </w:rPrChange>
              </w:rPr>
              <w:lastRenderedPageBreak/>
              <w:t xml:space="preserve">datasets, coordination and development of the </w:t>
            </w:r>
            <w:del w:id="6512" w:author="Craig Parker" w:date="2024-07-08T09:33:00Z">
              <w:r w:rsidR="009511AE" w:rsidRPr="002E4822" w:rsidDel="54FBA741">
                <w:rPr>
                  <w:rFonts w:ascii="Nunito" w:eastAsia="Nunito" w:hAnsi="Nunito" w:cs="Nunito"/>
                  <w:color w:val="000000" w:themeColor="text1"/>
                  <w:sz w:val="20"/>
                  <w:rPrChange w:id="6513" w:author="Craig Parker" w:date="2024-08-07T12:23:00Z">
                    <w:rPr>
                      <w:rFonts w:ascii="Nunito" w:eastAsia="Nunito" w:hAnsi="Nunito" w:cs="Nunito"/>
                    </w:rPr>
                  </w:rPrChange>
                </w:rPr>
                <w:delText>DSA</w:delText>
              </w:r>
            </w:del>
            <w:ins w:id="6514" w:author="Craig Parker" w:date="2024-07-08T09:33:00Z">
              <w:r w:rsidRPr="002E4822">
                <w:rPr>
                  <w:rFonts w:ascii="Nunito" w:eastAsia="Nunito" w:hAnsi="Nunito" w:cs="Nunito"/>
                  <w:color w:val="000000" w:themeColor="text1"/>
                  <w:sz w:val="20"/>
                  <w:rPrChange w:id="6515" w:author="Craig Parker" w:date="2024-08-07T12:23:00Z">
                    <w:rPr>
                      <w:rFonts w:ascii="Nunito" w:eastAsia="Nunito" w:hAnsi="Nunito" w:cs="Nunito"/>
                    </w:rPr>
                  </w:rPrChange>
                </w:rPr>
                <w:t>DTA</w:t>
              </w:r>
            </w:ins>
          </w:p>
        </w:tc>
        <w:tc>
          <w:tcPr>
            <w:tcW w:w="1847" w:type="dxa"/>
            <w:shd w:val="clear" w:color="auto" w:fill="auto"/>
            <w:tcMar>
              <w:top w:w="100" w:type="dxa"/>
              <w:left w:w="100" w:type="dxa"/>
              <w:bottom w:w="100" w:type="dxa"/>
              <w:right w:w="100" w:type="dxa"/>
            </w:tcMar>
          </w:tcPr>
          <w:p w14:paraId="0000016D"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516"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517" w:author="Craig Parker" w:date="2024-08-07T12:23:00Z">
                  <w:rPr>
                    <w:rFonts w:ascii="Nunito" w:eastAsia="Nunito" w:hAnsi="Nunito" w:cs="Nunito"/>
                  </w:rPr>
                </w:rPrChange>
              </w:rPr>
              <w:lastRenderedPageBreak/>
              <w:t>Matthew Chersich for RP2</w:t>
            </w:r>
          </w:p>
          <w:p w14:paraId="0000016E"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518" w:author="Craig Parker" w:date="2024-08-07T12:23:00Z">
                  <w:rPr>
                    <w:rFonts w:ascii="Nunito" w:eastAsia="Nunito" w:hAnsi="Nunito" w:cs="Nunito"/>
                  </w:rPr>
                </w:rPrChange>
              </w:rPr>
            </w:pPr>
          </w:p>
          <w:p w14:paraId="0000016F"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519"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520" w:author="Craig Parker" w:date="2024-08-07T12:23:00Z">
                  <w:rPr>
                    <w:rFonts w:ascii="Nunito" w:eastAsia="Nunito" w:hAnsi="Nunito" w:cs="Nunito"/>
                  </w:rPr>
                </w:rPrChange>
              </w:rPr>
              <w:lastRenderedPageBreak/>
              <w:t>Craig Parker for RP2</w:t>
            </w:r>
          </w:p>
          <w:p w14:paraId="00000170"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521" w:author="Craig Parker" w:date="2024-08-07T12:23:00Z">
                  <w:rPr>
                    <w:rFonts w:ascii="Nunito" w:eastAsia="Nunito" w:hAnsi="Nunito" w:cs="Nunito"/>
                  </w:rPr>
                </w:rPrChange>
              </w:rPr>
            </w:pPr>
          </w:p>
          <w:p w14:paraId="00000171"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522"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523" w:author="Craig Parker" w:date="2024-08-07T12:23:00Z">
                  <w:rPr>
                    <w:rFonts w:ascii="Nunito" w:eastAsia="Nunito" w:hAnsi="Nunito" w:cs="Nunito"/>
                  </w:rPr>
                </w:rPrChange>
              </w:rPr>
              <w:t>Stanley Luchters for RP1</w:t>
            </w:r>
          </w:p>
        </w:tc>
        <w:tc>
          <w:tcPr>
            <w:tcW w:w="1588" w:type="dxa"/>
            <w:shd w:val="clear" w:color="auto" w:fill="auto"/>
            <w:tcMar>
              <w:top w:w="100" w:type="dxa"/>
              <w:left w:w="100" w:type="dxa"/>
              <w:bottom w:w="100" w:type="dxa"/>
              <w:right w:w="100" w:type="dxa"/>
            </w:tcMar>
          </w:tcPr>
          <w:p w14:paraId="00000173" w14:textId="40C4BC74" w:rsidR="007813F4" w:rsidRPr="002E4822" w:rsidRDefault="00894535">
            <w:pPr>
              <w:widowControl w:val="0"/>
              <w:pBdr>
                <w:top w:val="nil"/>
                <w:left w:val="nil"/>
                <w:bottom w:val="nil"/>
                <w:right w:val="nil"/>
                <w:between w:val="nil"/>
              </w:pBdr>
              <w:spacing w:line="240" w:lineRule="auto"/>
              <w:rPr>
                <w:rFonts w:ascii="Nunito" w:eastAsia="Nunito" w:hAnsi="Nunito" w:cs="Nunito"/>
                <w:color w:val="000000" w:themeColor="text1"/>
                <w:sz w:val="20"/>
                <w:rPrChange w:id="6524" w:author="Craig Parker" w:date="2024-08-07T12:23:00Z">
                  <w:rPr>
                    <w:rFonts w:ascii="Nunito" w:eastAsia="Nunito" w:hAnsi="Nunito" w:cs="Nunito"/>
                  </w:rPr>
                </w:rPrChange>
              </w:rPr>
            </w:pPr>
            <w:r w:rsidRPr="002E4822">
              <w:rPr>
                <w:rFonts w:ascii="Nunito" w:eastAsia="Nunito" w:hAnsi="Nunito" w:cs="Nunito"/>
                <w:color w:val="000000" w:themeColor="text1"/>
                <w:sz w:val="20"/>
              </w:rPr>
              <w:lastRenderedPageBreak/>
              <w:t xml:space="preserve">WITS Planetary Health </w:t>
            </w:r>
            <w:r w:rsidRPr="002E4822">
              <w:rPr>
                <w:rFonts w:ascii="Nunito" w:eastAsia="Nunito" w:hAnsi="Nunito" w:cs="Nunito"/>
                <w:color w:val="000000" w:themeColor="text1"/>
                <w:sz w:val="20"/>
              </w:rPr>
              <w:lastRenderedPageBreak/>
              <w:t>Research</w:t>
            </w:r>
          </w:p>
          <w:p w14:paraId="00000174"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525" w:author="Craig Parker" w:date="2024-08-07T12:23:00Z">
                  <w:rPr>
                    <w:rFonts w:ascii="Nunito" w:eastAsia="Nunito" w:hAnsi="Nunito" w:cs="Nunito"/>
                  </w:rPr>
                </w:rPrChange>
              </w:rPr>
            </w:pPr>
          </w:p>
          <w:p w14:paraId="2B46FE34" w14:textId="77777777" w:rsidR="00894535" w:rsidRPr="002E4822" w:rsidRDefault="00894535" w:rsidP="00F72F87">
            <w:pPr>
              <w:widowControl w:val="0"/>
              <w:pBdr>
                <w:top w:val="nil"/>
                <w:left w:val="nil"/>
                <w:bottom w:val="nil"/>
                <w:right w:val="nil"/>
                <w:between w:val="nil"/>
              </w:pBdr>
              <w:spacing w:line="240" w:lineRule="auto"/>
              <w:rPr>
                <w:rFonts w:ascii="Nunito" w:eastAsia="Nunito" w:hAnsi="Nunito" w:cs="Nunito"/>
                <w:color w:val="000000" w:themeColor="text1"/>
                <w:sz w:val="20"/>
                <w:lang w:val="en-ZA"/>
              </w:rPr>
            </w:pPr>
          </w:p>
          <w:p w14:paraId="66A8CC19" w14:textId="77777777" w:rsidR="00894535" w:rsidRPr="002E4822" w:rsidRDefault="00894535" w:rsidP="00F72F87">
            <w:pPr>
              <w:widowControl w:val="0"/>
              <w:pBdr>
                <w:top w:val="nil"/>
                <w:left w:val="nil"/>
                <w:bottom w:val="nil"/>
                <w:right w:val="nil"/>
                <w:between w:val="nil"/>
              </w:pBdr>
              <w:spacing w:line="240" w:lineRule="auto"/>
              <w:rPr>
                <w:rFonts w:ascii="Nunito" w:eastAsia="Nunito" w:hAnsi="Nunito" w:cs="Nunito"/>
                <w:color w:val="000000" w:themeColor="text1"/>
                <w:sz w:val="20"/>
                <w:lang w:val="en-ZA"/>
              </w:rPr>
            </w:pPr>
          </w:p>
          <w:p w14:paraId="55EE1C42" w14:textId="77777777" w:rsidR="00894535" w:rsidRPr="002E4822" w:rsidRDefault="00894535" w:rsidP="00F72F87">
            <w:pPr>
              <w:widowControl w:val="0"/>
              <w:pBdr>
                <w:top w:val="nil"/>
                <w:left w:val="nil"/>
                <w:bottom w:val="nil"/>
                <w:right w:val="nil"/>
                <w:between w:val="nil"/>
              </w:pBdr>
              <w:spacing w:line="240" w:lineRule="auto"/>
              <w:rPr>
                <w:rFonts w:ascii="Nunito" w:eastAsia="Nunito" w:hAnsi="Nunito" w:cs="Nunito"/>
                <w:color w:val="000000" w:themeColor="text1"/>
                <w:sz w:val="20"/>
                <w:lang w:val="en-ZA"/>
              </w:rPr>
            </w:pPr>
          </w:p>
          <w:p w14:paraId="0AAD0D60" w14:textId="74AAC255" w:rsidR="00F72F87" w:rsidRPr="002E4822" w:rsidRDefault="00F72F87" w:rsidP="00F72F87">
            <w:pPr>
              <w:widowControl w:val="0"/>
              <w:pBdr>
                <w:top w:val="nil"/>
                <w:left w:val="nil"/>
                <w:bottom w:val="nil"/>
                <w:right w:val="nil"/>
                <w:between w:val="nil"/>
              </w:pBdr>
              <w:spacing w:line="240" w:lineRule="auto"/>
              <w:rPr>
                <w:ins w:id="6526" w:author="Craig Parker" w:date="2024-07-16T12:18:00Z"/>
                <w:rFonts w:ascii="Nunito" w:eastAsia="Nunito" w:hAnsi="Nunito" w:cs="Nunito"/>
                <w:color w:val="000000" w:themeColor="text1"/>
                <w:sz w:val="20"/>
                <w:lang w:val="en-ZA"/>
                <w:rPrChange w:id="6527" w:author="Craig Parker" w:date="2024-08-07T12:23:00Z">
                  <w:rPr>
                    <w:ins w:id="6528" w:author="Craig Parker" w:date="2024-07-16T12:18:00Z"/>
                    <w:rFonts w:ascii="Nunito" w:eastAsia="Nunito" w:hAnsi="Nunito" w:cs="Nunito"/>
                    <w:b/>
                    <w:bCs/>
                    <w:lang w:val="en-ZA"/>
                  </w:rPr>
                </w:rPrChange>
              </w:rPr>
            </w:pPr>
            <w:ins w:id="6529" w:author="Craig Parker" w:date="2024-07-16T12:18:00Z">
              <w:r w:rsidRPr="002E4822">
                <w:rPr>
                  <w:rFonts w:ascii="Nunito" w:eastAsia="Nunito" w:hAnsi="Nunito" w:cs="Nunito"/>
                  <w:color w:val="000000" w:themeColor="text1"/>
                  <w:sz w:val="20"/>
                  <w:lang w:val="en-ZA"/>
                  <w:rPrChange w:id="6530" w:author="Craig Parker" w:date="2024-08-07T12:23:00Z">
                    <w:rPr>
                      <w:rFonts w:ascii="Nunito" w:eastAsia="Nunito" w:hAnsi="Nunito" w:cs="Nunito"/>
                      <w:b/>
                      <w:bCs/>
                      <w:lang w:val="en-ZA"/>
                    </w:rPr>
                  </w:rPrChange>
                </w:rPr>
                <w:t>The Centre for Sexual Health and HIV/AIDS Research Zimbabwe (</w:t>
              </w:r>
              <w:proofErr w:type="spellStart"/>
              <w:r w:rsidRPr="002E4822">
                <w:rPr>
                  <w:rFonts w:ascii="Nunito" w:eastAsia="Nunito" w:hAnsi="Nunito" w:cs="Nunito"/>
                  <w:color w:val="000000" w:themeColor="text1"/>
                  <w:sz w:val="20"/>
                  <w:lang w:val="en-ZA"/>
                  <w:rPrChange w:id="6531" w:author="Craig Parker" w:date="2024-08-07T12:23:00Z">
                    <w:rPr>
                      <w:rFonts w:ascii="Nunito" w:eastAsia="Nunito" w:hAnsi="Nunito" w:cs="Nunito"/>
                      <w:b/>
                      <w:bCs/>
                      <w:lang w:val="en-ZA"/>
                    </w:rPr>
                  </w:rPrChange>
                </w:rPr>
                <w:t>CeSHHAR</w:t>
              </w:r>
              <w:proofErr w:type="spellEnd"/>
              <w:r w:rsidRPr="002E4822">
                <w:rPr>
                  <w:rFonts w:ascii="Nunito" w:eastAsia="Nunito" w:hAnsi="Nunito" w:cs="Nunito"/>
                  <w:color w:val="000000" w:themeColor="text1"/>
                  <w:sz w:val="20"/>
                  <w:lang w:val="en-ZA"/>
                  <w:rPrChange w:id="6532" w:author="Craig Parker" w:date="2024-08-07T12:23:00Z">
                    <w:rPr>
                      <w:rFonts w:ascii="Nunito" w:eastAsia="Nunito" w:hAnsi="Nunito" w:cs="Nunito"/>
                      <w:b/>
                      <w:bCs/>
                      <w:lang w:val="en-ZA"/>
                    </w:rPr>
                  </w:rPrChange>
                </w:rPr>
                <w:t xml:space="preserve"> Zimbabwe)</w:t>
              </w:r>
            </w:ins>
          </w:p>
          <w:p w14:paraId="4BF3AFEC" w14:textId="4ABE897B" w:rsidR="00F72F87" w:rsidRPr="002E4822" w:rsidRDefault="009511AE">
            <w:pPr>
              <w:widowControl w:val="0"/>
              <w:pBdr>
                <w:top w:val="nil"/>
                <w:left w:val="nil"/>
                <w:bottom w:val="nil"/>
                <w:right w:val="nil"/>
                <w:between w:val="nil"/>
              </w:pBdr>
              <w:spacing w:line="240" w:lineRule="auto"/>
              <w:rPr>
                <w:ins w:id="6533" w:author="Craig Parker" w:date="2024-07-16T12:14:00Z"/>
                <w:rFonts w:ascii="Nunito" w:eastAsia="Nunito" w:hAnsi="Nunito" w:cs="Nunito"/>
                <w:color w:val="000000" w:themeColor="text1"/>
                <w:sz w:val="20"/>
                <w:rPrChange w:id="6534" w:author="Craig Parker" w:date="2024-08-07T12:23:00Z">
                  <w:rPr>
                    <w:ins w:id="6535" w:author="Craig Parker" w:date="2024-07-16T12:14:00Z"/>
                    <w:rFonts w:ascii="Nunito" w:eastAsia="Nunito" w:hAnsi="Nunito" w:cs="Nunito"/>
                  </w:rPr>
                </w:rPrChange>
              </w:rPr>
            </w:pPr>
            <w:del w:id="6536" w:author="Craig Parker" w:date="2024-07-08T11:54:00Z">
              <w:r w:rsidRPr="002E4822" w:rsidDel="003C65B3">
                <w:rPr>
                  <w:rFonts w:ascii="Nunito" w:eastAsia="Nunito" w:hAnsi="Nunito" w:cs="Nunito"/>
                  <w:color w:val="000000" w:themeColor="text1"/>
                  <w:sz w:val="20"/>
                  <w:rPrChange w:id="6537" w:author="Craig Parker" w:date="2024-08-07T12:23:00Z">
                    <w:rPr>
                      <w:rFonts w:ascii="Nunito" w:eastAsia="Nunito" w:hAnsi="Nunito" w:cs="Nunito"/>
                    </w:rPr>
                  </w:rPrChange>
                </w:rPr>
                <w:delText>WITS RHI</w:delText>
              </w:r>
            </w:del>
          </w:p>
          <w:p w14:paraId="5F914CF0" w14:textId="77777777" w:rsidR="009A39DB" w:rsidRPr="002E4822" w:rsidRDefault="009A39DB">
            <w:pPr>
              <w:widowControl w:val="0"/>
              <w:pBdr>
                <w:top w:val="nil"/>
                <w:left w:val="nil"/>
                <w:bottom w:val="nil"/>
                <w:right w:val="nil"/>
                <w:between w:val="nil"/>
              </w:pBdr>
              <w:spacing w:line="240" w:lineRule="auto"/>
              <w:rPr>
                <w:ins w:id="6538" w:author="Craig Parker" w:date="2024-07-16T12:14:00Z"/>
                <w:rFonts w:ascii="Nunito" w:eastAsia="Nunito" w:hAnsi="Nunito" w:cs="Nunito"/>
                <w:color w:val="000000" w:themeColor="text1"/>
                <w:sz w:val="20"/>
                <w:rPrChange w:id="6539" w:author="Craig Parker" w:date="2024-08-07T12:23:00Z">
                  <w:rPr>
                    <w:ins w:id="6540" w:author="Craig Parker" w:date="2024-07-16T12:14:00Z"/>
                    <w:rFonts w:ascii="Nunito" w:eastAsia="Nunito" w:hAnsi="Nunito" w:cs="Nunito"/>
                  </w:rPr>
                </w:rPrChange>
              </w:rPr>
            </w:pPr>
          </w:p>
          <w:p w14:paraId="58377FEA" w14:textId="77777777" w:rsidR="009A39DB" w:rsidRPr="002E4822" w:rsidRDefault="009A39DB">
            <w:pPr>
              <w:widowControl w:val="0"/>
              <w:pBdr>
                <w:top w:val="nil"/>
                <w:left w:val="nil"/>
                <w:bottom w:val="nil"/>
                <w:right w:val="nil"/>
                <w:between w:val="nil"/>
              </w:pBdr>
              <w:spacing w:line="240" w:lineRule="auto"/>
              <w:rPr>
                <w:rFonts w:ascii="Nunito" w:eastAsia="Nunito" w:hAnsi="Nunito" w:cs="Nunito"/>
                <w:color w:val="000000" w:themeColor="text1"/>
                <w:sz w:val="20"/>
                <w:rPrChange w:id="6541" w:author="Craig Parker" w:date="2024-08-07T12:23:00Z">
                  <w:rPr>
                    <w:rFonts w:ascii="Nunito" w:eastAsia="Nunito" w:hAnsi="Nunito" w:cs="Nunito"/>
                  </w:rPr>
                </w:rPrChange>
              </w:rPr>
            </w:pPr>
          </w:p>
          <w:p w14:paraId="00000176"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542" w:author="Craig Parker" w:date="2024-08-07T12:23:00Z">
                  <w:rPr>
                    <w:rFonts w:ascii="Nunito" w:eastAsia="Nunito" w:hAnsi="Nunito" w:cs="Nunito"/>
                  </w:rPr>
                </w:rPrChange>
              </w:rPr>
            </w:pPr>
          </w:p>
          <w:p w14:paraId="00000177"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543" w:author="Craig Parker" w:date="2024-08-07T12:23:00Z">
                  <w:rPr>
                    <w:rFonts w:ascii="Nunito" w:eastAsia="Nunito" w:hAnsi="Nunito" w:cs="Nunito"/>
                  </w:rPr>
                </w:rPrChange>
              </w:rPr>
            </w:pPr>
          </w:p>
        </w:tc>
        <w:tc>
          <w:tcPr>
            <w:tcW w:w="2820" w:type="dxa"/>
            <w:shd w:val="clear" w:color="auto" w:fill="auto"/>
            <w:tcMar>
              <w:top w:w="100" w:type="dxa"/>
              <w:left w:w="100" w:type="dxa"/>
              <w:bottom w:w="100" w:type="dxa"/>
              <w:right w:w="100" w:type="dxa"/>
            </w:tcMar>
          </w:tcPr>
          <w:p w14:paraId="00000178" w14:textId="700325A3" w:rsidR="007813F4" w:rsidRPr="002E4822" w:rsidDel="003C65B3" w:rsidRDefault="003C65B3">
            <w:pPr>
              <w:widowControl w:val="0"/>
              <w:pBdr>
                <w:top w:val="nil"/>
                <w:left w:val="nil"/>
                <w:bottom w:val="nil"/>
                <w:right w:val="nil"/>
                <w:between w:val="nil"/>
              </w:pBdr>
              <w:spacing w:line="240" w:lineRule="auto"/>
              <w:rPr>
                <w:del w:id="6544" w:author="Craig Parker" w:date="2024-07-08T11:56:00Z"/>
                <w:rFonts w:ascii="Nunito" w:hAnsi="Nunito"/>
                <w:color w:val="000000" w:themeColor="text1"/>
                <w:sz w:val="20"/>
                <w:rPrChange w:id="6545" w:author="Craig Parker" w:date="2024-08-07T12:23:00Z">
                  <w:rPr>
                    <w:del w:id="6546" w:author="Craig Parker" w:date="2024-07-08T11:56:00Z"/>
                  </w:rPr>
                </w:rPrChange>
              </w:rPr>
            </w:pPr>
            <w:ins w:id="6547" w:author="Craig Parker" w:date="2024-07-08T11:56:00Z">
              <w:r w:rsidRPr="002E4822">
                <w:rPr>
                  <w:rFonts w:ascii="Nunito" w:hAnsi="Nunito"/>
                  <w:color w:val="000000" w:themeColor="text1"/>
                  <w:sz w:val="20"/>
                  <w:rPrChange w:id="6548" w:author="Craig Parker" w:date="2024-08-07T12:23:00Z">
                    <w:rPr/>
                  </w:rPrChange>
                </w:rPr>
                <w:lastRenderedPageBreak/>
                <w:fldChar w:fldCharType="begin"/>
              </w:r>
              <w:r w:rsidRPr="002E4822">
                <w:rPr>
                  <w:rFonts w:ascii="Nunito" w:hAnsi="Nunito"/>
                  <w:color w:val="000000" w:themeColor="text1"/>
                  <w:sz w:val="20"/>
                  <w:rPrChange w:id="6549" w:author="Craig Parker" w:date="2024-08-07T12:23:00Z">
                    <w:rPr/>
                  </w:rPrChange>
                </w:rPr>
                <w:instrText>HYPERLINK "mailto:matthew.chersich@tcd.ie"</w:instrText>
              </w:r>
              <w:r w:rsidRPr="002824F2">
                <w:rPr>
                  <w:rFonts w:ascii="Nunito" w:hAnsi="Nunito"/>
                  <w:color w:val="000000" w:themeColor="text1"/>
                  <w:sz w:val="20"/>
                </w:rPr>
              </w:r>
              <w:r w:rsidRPr="002E4822">
                <w:rPr>
                  <w:rFonts w:ascii="Nunito" w:hAnsi="Nunito"/>
                  <w:color w:val="000000" w:themeColor="text1"/>
                  <w:sz w:val="20"/>
                  <w:rPrChange w:id="6550" w:author="Craig Parker" w:date="2024-08-07T12:23:00Z">
                    <w:rPr/>
                  </w:rPrChange>
                </w:rPr>
                <w:fldChar w:fldCharType="separate"/>
              </w:r>
              <w:r w:rsidRPr="002E4822">
                <w:rPr>
                  <w:rStyle w:val="Hyperlink"/>
                  <w:rFonts w:ascii="Nunito" w:hAnsi="Nunito"/>
                  <w:color w:val="000000" w:themeColor="text1"/>
                  <w:sz w:val="20"/>
                  <w:rPrChange w:id="6551" w:author="Craig Parker" w:date="2024-08-07T12:23:00Z">
                    <w:rPr>
                      <w:rStyle w:val="Hyperlink"/>
                    </w:rPr>
                  </w:rPrChange>
                </w:rPr>
                <w:t>matthew.chersich@tcd.ie</w:t>
              </w:r>
              <w:r w:rsidRPr="002E4822">
                <w:rPr>
                  <w:rFonts w:ascii="Nunito" w:hAnsi="Nunito"/>
                  <w:color w:val="000000" w:themeColor="text1"/>
                  <w:sz w:val="20"/>
                  <w:rPrChange w:id="6552" w:author="Craig Parker" w:date="2024-08-07T12:23:00Z">
                    <w:rPr/>
                  </w:rPrChange>
                </w:rPr>
                <w:fldChar w:fldCharType="end"/>
              </w:r>
            </w:ins>
            <w:del w:id="6553" w:author="Craig Parker" w:date="2024-07-08T11:56:00Z">
              <w:r w:rsidRPr="002E4822" w:rsidDel="003C65B3">
                <w:rPr>
                  <w:rFonts w:ascii="Nunito" w:hAnsi="Nunito"/>
                  <w:color w:val="000000" w:themeColor="text1"/>
                  <w:sz w:val="20"/>
                  <w:rPrChange w:id="6554" w:author="Craig Parker" w:date="2024-08-07T12:23:00Z">
                    <w:rPr/>
                  </w:rPrChange>
                </w:rPr>
                <w:fldChar w:fldCharType="begin"/>
              </w:r>
              <w:r w:rsidRPr="002E4822" w:rsidDel="003C65B3">
                <w:rPr>
                  <w:rFonts w:ascii="Nunito" w:hAnsi="Nunito"/>
                  <w:color w:val="000000" w:themeColor="text1"/>
                  <w:sz w:val="20"/>
                  <w:rPrChange w:id="6555" w:author="Craig Parker" w:date="2024-08-07T12:23:00Z">
                    <w:rPr/>
                  </w:rPrChange>
                </w:rPr>
                <w:delInstrText>HYPERLINK "mailto:MChersich@wrhi.ac.za" \h</w:delInstrText>
              </w:r>
              <w:r w:rsidRPr="002824F2" w:rsidDel="003C65B3">
                <w:rPr>
                  <w:rFonts w:ascii="Nunito" w:hAnsi="Nunito"/>
                  <w:color w:val="000000" w:themeColor="text1"/>
                  <w:sz w:val="20"/>
                </w:rPr>
              </w:r>
              <w:r w:rsidRPr="002E4822" w:rsidDel="003C65B3">
                <w:rPr>
                  <w:rFonts w:ascii="Nunito" w:hAnsi="Nunito"/>
                  <w:color w:val="000000" w:themeColor="text1"/>
                  <w:sz w:val="20"/>
                  <w:rPrChange w:id="6556" w:author="Craig Parker" w:date="2024-08-07T12:23:00Z">
                    <w:rPr>
                      <w:rFonts w:ascii="Nunito" w:eastAsia="Nunito" w:hAnsi="Nunito" w:cs="Nunito"/>
                      <w:color w:val="1155CC"/>
                      <w:u w:val="single"/>
                    </w:rPr>
                  </w:rPrChange>
                </w:rPr>
                <w:fldChar w:fldCharType="separate"/>
              </w:r>
              <w:r w:rsidR="009511AE" w:rsidRPr="002E4822" w:rsidDel="003C65B3">
                <w:rPr>
                  <w:rFonts w:ascii="Nunito" w:eastAsia="Nunito" w:hAnsi="Nunito" w:cs="Nunito"/>
                  <w:color w:val="000000" w:themeColor="text1"/>
                  <w:sz w:val="20"/>
                  <w:u w:val="single"/>
                  <w:rPrChange w:id="6557" w:author="Craig Parker" w:date="2024-08-07T12:23:00Z">
                    <w:rPr>
                      <w:rFonts w:ascii="Nunito" w:eastAsia="Nunito" w:hAnsi="Nunito" w:cs="Nunito"/>
                      <w:color w:val="1155CC"/>
                      <w:u w:val="single"/>
                    </w:rPr>
                  </w:rPrChange>
                </w:rPr>
                <w:delText>MChersich@</w:delText>
              </w:r>
            </w:del>
            <w:del w:id="6558" w:author="Craig Parker" w:date="2024-07-08T11:52:00Z">
              <w:r w:rsidR="009511AE" w:rsidRPr="002E4822" w:rsidDel="00D30C12">
                <w:rPr>
                  <w:rFonts w:ascii="Nunito" w:eastAsia="Nunito" w:hAnsi="Nunito" w:cs="Nunito"/>
                  <w:color w:val="000000" w:themeColor="text1"/>
                  <w:sz w:val="20"/>
                  <w:u w:val="single"/>
                  <w:rPrChange w:id="6559" w:author="Craig Parker" w:date="2024-08-07T12:23:00Z">
                    <w:rPr>
                      <w:rFonts w:ascii="Nunito" w:eastAsia="Nunito" w:hAnsi="Nunito" w:cs="Nunito"/>
                      <w:color w:val="1155CC"/>
                      <w:u w:val="single"/>
                    </w:rPr>
                  </w:rPrChange>
                </w:rPr>
                <w:delText>wrhi</w:delText>
              </w:r>
            </w:del>
            <w:del w:id="6560" w:author="Craig Parker" w:date="2024-07-08T11:56:00Z">
              <w:r w:rsidR="009511AE" w:rsidRPr="002E4822" w:rsidDel="003C65B3">
                <w:rPr>
                  <w:rFonts w:ascii="Nunito" w:eastAsia="Nunito" w:hAnsi="Nunito" w:cs="Nunito"/>
                  <w:color w:val="000000" w:themeColor="text1"/>
                  <w:sz w:val="20"/>
                  <w:u w:val="single"/>
                  <w:rPrChange w:id="6561" w:author="Craig Parker" w:date="2024-08-07T12:23:00Z">
                    <w:rPr>
                      <w:rFonts w:ascii="Nunito" w:eastAsia="Nunito" w:hAnsi="Nunito" w:cs="Nunito"/>
                      <w:color w:val="1155CC"/>
                      <w:u w:val="single"/>
                    </w:rPr>
                  </w:rPrChange>
                </w:rPr>
                <w:delText>.ac.za</w:delText>
              </w:r>
              <w:r w:rsidRPr="002E4822" w:rsidDel="003C65B3">
                <w:rPr>
                  <w:rFonts w:ascii="Nunito" w:eastAsia="Nunito" w:hAnsi="Nunito" w:cs="Nunito"/>
                  <w:color w:val="000000" w:themeColor="text1"/>
                  <w:sz w:val="20"/>
                  <w:u w:val="single"/>
                  <w:rPrChange w:id="6562" w:author="Craig Parker" w:date="2024-08-07T12:23:00Z">
                    <w:rPr>
                      <w:rFonts w:ascii="Nunito" w:eastAsia="Nunito" w:hAnsi="Nunito" w:cs="Nunito"/>
                      <w:color w:val="1155CC"/>
                      <w:u w:val="single"/>
                    </w:rPr>
                  </w:rPrChange>
                </w:rPr>
                <w:fldChar w:fldCharType="end"/>
              </w:r>
            </w:del>
          </w:p>
          <w:p w14:paraId="36AB8774" w14:textId="77777777" w:rsidR="003C65B3" w:rsidRPr="002E4822" w:rsidRDefault="003C65B3">
            <w:pPr>
              <w:widowControl w:val="0"/>
              <w:pBdr>
                <w:top w:val="nil"/>
                <w:left w:val="nil"/>
                <w:bottom w:val="nil"/>
                <w:right w:val="nil"/>
                <w:between w:val="nil"/>
              </w:pBdr>
              <w:spacing w:line="240" w:lineRule="auto"/>
              <w:rPr>
                <w:ins w:id="6563" w:author="Craig Parker" w:date="2024-07-08T11:56:00Z"/>
                <w:rFonts w:ascii="Nunito" w:eastAsia="Nunito" w:hAnsi="Nunito" w:cs="Nunito"/>
                <w:color w:val="000000" w:themeColor="text1"/>
                <w:sz w:val="20"/>
                <w:rPrChange w:id="6564" w:author="Craig Parker" w:date="2024-08-07T12:23:00Z">
                  <w:rPr>
                    <w:ins w:id="6565" w:author="Craig Parker" w:date="2024-07-08T11:56:00Z"/>
                    <w:rFonts w:ascii="Nunito" w:eastAsia="Nunito" w:hAnsi="Nunito" w:cs="Nunito"/>
                  </w:rPr>
                </w:rPrChange>
              </w:rPr>
            </w:pPr>
          </w:p>
          <w:p w14:paraId="00000179"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566" w:author="Craig Parker" w:date="2024-08-07T12:23:00Z">
                  <w:rPr>
                    <w:rFonts w:ascii="Nunito" w:eastAsia="Nunito" w:hAnsi="Nunito" w:cs="Nunito"/>
                  </w:rPr>
                </w:rPrChange>
              </w:rPr>
            </w:pPr>
          </w:p>
          <w:p w14:paraId="0000017A"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567" w:author="Craig Parker" w:date="2024-08-07T12:23:00Z">
                  <w:rPr>
                    <w:rFonts w:ascii="Nunito" w:eastAsia="Nunito" w:hAnsi="Nunito" w:cs="Nunito"/>
                  </w:rPr>
                </w:rPrChange>
              </w:rPr>
            </w:pPr>
          </w:p>
          <w:p w14:paraId="0000017B" w14:textId="583798D9" w:rsidR="007813F4" w:rsidRPr="002E4822" w:rsidRDefault="00D30C12">
            <w:pPr>
              <w:widowControl w:val="0"/>
              <w:pBdr>
                <w:top w:val="nil"/>
                <w:left w:val="nil"/>
                <w:bottom w:val="nil"/>
                <w:right w:val="nil"/>
                <w:between w:val="nil"/>
              </w:pBdr>
              <w:spacing w:line="240" w:lineRule="auto"/>
              <w:rPr>
                <w:ins w:id="6568" w:author="Craig Parker" w:date="2024-07-08T11:53:00Z"/>
                <w:rFonts w:ascii="Nunito" w:hAnsi="Nunito"/>
                <w:color w:val="000000" w:themeColor="text1"/>
                <w:sz w:val="20"/>
                <w:rPrChange w:id="6569" w:author="Craig Parker" w:date="2024-08-07T12:23:00Z">
                  <w:rPr>
                    <w:ins w:id="6570" w:author="Craig Parker" w:date="2024-07-08T11:53:00Z"/>
                  </w:rPr>
                </w:rPrChange>
              </w:rPr>
            </w:pPr>
            <w:ins w:id="6571" w:author="Craig Parker" w:date="2024-07-08T11:53:00Z">
              <w:r w:rsidRPr="002E4822">
                <w:rPr>
                  <w:rFonts w:ascii="Nunito" w:hAnsi="Nunito"/>
                  <w:color w:val="000000" w:themeColor="text1"/>
                  <w:sz w:val="20"/>
                  <w:rPrChange w:id="6572" w:author="Craig Parker" w:date="2024-08-07T12:23:00Z">
                    <w:rPr/>
                  </w:rPrChange>
                </w:rPr>
                <w:fldChar w:fldCharType="begin"/>
              </w:r>
              <w:r w:rsidRPr="002E4822">
                <w:rPr>
                  <w:rFonts w:ascii="Nunito" w:hAnsi="Nunito"/>
                  <w:color w:val="000000" w:themeColor="text1"/>
                  <w:sz w:val="20"/>
                  <w:rPrChange w:id="6573" w:author="Craig Parker" w:date="2024-08-07T12:23:00Z">
                    <w:rPr/>
                  </w:rPrChange>
                </w:rPr>
                <w:instrText>HYPERLINK "mailto:Craig.parker@witsphr.org"</w:instrText>
              </w:r>
              <w:r w:rsidRPr="002824F2">
                <w:rPr>
                  <w:rFonts w:ascii="Nunito" w:hAnsi="Nunito"/>
                  <w:color w:val="000000" w:themeColor="text1"/>
                  <w:sz w:val="20"/>
                </w:rPr>
              </w:r>
              <w:r w:rsidRPr="002E4822">
                <w:rPr>
                  <w:rFonts w:ascii="Nunito" w:hAnsi="Nunito"/>
                  <w:color w:val="000000" w:themeColor="text1"/>
                  <w:sz w:val="20"/>
                  <w:rPrChange w:id="6574" w:author="Craig Parker" w:date="2024-08-07T12:23:00Z">
                    <w:rPr/>
                  </w:rPrChange>
                </w:rPr>
                <w:fldChar w:fldCharType="separate"/>
              </w:r>
              <w:r w:rsidRPr="002E4822">
                <w:rPr>
                  <w:rStyle w:val="Hyperlink"/>
                  <w:rFonts w:ascii="Nunito" w:hAnsi="Nunito"/>
                  <w:color w:val="000000" w:themeColor="text1"/>
                  <w:sz w:val="20"/>
                  <w:rPrChange w:id="6575" w:author="Craig Parker" w:date="2024-08-07T12:23:00Z">
                    <w:rPr>
                      <w:rStyle w:val="Hyperlink"/>
                    </w:rPr>
                  </w:rPrChange>
                </w:rPr>
                <w:t>Craig.parker@witsphr.org</w:t>
              </w:r>
              <w:r w:rsidRPr="002E4822">
                <w:rPr>
                  <w:rFonts w:ascii="Nunito" w:hAnsi="Nunito"/>
                  <w:color w:val="000000" w:themeColor="text1"/>
                  <w:sz w:val="20"/>
                  <w:rPrChange w:id="6576" w:author="Craig Parker" w:date="2024-08-07T12:23:00Z">
                    <w:rPr/>
                  </w:rPrChange>
                </w:rPr>
                <w:fldChar w:fldCharType="end"/>
              </w:r>
            </w:ins>
            <w:del w:id="6577" w:author="Craig Parker" w:date="2024-07-08T11:53:00Z">
              <w:r w:rsidRPr="002E4822" w:rsidDel="00D30C12">
                <w:rPr>
                  <w:rFonts w:ascii="Nunito" w:hAnsi="Nunito"/>
                  <w:color w:val="000000" w:themeColor="text1"/>
                  <w:sz w:val="20"/>
                  <w:rPrChange w:id="6578" w:author="Craig Parker" w:date="2024-08-07T12:23:00Z">
                    <w:rPr/>
                  </w:rPrChange>
                </w:rPr>
                <w:fldChar w:fldCharType="begin"/>
              </w:r>
              <w:r w:rsidRPr="002E4822" w:rsidDel="00D30C12">
                <w:rPr>
                  <w:rFonts w:ascii="Nunito" w:hAnsi="Nunito"/>
                  <w:color w:val="000000" w:themeColor="text1"/>
                  <w:sz w:val="20"/>
                  <w:rPrChange w:id="6579" w:author="Craig Parker" w:date="2024-08-07T12:23:00Z">
                    <w:rPr/>
                  </w:rPrChange>
                </w:rPr>
                <w:delInstrText>HYPERLINK "mailto:cparker@wrhi.ac.za" \h</w:delInstrText>
              </w:r>
              <w:r w:rsidRPr="002824F2" w:rsidDel="00D30C12">
                <w:rPr>
                  <w:rFonts w:ascii="Nunito" w:hAnsi="Nunito"/>
                  <w:color w:val="000000" w:themeColor="text1"/>
                  <w:sz w:val="20"/>
                </w:rPr>
              </w:r>
              <w:r w:rsidRPr="002E4822" w:rsidDel="00D30C12">
                <w:rPr>
                  <w:rFonts w:ascii="Nunito" w:hAnsi="Nunito"/>
                  <w:color w:val="000000" w:themeColor="text1"/>
                  <w:sz w:val="20"/>
                  <w:rPrChange w:id="6580" w:author="Craig Parker" w:date="2024-08-07T12:23:00Z">
                    <w:rPr>
                      <w:rFonts w:ascii="Nunito" w:eastAsia="Nunito" w:hAnsi="Nunito" w:cs="Nunito"/>
                      <w:color w:val="1155CC"/>
                      <w:u w:val="single"/>
                    </w:rPr>
                  </w:rPrChange>
                </w:rPr>
                <w:fldChar w:fldCharType="separate"/>
              </w:r>
              <w:r w:rsidR="009511AE" w:rsidRPr="002E4822" w:rsidDel="00D30C12">
                <w:rPr>
                  <w:rFonts w:ascii="Nunito" w:eastAsia="Nunito" w:hAnsi="Nunito" w:cs="Nunito"/>
                  <w:color w:val="000000" w:themeColor="text1"/>
                  <w:sz w:val="20"/>
                  <w:u w:val="single"/>
                  <w:rPrChange w:id="6581" w:author="Craig Parker" w:date="2024-08-07T12:23:00Z">
                    <w:rPr>
                      <w:rFonts w:ascii="Nunito" w:eastAsia="Nunito" w:hAnsi="Nunito" w:cs="Nunito"/>
                      <w:color w:val="1155CC"/>
                      <w:u w:val="single"/>
                    </w:rPr>
                  </w:rPrChange>
                </w:rPr>
                <w:delText>cparker@</w:delText>
              </w:r>
            </w:del>
            <w:del w:id="6582" w:author="Craig Parker" w:date="2024-07-08T11:52:00Z">
              <w:r w:rsidR="009511AE" w:rsidRPr="002E4822" w:rsidDel="00D30C12">
                <w:rPr>
                  <w:rFonts w:ascii="Nunito" w:eastAsia="Nunito" w:hAnsi="Nunito" w:cs="Nunito"/>
                  <w:color w:val="000000" w:themeColor="text1"/>
                  <w:sz w:val="20"/>
                  <w:u w:val="single"/>
                  <w:rPrChange w:id="6583" w:author="Craig Parker" w:date="2024-08-07T12:23:00Z">
                    <w:rPr>
                      <w:rFonts w:ascii="Nunito" w:eastAsia="Nunito" w:hAnsi="Nunito" w:cs="Nunito"/>
                      <w:color w:val="1155CC"/>
                      <w:u w:val="single"/>
                    </w:rPr>
                  </w:rPrChange>
                </w:rPr>
                <w:delText>wrhi</w:delText>
              </w:r>
            </w:del>
            <w:del w:id="6584" w:author="Craig Parker" w:date="2024-07-08T11:53:00Z">
              <w:r w:rsidR="009511AE" w:rsidRPr="002E4822" w:rsidDel="00D30C12">
                <w:rPr>
                  <w:rFonts w:ascii="Nunito" w:eastAsia="Nunito" w:hAnsi="Nunito" w:cs="Nunito"/>
                  <w:color w:val="000000" w:themeColor="text1"/>
                  <w:sz w:val="20"/>
                  <w:u w:val="single"/>
                  <w:rPrChange w:id="6585" w:author="Craig Parker" w:date="2024-08-07T12:23:00Z">
                    <w:rPr>
                      <w:rFonts w:ascii="Nunito" w:eastAsia="Nunito" w:hAnsi="Nunito" w:cs="Nunito"/>
                      <w:color w:val="1155CC"/>
                      <w:u w:val="single"/>
                    </w:rPr>
                  </w:rPrChange>
                </w:rPr>
                <w:delText>.ac.za</w:delText>
              </w:r>
              <w:r w:rsidRPr="002E4822" w:rsidDel="00D30C12">
                <w:rPr>
                  <w:rFonts w:ascii="Nunito" w:eastAsia="Nunito" w:hAnsi="Nunito" w:cs="Nunito"/>
                  <w:color w:val="000000" w:themeColor="text1"/>
                  <w:sz w:val="20"/>
                  <w:u w:val="single"/>
                  <w:rPrChange w:id="6586" w:author="Craig Parker" w:date="2024-08-07T12:23:00Z">
                    <w:rPr>
                      <w:rFonts w:ascii="Nunito" w:eastAsia="Nunito" w:hAnsi="Nunito" w:cs="Nunito"/>
                      <w:color w:val="1155CC"/>
                      <w:u w:val="single"/>
                    </w:rPr>
                  </w:rPrChange>
                </w:rPr>
                <w:fldChar w:fldCharType="end"/>
              </w:r>
            </w:del>
          </w:p>
          <w:p w14:paraId="1D9860BD" w14:textId="77777777" w:rsidR="00D30C12" w:rsidRPr="002E4822" w:rsidRDefault="00D30C12">
            <w:pPr>
              <w:widowControl w:val="0"/>
              <w:pBdr>
                <w:top w:val="nil"/>
                <w:left w:val="nil"/>
                <w:bottom w:val="nil"/>
                <w:right w:val="nil"/>
                <w:between w:val="nil"/>
              </w:pBdr>
              <w:spacing w:line="240" w:lineRule="auto"/>
              <w:rPr>
                <w:rFonts w:ascii="Nunito" w:eastAsia="Nunito" w:hAnsi="Nunito" w:cs="Nunito"/>
                <w:color w:val="000000" w:themeColor="text1"/>
                <w:sz w:val="20"/>
                <w:rPrChange w:id="6587" w:author="Craig Parker" w:date="2024-08-07T12:23:00Z">
                  <w:rPr>
                    <w:rFonts w:ascii="Nunito" w:eastAsia="Nunito" w:hAnsi="Nunito" w:cs="Nunito"/>
                  </w:rPr>
                </w:rPrChange>
              </w:rPr>
            </w:pPr>
          </w:p>
          <w:p w14:paraId="0000017C"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588" w:author="Craig Parker" w:date="2024-08-07T12:23:00Z">
                  <w:rPr>
                    <w:rFonts w:ascii="Nunito" w:eastAsia="Nunito" w:hAnsi="Nunito" w:cs="Nunito"/>
                  </w:rPr>
                </w:rPrChange>
              </w:rPr>
            </w:pPr>
          </w:p>
          <w:p w14:paraId="0000017D"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589" w:author="Craig Parker" w:date="2024-08-07T12:23:00Z">
                  <w:rPr>
                    <w:rFonts w:ascii="Nunito" w:eastAsia="Nunito" w:hAnsi="Nunito" w:cs="Nunito"/>
                  </w:rPr>
                </w:rPrChange>
              </w:rPr>
            </w:pPr>
          </w:p>
          <w:p w14:paraId="0000017E" w14:textId="42D78BC7" w:rsidR="007813F4" w:rsidRPr="002E4822" w:rsidRDefault="009A39DB">
            <w:pPr>
              <w:widowControl w:val="0"/>
              <w:pBdr>
                <w:top w:val="nil"/>
                <w:left w:val="nil"/>
                <w:bottom w:val="nil"/>
                <w:right w:val="nil"/>
                <w:between w:val="nil"/>
              </w:pBdr>
              <w:spacing w:line="240" w:lineRule="auto"/>
              <w:rPr>
                <w:rFonts w:ascii="Nunito" w:eastAsia="Nunito" w:hAnsi="Nunito" w:cs="Nunito"/>
                <w:color w:val="000000" w:themeColor="text1"/>
                <w:sz w:val="20"/>
                <w:u w:val="single"/>
                <w:rPrChange w:id="6590" w:author="Craig Parker" w:date="2024-08-07T12:23:00Z">
                  <w:rPr>
                    <w:rFonts w:ascii="Nunito" w:eastAsia="Nunito" w:hAnsi="Nunito" w:cs="Nunito"/>
                  </w:rPr>
                </w:rPrChange>
              </w:rPr>
            </w:pPr>
            <w:ins w:id="6591" w:author="Craig Parker" w:date="2024-07-16T12:13:00Z">
              <w:r w:rsidRPr="002E4822">
                <w:rPr>
                  <w:rFonts w:ascii="Nunito" w:eastAsia="Nunito" w:hAnsi="Nunito" w:cs="Nunito"/>
                  <w:color w:val="000000" w:themeColor="text1"/>
                  <w:sz w:val="20"/>
                  <w:u w:val="single"/>
                  <w:rPrChange w:id="6592" w:author="Craig Parker" w:date="2024-08-07T12:23:00Z">
                    <w:rPr>
                      <w:rFonts w:ascii="Nunito" w:eastAsia="Nunito" w:hAnsi="Nunito" w:cs="Nunito"/>
                    </w:rPr>
                  </w:rPrChange>
                </w:rPr>
                <w:t>stanley.luchters@ceshhar.co.zw</w:t>
              </w:r>
            </w:ins>
            <w:del w:id="6593" w:author="Craig Parker" w:date="2024-07-16T12:13:00Z">
              <w:r w:rsidR="009511AE" w:rsidRPr="002E4822" w:rsidDel="009A39DB">
                <w:rPr>
                  <w:rFonts w:ascii="Nunito" w:eastAsia="Nunito" w:hAnsi="Nunito" w:cs="Nunito"/>
                  <w:color w:val="000000" w:themeColor="text1"/>
                  <w:sz w:val="20"/>
                  <w:u w:val="single"/>
                  <w:rPrChange w:id="6594" w:author="Craig Parker" w:date="2024-08-07T12:23:00Z">
                    <w:rPr>
                      <w:rFonts w:ascii="Nunito" w:eastAsia="Nunito" w:hAnsi="Nunito" w:cs="Nunito"/>
                    </w:rPr>
                  </w:rPrChange>
                </w:rPr>
                <w:delText>stanley.luchters@aku.edu</w:delText>
              </w:r>
            </w:del>
          </w:p>
        </w:tc>
      </w:tr>
      <w:tr w:rsidR="006E7398" w:rsidRPr="002E4822" w14:paraId="5EBD654C" w14:textId="77777777" w:rsidTr="00F72F87">
        <w:tc>
          <w:tcPr>
            <w:tcW w:w="3105" w:type="dxa"/>
            <w:shd w:val="clear" w:color="auto" w:fill="auto"/>
            <w:tcMar>
              <w:top w:w="100" w:type="dxa"/>
              <w:left w:w="100" w:type="dxa"/>
              <w:bottom w:w="100" w:type="dxa"/>
              <w:right w:w="100" w:type="dxa"/>
            </w:tcMar>
          </w:tcPr>
          <w:p w14:paraId="0000017F" w14:textId="15E16E28" w:rsidR="007813F4" w:rsidRPr="002E4822" w:rsidRDefault="009511AE">
            <w:pPr>
              <w:widowControl w:val="0"/>
              <w:pBdr>
                <w:top w:val="nil"/>
                <w:left w:val="nil"/>
                <w:bottom w:val="nil"/>
                <w:right w:val="nil"/>
                <w:between w:val="nil"/>
              </w:pBdr>
              <w:spacing w:line="240" w:lineRule="auto"/>
              <w:rPr>
                <w:rFonts w:ascii="Nunito" w:eastAsia="Nunito" w:hAnsi="Nunito" w:cs="Nunito"/>
                <w:b/>
                <w:color w:val="000000" w:themeColor="text1"/>
                <w:sz w:val="20"/>
                <w:rPrChange w:id="6595" w:author="Craig Parker" w:date="2024-08-07T12:23:00Z">
                  <w:rPr>
                    <w:rFonts w:ascii="Nunito" w:eastAsia="Nunito" w:hAnsi="Nunito" w:cs="Nunito"/>
                    <w:b/>
                  </w:rPr>
                </w:rPrChange>
              </w:rPr>
            </w:pPr>
            <w:r w:rsidRPr="002E4822">
              <w:rPr>
                <w:rFonts w:ascii="Nunito" w:eastAsia="Nunito" w:hAnsi="Nunito" w:cs="Nunito"/>
                <w:b/>
                <w:color w:val="000000" w:themeColor="text1"/>
                <w:sz w:val="20"/>
                <w:rPrChange w:id="6596" w:author="Craig Parker" w:date="2024-08-07T12:23:00Z">
                  <w:rPr>
                    <w:rFonts w:ascii="Nunito" w:eastAsia="Nunito" w:hAnsi="Nunito" w:cs="Nunito"/>
                    <w:b/>
                  </w:rPr>
                </w:rPrChange>
              </w:rPr>
              <w:lastRenderedPageBreak/>
              <w:t xml:space="preserve">Data processing and </w:t>
            </w:r>
            <w:del w:id="6597" w:author="Craig Parker" w:date="2024-07-08T11:53:00Z">
              <w:r w:rsidRPr="002E4822" w:rsidDel="00D30C12">
                <w:rPr>
                  <w:rFonts w:ascii="Nunito" w:eastAsia="Nunito" w:hAnsi="Nunito" w:cs="Nunito"/>
                  <w:b/>
                  <w:color w:val="000000" w:themeColor="text1"/>
                  <w:sz w:val="20"/>
                  <w:rPrChange w:id="6598" w:author="Craig Parker" w:date="2024-08-07T12:23:00Z">
                    <w:rPr>
                      <w:rFonts w:ascii="Nunito" w:eastAsia="Nunito" w:hAnsi="Nunito" w:cs="Nunito"/>
                      <w:b/>
                    </w:rPr>
                  </w:rPrChange>
                </w:rPr>
                <w:delText xml:space="preserve">harmonization </w:delText>
              </w:r>
            </w:del>
            <w:proofErr w:type="spellStart"/>
            <w:ins w:id="6599" w:author="Craig Parker" w:date="2024-07-08T11:53:00Z">
              <w:r w:rsidR="00D30C12" w:rsidRPr="002E4822">
                <w:rPr>
                  <w:rFonts w:ascii="Nunito" w:eastAsia="Nunito" w:hAnsi="Nunito" w:cs="Nunito"/>
                  <w:b/>
                  <w:color w:val="000000" w:themeColor="text1"/>
                  <w:sz w:val="20"/>
                  <w:rPrChange w:id="6600" w:author="Craig Parker" w:date="2024-08-07T12:23:00Z">
                    <w:rPr>
                      <w:rFonts w:ascii="Nunito" w:eastAsia="Nunito" w:hAnsi="Nunito" w:cs="Nunito"/>
                      <w:b/>
                    </w:rPr>
                  </w:rPrChange>
                </w:rPr>
                <w:t>harmonisation</w:t>
              </w:r>
              <w:proofErr w:type="spellEnd"/>
              <w:r w:rsidR="00D30C12" w:rsidRPr="002E4822">
                <w:rPr>
                  <w:rFonts w:ascii="Nunito" w:eastAsia="Nunito" w:hAnsi="Nunito" w:cs="Nunito"/>
                  <w:b/>
                  <w:color w:val="000000" w:themeColor="text1"/>
                  <w:sz w:val="20"/>
                  <w:rPrChange w:id="6601" w:author="Craig Parker" w:date="2024-08-07T12:23:00Z">
                    <w:rPr>
                      <w:rFonts w:ascii="Nunito" w:eastAsia="Nunito" w:hAnsi="Nunito" w:cs="Nunito"/>
                      <w:b/>
                    </w:rPr>
                  </w:rPrChange>
                </w:rPr>
                <w:t xml:space="preserve"> </w:t>
              </w:r>
            </w:ins>
            <w:r w:rsidRPr="002E4822">
              <w:rPr>
                <w:rFonts w:ascii="Nunito" w:eastAsia="Nunito" w:hAnsi="Nunito" w:cs="Nunito"/>
                <w:b/>
                <w:color w:val="000000" w:themeColor="text1"/>
                <w:sz w:val="20"/>
                <w:rPrChange w:id="6602" w:author="Craig Parker" w:date="2024-08-07T12:23:00Z">
                  <w:rPr>
                    <w:rFonts w:ascii="Nunito" w:eastAsia="Nunito" w:hAnsi="Nunito" w:cs="Nunito"/>
                    <w:b/>
                  </w:rPr>
                </w:rPrChange>
              </w:rPr>
              <w:t>(including de-identification)</w:t>
            </w:r>
          </w:p>
          <w:p w14:paraId="00000180"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b/>
                <w:color w:val="000000" w:themeColor="text1"/>
                <w:sz w:val="20"/>
                <w:rPrChange w:id="6603" w:author="Craig Parker" w:date="2024-08-07T12:23:00Z">
                  <w:rPr>
                    <w:rFonts w:ascii="Nunito" w:eastAsia="Nunito" w:hAnsi="Nunito" w:cs="Nunito"/>
                    <w:b/>
                  </w:rPr>
                </w:rPrChange>
              </w:rPr>
            </w:pPr>
          </w:p>
          <w:p w14:paraId="00000181" w14:textId="7D8A3CE6"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604"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605" w:author="Craig Parker" w:date="2024-08-07T12:23:00Z">
                  <w:rPr>
                    <w:rFonts w:ascii="Nunito" w:eastAsia="Nunito" w:hAnsi="Nunito" w:cs="Nunito"/>
                  </w:rPr>
                </w:rPrChange>
              </w:rPr>
              <w:t xml:space="preserve">De-identification, quality control, remapping, </w:t>
            </w:r>
            <w:del w:id="6606" w:author="Craig Parker" w:date="2024-07-08T11:53:00Z">
              <w:r w:rsidRPr="002E4822" w:rsidDel="00D30C12">
                <w:rPr>
                  <w:rFonts w:ascii="Nunito" w:eastAsia="Nunito" w:hAnsi="Nunito" w:cs="Nunito"/>
                  <w:color w:val="000000" w:themeColor="text1"/>
                  <w:sz w:val="20"/>
                  <w:rPrChange w:id="6607" w:author="Craig Parker" w:date="2024-08-07T12:23:00Z">
                    <w:rPr>
                      <w:rFonts w:ascii="Nunito" w:eastAsia="Nunito" w:hAnsi="Nunito" w:cs="Nunito"/>
                    </w:rPr>
                  </w:rPrChange>
                </w:rPr>
                <w:delText xml:space="preserve">harmonization </w:delText>
              </w:r>
            </w:del>
            <w:proofErr w:type="spellStart"/>
            <w:ins w:id="6608" w:author="Craig Parker" w:date="2024-07-08T11:53:00Z">
              <w:r w:rsidR="00D30C12" w:rsidRPr="002E4822">
                <w:rPr>
                  <w:rFonts w:ascii="Nunito" w:eastAsia="Nunito" w:hAnsi="Nunito" w:cs="Nunito"/>
                  <w:color w:val="000000" w:themeColor="text1"/>
                  <w:sz w:val="20"/>
                  <w:rPrChange w:id="6609" w:author="Craig Parker" w:date="2024-08-07T12:23:00Z">
                    <w:rPr>
                      <w:rFonts w:ascii="Nunito" w:eastAsia="Nunito" w:hAnsi="Nunito" w:cs="Nunito"/>
                    </w:rPr>
                  </w:rPrChange>
                </w:rPr>
                <w:t>harmonisation</w:t>
              </w:r>
              <w:proofErr w:type="spellEnd"/>
              <w:r w:rsidR="00D30C12" w:rsidRPr="002E4822">
                <w:rPr>
                  <w:rFonts w:ascii="Nunito" w:eastAsia="Nunito" w:hAnsi="Nunito" w:cs="Nunito"/>
                  <w:color w:val="000000" w:themeColor="text1"/>
                  <w:sz w:val="20"/>
                  <w:rPrChange w:id="6610" w:author="Craig Parker" w:date="2024-08-07T12:23:00Z">
                    <w:rPr>
                      <w:rFonts w:ascii="Nunito" w:eastAsia="Nunito" w:hAnsi="Nunito" w:cs="Nunito"/>
                    </w:rPr>
                  </w:rPrChange>
                </w:rPr>
                <w:t xml:space="preserve"> </w:t>
              </w:r>
            </w:ins>
            <w:r w:rsidRPr="002E4822">
              <w:rPr>
                <w:rFonts w:ascii="Nunito" w:eastAsia="Nunito" w:hAnsi="Nunito" w:cs="Nunito"/>
                <w:color w:val="000000" w:themeColor="text1"/>
                <w:sz w:val="20"/>
                <w:rPrChange w:id="6611" w:author="Craig Parker" w:date="2024-08-07T12:23:00Z">
                  <w:rPr>
                    <w:rFonts w:ascii="Nunito" w:eastAsia="Nunito" w:hAnsi="Nunito" w:cs="Nunito"/>
                  </w:rPr>
                </w:rPrChange>
              </w:rPr>
              <w:t>and integration of all datasets</w:t>
            </w:r>
          </w:p>
          <w:p w14:paraId="00000182"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612" w:author="Craig Parker" w:date="2024-08-07T12:23:00Z">
                  <w:rPr>
                    <w:rFonts w:ascii="Nunito" w:eastAsia="Nunito" w:hAnsi="Nunito" w:cs="Nunito"/>
                  </w:rPr>
                </w:rPrChange>
              </w:rPr>
            </w:pPr>
          </w:p>
          <w:p w14:paraId="00000183"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613"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614" w:author="Craig Parker" w:date="2024-08-07T12:23:00Z">
                  <w:rPr>
                    <w:rFonts w:ascii="Nunito" w:eastAsia="Nunito" w:hAnsi="Nunito" w:cs="Nunito"/>
                  </w:rPr>
                </w:rPrChange>
              </w:rPr>
              <w:t>Note: These are the only individuals with access to encryption keys for original sensitive data</w:t>
            </w:r>
          </w:p>
          <w:p w14:paraId="00000184"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b/>
                <w:color w:val="000000" w:themeColor="text1"/>
                <w:sz w:val="20"/>
                <w:rPrChange w:id="6615" w:author="Craig Parker" w:date="2024-08-07T12:23:00Z">
                  <w:rPr>
                    <w:rFonts w:ascii="Nunito" w:eastAsia="Nunito" w:hAnsi="Nunito" w:cs="Nunito"/>
                    <w:b/>
                  </w:rPr>
                </w:rPrChange>
              </w:rPr>
            </w:pPr>
          </w:p>
          <w:p w14:paraId="00000185"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b/>
                <w:color w:val="000000" w:themeColor="text1"/>
                <w:sz w:val="20"/>
                <w:rPrChange w:id="6616" w:author="Craig Parker" w:date="2024-08-07T12:23:00Z">
                  <w:rPr>
                    <w:rFonts w:ascii="Nunito" w:eastAsia="Nunito" w:hAnsi="Nunito" w:cs="Nunito"/>
                    <w:b/>
                  </w:rPr>
                </w:rPrChange>
              </w:rPr>
            </w:pPr>
          </w:p>
        </w:tc>
        <w:tc>
          <w:tcPr>
            <w:tcW w:w="1847" w:type="dxa"/>
            <w:shd w:val="clear" w:color="auto" w:fill="auto"/>
            <w:tcMar>
              <w:top w:w="100" w:type="dxa"/>
              <w:left w:w="100" w:type="dxa"/>
              <w:bottom w:w="100" w:type="dxa"/>
              <w:right w:w="100" w:type="dxa"/>
            </w:tcMar>
          </w:tcPr>
          <w:p w14:paraId="00000186" w14:textId="77777777" w:rsidR="007813F4" w:rsidRPr="002E4822" w:rsidRDefault="00BF01CE">
            <w:pPr>
              <w:widowControl w:val="0"/>
              <w:pBdr>
                <w:top w:val="nil"/>
                <w:left w:val="nil"/>
                <w:bottom w:val="nil"/>
                <w:right w:val="nil"/>
                <w:between w:val="nil"/>
              </w:pBdr>
              <w:spacing w:line="240" w:lineRule="auto"/>
              <w:rPr>
                <w:rFonts w:ascii="Nunito" w:eastAsia="Nunito" w:hAnsi="Nunito" w:cs="Nunito"/>
                <w:color w:val="000000" w:themeColor="text1"/>
                <w:sz w:val="20"/>
                <w:rPrChange w:id="6617" w:author="Craig Parker" w:date="2024-08-07T12:23:00Z">
                  <w:rPr>
                    <w:rFonts w:ascii="Nunito" w:eastAsia="Nunito" w:hAnsi="Nunito" w:cs="Nunito"/>
                  </w:rPr>
                </w:rPrChange>
              </w:rPr>
            </w:pPr>
            <w:r w:rsidRPr="002E4822">
              <w:rPr>
                <w:rFonts w:ascii="Nunito" w:hAnsi="Nunito"/>
                <w:color w:val="000000" w:themeColor="text1"/>
                <w:sz w:val="20"/>
                <w:rPrChange w:id="6618" w:author="Craig Parker" w:date="2024-08-07T12:23:00Z">
                  <w:rPr/>
                </w:rPrChange>
              </w:rPr>
              <w:fldChar w:fldCharType="begin"/>
            </w:r>
            <w:r w:rsidRPr="002E4822">
              <w:rPr>
                <w:rFonts w:ascii="Nunito" w:hAnsi="Nunito"/>
                <w:color w:val="000000" w:themeColor="text1"/>
                <w:sz w:val="20"/>
                <w:rPrChange w:id="6619" w:author="Craig Parker" w:date="2024-08-07T12:23:00Z">
                  <w:rPr/>
                </w:rPrChange>
              </w:rPr>
              <w:instrText>HYPERLINK "mailto:lisa.vanaardenne@uct.ac.za" \h</w:instrText>
            </w:r>
            <w:r w:rsidRPr="002824F2">
              <w:rPr>
                <w:rFonts w:ascii="Nunito" w:hAnsi="Nunito"/>
                <w:color w:val="000000" w:themeColor="text1"/>
                <w:sz w:val="20"/>
              </w:rPr>
            </w:r>
            <w:r w:rsidRPr="002E4822">
              <w:rPr>
                <w:rFonts w:ascii="Nunito" w:hAnsi="Nunito"/>
                <w:color w:val="000000" w:themeColor="text1"/>
                <w:sz w:val="20"/>
                <w:rPrChange w:id="6620" w:author="Craig Parker" w:date="2024-08-07T12:23:00Z">
                  <w:rPr>
                    <w:color w:val="0000EE"/>
                    <w:u w:val="single"/>
                  </w:rPr>
                </w:rPrChange>
              </w:rPr>
              <w:fldChar w:fldCharType="separate"/>
            </w:r>
            <w:r w:rsidR="009511AE" w:rsidRPr="002E4822">
              <w:rPr>
                <w:rFonts w:ascii="Nunito" w:hAnsi="Nunito"/>
                <w:color w:val="000000" w:themeColor="text1"/>
                <w:sz w:val="20"/>
                <w:u w:val="single"/>
                <w:rPrChange w:id="6621" w:author="Craig Parker" w:date="2024-08-07T12:23:00Z">
                  <w:rPr>
                    <w:color w:val="0000EE"/>
                    <w:u w:val="single"/>
                  </w:rPr>
                </w:rPrChange>
              </w:rPr>
              <w:t>Lisa van Aardenne</w:t>
            </w:r>
            <w:r w:rsidRPr="002E4822">
              <w:rPr>
                <w:rFonts w:ascii="Nunito" w:hAnsi="Nunito"/>
                <w:color w:val="000000" w:themeColor="text1"/>
                <w:sz w:val="20"/>
                <w:u w:val="single"/>
                <w:rPrChange w:id="6622" w:author="Craig Parker" w:date="2024-08-07T12:23:00Z">
                  <w:rPr>
                    <w:color w:val="0000EE"/>
                    <w:u w:val="single"/>
                  </w:rPr>
                </w:rPrChange>
              </w:rPr>
              <w:fldChar w:fldCharType="end"/>
            </w:r>
          </w:p>
          <w:p w14:paraId="00000187"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623" w:author="Craig Parker" w:date="2024-08-07T12:23:00Z">
                  <w:rPr>
                    <w:rFonts w:ascii="Nunito" w:eastAsia="Nunito" w:hAnsi="Nunito" w:cs="Nunito"/>
                  </w:rPr>
                </w:rPrChange>
              </w:rPr>
            </w:pPr>
          </w:p>
          <w:p w14:paraId="00000188" w14:textId="77777777" w:rsidR="007813F4" w:rsidRPr="002E4822" w:rsidRDefault="00BF01CE">
            <w:pPr>
              <w:widowControl w:val="0"/>
              <w:pBdr>
                <w:top w:val="nil"/>
                <w:left w:val="nil"/>
                <w:bottom w:val="nil"/>
                <w:right w:val="nil"/>
                <w:between w:val="nil"/>
              </w:pBdr>
              <w:spacing w:line="240" w:lineRule="auto"/>
              <w:rPr>
                <w:rFonts w:ascii="Nunito" w:eastAsia="Nunito" w:hAnsi="Nunito" w:cs="Nunito"/>
                <w:color w:val="000000" w:themeColor="text1"/>
                <w:sz w:val="20"/>
                <w:rPrChange w:id="6624" w:author="Craig Parker" w:date="2024-08-07T12:23:00Z">
                  <w:rPr>
                    <w:rFonts w:ascii="Nunito" w:eastAsia="Nunito" w:hAnsi="Nunito" w:cs="Nunito"/>
                  </w:rPr>
                </w:rPrChange>
              </w:rPr>
            </w:pPr>
            <w:r w:rsidRPr="002E4822">
              <w:rPr>
                <w:rFonts w:ascii="Nunito" w:hAnsi="Nunito"/>
                <w:color w:val="000000" w:themeColor="text1"/>
                <w:sz w:val="20"/>
                <w:rPrChange w:id="6625" w:author="Craig Parker" w:date="2024-08-07T12:23:00Z">
                  <w:rPr/>
                </w:rPrChange>
              </w:rPr>
              <w:fldChar w:fldCharType="begin"/>
            </w:r>
            <w:r w:rsidRPr="002E4822">
              <w:rPr>
                <w:rFonts w:ascii="Nunito" w:hAnsi="Nunito"/>
                <w:color w:val="000000" w:themeColor="text1"/>
                <w:sz w:val="20"/>
                <w:rPrChange w:id="6626" w:author="Craig Parker" w:date="2024-08-07T12:23:00Z">
                  <w:rPr/>
                </w:rPrChange>
              </w:rPr>
              <w:instrText>HYPERLINK "mailto:pierre.kloppers@uct.ac.za" \h</w:instrText>
            </w:r>
            <w:r w:rsidRPr="002824F2">
              <w:rPr>
                <w:rFonts w:ascii="Nunito" w:hAnsi="Nunito"/>
                <w:color w:val="000000" w:themeColor="text1"/>
                <w:sz w:val="20"/>
              </w:rPr>
            </w:r>
            <w:r w:rsidRPr="002E4822">
              <w:rPr>
                <w:rFonts w:ascii="Nunito" w:hAnsi="Nunito"/>
                <w:color w:val="000000" w:themeColor="text1"/>
                <w:sz w:val="20"/>
                <w:rPrChange w:id="6627" w:author="Craig Parker" w:date="2024-08-07T12:23:00Z">
                  <w:rPr>
                    <w:color w:val="0000EE"/>
                    <w:u w:val="single"/>
                  </w:rPr>
                </w:rPrChange>
              </w:rPr>
              <w:fldChar w:fldCharType="separate"/>
            </w:r>
            <w:r w:rsidR="009511AE" w:rsidRPr="002E4822">
              <w:rPr>
                <w:rFonts w:ascii="Nunito" w:hAnsi="Nunito"/>
                <w:color w:val="000000" w:themeColor="text1"/>
                <w:sz w:val="20"/>
                <w:u w:val="single"/>
                <w:rPrChange w:id="6628" w:author="Craig Parker" w:date="2024-08-07T12:23:00Z">
                  <w:rPr>
                    <w:color w:val="0000EE"/>
                    <w:u w:val="single"/>
                  </w:rPr>
                </w:rPrChange>
              </w:rPr>
              <w:t>Pierre Kloppers</w:t>
            </w:r>
            <w:r w:rsidRPr="002E4822">
              <w:rPr>
                <w:rFonts w:ascii="Nunito" w:hAnsi="Nunito"/>
                <w:color w:val="000000" w:themeColor="text1"/>
                <w:sz w:val="20"/>
                <w:u w:val="single"/>
                <w:rPrChange w:id="6629" w:author="Craig Parker" w:date="2024-08-07T12:23:00Z">
                  <w:rPr>
                    <w:color w:val="0000EE"/>
                    <w:u w:val="single"/>
                  </w:rPr>
                </w:rPrChange>
              </w:rPr>
              <w:fldChar w:fldCharType="end"/>
            </w:r>
          </w:p>
          <w:p w14:paraId="00000189"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630" w:author="Craig Parker" w:date="2024-08-07T12:23:00Z">
                  <w:rPr>
                    <w:rFonts w:ascii="Nunito" w:eastAsia="Nunito" w:hAnsi="Nunito" w:cs="Nunito"/>
                  </w:rPr>
                </w:rPrChange>
              </w:rPr>
            </w:pPr>
          </w:p>
          <w:p w14:paraId="0000018A" w14:textId="77777777" w:rsidR="007813F4" w:rsidRPr="002E4822" w:rsidRDefault="0C32A488" w:rsidP="0C32A488">
            <w:pPr>
              <w:widowControl w:val="0"/>
              <w:pBdr>
                <w:top w:val="nil"/>
                <w:left w:val="nil"/>
                <w:bottom w:val="nil"/>
                <w:right w:val="nil"/>
                <w:between w:val="nil"/>
              </w:pBdr>
              <w:spacing w:line="240" w:lineRule="auto"/>
              <w:rPr>
                <w:ins w:id="6631" w:author="Lisa van Aardenne" w:date="2024-04-19T08:46:00Z"/>
                <w:rFonts w:ascii="Nunito" w:eastAsia="Nunito" w:hAnsi="Nunito" w:cs="Nunito"/>
                <w:color w:val="000000" w:themeColor="text1"/>
                <w:sz w:val="20"/>
                <w:rPrChange w:id="6632" w:author="Craig Parker" w:date="2024-08-07T12:23:00Z">
                  <w:rPr>
                    <w:ins w:id="6633" w:author="Lisa van Aardenne" w:date="2024-04-19T08:46:00Z"/>
                    <w:rFonts w:ascii="Nunito" w:eastAsia="Nunito" w:hAnsi="Nunito" w:cs="Nunito"/>
                  </w:rPr>
                </w:rPrChange>
              </w:rPr>
            </w:pPr>
            <w:r w:rsidRPr="002E4822">
              <w:rPr>
                <w:rFonts w:ascii="Nunito" w:eastAsia="Nunito" w:hAnsi="Nunito" w:cs="Nunito"/>
                <w:color w:val="000000" w:themeColor="text1"/>
                <w:sz w:val="20"/>
                <w:rPrChange w:id="6634" w:author="Craig Parker" w:date="2024-08-07T12:23:00Z">
                  <w:rPr>
                    <w:rFonts w:ascii="Nunito" w:eastAsia="Nunito" w:hAnsi="Nunito" w:cs="Nunito"/>
                  </w:rPr>
                </w:rPrChange>
              </w:rPr>
              <w:t>Piotr Wolski</w:t>
            </w:r>
          </w:p>
          <w:p w14:paraId="2D017375" w14:textId="0003D7F0" w:rsidR="0C32A488" w:rsidRPr="002E4822" w:rsidRDefault="0C32A488" w:rsidP="0C32A488">
            <w:pPr>
              <w:widowControl w:val="0"/>
              <w:pBdr>
                <w:top w:val="nil"/>
                <w:left w:val="nil"/>
                <w:bottom w:val="nil"/>
                <w:right w:val="nil"/>
                <w:between w:val="nil"/>
              </w:pBdr>
              <w:spacing w:line="240" w:lineRule="auto"/>
              <w:rPr>
                <w:ins w:id="6635" w:author="Lisa van Aardenne" w:date="2024-04-19T08:46:00Z"/>
                <w:rFonts w:ascii="Nunito" w:eastAsia="Nunito" w:hAnsi="Nunito" w:cs="Nunito"/>
                <w:color w:val="000000" w:themeColor="text1"/>
                <w:sz w:val="20"/>
                <w:rPrChange w:id="6636" w:author="Craig Parker" w:date="2024-08-07T12:23:00Z">
                  <w:rPr>
                    <w:ins w:id="6637" w:author="Lisa van Aardenne" w:date="2024-04-19T08:46:00Z"/>
                    <w:rFonts w:ascii="Nunito" w:eastAsia="Nunito" w:hAnsi="Nunito" w:cs="Nunito"/>
                  </w:rPr>
                </w:rPrChange>
              </w:rPr>
            </w:pPr>
          </w:p>
          <w:p w14:paraId="3CEB9234" w14:textId="44A67A22" w:rsidR="0C32A488" w:rsidRPr="002E4822" w:rsidRDefault="0C32A488" w:rsidP="0C32A488">
            <w:pPr>
              <w:widowControl w:val="0"/>
              <w:pBdr>
                <w:top w:val="nil"/>
                <w:left w:val="nil"/>
                <w:bottom w:val="nil"/>
                <w:right w:val="nil"/>
                <w:between w:val="nil"/>
              </w:pBdr>
              <w:spacing w:line="240" w:lineRule="auto"/>
              <w:rPr>
                <w:rFonts w:ascii="Nunito" w:eastAsia="Nunito" w:hAnsi="Nunito" w:cs="Nunito"/>
                <w:color w:val="000000" w:themeColor="text1"/>
                <w:sz w:val="20"/>
                <w:rPrChange w:id="6638" w:author="Craig Parker" w:date="2024-08-07T12:23:00Z">
                  <w:rPr>
                    <w:rFonts w:ascii="Nunito" w:eastAsia="Nunito" w:hAnsi="Nunito" w:cs="Nunito"/>
                  </w:rPr>
                </w:rPrChange>
              </w:rPr>
            </w:pPr>
            <w:ins w:id="6639" w:author="Lisa van Aardenne" w:date="2024-04-19T08:46:00Z">
              <w:r w:rsidRPr="002E4822">
                <w:rPr>
                  <w:rFonts w:ascii="Nunito" w:eastAsia="Nunito" w:hAnsi="Nunito" w:cs="Nunito"/>
                  <w:color w:val="000000" w:themeColor="text1"/>
                  <w:sz w:val="20"/>
                  <w:rPrChange w:id="6640" w:author="Craig Parker" w:date="2024-08-07T12:23:00Z">
                    <w:rPr>
                      <w:rFonts w:ascii="Nunito" w:eastAsia="Nunito" w:hAnsi="Nunito" w:cs="Nunito"/>
                    </w:rPr>
                  </w:rPrChange>
                </w:rPr>
                <w:t>Peter Marsh</w:t>
              </w:r>
            </w:ins>
          </w:p>
          <w:p w14:paraId="0000018B"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641" w:author="Craig Parker" w:date="2024-08-07T12:23:00Z">
                  <w:rPr>
                    <w:rFonts w:ascii="Nunito" w:eastAsia="Nunito" w:hAnsi="Nunito" w:cs="Nunito"/>
                  </w:rPr>
                </w:rPrChange>
              </w:rPr>
            </w:pPr>
          </w:p>
          <w:p w14:paraId="0000018C" w14:textId="77777777" w:rsidR="007813F4" w:rsidRPr="002E4822" w:rsidRDefault="009511AE" w:rsidP="0C32A488">
            <w:pPr>
              <w:widowControl w:val="0"/>
              <w:pBdr>
                <w:top w:val="nil"/>
                <w:left w:val="nil"/>
                <w:bottom w:val="nil"/>
                <w:right w:val="nil"/>
                <w:between w:val="nil"/>
              </w:pBdr>
              <w:spacing w:line="240" w:lineRule="auto"/>
              <w:rPr>
                <w:rFonts w:ascii="Nunito" w:eastAsia="Nunito" w:hAnsi="Nunito" w:cs="Nunito"/>
                <w:color w:val="000000" w:themeColor="text1"/>
                <w:sz w:val="20"/>
                <w:rPrChange w:id="6642" w:author="Craig Parker" w:date="2024-08-07T12:23:00Z">
                  <w:rPr>
                    <w:rFonts w:ascii="Nunito" w:eastAsia="Nunito" w:hAnsi="Nunito" w:cs="Nunito"/>
                  </w:rPr>
                </w:rPrChange>
              </w:rPr>
            </w:pPr>
            <w:del w:id="6643" w:author="Lisa van Aardenne" w:date="2024-04-19T08:48:00Z">
              <w:r w:rsidRPr="002E4822" w:rsidDel="0C32A488">
                <w:rPr>
                  <w:rFonts w:ascii="Nunito" w:eastAsia="Nunito" w:hAnsi="Nunito" w:cs="Nunito"/>
                  <w:color w:val="000000" w:themeColor="text1"/>
                  <w:sz w:val="20"/>
                  <w:rPrChange w:id="6644" w:author="Craig Parker" w:date="2024-08-07T12:23:00Z">
                    <w:rPr>
                      <w:rFonts w:ascii="Nunito" w:eastAsia="Nunito" w:hAnsi="Nunito" w:cs="Nunito"/>
                    </w:rPr>
                  </w:rPrChange>
                </w:rPr>
                <w:delText>Nelson Bore</w:delText>
              </w:r>
            </w:del>
          </w:p>
          <w:p w14:paraId="0000018D"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645" w:author="Craig Parker" w:date="2024-08-07T12:23:00Z">
                  <w:rPr>
                    <w:rFonts w:ascii="Nunito" w:eastAsia="Nunito" w:hAnsi="Nunito" w:cs="Nunito"/>
                  </w:rPr>
                </w:rPrChange>
              </w:rPr>
            </w:pPr>
          </w:p>
          <w:p w14:paraId="0000018E" w14:textId="77777777" w:rsidR="007813F4" w:rsidRPr="002E4822" w:rsidRDefault="009511AE" w:rsidP="0C32A488">
            <w:pPr>
              <w:widowControl w:val="0"/>
              <w:pBdr>
                <w:top w:val="nil"/>
                <w:left w:val="nil"/>
                <w:bottom w:val="nil"/>
                <w:right w:val="nil"/>
                <w:between w:val="nil"/>
              </w:pBdr>
              <w:spacing w:line="240" w:lineRule="auto"/>
              <w:rPr>
                <w:ins w:id="6646" w:author="Lisa van Aardenne" w:date="2024-04-19T08:49:00Z"/>
                <w:rFonts w:ascii="Nunito" w:eastAsia="Nunito" w:hAnsi="Nunito" w:cs="Nunito"/>
                <w:color w:val="000000" w:themeColor="text1"/>
                <w:sz w:val="20"/>
                <w:rPrChange w:id="6647" w:author="Craig Parker" w:date="2024-08-07T12:23:00Z">
                  <w:rPr>
                    <w:ins w:id="6648" w:author="Lisa van Aardenne" w:date="2024-04-19T08:49:00Z"/>
                    <w:rFonts w:ascii="Nunito" w:eastAsia="Nunito" w:hAnsi="Nunito" w:cs="Nunito"/>
                  </w:rPr>
                </w:rPrChange>
              </w:rPr>
            </w:pPr>
            <w:del w:id="6649" w:author="Lisa van Aardenne" w:date="2024-04-19T08:48:00Z">
              <w:r w:rsidRPr="002E4822" w:rsidDel="0C32A488">
                <w:rPr>
                  <w:rFonts w:ascii="Nunito" w:eastAsia="Nunito" w:hAnsi="Nunito" w:cs="Nunito"/>
                  <w:color w:val="000000" w:themeColor="text1"/>
                  <w:sz w:val="20"/>
                  <w:rPrChange w:id="6650" w:author="Craig Parker" w:date="2024-08-07T12:23:00Z">
                    <w:rPr>
                      <w:rFonts w:ascii="Nunito" w:eastAsia="Nunito" w:hAnsi="Nunito" w:cs="Nunito"/>
                    </w:rPr>
                  </w:rPrChange>
                </w:rPr>
                <w:delText>Toby Kurien</w:delText>
              </w:r>
            </w:del>
          </w:p>
          <w:p w14:paraId="0F392681" w14:textId="3E32B6B3" w:rsidR="0C32A488" w:rsidRPr="002E4822" w:rsidRDefault="0C32A488" w:rsidP="0C32A488">
            <w:pPr>
              <w:widowControl w:val="0"/>
              <w:pBdr>
                <w:top w:val="nil"/>
                <w:left w:val="nil"/>
                <w:bottom w:val="nil"/>
                <w:right w:val="nil"/>
                <w:between w:val="nil"/>
              </w:pBdr>
              <w:spacing w:line="240" w:lineRule="auto"/>
              <w:rPr>
                <w:ins w:id="6651" w:author="Lisa van Aardenne" w:date="2024-04-19T08:49:00Z"/>
                <w:rFonts w:ascii="Nunito" w:eastAsia="Nunito" w:hAnsi="Nunito" w:cs="Nunito"/>
                <w:color w:val="000000" w:themeColor="text1"/>
                <w:sz w:val="20"/>
                <w:rPrChange w:id="6652" w:author="Craig Parker" w:date="2024-08-07T12:23:00Z">
                  <w:rPr>
                    <w:ins w:id="6653" w:author="Lisa van Aardenne" w:date="2024-04-19T08:49:00Z"/>
                    <w:rFonts w:ascii="Nunito" w:eastAsia="Nunito" w:hAnsi="Nunito" w:cs="Nunito"/>
                  </w:rPr>
                </w:rPrChange>
              </w:rPr>
            </w:pPr>
          </w:p>
          <w:p w14:paraId="1AD72CFF" w14:textId="7DE39229" w:rsidR="0C32A488" w:rsidRPr="002E4822" w:rsidRDefault="0C32A488" w:rsidP="0C32A488">
            <w:pPr>
              <w:widowControl w:val="0"/>
              <w:pBdr>
                <w:top w:val="nil"/>
                <w:left w:val="nil"/>
                <w:bottom w:val="nil"/>
                <w:right w:val="nil"/>
                <w:between w:val="nil"/>
              </w:pBdr>
              <w:spacing w:line="240" w:lineRule="auto"/>
              <w:rPr>
                <w:del w:id="6654" w:author="Lisa van Aardenne" w:date="2024-04-19T08:48:00Z"/>
                <w:rFonts w:ascii="Nunito" w:eastAsia="Nunito" w:hAnsi="Nunito" w:cs="Nunito"/>
                <w:color w:val="000000" w:themeColor="text1"/>
                <w:sz w:val="20"/>
                <w:rPrChange w:id="6655" w:author="Craig Parker" w:date="2024-08-07T12:23:00Z">
                  <w:rPr>
                    <w:del w:id="6656" w:author="Lisa van Aardenne" w:date="2024-04-19T08:48:00Z"/>
                    <w:rFonts w:ascii="Nunito" w:eastAsia="Nunito" w:hAnsi="Nunito" w:cs="Nunito"/>
                  </w:rPr>
                </w:rPrChange>
              </w:rPr>
            </w:pPr>
            <w:ins w:id="6657" w:author="Lisa van Aardenne" w:date="2024-04-19T08:50:00Z">
              <w:r w:rsidRPr="002E4822">
                <w:rPr>
                  <w:rFonts w:ascii="Nunito" w:eastAsia="Nunito" w:hAnsi="Nunito" w:cs="Nunito"/>
                  <w:color w:val="000000" w:themeColor="text1"/>
                  <w:sz w:val="20"/>
                  <w:rPrChange w:id="6658" w:author="Craig Parker" w:date="2024-08-07T12:23:00Z">
                    <w:rPr>
                      <w:rFonts w:ascii="Nunito" w:eastAsia="Nunito" w:hAnsi="Nunito" w:cs="Nunito"/>
                    </w:rPr>
                  </w:rPrChange>
                </w:rPr>
                <w:t>Nicholas Brink</w:t>
              </w:r>
            </w:ins>
          </w:p>
          <w:p w14:paraId="3ADFCDEB" w14:textId="0E6F6969" w:rsidR="007813F4" w:rsidRPr="002E4822" w:rsidRDefault="007813F4" w:rsidP="0C32A488">
            <w:pPr>
              <w:widowControl w:val="0"/>
              <w:pBdr>
                <w:top w:val="nil"/>
                <w:left w:val="nil"/>
                <w:bottom w:val="nil"/>
                <w:right w:val="nil"/>
                <w:between w:val="nil"/>
              </w:pBdr>
              <w:spacing w:line="240" w:lineRule="auto"/>
              <w:rPr>
                <w:ins w:id="6659" w:author="Lisa van Aardenne" w:date="2024-04-19T08:52:00Z"/>
                <w:rFonts w:ascii="Nunito" w:eastAsia="Nunito" w:hAnsi="Nunito" w:cs="Nunito"/>
                <w:color w:val="000000" w:themeColor="text1"/>
                <w:sz w:val="20"/>
                <w:rPrChange w:id="6660" w:author="Craig Parker" w:date="2024-08-07T12:23:00Z">
                  <w:rPr>
                    <w:ins w:id="6661" w:author="Lisa van Aardenne" w:date="2024-04-19T08:52:00Z"/>
                    <w:rFonts w:ascii="Nunito" w:eastAsia="Nunito" w:hAnsi="Nunito" w:cs="Nunito"/>
                  </w:rPr>
                </w:rPrChange>
              </w:rPr>
            </w:pPr>
          </w:p>
          <w:p w14:paraId="0000018F" w14:textId="0627D4CB" w:rsidR="007813F4" w:rsidRPr="002E4822" w:rsidRDefault="0C32A488" w:rsidP="0C32A488">
            <w:pPr>
              <w:widowControl w:val="0"/>
              <w:pBdr>
                <w:top w:val="nil"/>
                <w:left w:val="nil"/>
                <w:bottom w:val="nil"/>
                <w:right w:val="nil"/>
                <w:between w:val="nil"/>
              </w:pBdr>
              <w:spacing w:line="240" w:lineRule="auto"/>
              <w:rPr>
                <w:rFonts w:ascii="Nunito" w:eastAsia="Nunito" w:hAnsi="Nunito" w:cs="Nunito"/>
                <w:color w:val="000000" w:themeColor="text1"/>
                <w:sz w:val="20"/>
                <w:rPrChange w:id="6662" w:author="Craig Parker" w:date="2024-08-07T12:23:00Z">
                  <w:rPr>
                    <w:rFonts w:ascii="Nunito" w:eastAsia="Nunito" w:hAnsi="Nunito" w:cs="Nunito"/>
                  </w:rPr>
                </w:rPrChange>
              </w:rPr>
            </w:pPr>
            <w:ins w:id="6663" w:author="Lisa van Aardenne" w:date="2024-04-19T08:52:00Z">
              <w:r w:rsidRPr="002E4822">
                <w:rPr>
                  <w:rFonts w:ascii="Nunito" w:eastAsia="Nunito" w:hAnsi="Nunito" w:cs="Nunito"/>
                  <w:color w:val="000000" w:themeColor="text1"/>
                  <w:sz w:val="20"/>
                  <w:rPrChange w:id="6664" w:author="Craig Parker" w:date="2024-08-07T12:23:00Z">
                    <w:rPr>
                      <w:rFonts w:ascii="Nunito" w:eastAsia="Nunito" w:hAnsi="Nunito" w:cs="Nunito"/>
                    </w:rPr>
                  </w:rPrChange>
                </w:rPr>
                <w:t>Craig Parker</w:t>
              </w:r>
            </w:ins>
          </w:p>
        </w:tc>
        <w:tc>
          <w:tcPr>
            <w:tcW w:w="1588" w:type="dxa"/>
            <w:shd w:val="clear" w:color="auto" w:fill="auto"/>
            <w:tcMar>
              <w:top w:w="100" w:type="dxa"/>
              <w:left w:w="100" w:type="dxa"/>
              <w:bottom w:w="100" w:type="dxa"/>
              <w:right w:w="100" w:type="dxa"/>
            </w:tcMar>
          </w:tcPr>
          <w:p w14:paraId="00000190"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665"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666" w:author="Craig Parker" w:date="2024-08-07T12:23:00Z">
                  <w:rPr>
                    <w:rFonts w:ascii="Nunito" w:eastAsia="Nunito" w:hAnsi="Nunito" w:cs="Nunito"/>
                  </w:rPr>
                </w:rPrChange>
              </w:rPr>
              <w:t>UCT</w:t>
            </w:r>
          </w:p>
          <w:p w14:paraId="00000191"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667" w:author="Craig Parker" w:date="2024-08-07T12:23:00Z">
                  <w:rPr>
                    <w:rFonts w:ascii="Nunito" w:eastAsia="Nunito" w:hAnsi="Nunito" w:cs="Nunito"/>
                  </w:rPr>
                </w:rPrChange>
              </w:rPr>
            </w:pPr>
          </w:p>
          <w:p w14:paraId="00000192"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668"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669" w:author="Craig Parker" w:date="2024-08-07T12:23:00Z">
                  <w:rPr>
                    <w:rFonts w:ascii="Nunito" w:eastAsia="Nunito" w:hAnsi="Nunito" w:cs="Nunito"/>
                  </w:rPr>
                </w:rPrChange>
              </w:rPr>
              <w:t>UCT</w:t>
            </w:r>
          </w:p>
          <w:p w14:paraId="00000193"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670" w:author="Craig Parker" w:date="2024-08-07T12:23:00Z">
                  <w:rPr>
                    <w:rFonts w:ascii="Nunito" w:eastAsia="Nunito" w:hAnsi="Nunito" w:cs="Nunito"/>
                  </w:rPr>
                </w:rPrChange>
              </w:rPr>
            </w:pPr>
          </w:p>
          <w:p w14:paraId="00000194" w14:textId="77777777" w:rsidR="007813F4" w:rsidRPr="002E4822" w:rsidRDefault="0C32A488" w:rsidP="0C32A488">
            <w:pPr>
              <w:widowControl w:val="0"/>
              <w:pBdr>
                <w:top w:val="nil"/>
                <w:left w:val="nil"/>
                <w:bottom w:val="nil"/>
                <w:right w:val="nil"/>
                <w:between w:val="nil"/>
              </w:pBdr>
              <w:spacing w:line="240" w:lineRule="auto"/>
              <w:rPr>
                <w:ins w:id="6671" w:author="Lisa van Aardenne" w:date="2024-04-19T08:46:00Z"/>
                <w:rFonts w:ascii="Nunito" w:eastAsia="Nunito" w:hAnsi="Nunito" w:cs="Nunito"/>
                <w:color w:val="000000" w:themeColor="text1"/>
                <w:sz w:val="20"/>
                <w:rPrChange w:id="6672" w:author="Craig Parker" w:date="2024-08-07T12:23:00Z">
                  <w:rPr>
                    <w:ins w:id="6673" w:author="Lisa van Aardenne" w:date="2024-04-19T08:46:00Z"/>
                    <w:rFonts w:ascii="Nunito" w:eastAsia="Nunito" w:hAnsi="Nunito" w:cs="Nunito"/>
                  </w:rPr>
                </w:rPrChange>
              </w:rPr>
            </w:pPr>
            <w:r w:rsidRPr="002E4822">
              <w:rPr>
                <w:rFonts w:ascii="Nunito" w:eastAsia="Nunito" w:hAnsi="Nunito" w:cs="Nunito"/>
                <w:color w:val="000000" w:themeColor="text1"/>
                <w:sz w:val="20"/>
                <w:rPrChange w:id="6674" w:author="Craig Parker" w:date="2024-08-07T12:23:00Z">
                  <w:rPr>
                    <w:rFonts w:ascii="Nunito" w:eastAsia="Nunito" w:hAnsi="Nunito" w:cs="Nunito"/>
                  </w:rPr>
                </w:rPrChange>
              </w:rPr>
              <w:t>UCT</w:t>
            </w:r>
          </w:p>
          <w:p w14:paraId="407338DD" w14:textId="657A9E8C" w:rsidR="0C32A488" w:rsidRPr="002E4822" w:rsidRDefault="0C32A488" w:rsidP="0C32A488">
            <w:pPr>
              <w:widowControl w:val="0"/>
              <w:pBdr>
                <w:top w:val="nil"/>
                <w:left w:val="nil"/>
                <w:bottom w:val="nil"/>
                <w:right w:val="nil"/>
                <w:between w:val="nil"/>
              </w:pBdr>
              <w:spacing w:line="240" w:lineRule="auto"/>
              <w:rPr>
                <w:ins w:id="6675" w:author="Lisa van Aardenne" w:date="2024-04-19T08:46:00Z"/>
                <w:rFonts w:ascii="Nunito" w:eastAsia="Nunito" w:hAnsi="Nunito" w:cs="Nunito"/>
                <w:color w:val="000000" w:themeColor="text1"/>
                <w:sz w:val="20"/>
                <w:rPrChange w:id="6676" w:author="Craig Parker" w:date="2024-08-07T12:23:00Z">
                  <w:rPr>
                    <w:ins w:id="6677" w:author="Lisa van Aardenne" w:date="2024-04-19T08:46:00Z"/>
                    <w:rFonts w:ascii="Nunito" w:eastAsia="Nunito" w:hAnsi="Nunito" w:cs="Nunito"/>
                  </w:rPr>
                </w:rPrChange>
              </w:rPr>
            </w:pPr>
          </w:p>
          <w:p w14:paraId="0B0F2660" w14:textId="41EADA41" w:rsidR="0C32A488" w:rsidRPr="002E4822" w:rsidRDefault="0C32A488" w:rsidP="0C32A488">
            <w:pPr>
              <w:widowControl w:val="0"/>
              <w:pBdr>
                <w:top w:val="nil"/>
                <w:left w:val="nil"/>
                <w:bottom w:val="nil"/>
                <w:right w:val="nil"/>
                <w:between w:val="nil"/>
              </w:pBdr>
              <w:spacing w:line="240" w:lineRule="auto"/>
              <w:rPr>
                <w:rFonts w:ascii="Nunito" w:eastAsia="Nunito" w:hAnsi="Nunito" w:cs="Nunito"/>
                <w:color w:val="000000" w:themeColor="text1"/>
                <w:sz w:val="20"/>
                <w:rPrChange w:id="6678" w:author="Craig Parker" w:date="2024-08-07T12:23:00Z">
                  <w:rPr>
                    <w:rFonts w:ascii="Nunito" w:eastAsia="Nunito" w:hAnsi="Nunito" w:cs="Nunito"/>
                  </w:rPr>
                </w:rPrChange>
              </w:rPr>
            </w:pPr>
            <w:ins w:id="6679" w:author="Lisa van Aardenne" w:date="2024-04-19T08:46:00Z">
              <w:r w:rsidRPr="002E4822">
                <w:rPr>
                  <w:rFonts w:ascii="Nunito" w:eastAsia="Nunito" w:hAnsi="Nunito" w:cs="Nunito"/>
                  <w:color w:val="000000" w:themeColor="text1"/>
                  <w:sz w:val="20"/>
                  <w:rPrChange w:id="6680" w:author="Craig Parker" w:date="2024-08-07T12:23:00Z">
                    <w:rPr>
                      <w:rFonts w:ascii="Nunito" w:eastAsia="Nunito" w:hAnsi="Nunito" w:cs="Nunito"/>
                    </w:rPr>
                  </w:rPrChange>
                </w:rPr>
                <w:t>UCT</w:t>
              </w:r>
            </w:ins>
          </w:p>
          <w:p w14:paraId="00000195"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681" w:author="Craig Parker" w:date="2024-08-07T12:23:00Z">
                  <w:rPr>
                    <w:rFonts w:ascii="Nunito" w:eastAsia="Nunito" w:hAnsi="Nunito" w:cs="Nunito"/>
                  </w:rPr>
                </w:rPrChange>
              </w:rPr>
            </w:pPr>
          </w:p>
          <w:p w14:paraId="00000196" w14:textId="77777777" w:rsidR="007813F4" w:rsidRPr="002E4822" w:rsidRDefault="009511AE" w:rsidP="0C32A488">
            <w:pPr>
              <w:widowControl w:val="0"/>
              <w:pBdr>
                <w:top w:val="nil"/>
                <w:left w:val="nil"/>
                <w:bottom w:val="nil"/>
                <w:right w:val="nil"/>
                <w:between w:val="nil"/>
              </w:pBdr>
              <w:spacing w:line="240" w:lineRule="auto"/>
              <w:rPr>
                <w:rFonts w:ascii="Nunito" w:eastAsia="Nunito" w:hAnsi="Nunito" w:cs="Nunito"/>
                <w:color w:val="000000" w:themeColor="text1"/>
                <w:sz w:val="20"/>
                <w:rPrChange w:id="6682" w:author="Craig Parker" w:date="2024-08-07T12:23:00Z">
                  <w:rPr>
                    <w:rFonts w:ascii="Nunito" w:eastAsia="Nunito" w:hAnsi="Nunito" w:cs="Nunito"/>
                  </w:rPr>
                </w:rPrChange>
              </w:rPr>
            </w:pPr>
            <w:del w:id="6683" w:author="Lisa van Aardenne" w:date="2024-04-19T08:49:00Z">
              <w:r w:rsidRPr="002E4822" w:rsidDel="0C32A488">
                <w:rPr>
                  <w:rFonts w:ascii="Nunito" w:eastAsia="Nunito" w:hAnsi="Nunito" w:cs="Nunito"/>
                  <w:color w:val="000000" w:themeColor="text1"/>
                  <w:sz w:val="20"/>
                  <w:rPrChange w:id="6684" w:author="Craig Parker" w:date="2024-08-07T12:23:00Z">
                    <w:rPr>
                      <w:rFonts w:ascii="Nunito" w:eastAsia="Nunito" w:hAnsi="Nunito" w:cs="Nunito"/>
                    </w:rPr>
                  </w:rPrChange>
                </w:rPr>
                <w:delText>IBM</w:delText>
              </w:r>
            </w:del>
          </w:p>
          <w:p w14:paraId="00000197"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685" w:author="Craig Parker" w:date="2024-08-07T12:23:00Z">
                  <w:rPr>
                    <w:rFonts w:ascii="Nunito" w:eastAsia="Nunito" w:hAnsi="Nunito" w:cs="Nunito"/>
                  </w:rPr>
                </w:rPrChange>
              </w:rPr>
            </w:pPr>
          </w:p>
          <w:p w14:paraId="722DBAFE" w14:textId="0984B13A" w:rsidR="007813F4" w:rsidRPr="002E4822" w:rsidRDefault="009511AE" w:rsidP="0C32A488">
            <w:pPr>
              <w:widowControl w:val="0"/>
              <w:pBdr>
                <w:top w:val="nil"/>
                <w:left w:val="nil"/>
                <w:bottom w:val="nil"/>
                <w:right w:val="nil"/>
                <w:between w:val="nil"/>
              </w:pBdr>
              <w:spacing w:line="240" w:lineRule="auto"/>
              <w:rPr>
                <w:ins w:id="6686" w:author="Lisa van Aardenne" w:date="2024-04-19T08:50:00Z"/>
                <w:rFonts w:ascii="Nunito" w:eastAsia="Nunito" w:hAnsi="Nunito" w:cs="Nunito"/>
                <w:color w:val="000000" w:themeColor="text1"/>
                <w:sz w:val="20"/>
                <w:rPrChange w:id="6687" w:author="Craig Parker" w:date="2024-08-07T12:23:00Z">
                  <w:rPr>
                    <w:ins w:id="6688" w:author="Lisa van Aardenne" w:date="2024-04-19T08:50:00Z"/>
                    <w:rFonts w:ascii="Nunito" w:eastAsia="Nunito" w:hAnsi="Nunito" w:cs="Nunito"/>
                  </w:rPr>
                </w:rPrChange>
              </w:rPr>
            </w:pPr>
            <w:del w:id="6689" w:author="Lisa van Aardenne" w:date="2024-04-19T08:49:00Z">
              <w:r w:rsidRPr="002E4822" w:rsidDel="0C32A488">
                <w:rPr>
                  <w:rFonts w:ascii="Nunito" w:eastAsia="Nunito" w:hAnsi="Nunito" w:cs="Nunito"/>
                  <w:color w:val="000000" w:themeColor="text1"/>
                  <w:sz w:val="20"/>
                  <w:rPrChange w:id="6690" w:author="Craig Parker" w:date="2024-08-07T12:23:00Z">
                    <w:rPr>
                      <w:rFonts w:ascii="Nunito" w:eastAsia="Nunito" w:hAnsi="Nunito" w:cs="Nunito"/>
                    </w:rPr>
                  </w:rPrChange>
                </w:rPr>
                <w:delText>IBM</w:delText>
              </w:r>
            </w:del>
          </w:p>
          <w:p w14:paraId="66E84B14" w14:textId="21ACD6CA" w:rsidR="007813F4" w:rsidRPr="002E4822" w:rsidRDefault="007813F4" w:rsidP="0C32A488">
            <w:pPr>
              <w:widowControl w:val="0"/>
              <w:pBdr>
                <w:top w:val="nil"/>
                <w:left w:val="nil"/>
                <w:bottom w:val="nil"/>
                <w:right w:val="nil"/>
                <w:between w:val="nil"/>
              </w:pBdr>
              <w:spacing w:line="240" w:lineRule="auto"/>
              <w:rPr>
                <w:ins w:id="6691" w:author="Lisa van Aardenne" w:date="2024-04-19T08:50:00Z"/>
                <w:rFonts w:ascii="Nunito" w:eastAsia="Nunito" w:hAnsi="Nunito" w:cs="Nunito"/>
                <w:color w:val="000000" w:themeColor="text1"/>
                <w:sz w:val="20"/>
                <w:rPrChange w:id="6692" w:author="Craig Parker" w:date="2024-08-07T12:23:00Z">
                  <w:rPr>
                    <w:ins w:id="6693" w:author="Lisa van Aardenne" w:date="2024-04-19T08:50:00Z"/>
                    <w:rFonts w:ascii="Nunito" w:eastAsia="Nunito" w:hAnsi="Nunito" w:cs="Nunito"/>
                  </w:rPr>
                </w:rPrChange>
              </w:rPr>
            </w:pPr>
          </w:p>
          <w:p w14:paraId="4872C371" w14:textId="036C56D0" w:rsidR="007813F4" w:rsidRPr="002E4822" w:rsidRDefault="00894535" w:rsidP="0C32A488">
            <w:pPr>
              <w:widowControl w:val="0"/>
              <w:pBdr>
                <w:top w:val="nil"/>
                <w:left w:val="nil"/>
                <w:bottom w:val="nil"/>
                <w:right w:val="nil"/>
                <w:between w:val="nil"/>
              </w:pBdr>
              <w:spacing w:line="240" w:lineRule="auto"/>
              <w:rPr>
                <w:ins w:id="6694" w:author="Lisa van Aardenne" w:date="2024-04-19T08:52:00Z"/>
                <w:rFonts w:ascii="Nunito" w:eastAsia="Nunito" w:hAnsi="Nunito" w:cs="Nunito"/>
                <w:color w:val="000000" w:themeColor="text1"/>
                <w:sz w:val="20"/>
                <w:rPrChange w:id="6695" w:author="Craig Parker" w:date="2024-08-07T12:23:00Z">
                  <w:rPr>
                    <w:ins w:id="6696" w:author="Lisa van Aardenne" w:date="2024-04-19T08:52:00Z"/>
                    <w:rFonts w:ascii="Nunito" w:eastAsia="Nunito" w:hAnsi="Nunito" w:cs="Nunito"/>
                  </w:rPr>
                </w:rPrChange>
              </w:rPr>
            </w:pPr>
            <w:r w:rsidRPr="002E4822">
              <w:rPr>
                <w:rFonts w:ascii="Nunito" w:eastAsia="Nunito" w:hAnsi="Nunito" w:cs="Nunito"/>
                <w:color w:val="000000" w:themeColor="text1"/>
                <w:sz w:val="20"/>
              </w:rPr>
              <w:t>WITS Planetary Health Research</w:t>
            </w:r>
          </w:p>
          <w:p w14:paraId="00000198" w14:textId="740F384B" w:rsidR="007813F4" w:rsidRPr="002E4822" w:rsidRDefault="00894535" w:rsidP="0C32A488">
            <w:pPr>
              <w:widowControl w:val="0"/>
              <w:pBdr>
                <w:top w:val="nil"/>
                <w:left w:val="nil"/>
                <w:bottom w:val="nil"/>
                <w:right w:val="nil"/>
                <w:between w:val="nil"/>
              </w:pBdr>
              <w:spacing w:line="240" w:lineRule="auto"/>
              <w:rPr>
                <w:rFonts w:ascii="Nunito" w:eastAsia="Nunito" w:hAnsi="Nunito" w:cs="Nunito"/>
                <w:color w:val="000000" w:themeColor="text1"/>
                <w:sz w:val="20"/>
                <w:rPrChange w:id="6697" w:author="Craig Parker" w:date="2024-08-07T12:23:00Z">
                  <w:rPr>
                    <w:rFonts w:ascii="Nunito" w:eastAsia="Nunito" w:hAnsi="Nunito" w:cs="Nunito"/>
                  </w:rPr>
                </w:rPrChange>
              </w:rPr>
            </w:pPr>
            <w:r w:rsidRPr="002E4822">
              <w:rPr>
                <w:rFonts w:ascii="Nunito" w:eastAsia="Nunito" w:hAnsi="Nunito" w:cs="Nunito"/>
                <w:color w:val="000000" w:themeColor="text1"/>
                <w:sz w:val="20"/>
              </w:rPr>
              <w:t>WITS Planetary Health Research</w:t>
            </w:r>
          </w:p>
        </w:tc>
        <w:tc>
          <w:tcPr>
            <w:tcW w:w="2820" w:type="dxa"/>
            <w:shd w:val="clear" w:color="auto" w:fill="auto"/>
            <w:tcMar>
              <w:top w:w="100" w:type="dxa"/>
              <w:left w:w="100" w:type="dxa"/>
              <w:bottom w:w="100" w:type="dxa"/>
              <w:right w:w="100" w:type="dxa"/>
            </w:tcMar>
          </w:tcPr>
          <w:p w14:paraId="00000199" w14:textId="77777777" w:rsidR="007813F4" w:rsidRPr="002E4822" w:rsidRDefault="00BF01CE">
            <w:pPr>
              <w:widowControl w:val="0"/>
              <w:pBdr>
                <w:top w:val="nil"/>
                <w:left w:val="nil"/>
                <w:bottom w:val="nil"/>
                <w:right w:val="nil"/>
                <w:between w:val="nil"/>
              </w:pBdr>
              <w:spacing w:line="240" w:lineRule="auto"/>
              <w:rPr>
                <w:rFonts w:ascii="Nunito" w:eastAsia="Nunito" w:hAnsi="Nunito" w:cs="Nunito"/>
                <w:color w:val="000000" w:themeColor="text1"/>
                <w:sz w:val="20"/>
                <w:rPrChange w:id="6698" w:author="Craig Parker" w:date="2024-08-07T12:23:00Z">
                  <w:rPr>
                    <w:rFonts w:ascii="Nunito" w:eastAsia="Nunito" w:hAnsi="Nunito" w:cs="Nunito"/>
                  </w:rPr>
                </w:rPrChange>
              </w:rPr>
            </w:pPr>
            <w:r w:rsidRPr="002E4822">
              <w:rPr>
                <w:rFonts w:ascii="Nunito" w:hAnsi="Nunito"/>
                <w:color w:val="000000" w:themeColor="text1"/>
                <w:sz w:val="20"/>
                <w:rPrChange w:id="6699" w:author="Craig Parker" w:date="2024-08-07T12:23:00Z">
                  <w:rPr/>
                </w:rPrChange>
              </w:rPr>
              <w:fldChar w:fldCharType="begin"/>
            </w:r>
            <w:r w:rsidRPr="002E4822">
              <w:rPr>
                <w:rFonts w:ascii="Nunito" w:hAnsi="Nunito"/>
                <w:color w:val="000000" w:themeColor="text1"/>
                <w:sz w:val="20"/>
                <w:rPrChange w:id="6700" w:author="Craig Parker" w:date="2024-08-07T12:23:00Z">
                  <w:rPr/>
                </w:rPrChange>
              </w:rPr>
              <w:instrText>HYPERLINK "mailto:lisa@csag.uct.ac.za" \h</w:instrText>
            </w:r>
            <w:r w:rsidRPr="002824F2">
              <w:rPr>
                <w:rFonts w:ascii="Nunito" w:hAnsi="Nunito"/>
                <w:color w:val="000000" w:themeColor="text1"/>
                <w:sz w:val="20"/>
              </w:rPr>
            </w:r>
            <w:r w:rsidRPr="002E4822">
              <w:rPr>
                <w:rFonts w:ascii="Nunito" w:hAnsi="Nunito"/>
                <w:color w:val="000000" w:themeColor="text1"/>
                <w:sz w:val="20"/>
                <w:rPrChange w:id="6701" w:author="Craig Parker" w:date="2024-08-07T12:23:00Z">
                  <w:rPr>
                    <w:rFonts w:ascii="Nunito" w:eastAsia="Nunito" w:hAnsi="Nunito" w:cs="Nunito"/>
                    <w:color w:val="1155CC"/>
                    <w:u w:val="single"/>
                  </w:rPr>
                </w:rPrChange>
              </w:rPr>
              <w:fldChar w:fldCharType="separate"/>
            </w:r>
            <w:r w:rsidR="009511AE" w:rsidRPr="002E4822">
              <w:rPr>
                <w:rFonts w:ascii="Nunito" w:eastAsia="Nunito" w:hAnsi="Nunito" w:cs="Nunito"/>
                <w:color w:val="000000" w:themeColor="text1"/>
                <w:sz w:val="20"/>
                <w:u w:val="single"/>
                <w:rPrChange w:id="6702" w:author="Craig Parker" w:date="2024-08-07T12:23:00Z">
                  <w:rPr>
                    <w:rFonts w:ascii="Nunito" w:eastAsia="Nunito" w:hAnsi="Nunito" w:cs="Nunito"/>
                    <w:color w:val="1155CC"/>
                    <w:u w:val="single"/>
                  </w:rPr>
                </w:rPrChange>
              </w:rPr>
              <w:t>lisa@csag.uct.ac.za</w:t>
            </w:r>
            <w:r w:rsidRPr="002E4822">
              <w:rPr>
                <w:rFonts w:ascii="Nunito" w:eastAsia="Nunito" w:hAnsi="Nunito" w:cs="Nunito"/>
                <w:color w:val="000000" w:themeColor="text1"/>
                <w:sz w:val="20"/>
                <w:u w:val="single"/>
                <w:rPrChange w:id="6703" w:author="Craig Parker" w:date="2024-08-07T12:23:00Z">
                  <w:rPr>
                    <w:rFonts w:ascii="Nunito" w:eastAsia="Nunito" w:hAnsi="Nunito" w:cs="Nunito"/>
                    <w:color w:val="1155CC"/>
                    <w:u w:val="single"/>
                  </w:rPr>
                </w:rPrChange>
              </w:rPr>
              <w:fldChar w:fldCharType="end"/>
            </w:r>
          </w:p>
          <w:p w14:paraId="0000019A"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704" w:author="Craig Parker" w:date="2024-08-07T12:23:00Z">
                  <w:rPr>
                    <w:rFonts w:ascii="Nunito" w:eastAsia="Nunito" w:hAnsi="Nunito" w:cs="Nunito"/>
                  </w:rPr>
                </w:rPrChange>
              </w:rPr>
            </w:pPr>
          </w:p>
          <w:p w14:paraId="0000019B" w14:textId="77777777" w:rsidR="007813F4" w:rsidRPr="002E4822" w:rsidRDefault="00BF01CE">
            <w:pPr>
              <w:widowControl w:val="0"/>
              <w:pBdr>
                <w:top w:val="nil"/>
                <w:left w:val="nil"/>
                <w:bottom w:val="nil"/>
                <w:right w:val="nil"/>
                <w:between w:val="nil"/>
              </w:pBdr>
              <w:spacing w:line="240" w:lineRule="auto"/>
              <w:rPr>
                <w:rFonts w:ascii="Nunito" w:eastAsia="Nunito" w:hAnsi="Nunito" w:cs="Nunito"/>
                <w:color w:val="000000" w:themeColor="text1"/>
                <w:sz w:val="20"/>
                <w:rPrChange w:id="6705" w:author="Craig Parker" w:date="2024-08-07T12:23:00Z">
                  <w:rPr>
                    <w:rFonts w:ascii="Nunito" w:eastAsia="Nunito" w:hAnsi="Nunito" w:cs="Nunito"/>
                  </w:rPr>
                </w:rPrChange>
              </w:rPr>
            </w:pPr>
            <w:r w:rsidRPr="002E4822">
              <w:rPr>
                <w:rFonts w:ascii="Nunito" w:hAnsi="Nunito"/>
                <w:color w:val="000000" w:themeColor="text1"/>
                <w:sz w:val="20"/>
                <w:rPrChange w:id="6706" w:author="Craig Parker" w:date="2024-08-07T12:23:00Z">
                  <w:rPr/>
                </w:rPrChange>
              </w:rPr>
              <w:fldChar w:fldCharType="begin"/>
            </w:r>
            <w:r w:rsidRPr="002E4822">
              <w:rPr>
                <w:rFonts w:ascii="Nunito" w:hAnsi="Nunito"/>
                <w:color w:val="000000" w:themeColor="text1"/>
                <w:sz w:val="20"/>
                <w:rPrChange w:id="6707" w:author="Craig Parker" w:date="2024-08-07T12:23:00Z">
                  <w:rPr/>
                </w:rPrChange>
              </w:rPr>
              <w:instrText>HYPERLINK "mailto:pierre@csag.uct.ac.za" \h</w:instrText>
            </w:r>
            <w:r w:rsidRPr="002824F2">
              <w:rPr>
                <w:rFonts w:ascii="Nunito" w:hAnsi="Nunito"/>
                <w:color w:val="000000" w:themeColor="text1"/>
                <w:sz w:val="20"/>
              </w:rPr>
            </w:r>
            <w:r w:rsidRPr="002E4822">
              <w:rPr>
                <w:rFonts w:ascii="Nunito" w:hAnsi="Nunito"/>
                <w:color w:val="000000" w:themeColor="text1"/>
                <w:sz w:val="20"/>
                <w:rPrChange w:id="6708" w:author="Craig Parker" w:date="2024-08-07T12:23:00Z">
                  <w:rPr>
                    <w:rFonts w:ascii="Nunito" w:eastAsia="Nunito" w:hAnsi="Nunito" w:cs="Nunito"/>
                    <w:color w:val="1155CC"/>
                    <w:u w:val="single"/>
                  </w:rPr>
                </w:rPrChange>
              </w:rPr>
              <w:fldChar w:fldCharType="separate"/>
            </w:r>
            <w:r w:rsidR="009511AE" w:rsidRPr="002E4822">
              <w:rPr>
                <w:rFonts w:ascii="Nunito" w:eastAsia="Nunito" w:hAnsi="Nunito" w:cs="Nunito"/>
                <w:color w:val="000000" w:themeColor="text1"/>
                <w:sz w:val="20"/>
                <w:u w:val="single"/>
                <w:rPrChange w:id="6709" w:author="Craig Parker" w:date="2024-08-07T12:23:00Z">
                  <w:rPr>
                    <w:rFonts w:ascii="Nunito" w:eastAsia="Nunito" w:hAnsi="Nunito" w:cs="Nunito"/>
                    <w:color w:val="1155CC"/>
                    <w:u w:val="single"/>
                  </w:rPr>
                </w:rPrChange>
              </w:rPr>
              <w:t>pierre@csag.uct.ac.za</w:t>
            </w:r>
            <w:r w:rsidRPr="002E4822">
              <w:rPr>
                <w:rFonts w:ascii="Nunito" w:eastAsia="Nunito" w:hAnsi="Nunito" w:cs="Nunito"/>
                <w:color w:val="000000" w:themeColor="text1"/>
                <w:sz w:val="20"/>
                <w:u w:val="single"/>
                <w:rPrChange w:id="6710" w:author="Craig Parker" w:date="2024-08-07T12:23:00Z">
                  <w:rPr>
                    <w:rFonts w:ascii="Nunito" w:eastAsia="Nunito" w:hAnsi="Nunito" w:cs="Nunito"/>
                    <w:color w:val="1155CC"/>
                    <w:u w:val="single"/>
                  </w:rPr>
                </w:rPrChange>
              </w:rPr>
              <w:fldChar w:fldCharType="end"/>
            </w:r>
          </w:p>
          <w:p w14:paraId="0000019C"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711" w:author="Craig Parker" w:date="2024-08-07T12:23:00Z">
                  <w:rPr>
                    <w:rFonts w:ascii="Nunito" w:eastAsia="Nunito" w:hAnsi="Nunito" w:cs="Nunito"/>
                  </w:rPr>
                </w:rPrChange>
              </w:rPr>
            </w:pPr>
          </w:p>
          <w:p w14:paraId="4EE3EEE9" w14:textId="6562D1E9" w:rsidR="0C32A488" w:rsidRPr="002E4822" w:rsidRDefault="00BF01CE" w:rsidP="0C32A488">
            <w:pPr>
              <w:widowControl w:val="0"/>
              <w:pBdr>
                <w:top w:val="nil"/>
                <w:left w:val="nil"/>
                <w:bottom w:val="nil"/>
                <w:right w:val="nil"/>
                <w:between w:val="nil"/>
              </w:pBdr>
              <w:spacing w:line="240" w:lineRule="auto"/>
              <w:rPr>
                <w:rFonts w:ascii="Nunito" w:eastAsia="Nunito" w:hAnsi="Nunito" w:cstheme="minorHAnsi"/>
                <w:color w:val="000000" w:themeColor="text1"/>
                <w:sz w:val="20"/>
                <w:rPrChange w:id="6712" w:author="Craig Parker" w:date="2024-08-07T12:23:00Z">
                  <w:rPr>
                    <w:rFonts w:ascii="Nunito" w:eastAsia="Nunito" w:hAnsi="Nunito" w:cstheme="minorHAnsi"/>
                  </w:rPr>
                </w:rPrChange>
              </w:rPr>
            </w:pPr>
            <w:r w:rsidRPr="002E4822">
              <w:rPr>
                <w:rFonts w:ascii="Nunito" w:hAnsi="Nunito" w:cstheme="minorHAnsi"/>
                <w:color w:val="000000" w:themeColor="text1"/>
                <w:sz w:val="20"/>
                <w:rPrChange w:id="6713" w:author="Craig Parker" w:date="2024-08-07T12:23:00Z">
                  <w:rPr/>
                </w:rPrChange>
              </w:rPr>
              <w:fldChar w:fldCharType="begin"/>
            </w:r>
            <w:r w:rsidRPr="002E4822">
              <w:rPr>
                <w:rFonts w:ascii="Nunito" w:hAnsi="Nunito" w:cstheme="minorHAnsi"/>
                <w:color w:val="000000" w:themeColor="text1"/>
                <w:sz w:val="20"/>
                <w:rPrChange w:id="6714" w:author="Craig Parker" w:date="2024-08-07T12:23:00Z">
                  <w:rPr/>
                </w:rPrChange>
              </w:rPr>
              <w:instrText>HYPERLINK "mailto:wolski@csag.uct.ac.za" \h</w:instrText>
            </w:r>
            <w:r w:rsidRPr="002824F2">
              <w:rPr>
                <w:rFonts w:ascii="Nunito" w:hAnsi="Nunito" w:cstheme="minorHAnsi"/>
                <w:color w:val="000000" w:themeColor="text1"/>
                <w:sz w:val="20"/>
              </w:rPr>
            </w:r>
            <w:r w:rsidRPr="002E4822">
              <w:rPr>
                <w:rFonts w:ascii="Nunito" w:hAnsi="Nunito" w:cstheme="minorHAnsi"/>
                <w:color w:val="000000" w:themeColor="text1"/>
                <w:sz w:val="20"/>
                <w:rPrChange w:id="6715" w:author="Craig Parker" w:date="2024-08-07T12:23:00Z">
                  <w:rPr>
                    <w:rFonts w:ascii="Nunito" w:eastAsia="Nunito" w:hAnsi="Nunito" w:cstheme="minorHAnsi"/>
                    <w:color w:val="1155CC"/>
                    <w:u w:val="single"/>
                  </w:rPr>
                </w:rPrChange>
              </w:rPr>
              <w:fldChar w:fldCharType="separate"/>
            </w:r>
            <w:r w:rsidR="0C32A488" w:rsidRPr="002E4822">
              <w:rPr>
                <w:rFonts w:ascii="Nunito" w:eastAsia="Nunito" w:hAnsi="Nunito" w:cstheme="minorHAnsi"/>
                <w:color w:val="000000" w:themeColor="text1"/>
                <w:sz w:val="20"/>
                <w:u w:val="single"/>
                <w:rPrChange w:id="6716" w:author="Craig Parker" w:date="2024-08-07T12:23:00Z">
                  <w:rPr>
                    <w:rFonts w:ascii="Nunito" w:eastAsia="Nunito" w:hAnsi="Nunito" w:cstheme="minorHAnsi"/>
                    <w:color w:val="1155CC"/>
                    <w:u w:val="single"/>
                  </w:rPr>
                </w:rPrChange>
              </w:rPr>
              <w:t>wolski@csag.uct.ac.za</w:t>
            </w:r>
            <w:r w:rsidRPr="002E4822">
              <w:rPr>
                <w:rFonts w:ascii="Nunito" w:eastAsia="Nunito" w:hAnsi="Nunito" w:cstheme="minorHAnsi"/>
                <w:color w:val="000000" w:themeColor="text1"/>
                <w:sz w:val="20"/>
                <w:u w:val="single"/>
                <w:rPrChange w:id="6717" w:author="Craig Parker" w:date="2024-08-07T12:23:00Z">
                  <w:rPr>
                    <w:rFonts w:ascii="Nunito" w:eastAsia="Nunito" w:hAnsi="Nunito" w:cstheme="minorHAnsi"/>
                    <w:color w:val="1155CC"/>
                    <w:u w:val="single"/>
                  </w:rPr>
                </w:rPrChange>
              </w:rPr>
              <w:fldChar w:fldCharType="end"/>
            </w:r>
          </w:p>
          <w:p w14:paraId="0000019E" w14:textId="77777777" w:rsidR="007813F4" w:rsidRPr="002E4822" w:rsidRDefault="007813F4" w:rsidP="0C32A488">
            <w:pPr>
              <w:widowControl w:val="0"/>
              <w:pBdr>
                <w:top w:val="nil"/>
                <w:left w:val="nil"/>
                <w:bottom w:val="nil"/>
                <w:right w:val="nil"/>
                <w:between w:val="nil"/>
              </w:pBdr>
              <w:spacing w:line="240" w:lineRule="auto"/>
              <w:rPr>
                <w:ins w:id="6718" w:author="Lisa van Aardenne" w:date="2024-04-19T08:46:00Z"/>
                <w:rFonts w:ascii="Nunito" w:eastAsia="Nunito" w:hAnsi="Nunito" w:cstheme="minorHAnsi"/>
                <w:color w:val="000000" w:themeColor="text1"/>
                <w:sz w:val="20"/>
                <w:rPrChange w:id="6719" w:author="Craig Parker" w:date="2024-08-07T12:23:00Z">
                  <w:rPr>
                    <w:ins w:id="6720" w:author="Lisa van Aardenne" w:date="2024-04-19T08:46:00Z"/>
                    <w:rFonts w:ascii="Nunito" w:eastAsia="Nunito" w:hAnsi="Nunito" w:cstheme="minorHAnsi"/>
                  </w:rPr>
                </w:rPrChange>
              </w:rPr>
            </w:pPr>
          </w:p>
          <w:p w14:paraId="316BFFBA" w14:textId="460DC232" w:rsidR="0C32A488" w:rsidRPr="002E4822" w:rsidRDefault="0C32A488" w:rsidP="0C32A488">
            <w:pPr>
              <w:widowControl w:val="0"/>
              <w:pBdr>
                <w:top w:val="nil"/>
                <w:left w:val="nil"/>
                <w:bottom w:val="nil"/>
                <w:right w:val="nil"/>
                <w:between w:val="nil"/>
              </w:pBdr>
              <w:spacing w:line="240" w:lineRule="auto"/>
              <w:rPr>
                <w:ins w:id="6721" w:author="Lisa van Aardenne" w:date="2024-04-19T08:48:00Z"/>
                <w:rFonts w:ascii="Nunito" w:eastAsia="Nunito" w:hAnsi="Nunito" w:cstheme="minorHAnsi"/>
                <w:color w:val="000000" w:themeColor="text1"/>
                <w:sz w:val="20"/>
                <w:u w:val="single"/>
                <w:rPrChange w:id="6722" w:author="Craig Parker" w:date="2024-08-07T12:23:00Z">
                  <w:rPr>
                    <w:ins w:id="6723" w:author="Lisa van Aardenne" w:date="2024-04-19T08:48:00Z"/>
                    <w:rFonts w:ascii="Nunito" w:eastAsia="Nunito" w:hAnsi="Nunito" w:cs="Nunito"/>
                  </w:rPr>
                </w:rPrChange>
              </w:rPr>
            </w:pPr>
            <w:ins w:id="6724" w:author="Lisa van Aardenne" w:date="2024-04-19T08:48:00Z">
              <w:r w:rsidRPr="002E4822">
                <w:rPr>
                  <w:rFonts w:ascii="Nunito" w:eastAsia="Nunito" w:hAnsi="Nunito" w:cstheme="minorHAnsi"/>
                  <w:color w:val="000000" w:themeColor="text1"/>
                  <w:sz w:val="20"/>
                  <w:u w:val="single"/>
                  <w:rPrChange w:id="6725" w:author="Craig Parker" w:date="2024-08-07T12:23:00Z">
                    <w:rPr>
                      <w:rFonts w:ascii="Nunito" w:eastAsia="Nunito" w:hAnsi="Nunito" w:cs="Nunito"/>
                    </w:rPr>
                  </w:rPrChange>
                </w:rPr>
                <w:t>Peter.marsh.uct.ac.za</w:t>
              </w:r>
            </w:ins>
          </w:p>
          <w:p w14:paraId="554FE0C3" w14:textId="37886A2B" w:rsidR="0C32A488" w:rsidRPr="002E4822" w:rsidRDefault="0C32A488" w:rsidP="0C32A488">
            <w:pPr>
              <w:widowControl w:val="0"/>
              <w:pBdr>
                <w:top w:val="nil"/>
                <w:left w:val="nil"/>
                <w:bottom w:val="nil"/>
                <w:right w:val="nil"/>
                <w:between w:val="nil"/>
              </w:pBdr>
              <w:spacing w:line="240" w:lineRule="auto"/>
              <w:rPr>
                <w:rFonts w:ascii="Nunito" w:eastAsia="Nunito" w:hAnsi="Nunito" w:cstheme="minorHAnsi"/>
                <w:color w:val="000000" w:themeColor="text1"/>
                <w:sz w:val="20"/>
                <w:rPrChange w:id="6726" w:author="Craig Parker" w:date="2024-08-07T12:23:00Z">
                  <w:rPr>
                    <w:rFonts w:ascii="Nunito" w:eastAsia="Nunito" w:hAnsi="Nunito" w:cstheme="minorHAnsi"/>
                  </w:rPr>
                </w:rPrChange>
              </w:rPr>
            </w:pPr>
          </w:p>
          <w:p w14:paraId="0000019F" w14:textId="77777777" w:rsidR="007813F4" w:rsidRPr="002E4822" w:rsidRDefault="009511AE" w:rsidP="0C32A488">
            <w:pPr>
              <w:widowControl w:val="0"/>
              <w:pBdr>
                <w:top w:val="nil"/>
                <w:left w:val="nil"/>
                <w:bottom w:val="nil"/>
                <w:right w:val="nil"/>
                <w:between w:val="nil"/>
              </w:pBdr>
              <w:spacing w:line="240" w:lineRule="auto"/>
              <w:rPr>
                <w:del w:id="6727" w:author="Lisa van Aardenne" w:date="2024-04-19T08:49:00Z"/>
                <w:rFonts w:ascii="Nunito" w:eastAsia="Nunito" w:hAnsi="Nunito" w:cstheme="minorHAnsi"/>
                <w:color w:val="000000" w:themeColor="text1"/>
                <w:sz w:val="20"/>
                <w:rPrChange w:id="6728" w:author="Craig Parker" w:date="2024-08-07T12:23:00Z">
                  <w:rPr>
                    <w:del w:id="6729" w:author="Lisa van Aardenne" w:date="2024-04-19T08:49:00Z"/>
                    <w:rFonts w:ascii="Nunito" w:eastAsia="Nunito" w:hAnsi="Nunito" w:cstheme="minorHAnsi"/>
                  </w:rPr>
                </w:rPrChange>
              </w:rPr>
            </w:pPr>
            <w:del w:id="6730" w:author="Lisa van Aardenne" w:date="2024-04-19T08:49:00Z">
              <w:r w:rsidRPr="002E4822">
                <w:rPr>
                  <w:rFonts w:ascii="Nunito" w:hAnsi="Nunito" w:cstheme="minorHAnsi"/>
                  <w:color w:val="000000" w:themeColor="text1"/>
                  <w:sz w:val="20"/>
                  <w:rPrChange w:id="6731" w:author="Craig Parker" w:date="2024-08-07T12:23:00Z">
                    <w:rPr/>
                  </w:rPrChange>
                </w:rPr>
                <w:fldChar w:fldCharType="begin"/>
              </w:r>
              <w:r w:rsidRPr="002E4822">
                <w:rPr>
                  <w:rFonts w:ascii="Nunito" w:hAnsi="Nunito" w:cstheme="minorHAnsi"/>
                  <w:color w:val="000000" w:themeColor="text1"/>
                  <w:sz w:val="20"/>
                  <w:rPrChange w:id="6732" w:author="Craig Parker" w:date="2024-08-07T12:23:00Z">
                    <w:rPr/>
                  </w:rPrChange>
                </w:rPr>
                <w:delInstrText xml:space="preserve">HYPERLINK "mailto:nelson.bore@ibm.com" </w:delInstrText>
              </w:r>
              <w:r w:rsidRPr="002824F2">
                <w:rPr>
                  <w:rFonts w:ascii="Nunito" w:hAnsi="Nunito" w:cstheme="minorHAnsi"/>
                  <w:color w:val="000000" w:themeColor="text1"/>
                  <w:sz w:val="20"/>
                </w:rPr>
              </w:r>
              <w:r w:rsidRPr="002E4822">
                <w:rPr>
                  <w:rFonts w:ascii="Nunito" w:hAnsi="Nunito" w:cstheme="minorHAnsi"/>
                  <w:color w:val="000000" w:themeColor="text1"/>
                  <w:sz w:val="20"/>
                  <w:rPrChange w:id="6733" w:author="Craig Parker" w:date="2024-08-07T12:23:00Z">
                    <w:rPr/>
                  </w:rPrChange>
                </w:rPr>
                <w:fldChar w:fldCharType="separate"/>
              </w:r>
              <w:r w:rsidRPr="002E4822" w:rsidDel="0C32A488">
                <w:rPr>
                  <w:rFonts w:ascii="Nunito" w:eastAsia="Nunito" w:hAnsi="Nunito" w:cstheme="minorHAnsi"/>
                  <w:color w:val="000000" w:themeColor="text1"/>
                  <w:sz w:val="20"/>
                  <w:u w:val="single"/>
                  <w:rPrChange w:id="6734" w:author="Craig Parker" w:date="2024-08-07T12:23:00Z">
                    <w:rPr>
                      <w:rFonts w:ascii="Nunito" w:eastAsia="Nunito" w:hAnsi="Nunito" w:cstheme="minorHAnsi"/>
                      <w:color w:val="1155CC"/>
                      <w:u w:val="single"/>
                    </w:rPr>
                  </w:rPrChange>
                </w:rPr>
                <w:delText>nelson.bore@ibm.com</w:delText>
              </w:r>
              <w:r w:rsidRPr="002E4822">
                <w:rPr>
                  <w:rFonts w:ascii="Nunito" w:hAnsi="Nunito" w:cstheme="minorHAnsi"/>
                  <w:color w:val="000000" w:themeColor="text1"/>
                  <w:sz w:val="20"/>
                  <w:rPrChange w:id="6735" w:author="Craig Parker" w:date="2024-08-07T12:23:00Z">
                    <w:rPr/>
                  </w:rPrChange>
                </w:rPr>
                <w:fldChar w:fldCharType="end"/>
              </w:r>
            </w:del>
          </w:p>
          <w:p w14:paraId="000001A0" w14:textId="77777777" w:rsidR="007813F4" w:rsidRPr="002E4822" w:rsidRDefault="007813F4">
            <w:pPr>
              <w:widowControl w:val="0"/>
              <w:pBdr>
                <w:top w:val="nil"/>
                <w:left w:val="nil"/>
                <w:bottom w:val="nil"/>
                <w:right w:val="nil"/>
                <w:between w:val="nil"/>
              </w:pBdr>
              <w:spacing w:line="240" w:lineRule="auto"/>
              <w:rPr>
                <w:rFonts w:ascii="Nunito" w:eastAsia="Nunito" w:hAnsi="Nunito" w:cstheme="minorHAnsi"/>
                <w:color w:val="000000" w:themeColor="text1"/>
                <w:sz w:val="20"/>
                <w:rPrChange w:id="6736" w:author="Craig Parker" w:date="2024-08-07T12:23:00Z">
                  <w:rPr>
                    <w:rFonts w:ascii="Nunito" w:eastAsia="Nunito" w:hAnsi="Nunito" w:cstheme="minorHAnsi"/>
                  </w:rPr>
                </w:rPrChange>
              </w:rPr>
            </w:pPr>
          </w:p>
          <w:p w14:paraId="000001A1" w14:textId="77777777" w:rsidR="007813F4" w:rsidRPr="002E4822" w:rsidRDefault="009511AE" w:rsidP="0C32A488">
            <w:pPr>
              <w:widowControl w:val="0"/>
              <w:pBdr>
                <w:top w:val="nil"/>
                <w:left w:val="nil"/>
                <w:bottom w:val="nil"/>
                <w:right w:val="nil"/>
                <w:between w:val="nil"/>
              </w:pBdr>
              <w:spacing w:line="240" w:lineRule="auto"/>
              <w:rPr>
                <w:del w:id="6737" w:author="Lisa van Aardenne" w:date="2024-04-19T08:49:00Z"/>
                <w:rFonts w:ascii="Nunito" w:eastAsia="Nunito" w:hAnsi="Nunito" w:cstheme="minorHAnsi"/>
                <w:color w:val="000000" w:themeColor="text1"/>
                <w:sz w:val="20"/>
                <w:rPrChange w:id="6738" w:author="Craig Parker" w:date="2024-08-07T12:23:00Z">
                  <w:rPr>
                    <w:del w:id="6739" w:author="Lisa van Aardenne" w:date="2024-04-19T08:49:00Z"/>
                    <w:rFonts w:ascii="Nunito" w:eastAsia="Nunito" w:hAnsi="Nunito" w:cstheme="minorHAnsi"/>
                  </w:rPr>
                </w:rPrChange>
              </w:rPr>
            </w:pPr>
            <w:del w:id="6740" w:author="Lisa van Aardenne" w:date="2024-04-19T08:49:00Z">
              <w:r w:rsidRPr="002E4822">
                <w:rPr>
                  <w:rFonts w:ascii="Nunito" w:hAnsi="Nunito" w:cstheme="minorHAnsi"/>
                  <w:color w:val="000000" w:themeColor="text1"/>
                  <w:sz w:val="20"/>
                  <w:rPrChange w:id="6741" w:author="Craig Parker" w:date="2024-08-07T12:23:00Z">
                    <w:rPr/>
                  </w:rPrChange>
                </w:rPr>
                <w:fldChar w:fldCharType="begin"/>
              </w:r>
              <w:r w:rsidRPr="002E4822">
                <w:rPr>
                  <w:rFonts w:ascii="Nunito" w:hAnsi="Nunito" w:cstheme="minorHAnsi"/>
                  <w:color w:val="000000" w:themeColor="text1"/>
                  <w:sz w:val="20"/>
                  <w:rPrChange w:id="6742" w:author="Craig Parker" w:date="2024-08-07T12:23:00Z">
                    <w:rPr/>
                  </w:rPrChange>
                </w:rPr>
                <w:delInstrText xml:space="preserve">HYPERLINK "mailto:toby.kurien@za.ibm.com" </w:delInstrText>
              </w:r>
              <w:r w:rsidRPr="002824F2">
                <w:rPr>
                  <w:rFonts w:ascii="Nunito" w:hAnsi="Nunito" w:cstheme="minorHAnsi"/>
                  <w:color w:val="000000" w:themeColor="text1"/>
                  <w:sz w:val="20"/>
                </w:rPr>
              </w:r>
              <w:r w:rsidRPr="002E4822">
                <w:rPr>
                  <w:rFonts w:ascii="Nunito" w:hAnsi="Nunito" w:cstheme="minorHAnsi"/>
                  <w:color w:val="000000" w:themeColor="text1"/>
                  <w:sz w:val="20"/>
                  <w:rPrChange w:id="6743" w:author="Craig Parker" w:date="2024-08-07T12:23:00Z">
                    <w:rPr/>
                  </w:rPrChange>
                </w:rPr>
                <w:fldChar w:fldCharType="separate"/>
              </w:r>
              <w:r w:rsidRPr="002E4822" w:rsidDel="0C32A488">
                <w:rPr>
                  <w:rFonts w:ascii="Nunito" w:eastAsia="Nunito" w:hAnsi="Nunito" w:cstheme="minorHAnsi"/>
                  <w:color w:val="000000" w:themeColor="text1"/>
                  <w:sz w:val="20"/>
                  <w:u w:val="single"/>
                  <w:rPrChange w:id="6744" w:author="Craig Parker" w:date="2024-08-07T12:23:00Z">
                    <w:rPr>
                      <w:rFonts w:ascii="Nunito" w:eastAsia="Nunito" w:hAnsi="Nunito" w:cstheme="minorHAnsi"/>
                      <w:color w:val="1155CC"/>
                      <w:u w:val="single"/>
                    </w:rPr>
                  </w:rPrChange>
                </w:rPr>
                <w:delText>toby.kurien@za.ibm.com</w:delText>
              </w:r>
              <w:r w:rsidRPr="002E4822">
                <w:rPr>
                  <w:rFonts w:ascii="Nunito" w:hAnsi="Nunito" w:cstheme="minorHAnsi"/>
                  <w:color w:val="000000" w:themeColor="text1"/>
                  <w:sz w:val="20"/>
                  <w:rPrChange w:id="6745" w:author="Craig Parker" w:date="2024-08-07T12:23:00Z">
                    <w:rPr/>
                  </w:rPrChange>
                </w:rPr>
                <w:fldChar w:fldCharType="end"/>
              </w:r>
            </w:del>
          </w:p>
          <w:p w14:paraId="1E000075" w14:textId="23050A36" w:rsidR="007813F4" w:rsidRPr="002E4822" w:rsidRDefault="007813F4" w:rsidP="0C32A488">
            <w:pPr>
              <w:widowControl w:val="0"/>
              <w:pBdr>
                <w:top w:val="nil"/>
                <w:left w:val="nil"/>
                <w:bottom w:val="nil"/>
                <w:right w:val="nil"/>
                <w:between w:val="nil"/>
              </w:pBdr>
              <w:spacing w:line="240" w:lineRule="auto"/>
              <w:rPr>
                <w:ins w:id="6746" w:author="Lisa van Aardenne" w:date="2024-04-19T08:50:00Z"/>
                <w:rFonts w:ascii="Nunito" w:eastAsia="Nunito" w:hAnsi="Nunito" w:cstheme="minorHAnsi"/>
                <w:color w:val="000000" w:themeColor="text1"/>
                <w:sz w:val="20"/>
                <w:rPrChange w:id="6747" w:author="Craig Parker" w:date="2024-08-07T12:23:00Z">
                  <w:rPr>
                    <w:ins w:id="6748" w:author="Lisa van Aardenne" w:date="2024-04-19T08:50:00Z"/>
                    <w:rFonts w:ascii="Nunito" w:eastAsia="Nunito" w:hAnsi="Nunito" w:cstheme="minorHAnsi"/>
                  </w:rPr>
                </w:rPrChange>
              </w:rPr>
            </w:pPr>
          </w:p>
          <w:p w14:paraId="44687C78" w14:textId="77777777" w:rsidR="00894535" w:rsidRPr="002E4822" w:rsidRDefault="00894535" w:rsidP="0C32A488">
            <w:pPr>
              <w:widowControl w:val="0"/>
              <w:pBdr>
                <w:top w:val="nil"/>
                <w:left w:val="nil"/>
                <w:bottom w:val="nil"/>
                <w:right w:val="nil"/>
                <w:between w:val="nil"/>
              </w:pBdr>
              <w:spacing w:line="240" w:lineRule="auto"/>
              <w:rPr>
                <w:rFonts w:ascii="Nunito" w:hAnsi="Nunito" w:cstheme="minorHAnsi"/>
                <w:color w:val="000000" w:themeColor="text1"/>
                <w:sz w:val="20"/>
                <w:u w:val="single"/>
              </w:rPr>
            </w:pPr>
          </w:p>
          <w:p w14:paraId="669E0FD5" w14:textId="77777777" w:rsidR="00894535" w:rsidRPr="002E4822" w:rsidRDefault="00894535" w:rsidP="0C32A488">
            <w:pPr>
              <w:widowControl w:val="0"/>
              <w:pBdr>
                <w:top w:val="nil"/>
                <w:left w:val="nil"/>
                <w:bottom w:val="nil"/>
                <w:right w:val="nil"/>
                <w:between w:val="nil"/>
              </w:pBdr>
              <w:spacing w:line="240" w:lineRule="auto"/>
              <w:rPr>
                <w:rFonts w:ascii="Nunito" w:hAnsi="Nunito" w:cstheme="minorHAnsi"/>
                <w:color w:val="000000" w:themeColor="text1"/>
                <w:sz w:val="20"/>
                <w:u w:val="single"/>
              </w:rPr>
            </w:pPr>
          </w:p>
          <w:p w14:paraId="6B61840D" w14:textId="777BE21B" w:rsidR="007813F4" w:rsidRPr="002E4822" w:rsidDel="003C65B3" w:rsidRDefault="003C65B3" w:rsidP="0C32A488">
            <w:pPr>
              <w:widowControl w:val="0"/>
              <w:pBdr>
                <w:top w:val="nil"/>
                <w:left w:val="nil"/>
                <w:bottom w:val="nil"/>
                <w:right w:val="nil"/>
                <w:between w:val="nil"/>
              </w:pBdr>
              <w:spacing w:line="240" w:lineRule="auto"/>
              <w:rPr>
                <w:ins w:id="6749" w:author="Lisa van Aardenne" w:date="2024-04-19T08:51:00Z"/>
                <w:del w:id="6750" w:author="Craig Parker" w:date="2024-07-08T11:57:00Z"/>
                <w:rFonts w:ascii="Nunito" w:eastAsia="Nunito" w:hAnsi="Nunito" w:cstheme="minorHAnsi"/>
                <w:color w:val="000000" w:themeColor="text1"/>
                <w:sz w:val="20"/>
                <w:u w:val="single"/>
                <w:rPrChange w:id="6751" w:author="Craig Parker" w:date="2024-08-07T12:23:00Z">
                  <w:rPr>
                    <w:ins w:id="6752" w:author="Lisa van Aardenne" w:date="2024-04-19T08:51:00Z"/>
                    <w:del w:id="6753" w:author="Craig Parker" w:date="2024-07-08T11:57:00Z"/>
                    <w:rFonts w:ascii="Nunito" w:eastAsia="Nunito" w:hAnsi="Nunito" w:cs="Nunito"/>
                  </w:rPr>
                </w:rPrChange>
              </w:rPr>
            </w:pPr>
            <w:ins w:id="6754" w:author="Craig Parker" w:date="2024-07-08T11:57:00Z">
              <w:r w:rsidRPr="002E4822">
                <w:rPr>
                  <w:rFonts w:ascii="Nunito" w:hAnsi="Nunito" w:cstheme="minorHAnsi"/>
                  <w:color w:val="000000" w:themeColor="text1"/>
                  <w:sz w:val="20"/>
                  <w:u w:val="single"/>
                  <w:rPrChange w:id="6755" w:author="Craig Parker" w:date="2024-08-07T12:23:00Z">
                    <w:rPr/>
                  </w:rPrChange>
                </w:rPr>
                <w:t>nicholas.brink@witsphr.org</w:t>
              </w:r>
            </w:ins>
            <w:ins w:id="6756" w:author="Lisa van Aardenne" w:date="2024-04-19T08:51:00Z">
              <w:del w:id="6757" w:author="Craig Parker" w:date="2024-07-08T11:57:00Z">
                <w:r w:rsidR="007813F4" w:rsidRPr="002E4822" w:rsidDel="003C65B3">
                  <w:rPr>
                    <w:rFonts w:ascii="Nunito" w:hAnsi="Nunito" w:cstheme="minorHAnsi"/>
                    <w:color w:val="000000" w:themeColor="text1"/>
                    <w:sz w:val="20"/>
                    <w:u w:val="single"/>
                    <w:rPrChange w:id="6758" w:author="Craig Parker" w:date="2024-08-07T12:23:00Z">
                      <w:rPr/>
                    </w:rPrChange>
                  </w:rPr>
                  <w:fldChar w:fldCharType="begin"/>
                </w:r>
                <w:r w:rsidR="007813F4" w:rsidRPr="002E4822" w:rsidDel="003C65B3">
                  <w:rPr>
                    <w:rFonts w:ascii="Nunito" w:hAnsi="Nunito" w:cstheme="minorHAnsi"/>
                    <w:color w:val="000000" w:themeColor="text1"/>
                    <w:sz w:val="20"/>
                    <w:u w:val="single"/>
                    <w:rPrChange w:id="6759" w:author="Craig Parker" w:date="2024-08-07T12:23:00Z">
                      <w:rPr/>
                    </w:rPrChange>
                  </w:rPr>
                  <w:delInstrText xml:space="preserve">HYPERLINK "mailto:Nbrink@wrhi.ac.za" </w:delInstrText>
                </w:r>
                <w:r w:rsidR="007813F4" w:rsidRPr="002824F2" w:rsidDel="003C65B3">
                  <w:rPr>
                    <w:rFonts w:ascii="Nunito" w:hAnsi="Nunito" w:cstheme="minorHAnsi"/>
                    <w:color w:val="000000" w:themeColor="text1"/>
                    <w:sz w:val="20"/>
                    <w:u w:val="single"/>
                  </w:rPr>
                </w:r>
                <w:r w:rsidR="007813F4" w:rsidRPr="002E4822" w:rsidDel="003C65B3">
                  <w:rPr>
                    <w:rFonts w:ascii="Nunito" w:hAnsi="Nunito" w:cstheme="minorHAnsi"/>
                    <w:color w:val="000000" w:themeColor="text1"/>
                    <w:sz w:val="20"/>
                    <w:u w:val="single"/>
                    <w:rPrChange w:id="6760" w:author="Craig Parker" w:date="2024-08-07T12:23:00Z">
                      <w:rPr/>
                    </w:rPrChange>
                  </w:rPr>
                  <w:fldChar w:fldCharType="separate"/>
                </w:r>
                <w:r w:rsidR="0C32A488" w:rsidRPr="002E4822" w:rsidDel="003C65B3">
                  <w:rPr>
                    <w:rStyle w:val="Hyperlink"/>
                    <w:rFonts w:ascii="Nunito" w:eastAsia="Nunito" w:hAnsi="Nunito" w:cstheme="minorHAnsi"/>
                    <w:color w:val="000000" w:themeColor="text1"/>
                    <w:sz w:val="20"/>
                    <w:rPrChange w:id="6761" w:author="Craig Parker" w:date="2024-08-07T12:23:00Z">
                      <w:rPr>
                        <w:rStyle w:val="Hyperlink"/>
                        <w:rFonts w:ascii="Nunito" w:eastAsia="Nunito" w:hAnsi="Nunito" w:cs="Nunito"/>
                      </w:rPr>
                    </w:rPrChange>
                  </w:rPr>
                  <w:delText>Nbrink@</w:delText>
                </w:r>
              </w:del>
              <w:del w:id="6762" w:author="Craig Parker" w:date="2024-07-08T11:52:00Z">
                <w:r w:rsidR="0C32A488" w:rsidRPr="002E4822" w:rsidDel="00D30C12">
                  <w:rPr>
                    <w:rStyle w:val="Hyperlink"/>
                    <w:rFonts w:ascii="Nunito" w:eastAsia="Nunito" w:hAnsi="Nunito" w:cstheme="minorHAnsi"/>
                    <w:color w:val="000000" w:themeColor="text1"/>
                    <w:sz w:val="20"/>
                    <w:rPrChange w:id="6763" w:author="Craig Parker" w:date="2024-08-07T12:23:00Z">
                      <w:rPr>
                        <w:rStyle w:val="Hyperlink"/>
                        <w:rFonts w:ascii="Nunito" w:eastAsia="Nunito" w:hAnsi="Nunito" w:cs="Nunito"/>
                      </w:rPr>
                    </w:rPrChange>
                  </w:rPr>
                  <w:delText>wrhi</w:delText>
                </w:r>
              </w:del>
              <w:del w:id="6764" w:author="Craig Parker" w:date="2024-07-08T11:57:00Z">
                <w:r w:rsidR="0C32A488" w:rsidRPr="002E4822" w:rsidDel="003C65B3">
                  <w:rPr>
                    <w:rStyle w:val="Hyperlink"/>
                    <w:rFonts w:ascii="Nunito" w:eastAsia="Nunito" w:hAnsi="Nunito" w:cstheme="minorHAnsi"/>
                    <w:color w:val="000000" w:themeColor="text1"/>
                    <w:sz w:val="20"/>
                    <w:rPrChange w:id="6765" w:author="Craig Parker" w:date="2024-08-07T12:23:00Z">
                      <w:rPr>
                        <w:rStyle w:val="Hyperlink"/>
                        <w:rFonts w:ascii="Nunito" w:eastAsia="Nunito" w:hAnsi="Nunito" w:cs="Nunito"/>
                      </w:rPr>
                    </w:rPrChange>
                  </w:rPr>
                  <w:delText>.ac.za</w:delText>
                </w:r>
                <w:r w:rsidR="007813F4" w:rsidRPr="002E4822" w:rsidDel="003C65B3">
                  <w:rPr>
                    <w:rFonts w:ascii="Nunito" w:hAnsi="Nunito" w:cstheme="minorHAnsi"/>
                    <w:color w:val="000000" w:themeColor="text1"/>
                    <w:sz w:val="20"/>
                    <w:u w:val="single"/>
                    <w:rPrChange w:id="6766" w:author="Craig Parker" w:date="2024-08-07T12:23:00Z">
                      <w:rPr/>
                    </w:rPrChange>
                  </w:rPr>
                  <w:fldChar w:fldCharType="end"/>
                </w:r>
              </w:del>
            </w:ins>
          </w:p>
          <w:p w14:paraId="7E94AF33" w14:textId="776D4603" w:rsidR="007813F4" w:rsidRPr="002E4822" w:rsidRDefault="007813F4" w:rsidP="0C32A488">
            <w:pPr>
              <w:widowControl w:val="0"/>
              <w:pBdr>
                <w:top w:val="nil"/>
                <w:left w:val="nil"/>
                <w:bottom w:val="nil"/>
                <w:right w:val="nil"/>
                <w:between w:val="nil"/>
              </w:pBdr>
              <w:spacing w:line="240" w:lineRule="auto"/>
              <w:rPr>
                <w:ins w:id="6767" w:author="Lisa van Aardenne" w:date="2024-04-19T08:51:00Z"/>
                <w:rStyle w:val="Hyperlink"/>
                <w:rFonts w:ascii="Nunito" w:eastAsia="Nunito" w:hAnsi="Nunito" w:cstheme="minorHAnsi"/>
                <w:color w:val="000000" w:themeColor="text1"/>
                <w:sz w:val="20"/>
                <w:rPrChange w:id="6768" w:author="Craig Parker" w:date="2024-08-07T12:23:00Z">
                  <w:rPr>
                    <w:ins w:id="6769" w:author="Lisa van Aardenne" w:date="2024-04-19T08:51:00Z"/>
                    <w:rStyle w:val="Hyperlink"/>
                    <w:rFonts w:ascii="Nunito" w:eastAsia="Nunito" w:hAnsi="Nunito" w:cstheme="minorHAnsi"/>
                  </w:rPr>
                </w:rPrChange>
              </w:rPr>
            </w:pPr>
          </w:p>
          <w:p w14:paraId="13E60C77" w14:textId="77777777" w:rsidR="00894535" w:rsidRPr="002E4822" w:rsidRDefault="00894535" w:rsidP="00D30C12">
            <w:pPr>
              <w:widowControl w:val="0"/>
              <w:pBdr>
                <w:top w:val="nil"/>
                <w:left w:val="nil"/>
                <w:bottom w:val="nil"/>
                <w:right w:val="nil"/>
                <w:between w:val="nil"/>
              </w:pBdr>
              <w:spacing w:line="240" w:lineRule="auto"/>
              <w:rPr>
                <w:rFonts w:ascii="Nunito" w:hAnsi="Nunito" w:cstheme="minorHAnsi"/>
                <w:color w:val="000000" w:themeColor="text1"/>
                <w:sz w:val="20"/>
              </w:rPr>
            </w:pPr>
          </w:p>
          <w:p w14:paraId="39B2DE62" w14:textId="041B9555" w:rsidR="00D30C12" w:rsidRPr="002E4822" w:rsidRDefault="00894535" w:rsidP="00D30C12">
            <w:pPr>
              <w:widowControl w:val="0"/>
              <w:pBdr>
                <w:top w:val="nil"/>
                <w:left w:val="nil"/>
                <w:bottom w:val="nil"/>
                <w:right w:val="nil"/>
                <w:between w:val="nil"/>
              </w:pBdr>
              <w:spacing w:line="240" w:lineRule="auto"/>
              <w:rPr>
                <w:ins w:id="6770" w:author="Craig Parker" w:date="2024-07-08T11:53:00Z"/>
                <w:rFonts w:ascii="Nunito" w:hAnsi="Nunito" w:cstheme="minorHAnsi"/>
                <w:color w:val="000000" w:themeColor="text1"/>
                <w:sz w:val="20"/>
                <w:rPrChange w:id="6771" w:author="Craig Parker" w:date="2024-08-07T12:23:00Z">
                  <w:rPr>
                    <w:ins w:id="6772" w:author="Craig Parker" w:date="2024-07-08T11:53:00Z"/>
                  </w:rPr>
                </w:rPrChange>
              </w:rPr>
            </w:pPr>
            <w:r w:rsidRPr="002E4822">
              <w:rPr>
                <w:rFonts w:ascii="Nunito" w:hAnsi="Nunito" w:cstheme="minorHAnsi"/>
                <w:color w:val="000000" w:themeColor="text1"/>
                <w:sz w:val="20"/>
              </w:rPr>
              <w:fldChar w:fldCharType="begin"/>
            </w:r>
            <w:r w:rsidRPr="002E4822">
              <w:rPr>
                <w:rFonts w:ascii="Nunito" w:hAnsi="Nunito" w:cstheme="minorHAnsi"/>
                <w:color w:val="000000" w:themeColor="text1"/>
                <w:sz w:val="20"/>
              </w:rPr>
              <w:instrText>HYPERLINK "mailto:</w:instrText>
            </w:r>
            <w:ins w:id="6773" w:author="Craig Parker" w:date="2024-07-08T11:53:00Z">
              <w:r w:rsidRPr="002E4822">
                <w:rPr>
                  <w:rFonts w:ascii="Nunito" w:hAnsi="Nunito" w:cstheme="minorHAnsi"/>
                  <w:color w:val="000000" w:themeColor="text1"/>
                  <w:sz w:val="20"/>
                  <w:rPrChange w:id="6774" w:author="Craig Parker" w:date="2024-08-07T12:23:00Z">
                    <w:rPr>
                      <w:rStyle w:val="Hyperlink"/>
                    </w:rPr>
                  </w:rPrChange>
                </w:rPr>
                <w:instrText>Craig.parker@witsphr.org</w:instrText>
              </w:r>
            </w:ins>
            <w:r w:rsidRPr="002E4822">
              <w:rPr>
                <w:rFonts w:ascii="Nunito" w:hAnsi="Nunito" w:cstheme="minorHAnsi"/>
                <w:color w:val="000000" w:themeColor="text1"/>
                <w:sz w:val="20"/>
              </w:rPr>
              <w:instrText>"</w:instrText>
            </w:r>
            <w:r w:rsidRPr="002E4822">
              <w:rPr>
                <w:rFonts w:ascii="Nunito" w:hAnsi="Nunito" w:cstheme="minorHAnsi"/>
                <w:color w:val="000000" w:themeColor="text1"/>
                <w:sz w:val="20"/>
              </w:rPr>
            </w:r>
            <w:r w:rsidRPr="002E4822">
              <w:rPr>
                <w:rFonts w:ascii="Nunito" w:hAnsi="Nunito" w:cstheme="minorHAnsi"/>
                <w:color w:val="000000" w:themeColor="text1"/>
                <w:sz w:val="20"/>
              </w:rPr>
              <w:fldChar w:fldCharType="separate"/>
            </w:r>
            <w:ins w:id="6775" w:author="Craig Parker" w:date="2024-07-08T11:53:00Z">
              <w:r w:rsidRPr="002E4822">
                <w:rPr>
                  <w:rStyle w:val="Hyperlink"/>
                  <w:rFonts w:ascii="Nunito" w:hAnsi="Nunito" w:cstheme="minorHAnsi"/>
                  <w:color w:val="000000" w:themeColor="text1"/>
                  <w:sz w:val="20"/>
                  <w:rPrChange w:id="6776" w:author="Craig Parker" w:date="2024-08-07T12:23:00Z">
                    <w:rPr>
                      <w:rStyle w:val="Hyperlink"/>
                    </w:rPr>
                  </w:rPrChange>
                </w:rPr>
                <w:t>Craig.parker@witsphr.org</w:t>
              </w:r>
            </w:ins>
            <w:r w:rsidRPr="002E4822">
              <w:rPr>
                <w:rFonts w:ascii="Nunito" w:hAnsi="Nunito" w:cstheme="minorHAnsi"/>
                <w:color w:val="000000" w:themeColor="text1"/>
                <w:sz w:val="20"/>
              </w:rPr>
              <w:fldChar w:fldCharType="end"/>
            </w:r>
          </w:p>
          <w:p w14:paraId="15CDEF33" w14:textId="27DF39A3" w:rsidR="007813F4" w:rsidRPr="002E4822" w:rsidDel="00D30C12" w:rsidRDefault="007813F4" w:rsidP="0C32A488">
            <w:pPr>
              <w:widowControl w:val="0"/>
              <w:pBdr>
                <w:top w:val="nil"/>
                <w:left w:val="nil"/>
                <w:bottom w:val="nil"/>
                <w:right w:val="nil"/>
                <w:between w:val="nil"/>
              </w:pBdr>
              <w:spacing w:line="240" w:lineRule="auto"/>
              <w:rPr>
                <w:ins w:id="6777" w:author="Lisa van Aardenne" w:date="2024-04-19T08:51:00Z"/>
                <w:del w:id="6778" w:author="Craig Parker" w:date="2024-07-08T11:53:00Z"/>
                <w:rStyle w:val="Hyperlink"/>
                <w:rFonts w:ascii="Nunito" w:eastAsia="Nunito" w:hAnsi="Nunito" w:cs="Nunito"/>
                <w:color w:val="000000" w:themeColor="text1"/>
                <w:sz w:val="20"/>
                <w:rPrChange w:id="6779" w:author="Craig Parker" w:date="2024-08-07T12:23:00Z">
                  <w:rPr>
                    <w:ins w:id="6780" w:author="Lisa van Aardenne" w:date="2024-04-19T08:51:00Z"/>
                    <w:del w:id="6781" w:author="Craig Parker" w:date="2024-07-08T11:53:00Z"/>
                    <w:rStyle w:val="Hyperlink"/>
                    <w:rFonts w:ascii="Nunito" w:eastAsia="Nunito" w:hAnsi="Nunito" w:cs="Nunito"/>
                  </w:rPr>
                </w:rPrChange>
              </w:rPr>
            </w:pPr>
            <w:ins w:id="6782" w:author="Lisa van Aardenne" w:date="2024-04-19T08:51:00Z">
              <w:del w:id="6783" w:author="Craig Parker" w:date="2024-07-08T11:53:00Z">
                <w:r w:rsidRPr="002E4822" w:rsidDel="00D30C12">
                  <w:rPr>
                    <w:rFonts w:ascii="Nunito" w:hAnsi="Nunito"/>
                    <w:color w:val="000000" w:themeColor="text1"/>
                    <w:sz w:val="20"/>
                    <w:rPrChange w:id="6784" w:author="Craig Parker" w:date="2024-08-07T12:23:00Z">
                      <w:rPr>
                        <w:color w:val="0563C1" w:themeColor="hyperlink"/>
                        <w:u w:val="single"/>
                      </w:rPr>
                    </w:rPrChange>
                  </w:rPr>
                  <w:fldChar w:fldCharType="begin"/>
                </w:r>
                <w:r w:rsidRPr="002E4822" w:rsidDel="00D30C12">
                  <w:rPr>
                    <w:rFonts w:ascii="Nunito" w:hAnsi="Nunito"/>
                    <w:color w:val="000000" w:themeColor="text1"/>
                    <w:sz w:val="20"/>
                    <w:rPrChange w:id="6785" w:author="Craig Parker" w:date="2024-08-07T12:23:00Z">
                      <w:rPr/>
                    </w:rPrChange>
                  </w:rPr>
                  <w:delInstrText xml:space="preserve">HYPERLINK "mailto:Cparker@wrhi.ac.za" </w:delInstrText>
                </w:r>
                <w:r w:rsidRPr="002824F2" w:rsidDel="00D30C12">
                  <w:rPr>
                    <w:rFonts w:ascii="Nunito" w:hAnsi="Nunito"/>
                    <w:color w:val="000000" w:themeColor="text1"/>
                    <w:sz w:val="20"/>
                  </w:rPr>
                </w:r>
                <w:r w:rsidRPr="002E4822" w:rsidDel="00D30C12">
                  <w:rPr>
                    <w:rFonts w:ascii="Nunito" w:hAnsi="Nunito"/>
                    <w:color w:val="000000" w:themeColor="text1"/>
                    <w:sz w:val="20"/>
                    <w:rPrChange w:id="6786" w:author="Craig Parker" w:date="2024-08-07T12:23:00Z">
                      <w:rPr/>
                    </w:rPrChange>
                  </w:rPr>
                  <w:fldChar w:fldCharType="separate"/>
                </w:r>
                <w:r w:rsidR="0C32A488" w:rsidRPr="002E4822" w:rsidDel="00D30C12">
                  <w:rPr>
                    <w:rStyle w:val="Hyperlink"/>
                    <w:rFonts w:ascii="Nunito" w:eastAsia="Nunito" w:hAnsi="Nunito" w:cs="Nunito"/>
                    <w:color w:val="000000" w:themeColor="text1"/>
                    <w:sz w:val="20"/>
                    <w:rPrChange w:id="6787" w:author="Craig Parker" w:date="2024-08-07T12:23:00Z">
                      <w:rPr>
                        <w:rStyle w:val="Hyperlink"/>
                        <w:rFonts w:ascii="Nunito" w:eastAsia="Nunito" w:hAnsi="Nunito" w:cs="Nunito"/>
                      </w:rPr>
                    </w:rPrChange>
                  </w:rPr>
                  <w:delText>Cparker@</w:delText>
                </w:r>
              </w:del>
              <w:del w:id="6788" w:author="Craig Parker" w:date="2024-07-08T11:52:00Z">
                <w:r w:rsidR="0C32A488" w:rsidRPr="002E4822" w:rsidDel="00D30C12">
                  <w:rPr>
                    <w:rStyle w:val="Hyperlink"/>
                    <w:rFonts w:ascii="Nunito" w:eastAsia="Nunito" w:hAnsi="Nunito" w:cs="Nunito"/>
                    <w:color w:val="000000" w:themeColor="text1"/>
                    <w:sz w:val="20"/>
                    <w:rPrChange w:id="6789" w:author="Craig Parker" w:date="2024-08-07T12:23:00Z">
                      <w:rPr>
                        <w:rStyle w:val="Hyperlink"/>
                        <w:rFonts w:ascii="Nunito" w:eastAsia="Nunito" w:hAnsi="Nunito" w:cs="Nunito"/>
                      </w:rPr>
                    </w:rPrChange>
                  </w:rPr>
                  <w:delText>wrhi</w:delText>
                </w:r>
              </w:del>
              <w:del w:id="6790" w:author="Craig Parker" w:date="2024-07-08T11:53:00Z">
                <w:r w:rsidR="0C32A488" w:rsidRPr="002E4822" w:rsidDel="00D30C12">
                  <w:rPr>
                    <w:rStyle w:val="Hyperlink"/>
                    <w:rFonts w:ascii="Nunito" w:eastAsia="Nunito" w:hAnsi="Nunito" w:cs="Nunito"/>
                    <w:color w:val="000000" w:themeColor="text1"/>
                    <w:sz w:val="20"/>
                    <w:rPrChange w:id="6791" w:author="Craig Parker" w:date="2024-08-07T12:23:00Z">
                      <w:rPr>
                        <w:rStyle w:val="Hyperlink"/>
                        <w:rFonts w:ascii="Nunito" w:eastAsia="Nunito" w:hAnsi="Nunito" w:cs="Nunito"/>
                      </w:rPr>
                    </w:rPrChange>
                  </w:rPr>
                  <w:delText>.ac.za</w:delText>
                </w:r>
                <w:r w:rsidRPr="002E4822" w:rsidDel="00D30C12">
                  <w:rPr>
                    <w:rFonts w:ascii="Nunito" w:hAnsi="Nunito"/>
                    <w:color w:val="000000" w:themeColor="text1"/>
                    <w:sz w:val="20"/>
                    <w:rPrChange w:id="6792" w:author="Craig Parker" w:date="2024-08-07T12:23:00Z">
                      <w:rPr/>
                    </w:rPrChange>
                  </w:rPr>
                  <w:fldChar w:fldCharType="end"/>
                </w:r>
              </w:del>
            </w:ins>
          </w:p>
          <w:p w14:paraId="741AAF81" w14:textId="7087DF9A" w:rsidR="007813F4" w:rsidRPr="002E4822" w:rsidRDefault="007813F4" w:rsidP="0C32A488">
            <w:pPr>
              <w:widowControl w:val="0"/>
              <w:pBdr>
                <w:top w:val="nil"/>
                <w:left w:val="nil"/>
                <w:bottom w:val="nil"/>
                <w:right w:val="nil"/>
                <w:between w:val="nil"/>
              </w:pBdr>
              <w:spacing w:line="240" w:lineRule="auto"/>
              <w:rPr>
                <w:ins w:id="6793" w:author="Lisa van Aardenne" w:date="2024-04-19T08:51:00Z"/>
                <w:rStyle w:val="Hyperlink"/>
                <w:rFonts w:ascii="Nunito" w:eastAsia="Nunito" w:hAnsi="Nunito" w:cs="Nunito"/>
                <w:color w:val="000000" w:themeColor="text1"/>
                <w:sz w:val="20"/>
                <w:rPrChange w:id="6794" w:author="Craig Parker" w:date="2024-08-07T12:23:00Z">
                  <w:rPr>
                    <w:ins w:id="6795" w:author="Lisa van Aardenne" w:date="2024-04-19T08:51:00Z"/>
                    <w:rStyle w:val="Hyperlink"/>
                    <w:rFonts w:ascii="Nunito" w:eastAsia="Nunito" w:hAnsi="Nunito" w:cs="Nunito"/>
                  </w:rPr>
                </w:rPrChange>
              </w:rPr>
            </w:pPr>
          </w:p>
          <w:p w14:paraId="69FA5FE2" w14:textId="462F52F0" w:rsidR="007813F4" w:rsidRPr="002E4822" w:rsidRDefault="007813F4" w:rsidP="0C32A488">
            <w:pPr>
              <w:widowControl w:val="0"/>
              <w:pBdr>
                <w:top w:val="nil"/>
                <w:left w:val="nil"/>
                <w:bottom w:val="nil"/>
                <w:right w:val="nil"/>
                <w:between w:val="nil"/>
              </w:pBdr>
              <w:spacing w:line="240" w:lineRule="auto"/>
              <w:rPr>
                <w:ins w:id="6796" w:author="Lisa van Aardenne" w:date="2024-04-19T08:51:00Z"/>
                <w:rStyle w:val="Hyperlink"/>
                <w:rFonts w:ascii="Nunito" w:eastAsia="Nunito" w:hAnsi="Nunito" w:cs="Nunito"/>
                <w:color w:val="000000" w:themeColor="text1"/>
                <w:sz w:val="20"/>
                <w:rPrChange w:id="6797" w:author="Craig Parker" w:date="2024-08-07T12:23:00Z">
                  <w:rPr>
                    <w:ins w:id="6798" w:author="Lisa van Aardenne" w:date="2024-04-19T08:51:00Z"/>
                    <w:rStyle w:val="Hyperlink"/>
                    <w:rFonts w:ascii="Nunito" w:eastAsia="Nunito" w:hAnsi="Nunito" w:cs="Nunito"/>
                  </w:rPr>
                </w:rPrChange>
              </w:rPr>
            </w:pPr>
          </w:p>
          <w:p w14:paraId="000001A2" w14:textId="711E17EE" w:rsidR="007813F4" w:rsidRPr="002E4822" w:rsidRDefault="007813F4" w:rsidP="0C32A488">
            <w:pPr>
              <w:widowControl w:val="0"/>
              <w:pBdr>
                <w:top w:val="nil"/>
                <w:left w:val="nil"/>
                <w:bottom w:val="nil"/>
                <w:right w:val="nil"/>
                <w:between w:val="nil"/>
              </w:pBdr>
              <w:spacing w:line="240" w:lineRule="auto"/>
              <w:rPr>
                <w:rFonts w:ascii="Nunito" w:eastAsia="Nunito" w:hAnsi="Nunito" w:cs="Nunito"/>
                <w:color w:val="000000" w:themeColor="text1"/>
                <w:sz w:val="20"/>
                <w:rPrChange w:id="6799" w:author="Craig Parker" w:date="2024-08-07T12:23:00Z">
                  <w:rPr>
                    <w:rFonts w:ascii="Nunito" w:eastAsia="Nunito" w:hAnsi="Nunito" w:cs="Nunito"/>
                  </w:rPr>
                </w:rPrChange>
              </w:rPr>
            </w:pPr>
          </w:p>
        </w:tc>
      </w:tr>
      <w:tr w:rsidR="006E7398" w:rsidRPr="002E4822" w14:paraId="22E3EBD4" w14:textId="77777777" w:rsidTr="00F72F87">
        <w:tc>
          <w:tcPr>
            <w:tcW w:w="3105" w:type="dxa"/>
            <w:shd w:val="clear" w:color="auto" w:fill="auto"/>
            <w:tcMar>
              <w:top w:w="100" w:type="dxa"/>
              <w:left w:w="100" w:type="dxa"/>
              <w:bottom w:w="100" w:type="dxa"/>
              <w:right w:w="100" w:type="dxa"/>
            </w:tcMar>
          </w:tcPr>
          <w:p w14:paraId="000001A3" w14:textId="75C4FFF3" w:rsidR="007813F4" w:rsidRPr="002E4822" w:rsidRDefault="009511AE">
            <w:pPr>
              <w:widowControl w:val="0"/>
              <w:pBdr>
                <w:top w:val="nil"/>
                <w:left w:val="nil"/>
                <w:bottom w:val="nil"/>
                <w:right w:val="nil"/>
                <w:between w:val="nil"/>
              </w:pBdr>
              <w:spacing w:line="240" w:lineRule="auto"/>
              <w:rPr>
                <w:rFonts w:ascii="Nunito" w:eastAsia="Nunito" w:hAnsi="Nunito" w:cs="Nunito"/>
                <w:b/>
                <w:color w:val="000000" w:themeColor="text1"/>
                <w:sz w:val="20"/>
                <w:rPrChange w:id="6800" w:author="Craig Parker" w:date="2024-08-07T12:23:00Z">
                  <w:rPr>
                    <w:rFonts w:ascii="Nunito" w:eastAsia="Nunito" w:hAnsi="Nunito" w:cs="Nunito"/>
                    <w:b/>
                  </w:rPr>
                </w:rPrChange>
              </w:rPr>
            </w:pPr>
            <w:r w:rsidRPr="002E4822">
              <w:rPr>
                <w:rFonts w:ascii="Nunito" w:eastAsia="Nunito" w:hAnsi="Nunito" w:cs="Nunito"/>
                <w:b/>
                <w:color w:val="000000" w:themeColor="text1"/>
                <w:sz w:val="20"/>
                <w:rPrChange w:id="6801" w:author="Craig Parker" w:date="2024-08-07T12:23:00Z">
                  <w:rPr>
                    <w:rFonts w:ascii="Nunito" w:eastAsia="Nunito" w:hAnsi="Nunito" w:cs="Nunito"/>
                    <w:b/>
                    <w:color w:val="0563C1" w:themeColor="hyperlink"/>
                    <w:u w:val="single"/>
                  </w:rPr>
                </w:rPrChange>
              </w:rPr>
              <w:t xml:space="preserve">Managing access to </w:t>
            </w:r>
            <w:r w:rsidR="00894535" w:rsidRPr="002E4822">
              <w:rPr>
                <w:rFonts w:ascii="Nunito" w:eastAsia="Nunito" w:hAnsi="Nunito" w:cs="Nunito"/>
                <w:b/>
                <w:color w:val="000000" w:themeColor="text1"/>
                <w:sz w:val="20"/>
              </w:rPr>
              <w:t xml:space="preserve">the </w:t>
            </w:r>
            <w:r w:rsidRPr="002E4822">
              <w:rPr>
                <w:rFonts w:ascii="Nunito" w:eastAsia="Nunito" w:hAnsi="Nunito" w:cs="Nunito"/>
                <w:b/>
                <w:color w:val="000000" w:themeColor="text1"/>
                <w:sz w:val="20"/>
                <w:rPrChange w:id="6802" w:author="Craig Parker" w:date="2024-08-07T12:23:00Z">
                  <w:rPr>
                    <w:rFonts w:ascii="Nunito" w:eastAsia="Nunito" w:hAnsi="Nunito" w:cs="Nunito"/>
                    <w:b/>
                    <w:color w:val="0563C1" w:themeColor="hyperlink"/>
                    <w:u w:val="single"/>
                  </w:rPr>
                </w:rPrChange>
              </w:rPr>
              <w:t xml:space="preserve">UCT </w:t>
            </w:r>
            <w:r w:rsidRPr="002E4822">
              <w:rPr>
                <w:rFonts w:ascii="Nunito" w:eastAsia="Nunito" w:hAnsi="Nunito" w:cs="Nunito"/>
                <w:b/>
                <w:color w:val="000000" w:themeColor="text1"/>
                <w:sz w:val="20"/>
                <w:rPrChange w:id="6803" w:author="Craig Parker" w:date="2024-08-07T12:23:00Z">
                  <w:rPr>
                    <w:rFonts w:ascii="Nunito" w:eastAsia="Nunito" w:hAnsi="Nunito" w:cs="Nunito"/>
                    <w:b/>
                    <w:color w:val="0563C1" w:themeColor="hyperlink"/>
                    <w:u w:val="single"/>
                  </w:rPr>
                </w:rPrChange>
              </w:rPr>
              <w:lastRenderedPageBreak/>
              <w:t>data analysis platform</w:t>
            </w:r>
          </w:p>
        </w:tc>
        <w:tc>
          <w:tcPr>
            <w:tcW w:w="1847" w:type="dxa"/>
            <w:shd w:val="clear" w:color="auto" w:fill="auto"/>
            <w:tcMar>
              <w:top w:w="100" w:type="dxa"/>
              <w:left w:w="100" w:type="dxa"/>
              <w:bottom w:w="100" w:type="dxa"/>
              <w:right w:w="100" w:type="dxa"/>
            </w:tcMar>
          </w:tcPr>
          <w:p w14:paraId="000001A4"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804"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805" w:author="Craig Parker" w:date="2024-08-07T12:23:00Z">
                  <w:rPr>
                    <w:rFonts w:ascii="Nunito" w:eastAsia="Nunito" w:hAnsi="Nunito" w:cs="Nunito"/>
                  </w:rPr>
                </w:rPrChange>
              </w:rPr>
              <w:lastRenderedPageBreak/>
              <w:t>Rodger Duffett</w:t>
            </w:r>
          </w:p>
        </w:tc>
        <w:tc>
          <w:tcPr>
            <w:tcW w:w="1588" w:type="dxa"/>
            <w:shd w:val="clear" w:color="auto" w:fill="auto"/>
            <w:tcMar>
              <w:top w:w="100" w:type="dxa"/>
              <w:left w:w="100" w:type="dxa"/>
              <w:bottom w:w="100" w:type="dxa"/>
              <w:right w:w="100" w:type="dxa"/>
            </w:tcMar>
          </w:tcPr>
          <w:p w14:paraId="000001A5"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806"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807" w:author="Craig Parker" w:date="2024-08-07T12:23:00Z">
                  <w:rPr>
                    <w:rFonts w:ascii="Nunito" w:eastAsia="Nunito" w:hAnsi="Nunito" w:cs="Nunito"/>
                  </w:rPr>
                </w:rPrChange>
              </w:rPr>
              <w:t>UCT</w:t>
            </w:r>
          </w:p>
        </w:tc>
        <w:tc>
          <w:tcPr>
            <w:tcW w:w="2820" w:type="dxa"/>
            <w:shd w:val="clear" w:color="auto" w:fill="auto"/>
            <w:tcMar>
              <w:top w:w="100" w:type="dxa"/>
              <w:left w:w="100" w:type="dxa"/>
              <w:bottom w:w="100" w:type="dxa"/>
              <w:right w:w="100" w:type="dxa"/>
            </w:tcMar>
          </w:tcPr>
          <w:p w14:paraId="000001A6"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u w:val="single"/>
                <w:rPrChange w:id="6808" w:author="Craig Parker" w:date="2024-08-07T12:23:00Z">
                  <w:rPr>
                    <w:rFonts w:ascii="Nunito" w:eastAsia="Nunito" w:hAnsi="Nunito" w:cs="Nunito"/>
                  </w:rPr>
                </w:rPrChange>
              </w:rPr>
            </w:pPr>
            <w:r w:rsidRPr="002E4822">
              <w:rPr>
                <w:rFonts w:ascii="Nunito" w:eastAsia="Nunito" w:hAnsi="Nunito" w:cs="Nunito"/>
                <w:color w:val="000000" w:themeColor="text1"/>
                <w:sz w:val="20"/>
                <w:u w:val="single"/>
                <w:rPrChange w:id="6809" w:author="Craig Parker" w:date="2024-08-07T12:23:00Z">
                  <w:rPr>
                    <w:rFonts w:ascii="Nunito" w:eastAsia="Nunito" w:hAnsi="Nunito" w:cs="Nunito"/>
                  </w:rPr>
                </w:rPrChange>
              </w:rPr>
              <w:t>rodger@csag.uct.ac.za</w:t>
            </w:r>
          </w:p>
        </w:tc>
      </w:tr>
      <w:tr w:rsidR="006E7398" w:rsidRPr="002E4822" w14:paraId="1CDAE7FA" w14:textId="77777777" w:rsidTr="00F72F87">
        <w:tc>
          <w:tcPr>
            <w:tcW w:w="3105" w:type="dxa"/>
            <w:shd w:val="clear" w:color="auto" w:fill="auto"/>
            <w:tcMar>
              <w:top w:w="100" w:type="dxa"/>
              <w:left w:w="100" w:type="dxa"/>
              <w:bottom w:w="100" w:type="dxa"/>
              <w:right w:w="100" w:type="dxa"/>
            </w:tcMar>
          </w:tcPr>
          <w:p w14:paraId="000001A7" w14:textId="2ABEE0AD" w:rsidR="007813F4" w:rsidRPr="002E4822" w:rsidRDefault="009511AE">
            <w:pPr>
              <w:widowControl w:val="0"/>
              <w:pBdr>
                <w:top w:val="nil"/>
                <w:left w:val="nil"/>
                <w:bottom w:val="nil"/>
                <w:right w:val="nil"/>
                <w:between w:val="nil"/>
              </w:pBdr>
              <w:spacing w:line="240" w:lineRule="auto"/>
              <w:rPr>
                <w:rFonts w:ascii="Nunito" w:eastAsia="Nunito" w:hAnsi="Nunito" w:cs="Nunito"/>
                <w:b/>
                <w:color w:val="000000" w:themeColor="text1"/>
                <w:sz w:val="20"/>
                <w:rPrChange w:id="6810" w:author="Craig Parker" w:date="2024-08-07T12:23:00Z">
                  <w:rPr>
                    <w:rFonts w:ascii="Nunito" w:eastAsia="Nunito" w:hAnsi="Nunito" w:cs="Nunito"/>
                    <w:b/>
                  </w:rPr>
                </w:rPrChange>
              </w:rPr>
            </w:pPr>
            <w:r w:rsidRPr="002E4822">
              <w:rPr>
                <w:rFonts w:ascii="Nunito" w:eastAsia="Nunito" w:hAnsi="Nunito" w:cs="Nunito"/>
                <w:b/>
                <w:color w:val="000000" w:themeColor="text1"/>
                <w:sz w:val="20"/>
                <w:rPrChange w:id="6811" w:author="Craig Parker" w:date="2024-08-07T12:23:00Z">
                  <w:rPr>
                    <w:rFonts w:ascii="Nunito" w:eastAsia="Nunito" w:hAnsi="Nunito" w:cs="Nunito"/>
                    <w:b/>
                  </w:rPr>
                </w:rPrChange>
              </w:rPr>
              <w:t xml:space="preserve">Managing access to </w:t>
            </w:r>
            <w:r w:rsidR="00894535" w:rsidRPr="002E4822">
              <w:rPr>
                <w:rFonts w:ascii="Nunito" w:eastAsia="Nunito" w:hAnsi="Nunito" w:cs="Nunito"/>
                <w:b/>
                <w:color w:val="000000" w:themeColor="text1"/>
                <w:sz w:val="20"/>
              </w:rPr>
              <w:t xml:space="preserve">the </w:t>
            </w:r>
            <w:r w:rsidRPr="002E4822">
              <w:rPr>
                <w:rFonts w:ascii="Nunito" w:eastAsia="Nunito" w:hAnsi="Nunito" w:cs="Nunito"/>
                <w:b/>
                <w:color w:val="000000" w:themeColor="text1"/>
                <w:sz w:val="20"/>
                <w:rPrChange w:id="6812" w:author="Craig Parker" w:date="2024-08-07T12:23:00Z">
                  <w:rPr>
                    <w:rFonts w:ascii="Nunito" w:eastAsia="Nunito" w:hAnsi="Nunito" w:cs="Nunito"/>
                    <w:b/>
                  </w:rPr>
                </w:rPrChange>
              </w:rPr>
              <w:t>IBM</w:t>
            </w:r>
            <w:del w:id="6813" w:author="Craig Parker" w:date="2024-07-16T11:11:00Z">
              <w:r w:rsidRPr="002E4822" w:rsidDel="00A74A73">
                <w:rPr>
                  <w:rFonts w:ascii="Nunito" w:eastAsia="Nunito" w:hAnsi="Nunito" w:cs="Nunito"/>
                  <w:b/>
                  <w:color w:val="000000" w:themeColor="text1"/>
                  <w:sz w:val="20"/>
                  <w:rPrChange w:id="6814" w:author="Craig Parker" w:date="2024-08-07T12:23:00Z">
                    <w:rPr>
                      <w:rFonts w:ascii="Nunito" w:eastAsia="Nunito" w:hAnsi="Nunito" w:cs="Nunito"/>
                      <w:b/>
                    </w:rPr>
                  </w:rPrChange>
                </w:rPr>
                <w:delText xml:space="preserve"> PAIRS</w:delText>
              </w:r>
            </w:del>
            <w:r w:rsidRPr="002E4822">
              <w:rPr>
                <w:rFonts w:ascii="Nunito" w:eastAsia="Nunito" w:hAnsi="Nunito" w:cs="Nunito"/>
                <w:b/>
                <w:color w:val="000000" w:themeColor="text1"/>
                <w:sz w:val="20"/>
                <w:rPrChange w:id="6815" w:author="Craig Parker" w:date="2024-08-07T12:23:00Z">
                  <w:rPr>
                    <w:rFonts w:ascii="Nunito" w:eastAsia="Nunito" w:hAnsi="Nunito" w:cs="Nunito"/>
                    <w:b/>
                  </w:rPr>
                </w:rPrChange>
              </w:rPr>
              <w:t xml:space="preserve"> platform</w:t>
            </w:r>
          </w:p>
        </w:tc>
        <w:tc>
          <w:tcPr>
            <w:tcW w:w="1847" w:type="dxa"/>
            <w:shd w:val="clear" w:color="auto" w:fill="auto"/>
            <w:tcMar>
              <w:top w:w="100" w:type="dxa"/>
              <w:left w:w="100" w:type="dxa"/>
              <w:bottom w:w="100" w:type="dxa"/>
              <w:right w:w="100" w:type="dxa"/>
            </w:tcMar>
          </w:tcPr>
          <w:p w14:paraId="000001A8" w14:textId="77777777" w:rsidR="007813F4" w:rsidRPr="002E4822" w:rsidRDefault="009511AE" w:rsidP="0C32A488">
            <w:pPr>
              <w:widowControl w:val="0"/>
              <w:pBdr>
                <w:top w:val="nil"/>
                <w:left w:val="nil"/>
                <w:bottom w:val="nil"/>
                <w:right w:val="nil"/>
                <w:between w:val="nil"/>
              </w:pBdr>
              <w:spacing w:line="240" w:lineRule="auto"/>
              <w:rPr>
                <w:rFonts w:ascii="Nunito" w:eastAsia="Nunito" w:hAnsi="Nunito" w:cs="Nunito"/>
                <w:color w:val="000000" w:themeColor="text1"/>
                <w:sz w:val="20"/>
                <w:rPrChange w:id="6816" w:author="Craig Parker" w:date="2024-08-07T12:23:00Z">
                  <w:rPr>
                    <w:rFonts w:ascii="Nunito" w:eastAsia="Nunito" w:hAnsi="Nunito" w:cs="Nunito"/>
                  </w:rPr>
                </w:rPrChange>
              </w:rPr>
            </w:pPr>
            <w:del w:id="6817" w:author="Lisa van Aardenne" w:date="2024-04-19T09:38:00Z">
              <w:r w:rsidRPr="002E4822" w:rsidDel="0C32A488">
                <w:rPr>
                  <w:rFonts w:ascii="Nunito" w:eastAsia="Nunito" w:hAnsi="Nunito" w:cs="Nunito"/>
                  <w:color w:val="000000" w:themeColor="text1"/>
                  <w:sz w:val="20"/>
                  <w:rPrChange w:id="6818" w:author="Craig Parker" w:date="2024-08-07T12:23:00Z">
                    <w:rPr>
                      <w:rFonts w:ascii="Nunito" w:eastAsia="Nunito" w:hAnsi="Nunito" w:cs="Nunito"/>
                    </w:rPr>
                  </w:rPrChange>
                </w:rPr>
                <w:delText>Toby Kurien</w:delText>
              </w:r>
            </w:del>
          </w:p>
        </w:tc>
        <w:tc>
          <w:tcPr>
            <w:tcW w:w="1588" w:type="dxa"/>
            <w:shd w:val="clear" w:color="auto" w:fill="auto"/>
            <w:tcMar>
              <w:top w:w="100" w:type="dxa"/>
              <w:left w:w="100" w:type="dxa"/>
              <w:bottom w:w="100" w:type="dxa"/>
              <w:right w:w="100" w:type="dxa"/>
            </w:tcMar>
          </w:tcPr>
          <w:p w14:paraId="000001A9"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819"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820" w:author="Craig Parker" w:date="2024-08-07T12:23:00Z">
                  <w:rPr>
                    <w:rFonts w:ascii="Nunito" w:eastAsia="Nunito" w:hAnsi="Nunito" w:cs="Nunito"/>
                  </w:rPr>
                </w:rPrChange>
              </w:rPr>
              <w:t>IBM</w:t>
            </w:r>
          </w:p>
        </w:tc>
        <w:tc>
          <w:tcPr>
            <w:tcW w:w="2820" w:type="dxa"/>
            <w:shd w:val="clear" w:color="auto" w:fill="auto"/>
            <w:tcMar>
              <w:top w:w="100" w:type="dxa"/>
              <w:left w:w="100" w:type="dxa"/>
              <w:bottom w:w="100" w:type="dxa"/>
              <w:right w:w="100" w:type="dxa"/>
            </w:tcMar>
          </w:tcPr>
          <w:p w14:paraId="000001AA" w14:textId="56C3A23E" w:rsidR="007813F4" w:rsidRPr="002E4822" w:rsidRDefault="00894535" w:rsidP="0C32A488">
            <w:pPr>
              <w:widowControl w:val="0"/>
              <w:pBdr>
                <w:top w:val="nil"/>
                <w:left w:val="nil"/>
                <w:bottom w:val="nil"/>
                <w:right w:val="nil"/>
                <w:between w:val="nil"/>
              </w:pBdr>
              <w:spacing w:line="240" w:lineRule="auto"/>
              <w:rPr>
                <w:rFonts w:ascii="Nunito" w:eastAsia="Nunito" w:hAnsi="Nunito" w:cs="Nunito"/>
                <w:color w:val="000000" w:themeColor="text1"/>
                <w:sz w:val="20"/>
                <w:rPrChange w:id="6821" w:author="Craig Parker" w:date="2024-08-07T12:23:00Z">
                  <w:rPr>
                    <w:rFonts w:ascii="Nunito" w:eastAsia="Nunito" w:hAnsi="Nunito" w:cs="Nunito"/>
                  </w:rPr>
                </w:rPrChange>
              </w:rPr>
            </w:pPr>
            <w:r w:rsidRPr="002E4822">
              <w:rPr>
                <w:rFonts w:ascii="Nunito" w:eastAsia="Nunito" w:hAnsi="Nunito" w:cs="Nunito"/>
                <w:color w:val="000000" w:themeColor="text1"/>
                <w:sz w:val="20"/>
                <w:u w:val="single"/>
                <w:rPrChange w:id="6822" w:author="Craig Parker" w:date="2024-08-07T12:23:00Z">
                  <w:rPr>
                    <w:rFonts w:ascii="Nunito" w:eastAsia="Nunito" w:hAnsi="Nunito" w:cs="Nunito"/>
                  </w:rPr>
                </w:rPrChange>
              </w:rPr>
              <w:t>sibusisiwe.makhanya@ibm.com</w:t>
            </w:r>
            <w:r w:rsidRPr="002E4822" w:rsidDel="0C32A488">
              <w:rPr>
                <w:rFonts w:ascii="Nunito" w:eastAsia="Nunito" w:hAnsi="Nunito" w:cs="Nunito"/>
                <w:color w:val="000000" w:themeColor="text1"/>
                <w:sz w:val="20"/>
              </w:rPr>
              <w:t xml:space="preserve"> </w:t>
            </w:r>
            <w:del w:id="6823" w:author="Lisa van Aardenne" w:date="2024-04-19T08:52:00Z">
              <w:r w:rsidR="009511AE" w:rsidRPr="002E4822" w:rsidDel="0C32A488">
                <w:rPr>
                  <w:rFonts w:ascii="Nunito" w:eastAsia="Nunito" w:hAnsi="Nunito" w:cs="Nunito"/>
                  <w:color w:val="000000" w:themeColor="text1"/>
                  <w:sz w:val="20"/>
                  <w:rPrChange w:id="6824" w:author="Craig Parker" w:date="2024-08-07T12:23:00Z">
                    <w:rPr>
                      <w:rFonts w:ascii="Nunito" w:eastAsia="Nunito" w:hAnsi="Nunito" w:cs="Nunito"/>
                    </w:rPr>
                  </w:rPrChange>
                </w:rPr>
                <w:delText>toby.kurien@ibm.com</w:delText>
              </w:r>
            </w:del>
          </w:p>
        </w:tc>
      </w:tr>
    </w:tbl>
    <w:p w14:paraId="000001AB" w14:textId="77777777" w:rsidR="007813F4" w:rsidRPr="002E4822" w:rsidRDefault="007813F4">
      <w:pPr>
        <w:spacing w:line="360" w:lineRule="auto"/>
        <w:rPr>
          <w:rFonts w:ascii="Nunito" w:eastAsia="Nunito" w:hAnsi="Nunito" w:cs="Nunito"/>
          <w:color w:val="000000" w:themeColor="text1"/>
          <w:sz w:val="20"/>
          <w:rPrChange w:id="6825" w:author="Craig Parker" w:date="2024-08-07T12:23:00Z">
            <w:rPr>
              <w:rFonts w:ascii="Nunito" w:eastAsia="Nunito" w:hAnsi="Nunito" w:cs="Nunito"/>
            </w:rPr>
          </w:rPrChange>
        </w:rPr>
      </w:pPr>
    </w:p>
    <w:p w14:paraId="000001AC" w14:textId="77777777" w:rsidR="007813F4" w:rsidRPr="002E4822" w:rsidRDefault="007813F4">
      <w:pPr>
        <w:spacing w:line="360" w:lineRule="auto"/>
        <w:rPr>
          <w:rFonts w:ascii="Nunito" w:eastAsia="Nunito" w:hAnsi="Nunito" w:cs="Nunito"/>
          <w:color w:val="000000" w:themeColor="text1"/>
          <w:sz w:val="20"/>
          <w:rPrChange w:id="6826" w:author="Craig Parker" w:date="2024-08-07T12:23:00Z">
            <w:rPr>
              <w:rFonts w:ascii="Nunito" w:eastAsia="Nunito" w:hAnsi="Nunito" w:cs="Nunito"/>
            </w:rPr>
          </w:rPrChange>
        </w:rPr>
      </w:pPr>
    </w:p>
    <w:p w14:paraId="000001AD" w14:textId="77777777" w:rsidR="007813F4" w:rsidRPr="002E4822" w:rsidRDefault="009511AE">
      <w:pPr>
        <w:pStyle w:val="Heading1"/>
        <w:spacing w:line="360" w:lineRule="auto"/>
        <w:rPr>
          <w:rFonts w:ascii="Nunito" w:hAnsi="Nunito"/>
          <w:color w:val="000000" w:themeColor="text1"/>
          <w:sz w:val="20"/>
          <w:szCs w:val="20"/>
          <w:rPrChange w:id="6827" w:author="Craig Parker" w:date="2024-08-07T12:23:00Z">
            <w:rPr/>
          </w:rPrChange>
        </w:rPr>
      </w:pPr>
      <w:bookmarkStart w:id="6828" w:name="_heading=h.n7aofj4e89lv" w:colFirst="0" w:colLast="0"/>
      <w:bookmarkEnd w:id="6828"/>
      <w:r w:rsidRPr="002E4822">
        <w:rPr>
          <w:rFonts w:ascii="Nunito" w:hAnsi="Nunito"/>
          <w:color w:val="000000" w:themeColor="text1"/>
          <w:sz w:val="20"/>
          <w:szCs w:val="20"/>
          <w:rPrChange w:id="6829" w:author="Craig Parker" w:date="2024-08-07T12:23:00Z">
            <w:rPr/>
          </w:rPrChange>
        </w:rPr>
        <w:br w:type="page"/>
      </w:r>
    </w:p>
    <w:p w14:paraId="000001AE" w14:textId="29408E7B" w:rsidR="007813F4" w:rsidRPr="00896612" w:rsidRDefault="52A8C99F">
      <w:pPr>
        <w:pStyle w:val="Heading1"/>
        <w:numPr>
          <w:ilvl w:val="1"/>
          <w:numId w:val="70"/>
        </w:numPr>
        <w:spacing w:line="360" w:lineRule="auto"/>
        <w:pPrChange w:id="6830" w:author="Craig Parker" w:date="2024-08-07T13:44:00Z">
          <w:pPr>
            <w:pStyle w:val="Heading1"/>
          </w:pPr>
        </w:pPrChange>
      </w:pPr>
      <w:bookmarkStart w:id="6831" w:name="_Toc172635237"/>
      <w:bookmarkStart w:id="6832" w:name="_Toc173777827"/>
      <w:bookmarkStart w:id="6833" w:name="_Toc174562961"/>
      <w:r w:rsidRPr="00896612">
        <w:lastRenderedPageBreak/>
        <w:t>Assessment and revision</w:t>
      </w:r>
      <w:bookmarkEnd w:id="6831"/>
      <w:bookmarkEnd w:id="6832"/>
      <w:bookmarkEnd w:id="6833"/>
    </w:p>
    <w:p w14:paraId="16D6775C" w14:textId="77777777" w:rsidR="00311FAC" w:rsidRPr="002E4822" w:rsidRDefault="00311FAC" w:rsidP="00311FAC">
      <w:pPr>
        <w:spacing w:line="360" w:lineRule="auto"/>
        <w:rPr>
          <w:rFonts w:ascii="Nunito" w:hAnsi="Nunito"/>
          <w:color w:val="000000" w:themeColor="text1"/>
          <w:sz w:val="20"/>
          <w:lang w:val="en-ZA"/>
        </w:rPr>
      </w:pPr>
      <w:r w:rsidRPr="002E4822">
        <w:rPr>
          <w:rFonts w:ascii="Nunito" w:hAnsi="Nunito"/>
          <w:color w:val="000000" w:themeColor="text1"/>
          <w:sz w:val="20"/>
          <w:lang w:val="en-ZA"/>
        </w:rPr>
        <w:t xml:space="preserve">The Data Management and Analysis Core (DMAC) co-Principal Investigators (co-PIs) will conduct periodic reassessments of the Data Management Plan (DMP) in consultation with the HE²AT </w:t>
      </w:r>
      <w:proofErr w:type="spellStart"/>
      <w:r w:rsidRPr="002E4822">
        <w:rPr>
          <w:rFonts w:ascii="Nunito" w:hAnsi="Nunito"/>
          <w:color w:val="000000" w:themeColor="text1"/>
          <w:sz w:val="20"/>
          <w:lang w:val="en-ZA"/>
        </w:rPr>
        <w:t>Center</w:t>
      </w:r>
      <w:proofErr w:type="spellEnd"/>
      <w:r w:rsidRPr="002E4822">
        <w:rPr>
          <w:rFonts w:ascii="Nunito" w:hAnsi="Nunito"/>
          <w:color w:val="000000" w:themeColor="text1"/>
          <w:sz w:val="20"/>
          <w:lang w:val="en-ZA"/>
        </w:rPr>
        <w:t xml:space="preserve"> Steering Committee (SC), including the leads of Research Project 1 (RP1) and Research Project 2 (RP2). These assessments will occur at least every six months to ensure the plan remains effective and </w:t>
      </w:r>
      <w:proofErr w:type="gramStart"/>
      <w:r w:rsidRPr="002E4822">
        <w:rPr>
          <w:rFonts w:ascii="Nunito" w:hAnsi="Nunito"/>
          <w:color w:val="000000" w:themeColor="text1"/>
          <w:sz w:val="20"/>
          <w:lang w:val="en-ZA"/>
        </w:rPr>
        <w:t>up-to-date</w:t>
      </w:r>
      <w:proofErr w:type="gramEnd"/>
      <w:r w:rsidRPr="002E4822">
        <w:rPr>
          <w:rFonts w:ascii="Nunito" w:hAnsi="Nunito"/>
          <w:color w:val="000000" w:themeColor="text1"/>
          <w:sz w:val="20"/>
          <w:lang w:val="en-ZA"/>
        </w:rPr>
        <w:t>.</w:t>
      </w:r>
    </w:p>
    <w:p w14:paraId="5F47F202" w14:textId="77777777" w:rsidR="00311FAC" w:rsidRPr="002E4822" w:rsidRDefault="00311FAC" w:rsidP="00311FAC">
      <w:pPr>
        <w:spacing w:line="360" w:lineRule="auto"/>
        <w:rPr>
          <w:rFonts w:ascii="Nunito" w:hAnsi="Nunito"/>
          <w:b/>
          <w:bCs/>
          <w:color w:val="000000" w:themeColor="text1"/>
          <w:sz w:val="20"/>
          <w:lang w:val="en-ZA"/>
        </w:rPr>
      </w:pPr>
    </w:p>
    <w:p w14:paraId="3CADC65C" w14:textId="77D918B4" w:rsidR="00311FAC" w:rsidRPr="002E4822" w:rsidRDefault="00B5464D" w:rsidP="00311FAC">
      <w:pPr>
        <w:pStyle w:val="Heading2"/>
        <w:spacing w:line="360" w:lineRule="auto"/>
        <w:rPr>
          <w:rFonts w:ascii="Nunito" w:hAnsi="Nunito"/>
          <w:lang w:val="en-ZA"/>
        </w:rPr>
      </w:pPr>
      <w:bookmarkStart w:id="6834" w:name="_Toc174562962"/>
      <w:r w:rsidRPr="002E4822">
        <w:rPr>
          <w:rFonts w:ascii="Nunito" w:hAnsi="Nunito"/>
          <w:lang w:val="en-ZA"/>
        </w:rPr>
        <w:t>16</w:t>
      </w:r>
      <w:r w:rsidR="00311FAC" w:rsidRPr="002E4822">
        <w:rPr>
          <w:rFonts w:ascii="Nunito" w:hAnsi="Nunito"/>
          <w:lang w:val="en-ZA"/>
        </w:rPr>
        <w:t xml:space="preserve">.1. Assessment </w:t>
      </w:r>
      <w:r w:rsidR="002E4822">
        <w:rPr>
          <w:rFonts w:ascii="Nunito" w:hAnsi="Nunito"/>
          <w:lang w:val="en-ZA"/>
        </w:rPr>
        <w:t>s</w:t>
      </w:r>
      <w:r w:rsidR="00311FAC" w:rsidRPr="002E4822">
        <w:rPr>
          <w:rFonts w:ascii="Nunito" w:hAnsi="Nunito"/>
          <w:lang w:val="en-ZA"/>
        </w:rPr>
        <w:t>cope</w:t>
      </w:r>
      <w:bookmarkEnd w:id="6834"/>
    </w:p>
    <w:p w14:paraId="719F8B44" w14:textId="77777777" w:rsidR="00311FAC" w:rsidRPr="002E4822" w:rsidRDefault="00311FAC" w:rsidP="00311FAC">
      <w:pPr>
        <w:spacing w:line="360" w:lineRule="auto"/>
        <w:rPr>
          <w:rFonts w:ascii="Nunito" w:hAnsi="Nunito"/>
          <w:color w:val="000000" w:themeColor="text1"/>
          <w:sz w:val="20"/>
          <w:lang w:val="en-ZA"/>
        </w:rPr>
      </w:pPr>
      <w:r w:rsidRPr="002E4822">
        <w:rPr>
          <w:rFonts w:ascii="Nunito" w:hAnsi="Nunito"/>
          <w:color w:val="000000" w:themeColor="text1"/>
          <w:sz w:val="20"/>
          <w:lang w:val="en-ZA"/>
        </w:rPr>
        <w:t>The reassessment will focus on three key aspects of the data management plan:</w:t>
      </w:r>
    </w:p>
    <w:p w14:paraId="10AE935C" w14:textId="77777777" w:rsidR="00311FAC" w:rsidRPr="002E4822" w:rsidRDefault="00311FAC" w:rsidP="00311FAC">
      <w:pPr>
        <w:numPr>
          <w:ilvl w:val="0"/>
          <w:numId w:val="65"/>
        </w:numPr>
        <w:spacing w:line="360" w:lineRule="auto"/>
        <w:rPr>
          <w:rFonts w:ascii="Nunito" w:hAnsi="Nunito"/>
          <w:color w:val="000000" w:themeColor="text1"/>
          <w:sz w:val="20"/>
          <w:lang w:val="en-ZA"/>
        </w:rPr>
      </w:pPr>
      <w:r w:rsidRPr="002E4822">
        <w:rPr>
          <w:rFonts w:ascii="Nunito" w:hAnsi="Nunito"/>
          <w:b/>
          <w:bCs/>
          <w:color w:val="000000" w:themeColor="text1"/>
          <w:sz w:val="20"/>
          <w:lang w:val="en-ZA"/>
        </w:rPr>
        <w:t>Data Process Efficiency</w:t>
      </w:r>
      <w:r w:rsidRPr="002E4822">
        <w:rPr>
          <w:rFonts w:ascii="Nunito" w:hAnsi="Nunito"/>
          <w:color w:val="000000" w:themeColor="text1"/>
          <w:sz w:val="20"/>
          <w:lang w:val="en-ZA"/>
        </w:rPr>
        <w:t xml:space="preserve">: </w:t>
      </w:r>
    </w:p>
    <w:p w14:paraId="1457FA61" w14:textId="09AB425E" w:rsidR="00311FAC" w:rsidRPr="002E4822" w:rsidRDefault="00311FAC" w:rsidP="00311FAC">
      <w:pPr>
        <w:numPr>
          <w:ilvl w:val="1"/>
          <w:numId w:val="65"/>
        </w:numPr>
        <w:spacing w:line="360" w:lineRule="auto"/>
        <w:rPr>
          <w:rFonts w:ascii="Nunito" w:hAnsi="Nunito"/>
          <w:color w:val="000000" w:themeColor="text1"/>
          <w:sz w:val="20"/>
          <w:lang w:val="en-ZA"/>
        </w:rPr>
      </w:pPr>
      <w:r w:rsidRPr="002E4822">
        <w:rPr>
          <w:rFonts w:ascii="Nunito" w:hAnsi="Nunito"/>
          <w:b/>
          <w:bCs/>
          <w:color w:val="000000" w:themeColor="text1"/>
          <w:sz w:val="20"/>
          <w:lang w:val="en-ZA"/>
        </w:rPr>
        <w:t>Workflow Evaluation</w:t>
      </w:r>
      <w:r w:rsidRPr="002E4822">
        <w:rPr>
          <w:rFonts w:ascii="Nunito" w:hAnsi="Nunito"/>
          <w:color w:val="000000" w:themeColor="text1"/>
          <w:sz w:val="20"/>
          <w:lang w:val="en-ZA"/>
        </w:rPr>
        <w:t xml:space="preserve">: Assess whether the data processing workflow is functioning effectively and producing data ready for analysis. This includes evaluating each step from data acquisition and </w:t>
      </w:r>
      <w:r w:rsidR="00C10805" w:rsidRPr="002E4822">
        <w:rPr>
          <w:rFonts w:ascii="Nunito" w:hAnsi="Nunito"/>
          <w:color w:val="000000" w:themeColor="text1"/>
          <w:sz w:val="20"/>
          <w:lang w:val="en-ZA"/>
        </w:rPr>
        <w:t>harmonisation</w:t>
      </w:r>
      <w:r w:rsidRPr="002E4822">
        <w:rPr>
          <w:rFonts w:ascii="Nunito" w:hAnsi="Nunito"/>
          <w:color w:val="000000" w:themeColor="text1"/>
          <w:sz w:val="20"/>
          <w:lang w:val="en-ZA"/>
        </w:rPr>
        <w:t xml:space="preserve"> to storage and indexing.</w:t>
      </w:r>
    </w:p>
    <w:p w14:paraId="0E2D196F" w14:textId="77777777" w:rsidR="00311FAC" w:rsidRPr="002E4822" w:rsidRDefault="00311FAC" w:rsidP="00311FAC">
      <w:pPr>
        <w:numPr>
          <w:ilvl w:val="1"/>
          <w:numId w:val="65"/>
        </w:numPr>
        <w:spacing w:line="360" w:lineRule="auto"/>
        <w:rPr>
          <w:rFonts w:ascii="Nunito" w:hAnsi="Nunito"/>
          <w:color w:val="000000" w:themeColor="text1"/>
          <w:sz w:val="20"/>
          <w:lang w:val="en-ZA"/>
        </w:rPr>
      </w:pPr>
      <w:r w:rsidRPr="002E4822">
        <w:rPr>
          <w:rFonts w:ascii="Nunito" w:hAnsi="Nunito"/>
          <w:b/>
          <w:bCs/>
          <w:color w:val="000000" w:themeColor="text1"/>
          <w:sz w:val="20"/>
          <w:lang w:val="en-ZA"/>
        </w:rPr>
        <w:t>Error Identification and Resolution</w:t>
      </w:r>
      <w:r w:rsidRPr="002E4822">
        <w:rPr>
          <w:rFonts w:ascii="Nunito" w:hAnsi="Nunito"/>
          <w:color w:val="000000" w:themeColor="text1"/>
          <w:sz w:val="20"/>
          <w:lang w:val="en-ZA"/>
        </w:rPr>
        <w:t>: Identify any issues or bottlenecks in the current workflow and propose solutions to enhance efficiency and data quality.</w:t>
      </w:r>
    </w:p>
    <w:p w14:paraId="733561A8" w14:textId="77777777" w:rsidR="00311FAC" w:rsidRPr="002E4822" w:rsidRDefault="00311FAC" w:rsidP="00311FAC">
      <w:pPr>
        <w:numPr>
          <w:ilvl w:val="0"/>
          <w:numId w:val="65"/>
        </w:numPr>
        <w:spacing w:line="360" w:lineRule="auto"/>
        <w:rPr>
          <w:rFonts w:ascii="Nunito" w:hAnsi="Nunito"/>
          <w:color w:val="000000" w:themeColor="text1"/>
          <w:sz w:val="20"/>
          <w:lang w:val="en-ZA"/>
        </w:rPr>
      </w:pPr>
      <w:r w:rsidRPr="002E4822">
        <w:rPr>
          <w:rFonts w:ascii="Nunito" w:hAnsi="Nunito"/>
          <w:b/>
          <w:bCs/>
          <w:color w:val="000000" w:themeColor="text1"/>
          <w:sz w:val="20"/>
          <w:lang w:val="en-ZA"/>
        </w:rPr>
        <w:t>Compliance and Security</w:t>
      </w:r>
      <w:r w:rsidRPr="002E4822">
        <w:rPr>
          <w:rFonts w:ascii="Nunito" w:hAnsi="Nunito"/>
          <w:color w:val="000000" w:themeColor="text1"/>
          <w:sz w:val="20"/>
          <w:lang w:val="en-ZA"/>
        </w:rPr>
        <w:t xml:space="preserve">: </w:t>
      </w:r>
    </w:p>
    <w:p w14:paraId="61F05BEC" w14:textId="79C72935" w:rsidR="00311FAC" w:rsidRPr="002E4822" w:rsidRDefault="00311FAC" w:rsidP="00311FAC">
      <w:pPr>
        <w:numPr>
          <w:ilvl w:val="1"/>
          <w:numId w:val="65"/>
        </w:numPr>
        <w:spacing w:line="360" w:lineRule="auto"/>
        <w:rPr>
          <w:rFonts w:ascii="Nunito" w:hAnsi="Nunito"/>
          <w:color w:val="000000" w:themeColor="text1"/>
          <w:sz w:val="20"/>
          <w:lang w:val="en-ZA"/>
        </w:rPr>
      </w:pPr>
      <w:r w:rsidRPr="002E4822">
        <w:rPr>
          <w:rFonts w:ascii="Nunito" w:hAnsi="Nunito"/>
          <w:b/>
          <w:bCs/>
          <w:color w:val="000000" w:themeColor="text1"/>
          <w:sz w:val="20"/>
          <w:lang w:val="en-ZA"/>
        </w:rPr>
        <w:t>Compliance Check</w:t>
      </w:r>
      <w:r w:rsidRPr="002E4822">
        <w:rPr>
          <w:rFonts w:ascii="Nunito" w:hAnsi="Nunito"/>
          <w:color w:val="000000" w:themeColor="text1"/>
          <w:sz w:val="20"/>
          <w:lang w:val="en-ZA"/>
        </w:rPr>
        <w:t xml:space="preserve">: Ensure that all data management activities comply with relevant legal and ethical standards, including POPIA and the </w:t>
      </w:r>
      <w:r w:rsidR="00C10805" w:rsidRPr="002E4822">
        <w:rPr>
          <w:rFonts w:ascii="Nunito" w:hAnsi="Nunito"/>
          <w:color w:val="000000" w:themeColor="text1"/>
          <w:sz w:val="20"/>
          <w:lang w:val="en-ZA"/>
        </w:rPr>
        <w:t>DSI-Africa Data Sharing Guideline guidelines</w:t>
      </w:r>
      <w:r w:rsidRPr="002E4822">
        <w:rPr>
          <w:rFonts w:ascii="Nunito" w:hAnsi="Nunito"/>
          <w:color w:val="000000" w:themeColor="text1"/>
          <w:sz w:val="20"/>
          <w:lang w:val="en-ZA"/>
        </w:rPr>
        <w:t>.</w:t>
      </w:r>
    </w:p>
    <w:p w14:paraId="5D034A2B" w14:textId="77777777" w:rsidR="00311FAC" w:rsidRPr="002E4822" w:rsidRDefault="00311FAC" w:rsidP="00311FAC">
      <w:pPr>
        <w:numPr>
          <w:ilvl w:val="1"/>
          <w:numId w:val="65"/>
        </w:numPr>
        <w:spacing w:line="360" w:lineRule="auto"/>
        <w:rPr>
          <w:rFonts w:ascii="Nunito" w:hAnsi="Nunito"/>
          <w:color w:val="000000" w:themeColor="text1"/>
          <w:sz w:val="20"/>
          <w:lang w:val="en-ZA"/>
        </w:rPr>
      </w:pPr>
      <w:r w:rsidRPr="002E4822">
        <w:rPr>
          <w:rFonts w:ascii="Nunito" w:hAnsi="Nunito"/>
          <w:b/>
          <w:bCs/>
          <w:color w:val="000000" w:themeColor="text1"/>
          <w:sz w:val="20"/>
          <w:lang w:val="en-ZA"/>
        </w:rPr>
        <w:t>Security Measures</w:t>
      </w:r>
      <w:r w:rsidRPr="002E4822">
        <w:rPr>
          <w:rFonts w:ascii="Nunito" w:hAnsi="Nunito"/>
          <w:color w:val="000000" w:themeColor="text1"/>
          <w:sz w:val="20"/>
          <w:lang w:val="en-ZA"/>
        </w:rPr>
        <w:t>: Review and update data security measures to protect personally identifiable information and ensure the integrity and confidentiality of the data.</w:t>
      </w:r>
    </w:p>
    <w:p w14:paraId="624140DD" w14:textId="77777777" w:rsidR="00311FAC" w:rsidRPr="002E4822" w:rsidRDefault="00311FAC" w:rsidP="00311FAC">
      <w:pPr>
        <w:numPr>
          <w:ilvl w:val="0"/>
          <w:numId w:val="65"/>
        </w:numPr>
        <w:spacing w:line="360" w:lineRule="auto"/>
        <w:rPr>
          <w:rFonts w:ascii="Nunito" w:hAnsi="Nunito"/>
          <w:color w:val="000000" w:themeColor="text1"/>
          <w:sz w:val="20"/>
          <w:lang w:val="en-ZA"/>
        </w:rPr>
      </w:pPr>
      <w:r w:rsidRPr="002E4822">
        <w:rPr>
          <w:rFonts w:ascii="Nunito" w:hAnsi="Nunito"/>
          <w:b/>
          <w:bCs/>
          <w:color w:val="000000" w:themeColor="text1"/>
          <w:sz w:val="20"/>
          <w:lang w:val="en-ZA"/>
        </w:rPr>
        <w:t>Usability and Accessibility</w:t>
      </w:r>
      <w:r w:rsidRPr="002E4822">
        <w:rPr>
          <w:rFonts w:ascii="Nunito" w:hAnsi="Nunito"/>
          <w:color w:val="000000" w:themeColor="text1"/>
          <w:sz w:val="20"/>
          <w:lang w:val="en-ZA"/>
        </w:rPr>
        <w:t xml:space="preserve">: </w:t>
      </w:r>
    </w:p>
    <w:p w14:paraId="7C62580A" w14:textId="69F97628" w:rsidR="00311FAC" w:rsidRPr="002E4822" w:rsidRDefault="00311FAC" w:rsidP="00311FAC">
      <w:pPr>
        <w:numPr>
          <w:ilvl w:val="1"/>
          <w:numId w:val="65"/>
        </w:numPr>
        <w:spacing w:line="360" w:lineRule="auto"/>
        <w:rPr>
          <w:rFonts w:ascii="Nunito" w:hAnsi="Nunito"/>
          <w:color w:val="000000" w:themeColor="text1"/>
          <w:sz w:val="20"/>
          <w:lang w:val="en-ZA"/>
        </w:rPr>
      </w:pPr>
      <w:r w:rsidRPr="002E4822">
        <w:rPr>
          <w:rFonts w:ascii="Nunito" w:hAnsi="Nunito"/>
          <w:b/>
          <w:bCs/>
          <w:color w:val="000000" w:themeColor="text1"/>
          <w:sz w:val="20"/>
          <w:lang w:val="en-ZA"/>
        </w:rPr>
        <w:t>Data Accessibility</w:t>
      </w:r>
      <w:r w:rsidRPr="002E4822">
        <w:rPr>
          <w:rFonts w:ascii="Nunito" w:hAnsi="Nunito"/>
          <w:color w:val="000000" w:themeColor="text1"/>
          <w:sz w:val="20"/>
          <w:lang w:val="en-ZA"/>
        </w:rPr>
        <w:t xml:space="preserve">: Evaluate whether the data is easily accessible to </w:t>
      </w:r>
      <w:r w:rsidR="00C10805" w:rsidRPr="002E4822">
        <w:rPr>
          <w:rFonts w:ascii="Nunito" w:hAnsi="Nunito"/>
          <w:color w:val="000000" w:themeColor="text1"/>
          <w:sz w:val="20"/>
          <w:lang w:val="en-ZA"/>
        </w:rPr>
        <w:t>authorised</w:t>
      </w:r>
      <w:r w:rsidRPr="002E4822">
        <w:rPr>
          <w:rFonts w:ascii="Nunito" w:hAnsi="Nunito"/>
          <w:color w:val="000000" w:themeColor="text1"/>
          <w:sz w:val="20"/>
          <w:lang w:val="en-ZA"/>
        </w:rPr>
        <w:t xml:space="preserve"> users, including partner researchers and members of the HE²AT </w:t>
      </w:r>
      <w:proofErr w:type="spellStart"/>
      <w:r w:rsidRPr="002E4822">
        <w:rPr>
          <w:rFonts w:ascii="Nunito" w:hAnsi="Nunito"/>
          <w:color w:val="000000" w:themeColor="text1"/>
          <w:sz w:val="20"/>
          <w:lang w:val="en-ZA"/>
        </w:rPr>
        <w:t>Center</w:t>
      </w:r>
      <w:proofErr w:type="spellEnd"/>
      <w:r w:rsidRPr="002E4822">
        <w:rPr>
          <w:rFonts w:ascii="Nunito" w:hAnsi="Nunito"/>
          <w:color w:val="000000" w:themeColor="text1"/>
          <w:sz w:val="20"/>
          <w:lang w:val="en-ZA"/>
        </w:rPr>
        <w:t>.</w:t>
      </w:r>
    </w:p>
    <w:p w14:paraId="63D87E34" w14:textId="77777777" w:rsidR="00311FAC" w:rsidRPr="002E4822" w:rsidRDefault="00311FAC" w:rsidP="00311FAC">
      <w:pPr>
        <w:numPr>
          <w:ilvl w:val="1"/>
          <w:numId w:val="65"/>
        </w:numPr>
        <w:spacing w:line="360" w:lineRule="auto"/>
        <w:rPr>
          <w:rFonts w:ascii="Nunito" w:hAnsi="Nunito"/>
          <w:color w:val="000000" w:themeColor="text1"/>
          <w:sz w:val="20"/>
          <w:lang w:val="en-ZA"/>
        </w:rPr>
      </w:pPr>
      <w:r w:rsidRPr="002E4822">
        <w:rPr>
          <w:rFonts w:ascii="Nunito" w:hAnsi="Nunito"/>
          <w:b/>
          <w:bCs/>
          <w:color w:val="000000" w:themeColor="text1"/>
          <w:sz w:val="20"/>
          <w:lang w:val="en-ZA"/>
        </w:rPr>
        <w:t>Usability for Analysis</w:t>
      </w:r>
      <w:r w:rsidRPr="002E4822">
        <w:rPr>
          <w:rFonts w:ascii="Nunito" w:hAnsi="Nunito"/>
          <w:color w:val="000000" w:themeColor="text1"/>
          <w:sz w:val="20"/>
          <w:lang w:val="en-ZA"/>
        </w:rPr>
        <w:t>: Ensure that the data is in a usable format for analysis, with appropriate metadata and documentation to support effective use by researchers.</w:t>
      </w:r>
    </w:p>
    <w:p w14:paraId="5EA011BE" w14:textId="77777777" w:rsidR="00311FAC" w:rsidRPr="002E4822" w:rsidRDefault="00311FAC" w:rsidP="00311FAC">
      <w:pPr>
        <w:spacing w:line="360" w:lineRule="auto"/>
        <w:rPr>
          <w:rFonts w:ascii="Nunito" w:hAnsi="Nunito"/>
          <w:b/>
          <w:bCs/>
          <w:color w:val="000000" w:themeColor="text1"/>
          <w:sz w:val="20"/>
          <w:lang w:val="en-ZA"/>
        </w:rPr>
      </w:pPr>
    </w:p>
    <w:p w14:paraId="036E736D" w14:textId="2D21A4B1" w:rsidR="00311FAC" w:rsidRPr="002E4822" w:rsidRDefault="00311FAC" w:rsidP="00311FAC">
      <w:pPr>
        <w:pStyle w:val="Heading2"/>
        <w:spacing w:line="360" w:lineRule="auto"/>
        <w:rPr>
          <w:rFonts w:ascii="Nunito" w:hAnsi="Nunito"/>
          <w:lang w:val="en-ZA"/>
        </w:rPr>
      </w:pPr>
      <w:bookmarkStart w:id="6835" w:name="_Toc174562963"/>
      <w:r w:rsidRPr="002E4822">
        <w:rPr>
          <w:rFonts w:ascii="Nunito" w:hAnsi="Nunito"/>
          <w:lang w:val="en-ZA"/>
        </w:rPr>
        <w:lastRenderedPageBreak/>
        <w:t>1</w:t>
      </w:r>
      <w:r w:rsidR="00B5464D" w:rsidRPr="002E4822">
        <w:rPr>
          <w:rFonts w:ascii="Nunito" w:hAnsi="Nunito"/>
          <w:lang w:val="en-ZA"/>
        </w:rPr>
        <w:t>6</w:t>
      </w:r>
      <w:r w:rsidRPr="002E4822">
        <w:rPr>
          <w:rFonts w:ascii="Nunito" w:hAnsi="Nunito"/>
          <w:lang w:val="en-ZA"/>
        </w:rPr>
        <w:t xml:space="preserve">.2. Revision </w:t>
      </w:r>
      <w:r w:rsidR="002E4822">
        <w:rPr>
          <w:rFonts w:ascii="Nunito" w:hAnsi="Nunito"/>
          <w:lang w:val="en-ZA"/>
        </w:rPr>
        <w:t>p</w:t>
      </w:r>
      <w:r w:rsidRPr="002E4822">
        <w:rPr>
          <w:rFonts w:ascii="Nunito" w:hAnsi="Nunito"/>
          <w:lang w:val="en-ZA"/>
        </w:rPr>
        <w:t>rocess</w:t>
      </w:r>
      <w:bookmarkEnd w:id="6835"/>
    </w:p>
    <w:p w14:paraId="3F4ECA9B" w14:textId="77777777" w:rsidR="00311FAC" w:rsidRPr="002E4822" w:rsidRDefault="00311FAC" w:rsidP="00311FAC">
      <w:pPr>
        <w:spacing w:line="360" w:lineRule="auto"/>
        <w:rPr>
          <w:rFonts w:ascii="Nunito" w:hAnsi="Nunito"/>
          <w:color w:val="000000" w:themeColor="text1"/>
          <w:sz w:val="20"/>
          <w:lang w:val="en-ZA"/>
        </w:rPr>
      </w:pPr>
      <w:r w:rsidRPr="002E4822">
        <w:rPr>
          <w:rFonts w:ascii="Nunito" w:hAnsi="Nunito"/>
          <w:color w:val="000000" w:themeColor="text1"/>
          <w:sz w:val="20"/>
          <w:lang w:val="en-ZA"/>
        </w:rPr>
        <w:t>Based on the findings from the assessment, the DMAC co-PIs will propose revisions to the Data Management Plan. The proposed revisions will undergo the following process:</w:t>
      </w:r>
    </w:p>
    <w:p w14:paraId="4CBF6404" w14:textId="77777777" w:rsidR="00311FAC" w:rsidRPr="002E4822" w:rsidRDefault="00311FAC" w:rsidP="00311FAC">
      <w:pPr>
        <w:numPr>
          <w:ilvl w:val="0"/>
          <w:numId w:val="66"/>
        </w:numPr>
        <w:spacing w:line="360" w:lineRule="auto"/>
        <w:rPr>
          <w:rFonts w:ascii="Nunito" w:hAnsi="Nunito"/>
          <w:color w:val="000000" w:themeColor="text1"/>
          <w:sz w:val="20"/>
          <w:lang w:val="en-ZA"/>
        </w:rPr>
      </w:pPr>
      <w:r w:rsidRPr="002E4822">
        <w:rPr>
          <w:rFonts w:ascii="Nunito" w:hAnsi="Nunito"/>
          <w:b/>
          <w:bCs/>
          <w:color w:val="000000" w:themeColor="text1"/>
          <w:sz w:val="20"/>
          <w:lang w:val="en-ZA"/>
        </w:rPr>
        <w:t>Proposal Development</w:t>
      </w:r>
      <w:r w:rsidRPr="002E4822">
        <w:rPr>
          <w:rFonts w:ascii="Nunito" w:hAnsi="Nunito"/>
          <w:color w:val="000000" w:themeColor="text1"/>
          <w:sz w:val="20"/>
          <w:lang w:val="en-ZA"/>
        </w:rPr>
        <w:t xml:space="preserve">: </w:t>
      </w:r>
    </w:p>
    <w:p w14:paraId="656CC0C5" w14:textId="77777777" w:rsidR="00311FAC" w:rsidRPr="002E4822" w:rsidRDefault="00311FAC" w:rsidP="00311FAC">
      <w:pPr>
        <w:numPr>
          <w:ilvl w:val="1"/>
          <w:numId w:val="66"/>
        </w:numPr>
        <w:spacing w:line="360" w:lineRule="auto"/>
        <w:rPr>
          <w:rFonts w:ascii="Nunito" w:hAnsi="Nunito"/>
          <w:color w:val="000000" w:themeColor="text1"/>
          <w:sz w:val="20"/>
          <w:lang w:val="en-ZA"/>
        </w:rPr>
      </w:pPr>
      <w:r w:rsidRPr="002E4822">
        <w:rPr>
          <w:rFonts w:ascii="Nunito" w:hAnsi="Nunito"/>
          <w:color w:val="000000" w:themeColor="text1"/>
          <w:sz w:val="20"/>
          <w:lang w:val="en-ZA"/>
        </w:rPr>
        <w:t>The DMAC co-PIs will draft detailed proposals for necessary updates and changes to the DMP, addressing any identified issues and incorporating feedback from the assessment.</w:t>
      </w:r>
    </w:p>
    <w:p w14:paraId="182C452C" w14:textId="77777777" w:rsidR="00311FAC" w:rsidRPr="002E4822" w:rsidRDefault="00311FAC" w:rsidP="00311FAC">
      <w:pPr>
        <w:numPr>
          <w:ilvl w:val="0"/>
          <w:numId w:val="66"/>
        </w:numPr>
        <w:spacing w:line="360" w:lineRule="auto"/>
        <w:rPr>
          <w:rFonts w:ascii="Nunito" w:hAnsi="Nunito"/>
          <w:color w:val="000000" w:themeColor="text1"/>
          <w:sz w:val="20"/>
          <w:lang w:val="en-ZA"/>
        </w:rPr>
      </w:pPr>
      <w:r w:rsidRPr="002E4822">
        <w:rPr>
          <w:rFonts w:ascii="Nunito" w:hAnsi="Nunito"/>
          <w:b/>
          <w:bCs/>
          <w:color w:val="000000" w:themeColor="text1"/>
          <w:sz w:val="20"/>
          <w:lang w:val="en-ZA"/>
        </w:rPr>
        <w:t>Review and Approval</w:t>
      </w:r>
      <w:r w:rsidRPr="002E4822">
        <w:rPr>
          <w:rFonts w:ascii="Nunito" w:hAnsi="Nunito"/>
          <w:color w:val="000000" w:themeColor="text1"/>
          <w:sz w:val="20"/>
          <w:lang w:val="en-ZA"/>
        </w:rPr>
        <w:t xml:space="preserve">: </w:t>
      </w:r>
    </w:p>
    <w:p w14:paraId="75666945" w14:textId="77777777" w:rsidR="00311FAC" w:rsidRPr="002E4822" w:rsidRDefault="00311FAC" w:rsidP="00311FAC">
      <w:pPr>
        <w:numPr>
          <w:ilvl w:val="1"/>
          <w:numId w:val="66"/>
        </w:numPr>
        <w:spacing w:line="360" w:lineRule="auto"/>
        <w:rPr>
          <w:rFonts w:ascii="Nunito" w:hAnsi="Nunito"/>
          <w:color w:val="000000" w:themeColor="text1"/>
          <w:sz w:val="20"/>
          <w:lang w:val="en-ZA"/>
        </w:rPr>
      </w:pPr>
      <w:r w:rsidRPr="002E4822">
        <w:rPr>
          <w:rFonts w:ascii="Nunito" w:hAnsi="Nunito"/>
          <w:color w:val="000000" w:themeColor="text1"/>
          <w:sz w:val="20"/>
          <w:lang w:val="en-ZA"/>
        </w:rPr>
        <w:t xml:space="preserve">The proposed revisions will be presented to the HE²AT </w:t>
      </w:r>
      <w:proofErr w:type="spellStart"/>
      <w:r w:rsidRPr="002E4822">
        <w:rPr>
          <w:rFonts w:ascii="Nunito" w:hAnsi="Nunito"/>
          <w:color w:val="000000" w:themeColor="text1"/>
          <w:sz w:val="20"/>
          <w:lang w:val="en-ZA"/>
        </w:rPr>
        <w:t>Center</w:t>
      </w:r>
      <w:proofErr w:type="spellEnd"/>
      <w:r w:rsidRPr="002E4822">
        <w:rPr>
          <w:rFonts w:ascii="Nunito" w:hAnsi="Nunito"/>
          <w:color w:val="000000" w:themeColor="text1"/>
          <w:sz w:val="20"/>
          <w:lang w:val="en-ZA"/>
        </w:rPr>
        <w:t xml:space="preserve"> Steering Committee (SC) for review.</w:t>
      </w:r>
    </w:p>
    <w:p w14:paraId="74E1766C" w14:textId="77777777" w:rsidR="00311FAC" w:rsidRPr="002E4822" w:rsidRDefault="00311FAC" w:rsidP="00311FAC">
      <w:pPr>
        <w:numPr>
          <w:ilvl w:val="1"/>
          <w:numId w:val="66"/>
        </w:numPr>
        <w:spacing w:line="360" w:lineRule="auto"/>
        <w:rPr>
          <w:rFonts w:ascii="Nunito" w:hAnsi="Nunito"/>
          <w:color w:val="000000" w:themeColor="text1"/>
          <w:sz w:val="20"/>
          <w:lang w:val="en-ZA"/>
        </w:rPr>
      </w:pPr>
      <w:r w:rsidRPr="002E4822">
        <w:rPr>
          <w:rFonts w:ascii="Nunito" w:hAnsi="Nunito"/>
          <w:color w:val="000000" w:themeColor="text1"/>
          <w:sz w:val="20"/>
          <w:lang w:val="en-ZA"/>
        </w:rPr>
        <w:t>The SC, including the RP1 and RP2 leads, will evaluate the proposed changes and provide their approval or request further modifications as needed.</w:t>
      </w:r>
    </w:p>
    <w:p w14:paraId="0888FEE8" w14:textId="77777777" w:rsidR="00311FAC" w:rsidRPr="002E4822" w:rsidRDefault="00311FAC" w:rsidP="00311FAC">
      <w:pPr>
        <w:numPr>
          <w:ilvl w:val="0"/>
          <w:numId w:val="66"/>
        </w:numPr>
        <w:spacing w:line="360" w:lineRule="auto"/>
        <w:rPr>
          <w:rFonts w:ascii="Nunito" w:hAnsi="Nunito"/>
          <w:color w:val="000000" w:themeColor="text1"/>
          <w:sz w:val="20"/>
          <w:lang w:val="en-ZA"/>
        </w:rPr>
      </w:pPr>
      <w:r w:rsidRPr="002E4822">
        <w:rPr>
          <w:rFonts w:ascii="Nunito" w:hAnsi="Nunito"/>
          <w:b/>
          <w:bCs/>
          <w:color w:val="000000" w:themeColor="text1"/>
          <w:sz w:val="20"/>
          <w:lang w:val="en-ZA"/>
        </w:rPr>
        <w:t>Implementation</w:t>
      </w:r>
      <w:r w:rsidRPr="002E4822">
        <w:rPr>
          <w:rFonts w:ascii="Nunito" w:hAnsi="Nunito"/>
          <w:color w:val="000000" w:themeColor="text1"/>
          <w:sz w:val="20"/>
          <w:lang w:val="en-ZA"/>
        </w:rPr>
        <w:t xml:space="preserve">: </w:t>
      </w:r>
    </w:p>
    <w:p w14:paraId="0AA7AC87" w14:textId="1F7900AA" w:rsidR="00311FAC" w:rsidRPr="002E4822" w:rsidRDefault="00311FAC" w:rsidP="00311FAC">
      <w:pPr>
        <w:numPr>
          <w:ilvl w:val="1"/>
          <w:numId w:val="66"/>
        </w:numPr>
        <w:spacing w:line="360" w:lineRule="auto"/>
        <w:rPr>
          <w:rFonts w:ascii="Nunito" w:hAnsi="Nunito"/>
          <w:color w:val="000000" w:themeColor="text1"/>
          <w:sz w:val="20"/>
          <w:lang w:val="en-ZA"/>
        </w:rPr>
      </w:pPr>
      <w:r w:rsidRPr="002E4822">
        <w:rPr>
          <w:rFonts w:ascii="Nunito" w:hAnsi="Nunito"/>
          <w:color w:val="000000" w:themeColor="text1"/>
          <w:sz w:val="20"/>
          <w:lang w:val="en-ZA"/>
        </w:rPr>
        <w:t xml:space="preserve">Upon approval, the </w:t>
      </w:r>
      <w:r w:rsidR="00C10805" w:rsidRPr="002E4822">
        <w:rPr>
          <w:rFonts w:ascii="Nunito" w:hAnsi="Nunito"/>
          <w:color w:val="000000" w:themeColor="text1"/>
          <w:sz w:val="20"/>
          <w:lang w:val="en-ZA"/>
        </w:rPr>
        <w:t>DMAC team will implement the revised Data Management Plan</w:t>
      </w:r>
      <w:r w:rsidRPr="002E4822">
        <w:rPr>
          <w:rFonts w:ascii="Nunito" w:hAnsi="Nunito"/>
          <w:color w:val="000000" w:themeColor="text1"/>
          <w:sz w:val="20"/>
          <w:lang w:val="en-ZA"/>
        </w:rPr>
        <w:t>.</w:t>
      </w:r>
    </w:p>
    <w:p w14:paraId="5D926AE4" w14:textId="77777777" w:rsidR="00311FAC" w:rsidRPr="002E4822" w:rsidRDefault="00311FAC" w:rsidP="00311FAC">
      <w:pPr>
        <w:numPr>
          <w:ilvl w:val="1"/>
          <w:numId w:val="66"/>
        </w:numPr>
        <w:spacing w:line="360" w:lineRule="auto"/>
        <w:rPr>
          <w:rFonts w:ascii="Nunito" w:hAnsi="Nunito"/>
          <w:color w:val="000000" w:themeColor="text1"/>
          <w:sz w:val="20"/>
          <w:lang w:val="en-ZA"/>
        </w:rPr>
      </w:pPr>
      <w:r w:rsidRPr="002E4822">
        <w:rPr>
          <w:rFonts w:ascii="Nunito" w:hAnsi="Nunito"/>
          <w:color w:val="000000" w:themeColor="text1"/>
          <w:sz w:val="20"/>
          <w:lang w:val="en-ZA"/>
        </w:rPr>
        <w:t>All relevant stakeholders will be informed of the changes, and any necessary training or guidance will be provided to ensure smooth implementation.</w:t>
      </w:r>
    </w:p>
    <w:p w14:paraId="551BA157" w14:textId="77777777" w:rsidR="00311FAC" w:rsidRPr="002E4822" w:rsidRDefault="00311FAC" w:rsidP="00311FAC">
      <w:pPr>
        <w:spacing w:line="360" w:lineRule="auto"/>
        <w:rPr>
          <w:rFonts w:ascii="Nunito" w:hAnsi="Nunito"/>
          <w:color w:val="000000" w:themeColor="text1"/>
          <w:sz w:val="20"/>
          <w:lang w:val="en-ZA"/>
        </w:rPr>
      </w:pPr>
      <w:r w:rsidRPr="002E4822">
        <w:rPr>
          <w:rFonts w:ascii="Nunito" w:hAnsi="Nunito"/>
          <w:color w:val="000000" w:themeColor="text1"/>
          <w:sz w:val="20"/>
          <w:lang w:val="en-ZA"/>
        </w:rPr>
        <w:t xml:space="preserve">By conducting regular assessments and making necessary revisions, the HE²AT </w:t>
      </w:r>
      <w:proofErr w:type="spellStart"/>
      <w:r w:rsidRPr="002E4822">
        <w:rPr>
          <w:rFonts w:ascii="Nunito" w:hAnsi="Nunito"/>
          <w:color w:val="000000" w:themeColor="text1"/>
          <w:sz w:val="20"/>
          <w:lang w:val="en-ZA"/>
        </w:rPr>
        <w:t>Center</w:t>
      </w:r>
      <w:proofErr w:type="spellEnd"/>
      <w:r w:rsidRPr="002E4822">
        <w:rPr>
          <w:rFonts w:ascii="Nunito" w:hAnsi="Nunito"/>
          <w:color w:val="000000" w:themeColor="text1"/>
          <w:sz w:val="20"/>
          <w:lang w:val="en-ZA"/>
        </w:rPr>
        <w:t xml:space="preserve"> ensures that the Data Management Plan remains robust, effective, and aligned with best practices in data management and analysis.</w:t>
      </w:r>
    </w:p>
    <w:p w14:paraId="000001AF" w14:textId="4A1555BE" w:rsidR="007813F4" w:rsidRPr="002E4822" w:rsidRDefault="009511AE">
      <w:pPr>
        <w:spacing w:line="360" w:lineRule="auto"/>
        <w:rPr>
          <w:rFonts w:ascii="Nunito" w:hAnsi="Nunito"/>
          <w:color w:val="000000" w:themeColor="text1"/>
          <w:sz w:val="20"/>
          <w:rPrChange w:id="6836" w:author="Craig Parker" w:date="2024-08-07T12:23:00Z">
            <w:rPr/>
          </w:rPrChange>
        </w:rPr>
      </w:pPr>
      <w:r w:rsidRPr="002E4822">
        <w:rPr>
          <w:rFonts w:ascii="Nunito" w:hAnsi="Nunito"/>
          <w:color w:val="000000" w:themeColor="text1"/>
          <w:sz w:val="20"/>
          <w:rPrChange w:id="6837" w:author="Craig Parker" w:date="2024-08-07T12:23:00Z">
            <w:rPr/>
          </w:rPrChange>
        </w:rPr>
        <w:t xml:space="preserve">The </w:t>
      </w:r>
      <w:del w:id="6838" w:author="Craig Parker" w:date="2024-07-08T11:58:00Z">
        <w:r w:rsidRPr="002E4822" w:rsidDel="003C65B3">
          <w:rPr>
            <w:rFonts w:ascii="Nunito" w:hAnsi="Nunito"/>
            <w:color w:val="000000" w:themeColor="text1"/>
            <w:sz w:val="20"/>
            <w:rPrChange w:id="6839" w:author="Craig Parker" w:date="2024-08-07T12:23:00Z">
              <w:rPr/>
            </w:rPrChange>
          </w:rPr>
          <w:delText xml:space="preserve">Data Management Plan will be periodically assessed by the DMAC co-PIs in consultation with the HEAT Steering Committee including RP1 and RP2 leads.  This will take place at least </w:delText>
        </w:r>
        <w:r w:rsidRPr="002E4822" w:rsidDel="003C65B3">
          <w:rPr>
            <w:rFonts w:ascii="Nunito" w:hAnsi="Nunito"/>
            <w:i/>
            <w:color w:val="000000" w:themeColor="text1"/>
            <w:sz w:val="20"/>
            <w:rPrChange w:id="6840" w:author="Craig Parker" w:date="2024-08-07T12:23:00Z">
              <w:rPr>
                <w:i/>
              </w:rPr>
            </w:rPrChange>
          </w:rPr>
          <w:delText>every 6</w:delText>
        </w:r>
      </w:del>
      <w:ins w:id="6841" w:author="Craig Parker" w:date="2024-07-08T11:58:00Z">
        <w:r w:rsidR="003C65B3" w:rsidRPr="002E4822">
          <w:rPr>
            <w:rFonts w:ascii="Nunito" w:hAnsi="Nunito"/>
            <w:color w:val="000000" w:themeColor="text1"/>
            <w:sz w:val="20"/>
            <w:rPrChange w:id="6842" w:author="Craig Parker" w:date="2024-08-07T12:23:00Z">
              <w:rPr/>
            </w:rPrChange>
          </w:rPr>
          <w:t xml:space="preserve">DMAC co-PIs will periodically </w:t>
        </w:r>
      </w:ins>
      <w:ins w:id="6843" w:author="Matthew Chersich" w:date="2024-08-04T20:17:00Z">
        <w:r w:rsidR="00AE02E3" w:rsidRPr="002E4822">
          <w:rPr>
            <w:rFonts w:ascii="Nunito" w:hAnsi="Nunito"/>
            <w:color w:val="000000" w:themeColor="text1"/>
            <w:sz w:val="20"/>
            <w:rPrChange w:id="6844" w:author="Craig Parker" w:date="2024-08-07T12:23:00Z">
              <w:rPr>
                <w:rFonts w:ascii="Nunito" w:hAnsi="Nunito"/>
              </w:rPr>
            </w:rPrChange>
          </w:rPr>
          <w:t>re-</w:t>
        </w:r>
      </w:ins>
      <w:ins w:id="6845" w:author="Craig Parker" w:date="2024-07-08T11:58:00Z">
        <w:r w:rsidR="003C65B3" w:rsidRPr="002E4822">
          <w:rPr>
            <w:rFonts w:ascii="Nunito" w:hAnsi="Nunito"/>
            <w:color w:val="000000" w:themeColor="text1"/>
            <w:sz w:val="20"/>
            <w:rPrChange w:id="6846" w:author="Craig Parker" w:date="2024-08-07T12:23:00Z">
              <w:rPr/>
            </w:rPrChange>
          </w:rPr>
          <w:t xml:space="preserve">assess the Data Management Plan in consultation with the </w:t>
        </w:r>
      </w:ins>
      <w:ins w:id="6847" w:author="Craig Parker" w:date="2024-08-05T19:21:00Z">
        <w:r w:rsidR="006A3891" w:rsidRPr="002E4822">
          <w:rPr>
            <w:rFonts w:ascii="Nunito" w:hAnsi="Nunito"/>
            <w:color w:val="000000" w:themeColor="text1"/>
            <w:sz w:val="20"/>
            <w:rPrChange w:id="6848" w:author="Craig Parker" w:date="2024-08-07T12:23:00Z">
              <w:rPr>
                <w:rFonts w:ascii="Nunito" w:hAnsi="Nunito"/>
              </w:rPr>
            </w:rPrChange>
          </w:rPr>
          <w:t>HE²AT</w:t>
        </w:r>
      </w:ins>
      <w:ins w:id="6849" w:author="Craig Parker" w:date="2024-07-08T11:58:00Z">
        <w:r w:rsidR="003C65B3" w:rsidRPr="002E4822">
          <w:rPr>
            <w:rFonts w:ascii="Nunito" w:hAnsi="Nunito"/>
            <w:color w:val="000000" w:themeColor="text1"/>
            <w:sz w:val="20"/>
            <w:rPrChange w:id="6850" w:author="Craig Parker" w:date="2024-08-07T12:23:00Z">
              <w:rPr/>
            </w:rPrChange>
          </w:rPr>
          <w:t xml:space="preserve"> </w:t>
        </w:r>
      </w:ins>
      <w:ins w:id="6851" w:author="Matthew Chersich" w:date="2024-08-04T20:17:00Z">
        <w:r w:rsidR="00AE02E3" w:rsidRPr="002E4822">
          <w:rPr>
            <w:rFonts w:ascii="Nunito" w:hAnsi="Nunito"/>
            <w:color w:val="000000" w:themeColor="text1"/>
            <w:sz w:val="20"/>
            <w:rPrChange w:id="6852" w:author="Craig Parker" w:date="2024-08-07T12:23:00Z">
              <w:rPr>
                <w:rFonts w:ascii="Nunito" w:hAnsi="Nunito"/>
              </w:rPr>
            </w:rPrChange>
          </w:rPr>
          <w:t xml:space="preserve">Center </w:t>
        </w:r>
      </w:ins>
      <w:ins w:id="6853" w:author="Craig Parker" w:date="2024-07-08T11:58:00Z">
        <w:r w:rsidR="003C65B3" w:rsidRPr="002E4822">
          <w:rPr>
            <w:rFonts w:ascii="Nunito" w:hAnsi="Nunito"/>
            <w:color w:val="000000" w:themeColor="text1"/>
            <w:sz w:val="20"/>
            <w:rPrChange w:id="6854" w:author="Craig Parker" w:date="2024-08-07T12:23:00Z">
              <w:rPr/>
            </w:rPrChange>
          </w:rPr>
          <w:t>Steering Committee, including the RP1 and RP2 leads. This will take place at least every six</w:t>
        </w:r>
      </w:ins>
      <w:r w:rsidRPr="002E4822">
        <w:rPr>
          <w:rFonts w:ascii="Nunito" w:hAnsi="Nunito"/>
          <w:i/>
          <w:color w:val="000000" w:themeColor="text1"/>
          <w:sz w:val="20"/>
          <w:rPrChange w:id="6855" w:author="Craig Parker" w:date="2024-08-07T12:23:00Z">
            <w:rPr>
              <w:i/>
            </w:rPr>
          </w:rPrChange>
        </w:rPr>
        <w:t xml:space="preserve"> months</w:t>
      </w:r>
      <w:r w:rsidRPr="002E4822">
        <w:rPr>
          <w:rFonts w:ascii="Nunito" w:hAnsi="Nunito"/>
          <w:color w:val="000000" w:themeColor="text1"/>
          <w:sz w:val="20"/>
          <w:rPrChange w:id="6856" w:author="Craig Parker" w:date="2024-08-07T12:23:00Z">
            <w:rPr/>
          </w:rPrChange>
        </w:rPr>
        <w:t>.</w:t>
      </w:r>
    </w:p>
    <w:p w14:paraId="000001B0" w14:textId="77777777" w:rsidR="007813F4" w:rsidRPr="002E4822" w:rsidRDefault="007813F4">
      <w:pPr>
        <w:spacing w:line="360" w:lineRule="auto"/>
        <w:rPr>
          <w:rFonts w:ascii="Nunito" w:hAnsi="Nunito"/>
          <w:color w:val="000000" w:themeColor="text1"/>
          <w:sz w:val="20"/>
          <w:rPrChange w:id="6857" w:author="Craig Parker" w:date="2024-08-07T12:23:00Z">
            <w:rPr/>
          </w:rPrChange>
        </w:rPr>
      </w:pPr>
    </w:p>
    <w:p w14:paraId="000001B1" w14:textId="77777777" w:rsidR="007813F4" w:rsidRPr="002E4822" w:rsidRDefault="009511AE">
      <w:pPr>
        <w:spacing w:line="360" w:lineRule="auto"/>
        <w:rPr>
          <w:rFonts w:ascii="Nunito" w:hAnsi="Nunito"/>
          <w:color w:val="000000" w:themeColor="text1"/>
          <w:sz w:val="20"/>
          <w:rPrChange w:id="6858" w:author="Craig Parker" w:date="2024-08-07T12:23:00Z">
            <w:rPr/>
          </w:rPrChange>
        </w:rPr>
      </w:pPr>
      <w:r w:rsidRPr="002E4822">
        <w:rPr>
          <w:rFonts w:ascii="Nunito" w:hAnsi="Nunito"/>
          <w:color w:val="000000" w:themeColor="text1"/>
          <w:sz w:val="20"/>
          <w:rPrChange w:id="6859" w:author="Craig Parker" w:date="2024-08-07T12:23:00Z">
            <w:rPr/>
          </w:rPrChange>
        </w:rPr>
        <w:t>The assessment will look at three aspects of the data management plan:</w:t>
      </w:r>
    </w:p>
    <w:p w14:paraId="000001B2" w14:textId="77777777" w:rsidR="007813F4" w:rsidRPr="002E4822" w:rsidRDefault="007813F4">
      <w:pPr>
        <w:spacing w:line="360" w:lineRule="auto"/>
        <w:rPr>
          <w:rFonts w:ascii="Nunito" w:hAnsi="Nunito"/>
          <w:color w:val="000000" w:themeColor="text1"/>
          <w:sz w:val="20"/>
          <w:rPrChange w:id="6860" w:author="Craig Parker" w:date="2024-08-07T12:23:00Z">
            <w:rPr/>
          </w:rPrChange>
        </w:rPr>
      </w:pPr>
    </w:p>
    <w:p w14:paraId="000001B3" w14:textId="4C6E3E23" w:rsidR="007813F4" w:rsidRPr="002E4822" w:rsidRDefault="54FBA741">
      <w:pPr>
        <w:numPr>
          <w:ilvl w:val="0"/>
          <w:numId w:val="14"/>
        </w:numPr>
        <w:spacing w:line="360" w:lineRule="auto"/>
        <w:rPr>
          <w:del w:id="6861" w:author="Craig Parker" w:date="2024-08-06T13:01:00Z"/>
          <w:rFonts w:ascii="Nunito" w:hAnsi="Nunito"/>
          <w:color w:val="000000" w:themeColor="text1"/>
          <w:sz w:val="20"/>
          <w:rPrChange w:id="6862" w:author="Craig Parker" w:date="2024-08-07T12:23:00Z">
            <w:rPr>
              <w:del w:id="6863" w:author="Craig Parker" w:date="2024-08-06T13:01:00Z"/>
            </w:rPr>
          </w:rPrChange>
        </w:rPr>
      </w:pPr>
      <w:del w:id="6864" w:author="Craig Parker" w:date="2024-08-06T13:01:00Z">
        <w:r w:rsidRPr="002E4822" w:rsidDel="52A8C99F">
          <w:rPr>
            <w:rFonts w:ascii="Nunito" w:hAnsi="Nunito"/>
            <w:color w:val="000000" w:themeColor="text1"/>
            <w:sz w:val="20"/>
            <w:rPrChange w:id="6865" w:author="Craig Parker" w:date="2024-08-07T12:23:00Z">
              <w:rPr/>
            </w:rPrChange>
          </w:rPr>
          <w:delText>Data acquisition processes: Are the data aquisition processes working with respect to developing DSAs, transferring the data, and satisfying ethical reviews</w:delText>
        </w:r>
      </w:del>
    </w:p>
    <w:p w14:paraId="000001B4" w14:textId="162C0012" w:rsidR="007813F4" w:rsidRPr="002E4822" w:rsidRDefault="009511AE">
      <w:pPr>
        <w:numPr>
          <w:ilvl w:val="0"/>
          <w:numId w:val="14"/>
        </w:numPr>
        <w:spacing w:line="360" w:lineRule="auto"/>
        <w:rPr>
          <w:rFonts w:ascii="Nunito" w:hAnsi="Nunito"/>
          <w:color w:val="000000" w:themeColor="text1"/>
          <w:sz w:val="20"/>
          <w:rPrChange w:id="6866" w:author="Craig Parker" w:date="2024-08-07T12:23:00Z">
            <w:rPr/>
          </w:rPrChange>
        </w:rPr>
      </w:pPr>
      <w:r w:rsidRPr="002E4822">
        <w:rPr>
          <w:rFonts w:ascii="Nunito" w:hAnsi="Nunito"/>
          <w:color w:val="000000" w:themeColor="text1"/>
          <w:sz w:val="20"/>
          <w:rPrChange w:id="6867" w:author="Craig Parker" w:date="2024-08-07T12:23:00Z">
            <w:rPr/>
          </w:rPrChange>
        </w:rPr>
        <w:lastRenderedPageBreak/>
        <w:t>Data process: Is the data processing workflow working effectively and resulting in data that is ready for analysis?</w:t>
      </w:r>
    </w:p>
    <w:p w14:paraId="000001B5" w14:textId="77777777" w:rsidR="007813F4" w:rsidRPr="002E4822" w:rsidRDefault="009511AE">
      <w:pPr>
        <w:numPr>
          <w:ilvl w:val="0"/>
          <w:numId w:val="14"/>
        </w:numPr>
        <w:spacing w:line="360" w:lineRule="auto"/>
        <w:rPr>
          <w:del w:id="6868" w:author="Craig Parker" w:date="2024-08-06T12:59:00Z"/>
          <w:rFonts w:ascii="Nunito" w:hAnsi="Nunito"/>
          <w:color w:val="000000" w:themeColor="text1"/>
          <w:sz w:val="20"/>
          <w:rPrChange w:id="6869" w:author="Craig Parker" w:date="2024-08-07T12:23:00Z">
            <w:rPr>
              <w:del w:id="6870" w:author="Craig Parker" w:date="2024-08-06T12:59:00Z"/>
            </w:rPr>
          </w:rPrChange>
        </w:rPr>
      </w:pPr>
      <w:del w:id="6871" w:author="Craig Parker" w:date="2024-08-06T12:59:00Z">
        <w:r w:rsidRPr="002E4822" w:rsidDel="52A8C99F">
          <w:rPr>
            <w:rFonts w:ascii="Nunito" w:hAnsi="Nunito"/>
            <w:color w:val="000000" w:themeColor="text1"/>
            <w:sz w:val="20"/>
            <w:rPrChange w:id="6872" w:author="Craig Parker" w:date="2024-08-07T12:23:00Z">
              <w:rPr/>
            </w:rPrChange>
          </w:rPr>
          <w:delText>Data analysis support: Is DMAC providing sufficient support and services to enable the data analysis plans for RP1, RP2, and any pilot projects?</w:delText>
        </w:r>
      </w:del>
    </w:p>
    <w:p w14:paraId="000001B6" w14:textId="77777777" w:rsidR="007813F4" w:rsidRPr="002E4822" w:rsidRDefault="007813F4">
      <w:pPr>
        <w:spacing w:line="360" w:lineRule="auto"/>
        <w:rPr>
          <w:rFonts w:ascii="Nunito" w:hAnsi="Nunito"/>
          <w:color w:val="000000" w:themeColor="text1"/>
          <w:sz w:val="20"/>
          <w:rPrChange w:id="6873" w:author="Craig Parker" w:date="2024-08-07T12:23:00Z">
            <w:rPr/>
          </w:rPrChange>
        </w:rPr>
      </w:pPr>
    </w:p>
    <w:p w14:paraId="000001B7" w14:textId="7EFBA529" w:rsidR="007813F4" w:rsidRPr="002E4822" w:rsidRDefault="009511AE">
      <w:pPr>
        <w:spacing w:line="360" w:lineRule="auto"/>
        <w:rPr>
          <w:rFonts w:ascii="Nunito" w:hAnsi="Nunito"/>
          <w:color w:val="000000" w:themeColor="text1"/>
          <w:sz w:val="20"/>
        </w:rPr>
      </w:pPr>
      <w:del w:id="6874" w:author="Craig Parker" w:date="2024-07-23T13:42:00Z">
        <w:r w:rsidRPr="002E4822" w:rsidDel="00C743C9">
          <w:rPr>
            <w:rFonts w:ascii="Nunito" w:hAnsi="Nunito"/>
            <w:color w:val="000000" w:themeColor="text1"/>
            <w:sz w:val="20"/>
            <w:rPrChange w:id="6875" w:author="Craig Parker" w:date="2024-08-07T12:23:00Z">
              <w:rPr/>
            </w:rPrChange>
          </w:rPr>
          <w:delText xml:space="preserve">Based on the assessment, the Data Management Plan will be updated and </w:delText>
        </w:r>
      </w:del>
      <w:del w:id="6876" w:author="Craig Parker" w:date="2024-07-09T11:48:00Z">
        <w:r w:rsidRPr="002E4822" w:rsidDel="00707C35">
          <w:rPr>
            <w:rFonts w:ascii="Nunito" w:hAnsi="Nunito"/>
            <w:color w:val="000000" w:themeColor="text1"/>
            <w:sz w:val="20"/>
            <w:rPrChange w:id="6877" w:author="Craig Parker" w:date="2024-08-07T12:23:00Z">
              <w:rPr/>
            </w:rPrChange>
          </w:rPr>
          <w:delText>changes will be implemented.  Revisions to the Data Management Plan will be proposed by the DMAC Co-PIs (see above) and</w:delText>
        </w:r>
      </w:del>
      <w:ins w:id="6878" w:author="Craig Parker" w:date="2024-07-23T13:42:00Z">
        <w:r w:rsidR="00C743C9" w:rsidRPr="002E4822">
          <w:rPr>
            <w:rFonts w:ascii="Nunito" w:hAnsi="Nunito"/>
            <w:color w:val="000000" w:themeColor="text1"/>
            <w:sz w:val="20"/>
            <w:rPrChange w:id="6879" w:author="Craig Parker" w:date="2024-08-07T12:23:00Z">
              <w:rPr>
                <w:rFonts w:ascii="Nunito" w:hAnsi="Nunito"/>
              </w:rPr>
            </w:rPrChange>
          </w:rPr>
          <w:t>The Data Management Plan will be updated and changed based on the assessment. The DMAC co-PIs</w:t>
        </w:r>
      </w:ins>
      <w:ins w:id="6880" w:author="Craig Parker" w:date="2024-07-09T11:48:00Z">
        <w:r w:rsidR="00707C35" w:rsidRPr="002E4822">
          <w:rPr>
            <w:rFonts w:ascii="Nunito" w:hAnsi="Nunito"/>
            <w:color w:val="000000" w:themeColor="text1"/>
            <w:sz w:val="20"/>
            <w:rPrChange w:id="6881" w:author="Craig Parker" w:date="2024-08-07T12:23:00Z">
              <w:rPr>
                <w:rFonts w:ascii="Nunito" w:hAnsi="Nunito"/>
              </w:rPr>
            </w:rPrChange>
          </w:rPr>
          <w:t xml:space="preserve"> (see above) will propose revisions to the plan, which will be</w:t>
        </w:r>
      </w:ins>
      <w:r w:rsidRPr="002E4822">
        <w:rPr>
          <w:rFonts w:ascii="Nunito" w:hAnsi="Nunito"/>
          <w:color w:val="000000" w:themeColor="text1"/>
          <w:sz w:val="20"/>
          <w:rPrChange w:id="6882" w:author="Craig Parker" w:date="2024-08-07T12:23:00Z">
            <w:rPr/>
          </w:rPrChange>
        </w:rPr>
        <w:t xml:space="preserve"> approved by the SC.</w:t>
      </w:r>
    </w:p>
    <w:p w14:paraId="32C13692" w14:textId="77777777" w:rsidR="00311FAC" w:rsidRPr="002E4822" w:rsidRDefault="00311FAC">
      <w:pPr>
        <w:spacing w:line="360" w:lineRule="auto"/>
        <w:rPr>
          <w:rFonts w:ascii="Nunito" w:hAnsi="Nunito"/>
          <w:color w:val="000000" w:themeColor="text1"/>
          <w:sz w:val="20"/>
        </w:rPr>
      </w:pPr>
    </w:p>
    <w:p w14:paraId="664189AF" w14:textId="77777777" w:rsidR="00311FAC" w:rsidRPr="002E4822" w:rsidRDefault="00311FAC">
      <w:pPr>
        <w:spacing w:line="360" w:lineRule="auto"/>
        <w:rPr>
          <w:rFonts w:ascii="Nunito" w:hAnsi="Nunito"/>
          <w:color w:val="000000" w:themeColor="text1"/>
          <w:sz w:val="20"/>
          <w:rPrChange w:id="6883" w:author="Craig Parker" w:date="2024-08-07T12:23:00Z">
            <w:rPr/>
          </w:rPrChange>
        </w:rPr>
      </w:pPr>
    </w:p>
    <w:p w14:paraId="000001B8" w14:textId="77777777" w:rsidR="007813F4" w:rsidRPr="002E4822" w:rsidRDefault="007813F4">
      <w:pPr>
        <w:spacing w:line="360" w:lineRule="auto"/>
        <w:rPr>
          <w:rFonts w:ascii="Nunito" w:hAnsi="Nunito"/>
          <w:color w:val="000000" w:themeColor="text1"/>
          <w:sz w:val="20"/>
          <w:rPrChange w:id="6884" w:author="Craig Parker" w:date="2024-08-07T12:23:00Z">
            <w:rPr/>
          </w:rPrChange>
        </w:rPr>
      </w:pPr>
    </w:p>
    <w:p w14:paraId="53883FCD" w14:textId="5E0728A7" w:rsidR="003C65B3" w:rsidRPr="002E4822" w:rsidRDefault="003C65B3">
      <w:pPr>
        <w:overflowPunct/>
        <w:autoSpaceDE/>
        <w:autoSpaceDN/>
        <w:adjustRightInd/>
        <w:spacing w:line="360" w:lineRule="auto"/>
        <w:rPr>
          <w:ins w:id="6885" w:author="Craig Parker" w:date="2024-07-08T12:00:00Z"/>
          <w:rFonts w:ascii="Nunito" w:hAnsi="Nunito"/>
          <w:color w:val="000000" w:themeColor="text1"/>
          <w:sz w:val="20"/>
          <w:rPrChange w:id="6886" w:author="Craig Parker" w:date="2024-08-07T12:23:00Z">
            <w:rPr>
              <w:ins w:id="6887" w:author="Craig Parker" w:date="2024-07-08T12:00:00Z"/>
              <w:sz w:val="40"/>
              <w:szCs w:val="40"/>
            </w:rPr>
          </w:rPrChange>
        </w:rPr>
      </w:pPr>
      <w:ins w:id="6888" w:author="Craig Parker" w:date="2024-07-08T12:00:00Z">
        <w:r w:rsidRPr="002E4822">
          <w:rPr>
            <w:rFonts w:ascii="Nunito" w:hAnsi="Nunito"/>
            <w:color w:val="000000" w:themeColor="text1"/>
            <w:sz w:val="20"/>
            <w:rPrChange w:id="6889" w:author="Craig Parker" w:date="2024-08-07T12:23:00Z">
              <w:rPr/>
            </w:rPrChange>
          </w:rPr>
          <w:br w:type="page"/>
        </w:r>
      </w:ins>
    </w:p>
    <w:p w14:paraId="08E138E9" w14:textId="77777777" w:rsidR="003C65B3" w:rsidRPr="002E4822" w:rsidRDefault="003C65B3">
      <w:pPr>
        <w:pStyle w:val="Heading1"/>
        <w:spacing w:line="360" w:lineRule="auto"/>
        <w:rPr>
          <w:ins w:id="6890" w:author="Craig Parker" w:date="2024-07-08T12:00:00Z"/>
          <w:rFonts w:ascii="Nunito" w:hAnsi="Nunito"/>
          <w:color w:val="000000" w:themeColor="text1"/>
          <w:sz w:val="20"/>
          <w:szCs w:val="20"/>
          <w:rPrChange w:id="6891" w:author="Craig Parker" w:date="2024-08-07T12:23:00Z">
            <w:rPr>
              <w:ins w:id="6892" w:author="Craig Parker" w:date="2024-07-08T12:00:00Z"/>
            </w:rPr>
          </w:rPrChange>
        </w:rPr>
        <w:sectPr w:rsidR="003C65B3" w:rsidRPr="002E4822" w:rsidSect="00134238">
          <w:headerReference w:type="default" r:id="rId20"/>
          <w:footerReference w:type="default" r:id="rId21"/>
          <w:pgSz w:w="12240" w:h="15840"/>
          <w:pgMar w:top="1440" w:right="1440" w:bottom="1440" w:left="1440" w:header="708" w:footer="708" w:gutter="0"/>
          <w:pgNumType w:start="0"/>
          <w:cols w:space="720"/>
          <w:titlePg/>
          <w:docGrid w:linePitch="245"/>
          <w:sectPrChange w:id="6900" w:author="Craig Parker" w:date="2024-08-14T16:34:00Z" w16du:dateUtc="2024-08-14T14:34:00Z">
            <w:sectPr w:rsidR="003C65B3" w:rsidRPr="002E4822" w:rsidSect="00134238">
              <w:pgMar w:top="1440" w:right="1440" w:bottom="1440" w:left="1440" w:header="708" w:footer="708" w:gutter="0"/>
              <w:titlePg w:val="0"/>
              <w:docGrid w:linePitch="0"/>
            </w:sectPr>
          </w:sectPrChange>
        </w:sectPr>
      </w:pPr>
    </w:p>
    <w:p w14:paraId="000001B9" w14:textId="1D65F3AB" w:rsidR="007813F4" w:rsidRPr="000543C6" w:rsidRDefault="52A8C99F" w:rsidP="004322E9">
      <w:pPr>
        <w:pStyle w:val="Heading1"/>
        <w:numPr>
          <w:ilvl w:val="1"/>
          <w:numId w:val="70"/>
        </w:numPr>
        <w:spacing w:line="360" w:lineRule="auto"/>
        <w:pPrChange w:id="6901" w:author="Craig Parker" w:date="2024-08-14T21:15:00Z" w16du:dateUtc="2024-08-14T19:15:00Z">
          <w:pPr>
            <w:pStyle w:val="Heading1"/>
            <w:spacing w:line="360" w:lineRule="auto"/>
          </w:pPr>
        </w:pPrChange>
      </w:pPr>
      <w:bookmarkStart w:id="6902" w:name="_Toc172635239"/>
      <w:bookmarkStart w:id="6903" w:name="_Toc173777829"/>
      <w:bookmarkStart w:id="6904" w:name="_Toc174562964"/>
      <w:r w:rsidRPr="004322E9">
        <w:lastRenderedPageBreak/>
        <w:t>Annex</w:t>
      </w:r>
      <w:del w:id="6905" w:author="Matthew Chersich" w:date="2024-08-04T18:07:00Z">
        <w:r w:rsidR="6E1C0E23" w:rsidRPr="000543C6" w:rsidDel="52A8C99F">
          <w:delText>e</w:delText>
        </w:r>
      </w:del>
      <w:r w:rsidRPr="000543C6">
        <w:t xml:space="preserve"> 1: Key data sources</w:t>
      </w:r>
      <w:bookmarkEnd w:id="6902"/>
      <w:bookmarkEnd w:id="6903"/>
      <w:bookmarkEnd w:id="6904"/>
    </w:p>
    <w:p w14:paraId="000001BA" w14:textId="77777777" w:rsidR="007813F4" w:rsidRPr="002E4822" w:rsidRDefault="007813F4">
      <w:pPr>
        <w:widowControl w:val="0"/>
        <w:spacing w:line="360" w:lineRule="auto"/>
        <w:ind w:left="119"/>
        <w:rPr>
          <w:rFonts w:ascii="Nunito" w:hAnsi="Nunito"/>
          <w:b/>
          <w:color w:val="000000" w:themeColor="text1"/>
          <w:sz w:val="20"/>
          <w:rPrChange w:id="6906" w:author="Craig Parker" w:date="2024-08-07T12:23:00Z">
            <w:rPr>
              <w:b/>
              <w:sz w:val="19"/>
              <w:szCs w:val="19"/>
            </w:rPr>
          </w:rPrChange>
        </w:rPr>
      </w:pPr>
    </w:p>
    <w:tbl>
      <w:tblPr>
        <w:tblStyle w:val="a1"/>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756"/>
        <w:gridCol w:w="1752"/>
        <w:gridCol w:w="1015"/>
        <w:gridCol w:w="1633"/>
        <w:gridCol w:w="1243"/>
        <w:gridCol w:w="1541"/>
      </w:tblGrid>
      <w:tr w:rsidR="006E7398" w:rsidRPr="002E4822" w14:paraId="192ACD14" w14:textId="77777777" w:rsidTr="3E93EB8D">
        <w:trPr>
          <w:trHeight w:val="398"/>
          <w:del w:id="6907" w:author="Craig Parker" w:date="2024-08-06T12:24:00Z"/>
        </w:trPr>
        <w:tc>
          <w:tcPr>
            <w:tcW w:w="1530" w:type="pct"/>
            <w:shd w:val="clear" w:color="auto" w:fill="auto"/>
            <w:tcMar>
              <w:top w:w="100" w:type="dxa"/>
              <w:left w:w="100" w:type="dxa"/>
              <w:bottom w:w="100" w:type="dxa"/>
              <w:right w:w="100" w:type="dxa"/>
            </w:tcMar>
            <w:vAlign w:val="center"/>
          </w:tcPr>
          <w:p w14:paraId="000001BB" w14:textId="77777777" w:rsidR="007813F4" w:rsidRPr="002E4822" w:rsidRDefault="009511AE">
            <w:pPr>
              <w:widowControl w:val="0"/>
              <w:spacing w:line="234" w:lineRule="auto"/>
              <w:ind w:left="121" w:right="91" w:firstLine="5"/>
              <w:rPr>
                <w:rFonts w:ascii="Nunito" w:hAnsi="Nunito"/>
                <w:b/>
                <w:color w:val="000000" w:themeColor="text1"/>
                <w:sz w:val="20"/>
                <w:rPrChange w:id="6908" w:author="Craig Parker" w:date="2024-08-07T12:23:00Z">
                  <w:rPr>
                    <w:b/>
                    <w:sz w:val="16"/>
                    <w:szCs w:val="16"/>
                  </w:rPr>
                </w:rPrChange>
              </w:rPr>
            </w:pPr>
            <w:r w:rsidRPr="002E4822">
              <w:rPr>
                <w:rFonts w:ascii="Nunito" w:hAnsi="Nunito"/>
                <w:b/>
                <w:color w:val="000000" w:themeColor="text1"/>
                <w:sz w:val="20"/>
                <w:rPrChange w:id="6909" w:author="Craig Parker" w:date="2024-08-07T12:23:00Z">
                  <w:rPr>
                    <w:b/>
                    <w:sz w:val="16"/>
                    <w:szCs w:val="16"/>
                  </w:rPr>
                </w:rPrChange>
              </w:rPr>
              <w:t xml:space="preserve">Name and source </w:t>
            </w:r>
            <w:del w:id="6910" w:author="Matthew Chersich" w:date="2024-08-04T20:12:00Z">
              <w:r w:rsidRPr="002E4822" w:rsidDel="00AE02E3">
                <w:rPr>
                  <w:rFonts w:ascii="Nunito" w:hAnsi="Nunito"/>
                  <w:b/>
                  <w:color w:val="000000" w:themeColor="text1"/>
                  <w:sz w:val="20"/>
                  <w:rPrChange w:id="6911" w:author="Craig Parker" w:date="2024-08-07T12:23:00Z">
                    <w:rPr>
                      <w:b/>
                      <w:sz w:val="16"/>
                      <w:szCs w:val="16"/>
                    </w:rPr>
                  </w:rPrChange>
                </w:rPr>
                <w:delText xml:space="preserve"> </w:delText>
              </w:r>
            </w:del>
            <w:r w:rsidRPr="002E4822">
              <w:rPr>
                <w:rFonts w:ascii="Nunito" w:hAnsi="Nunito"/>
                <w:b/>
                <w:color w:val="000000" w:themeColor="text1"/>
                <w:sz w:val="20"/>
                <w:rPrChange w:id="6912" w:author="Craig Parker" w:date="2024-08-07T12:23:00Z">
                  <w:rPr>
                    <w:b/>
                    <w:sz w:val="16"/>
                    <w:szCs w:val="16"/>
                  </w:rPr>
                </w:rPrChange>
              </w:rPr>
              <w:t xml:space="preserve">of dataset </w:t>
            </w:r>
          </w:p>
        </w:tc>
        <w:tc>
          <w:tcPr>
            <w:tcW w:w="1391" w:type="pct"/>
            <w:shd w:val="clear" w:color="auto" w:fill="auto"/>
            <w:tcMar>
              <w:top w:w="100" w:type="dxa"/>
              <w:left w:w="100" w:type="dxa"/>
              <w:bottom w:w="100" w:type="dxa"/>
              <w:right w:w="100" w:type="dxa"/>
            </w:tcMar>
            <w:vAlign w:val="center"/>
          </w:tcPr>
          <w:p w14:paraId="000001BC" w14:textId="77777777" w:rsidR="007813F4" w:rsidRPr="002E4822" w:rsidRDefault="009511AE">
            <w:pPr>
              <w:widowControl w:val="0"/>
              <w:spacing w:line="240" w:lineRule="auto"/>
              <w:ind w:left="122"/>
              <w:rPr>
                <w:rFonts w:ascii="Nunito" w:hAnsi="Nunito"/>
                <w:b/>
                <w:color w:val="000000" w:themeColor="text1"/>
                <w:sz w:val="20"/>
                <w:rPrChange w:id="6913" w:author="Craig Parker" w:date="2024-08-07T12:23:00Z">
                  <w:rPr>
                    <w:b/>
                    <w:sz w:val="16"/>
                    <w:szCs w:val="16"/>
                  </w:rPr>
                </w:rPrChange>
              </w:rPr>
            </w:pPr>
            <w:r w:rsidRPr="002E4822">
              <w:rPr>
                <w:rFonts w:ascii="Nunito" w:hAnsi="Nunito"/>
                <w:b/>
                <w:color w:val="000000" w:themeColor="text1"/>
                <w:sz w:val="20"/>
                <w:rPrChange w:id="6914" w:author="Craig Parker" w:date="2024-08-07T12:23:00Z">
                  <w:rPr>
                    <w:b/>
                    <w:sz w:val="16"/>
                    <w:szCs w:val="16"/>
                  </w:rPr>
                </w:rPrChange>
              </w:rPr>
              <w:t xml:space="preserve">Description </w:t>
            </w:r>
          </w:p>
        </w:tc>
        <w:tc>
          <w:tcPr>
            <w:tcW w:w="378" w:type="pct"/>
            <w:shd w:val="clear" w:color="auto" w:fill="auto"/>
            <w:tcMar>
              <w:top w:w="100" w:type="dxa"/>
              <w:left w:w="100" w:type="dxa"/>
              <w:bottom w:w="100" w:type="dxa"/>
              <w:right w:w="100" w:type="dxa"/>
            </w:tcMar>
            <w:vAlign w:val="center"/>
          </w:tcPr>
          <w:p w14:paraId="000001BD" w14:textId="77777777" w:rsidR="007813F4" w:rsidRPr="002E4822" w:rsidRDefault="009511AE">
            <w:pPr>
              <w:widowControl w:val="0"/>
              <w:spacing w:line="240" w:lineRule="auto"/>
              <w:ind w:left="127"/>
              <w:rPr>
                <w:rFonts w:ascii="Nunito" w:hAnsi="Nunito"/>
                <w:b/>
                <w:color w:val="000000" w:themeColor="text1"/>
                <w:sz w:val="20"/>
                <w:rPrChange w:id="6915" w:author="Craig Parker" w:date="2024-08-07T12:23:00Z">
                  <w:rPr>
                    <w:b/>
                    <w:sz w:val="16"/>
                    <w:szCs w:val="16"/>
                  </w:rPr>
                </w:rPrChange>
              </w:rPr>
            </w:pPr>
            <w:r w:rsidRPr="002E4822">
              <w:rPr>
                <w:rFonts w:ascii="Nunito" w:hAnsi="Nunito"/>
                <w:b/>
                <w:color w:val="000000" w:themeColor="text1"/>
                <w:sz w:val="20"/>
                <w:rPrChange w:id="6916" w:author="Craig Parker" w:date="2024-08-07T12:23:00Z">
                  <w:rPr>
                    <w:b/>
                    <w:sz w:val="16"/>
                    <w:szCs w:val="16"/>
                  </w:rPr>
                </w:rPrChange>
              </w:rPr>
              <w:t xml:space="preserve">UCT / </w:t>
            </w:r>
          </w:p>
          <w:p w14:paraId="000001BE" w14:textId="77777777" w:rsidR="007813F4" w:rsidRPr="002E4822" w:rsidRDefault="009511AE">
            <w:pPr>
              <w:widowControl w:val="0"/>
              <w:spacing w:line="240" w:lineRule="auto"/>
              <w:ind w:left="127"/>
              <w:rPr>
                <w:rFonts w:ascii="Nunito" w:hAnsi="Nunito"/>
                <w:b/>
                <w:color w:val="000000" w:themeColor="text1"/>
                <w:sz w:val="20"/>
                <w:rPrChange w:id="6917" w:author="Craig Parker" w:date="2024-08-07T12:23:00Z">
                  <w:rPr>
                    <w:b/>
                    <w:sz w:val="16"/>
                    <w:szCs w:val="16"/>
                  </w:rPr>
                </w:rPrChange>
              </w:rPr>
            </w:pPr>
            <w:r w:rsidRPr="002E4822">
              <w:rPr>
                <w:rFonts w:ascii="Nunito" w:hAnsi="Nunito"/>
                <w:b/>
                <w:color w:val="000000" w:themeColor="text1"/>
                <w:sz w:val="20"/>
                <w:rPrChange w:id="6918" w:author="Craig Parker" w:date="2024-08-07T12:23:00Z">
                  <w:rPr>
                    <w:b/>
                    <w:sz w:val="16"/>
                    <w:szCs w:val="16"/>
                  </w:rPr>
                </w:rPrChange>
              </w:rPr>
              <w:t xml:space="preserve">PAIRS </w:t>
            </w:r>
          </w:p>
        </w:tc>
        <w:tc>
          <w:tcPr>
            <w:tcW w:w="633" w:type="pct"/>
            <w:shd w:val="clear" w:color="auto" w:fill="auto"/>
            <w:tcMar>
              <w:top w:w="100" w:type="dxa"/>
              <w:left w:w="100" w:type="dxa"/>
              <w:bottom w:w="100" w:type="dxa"/>
              <w:right w:w="100" w:type="dxa"/>
            </w:tcMar>
            <w:vAlign w:val="center"/>
          </w:tcPr>
          <w:p w14:paraId="000001BF" w14:textId="77777777" w:rsidR="007813F4" w:rsidRPr="002E4822" w:rsidRDefault="009511AE">
            <w:pPr>
              <w:widowControl w:val="0"/>
              <w:spacing w:line="240" w:lineRule="auto"/>
              <w:ind w:left="122"/>
              <w:rPr>
                <w:rFonts w:ascii="Nunito" w:hAnsi="Nunito"/>
                <w:b/>
                <w:color w:val="000000" w:themeColor="text1"/>
                <w:sz w:val="20"/>
                <w:rPrChange w:id="6919" w:author="Craig Parker" w:date="2024-08-07T12:23:00Z">
                  <w:rPr>
                    <w:b/>
                    <w:sz w:val="16"/>
                    <w:szCs w:val="16"/>
                  </w:rPr>
                </w:rPrChange>
              </w:rPr>
            </w:pPr>
            <w:r w:rsidRPr="002E4822">
              <w:rPr>
                <w:rFonts w:ascii="Nunito" w:hAnsi="Nunito"/>
                <w:b/>
                <w:color w:val="000000" w:themeColor="text1"/>
                <w:sz w:val="20"/>
                <w:rPrChange w:id="6920" w:author="Craig Parker" w:date="2024-08-07T12:23:00Z">
                  <w:rPr>
                    <w:b/>
                    <w:sz w:val="16"/>
                    <w:szCs w:val="16"/>
                  </w:rPr>
                </w:rPrChange>
              </w:rPr>
              <w:t xml:space="preserve">Key variables </w:t>
            </w:r>
          </w:p>
        </w:tc>
        <w:tc>
          <w:tcPr>
            <w:tcW w:w="486" w:type="pct"/>
            <w:shd w:val="clear" w:color="auto" w:fill="auto"/>
            <w:tcMar>
              <w:top w:w="100" w:type="dxa"/>
              <w:left w:w="100" w:type="dxa"/>
              <w:bottom w:w="100" w:type="dxa"/>
              <w:right w:w="100" w:type="dxa"/>
            </w:tcMar>
            <w:vAlign w:val="center"/>
          </w:tcPr>
          <w:p w14:paraId="000001C0" w14:textId="77777777" w:rsidR="007813F4" w:rsidRPr="002E4822" w:rsidRDefault="009511AE">
            <w:pPr>
              <w:widowControl w:val="0"/>
              <w:spacing w:line="234" w:lineRule="auto"/>
              <w:ind w:left="122" w:right="103" w:hanging="1"/>
              <w:rPr>
                <w:rFonts w:ascii="Nunito" w:hAnsi="Nunito"/>
                <w:b/>
                <w:color w:val="000000" w:themeColor="text1"/>
                <w:sz w:val="20"/>
                <w:rPrChange w:id="6921" w:author="Craig Parker" w:date="2024-08-07T12:23:00Z">
                  <w:rPr>
                    <w:b/>
                    <w:sz w:val="16"/>
                    <w:szCs w:val="16"/>
                  </w:rPr>
                </w:rPrChange>
              </w:rPr>
            </w:pPr>
            <w:proofErr w:type="spellStart"/>
            <w:r w:rsidRPr="002E4822">
              <w:rPr>
                <w:rFonts w:ascii="Nunito" w:hAnsi="Nunito"/>
                <w:b/>
                <w:color w:val="000000" w:themeColor="text1"/>
                <w:sz w:val="20"/>
                <w:rPrChange w:id="6922" w:author="Craig Parker" w:date="2024-08-07T12:23:00Z">
                  <w:rPr>
                    <w:b/>
                    <w:sz w:val="16"/>
                    <w:szCs w:val="16"/>
                  </w:rPr>
                </w:rPrChange>
              </w:rPr>
              <w:t>Spatio</w:t>
            </w:r>
            <w:proofErr w:type="spellEnd"/>
            <w:r w:rsidRPr="002E4822">
              <w:rPr>
                <w:rFonts w:ascii="Nunito" w:hAnsi="Nunito"/>
                <w:b/>
                <w:color w:val="000000" w:themeColor="text1"/>
                <w:sz w:val="20"/>
                <w:rPrChange w:id="6923" w:author="Craig Parker" w:date="2024-08-07T12:23:00Z">
                  <w:rPr>
                    <w:b/>
                    <w:sz w:val="16"/>
                    <w:szCs w:val="16"/>
                  </w:rPr>
                </w:rPrChange>
              </w:rPr>
              <w:t>-</w:t>
            </w:r>
            <w:proofErr w:type="gramStart"/>
            <w:r w:rsidRPr="002E4822">
              <w:rPr>
                <w:rFonts w:ascii="Nunito" w:hAnsi="Nunito"/>
                <w:b/>
                <w:color w:val="000000" w:themeColor="text1"/>
                <w:sz w:val="20"/>
                <w:rPrChange w:id="6924" w:author="Craig Parker" w:date="2024-08-07T12:23:00Z">
                  <w:rPr>
                    <w:b/>
                    <w:sz w:val="16"/>
                    <w:szCs w:val="16"/>
                  </w:rPr>
                </w:rPrChange>
              </w:rPr>
              <w:t>temporal  coverage</w:t>
            </w:r>
            <w:proofErr w:type="gramEnd"/>
          </w:p>
        </w:tc>
        <w:tc>
          <w:tcPr>
            <w:tcW w:w="583" w:type="pct"/>
            <w:shd w:val="clear" w:color="auto" w:fill="auto"/>
            <w:tcMar>
              <w:top w:w="100" w:type="dxa"/>
              <w:left w:w="100" w:type="dxa"/>
              <w:bottom w:w="100" w:type="dxa"/>
              <w:right w:w="100" w:type="dxa"/>
            </w:tcMar>
            <w:vAlign w:val="center"/>
          </w:tcPr>
          <w:p w14:paraId="000001C1" w14:textId="77777777" w:rsidR="007813F4" w:rsidRPr="002E4822" w:rsidRDefault="009511AE">
            <w:pPr>
              <w:widowControl w:val="0"/>
              <w:spacing w:line="240" w:lineRule="auto"/>
              <w:ind w:left="127"/>
              <w:rPr>
                <w:rFonts w:ascii="Nunito" w:hAnsi="Nunito"/>
                <w:b/>
                <w:color w:val="000000" w:themeColor="text1"/>
                <w:sz w:val="20"/>
                <w:rPrChange w:id="6925" w:author="Craig Parker" w:date="2024-08-07T12:23:00Z">
                  <w:rPr>
                    <w:b/>
                    <w:sz w:val="16"/>
                    <w:szCs w:val="16"/>
                  </w:rPr>
                </w:rPrChange>
              </w:rPr>
            </w:pPr>
            <w:r w:rsidRPr="002E4822">
              <w:rPr>
                <w:rFonts w:ascii="Nunito" w:hAnsi="Nunito"/>
                <w:b/>
                <w:color w:val="000000" w:themeColor="text1"/>
                <w:sz w:val="20"/>
                <w:rPrChange w:id="6926" w:author="Craig Parker" w:date="2024-08-07T12:23:00Z">
                  <w:rPr>
                    <w:b/>
                    <w:sz w:val="16"/>
                    <w:szCs w:val="16"/>
                  </w:rPr>
                </w:rPrChange>
              </w:rPr>
              <w:t>Relevance</w:t>
            </w:r>
          </w:p>
        </w:tc>
      </w:tr>
      <w:tr w:rsidR="006E7398" w:rsidRPr="002E4822" w14:paraId="1A0A3D21" w14:textId="77777777" w:rsidTr="3E93EB8D">
        <w:trPr>
          <w:trHeight w:val="196"/>
          <w:del w:id="6927" w:author="Craig Parker" w:date="2024-08-06T12:24:00Z"/>
        </w:trPr>
        <w:tc>
          <w:tcPr>
            <w:tcW w:w="5000" w:type="pct"/>
            <w:gridSpan w:val="6"/>
            <w:shd w:val="clear" w:color="auto" w:fill="E7E6E6" w:themeFill="background2"/>
            <w:tcMar>
              <w:top w:w="100" w:type="dxa"/>
              <w:left w:w="100" w:type="dxa"/>
              <w:bottom w:w="100" w:type="dxa"/>
              <w:right w:w="100" w:type="dxa"/>
            </w:tcMar>
            <w:vAlign w:val="center"/>
          </w:tcPr>
          <w:p w14:paraId="000001C2" w14:textId="77777777" w:rsidR="007813F4" w:rsidRPr="002E4822" w:rsidRDefault="009511AE">
            <w:pPr>
              <w:widowControl w:val="0"/>
              <w:spacing w:line="240" w:lineRule="auto"/>
              <w:jc w:val="center"/>
              <w:rPr>
                <w:rFonts w:ascii="Nunito" w:hAnsi="Nunito"/>
                <w:b/>
                <w:bCs/>
                <w:color w:val="000000" w:themeColor="text1"/>
                <w:sz w:val="20"/>
                <w:shd w:val="clear" w:color="auto" w:fill="D9D9D9"/>
                <w:rPrChange w:id="6928" w:author="Craig Parker" w:date="2024-08-07T12:23:00Z">
                  <w:rPr>
                    <w:sz w:val="15"/>
                    <w:szCs w:val="15"/>
                    <w:shd w:val="clear" w:color="auto" w:fill="D9D9D9"/>
                  </w:rPr>
                </w:rPrChange>
              </w:rPr>
            </w:pPr>
            <w:r w:rsidRPr="002E4822">
              <w:rPr>
                <w:rFonts w:ascii="Nunito" w:hAnsi="Nunito"/>
                <w:b/>
                <w:bCs/>
                <w:color w:val="000000" w:themeColor="text1"/>
                <w:sz w:val="20"/>
                <w:shd w:val="clear" w:color="auto" w:fill="D9D9D9"/>
                <w:rPrChange w:id="6929" w:author="Craig Parker" w:date="2024-08-07T12:23:00Z">
                  <w:rPr>
                    <w:sz w:val="15"/>
                    <w:szCs w:val="15"/>
                    <w:shd w:val="clear" w:color="auto" w:fill="D9D9D9"/>
                  </w:rPr>
                </w:rPrChange>
              </w:rPr>
              <w:t>Biomedical data</w:t>
            </w:r>
          </w:p>
        </w:tc>
      </w:tr>
      <w:tr w:rsidR="006E7398" w:rsidRPr="002E4822" w14:paraId="15D7CBB2" w14:textId="77777777" w:rsidTr="3E93EB8D">
        <w:trPr>
          <w:trHeight w:val="1113"/>
          <w:del w:id="6930" w:author="Craig Parker" w:date="2024-08-06T12:24:00Z"/>
        </w:trPr>
        <w:tc>
          <w:tcPr>
            <w:tcW w:w="1530" w:type="pct"/>
            <w:shd w:val="clear" w:color="auto" w:fill="auto"/>
            <w:tcMar>
              <w:top w:w="100" w:type="dxa"/>
              <w:left w:w="100" w:type="dxa"/>
              <w:bottom w:w="100" w:type="dxa"/>
              <w:right w:w="100" w:type="dxa"/>
            </w:tcMar>
            <w:vAlign w:val="center"/>
          </w:tcPr>
          <w:p w14:paraId="000001C8" w14:textId="64FBCBFA" w:rsidR="007813F4" w:rsidRPr="002E4822" w:rsidDel="00AE02E3" w:rsidRDefault="009511AE">
            <w:pPr>
              <w:widowControl w:val="0"/>
              <w:spacing w:line="240" w:lineRule="auto"/>
              <w:ind w:left="129"/>
              <w:rPr>
                <w:del w:id="6931" w:author="Matthew Chersich" w:date="2024-08-04T20:17:00Z"/>
                <w:rFonts w:ascii="Nunito" w:hAnsi="Nunito"/>
                <w:color w:val="000000" w:themeColor="text1"/>
                <w:sz w:val="20"/>
                <w:rPrChange w:id="6932" w:author="Craig Parker" w:date="2024-08-07T12:23:00Z">
                  <w:rPr>
                    <w:del w:id="6933" w:author="Matthew Chersich" w:date="2024-08-04T20:17:00Z"/>
                    <w:sz w:val="15"/>
                    <w:szCs w:val="15"/>
                  </w:rPr>
                </w:rPrChange>
              </w:rPr>
            </w:pPr>
            <w:r w:rsidRPr="002E4822">
              <w:rPr>
                <w:rFonts w:ascii="Nunito" w:hAnsi="Nunito"/>
                <w:color w:val="000000" w:themeColor="text1"/>
                <w:sz w:val="20"/>
                <w:rPrChange w:id="6934" w:author="Craig Parker" w:date="2024-08-07T12:23:00Z">
                  <w:rPr>
                    <w:sz w:val="15"/>
                    <w:szCs w:val="15"/>
                  </w:rPr>
                </w:rPrChange>
              </w:rPr>
              <w:t xml:space="preserve">Individual  </w:t>
            </w:r>
          </w:p>
          <w:p w14:paraId="000001C9" w14:textId="2BF414C7" w:rsidR="007813F4" w:rsidRPr="002E4822" w:rsidDel="00AE02E3" w:rsidRDefault="009511AE">
            <w:pPr>
              <w:widowControl w:val="0"/>
              <w:spacing w:line="240" w:lineRule="auto"/>
              <w:rPr>
                <w:del w:id="6935" w:author="Matthew Chersich" w:date="2024-08-04T20:17:00Z"/>
                <w:rFonts w:ascii="Nunito" w:hAnsi="Nunito"/>
                <w:color w:val="000000" w:themeColor="text1"/>
                <w:sz w:val="20"/>
                <w:rPrChange w:id="6936" w:author="Craig Parker" w:date="2024-08-07T12:23:00Z">
                  <w:rPr>
                    <w:del w:id="6937" w:author="Matthew Chersich" w:date="2024-08-04T20:17:00Z"/>
                    <w:sz w:val="15"/>
                    <w:szCs w:val="15"/>
                  </w:rPr>
                </w:rPrChange>
              </w:rPr>
              <w:pPrChange w:id="6938" w:author="Matthew Chersich" w:date="2024-08-04T20:17:00Z">
                <w:pPr>
                  <w:widowControl w:val="0"/>
                  <w:spacing w:before="2" w:line="240" w:lineRule="auto"/>
                  <w:ind w:left="127"/>
                </w:pPr>
              </w:pPrChange>
            </w:pPr>
            <w:r w:rsidRPr="002E4822">
              <w:rPr>
                <w:rFonts w:ascii="Nunito" w:hAnsi="Nunito"/>
                <w:color w:val="000000" w:themeColor="text1"/>
                <w:sz w:val="20"/>
                <w:rPrChange w:id="6939" w:author="Craig Parker" w:date="2024-08-07T12:23:00Z">
                  <w:rPr>
                    <w:sz w:val="15"/>
                    <w:szCs w:val="15"/>
                  </w:rPr>
                </w:rPrChange>
              </w:rPr>
              <w:t xml:space="preserve">Participant Data </w:t>
            </w:r>
            <w:del w:id="6940" w:author="Matthew Chersich" w:date="2024-08-04T20:17:00Z">
              <w:r w:rsidRPr="002E4822" w:rsidDel="00AE02E3">
                <w:rPr>
                  <w:rFonts w:ascii="Nunito" w:hAnsi="Nunito"/>
                  <w:color w:val="000000" w:themeColor="text1"/>
                  <w:sz w:val="20"/>
                  <w:rPrChange w:id="6941" w:author="Craig Parker" w:date="2024-08-07T12:23:00Z">
                    <w:rPr>
                      <w:sz w:val="15"/>
                      <w:szCs w:val="15"/>
                    </w:rPr>
                  </w:rPrChange>
                </w:rPr>
                <w:delText xml:space="preserve"> </w:delText>
              </w:r>
            </w:del>
          </w:p>
          <w:p w14:paraId="000001CA" w14:textId="77777777" w:rsidR="007813F4" w:rsidRPr="002E4822" w:rsidRDefault="009511AE">
            <w:pPr>
              <w:widowControl w:val="0"/>
              <w:spacing w:line="240" w:lineRule="auto"/>
              <w:rPr>
                <w:rFonts w:ascii="Nunito" w:hAnsi="Nunito"/>
                <w:color w:val="000000" w:themeColor="text1"/>
                <w:sz w:val="20"/>
                <w:rPrChange w:id="6942" w:author="Craig Parker" w:date="2024-08-07T12:23:00Z">
                  <w:rPr>
                    <w:sz w:val="15"/>
                    <w:szCs w:val="15"/>
                  </w:rPr>
                </w:rPrChange>
              </w:rPr>
              <w:pPrChange w:id="6943" w:author="Matthew Chersich" w:date="2024-08-04T20:17:00Z">
                <w:pPr>
                  <w:widowControl w:val="0"/>
                  <w:spacing w:line="240" w:lineRule="auto"/>
                  <w:ind w:left="125"/>
                </w:pPr>
              </w:pPrChange>
            </w:pPr>
            <w:r w:rsidRPr="002E4822">
              <w:rPr>
                <w:rFonts w:ascii="Nunito" w:hAnsi="Nunito"/>
                <w:color w:val="000000" w:themeColor="text1"/>
                <w:sz w:val="20"/>
                <w:rPrChange w:id="6944" w:author="Craig Parker" w:date="2024-08-07T12:23:00Z">
                  <w:rPr>
                    <w:sz w:val="15"/>
                    <w:szCs w:val="15"/>
                  </w:rPr>
                </w:rPrChange>
              </w:rPr>
              <w:t>platform</w:t>
            </w:r>
          </w:p>
        </w:tc>
        <w:tc>
          <w:tcPr>
            <w:tcW w:w="1391" w:type="pct"/>
            <w:shd w:val="clear" w:color="auto" w:fill="auto"/>
            <w:tcMar>
              <w:top w:w="100" w:type="dxa"/>
              <w:left w:w="100" w:type="dxa"/>
              <w:bottom w:w="100" w:type="dxa"/>
              <w:right w:w="100" w:type="dxa"/>
            </w:tcMar>
            <w:vAlign w:val="center"/>
          </w:tcPr>
          <w:p w14:paraId="000001CB" w14:textId="77777777" w:rsidR="007813F4" w:rsidRPr="002E4822" w:rsidRDefault="009511AE">
            <w:pPr>
              <w:widowControl w:val="0"/>
              <w:spacing w:line="232" w:lineRule="auto"/>
              <w:ind w:left="111" w:right="321" w:firstLine="6"/>
              <w:rPr>
                <w:rFonts w:ascii="Nunito" w:hAnsi="Nunito"/>
                <w:color w:val="000000" w:themeColor="text1"/>
                <w:sz w:val="20"/>
                <w:rPrChange w:id="6945" w:author="Craig Parker" w:date="2024-08-07T12:23:00Z">
                  <w:rPr>
                    <w:sz w:val="15"/>
                    <w:szCs w:val="15"/>
                  </w:rPr>
                </w:rPrChange>
              </w:rPr>
            </w:pPr>
            <w:r w:rsidRPr="002E4822">
              <w:rPr>
                <w:rFonts w:ascii="Nunito" w:hAnsi="Nunito"/>
                <w:color w:val="000000" w:themeColor="text1"/>
                <w:sz w:val="20"/>
                <w:rPrChange w:id="6946" w:author="Craig Parker" w:date="2024-08-07T12:23:00Z">
                  <w:rPr>
                    <w:sz w:val="15"/>
                    <w:szCs w:val="15"/>
                  </w:rPr>
                </w:rPrChange>
              </w:rPr>
              <w:t xml:space="preserve">Collation of </w:t>
            </w:r>
            <w:proofErr w:type="gramStart"/>
            <w:r w:rsidRPr="002E4822">
              <w:rPr>
                <w:rFonts w:ascii="Nunito" w:hAnsi="Nunito"/>
                <w:color w:val="000000" w:themeColor="text1"/>
                <w:sz w:val="20"/>
                <w:rPrChange w:id="6947" w:author="Craig Parker" w:date="2024-08-07T12:23:00Z">
                  <w:rPr>
                    <w:sz w:val="15"/>
                    <w:szCs w:val="15"/>
                  </w:rPr>
                </w:rPrChange>
              </w:rPr>
              <w:t>prospectively  collected</w:t>
            </w:r>
            <w:proofErr w:type="gramEnd"/>
            <w:r w:rsidRPr="002E4822">
              <w:rPr>
                <w:rFonts w:ascii="Nunito" w:hAnsi="Nunito"/>
                <w:color w:val="000000" w:themeColor="text1"/>
                <w:sz w:val="20"/>
                <w:rPrChange w:id="6948" w:author="Craig Parker" w:date="2024-08-07T12:23:00Z">
                  <w:rPr>
                    <w:sz w:val="15"/>
                    <w:szCs w:val="15"/>
                  </w:rPr>
                </w:rPrChange>
              </w:rPr>
              <w:t xml:space="preserve"> high-quality data  from of pregnant women &amp;  and/or neonates  </w:t>
            </w:r>
          </w:p>
          <w:p w14:paraId="000001CC" w14:textId="77777777" w:rsidR="007813F4" w:rsidRPr="002E4822" w:rsidRDefault="009511AE">
            <w:pPr>
              <w:widowControl w:val="0"/>
              <w:spacing w:before="2" w:line="240" w:lineRule="auto"/>
              <w:ind w:left="120"/>
              <w:rPr>
                <w:rFonts w:ascii="Nunito" w:hAnsi="Nunito"/>
                <w:color w:val="000000" w:themeColor="text1"/>
                <w:sz w:val="20"/>
                <w:rPrChange w:id="6949" w:author="Craig Parker" w:date="2024-08-07T12:23:00Z">
                  <w:rPr>
                    <w:sz w:val="15"/>
                    <w:szCs w:val="15"/>
                  </w:rPr>
                </w:rPrChange>
              </w:rPr>
            </w:pPr>
            <w:r w:rsidRPr="002E4822">
              <w:rPr>
                <w:rFonts w:ascii="Nunito" w:hAnsi="Nunito"/>
                <w:color w:val="000000" w:themeColor="text1"/>
                <w:sz w:val="20"/>
                <w:rPrChange w:id="6950" w:author="Craig Parker" w:date="2024-08-07T12:23:00Z">
                  <w:rPr>
                    <w:sz w:val="15"/>
                    <w:szCs w:val="15"/>
                  </w:rPr>
                </w:rPrChange>
              </w:rPr>
              <w:t xml:space="preserve">(PROSPERO:  </w:t>
            </w:r>
          </w:p>
          <w:p w14:paraId="000001CD" w14:textId="77777777" w:rsidR="007813F4" w:rsidRPr="002E4822" w:rsidRDefault="009511AE">
            <w:pPr>
              <w:widowControl w:val="0"/>
              <w:spacing w:before="2" w:line="240" w:lineRule="auto"/>
              <w:ind w:left="118"/>
              <w:rPr>
                <w:rFonts w:ascii="Nunito" w:hAnsi="Nunito"/>
                <w:color w:val="000000" w:themeColor="text1"/>
                <w:sz w:val="20"/>
                <w:rPrChange w:id="6951" w:author="Craig Parker" w:date="2024-08-07T12:23:00Z">
                  <w:rPr>
                    <w:sz w:val="15"/>
                    <w:szCs w:val="15"/>
                  </w:rPr>
                </w:rPrChange>
              </w:rPr>
            </w:pPr>
            <w:r w:rsidRPr="002E4822">
              <w:rPr>
                <w:rFonts w:ascii="Nunito" w:hAnsi="Nunito"/>
                <w:color w:val="000000" w:themeColor="text1"/>
                <w:sz w:val="20"/>
                <w:rPrChange w:id="6952" w:author="Craig Parker" w:date="2024-08-07T12:23:00Z">
                  <w:rPr>
                    <w:sz w:val="15"/>
                    <w:szCs w:val="15"/>
                  </w:rPr>
                </w:rPrChange>
              </w:rPr>
              <w:t>CRD42020214637)</w:t>
            </w:r>
          </w:p>
        </w:tc>
        <w:tc>
          <w:tcPr>
            <w:tcW w:w="378" w:type="pct"/>
            <w:shd w:val="clear" w:color="auto" w:fill="auto"/>
            <w:tcMar>
              <w:top w:w="100" w:type="dxa"/>
              <w:left w:w="100" w:type="dxa"/>
              <w:bottom w:w="100" w:type="dxa"/>
              <w:right w:w="100" w:type="dxa"/>
            </w:tcMar>
            <w:vAlign w:val="center"/>
          </w:tcPr>
          <w:p w14:paraId="000001CE" w14:textId="77777777" w:rsidR="007813F4" w:rsidRPr="002E4822" w:rsidRDefault="009511AE">
            <w:pPr>
              <w:widowControl w:val="0"/>
              <w:spacing w:line="240" w:lineRule="auto"/>
              <w:ind w:left="127"/>
              <w:rPr>
                <w:rFonts w:ascii="Nunito" w:hAnsi="Nunito"/>
                <w:color w:val="000000" w:themeColor="text1"/>
                <w:sz w:val="20"/>
                <w:rPrChange w:id="6953" w:author="Craig Parker" w:date="2024-08-07T12:23:00Z">
                  <w:rPr>
                    <w:sz w:val="15"/>
                    <w:szCs w:val="15"/>
                  </w:rPr>
                </w:rPrChange>
              </w:rPr>
            </w:pPr>
            <w:r w:rsidRPr="002E4822">
              <w:rPr>
                <w:rFonts w:ascii="Nunito" w:hAnsi="Nunito"/>
                <w:color w:val="000000" w:themeColor="text1"/>
                <w:sz w:val="20"/>
                <w:rPrChange w:id="6954" w:author="Craig Parker" w:date="2024-08-07T12:23:00Z">
                  <w:rPr>
                    <w:sz w:val="15"/>
                    <w:szCs w:val="15"/>
                  </w:rPr>
                </w:rPrChange>
              </w:rPr>
              <w:t xml:space="preserve">Data  </w:t>
            </w:r>
          </w:p>
          <w:p w14:paraId="000001CF" w14:textId="77777777" w:rsidR="007813F4" w:rsidRPr="002E4822" w:rsidRDefault="009511AE">
            <w:pPr>
              <w:widowControl w:val="0"/>
              <w:spacing w:line="236" w:lineRule="auto"/>
              <w:ind w:left="125" w:right="110" w:hanging="5"/>
              <w:rPr>
                <w:rFonts w:ascii="Nunito" w:hAnsi="Nunito"/>
                <w:color w:val="000000" w:themeColor="text1"/>
                <w:sz w:val="20"/>
                <w:rPrChange w:id="6955" w:author="Craig Parker" w:date="2024-08-07T12:23:00Z">
                  <w:rPr>
                    <w:sz w:val="15"/>
                    <w:szCs w:val="15"/>
                  </w:rPr>
                </w:rPrChange>
              </w:rPr>
            </w:pPr>
            <w:r w:rsidRPr="002E4822">
              <w:rPr>
                <w:rFonts w:ascii="Nunito" w:hAnsi="Nunito"/>
                <w:color w:val="000000" w:themeColor="text1"/>
                <w:sz w:val="20"/>
                <w:rPrChange w:id="6956" w:author="Craig Parker" w:date="2024-08-07T12:23:00Z">
                  <w:rPr>
                    <w:sz w:val="15"/>
                    <w:szCs w:val="15"/>
                  </w:rPr>
                </w:rPrChange>
              </w:rPr>
              <w:t xml:space="preserve">owners; ki platform  </w:t>
            </w:r>
          </w:p>
          <w:p w14:paraId="000001D0" w14:textId="77777777" w:rsidR="007813F4" w:rsidRPr="002E4822" w:rsidRDefault="009511AE">
            <w:pPr>
              <w:widowControl w:val="0"/>
              <w:spacing w:line="240" w:lineRule="auto"/>
              <w:jc w:val="center"/>
              <w:rPr>
                <w:rFonts w:ascii="Nunito" w:hAnsi="Nunito"/>
                <w:color w:val="000000" w:themeColor="text1"/>
                <w:sz w:val="20"/>
                <w:rPrChange w:id="6957" w:author="Craig Parker" w:date="2024-08-07T12:23:00Z">
                  <w:rPr>
                    <w:sz w:val="15"/>
                    <w:szCs w:val="15"/>
                  </w:rPr>
                </w:rPrChange>
              </w:rPr>
            </w:pPr>
            <w:r w:rsidRPr="002E4822">
              <w:rPr>
                <w:rFonts w:ascii="Nunito" w:hAnsi="Nunito"/>
                <w:color w:val="000000" w:themeColor="text1"/>
                <w:sz w:val="20"/>
                <w:rPrChange w:id="6958" w:author="Craig Parker" w:date="2024-08-07T12:23:00Z">
                  <w:rPr>
                    <w:sz w:val="15"/>
                    <w:szCs w:val="15"/>
                  </w:rPr>
                </w:rPrChange>
              </w:rPr>
              <w:t xml:space="preserve">and NICD  </w:t>
            </w:r>
          </w:p>
          <w:p w14:paraId="000001D1" w14:textId="77777777" w:rsidR="007813F4" w:rsidRPr="002E4822" w:rsidRDefault="009511AE">
            <w:pPr>
              <w:widowControl w:val="0"/>
              <w:spacing w:line="240" w:lineRule="auto"/>
              <w:jc w:val="center"/>
              <w:rPr>
                <w:rFonts w:ascii="Nunito" w:hAnsi="Nunito"/>
                <w:color w:val="000000" w:themeColor="text1"/>
                <w:sz w:val="20"/>
                <w:rPrChange w:id="6959" w:author="Craig Parker" w:date="2024-08-07T12:23:00Z">
                  <w:rPr>
                    <w:sz w:val="15"/>
                    <w:szCs w:val="15"/>
                  </w:rPr>
                </w:rPrChange>
              </w:rPr>
            </w:pPr>
            <w:r w:rsidRPr="002E4822">
              <w:rPr>
                <w:rFonts w:ascii="Nunito" w:hAnsi="Nunito"/>
                <w:color w:val="000000" w:themeColor="text1"/>
                <w:sz w:val="20"/>
                <w:rPrChange w:id="6960" w:author="Craig Parker" w:date="2024-08-07T12:23:00Z">
                  <w:rPr>
                    <w:sz w:val="15"/>
                    <w:szCs w:val="15"/>
                  </w:rPr>
                </w:rPrChange>
              </w:rPr>
              <w:t>repository</w:t>
            </w:r>
          </w:p>
        </w:tc>
        <w:tc>
          <w:tcPr>
            <w:tcW w:w="633" w:type="pct"/>
            <w:shd w:val="clear" w:color="auto" w:fill="auto"/>
            <w:tcMar>
              <w:top w:w="100" w:type="dxa"/>
              <w:left w:w="100" w:type="dxa"/>
              <w:bottom w:w="100" w:type="dxa"/>
              <w:right w:w="100" w:type="dxa"/>
            </w:tcMar>
            <w:vAlign w:val="center"/>
          </w:tcPr>
          <w:p w14:paraId="000001D2" w14:textId="77777777" w:rsidR="007813F4" w:rsidRPr="002E4822" w:rsidRDefault="009511AE">
            <w:pPr>
              <w:widowControl w:val="0"/>
              <w:spacing w:line="230" w:lineRule="auto"/>
              <w:ind w:left="120" w:right="379" w:firstLine="1"/>
              <w:rPr>
                <w:rFonts w:ascii="Nunito" w:hAnsi="Nunito"/>
                <w:color w:val="000000" w:themeColor="text1"/>
                <w:sz w:val="20"/>
                <w:rPrChange w:id="6961" w:author="Craig Parker" w:date="2024-08-07T12:23:00Z">
                  <w:rPr>
                    <w:sz w:val="15"/>
                    <w:szCs w:val="15"/>
                  </w:rPr>
                </w:rPrChange>
              </w:rPr>
            </w:pPr>
            <w:r w:rsidRPr="002E4822">
              <w:rPr>
                <w:rFonts w:ascii="Nunito" w:hAnsi="Nunito"/>
                <w:color w:val="000000" w:themeColor="text1"/>
                <w:sz w:val="20"/>
                <w:rPrChange w:id="6962" w:author="Craig Parker" w:date="2024-08-07T12:23:00Z">
                  <w:rPr>
                    <w:sz w:val="15"/>
                    <w:szCs w:val="15"/>
                  </w:rPr>
                </w:rPrChange>
              </w:rPr>
              <w:t>Preterm birth, pre-</w:t>
            </w:r>
            <w:proofErr w:type="gramStart"/>
            <w:r w:rsidRPr="002E4822">
              <w:rPr>
                <w:rFonts w:ascii="Nunito" w:hAnsi="Nunito"/>
                <w:color w:val="000000" w:themeColor="text1"/>
                <w:sz w:val="20"/>
                <w:rPrChange w:id="6963" w:author="Craig Parker" w:date="2024-08-07T12:23:00Z">
                  <w:rPr>
                    <w:sz w:val="15"/>
                    <w:szCs w:val="15"/>
                  </w:rPr>
                </w:rPrChange>
              </w:rPr>
              <w:t>eclampsia,  neonatal</w:t>
            </w:r>
            <w:proofErr w:type="gramEnd"/>
            <w:r w:rsidRPr="002E4822">
              <w:rPr>
                <w:rFonts w:ascii="Nunito" w:hAnsi="Nunito"/>
                <w:color w:val="000000" w:themeColor="text1"/>
                <w:sz w:val="20"/>
                <w:rPrChange w:id="6964" w:author="Craig Parker" w:date="2024-08-07T12:23:00Z">
                  <w:rPr>
                    <w:sz w:val="15"/>
                    <w:szCs w:val="15"/>
                  </w:rPr>
                </w:rPrChange>
              </w:rPr>
              <w:t xml:space="preserve"> admission</w:t>
            </w:r>
          </w:p>
        </w:tc>
        <w:tc>
          <w:tcPr>
            <w:tcW w:w="486" w:type="pct"/>
            <w:shd w:val="clear" w:color="auto" w:fill="auto"/>
            <w:tcMar>
              <w:top w:w="100" w:type="dxa"/>
              <w:left w:w="100" w:type="dxa"/>
              <w:bottom w:w="100" w:type="dxa"/>
              <w:right w:w="100" w:type="dxa"/>
            </w:tcMar>
            <w:vAlign w:val="center"/>
          </w:tcPr>
          <w:p w14:paraId="000001D3" w14:textId="77777777" w:rsidR="007813F4" w:rsidRPr="002E4822" w:rsidRDefault="009511AE">
            <w:pPr>
              <w:widowControl w:val="0"/>
              <w:spacing w:line="240" w:lineRule="auto"/>
              <w:ind w:left="115"/>
              <w:rPr>
                <w:rFonts w:ascii="Nunito" w:hAnsi="Nunito"/>
                <w:color w:val="000000" w:themeColor="text1"/>
                <w:sz w:val="20"/>
                <w:rPrChange w:id="6965" w:author="Craig Parker" w:date="2024-08-07T12:23:00Z">
                  <w:rPr>
                    <w:sz w:val="15"/>
                    <w:szCs w:val="15"/>
                  </w:rPr>
                </w:rPrChange>
              </w:rPr>
            </w:pPr>
            <w:r w:rsidRPr="002E4822">
              <w:rPr>
                <w:rFonts w:ascii="Nunito" w:hAnsi="Nunito"/>
                <w:color w:val="000000" w:themeColor="text1"/>
                <w:sz w:val="20"/>
                <w:rPrChange w:id="6966" w:author="Craig Parker" w:date="2024-08-07T12:23:00Z">
                  <w:rPr>
                    <w:sz w:val="15"/>
                    <w:szCs w:val="15"/>
                  </w:rPr>
                </w:rPrChange>
              </w:rPr>
              <w:t xml:space="preserve">African cohorts </w:t>
            </w:r>
          </w:p>
          <w:p w14:paraId="000001D4" w14:textId="77777777" w:rsidR="007813F4" w:rsidRPr="002E4822" w:rsidRDefault="009511AE">
            <w:pPr>
              <w:widowControl w:val="0"/>
              <w:spacing w:line="240" w:lineRule="auto"/>
              <w:ind w:left="120"/>
              <w:rPr>
                <w:rFonts w:ascii="Nunito" w:hAnsi="Nunito"/>
                <w:color w:val="000000" w:themeColor="text1"/>
                <w:sz w:val="20"/>
                <w:rPrChange w:id="6967" w:author="Craig Parker" w:date="2024-08-07T12:23:00Z">
                  <w:rPr>
                    <w:sz w:val="15"/>
                    <w:szCs w:val="15"/>
                  </w:rPr>
                </w:rPrChange>
              </w:rPr>
            </w:pPr>
            <w:r w:rsidRPr="002E4822">
              <w:rPr>
                <w:rFonts w:ascii="Nunito" w:hAnsi="Nunito"/>
                <w:color w:val="000000" w:themeColor="text1"/>
                <w:sz w:val="20"/>
                <w:rPrChange w:id="6968" w:author="Craig Parker" w:date="2024-08-07T12:23:00Z">
                  <w:rPr>
                    <w:sz w:val="15"/>
                    <w:szCs w:val="15"/>
                  </w:rPr>
                </w:rPrChange>
              </w:rPr>
              <w:t xml:space="preserve">and trials  </w:t>
            </w:r>
          </w:p>
          <w:p w14:paraId="000001D5" w14:textId="77777777" w:rsidR="007813F4" w:rsidRPr="002E4822" w:rsidRDefault="009511AE">
            <w:pPr>
              <w:widowControl w:val="0"/>
              <w:spacing w:before="2" w:line="240" w:lineRule="auto"/>
              <w:ind w:left="121"/>
              <w:rPr>
                <w:rFonts w:ascii="Nunito" w:hAnsi="Nunito"/>
                <w:color w:val="000000" w:themeColor="text1"/>
                <w:sz w:val="20"/>
                <w:rPrChange w:id="6969" w:author="Craig Parker" w:date="2024-08-07T12:23:00Z">
                  <w:rPr>
                    <w:sz w:val="15"/>
                    <w:szCs w:val="15"/>
                  </w:rPr>
                </w:rPrChange>
              </w:rPr>
            </w:pPr>
            <w:r w:rsidRPr="002E4822">
              <w:rPr>
                <w:rFonts w:ascii="Nunito" w:hAnsi="Nunito"/>
                <w:color w:val="000000" w:themeColor="text1"/>
                <w:sz w:val="20"/>
                <w:rPrChange w:id="6970" w:author="Craig Parker" w:date="2024-08-07T12:23:00Z">
                  <w:rPr>
                    <w:sz w:val="15"/>
                    <w:szCs w:val="15"/>
                  </w:rPr>
                </w:rPrChange>
              </w:rPr>
              <w:t xml:space="preserve">conduced  </w:t>
            </w:r>
          </w:p>
          <w:p w14:paraId="000001D6" w14:textId="77777777" w:rsidR="007813F4" w:rsidRPr="002E4822" w:rsidRDefault="009511AE">
            <w:pPr>
              <w:widowControl w:val="0"/>
              <w:spacing w:line="230" w:lineRule="auto"/>
              <w:ind w:left="122" w:right="83" w:firstLine="2"/>
              <w:rPr>
                <w:rFonts w:ascii="Nunito" w:hAnsi="Nunito"/>
                <w:color w:val="000000" w:themeColor="text1"/>
                <w:sz w:val="20"/>
                <w:rPrChange w:id="6971" w:author="Craig Parker" w:date="2024-08-07T12:23:00Z">
                  <w:rPr>
                    <w:sz w:val="15"/>
                    <w:szCs w:val="15"/>
                  </w:rPr>
                </w:rPrChange>
              </w:rPr>
            </w:pPr>
            <w:r w:rsidRPr="002E4822">
              <w:rPr>
                <w:rFonts w:ascii="Nunito" w:hAnsi="Nunito"/>
                <w:color w:val="000000" w:themeColor="text1"/>
                <w:sz w:val="20"/>
                <w:rPrChange w:id="6972" w:author="Craig Parker" w:date="2024-08-07T12:23:00Z">
                  <w:rPr>
                    <w:sz w:val="15"/>
                    <w:szCs w:val="15"/>
                  </w:rPr>
                </w:rPrChange>
              </w:rPr>
              <w:t xml:space="preserve">between 2000 </w:t>
            </w:r>
            <w:proofErr w:type="gramStart"/>
            <w:r w:rsidRPr="002E4822">
              <w:rPr>
                <w:rFonts w:ascii="Nunito" w:hAnsi="Nunito"/>
                <w:color w:val="000000" w:themeColor="text1"/>
                <w:sz w:val="20"/>
                <w:rPrChange w:id="6973" w:author="Craig Parker" w:date="2024-08-07T12:23:00Z">
                  <w:rPr>
                    <w:sz w:val="15"/>
                    <w:szCs w:val="15"/>
                  </w:rPr>
                </w:rPrChange>
              </w:rPr>
              <w:t>and  Oct</w:t>
            </w:r>
            <w:proofErr w:type="gramEnd"/>
            <w:r w:rsidRPr="002E4822">
              <w:rPr>
                <w:rFonts w:ascii="Nunito" w:hAnsi="Nunito"/>
                <w:color w:val="000000" w:themeColor="text1"/>
                <w:sz w:val="20"/>
                <w:rPrChange w:id="6974" w:author="Craig Parker" w:date="2024-08-07T12:23:00Z">
                  <w:rPr>
                    <w:sz w:val="15"/>
                    <w:szCs w:val="15"/>
                  </w:rPr>
                </w:rPrChange>
              </w:rPr>
              <w:t xml:space="preserve"> 2020</w:t>
            </w:r>
          </w:p>
        </w:tc>
        <w:tc>
          <w:tcPr>
            <w:tcW w:w="583" w:type="pct"/>
            <w:shd w:val="clear" w:color="auto" w:fill="auto"/>
            <w:tcMar>
              <w:top w:w="100" w:type="dxa"/>
              <w:left w:w="100" w:type="dxa"/>
              <w:bottom w:w="100" w:type="dxa"/>
              <w:right w:w="100" w:type="dxa"/>
            </w:tcMar>
            <w:vAlign w:val="center"/>
          </w:tcPr>
          <w:p w14:paraId="000001D7" w14:textId="77777777" w:rsidR="007813F4" w:rsidRPr="002E4822" w:rsidRDefault="009511AE">
            <w:pPr>
              <w:widowControl w:val="0"/>
              <w:spacing w:line="240" w:lineRule="auto"/>
              <w:ind w:left="127"/>
              <w:rPr>
                <w:rFonts w:ascii="Nunito" w:hAnsi="Nunito"/>
                <w:color w:val="000000" w:themeColor="text1"/>
                <w:sz w:val="20"/>
                <w:rPrChange w:id="6975" w:author="Craig Parker" w:date="2024-08-07T12:23:00Z">
                  <w:rPr>
                    <w:sz w:val="15"/>
                    <w:szCs w:val="15"/>
                  </w:rPr>
                </w:rPrChange>
              </w:rPr>
            </w:pPr>
            <w:r w:rsidRPr="002E4822">
              <w:rPr>
                <w:rFonts w:ascii="Nunito" w:hAnsi="Nunito"/>
                <w:color w:val="000000" w:themeColor="text1"/>
                <w:sz w:val="20"/>
                <w:rPrChange w:id="6976" w:author="Craig Parker" w:date="2024-08-07T12:23:00Z">
                  <w:rPr>
                    <w:sz w:val="15"/>
                    <w:szCs w:val="15"/>
                  </w:rPr>
                </w:rPrChange>
              </w:rPr>
              <w:t>Research Project 1</w:t>
            </w:r>
          </w:p>
        </w:tc>
      </w:tr>
      <w:tr w:rsidR="006E7398" w:rsidRPr="002E4822" w14:paraId="12AE21B1" w14:textId="77777777" w:rsidTr="3E93EB8D">
        <w:trPr>
          <w:trHeight w:val="1113"/>
          <w:del w:id="6977" w:author="Craig Parker" w:date="2024-08-06T12:24:00Z"/>
        </w:trPr>
        <w:tc>
          <w:tcPr>
            <w:tcW w:w="1530" w:type="pct"/>
            <w:shd w:val="clear" w:color="auto" w:fill="auto"/>
            <w:tcMar>
              <w:top w:w="100" w:type="dxa"/>
              <w:left w:w="100" w:type="dxa"/>
              <w:bottom w:w="100" w:type="dxa"/>
              <w:right w:w="100" w:type="dxa"/>
            </w:tcMar>
            <w:vAlign w:val="center"/>
          </w:tcPr>
          <w:p w14:paraId="000001D8" w14:textId="77777777" w:rsidR="007813F4" w:rsidRPr="002E4822" w:rsidRDefault="009511AE">
            <w:pPr>
              <w:widowControl w:val="0"/>
              <w:spacing w:line="240" w:lineRule="auto"/>
              <w:ind w:left="127"/>
              <w:rPr>
                <w:rFonts w:ascii="Nunito" w:hAnsi="Nunito"/>
                <w:color w:val="000000" w:themeColor="text1"/>
                <w:sz w:val="20"/>
                <w:rPrChange w:id="6978" w:author="Craig Parker" w:date="2024-08-07T12:23:00Z">
                  <w:rPr>
                    <w:sz w:val="15"/>
                    <w:szCs w:val="15"/>
                  </w:rPr>
                </w:rPrChange>
              </w:rPr>
            </w:pPr>
            <w:r w:rsidRPr="002E4822">
              <w:rPr>
                <w:rFonts w:ascii="Nunito" w:hAnsi="Nunito"/>
                <w:color w:val="000000" w:themeColor="text1"/>
                <w:sz w:val="20"/>
                <w:rPrChange w:id="6979" w:author="Craig Parker" w:date="2024-08-07T12:23:00Z">
                  <w:rPr>
                    <w:sz w:val="15"/>
                    <w:szCs w:val="15"/>
                  </w:rPr>
                </w:rPrChange>
              </w:rPr>
              <w:t>HIV databases</w:t>
            </w:r>
          </w:p>
        </w:tc>
        <w:tc>
          <w:tcPr>
            <w:tcW w:w="1391" w:type="pct"/>
            <w:shd w:val="clear" w:color="auto" w:fill="auto"/>
            <w:tcMar>
              <w:top w:w="100" w:type="dxa"/>
              <w:left w:w="100" w:type="dxa"/>
              <w:bottom w:w="100" w:type="dxa"/>
              <w:right w:w="100" w:type="dxa"/>
            </w:tcMar>
            <w:vAlign w:val="center"/>
          </w:tcPr>
          <w:p w14:paraId="000001D9" w14:textId="77777777" w:rsidR="007813F4" w:rsidRPr="002E4822" w:rsidRDefault="009511AE">
            <w:pPr>
              <w:widowControl w:val="0"/>
              <w:spacing w:line="236" w:lineRule="auto"/>
              <w:ind w:left="120" w:right="161" w:firstLine="1"/>
              <w:rPr>
                <w:rFonts w:ascii="Nunito" w:hAnsi="Nunito"/>
                <w:color w:val="000000" w:themeColor="text1"/>
                <w:sz w:val="20"/>
                <w:rPrChange w:id="6980" w:author="Craig Parker" w:date="2024-08-07T12:23:00Z">
                  <w:rPr>
                    <w:sz w:val="15"/>
                    <w:szCs w:val="15"/>
                  </w:rPr>
                </w:rPrChange>
              </w:rPr>
            </w:pPr>
            <w:r w:rsidRPr="002E4822">
              <w:rPr>
                <w:rFonts w:ascii="Nunito" w:hAnsi="Nunito"/>
                <w:color w:val="000000" w:themeColor="text1"/>
                <w:sz w:val="20"/>
                <w:rPrChange w:id="6981" w:author="Craig Parker" w:date="2024-08-07T12:23:00Z">
                  <w:rPr>
                    <w:sz w:val="15"/>
                    <w:szCs w:val="15"/>
                  </w:rPr>
                </w:rPrChange>
              </w:rPr>
              <w:t xml:space="preserve">Pooled health database </w:t>
            </w:r>
            <w:proofErr w:type="gramStart"/>
            <w:r w:rsidRPr="002E4822">
              <w:rPr>
                <w:rFonts w:ascii="Nunito" w:hAnsi="Nunito"/>
                <w:color w:val="000000" w:themeColor="text1"/>
                <w:sz w:val="20"/>
                <w:rPrChange w:id="6982" w:author="Craig Parker" w:date="2024-08-07T12:23:00Z">
                  <w:rPr>
                    <w:sz w:val="15"/>
                    <w:szCs w:val="15"/>
                  </w:rPr>
                </w:rPrChange>
              </w:rPr>
              <w:t>from  multiple</w:t>
            </w:r>
            <w:proofErr w:type="gramEnd"/>
            <w:r w:rsidRPr="002E4822">
              <w:rPr>
                <w:rFonts w:ascii="Nunito" w:hAnsi="Nunito"/>
                <w:color w:val="000000" w:themeColor="text1"/>
                <w:sz w:val="20"/>
                <w:rPrChange w:id="6983" w:author="Craig Parker" w:date="2024-08-07T12:23:00Z">
                  <w:rPr>
                    <w:sz w:val="15"/>
                    <w:szCs w:val="15"/>
                  </w:rPr>
                </w:rPrChange>
              </w:rPr>
              <w:t xml:space="preserve"> large HIV </w:t>
            </w:r>
            <w:r w:rsidRPr="002E4822">
              <w:rPr>
                <w:rFonts w:ascii="Nunito" w:hAnsi="Nunito"/>
                <w:color w:val="000000" w:themeColor="text1"/>
                <w:sz w:val="20"/>
                <w:rPrChange w:id="6984" w:author="Craig Parker" w:date="2024-08-07T12:23:00Z">
                  <w:rPr>
                    <w:sz w:val="15"/>
                    <w:szCs w:val="15"/>
                  </w:rPr>
                </w:rPrChange>
              </w:rPr>
              <w:lastRenderedPageBreak/>
              <w:t xml:space="preserve">trials  </w:t>
            </w:r>
          </w:p>
          <w:p w14:paraId="000001DA" w14:textId="77777777" w:rsidR="007813F4" w:rsidRPr="002E4822" w:rsidRDefault="009511AE">
            <w:pPr>
              <w:widowControl w:val="0"/>
              <w:spacing w:line="230" w:lineRule="auto"/>
              <w:ind w:left="114" w:right="283" w:firstLine="1"/>
              <w:rPr>
                <w:rFonts w:ascii="Nunito" w:hAnsi="Nunito"/>
                <w:color w:val="000000" w:themeColor="text1"/>
                <w:sz w:val="20"/>
                <w:rPrChange w:id="6985" w:author="Craig Parker" w:date="2024-08-07T12:23:00Z">
                  <w:rPr>
                    <w:sz w:val="15"/>
                    <w:szCs w:val="15"/>
                  </w:rPr>
                </w:rPrChange>
              </w:rPr>
            </w:pPr>
            <w:r w:rsidRPr="002E4822">
              <w:rPr>
                <w:rFonts w:ascii="Nunito" w:hAnsi="Nunito"/>
                <w:color w:val="000000" w:themeColor="text1"/>
                <w:sz w:val="20"/>
                <w:rPrChange w:id="6986" w:author="Craig Parker" w:date="2024-08-07T12:23:00Z">
                  <w:rPr>
                    <w:sz w:val="15"/>
                    <w:szCs w:val="15"/>
                  </w:rPr>
                </w:rPrChange>
              </w:rPr>
              <w:t xml:space="preserve">conducted among adults </w:t>
            </w:r>
            <w:proofErr w:type="gramStart"/>
            <w:r w:rsidRPr="002E4822">
              <w:rPr>
                <w:rFonts w:ascii="Nunito" w:hAnsi="Nunito"/>
                <w:color w:val="000000" w:themeColor="text1"/>
                <w:sz w:val="20"/>
                <w:rPrChange w:id="6987" w:author="Craig Parker" w:date="2024-08-07T12:23:00Z">
                  <w:rPr>
                    <w:sz w:val="15"/>
                    <w:szCs w:val="15"/>
                  </w:rPr>
                </w:rPrChange>
              </w:rPr>
              <w:t>in  Johannesburg</w:t>
            </w:r>
            <w:proofErr w:type="gramEnd"/>
            <w:r w:rsidRPr="002E4822">
              <w:rPr>
                <w:rFonts w:ascii="Nunito" w:hAnsi="Nunito"/>
                <w:color w:val="000000" w:themeColor="text1"/>
                <w:sz w:val="20"/>
                <w:rPrChange w:id="6988" w:author="Craig Parker" w:date="2024-08-07T12:23:00Z">
                  <w:rPr>
                    <w:sz w:val="15"/>
                    <w:szCs w:val="15"/>
                  </w:rPr>
                </w:rPrChange>
              </w:rPr>
              <w:t>, South Africa</w:t>
            </w:r>
          </w:p>
        </w:tc>
        <w:tc>
          <w:tcPr>
            <w:tcW w:w="378" w:type="pct"/>
            <w:shd w:val="clear" w:color="auto" w:fill="auto"/>
            <w:tcMar>
              <w:top w:w="100" w:type="dxa"/>
              <w:left w:w="100" w:type="dxa"/>
              <w:bottom w:w="100" w:type="dxa"/>
              <w:right w:w="100" w:type="dxa"/>
            </w:tcMar>
            <w:vAlign w:val="center"/>
          </w:tcPr>
          <w:p w14:paraId="000001DB" w14:textId="77777777" w:rsidR="007813F4" w:rsidRPr="002E4822" w:rsidRDefault="009511AE">
            <w:pPr>
              <w:widowControl w:val="0"/>
              <w:spacing w:line="240" w:lineRule="auto"/>
              <w:ind w:left="117"/>
              <w:rPr>
                <w:rFonts w:ascii="Nunito" w:hAnsi="Nunito"/>
                <w:color w:val="000000" w:themeColor="text1"/>
                <w:sz w:val="20"/>
                <w:rPrChange w:id="6989" w:author="Craig Parker" w:date="2024-08-07T12:23:00Z">
                  <w:rPr>
                    <w:sz w:val="15"/>
                    <w:szCs w:val="15"/>
                  </w:rPr>
                </w:rPrChange>
              </w:rPr>
            </w:pPr>
            <w:r w:rsidRPr="002E4822">
              <w:rPr>
                <w:rFonts w:ascii="Nunito" w:hAnsi="Nunito"/>
                <w:color w:val="000000" w:themeColor="text1"/>
                <w:sz w:val="20"/>
                <w:rPrChange w:id="6990" w:author="Craig Parker" w:date="2024-08-07T12:23:00Z">
                  <w:rPr>
                    <w:sz w:val="15"/>
                    <w:szCs w:val="15"/>
                  </w:rPr>
                </w:rPrChange>
              </w:rPr>
              <w:lastRenderedPageBreak/>
              <w:t xml:space="preserve">WHC  </w:t>
            </w:r>
          </w:p>
          <w:p w14:paraId="000001DC" w14:textId="77777777" w:rsidR="007813F4" w:rsidRPr="002E4822" w:rsidRDefault="009511AE">
            <w:pPr>
              <w:widowControl w:val="0"/>
              <w:spacing w:line="240" w:lineRule="auto"/>
              <w:ind w:left="120"/>
              <w:rPr>
                <w:rFonts w:ascii="Nunito" w:hAnsi="Nunito"/>
                <w:color w:val="000000" w:themeColor="text1"/>
                <w:sz w:val="20"/>
                <w:rPrChange w:id="6991" w:author="Craig Parker" w:date="2024-08-07T12:23:00Z">
                  <w:rPr>
                    <w:sz w:val="15"/>
                    <w:szCs w:val="15"/>
                  </w:rPr>
                </w:rPrChange>
              </w:rPr>
            </w:pPr>
            <w:r w:rsidRPr="002E4822">
              <w:rPr>
                <w:rFonts w:ascii="Nunito" w:hAnsi="Nunito"/>
                <w:color w:val="000000" w:themeColor="text1"/>
                <w:sz w:val="20"/>
                <w:rPrChange w:id="6992" w:author="Craig Parker" w:date="2024-08-07T12:23:00Z">
                  <w:rPr>
                    <w:sz w:val="15"/>
                    <w:szCs w:val="15"/>
                  </w:rPr>
                </w:rPrChange>
              </w:rPr>
              <w:t>studies</w:t>
            </w:r>
          </w:p>
        </w:tc>
        <w:tc>
          <w:tcPr>
            <w:tcW w:w="633" w:type="pct"/>
            <w:shd w:val="clear" w:color="auto" w:fill="auto"/>
            <w:tcMar>
              <w:top w:w="100" w:type="dxa"/>
              <w:left w:w="100" w:type="dxa"/>
              <w:bottom w:w="100" w:type="dxa"/>
              <w:right w:w="100" w:type="dxa"/>
            </w:tcMar>
            <w:vAlign w:val="center"/>
          </w:tcPr>
          <w:p w14:paraId="000001DD" w14:textId="77777777" w:rsidR="007813F4" w:rsidRPr="002E4822" w:rsidRDefault="009511AE">
            <w:pPr>
              <w:widowControl w:val="0"/>
              <w:spacing w:line="231" w:lineRule="auto"/>
              <w:ind w:left="110" w:right="66" w:firstLine="11"/>
              <w:rPr>
                <w:rFonts w:ascii="Nunito" w:hAnsi="Nunito"/>
                <w:color w:val="000000" w:themeColor="text1"/>
                <w:sz w:val="20"/>
                <w:rPrChange w:id="6993" w:author="Craig Parker" w:date="2024-08-07T12:23:00Z">
                  <w:rPr>
                    <w:sz w:val="15"/>
                    <w:szCs w:val="15"/>
                  </w:rPr>
                </w:rPrChange>
              </w:rPr>
            </w:pPr>
            <w:r w:rsidRPr="002E4822">
              <w:rPr>
                <w:rFonts w:ascii="Nunito" w:hAnsi="Nunito"/>
                <w:color w:val="000000" w:themeColor="text1"/>
                <w:sz w:val="20"/>
                <w:rPrChange w:id="6994" w:author="Craig Parker" w:date="2024-08-07T12:23:00Z">
                  <w:rPr>
                    <w:sz w:val="15"/>
                    <w:szCs w:val="15"/>
                  </w:rPr>
                </w:rPrChange>
              </w:rPr>
              <w:t xml:space="preserve">Participants are followed </w:t>
            </w:r>
            <w:proofErr w:type="gramStart"/>
            <w:r w:rsidRPr="002E4822">
              <w:rPr>
                <w:rFonts w:ascii="Nunito" w:hAnsi="Nunito"/>
                <w:color w:val="000000" w:themeColor="text1"/>
                <w:sz w:val="20"/>
                <w:rPrChange w:id="6995" w:author="Craig Parker" w:date="2024-08-07T12:23:00Z">
                  <w:rPr>
                    <w:sz w:val="15"/>
                    <w:szCs w:val="15"/>
                  </w:rPr>
                </w:rPrChange>
              </w:rPr>
              <w:t>up  every</w:t>
            </w:r>
            <w:proofErr w:type="gramEnd"/>
            <w:r w:rsidRPr="002E4822">
              <w:rPr>
                <w:rFonts w:ascii="Nunito" w:hAnsi="Nunito"/>
                <w:color w:val="000000" w:themeColor="text1"/>
                <w:sz w:val="20"/>
                <w:rPrChange w:id="6996" w:author="Craig Parker" w:date="2024-08-07T12:23:00Z">
                  <w:rPr>
                    <w:sz w:val="15"/>
                    <w:szCs w:val="15"/>
                  </w:rPr>
                </w:rPrChange>
              </w:rPr>
              <w:t xml:space="preserve"> 3-months for </w:t>
            </w:r>
            <w:r w:rsidRPr="002E4822">
              <w:rPr>
                <w:rFonts w:ascii="Nunito" w:hAnsi="Nunito"/>
                <w:color w:val="000000" w:themeColor="text1"/>
                <w:sz w:val="20"/>
                <w:rPrChange w:id="6997" w:author="Craig Parker" w:date="2024-08-07T12:23:00Z">
                  <w:rPr>
                    <w:sz w:val="15"/>
                    <w:szCs w:val="15"/>
                  </w:rPr>
                </w:rPrChange>
              </w:rPr>
              <w:lastRenderedPageBreak/>
              <w:t xml:space="preserve">several years,  with a multitude of physical  measurements, laboratory tests,  images and health  </w:t>
            </w:r>
          </w:p>
          <w:p w14:paraId="000001DE" w14:textId="77777777" w:rsidR="007813F4" w:rsidRPr="002E4822" w:rsidRDefault="009511AE">
            <w:pPr>
              <w:widowControl w:val="0"/>
              <w:spacing w:before="7" w:line="240" w:lineRule="auto"/>
              <w:ind w:left="115"/>
              <w:rPr>
                <w:rFonts w:ascii="Nunito" w:hAnsi="Nunito"/>
                <w:color w:val="000000" w:themeColor="text1"/>
                <w:sz w:val="20"/>
                <w:rPrChange w:id="6998" w:author="Craig Parker" w:date="2024-08-07T12:23:00Z">
                  <w:rPr>
                    <w:sz w:val="15"/>
                    <w:szCs w:val="15"/>
                  </w:rPr>
                </w:rPrChange>
              </w:rPr>
            </w:pPr>
            <w:r w:rsidRPr="002E4822">
              <w:rPr>
                <w:rFonts w:ascii="Nunito" w:hAnsi="Nunito"/>
                <w:color w:val="000000" w:themeColor="text1"/>
                <w:sz w:val="20"/>
                <w:rPrChange w:id="6999" w:author="Craig Parker" w:date="2024-08-07T12:23:00Z">
                  <w:rPr>
                    <w:sz w:val="15"/>
                    <w:szCs w:val="15"/>
                  </w:rPr>
                </w:rPrChange>
              </w:rPr>
              <w:t>questionnaires</w:t>
            </w:r>
          </w:p>
        </w:tc>
        <w:tc>
          <w:tcPr>
            <w:tcW w:w="486" w:type="pct"/>
            <w:shd w:val="clear" w:color="auto" w:fill="auto"/>
            <w:tcMar>
              <w:top w:w="100" w:type="dxa"/>
              <w:left w:w="100" w:type="dxa"/>
              <w:bottom w:w="100" w:type="dxa"/>
              <w:right w:w="100" w:type="dxa"/>
            </w:tcMar>
            <w:vAlign w:val="center"/>
          </w:tcPr>
          <w:p w14:paraId="000001DF" w14:textId="77777777" w:rsidR="007813F4" w:rsidRPr="002E4822" w:rsidRDefault="007813F4">
            <w:pPr>
              <w:widowControl w:val="0"/>
              <w:rPr>
                <w:rFonts w:ascii="Nunito" w:hAnsi="Nunito"/>
                <w:color w:val="000000" w:themeColor="text1"/>
                <w:sz w:val="20"/>
                <w:rPrChange w:id="7000" w:author="Craig Parker" w:date="2024-08-07T12:23:00Z">
                  <w:rPr>
                    <w:sz w:val="15"/>
                    <w:szCs w:val="15"/>
                  </w:rPr>
                </w:rPrChange>
              </w:rPr>
            </w:pPr>
          </w:p>
        </w:tc>
        <w:tc>
          <w:tcPr>
            <w:tcW w:w="583" w:type="pct"/>
            <w:shd w:val="clear" w:color="auto" w:fill="auto"/>
            <w:tcMar>
              <w:top w:w="100" w:type="dxa"/>
              <w:left w:w="100" w:type="dxa"/>
              <w:bottom w:w="100" w:type="dxa"/>
              <w:right w:w="100" w:type="dxa"/>
            </w:tcMar>
            <w:vAlign w:val="center"/>
          </w:tcPr>
          <w:p w14:paraId="000001E0" w14:textId="77777777" w:rsidR="007813F4" w:rsidRPr="002E4822" w:rsidRDefault="009511AE">
            <w:pPr>
              <w:widowControl w:val="0"/>
              <w:spacing w:line="240" w:lineRule="auto"/>
              <w:ind w:left="127"/>
              <w:rPr>
                <w:rFonts w:ascii="Nunito" w:hAnsi="Nunito"/>
                <w:color w:val="000000" w:themeColor="text1"/>
                <w:sz w:val="20"/>
                <w:rPrChange w:id="7001" w:author="Craig Parker" w:date="2024-08-07T12:23:00Z">
                  <w:rPr>
                    <w:sz w:val="15"/>
                    <w:szCs w:val="15"/>
                  </w:rPr>
                </w:rPrChange>
              </w:rPr>
            </w:pPr>
            <w:r w:rsidRPr="002E4822">
              <w:rPr>
                <w:rFonts w:ascii="Nunito" w:hAnsi="Nunito"/>
                <w:color w:val="000000" w:themeColor="text1"/>
                <w:sz w:val="20"/>
                <w:rPrChange w:id="7002" w:author="Craig Parker" w:date="2024-08-07T12:23:00Z">
                  <w:rPr>
                    <w:sz w:val="15"/>
                    <w:szCs w:val="15"/>
                  </w:rPr>
                </w:rPrChange>
              </w:rPr>
              <w:t xml:space="preserve">Research Project 2:  </w:t>
            </w:r>
          </w:p>
          <w:p w14:paraId="000001E1" w14:textId="77777777" w:rsidR="007813F4" w:rsidRPr="002E4822" w:rsidRDefault="009511AE">
            <w:pPr>
              <w:widowControl w:val="0"/>
              <w:spacing w:before="2" w:line="230" w:lineRule="auto"/>
              <w:ind w:left="125" w:right="294" w:hanging="6"/>
              <w:rPr>
                <w:rFonts w:ascii="Nunito" w:hAnsi="Nunito"/>
                <w:color w:val="000000" w:themeColor="text1"/>
                <w:sz w:val="20"/>
                <w:rPrChange w:id="7003" w:author="Craig Parker" w:date="2024-08-07T12:23:00Z">
                  <w:rPr>
                    <w:sz w:val="15"/>
                    <w:szCs w:val="15"/>
                  </w:rPr>
                </w:rPrChange>
              </w:rPr>
            </w:pPr>
            <w:r w:rsidRPr="002E4822">
              <w:rPr>
                <w:rFonts w:ascii="Nunito" w:hAnsi="Nunito"/>
                <w:color w:val="000000" w:themeColor="text1"/>
                <w:sz w:val="20"/>
                <w:rPrChange w:id="7004" w:author="Craig Parker" w:date="2024-08-07T12:23:00Z">
                  <w:rPr>
                    <w:sz w:val="15"/>
                    <w:szCs w:val="15"/>
                  </w:rPr>
                </w:rPrChange>
              </w:rPr>
              <w:t xml:space="preserve">The study </w:t>
            </w:r>
            <w:proofErr w:type="gramStart"/>
            <w:r w:rsidRPr="002E4822">
              <w:rPr>
                <w:rFonts w:ascii="Nunito" w:hAnsi="Nunito"/>
                <w:color w:val="000000" w:themeColor="text1"/>
                <w:sz w:val="20"/>
                <w:rPrChange w:id="7005" w:author="Craig Parker" w:date="2024-08-07T12:23:00Z">
                  <w:rPr>
                    <w:sz w:val="15"/>
                    <w:szCs w:val="15"/>
                  </w:rPr>
                </w:rPrChange>
              </w:rPr>
              <w:t>populatio</w:t>
            </w:r>
            <w:r w:rsidRPr="002E4822">
              <w:rPr>
                <w:rFonts w:ascii="Nunito" w:hAnsi="Nunito"/>
                <w:color w:val="000000" w:themeColor="text1"/>
                <w:sz w:val="20"/>
                <w:rPrChange w:id="7006" w:author="Craig Parker" w:date="2024-08-07T12:23:00Z">
                  <w:rPr>
                    <w:sz w:val="15"/>
                    <w:szCs w:val="15"/>
                  </w:rPr>
                </w:rPrChange>
              </w:rPr>
              <w:lastRenderedPageBreak/>
              <w:t>n  has</w:t>
            </w:r>
            <w:proofErr w:type="gramEnd"/>
            <w:r w:rsidRPr="002E4822">
              <w:rPr>
                <w:rFonts w:ascii="Nunito" w:hAnsi="Nunito"/>
                <w:color w:val="000000" w:themeColor="text1"/>
                <w:sz w:val="20"/>
                <w:rPrChange w:id="7007" w:author="Craig Parker" w:date="2024-08-07T12:23:00Z">
                  <w:rPr>
                    <w:sz w:val="15"/>
                    <w:szCs w:val="15"/>
                  </w:rPr>
                </w:rPrChange>
              </w:rPr>
              <w:t xml:space="preserve"> high rates of co </w:t>
            </w:r>
          </w:p>
          <w:p w14:paraId="000001E2" w14:textId="77777777" w:rsidR="007813F4" w:rsidRPr="002E4822" w:rsidRDefault="009511AE">
            <w:pPr>
              <w:widowControl w:val="0"/>
              <w:spacing w:before="4" w:line="230" w:lineRule="auto"/>
              <w:ind w:left="125" w:right="80"/>
              <w:rPr>
                <w:rFonts w:ascii="Nunito" w:hAnsi="Nunito"/>
                <w:color w:val="000000" w:themeColor="text1"/>
                <w:sz w:val="20"/>
                <w:rPrChange w:id="7008" w:author="Craig Parker" w:date="2024-08-07T12:23:00Z">
                  <w:rPr>
                    <w:sz w:val="15"/>
                    <w:szCs w:val="15"/>
                  </w:rPr>
                </w:rPrChange>
              </w:rPr>
            </w:pPr>
            <w:r w:rsidRPr="002E4822">
              <w:rPr>
                <w:rFonts w:ascii="Nunito" w:hAnsi="Nunito"/>
                <w:color w:val="000000" w:themeColor="text1"/>
                <w:sz w:val="20"/>
                <w:rPrChange w:id="7009" w:author="Craig Parker" w:date="2024-08-07T12:23:00Z">
                  <w:rPr>
                    <w:sz w:val="15"/>
                    <w:szCs w:val="15"/>
                  </w:rPr>
                </w:rPrChange>
              </w:rPr>
              <w:t xml:space="preserve">morbidities and </w:t>
            </w:r>
            <w:proofErr w:type="gramStart"/>
            <w:r w:rsidRPr="002E4822">
              <w:rPr>
                <w:rFonts w:ascii="Nunito" w:hAnsi="Nunito"/>
                <w:color w:val="000000" w:themeColor="text1"/>
                <w:sz w:val="20"/>
                <w:rPrChange w:id="7010" w:author="Craig Parker" w:date="2024-08-07T12:23:00Z">
                  <w:rPr>
                    <w:sz w:val="15"/>
                    <w:szCs w:val="15"/>
                  </w:rPr>
                </w:rPrChange>
              </w:rPr>
              <w:t>adverse  health</w:t>
            </w:r>
            <w:proofErr w:type="gramEnd"/>
            <w:r w:rsidRPr="002E4822">
              <w:rPr>
                <w:rFonts w:ascii="Nunito" w:hAnsi="Nunito"/>
                <w:color w:val="000000" w:themeColor="text1"/>
                <w:sz w:val="20"/>
                <w:rPrChange w:id="7011" w:author="Craig Parker" w:date="2024-08-07T12:23:00Z">
                  <w:rPr>
                    <w:sz w:val="15"/>
                    <w:szCs w:val="15"/>
                  </w:rPr>
                </w:rPrChange>
              </w:rPr>
              <w:t xml:space="preserve"> outcomes</w:t>
            </w:r>
          </w:p>
        </w:tc>
      </w:tr>
      <w:tr w:rsidR="006E7398" w:rsidRPr="002E4822" w14:paraId="3D4F355A" w14:textId="77777777" w:rsidTr="3E93EB8D">
        <w:trPr>
          <w:trHeight w:val="191"/>
          <w:del w:id="7012" w:author="Craig Parker" w:date="2024-08-06T12:24:00Z"/>
        </w:trPr>
        <w:tc>
          <w:tcPr>
            <w:tcW w:w="5000" w:type="pct"/>
            <w:gridSpan w:val="6"/>
            <w:shd w:val="clear" w:color="auto" w:fill="D9D9D9" w:themeFill="background1" w:themeFillShade="D9"/>
            <w:tcMar>
              <w:top w:w="100" w:type="dxa"/>
              <w:left w:w="100" w:type="dxa"/>
              <w:bottom w:w="100" w:type="dxa"/>
              <w:right w:w="100" w:type="dxa"/>
            </w:tcMar>
            <w:vAlign w:val="center"/>
          </w:tcPr>
          <w:p w14:paraId="000001E3" w14:textId="77777777" w:rsidR="007813F4" w:rsidRPr="002E4822" w:rsidRDefault="009511AE">
            <w:pPr>
              <w:widowControl w:val="0"/>
              <w:spacing w:line="240" w:lineRule="auto"/>
              <w:jc w:val="center"/>
              <w:rPr>
                <w:rFonts w:ascii="Nunito" w:hAnsi="Nunito"/>
                <w:b/>
                <w:bCs/>
                <w:color w:val="000000" w:themeColor="text1"/>
                <w:sz w:val="20"/>
                <w:shd w:val="clear" w:color="auto" w:fill="D9D9D9"/>
                <w:rPrChange w:id="7013" w:author="Craig Parker" w:date="2024-08-07T12:23:00Z">
                  <w:rPr>
                    <w:sz w:val="15"/>
                    <w:szCs w:val="15"/>
                    <w:shd w:val="clear" w:color="auto" w:fill="D9D9D9"/>
                  </w:rPr>
                </w:rPrChange>
              </w:rPr>
            </w:pPr>
            <w:r w:rsidRPr="002E4822">
              <w:rPr>
                <w:rFonts w:ascii="Nunito" w:hAnsi="Nunito"/>
                <w:b/>
                <w:bCs/>
                <w:color w:val="000000" w:themeColor="text1"/>
                <w:sz w:val="20"/>
                <w:shd w:val="clear" w:color="auto" w:fill="D9D9D9"/>
                <w:rPrChange w:id="7014" w:author="Craig Parker" w:date="2024-08-07T12:23:00Z">
                  <w:rPr>
                    <w:sz w:val="15"/>
                    <w:szCs w:val="15"/>
                    <w:shd w:val="clear" w:color="auto" w:fill="D9D9D9"/>
                  </w:rPr>
                </w:rPrChange>
              </w:rPr>
              <w:lastRenderedPageBreak/>
              <w:t>Climate/</w:t>
            </w:r>
            <w:del w:id="7015" w:author="Matthew Chersich" w:date="2024-08-04T20:14:00Z">
              <w:r w:rsidRPr="002E4822" w:rsidDel="3E93EB8D">
                <w:rPr>
                  <w:rFonts w:ascii="Nunito" w:hAnsi="Nunito"/>
                  <w:b/>
                  <w:bCs/>
                  <w:color w:val="000000" w:themeColor="text1"/>
                  <w:sz w:val="20"/>
                  <w:rPrChange w:id="7016" w:author="Craig Parker" w:date="2024-08-07T12:23:00Z">
                    <w:rPr>
                      <w:sz w:val="15"/>
                      <w:szCs w:val="15"/>
                    </w:rPr>
                  </w:rPrChange>
                </w:rPr>
                <w:delText xml:space="preserve"> </w:delText>
              </w:r>
            </w:del>
            <w:r w:rsidRPr="002E4822">
              <w:rPr>
                <w:rFonts w:ascii="Nunito" w:hAnsi="Nunito"/>
                <w:b/>
                <w:bCs/>
                <w:color w:val="000000" w:themeColor="text1"/>
                <w:sz w:val="20"/>
                <w:shd w:val="clear" w:color="auto" w:fill="D9D9D9"/>
                <w:rPrChange w:id="7017" w:author="Craig Parker" w:date="2024-08-07T12:23:00Z">
                  <w:rPr>
                    <w:sz w:val="15"/>
                    <w:szCs w:val="15"/>
                    <w:shd w:val="clear" w:color="auto" w:fill="D9D9D9"/>
                  </w:rPr>
                </w:rPrChange>
              </w:rPr>
              <w:t>weather data</w:t>
            </w:r>
          </w:p>
        </w:tc>
      </w:tr>
      <w:tr w:rsidR="006E7398" w:rsidRPr="002E4822" w14:paraId="22BEA46D" w14:textId="77777777" w:rsidTr="3E93EB8D">
        <w:trPr>
          <w:trHeight w:val="1300"/>
          <w:del w:id="7018" w:author="Craig Parker" w:date="2024-08-06T12:24:00Z"/>
        </w:trPr>
        <w:tc>
          <w:tcPr>
            <w:tcW w:w="1530" w:type="pct"/>
            <w:shd w:val="clear" w:color="auto" w:fill="auto"/>
            <w:tcMar>
              <w:top w:w="100" w:type="dxa"/>
              <w:left w:w="100" w:type="dxa"/>
              <w:bottom w:w="100" w:type="dxa"/>
              <w:right w:w="100" w:type="dxa"/>
            </w:tcMar>
            <w:vAlign w:val="center"/>
          </w:tcPr>
          <w:p w14:paraId="000001E9" w14:textId="77777777" w:rsidR="007813F4" w:rsidRPr="002E4822" w:rsidRDefault="009511AE">
            <w:pPr>
              <w:widowControl w:val="0"/>
              <w:spacing w:line="236" w:lineRule="auto"/>
              <w:ind w:left="126" w:right="61"/>
              <w:rPr>
                <w:rFonts w:ascii="Nunito" w:hAnsi="Nunito"/>
                <w:color w:val="000000" w:themeColor="text1"/>
                <w:sz w:val="20"/>
                <w:rPrChange w:id="7019" w:author="Craig Parker" w:date="2024-08-07T12:23:00Z">
                  <w:rPr>
                    <w:sz w:val="15"/>
                    <w:szCs w:val="15"/>
                  </w:rPr>
                </w:rPrChange>
              </w:rPr>
            </w:pPr>
            <w:r w:rsidRPr="002E4822">
              <w:rPr>
                <w:rFonts w:ascii="Nunito" w:hAnsi="Nunito"/>
                <w:color w:val="000000" w:themeColor="text1"/>
                <w:sz w:val="20"/>
                <w:rPrChange w:id="7020" w:author="Craig Parker" w:date="2024-08-07T12:23:00Z">
                  <w:rPr>
                    <w:sz w:val="15"/>
                    <w:szCs w:val="15"/>
                  </w:rPr>
                </w:rPrChange>
              </w:rPr>
              <w:t xml:space="preserve">European Centre </w:t>
            </w:r>
            <w:proofErr w:type="gramStart"/>
            <w:r w:rsidRPr="002E4822">
              <w:rPr>
                <w:rFonts w:ascii="Nunito" w:hAnsi="Nunito"/>
                <w:color w:val="000000" w:themeColor="text1"/>
                <w:sz w:val="20"/>
                <w:rPrChange w:id="7021" w:author="Craig Parker" w:date="2024-08-07T12:23:00Z">
                  <w:rPr>
                    <w:sz w:val="15"/>
                    <w:szCs w:val="15"/>
                  </w:rPr>
                </w:rPrChange>
              </w:rPr>
              <w:t>for  Medium</w:t>
            </w:r>
            <w:proofErr w:type="gramEnd"/>
            <w:r w:rsidRPr="002E4822">
              <w:rPr>
                <w:rFonts w:ascii="Nunito" w:hAnsi="Nunito"/>
                <w:color w:val="000000" w:themeColor="text1"/>
                <w:sz w:val="20"/>
                <w:rPrChange w:id="7022" w:author="Craig Parker" w:date="2024-08-07T12:23:00Z">
                  <w:rPr>
                    <w:sz w:val="15"/>
                    <w:szCs w:val="15"/>
                  </w:rPr>
                </w:rPrChange>
              </w:rPr>
              <w:t xml:space="preserve">-Range  </w:t>
            </w:r>
          </w:p>
          <w:p w14:paraId="000001EA" w14:textId="77777777" w:rsidR="007813F4" w:rsidRPr="002E4822" w:rsidRDefault="009511AE">
            <w:pPr>
              <w:widowControl w:val="0"/>
              <w:spacing w:line="230" w:lineRule="auto"/>
              <w:ind w:left="124" w:right="159" w:hanging="7"/>
              <w:rPr>
                <w:rFonts w:ascii="Nunito" w:hAnsi="Nunito"/>
                <w:color w:val="000000" w:themeColor="text1"/>
                <w:sz w:val="20"/>
                <w:rPrChange w:id="7023" w:author="Craig Parker" w:date="2024-08-07T12:23:00Z">
                  <w:rPr>
                    <w:sz w:val="15"/>
                    <w:szCs w:val="15"/>
                  </w:rPr>
                </w:rPrChange>
              </w:rPr>
            </w:pPr>
            <w:r w:rsidRPr="002E4822">
              <w:rPr>
                <w:rFonts w:ascii="Nunito" w:hAnsi="Nunito"/>
                <w:color w:val="000000" w:themeColor="text1"/>
                <w:sz w:val="20"/>
                <w:rPrChange w:id="7024" w:author="Craig Parker" w:date="2024-08-07T12:23:00Z">
                  <w:rPr>
                    <w:sz w:val="15"/>
                    <w:szCs w:val="15"/>
                  </w:rPr>
                </w:rPrChange>
              </w:rPr>
              <w:t xml:space="preserve">Weather </w:t>
            </w:r>
            <w:proofErr w:type="gramStart"/>
            <w:r w:rsidRPr="002E4822">
              <w:rPr>
                <w:rFonts w:ascii="Nunito" w:hAnsi="Nunito"/>
                <w:color w:val="000000" w:themeColor="text1"/>
                <w:sz w:val="20"/>
                <w:rPrChange w:id="7025" w:author="Craig Parker" w:date="2024-08-07T12:23:00Z">
                  <w:rPr>
                    <w:sz w:val="15"/>
                    <w:szCs w:val="15"/>
                  </w:rPr>
                </w:rPrChange>
              </w:rPr>
              <w:t>Forecasts  (</w:t>
            </w:r>
            <w:proofErr w:type="gramEnd"/>
            <w:r w:rsidRPr="002E4822">
              <w:rPr>
                <w:rFonts w:ascii="Nunito" w:hAnsi="Nunito"/>
                <w:color w:val="000000" w:themeColor="text1"/>
                <w:sz w:val="20"/>
                <w:rPrChange w:id="7026" w:author="Craig Parker" w:date="2024-08-07T12:23:00Z">
                  <w:rPr>
                    <w:sz w:val="15"/>
                    <w:szCs w:val="15"/>
                  </w:rPr>
                </w:rPrChange>
              </w:rPr>
              <w:t xml:space="preserve">ECMWF) - </w:t>
            </w:r>
          </w:p>
          <w:p w14:paraId="000001EB" w14:textId="77777777" w:rsidR="007813F4" w:rsidRPr="002E4822" w:rsidRDefault="009511AE">
            <w:pPr>
              <w:widowControl w:val="0"/>
              <w:spacing w:before="8" w:line="230" w:lineRule="auto"/>
              <w:ind w:left="120" w:right="152" w:firstLine="5"/>
              <w:jc w:val="both"/>
              <w:rPr>
                <w:rFonts w:ascii="Nunito" w:hAnsi="Nunito"/>
                <w:color w:val="000000" w:themeColor="text1"/>
                <w:sz w:val="20"/>
                <w:rPrChange w:id="7027" w:author="Craig Parker" w:date="2024-08-07T12:23:00Z">
                  <w:rPr>
                    <w:color w:val="0000FF"/>
                    <w:sz w:val="15"/>
                    <w:szCs w:val="15"/>
                  </w:rPr>
                </w:rPrChange>
              </w:rPr>
            </w:pPr>
            <w:r w:rsidRPr="002E4822">
              <w:rPr>
                <w:rFonts w:ascii="Nunito" w:hAnsi="Nunito"/>
                <w:color w:val="000000" w:themeColor="text1"/>
                <w:sz w:val="20"/>
                <w:u w:val="single"/>
                <w:rPrChange w:id="7028" w:author="Craig Parker" w:date="2024-08-07T12:23:00Z">
                  <w:rPr>
                    <w:color w:val="0000FF"/>
                    <w:sz w:val="15"/>
                    <w:szCs w:val="15"/>
                    <w:u w:val="single"/>
                  </w:rPr>
                </w:rPrChange>
              </w:rPr>
              <w:t>https://www.ecmwf.i</w:t>
            </w:r>
            <w:r w:rsidRPr="002E4822">
              <w:rPr>
                <w:rFonts w:ascii="Nunito" w:hAnsi="Nunito"/>
                <w:color w:val="000000" w:themeColor="text1"/>
                <w:sz w:val="20"/>
                <w:rPrChange w:id="7029" w:author="Craig Parker" w:date="2024-08-07T12:23:00Z">
                  <w:rPr>
                    <w:color w:val="0000FF"/>
                    <w:sz w:val="15"/>
                    <w:szCs w:val="15"/>
                  </w:rPr>
                </w:rPrChange>
              </w:rPr>
              <w:t xml:space="preserve"> </w:t>
            </w:r>
            <w:proofErr w:type="spellStart"/>
            <w:r w:rsidRPr="002E4822">
              <w:rPr>
                <w:rFonts w:ascii="Nunito" w:hAnsi="Nunito"/>
                <w:color w:val="000000" w:themeColor="text1"/>
                <w:sz w:val="20"/>
                <w:u w:val="single"/>
                <w:rPrChange w:id="7030" w:author="Craig Parker" w:date="2024-08-07T12:23:00Z">
                  <w:rPr>
                    <w:color w:val="0000FF"/>
                    <w:sz w:val="15"/>
                    <w:szCs w:val="15"/>
                    <w:u w:val="single"/>
                  </w:rPr>
                </w:rPrChange>
              </w:rPr>
              <w:t>nt</w:t>
            </w:r>
            <w:proofErr w:type="spellEnd"/>
            <w:r w:rsidRPr="002E4822">
              <w:rPr>
                <w:rFonts w:ascii="Nunito" w:hAnsi="Nunito"/>
                <w:color w:val="000000" w:themeColor="text1"/>
                <w:sz w:val="20"/>
                <w:u w:val="single"/>
                <w:rPrChange w:id="7031" w:author="Craig Parker" w:date="2024-08-07T12:23:00Z">
                  <w:rPr>
                    <w:color w:val="0000FF"/>
                    <w:sz w:val="15"/>
                    <w:szCs w:val="15"/>
                    <w:u w:val="single"/>
                  </w:rPr>
                </w:rPrChange>
              </w:rPr>
              <w:t>/</w:t>
            </w:r>
            <w:proofErr w:type="spellStart"/>
            <w:r w:rsidRPr="002E4822">
              <w:rPr>
                <w:rFonts w:ascii="Nunito" w:hAnsi="Nunito"/>
                <w:color w:val="000000" w:themeColor="text1"/>
                <w:sz w:val="20"/>
                <w:u w:val="single"/>
                <w:rPrChange w:id="7032" w:author="Craig Parker" w:date="2024-08-07T12:23:00Z">
                  <w:rPr>
                    <w:color w:val="0000FF"/>
                    <w:sz w:val="15"/>
                    <w:szCs w:val="15"/>
                    <w:u w:val="single"/>
                  </w:rPr>
                </w:rPrChange>
              </w:rPr>
              <w:t>en</w:t>
            </w:r>
            <w:proofErr w:type="spellEnd"/>
            <w:r w:rsidRPr="002E4822">
              <w:rPr>
                <w:rFonts w:ascii="Nunito" w:hAnsi="Nunito"/>
                <w:color w:val="000000" w:themeColor="text1"/>
                <w:sz w:val="20"/>
                <w:u w:val="single"/>
                <w:rPrChange w:id="7033" w:author="Craig Parker" w:date="2024-08-07T12:23:00Z">
                  <w:rPr>
                    <w:color w:val="0000FF"/>
                    <w:sz w:val="15"/>
                    <w:szCs w:val="15"/>
                    <w:u w:val="single"/>
                  </w:rPr>
                </w:rPrChange>
              </w:rPr>
              <w:t>/forecasts/data</w:t>
            </w:r>
            <w:r w:rsidRPr="002E4822">
              <w:rPr>
                <w:rFonts w:ascii="Nunito" w:hAnsi="Nunito"/>
                <w:color w:val="000000" w:themeColor="text1"/>
                <w:sz w:val="20"/>
                <w:rPrChange w:id="7034" w:author="Craig Parker" w:date="2024-08-07T12:23:00Z">
                  <w:rPr>
                    <w:color w:val="0000FF"/>
                    <w:sz w:val="15"/>
                    <w:szCs w:val="15"/>
                  </w:rPr>
                </w:rPrChange>
              </w:rPr>
              <w:t xml:space="preserve"> sets/set-</w:t>
            </w:r>
            <w:proofErr w:type="spellStart"/>
            <w:r w:rsidRPr="002E4822">
              <w:rPr>
                <w:rFonts w:ascii="Nunito" w:hAnsi="Nunito"/>
                <w:color w:val="000000" w:themeColor="text1"/>
                <w:sz w:val="20"/>
                <w:rPrChange w:id="7035" w:author="Craig Parker" w:date="2024-08-07T12:23:00Z">
                  <w:rPr>
                    <w:color w:val="0000FF"/>
                    <w:sz w:val="15"/>
                    <w:szCs w:val="15"/>
                  </w:rPr>
                </w:rPrChange>
              </w:rPr>
              <w:t>i</w:t>
            </w:r>
            <w:proofErr w:type="spellEnd"/>
          </w:p>
        </w:tc>
        <w:tc>
          <w:tcPr>
            <w:tcW w:w="1391" w:type="pct"/>
            <w:shd w:val="clear" w:color="auto" w:fill="auto"/>
            <w:tcMar>
              <w:top w:w="100" w:type="dxa"/>
              <w:left w:w="100" w:type="dxa"/>
              <w:bottom w:w="100" w:type="dxa"/>
              <w:right w:w="100" w:type="dxa"/>
            </w:tcMar>
            <w:vAlign w:val="center"/>
          </w:tcPr>
          <w:p w14:paraId="000001EC" w14:textId="77777777" w:rsidR="007813F4" w:rsidRPr="002E4822" w:rsidRDefault="009511AE">
            <w:pPr>
              <w:widowControl w:val="0"/>
              <w:spacing w:line="232" w:lineRule="auto"/>
              <w:ind w:left="110" w:right="277" w:firstLine="7"/>
              <w:rPr>
                <w:rFonts w:ascii="Nunito" w:hAnsi="Nunito"/>
                <w:color w:val="000000" w:themeColor="text1"/>
                <w:sz w:val="20"/>
                <w:rPrChange w:id="7036" w:author="Craig Parker" w:date="2024-08-07T12:23:00Z">
                  <w:rPr>
                    <w:sz w:val="15"/>
                    <w:szCs w:val="15"/>
                  </w:rPr>
                </w:rPrChange>
              </w:rPr>
            </w:pPr>
            <w:r w:rsidRPr="002E4822">
              <w:rPr>
                <w:rFonts w:ascii="Nunito" w:hAnsi="Nunito"/>
                <w:color w:val="000000" w:themeColor="text1"/>
                <w:sz w:val="20"/>
                <w:rPrChange w:id="7037" w:author="Craig Parker" w:date="2024-08-07T12:23:00Z">
                  <w:rPr>
                    <w:sz w:val="15"/>
                    <w:szCs w:val="15"/>
                  </w:rPr>
                </w:rPrChange>
              </w:rPr>
              <w:t xml:space="preserve">Outputs from a </w:t>
            </w:r>
            <w:proofErr w:type="gramStart"/>
            <w:r w:rsidRPr="002E4822">
              <w:rPr>
                <w:rFonts w:ascii="Nunito" w:hAnsi="Nunito"/>
                <w:color w:val="000000" w:themeColor="text1"/>
                <w:sz w:val="20"/>
                <w:rPrChange w:id="7038" w:author="Craig Parker" w:date="2024-08-07T12:23:00Z">
                  <w:rPr>
                    <w:sz w:val="15"/>
                    <w:szCs w:val="15"/>
                  </w:rPr>
                </w:rPrChange>
              </w:rPr>
              <w:t>numerical  weather</w:t>
            </w:r>
            <w:proofErr w:type="gramEnd"/>
            <w:r w:rsidRPr="002E4822">
              <w:rPr>
                <w:rFonts w:ascii="Nunito" w:hAnsi="Nunito"/>
                <w:color w:val="000000" w:themeColor="text1"/>
                <w:sz w:val="20"/>
                <w:rPrChange w:id="7039" w:author="Craig Parker" w:date="2024-08-07T12:23:00Z">
                  <w:rPr>
                    <w:sz w:val="15"/>
                    <w:szCs w:val="15"/>
                  </w:rPr>
                </w:rPrChange>
              </w:rPr>
              <w:t xml:space="preserve"> prediction system,  run twice daily, designed to  produce state-of-the-art  </w:t>
            </w:r>
          </w:p>
          <w:p w14:paraId="000001ED" w14:textId="77777777" w:rsidR="007813F4" w:rsidRPr="002E4822" w:rsidRDefault="009511AE">
            <w:pPr>
              <w:widowControl w:val="0"/>
              <w:spacing w:before="7" w:line="230" w:lineRule="auto"/>
              <w:ind w:left="111" w:right="259" w:firstLine="9"/>
              <w:rPr>
                <w:rFonts w:ascii="Nunito" w:hAnsi="Nunito"/>
                <w:color w:val="000000" w:themeColor="text1"/>
                <w:sz w:val="20"/>
                <w:rPrChange w:id="7040" w:author="Craig Parker" w:date="2024-08-07T12:23:00Z">
                  <w:rPr>
                    <w:sz w:val="15"/>
                    <w:szCs w:val="15"/>
                  </w:rPr>
                </w:rPrChange>
              </w:rPr>
            </w:pPr>
            <w:r w:rsidRPr="002E4822">
              <w:rPr>
                <w:rFonts w:ascii="Nunito" w:hAnsi="Nunito"/>
                <w:color w:val="000000" w:themeColor="text1"/>
                <w:sz w:val="20"/>
                <w:rPrChange w:id="7041" w:author="Craig Parker" w:date="2024-08-07T12:23:00Z">
                  <w:rPr>
                    <w:sz w:val="15"/>
                    <w:szCs w:val="15"/>
                  </w:rPr>
                </w:rPrChange>
              </w:rPr>
              <w:t xml:space="preserve">medium (10 days) </w:t>
            </w:r>
            <w:proofErr w:type="gramStart"/>
            <w:r w:rsidRPr="002E4822">
              <w:rPr>
                <w:rFonts w:ascii="Nunito" w:hAnsi="Nunito"/>
                <w:color w:val="000000" w:themeColor="text1"/>
                <w:sz w:val="20"/>
                <w:rPrChange w:id="7042" w:author="Craig Parker" w:date="2024-08-07T12:23:00Z">
                  <w:rPr>
                    <w:sz w:val="15"/>
                    <w:szCs w:val="15"/>
                  </w:rPr>
                </w:rPrChange>
              </w:rPr>
              <w:t>global  forecasts</w:t>
            </w:r>
            <w:proofErr w:type="gramEnd"/>
            <w:r w:rsidRPr="002E4822">
              <w:rPr>
                <w:rFonts w:ascii="Nunito" w:hAnsi="Nunito"/>
                <w:color w:val="000000" w:themeColor="text1"/>
                <w:sz w:val="20"/>
                <w:rPrChange w:id="7043" w:author="Craig Parker" w:date="2024-08-07T12:23:00Z">
                  <w:rPr>
                    <w:sz w:val="15"/>
                    <w:szCs w:val="15"/>
                  </w:rPr>
                </w:rPrChange>
              </w:rPr>
              <w:t xml:space="preserve"> (contains only the  latest forecast) </w:t>
            </w:r>
          </w:p>
        </w:tc>
        <w:tc>
          <w:tcPr>
            <w:tcW w:w="378" w:type="pct"/>
            <w:shd w:val="clear" w:color="auto" w:fill="auto"/>
            <w:tcMar>
              <w:top w:w="100" w:type="dxa"/>
              <w:left w:w="100" w:type="dxa"/>
              <w:bottom w:w="100" w:type="dxa"/>
              <w:right w:w="100" w:type="dxa"/>
            </w:tcMar>
            <w:vAlign w:val="center"/>
          </w:tcPr>
          <w:p w14:paraId="000001EE" w14:textId="77777777" w:rsidR="007813F4" w:rsidRPr="002E4822" w:rsidRDefault="009511AE">
            <w:pPr>
              <w:widowControl w:val="0"/>
              <w:spacing w:line="240" w:lineRule="auto"/>
              <w:ind w:left="127"/>
              <w:rPr>
                <w:rFonts w:ascii="Nunito" w:hAnsi="Nunito"/>
                <w:color w:val="000000" w:themeColor="text1"/>
                <w:sz w:val="20"/>
                <w:rPrChange w:id="7044" w:author="Craig Parker" w:date="2024-08-07T12:23:00Z">
                  <w:rPr>
                    <w:sz w:val="15"/>
                    <w:szCs w:val="15"/>
                  </w:rPr>
                </w:rPrChange>
              </w:rPr>
            </w:pPr>
            <w:r w:rsidRPr="002E4822">
              <w:rPr>
                <w:rFonts w:ascii="Nunito" w:hAnsi="Nunito"/>
                <w:color w:val="000000" w:themeColor="text1"/>
                <w:sz w:val="20"/>
                <w:rPrChange w:id="7045" w:author="Craig Parker" w:date="2024-08-07T12:23:00Z">
                  <w:rPr>
                    <w:sz w:val="15"/>
                    <w:szCs w:val="15"/>
                  </w:rPr>
                </w:rPrChange>
              </w:rPr>
              <w:t>PAIRS</w:t>
            </w:r>
          </w:p>
        </w:tc>
        <w:tc>
          <w:tcPr>
            <w:tcW w:w="633" w:type="pct"/>
            <w:shd w:val="clear" w:color="auto" w:fill="auto"/>
            <w:tcMar>
              <w:top w:w="100" w:type="dxa"/>
              <w:left w:w="100" w:type="dxa"/>
              <w:bottom w:w="100" w:type="dxa"/>
              <w:right w:w="100" w:type="dxa"/>
            </w:tcMar>
            <w:vAlign w:val="center"/>
          </w:tcPr>
          <w:p w14:paraId="000001EF" w14:textId="77777777" w:rsidR="007813F4" w:rsidRPr="002E4822" w:rsidRDefault="009511AE">
            <w:pPr>
              <w:widowControl w:val="0"/>
              <w:spacing w:line="232" w:lineRule="auto"/>
              <w:ind w:left="114" w:right="103" w:hanging="2"/>
              <w:rPr>
                <w:rFonts w:ascii="Nunito" w:hAnsi="Nunito"/>
                <w:color w:val="000000" w:themeColor="text1"/>
                <w:sz w:val="20"/>
                <w:rPrChange w:id="7046" w:author="Craig Parker" w:date="2024-08-07T12:23:00Z">
                  <w:rPr>
                    <w:sz w:val="15"/>
                    <w:szCs w:val="15"/>
                  </w:rPr>
                </w:rPrChange>
              </w:rPr>
            </w:pPr>
            <w:r w:rsidRPr="002E4822">
              <w:rPr>
                <w:rFonts w:ascii="Nunito" w:hAnsi="Nunito"/>
                <w:color w:val="000000" w:themeColor="text1"/>
                <w:sz w:val="20"/>
                <w:rPrChange w:id="7047" w:author="Craig Parker" w:date="2024-08-07T12:23:00Z">
                  <w:rPr>
                    <w:sz w:val="15"/>
                    <w:szCs w:val="15"/>
                  </w:rPr>
                </w:rPrChange>
              </w:rPr>
              <w:t xml:space="preserve">Temperature (Ground, Min, </w:t>
            </w:r>
            <w:proofErr w:type="gramStart"/>
            <w:r w:rsidRPr="002E4822">
              <w:rPr>
                <w:rFonts w:ascii="Nunito" w:hAnsi="Nunito"/>
                <w:color w:val="000000" w:themeColor="text1"/>
                <w:sz w:val="20"/>
                <w:rPrChange w:id="7048" w:author="Craig Parker" w:date="2024-08-07T12:23:00Z">
                  <w:rPr>
                    <w:sz w:val="15"/>
                    <w:szCs w:val="15"/>
                  </w:rPr>
                </w:rPrChange>
              </w:rPr>
              <w:t>Max)  at</w:t>
            </w:r>
            <w:proofErr w:type="gramEnd"/>
            <w:r w:rsidRPr="002E4822">
              <w:rPr>
                <w:rFonts w:ascii="Nunito" w:hAnsi="Nunito"/>
                <w:color w:val="000000" w:themeColor="text1"/>
                <w:sz w:val="20"/>
                <w:rPrChange w:id="7049" w:author="Craig Parker" w:date="2024-08-07T12:23:00Z">
                  <w:rPr>
                    <w:sz w:val="15"/>
                    <w:szCs w:val="15"/>
                  </w:rPr>
                </w:rPrChange>
              </w:rPr>
              <w:t xml:space="preserve"> 2 m above ground; Solar  irradiance; Wind speed (toward  east, north) at 10 m above  </w:t>
            </w:r>
          </w:p>
          <w:p w14:paraId="000001F0" w14:textId="77777777" w:rsidR="007813F4" w:rsidRPr="002E4822" w:rsidRDefault="009511AE">
            <w:pPr>
              <w:widowControl w:val="0"/>
              <w:spacing w:before="2" w:line="230" w:lineRule="auto"/>
              <w:ind w:left="120" w:right="146" w:hanging="5"/>
              <w:rPr>
                <w:rFonts w:ascii="Nunito" w:hAnsi="Nunito"/>
                <w:color w:val="000000" w:themeColor="text1"/>
                <w:sz w:val="20"/>
                <w:rPrChange w:id="7050" w:author="Craig Parker" w:date="2024-08-07T12:23:00Z">
                  <w:rPr>
                    <w:sz w:val="15"/>
                    <w:szCs w:val="15"/>
                  </w:rPr>
                </w:rPrChange>
              </w:rPr>
            </w:pPr>
            <w:r w:rsidRPr="002E4822">
              <w:rPr>
                <w:rFonts w:ascii="Nunito" w:hAnsi="Nunito"/>
                <w:color w:val="000000" w:themeColor="text1"/>
                <w:sz w:val="20"/>
                <w:rPrChange w:id="7051" w:author="Craig Parker" w:date="2024-08-07T12:23:00Z">
                  <w:rPr>
                    <w:sz w:val="15"/>
                    <w:szCs w:val="15"/>
                  </w:rPr>
                </w:rPrChange>
              </w:rPr>
              <w:t>ground; Daily precipitation (</w:t>
            </w:r>
            <w:proofErr w:type="gramStart"/>
            <w:r w:rsidRPr="002E4822">
              <w:rPr>
                <w:rFonts w:ascii="Nunito" w:hAnsi="Nunito"/>
                <w:color w:val="000000" w:themeColor="text1"/>
                <w:sz w:val="20"/>
                <w:rPrChange w:id="7052" w:author="Craig Parker" w:date="2024-08-07T12:23:00Z">
                  <w:rPr>
                    <w:sz w:val="15"/>
                    <w:szCs w:val="15"/>
                  </w:rPr>
                </w:rPrChange>
              </w:rPr>
              <w:t>total,  rate</w:t>
            </w:r>
            <w:proofErr w:type="gramEnd"/>
            <w:r w:rsidRPr="002E4822">
              <w:rPr>
                <w:rFonts w:ascii="Nunito" w:hAnsi="Nunito"/>
                <w:color w:val="000000" w:themeColor="text1"/>
                <w:sz w:val="20"/>
                <w:rPrChange w:id="7053" w:author="Craig Parker" w:date="2024-08-07T12:23:00Z">
                  <w:rPr>
                    <w:sz w:val="15"/>
                    <w:szCs w:val="15"/>
                  </w:rPr>
                </w:rPrChange>
              </w:rPr>
              <w:t xml:space="preserve">); Dewpoint; Pressure </w:t>
            </w:r>
          </w:p>
        </w:tc>
        <w:tc>
          <w:tcPr>
            <w:tcW w:w="486" w:type="pct"/>
            <w:shd w:val="clear" w:color="auto" w:fill="auto"/>
            <w:tcMar>
              <w:top w:w="100" w:type="dxa"/>
              <w:left w:w="100" w:type="dxa"/>
              <w:bottom w:w="100" w:type="dxa"/>
              <w:right w:w="100" w:type="dxa"/>
            </w:tcMar>
            <w:vAlign w:val="center"/>
          </w:tcPr>
          <w:p w14:paraId="000001F1" w14:textId="77777777" w:rsidR="007813F4" w:rsidRPr="002E4822" w:rsidRDefault="009511AE">
            <w:pPr>
              <w:widowControl w:val="0"/>
              <w:spacing w:line="240" w:lineRule="auto"/>
              <w:ind w:left="122"/>
              <w:rPr>
                <w:rFonts w:ascii="Nunito" w:hAnsi="Nunito"/>
                <w:color w:val="000000" w:themeColor="text1"/>
                <w:sz w:val="20"/>
                <w:rPrChange w:id="7054" w:author="Craig Parker" w:date="2024-08-07T12:23:00Z">
                  <w:rPr>
                    <w:sz w:val="15"/>
                    <w:szCs w:val="15"/>
                  </w:rPr>
                </w:rPrChange>
              </w:rPr>
            </w:pPr>
            <w:r w:rsidRPr="002E4822">
              <w:rPr>
                <w:rFonts w:ascii="Nunito" w:hAnsi="Nunito"/>
                <w:color w:val="000000" w:themeColor="text1"/>
                <w:sz w:val="20"/>
                <w:rPrChange w:id="7055" w:author="Craig Parker" w:date="2024-08-07T12:23:00Z">
                  <w:rPr>
                    <w:sz w:val="15"/>
                    <w:szCs w:val="15"/>
                  </w:rPr>
                </w:rPrChange>
              </w:rPr>
              <w:t xml:space="preserve">Spatial: Global  </w:t>
            </w:r>
          </w:p>
          <w:p w14:paraId="000001F2" w14:textId="77777777" w:rsidR="007813F4" w:rsidRPr="002E4822" w:rsidRDefault="009511AE">
            <w:pPr>
              <w:widowControl w:val="0"/>
              <w:spacing w:before="2" w:line="240" w:lineRule="auto"/>
              <w:ind w:left="121"/>
              <w:rPr>
                <w:rFonts w:ascii="Nunito" w:hAnsi="Nunito"/>
                <w:color w:val="000000" w:themeColor="text1"/>
                <w:sz w:val="20"/>
                <w:rPrChange w:id="7056" w:author="Craig Parker" w:date="2024-08-07T12:23:00Z">
                  <w:rPr>
                    <w:sz w:val="15"/>
                    <w:szCs w:val="15"/>
                  </w:rPr>
                </w:rPrChange>
              </w:rPr>
            </w:pPr>
            <w:r w:rsidRPr="002E4822">
              <w:rPr>
                <w:rFonts w:ascii="Nunito" w:hAnsi="Nunito"/>
                <w:color w:val="000000" w:themeColor="text1"/>
                <w:sz w:val="20"/>
                <w:rPrChange w:id="7057" w:author="Craig Parker" w:date="2024-08-07T12:23:00Z">
                  <w:rPr>
                    <w:sz w:val="15"/>
                    <w:szCs w:val="15"/>
                  </w:rPr>
                </w:rPrChange>
              </w:rPr>
              <w:t xml:space="preserve">coverage,  </w:t>
            </w:r>
          </w:p>
          <w:p w14:paraId="000001F3" w14:textId="77777777" w:rsidR="007813F4" w:rsidRPr="002E4822" w:rsidRDefault="009511AE">
            <w:pPr>
              <w:widowControl w:val="0"/>
              <w:spacing w:line="240" w:lineRule="auto"/>
              <w:ind w:left="121"/>
              <w:rPr>
                <w:rFonts w:ascii="Nunito" w:hAnsi="Nunito"/>
                <w:color w:val="000000" w:themeColor="text1"/>
                <w:sz w:val="20"/>
                <w:rPrChange w:id="7058" w:author="Craig Parker" w:date="2024-08-07T12:23:00Z">
                  <w:rPr>
                    <w:sz w:val="15"/>
                    <w:szCs w:val="15"/>
                  </w:rPr>
                </w:rPrChange>
              </w:rPr>
            </w:pPr>
            <w:r w:rsidRPr="002E4822">
              <w:rPr>
                <w:rFonts w:ascii="Nunito" w:hAnsi="Nunito"/>
                <w:color w:val="000000" w:themeColor="text1"/>
                <w:sz w:val="20"/>
                <w:rPrChange w:id="7059" w:author="Craig Parker" w:date="2024-08-07T12:23:00Z">
                  <w:rPr>
                    <w:sz w:val="15"/>
                    <w:szCs w:val="15"/>
                  </w:rPr>
                </w:rPrChange>
              </w:rPr>
              <w:t xml:space="preserve">0.065536 deg.  </w:t>
            </w:r>
          </w:p>
          <w:p w14:paraId="000001F4" w14:textId="77777777" w:rsidR="007813F4" w:rsidRPr="002E4822" w:rsidRDefault="009511AE">
            <w:pPr>
              <w:widowControl w:val="0"/>
              <w:spacing w:line="240" w:lineRule="auto"/>
              <w:ind w:left="118"/>
              <w:rPr>
                <w:rFonts w:ascii="Nunito" w:hAnsi="Nunito"/>
                <w:color w:val="000000" w:themeColor="text1"/>
                <w:sz w:val="20"/>
                <w:rPrChange w:id="7060" w:author="Craig Parker" w:date="2024-08-07T12:23:00Z">
                  <w:rPr>
                    <w:sz w:val="15"/>
                    <w:szCs w:val="15"/>
                  </w:rPr>
                </w:rPrChange>
              </w:rPr>
            </w:pPr>
            <w:r w:rsidRPr="002E4822">
              <w:rPr>
                <w:rFonts w:ascii="Nunito" w:hAnsi="Nunito"/>
                <w:color w:val="000000" w:themeColor="text1"/>
                <w:sz w:val="20"/>
                <w:rPrChange w:id="7061" w:author="Craig Parker" w:date="2024-08-07T12:23:00Z">
                  <w:rPr>
                    <w:sz w:val="15"/>
                    <w:szCs w:val="15"/>
                  </w:rPr>
                </w:rPrChange>
              </w:rPr>
              <w:t xml:space="preserve">Temporal: 3 – 6  </w:t>
            </w:r>
          </w:p>
          <w:p w14:paraId="000001F5" w14:textId="77777777" w:rsidR="007813F4" w:rsidRPr="002E4822" w:rsidRDefault="009511AE">
            <w:pPr>
              <w:widowControl w:val="0"/>
              <w:spacing w:before="2" w:line="230" w:lineRule="auto"/>
              <w:ind w:left="119" w:right="83" w:firstLine="6"/>
              <w:rPr>
                <w:rFonts w:ascii="Nunito" w:hAnsi="Nunito"/>
                <w:color w:val="000000" w:themeColor="text1"/>
                <w:sz w:val="20"/>
                <w:rPrChange w:id="7062" w:author="Craig Parker" w:date="2024-08-07T12:23:00Z">
                  <w:rPr>
                    <w:sz w:val="15"/>
                    <w:szCs w:val="15"/>
                  </w:rPr>
                </w:rPrChange>
              </w:rPr>
            </w:pPr>
            <w:r w:rsidRPr="002E4822">
              <w:rPr>
                <w:rFonts w:ascii="Nunito" w:hAnsi="Nunito"/>
                <w:color w:val="000000" w:themeColor="text1"/>
                <w:sz w:val="20"/>
                <w:rPrChange w:id="7063" w:author="Craig Parker" w:date="2024-08-07T12:23:00Z">
                  <w:rPr>
                    <w:sz w:val="15"/>
                    <w:szCs w:val="15"/>
                  </w:rPr>
                </w:rPrChange>
              </w:rPr>
              <w:t>hourly &amp; daily res.</w:t>
            </w:r>
            <w:proofErr w:type="gramStart"/>
            <w:r w:rsidRPr="002E4822">
              <w:rPr>
                <w:rFonts w:ascii="Nunito" w:hAnsi="Nunito"/>
                <w:color w:val="000000" w:themeColor="text1"/>
                <w:sz w:val="20"/>
                <w:rPrChange w:id="7064" w:author="Craig Parker" w:date="2024-08-07T12:23:00Z">
                  <w:rPr>
                    <w:sz w:val="15"/>
                    <w:szCs w:val="15"/>
                  </w:rPr>
                </w:rPrChange>
              </w:rPr>
              <w:t>;  Jan</w:t>
            </w:r>
            <w:proofErr w:type="gramEnd"/>
            <w:r w:rsidRPr="002E4822">
              <w:rPr>
                <w:rFonts w:ascii="Nunito" w:hAnsi="Nunito"/>
                <w:color w:val="000000" w:themeColor="text1"/>
                <w:sz w:val="20"/>
                <w:rPrChange w:id="7065" w:author="Craig Parker" w:date="2024-08-07T12:23:00Z">
                  <w:rPr>
                    <w:sz w:val="15"/>
                    <w:szCs w:val="15"/>
                  </w:rPr>
                </w:rPrChange>
              </w:rPr>
              <w:t xml:space="preserve"> 2014 – Oct  </w:t>
            </w:r>
          </w:p>
          <w:p w14:paraId="000001F6" w14:textId="77777777" w:rsidR="007813F4" w:rsidRPr="002E4822" w:rsidRDefault="009511AE">
            <w:pPr>
              <w:widowControl w:val="0"/>
              <w:spacing w:before="4" w:line="240" w:lineRule="auto"/>
              <w:ind w:left="119"/>
              <w:rPr>
                <w:rFonts w:ascii="Nunito" w:hAnsi="Nunito"/>
                <w:color w:val="000000" w:themeColor="text1"/>
                <w:sz w:val="20"/>
                <w:rPrChange w:id="7066" w:author="Craig Parker" w:date="2024-08-07T12:23:00Z">
                  <w:rPr>
                    <w:sz w:val="15"/>
                    <w:szCs w:val="15"/>
                  </w:rPr>
                </w:rPrChange>
              </w:rPr>
            </w:pPr>
            <w:r w:rsidRPr="002E4822">
              <w:rPr>
                <w:rFonts w:ascii="Nunito" w:hAnsi="Nunito"/>
                <w:color w:val="000000" w:themeColor="text1"/>
                <w:sz w:val="20"/>
                <w:rPrChange w:id="7067" w:author="Craig Parker" w:date="2024-08-07T12:23:00Z">
                  <w:rPr>
                    <w:sz w:val="15"/>
                    <w:szCs w:val="15"/>
                  </w:rPr>
                </w:rPrChange>
              </w:rPr>
              <w:t>2019</w:t>
            </w:r>
          </w:p>
        </w:tc>
        <w:tc>
          <w:tcPr>
            <w:tcW w:w="583" w:type="pct"/>
            <w:shd w:val="clear" w:color="auto" w:fill="auto"/>
            <w:tcMar>
              <w:top w:w="100" w:type="dxa"/>
              <w:left w:w="100" w:type="dxa"/>
              <w:bottom w:w="100" w:type="dxa"/>
              <w:right w:w="100" w:type="dxa"/>
            </w:tcMar>
            <w:vAlign w:val="center"/>
          </w:tcPr>
          <w:p w14:paraId="000001F7" w14:textId="77777777" w:rsidR="007813F4" w:rsidRPr="002E4822" w:rsidRDefault="009511AE">
            <w:pPr>
              <w:widowControl w:val="0"/>
              <w:spacing w:line="230" w:lineRule="auto"/>
              <w:ind w:left="125" w:right="250" w:firstLine="1"/>
              <w:rPr>
                <w:rFonts w:ascii="Nunito" w:hAnsi="Nunito"/>
                <w:color w:val="000000" w:themeColor="text1"/>
                <w:sz w:val="20"/>
                <w:rPrChange w:id="7068" w:author="Craig Parker" w:date="2024-08-07T12:23:00Z">
                  <w:rPr>
                    <w:sz w:val="15"/>
                    <w:szCs w:val="15"/>
                  </w:rPr>
                </w:rPrChange>
              </w:rPr>
            </w:pPr>
            <w:r w:rsidRPr="002E4822">
              <w:rPr>
                <w:rFonts w:ascii="Nunito" w:hAnsi="Nunito"/>
                <w:color w:val="000000" w:themeColor="text1"/>
                <w:sz w:val="20"/>
                <w:rPrChange w:id="7069" w:author="Craig Parker" w:date="2024-08-07T12:23:00Z">
                  <w:rPr>
                    <w:sz w:val="15"/>
                    <w:szCs w:val="15"/>
                  </w:rPr>
                </w:rPrChange>
              </w:rPr>
              <w:t xml:space="preserve">Determination of </w:t>
            </w:r>
            <w:proofErr w:type="gramStart"/>
            <w:r w:rsidRPr="002E4822">
              <w:rPr>
                <w:rFonts w:ascii="Nunito" w:hAnsi="Nunito"/>
                <w:color w:val="000000" w:themeColor="text1"/>
                <w:sz w:val="20"/>
                <w:rPrChange w:id="7070" w:author="Craig Parker" w:date="2024-08-07T12:23:00Z">
                  <w:rPr>
                    <w:sz w:val="15"/>
                    <w:szCs w:val="15"/>
                  </w:rPr>
                </w:rPrChange>
              </w:rPr>
              <w:t>heat  hazard</w:t>
            </w:r>
            <w:proofErr w:type="gramEnd"/>
            <w:r w:rsidRPr="002E4822">
              <w:rPr>
                <w:rFonts w:ascii="Nunito" w:hAnsi="Nunito"/>
                <w:color w:val="000000" w:themeColor="text1"/>
                <w:sz w:val="20"/>
                <w:rPrChange w:id="7071" w:author="Craig Parker" w:date="2024-08-07T12:23:00Z">
                  <w:rPr>
                    <w:sz w:val="15"/>
                    <w:szCs w:val="15"/>
                  </w:rPr>
                </w:rPrChange>
              </w:rPr>
              <w:t xml:space="preserve">; Thermal  </w:t>
            </w:r>
          </w:p>
          <w:p w14:paraId="000001F8" w14:textId="77777777" w:rsidR="007813F4" w:rsidRPr="002E4822" w:rsidRDefault="009511AE">
            <w:pPr>
              <w:widowControl w:val="0"/>
              <w:spacing w:before="4" w:line="240" w:lineRule="auto"/>
              <w:ind w:left="121"/>
              <w:rPr>
                <w:rFonts w:ascii="Nunito" w:hAnsi="Nunito"/>
                <w:color w:val="000000" w:themeColor="text1"/>
                <w:sz w:val="20"/>
                <w:rPrChange w:id="7072" w:author="Craig Parker" w:date="2024-08-07T12:23:00Z">
                  <w:rPr>
                    <w:sz w:val="15"/>
                    <w:szCs w:val="15"/>
                  </w:rPr>
                </w:rPrChange>
              </w:rPr>
            </w:pPr>
            <w:r w:rsidRPr="002E4822">
              <w:rPr>
                <w:rFonts w:ascii="Nunito" w:hAnsi="Nunito"/>
                <w:color w:val="000000" w:themeColor="text1"/>
                <w:sz w:val="20"/>
                <w:rPrChange w:id="7073" w:author="Craig Parker" w:date="2024-08-07T12:23:00Z">
                  <w:rPr>
                    <w:sz w:val="15"/>
                    <w:szCs w:val="15"/>
                  </w:rPr>
                </w:rPrChange>
              </w:rPr>
              <w:t xml:space="preserve">comfort </w:t>
            </w:r>
            <w:proofErr w:type="gramStart"/>
            <w:r w:rsidRPr="002E4822">
              <w:rPr>
                <w:rFonts w:ascii="Nunito" w:hAnsi="Nunito"/>
                <w:color w:val="000000" w:themeColor="text1"/>
                <w:sz w:val="20"/>
                <w:rPrChange w:id="7074" w:author="Craig Parker" w:date="2024-08-07T12:23:00Z">
                  <w:rPr>
                    <w:sz w:val="15"/>
                    <w:szCs w:val="15"/>
                  </w:rPr>
                </w:rPrChange>
              </w:rPr>
              <w:t>metrics;</w:t>
            </w:r>
            <w:proofErr w:type="gramEnd"/>
            <w:r w:rsidRPr="002E4822">
              <w:rPr>
                <w:rFonts w:ascii="Nunito" w:hAnsi="Nunito"/>
                <w:color w:val="000000" w:themeColor="text1"/>
                <w:sz w:val="20"/>
                <w:rPrChange w:id="7075" w:author="Craig Parker" w:date="2024-08-07T12:23:00Z">
                  <w:rPr>
                    <w:sz w:val="15"/>
                    <w:szCs w:val="15"/>
                  </w:rPr>
                </w:rPrChange>
              </w:rPr>
              <w:t xml:space="preserve">  </w:t>
            </w:r>
          </w:p>
          <w:p w14:paraId="000001F9" w14:textId="77777777" w:rsidR="007813F4" w:rsidRPr="002E4822" w:rsidRDefault="009511AE">
            <w:pPr>
              <w:widowControl w:val="0"/>
              <w:spacing w:before="2" w:line="240" w:lineRule="auto"/>
              <w:ind w:left="121"/>
              <w:rPr>
                <w:rFonts w:ascii="Nunito" w:hAnsi="Nunito"/>
                <w:color w:val="000000" w:themeColor="text1"/>
                <w:sz w:val="20"/>
                <w:rPrChange w:id="7076" w:author="Craig Parker" w:date="2024-08-07T12:23:00Z">
                  <w:rPr>
                    <w:sz w:val="15"/>
                    <w:szCs w:val="15"/>
                  </w:rPr>
                </w:rPrChange>
              </w:rPr>
            </w:pPr>
            <w:r w:rsidRPr="002E4822">
              <w:rPr>
                <w:rFonts w:ascii="Nunito" w:hAnsi="Nunito"/>
                <w:color w:val="000000" w:themeColor="text1"/>
                <w:sz w:val="20"/>
                <w:rPrChange w:id="7077" w:author="Craig Parker" w:date="2024-08-07T12:23:00Z">
                  <w:rPr>
                    <w:sz w:val="15"/>
                    <w:szCs w:val="15"/>
                  </w:rPr>
                </w:rPrChange>
              </w:rPr>
              <w:t xml:space="preserve">combined climate  </w:t>
            </w:r>
          </w:p>
          <w:p w14:paraId="000001FA" w14:textId="77777777" w:rsidR="007813F4" w:rsidRPr="002E4822" w:rsidRDefault="009511AE">
            <w:pPr>
              <w:widowControl w:val="0"/>
              <w:spacing w:line="240" w:lineRule="auto"/>
              <w:ind w:left="121"/>
              <w:rPr>
                <w:rFonts w:ascii="Nunito" w:hAnsi="Nunito"/>
                <w:color w:val="000000" w:themeColor="text1"/>
                <w:sz w:val="20"/>
                <w:rPrChange w:id="7078" w:author="Craig Parker" w:date="2024-08-07T12:23:00Z">
                  <w:rPr>
                    <w:sz w:val="15"/>
                    <w:szCs w:val="15"/>
                  </w:rPr>
                </w:rPrChange>
              </w:rPr>
            </w:pPr>
            <w:r w:rsidRPr="002E4822">
              <w:rPr>
                <w:rFonts w:ascii="Nunito" w:hAnsi="Nunito"/>
                <w:color w:val="000000" w:themeColor="text1"/>
                <w:sz w:val="20"/>
                <w:rPrChange w:id="7079" w:author="Craig Parker" w:date="2024-08-07T12:23:00Z">
                  <w:rPr>
                    <w:sz w:val="15"/>
                    <w:szCs w:val="15"/>
                  </w:rPr>
                </w:rPrChange>
              </w:rPr>
              <w:t>exposures (forecasts)</w:t>
            </w:r>
          </w:p>
        </w:tc>
      </w:tr>
      <w:tr w:rsidR="006E7398" w:rsidRPr="002E4822" w14:paraId="06B69E33" w14:textId="77777777" w:rsidTr="3E93EB8D">
        <w:trPr>
          <w:trHeight w:val="1113"/>
          <w:del w:id="7080" w:author="Craig Parker" w:date="2024-08-06T12:24:00Z"/>
        </w:trPr>
        <w:tc>
          <w:tcPr>
            <w:tcW w:w="1530" w:type="pct"/>
            <w:shd w:val="clear" w:color="auto" w:fill="auto"/>
            <w:tcMar>
              <w:top w:w="100" w:type="dxa"/>
              <w:left w:w="100" w:type="dxa"/>
              <w:bottom w:w="100" w:type="dxa"/>
              <w:right w:w="100" w:type="dxa"/>
            </w:tcMar>
            <w:vAlign w:val="center"/>
          </w:tcPr>
          <w:p w14:paraId="000001FB" w14:textId="77777777" w:rsidR="007813F4" w:rsidRPr="002E4822" w:rsidRDefault="009511AE">
            <w:pPr>
              <w:widowControl w:val="0"/>
              <w:spacing w:line="240" w:lineRule="auto"/>
              <w:ind w:left="129"/>
              <w:rPr>
                <w:rFonts w:ascii="Nunito" w:hAnsi="Nunito"/>
                <w:color w:val="000000" w:themeColor="text1"/>
                <w:sz w:val="20"/>
                <w:rPrChange w:id="7081" w:author="Craig Parker" w:date="2024-08-07T12:23:00Z">
                  <w:rPr>
                    <w:sz w:val="15"/>
                    <w:szCs w:val="15"/>
                  </w:rPr>
                </w:rPrChange>
              </w:rPr>
            </w:pPr>
            <w:r w:rsidRPr="002E4822">
              <w:rPr>
                <w:rFonts w:ascii="Nunito" w:hAnsi="Nunito"/>
                <w:color w:val="000000" w:themeColor="text1"/>
                <w:sz w:val="20"/>
                <w:rPrChange w:id="7082" w:author="Craig Parker" w:date="2024-08-07T12:23:00Z">
                  <w:rPr>
                    <w:sz w:val="15"/>
                    <w:szCs w:val="15"/>
                  </w:rPr>
                </w:rPrChange>
              </w:rPr>
              <w:lastRenderedPageBreak/>
              <w:t xml:space="preserve">IBM TWC (The  </w:t>
            </w:r>
          </w:p>
          <w:p w14:paraId="000001FC" w14:textId="77777777" w:rsidR="007813F4" w:rsidRPr="002E4822" w:rsidRDefault="009511AE">
            <w:pPr>
              <w:widowControl w:val="0"/>
              <w:spacing w:before="2" w:line="230" w:lineRule="auto"/>
              <w:ind w:left="123" w:right="123" w:hanging="6"/>
              <w:rPr>
                <w:rFonts w:ascii="Nunito" w:hAnsi="Nunito"/>
                <w:color w:val="000000" w:themeColor="text1"/>
                <w:sz w:val="20"/>
                <w:rPrChange w:id="7083" w:author="Craig Parker" w:date="2024-08-07T12:23:00Z">
                  <w:rPr>
                    <w:sz w:val="15"/>
                    <w:szCs w:val="15"/>
                  </w:rPr>
                </w:rPrChange>
              </w:rPr>
            </w:pPr>
            <w:r w:rsidRPr="002E4822">
              <w:rPr>
                <w:rFonts w:ascii="Nunito" w:hAnsi="Nunito"/>
                <w:color w:val="000000" w:themeColor="text1"/>
                <w:sz w:val="20"/>
                <w:rPrChange w:id="7084" w:author="Craig Parker" w:date="2024-08-07T12:23:00Z">
                  <w:rPr>
                    <w:sz w:val="15"/>
                    <w:szCs w:val="15"/>
                  </w:rPr>
                </w:rPrChange>
              </w:rPr>
              <w:t xml:space="preserve">Weather </w:t>
            </w:r>
            <w:proofErr w:type="gramStart"/>
            <w:r w:rsidRPr="002E4822">
              <w:rPr>
                <w:rFonts w:ascii="Nunito" w:hAnsi="Nunito"/>
                <w:color w:val="000000" w:themeColor="text1"/>
                <w:sz w:val="20"/>
                <w:rPrChange w:id="7085" w:author="Craig Parker" w:date="2024-08-07T12:23:00Z">
                  <w:rPr>
                    <w:sz w:val="15"/>
                    <w:szCs w:val="15"/>
                  </w:rPr>
                </w:rPrChange>
              </w:rPr>
              <w:t>Company)  Current</w:t>
            </w:r>
            <w:proofErr w:type="gramEnd"/>
            <w:r w:rsidRPr="002E4822">
              <w:rPr>
                <w:rFonts w:ascii="Nunito" w:hAnsi="Nunito"/>
                <w:color w:val="000000" w:themeColor="text1"/>
                <w:sz w:val="20"/>
                <w:rPrChange w:id="7086" w:author="Craig Parker" w:date="2024-08-07T12:23:00Z">
                  <w:rPr>
                    <w:sz w:val="15"/>
                    <w:szCs w:val="15"/>
                  </w:rPr>
                </w:rPrChange>
              </w:rPr>
              <w:t xml:space="preserve"> and  </w:t>
            </w:r>
          </w:p>
          <w:p w14:paraId="000001FD" w14:textId="77777777" w:rsidR="007813F4" w:rsidRPr="002E4822" w:rsidRDefault="009511AE">
            <w:pPr>
              <w:widowControl w:val="0"/>
              <w:spacing w:before="4" w:line="240" w:lineRule="auto"/>
              <w:ind w:left="125"/>
              <w:rPr>
                <w:rFonts w:ascii="Nunito" w:hAnsi="Nunito"/>
                <w:color w:val="000000" w:themeColor="text1"/>
                <w:sz w:val="20"/>
                <w:rPrChange w:id="7087" w:author="Craig Parker" w:date="2024-08-07T12:23:00Z">
                  <w:rPr>
                    <w:sz w:val="15"/>
                    <w:szCs w:val="15"/>
                  </w:rPr>
                </w:rPrChange>
              </w:rPr>
            </w:pPr>
            <w:r w:rsidRPr="002E4822">
              <w:rPr>
                <w:rFonts w:ascii="Nunito" w:hAnsi="Nunito"/>
                <w:color w:val="000000" w:themeColor="text1"/>
                <w:sz w:val="20"/>
                <w:rPrChange w:id="7088" w:author="Craig Parker" w:date="2024-08-07T12:23:00Z">
                  <w:rPr>
                    <w:sz w:val="15"/>
                    <w:szCs w:val="15"/>
                  </w:rPr>
                </w:rPrChange>
              </w:rPr>
              <w:t xml:space="preserve">historical weather </w:t>
            </w:r>
          </w:p>
        </w:tc>
        <w:tc>
          <w:tcPr>
            <w:tcW w:w="1391" w:type="pct"/>
            <w:shd w:val="clear" w:color="auto" w:fill="auto"/>
            <w:tcMar>
              <w:top w:w="100" w:type="dxa"/>
              <w:left w:w="100" w:type="dxa"/>
              <w:bottom w:w="100" w:type="dxa"/>
              <w:right w:w="100" w:type="dxa"/>
            </w:tcMar>
            <w:vAlign w:val="center"/>
          </w:tcPr>
          <w:p w14:paraId="000001FE" w14:textId="77777777" w:rsidR="007813F4" w:rsidRPr="002E4822" w:rsidRDefault="009511AE">
            <w:pPr>
              <w:widowControl w:val="0"/>
              <w:spacing w:line="230" w:lineRule="auto"/>
              <w:ind w:left="118" w:right="64" w:firstLine="4"/>
              <w:rPr>
                <w:rFonts w:ascii="Nunito" w:hAnsi="Nunito"/>
                <w:color w:val="000000" w:themeColor="text1"/>
                <w:sz w:val="20"/>
                <w:rPrChange w:id="7089" w:author="Craig Parker" w:date="2024-08-07T12:23:00Z">
                  <w:rPr>
                    <w:sz w:val="15"/>
                    <w:szCs w:val="15"/>
                  </w:rPr>
                </w:rPrChange>
              </w:rPr>
            </w:pPr>
            <w:r w:rsidRPr="002E4822">
              <w:rPr>
                <w:rFonts w:ascii="Nunito" w:hAnsi="Nunito"/>
                <w:color w:val="000000" w:themeColor="text1"/>
                <w:sz w:val="20"/>
                <w:rPrChange w:id="7090" w:author="Craig Parker" w:date="2024-08-07T12:23:00Z">
                  <w:rPr>
                    <w:sz w:val="15"/>
                    <w:szCs w:val="15"/>
                  </w:rPr>
                </w:rPrChange>
              </w:rPr>
              <w:t xml:space="preserve">Data layers from The </w:t>
            </w:r>
            <w:proofErr w:type="gramStart"/>
            <w:r w:rsidRPr="002E4822">
              <w:rPr>
                <w:rFonts w:ascii="Nunito" w:hAnsi="Nunito"/>
                <w:color w:val="000000" w:themeColor="text1"/>
                <w:sz w:val="20"/>
                <w:rPrChange w:id="7091" w:author="Craig Parker" w:date="2024-08-07T12:23:00Z">
                  <w:rPr>
                    <w:sz w:val="15"/>
                    <w:szCs w:val="15"/>
                  </w:rPr>
                </w:rPrChange>
              </w:rPr>
              <w:t>Weather  Company</w:t>
            </w:r>
            <w:proofErr w:type="gramEnd"/>
            <w:r w:rsidRPr="002E4822">
              <w:rPr>
                <w:rFonts w:ascii="Nunito" w:hAnsi="Nunito"/>
                <w:color w:val="000000" w:themeColor="text1"/>
                <w:sz w:val="20"/>
                <w:rPrChange w:id="7092" w:author="Craig Parker" w:date="2024-08-07T12:23:00Z">
                  <w:rPr>
                    <w:sz w:val="15"/>
                    <w:szCs w:val="15"/>
                  </w:rPr>
                </w:rPrChange>
              </w:rPr>
              <w:t xml:space="preserve">, an IBM Business </w:t>
            </w:r>
          </w:p>
        </w:tc>
        <w:tc>
          <w:tcPr>
            <w:tcW w:w="378" w:type="pct"/>
            <w:shd w:val="clear" w:color="auto" w:fill="auto"/>
            <w:tcMar>
              <w:top w:w="100" w:type="dxa"/>
              <w:left w:w="100" w:type="dxa"/>
              <w:bottom w:w="100" w:type="dxa"/>
              <w:right w:w="100" w:type="dxa"/>
            </w:tcMar>
            <w:vAlign w:val="center"/>
          </w:tcPr>
          <w:p w14:paraId="000001FF" w14:textId="77777777" w:rsidR="007813F4" w:rsidRPr="002E4822" w:rsidRDefault="009511AE">
            <w:pPr>
              <w:widowControl w:val="0"/>
              <w:spacing w:line="240" w:lineRule="auto"/>
              <w:ind w:left="127"/>
              <w:rPr>
                <w:rFonts w:ascii="Nunito" w:hAnsi="Nunito"/>
                <w:color w:val="000000" w:themeColor="text1"/>
                <w:sz w:val="20"/>
                <w:rPrChange w:id="7093" w:author="Craig Parker" w:date="2024-08-07T12:23:00Z">
                  <w:rPr>
                    <w:sz w:val="15"/>
                    <w:szCs w:val="15"/>
                  </w:rPr>
                </w:rPrChange>
              </w:rPr>
            </w:pPr>
            <w:r w:rsidRPr="002E4822">
              <w:rPr>
                <w:rFonts w:ascii="Nunito" w:hAnsi="Nunito"/>
                <w:color w:val="000000" w:themeColor="text1"/>
                <w:sz w:val="20"/>
                <w:rPrChange w:id="7094" w:author="Craig Parker" w:date="2024-08-07T12:23:00Z">
                  <w:rPr>
                    <w:sz w:val="15"/>
                    <w:szCs w:val="15"/>
                  </w:rPr>
                </w:rPrChange>
              </w:rPr>
              <w:t>PAIRS</w:t>
            </w:r>
          </w:p>
        </w:tc>
        <w:tc>
          <w:tcPr>
            <w:tcW w:w="633" w:type="pct"/>
            <w:shd w:val="clear" w:color="auto" w:fill="auto"/>
            <w:tcMar>
              <w:top w:w="100" w:type="dxa"/>
              <w:left w:w="100" w:type="dxa"/>
              <w:bottom w:w="100" w:type="dxa"/>
              <w:right w:w="100" w:type="dxa"/>
            </w:tcMar>
            <w:vAlign w:val="center"/>
          </w:tcPr>
          <w:p w14:paraId="00000200" w14:textId="77777777" w:rsidR="007813F4" w:rsidRPr="002E4822" w:rsidRDefault="009511AE">
            <w:pPr>
              <w:widowControl w:val="0"/>
              <w:spacing w:line="232" w:lineRule="auto"/>
              <w:ind w:left="112" w:right="84" w:firstLine="1"/>
              <w:rPr>
                <w:rFonts w:ascii="Nunito" w:hAnsi="Nunito"/>
                <w:color w:val="000000" w:themeColor="text1"/>
                <w:sz w:val="20"/>
                <w:rPrChange w:id="7095" w:author="Craig Parker" w:date="2024-08-07T12:23:00Z">
                  <w:rPr>
                    <w:sz w:val="15"/>
                    <w:szCs w:val="15"/>
                  </w:rPr>
                </w:rPrChange>
              </w:rPr>
            </w:pPr>
            <w:r w:rsidRPr="002E4822">
              <w:rPr>
                <w:rFonts w:ascii="Nunito" w:hAnsi="Nunito"/>
                <w:color w:val="000000" w:themeColor="text1"/>
                <w:sz w:val="20"/>
                <w:rPrChange w:id="7096" w:author="Craig Parker" w:date="2024-08-07T12:23:00Z">
                  <w:rPr>
                    <w:sz w:val="15"/>
                    <w:szCs w:val="15"/>
                  </w:rPr>
                </w:rPrChange>
              </w:rPr>
              <w:t xml:space="preserve">Temperature (Change, Min, </w:t>
            </w:r>
            <w:proofErr w:type="gramStart"/>
            <w:r w:rsidRPr="002E4822">
              <w:rPr>
                <w:rFonts w:ascii="Nunito" w:hAnsi="Nunito"/>
                <w:color w:val="000000" w:themeColor="text1"/>
                <w:sz w:val="20"/>
                <w:rPrChange w:id="7097" w:author="Craig Parker" w:date="2024-08-07T12:23:00Z">
                  <w:rPr>
                    <w:sz w:val="15"/>
                    <w:szCs w:val="15"/>
                  </w:rPr>
                </w:rPrChange>
              </w:rPr>
              <w:t>Max,  Feels</w:t>
            </w:r>
            <w:proofErr w:type="gramEnd"/>
            <w:r w:rsidRPr="002E4822">
              <w:rPr>
                <w:rFonts w:ascii="Nunito" w:hAnsi="Nunito"/>
                <w:color w:val="000000" w:themeColor="text1"/>
                <w:sz w:val="20"/>
                <w:rPrChange w:id="7098" w:author="Craig Parker" w:date="2024-08-07T12:23:00Z">
                  <w:rPr>
                    <w:sz w:val="15"/>
                    <w:szCs w:val="15"/>
                  </w:rPr>
                </w:rPrChange>
              </w:rPr>
              <w:t xml:space="preserve"> like); Solar irradiance;  Wind (speed, gust &amp; dir.), Rel.  Humidity, Daily </w:t>
            </w:r>
            <w:proofErr w:type="gramStart"/>
            <w:r w:rsidRPr="002E4822">
              <w:rPr>
                <w:rFonts w:ascii="Nunito" w:hAnsi="Nunito"/>
                <w:color w:val="000000" w:themeColor="text1"/>
                <w:sz w:val="20"/>
                <w:rPrChange w:id="7099" w:author="Craig Parker" w:date="2024-08-07T12:23:00Z">
                  <w:rPr>
                    <w:sz w:val="15"/>
                    <w:szCs w:val="15"/>
                  </w:rPr>
                </w:rPrChange>
              </w:rPr>
              <w:t>precipitation  (</w:t>
            </w:r>
            <w:proofErr w:type="gramEnd"/>
            <w:r w:rsidRPr="002E4822">
              <w:rPr>
                <w:rFonts w:ascii="Nunito" w:hAnsi="Nunito"/>
                <w:color w:val="000000" w:themeColor="text1"/>
                <w:sz w:val="20"/>
                <w:rPrChange w:id="7100" w:author="Craig Parker" w:date="2024-08-07T12:23:00Z">
                  <w:rPr>
                    <w:sz w:val="15"/>
                    <w:szCs w:val="15"/>
                  </w:rPr>
                </w:rPrChange>
              </w:rPr>
              <w:t>total, rate); Dewpoint; 3-hrly  Pressure Change</w:t>
            </w:r>
          </w:p>
        </w:tc>
        <w:tc>
          <w:tcPr>
            <w:tcW w:w="486" w:type="pct"/>
            <w:shd w:val="clear" w:color="auto" w:fill="auto"/>
            <w:tcMar>
              <w:top w:w="100" w:type="dxa"/>
              <w:left w:w="100" w:type="dxa"/>
              <w:bottom w:w="100" w:type="dxa"/>
              <w:right w:w="100" w:type="dxa"/>
            </w:tcMar>
            <w:vAlign w:val="center"/>
          </w:tcPr>
          <w:p w14:paraId="00000201" w14:textId="77777777" w:rsidR="007813F4" w:rsidRPr="002E4822" w:rsidRDefault="009511AE">
            <w:pPr>
              <w:widowControl w:val="0"/>
              <w:spacing w:line="240" w:lineRule="auto"/>
              <w:ind w:left="122"/>
              <w:rPr>
                <w:rFonts w:ascii="Nunito" w:hAnsi="Nunito"/>
                <w:color w:val="000000" w:themeColor="text1"/>
                <w:sz w:val="20"/>
                <w:rPrChange w:id="7101" w:author="Craig Parker" w:date="2024-08-07T12:23:00Z">
                  <w:rPr>
                    <w:sz w:val="15"/>
                    <w:szCs w:val="15"/>
                  </w:rPr>
                </w:rPrChange>
              </w:rPr>
            </w:pPr>
            <w:r w:rsidRPr="002E4822">
              <w:rPr>
                <w:rFonts w:ascii="Nunito" w:hAnsi="Nunito"/>
                <w:color w:val="000000" w:themeColor="text1"/>
                <w:sz w:val="20"/>
                <w:rPrChange w:id="7102" w:author="Craig Parker" w:date="2024-08-07T12:23:00Z">
                  <w:rPr>
                    <w:sz w:val="15"/>
                    <w:szCs w:val="15"/>
                  </w:rPr>
                </w:rPrChange>
              </w:rPr>
              <w:t xml:space="preserve">Spatial: Global  </w:t>
            </w:r>
          </w:p>
          <w:p w14:paraId="00000202" w14:textId="77777777" w:rsidR="007813F4" w:rsidRPr="002E4822" w:rsidRDefault="009511AE">
            <w:pPr>
              <w:widowControl w:val="0"/>
              <w:spacing w:line="240" w:lineRule="auto"/>
              <w:ind w:left="121"/>
              <w:rPr>
                <w:rFonts w:ascii="Nunito" w:hAnsi="Nunito"/>
                <w:color w:val="000000" w:themeColor="text1"/>
                <w:sz w:val="20"/>
                <w:rPrChange w:id="7103" w:author="Craig Parker" w:date="2024-08-07T12:23:00Z">
                  <w:rPr>
                    <w:sz w:val="15"/>
                    <w:szCs w:val="15"/>
                  </w:rPr>
                </w:rPrChange>
              </w:rPr>
            </w:pPr>
            <w:r w:rsidRPr="002E4822">
              <w:rPr>
                <w:rFonts w:ascii="Nunito" w:hAnsi="Nunito"/>
                <w:color w:val="000000" w:themeColor="text1"/>
                <w:sz w:val="20"/>
                <w:rPrChange w:id="7104" w:author="Craig Parker" w:date="2024-08-07T12:23:00Z">
                  <w:rPr>
                    <w:sz w:val="15"/>
                    <w:szCs w:val="15"/>
                  </w:rPr>
                </w:rPrChange>
              </w:rPr>
              <w:t xml:space="preserve">coverage, 4km  </w:t>
            </w:r>
          </w:p>
          <w:p w14:paraId="00000203" w14:textId="77777777" w:rsidR="007813F4" w:rsidRPr="002E4822" w:rsidRDefault="009511AE">
            <w:pPr>
              <w:widowControl w:val="0"/>
              <w:spacing w:before="2" w:line="240" w:lineRule="auto"/>
              <w:ind w:left="125"/>
              <w:rPr>
                <w:rFonts w:ascii="Nunito" w:hAnsi="Nunito"/>
                <w:color w:val="000000" w:themeColor="text1"/>
                <w:sz w:val="20"/>
                <w:rPrChange w:id="7105" w:author="Craig Parker" w:date="2024-08-07T12:23:00Z">
                  <w:rPr>
                    <w:sz w:val="15"/>
                    <w:szCs w:val="15"/>
                  </w:rPr>
                </w:rPrChange>
              </w:rPr>
            </w:pPr>
            <w:r w:rsidRPr="002E4822">
              <w:rPr>
                <w:rFonts w:ascii="Nunito" w:hAnsi="Nunito"/>
                <w:color w:val="000000" w:themeColor="text1"/>
                <w:sz w:val="20"/>
                <w:rPrChange w:id="7106" w:author="Craig Parker" w:date="2024-08-07T12:23:00Z">
                  <w:rPr>
                    <w:sz w:val="15"/>
                    <w:szCs w:val="15"/>
                  </w:rPr>
                </w:rPrChange>
              </w:rPr>
              <w:t xml:space="preserve">landmass and  </w:t>
            </w:r>
          </w:p>
          <w:p w14:paraId="00000204" w14:textId="77777777" w:rsidR="007813F4" w:rsidRPr="002E4822" w:rsidRDefault="009511AE">
            <w:pPr>
              <w:widowControl w:val="0"/>
              <w:spacing w:line="233" w:lineRule="auto"/>
              <w:ind w:left="116" w:right="93" w:firstLine="4"/>
              <w:jc w:val="both"/>
              <w:rPr>
                <w:rFonts w:ascii="Nunito" w:hAnsi="Nunito"/>
                <w:color w:val="000000" w:themeColor="text1"/>
                <w:sz w:val="20"/>
                <w:rPrChange w:id="7107" w:author="Craig Parker" w:date="2024-08-07T12:23:00Z">
                  <w:rPr>
                    <w:sz w:val="15"/>
                    <w:szCs w:val="15"/>
                  </w:rPr>
                </w:rPrChange>
              </w:rPr>
            </w:pPr>
            <w:r w:rsidRPr="002E4822">
              <w:rPr>
                <w:rFonts w:ascii="Nunito" w:hAnsi="Nunito"/>
                <w:color w:val="000000" w:themeColor="text1"/>
                <w:sz w:val="20"/>
                <w:rPrChange w:id="7108" w:author="Craig Parker" w:date="2024-08-07T12:23:00Z">
                  <w:rPr>
                    <w:sz w:val="15"/>
                    <w:szCs w:val="15"/>
                  </w:rPr>
                </w:rPrChange>
              </w:rPr>
              <w:t xml:space="preserve">coastal </w:t>
            </w:r>
            <w:proofErr w:type="gramStart"/>
            <w:r w:rsidRPr="002E4822">
              <w:rPr>
                <w:rFonts w:ascii="Nunito" w:hAnsi="Nunito"/>
                <w:color w:val="000000" w:themeColor="text1"/>
                <w:sz w:val="20"/>
                <w:rPrChange w:id="7109" w:author="Craig Parker" w:date="2024-08-07T12:23:00Z">
                  <w:rPr>
                    <w:sz w:val="15"/>
                    <w:szCs w:val="15"/>
                  </w:rPr>
                </w:rPrChange>
              </w:rPr>
              <w:t>waterways  (</w:t>
            </w:r>
            <w:proofErr w:type="gramEnd"/>
            <w:r w:rsidRPr="002E4822">
              <w:rPr>
                <w:rFonts w:ascii="Nunito" w:hAnsi="Nunito"/>
                <w:color w:val="000000" w:themeColor="text1"/>
                <w:sz w:val="20"/>
                <w:rPrChange w:id="7110" w:author="Craig Parker" w:date="2024-08-07T12:23:00Z">
                  <w:rPr>
                    <w:sz w:val="15"/>
                    <w:szCs w:val="15"/>
                  </w:rPr>
                </w:rPrChange>
              </w:rPr>
              <w:t>hourly &amp; daily res  from 2015)</w:t>
            </w:r>
          </w:p>
        </w:tc>
        <w:tc>
          <w:tcPr>
            <w:tcW w:w="583" w:type="pct"/>
            <w:shd w:val="clear" w:color="auto" w:fill="auto"/>
            <w:tcMar>
              <w:top w:w="100" w:type="dxa"/>
              <w:left w:w="100" w:type="dxa"/>
              <w:bottom w:w="100" w:type="dxa"/>
              <w:right w:w="100" w:type="dxa"/>
            </w:tcMar>
            <w:vAlign w:val="center"/>
          </w:tcPr>
          <w:p w14:paraId="00000205" w14:textId="77777777" w:rsidR="007813F4" w:rsidRPr="002E4822" w:rsidRDefault="009511AE">
            <w:pPr>
              <w:widowControl w:val="0"/>
              <w:spacing w:line="230" w:lineRule="auto"/>
              <w:ind w:left="125" w:right="250" w:firstLine="1"/>
              <w:rPr>
                <w:rFonts w:ascii="Nunito" w:hAnsi="Nunito"/>
                <w:color w:val="000000" w:themeColor="text1"/>
                <w:sz w:val="20"/>
                <w:rPrChange w:id="7111" w:author="Craig Parker" w:date="2024-08-07T12:23:00Z">
                  <w:rPr>
                    <w:sz w:val="15"/>
                    <w:szCs w:val="15"/>
                  </w:rPr>
                </w:rPrChange>
              </w:rPr>
            </w:pPr>
            <w:r w:rsidRPr="002E4822">
              <w:rPr>
                <w:rFonts w:ascii="Nunito" w:hAnsi="Nunito"/>
                <w:color w:val="000000" w:themeColor="text1"/>
                <w:sz w:val="20"/>
                <w:rPrChange w:id="7112" w:author="Craig Parker" w:date="2024-08-07T12:23:00Z">
                  <w:rPr>
                    <w:sz w:val="15"/>
                    <w:szCs w:val="15"/>
                  </w:rPr>
                </w:rPrChange>
              </w:rPr>
              <w:t xml:space="preserve">Determination of </w:t>
            </w:r>
            <w:proofErr w:type="gramStart"/>
            <w:r w:rsidRPr="002E4822">
              <w:rPr>
                <w:rFonts w:ascii="Nunito" w:hAnsi="Nunito"/>
                <w:color w:val="000000" w:themeColor="text1"/>
                <w:sz w:val="20"/>
                <w:rPrChange w:id="7113" w:author="Craig Parker" w:date="2024-08-07T12:23:00Z">
                  <w:rPr>
                    <w:sz w:val="15"/>
                    <w:szCs w:val="15"/>
                  </w:rPr>
                </w:rPrChange>
              </w:rPr>
              <w:t>heat  hazard</w:t>
            </w:r>
            <w:proofErr w:type="gramEnd"/>
            <w:r w:rsidRPr="002E4822">
              <w:rPr>
                <w:rFonts w:ascii="Nunito" w:hAnsi="Nunito"/>
                <w:color w:val="000000" w:themeColor="text1"/>
                <w:sz w:val="20"/>
                <w:rPrChange w:id="7114" w:author="Craig Parker" w:date="2024-08-07T12:23:00Z">
                  <w:rPr>
                    <w:sz w:val="15"/>
                    <w:szCs w:val="15"/>
                  </w:rPr>
                </w:rPrChange>
              </w:rPr>
              <w:t xml:space="preserve">; Thermal  </w:t>
            </w:r>
          </w:p>
          <w:p w14:paraId="00000206" w14:textId="77777777" w:rsidR="007813F4" w:rsidRPr="002E4822" w:rsidRDefault="009511AE">
            <w:pPr>
              <w:widowControl w:val="0"/>
              <w:spacing w:before="8" w:line="240" w:lineRule="auto"/>
              <w:ind w:left="121"/>
              <w:rPr>
                <w:rFonts w:ascii="Nunito" w:hAnsi="Nunito"/>
                <w:color w:val="000000" w:themeColor="text1"/>
                <w:sz w:val="20"/>
                <w:rPrChange w:id="7115" w:author="Craig Parker" w:date="2024-08-07T12:23:00Z">
                  <w:rPr>
                    <w:sz w:val="15"/>
                    <w:szCs w:val="15"/>
                  </w:rPr>
                </w:rPrChange>
              </w:rPr>
            </w:pPr>
            <w:r w:rsidRPr="002E4822">
              <w:rPr>
                <w:rFonts w:ascii="Nunito" w:hAnsi="Nunito"/>
                <w:color w:val="000000" w:themeColor="text1"/>
                <w:sz w:val="20"/>
                <w:rPrChange w:id="7116" w:author="Craig Parker" w:date="2024-08-07T12:23:00Z">
                  <w:rPr>
                    <w:sz w:val="15"/>
                    <w:szCs w:val="15"/>
                  </w:rPr>
                </w:rPrChange>
              </w:rPr>
              <w:t xml:space="preserve">comfort </w:t>
            </w:r>
            <w:proofErr w:type="gramStart"/>
            <w:r w:rsidRPr="002E4822">
              <w:rPr>
                <w:rFonts w:ascii="Nunito" w:hAnsi="Nunito"/>
                <w:color w:val="000000" w:themeColor="text1"/>
                <w:sz w:val="20"/>
                <w:rPrChange w:id="7117" w:author="Craig Parker" w:date="2024-08-07T12:23:00Z">
                  <w:rPr>
                    <w:sz w:val="15"/>
                    <w:szCs w:val="15"/>
                  </w:rPr>
                </w:rPrChange>
              </w:rPr>
              <w:t>metrics;</w:t>
            </w:r>
            <w:proofErr w:type="gramEnd"/>
            <w:r w:rsidRPr="002E4822">
              <w:rPr>
                <w:rFonts w:ascii="Nunito" w:hAnsi="Nunito"/>
                <w:color w:val="000000" w:themeColor="text1"/>
                <w:sz w:val="20"/>
                <w:rPrChange w:id="7118" w:author="Craig Parker" w:date="2024-08-07T12:23:00Z">
                  <w:rPr>
                    <w:sz w:val="15"/>
                    <w:szCs w:val="15"/>
                  </w:rPr>
                </w:rPrChange>
              </w:rPr>
              <w:t xml:space="preserve">  </w:t>
            </w:r>
          </w:p>
          <w:p w14:paraId="00000207" w14:textId="77777777" w:rsidR="007813F4" w:rsidRPr="002E4822" w:rsidRDefault="009511AE">
            <w:pPr>
              <w:widowControl w:val="0"/>
              <w:spacing w:line="240" w:lineRule="auto"/>
              <w:ind w:left="121"/>
              <w:rPr>
                <w:rFonts w:ascii="Nunito" w:hAnsi="Nunito"/>
                <w:color w:val="000000" w:themeColor="text1"/>
                <w:sz w:val="20"/>
                <w:rPrChange w:id="7119" w:author="Craig Parker" w:date="2024-08-07T12:23:00Z">
                  <w:rPr>
                    <w:sz w:val="15"/>
                    <w:szCs w:val="15"/>
                  </w:rPr>
                </w:rPrChange>
              </w:rPr>
            </w:pPr>
            <w:r w:rsidRPr="002E4822">
              <w:rPr>
                <w:rFonts w:ascii="Nunito" w:hAnsi="Nunito"/>
                <w:color w:val="000000" w:themeColor="text1"/>
                <w:sz w:val="20"/>
                <w:rPrChange w:id="7120" w:author="Craig Parker" w:date="2024-08-07T12:23:00Z">
                  <w:rPr>
                    <w:sz w:val="15"/>
                    <w:szCs w:val="15"/>
                  </w:rPr>
                </w:rPrChange>
              </w:rPr>
              <w:t xml:space="preserve">combined climate  </w:t>
            </w:r>
          </w:p>
          <w:p w14:paraId="00000208" w14:textId="77777777" w:rsidR="007813F4" w:rsidRPr="002E4822" w:rsidRDefault="009511AE">
            <w:pPr>
              <w:widowControl w:val="0"/>
              <w:spacing w:line="240" w:lineRule="auto"/>
              <w:ind w:left="121"/>
              <w:rPr>
                <w:rFonts w:ascii="Nunito" w:hAnsi="Nunito"/>
                <w:color w:val="000000" w:themeColor="text1"/>
                <w:sz w:val="20"/>
                <w:rPrChange w:id="7121" w:author="Craig Parker" w:date="2024-08-07T12:23:00Z">
                  <w:rPr>
                    <w:sz w:val="15"/>
                    <w:szCs w:val="15"/>
                  </w:rPr>
                </w:rPrChange>
              </w:rPr>
            </w:pPr>
            <w:r w:rsidRPr="002E4822">
              <w:rPr>
                <w:rFonts w:ascii="Nunito" w:hAnsi="Nunito"/>
                <w:color w:val="000000" w:themeColor="text1"/>
                <w:sz w:val="20"/>
                <w:rPrChange w:id="7122" w:author="Craig Parker" w:date="2024-08-07T12:23:00Z">
                  <w:rPr>
                    <w:sz w:val="15"/>
                    <w:szCs w:val="15"/>
                  </w:rPr>
                </w:rPrChange>
              </w:rPr>
              <w:t>exposures (historical)</w:t>
            </w:r>
          </w:p>
        </w:tc>
      </w:tr>
      <w:tr w:rsidR="006E7398" w:rsidRPr="002E4822" w14:paraId="26DFD1A3" w14:textId="77777777" w:rsidTr="3E93EB8D">
        <w:trPr>
          <w:trHeight w:val="1483"/>
          <w:del w:id="7123" w:author="Craig Parker" w:date="2024-08-06T12:24:00Z"/>
        </w:trPr>
        <w:tc>
          <w:tcPr>
            <w:tcW w:w="1530" w:type="pct"/>
            <w:shd w:val="clear" w:color="auto" w:fill="auto"/>
            <w:tcMar>
              <w:top w:w="100" w:type="dxa"/>
              <w:left w:w="100" w:type="dxa"/>
              <w:bottom w:w="100" w:type="dxa"/>
              <w:right w:w="100" w:type="dxa"/>
            </w:tcMar>
            <w:vAlign w:val="center"/>
          </w:tcPr>
          <w:p w14:paraId="00000209" w14:textId="77777777" w:rsidR="007813F4" w:rsidRPr="002E4822" w:rsidRDefault="009511AE">
            <w:pPr>
              <w:widowControl w:val="0"/>
              <w:spacing w:line="240" w:lineRule="auto"/>
              <w:ind w:left="128"/>
              <w:rPr>
                <w:rFonts w:ascii="Nunito" w:hAnsi="Nunito"/>
                <w:color w:val="000000" w:themeColor="text1"/>
                <w:sz w:val="20"/>
                <w:rPrChange w:id="7124" w:author="Craig Parker" w:date="2024-08-07T12:23:00Z">
                  <w:rPr>
                    <w:sz w:val="15"/>
                    <w:szCs w:val="15"/>
                  </w:rPr>
                </w:rPrChange>
              </w:rPr>
            </w:pPr>
            <w:proofErr w:type="gramStart"/>
            <w:r w:rsidRPr="002E4822">
              <w:rPr>
                <w:rFonts w:ascii="Nunito" w:hAnsi="Nunito"/>
                <w:color w:val="000000" w:themeColor="text1"/>
                <w:sz w:val="20"/>
                <w:rPrChange w:id="7125" w:author="Craig Parker" w:date="2024-08-07T12:23:00Z">
                  <w:rPr>
                    <w:sz w:val="15"/>
                    <w:szCs w:val="15"/>
                  </w:rPr>
                </w:rPrChange>
              </w:rPr>
              <w:t>Fifth-generation</w:t>
            </w:r>
            <w:proofErr w:type="gramEnd"/>
            <w:r w:rsidRPr="002E4822">
              <w:rPr>
                <w:rFonts w:ascii="Nunito" w:hAnsi="Nunito"/>
                <w:color w:val="000000" w:themeColor="text1"/>
                <w:sz w:val="20"/>
                <w:rPrChange w:id="7126" w:author="Craig Parker" w:date="2024-08-07T12:23:00Z">
                  <w:rPr>
                    <w:sz w:val="15"/>
                    <w:szCs w:val="15"/>
                  </w:rPr>
                </w:rPrChange>
              </w:rPr>
              <w:t xml:space="preserve">  </w:t>
            </w:r>
          </w:p>
          <w:p w14:paraId="0000020A" w14:textId="77777777" w:rsidR="007813F4" w:rsidRPr="002E4822" w:rsidRDefault="009511AE">
            <w:pPr>
              <w:widowControl w:val="0"/>
              <w:spacing w:before="2" w:line="232" w:lineRule="auto"/>
              <w:ind w:left="120" w:right="152" w:firstLine="7"/>
              <w:rPr>
                <w:rFonts w:ascii="Nunito" w:hAnsi="Nunito"/>
                <w:color w:val="000000" w:themeColor="text1"/>
                <w:sz w:val="20"/>
                <w:u w:val="single"/>
                <w:rPrChange w:id="7127" w:author="Craig Parker" w:date="2024-08-07T12:23:00Z">
                  <w:rPr>
                    <w:color w:val="0000FF"/>
                    <w:sz w:val="15"/>
                    <w:szCs w:val="15"/>
                    <w:u w:val="single"/>
                  </w:rPr>
                </w:rPrChange>
              </w:rPr>
            </w:pPr>
            <w:r w:rsidRPr="002E4822">
              <w:rPr>
                <w:rFonts w:ascii="Nunito" w:hAnsi="Nunito"/>
                <w:color w:val="000000" w:themeColor="text1"/>
                <w:sz w:val="20"/>
                <w:rPrChange w:id="7128" w:author="Craig Parker" w:date="2024-08-07T12:23:00Z">
                  <w:rPr>
                    <w:sz w:val="15"/>
                    <w:szCs w:val="15"/>
                  </w:rPr>
                </w:rPrChange>
              </w:rPr>
              <w:t xml:space="preserve">ECMWF high-res.  Reanalysis (ERA5) </w:t>
            </w:r>
            <w:r w:rsidRPr="002E4822">
              <w:rPr>
                <w:rFonts w:ascii="Nunito" w:hAnsi="Nunito"/>
                <w:color w:val="000000" w:themeColor="text1"/>
                <w:sz w:val="20"/>
                <w:u w:val="single"/>
                <w:rPrChange w:id="7129" w:author="Craig Parker" w:date="2024-08-07T12:23:00Z">
                  <w:rPr>
                    <w:color w:val="0000FF"/>
                    <w:sz w:val="15"/>
                    <w:szCs w:val="15"/>
                    <w:u w:val="single"/>
                  </w:rPr>
                </w:rPrChange>
              </w:rPr>
              <w:t>https://cds.climate.c</w:t>
            </w:r>
            <w:r w:rsidRPr="002E4822">
              <w:rPr>
                <w:rFonts w:ascii="Nunito" w:hAnsi="Nunito"/>
                <w:color w:val="000000" w:themeColor="text1"/>
                <w:sz w:val="20"/>
                <w:rPrChange w:id="7130" w:author="Craig Parker" w:date="2024-08-07T12:23:00Z">
                  <w:rPr>
                    <w:color w:val="0000FF"/>
                    <w:sz w:val="15"/>
                    <w:szCs w:val="15"/>
                  </w:rPr>
                </w:rPrChange>
              </w:rPr>
              <w:t xml:space="preserve"> </w:t>
            </w:r>
            <w:r w:rsidRPr="002E4822">
              <w:rPr>
                <w:rFonts w:ascii="Nunito" w:hAnsi="Nunito"/>
                <w:color w:val="000000" w:themeColor="text1"/>
                <w:sz w:val="20"/>
                <w:u w:val="single"/>
                <w:rPrChange w:id="7131" w:author="Craig Parker" w:date="2024-08-07T12:23:00Z">
                  <w:rPr>
                    <w:color w:val="0000FF"/>
                    <w:sz w:val="15"/>
                    <w:szCs w:val="15"/>
                    <w:u w:val="single"/>
                  </w:rPr>
                </w:rPrChange>
              </w:rPr>
              <w:t>opernicus.eu</w:t>
            </w:r>
          </w:p>
        </w:tc>
        <w:tc>
          <w:tcPr>
            <w:tcW w:w="1391" w:type="pct"/>
            <w:shd w:val="clear" w:color="auto" w:fill="auto"/>
            <w:tcMar>
              <w:top w:w="100" w:type="dxa"/>
              <w:left w:w="100" w:type="dxa"/>
              <w:bottom w:w="100" w:type="dxa"/>
              <w:right w:w="100" w:type="dxa"/>
            </w:tcMar>
            <w:vAlign w:val="center"/>
          </w:tcPr>
          <w:p w14:paraId="0000020B" w14:textId="78B1AD98" w:rsidR="007813F4" w:rsidRPr="002E4822" w:rsidRDefault="009511AE">
            <w:pPr>
              <w:widowControl w:val="0"/>
              <w:spacing w:line="232" w:lineRule="auto"/>
              <w:ind w:left="113" w:right="90" w:hanging="2"/>
              <w:rPr>
                <w:rFonts w:ascii="Nunito" w:hAnsi="Nunito"/>
                <w:color w:val="000000" w:themeColor="text1"/>
                <w:sz w:val="20"/>
                <w:rPrChange w:id="7132" w:author="Craig Parker" w:date="2024-08-07T12:23:00Z">
                  <w:rPr>
                    <w:sz w:val="15"/>
                    <w:szCs w:val="15"/>
                  </w:rPr>
                </w:rPrChange>
              </w:rPr>
            </w:pPr>
            <w:r w:rsidRPr="002E4822">
              <w:rPr>
                <w:rFonts w:ascii="Nunito" w:hAnsi="Nunito"/>
                <w:color w:val="000000" w:themeColor="text1"/>
                <w:sz w:val="20"/>
                <w:rPrChange w:id="7133" w:author="Craig Parker" w:date="2024-08-07T12:23:00Z">
                  <w:rPr>
                    <w:sz w:val="15"/>
                    <w:szCs w:val="15"/>
                  </w:rPr>
                </w:rPrChange>
              </w:rPr>
              <w:t xml:space="preserve">A global reanalysis dataset </w:t>
            </w:r>
            <w:del w:id="7134" w:author="Matthew Chersich" w:date="2024-08-04T20:14:00Z">
              <w:r w:rsidRPr="002E4822" w:rsidDel="00AE02E3">
                <w:rPr>
                  <w:rFonts w:ascii="Nunito" w:hAnsi="Nunito"/>
                  <w:color w:val="000000" w:themeColor="text1"/>
                  <w:sz w:val="20"/>
                  <w:rPrChange w:id="7135" w:author="Craig Parker" w:date="2024-08-07T12:23:00Z">
                    <w:rPr>
                      <w:sz w:val="15"/>
                      <w:szCs w:val="15"/>
                    </w:rPr>
                  </w:rPrChange>
                </w:rPr>
                <w:delText xml:space="preserve"> </w:delText>
              </w:r>
            </w:del>
            <w:r w:rsidRPr="002E4822">
              <w:rPr>
                <w:rFonts w:ascii="Nunito" w:hAnsi="Nunito"/>
                <w:color w:val="000000" w:themeColor="text1"/>
                <w:sz w:val="20"/>
                <w:rPrChange w:id="7136" w:author="Craig Parker" w:date="2024-08-07T12:23:00Z">
                  <w:rPr>
                    <w:sz w:val="15"/>
                    <w:szCs w:val="15"/>
                  </w:rPr>
                </w:rPrChange>
              </w:rPr>
              <w:t xml:space="preserve">combining observed data with </w:t>
            </w:r>
            <w:del w:id="7137" w:author="Matthew Chersich" w:date="2024-08-04T20:14:00Z">
              <w:r w:rsidRPr="002E4822" w:rsidDel="00AE02E3">
                <w:rPr>
                  <w:rFonts w:ascii="Nunito" w:hAnsi="Nunito"/>
                  <w:color w:val="000000" w:themeColor="text1"/>
                  <w:sz w:val="20"/>
                  <w:rPrChange w:id="7138" w:author="Craig Parker" w:date="2024-08-07T12:23:00Z">
                    <w:rPr>
                      <w:sz w:val="15"/>
                      <w:szCs w:val="15"/>
                    </w:rPr>
                  </w:rPrChange>
                </w:rPr>
                <w:delText xml:space="preserve"> </w:delText>
              </w:r>
            </w:del>
            <w:r w:rsidRPr="002E4822">
              <w:rPr>
                <w:rFonts w:ascii="Nunito" w:hAnsi="Nunito"/>
                <w:color w:val="000000" w:themeColor="text1"/>
                <w:sz w:val="20"/>
                <w:rPrChange w:id="7139" w:author="Craig Parker" w:date="2024-08-07T12:23:00Z">
                  <w:rPr>
                    <w:sz w:val="15"/>
                    <w:szCs w:val="15"/>
                  </w:rPr>
                </w:rPrChange>
              </w:rPr>
              <w:t xml:space="preserve">the output of </w:t>
            </w:r>
            <w:proofErr w:type="gramStart"/>
            <w:r w:rsidRPr="002E4822">
              <w:rPr>
                <w:rFonts w:ascii="Nunito" w:hAnsi="Nunito"/>
                <w:color w:val="000000" w:themeColor="text1"/>
                <w:sz w:val="20"/>
                <w:rPrChange w:id="7140" w:author="Craig Parker" w:date="2024-08-07T12:23:00Z">
                  <w:rPr>
                    <w:sz w:val="15"/>
                    <w:szCs w:val="15"/>
                  </w:rPr>
                </w:rPrChange>
              </w:rPr>
              <w:t>meteorological  models</w:t>
            </w:r>
            <w:proofErr w:type="gramEnd"/>
            <w:r w:rsidRPr="002E4822">
              <w:rPr>
                <w:rFonts w:ascii="Nunito" w:hAnsi="Nunito"/>
                <w:color w:val="000000" w:themeColor="text1"/>
                <w:sz w:val="20"/>
                <w:rPrChange w:id="7141" w:author="Craig Parker" w:date="2024-08-07T12:23:00Z">
                  <w:rPr>
                    <w:sz w:val="15"/>
                    <w:szCs w:val="15"/>
                  </w:rPr>
                </w:rPrChange>
              </w:rPr>
              <w:t xml:space="preserve">. </w:t>
            </w:r>
          </w:p>
        </w:tc>
        <w:tc>
          <w:tcPr>
            <w:tcW w:w="378" w:type="pct"/>
            <w:shd w:val="clear" w:color="auto" w:fill="auto"/>
            <w:tcMar>
              <w:top w:w="100" w:type="dxa"/>
              <w:left w:w="100" w:type="dxa"/>
              <w:bottom w:w="100" w:type="dxa"/>
              <w:right w:w="100" w:type="dxa"/>
            </w:tcMar>
            <w:vAlign w:val="center"/>
          </w:tcPr>
          <w:p w14:paraId="0000020C" w14:textId="77777777" w:rsidR="007813F4" w:rsidRPr="002E4822" w:rsidRDefault="009511AE">
            <w:pPr>
              <w:widowControl w:val="0"/>
              <w:spacing w:line="240" w:lineRule="auto"/>
              <w:ind w:left="127"/>
              <w:rPr>
                <w:rFonts w:ascii="Nunito" w:hAnsi="Nunito"/>
                <w:color w:val="000000" w:themeColor="text1"/>
                <w:sz w:val="20"/>
                <w:rPrChange w:id="7142" w:author="Craig Parker" w:date="2024-08-07T12:23:00Z">
                  <w:rPr>
                    <w:sz w:val="15"/>
                    <w:szCs w:val="15"/>
                  </w:rPr>
                </w:rPrChange>
              </w:rPr>
            </w:pPr>
            <w:r w:rsidRPr="002E4822">
              <w:rPr>
                <w:rFonts w:ascii="Nunito" w:hAnsi="Nunito"/>
                <w:color w:val="000000" w:themeColor="text1"/>
                <w:sz w:val="20"/>
                <w:rPrChange w:id="7143" w:author="Craig Parker" w:date="2024-08-07T12:23:00Z">
                  <w:rPr>
                    <w:sz w:val="15"/>
                    <w:szCs w:val="15"/>
                  </w:rPr>
                </w:rPrChange>
              </w:rPr>
              <w:t>PAIRS</w:t>
            </w:r>
          </w:p>
        </w:tc>
        <w:tc>
          <w:tcPr>
            <w:tcW w:w="633" w:type="pct"/>
            <w:shd w:val="clear" w:color="auto" w:fill="auto"/>
            <w:tcMar>
              <w:top w:w="100" w:type="dxa"/>
              <w:left w:w="100" w:type="dxa"/>
              <w:bottom w:w="100" w:type="dxa"/>
              <w:right w:w="100" w:type="dxa"/>
            </w:tcMar>
            <w:vAlign w:val="center"/>
          </w:tcPr>
          <w:p w14:paraId="0000020D" w14:textId="77777777" w:rsidR="007813F4" w:rsidRPr="002E4822" w:rsidRDefault="009511AE">
            <w:pPr>
              <w:widowControl w:val="0"/>
              <w:spacing w:line="232" w:lineRule="auto"/>
              <w:ind w:left="110" w:right="93" w:firstLine="3"/>
              <w:rPr>
                <w:rFonts w:ascii="Nunito" w:hAnsi="Nunito"/>
                <w:color w:val="000000" w:themeColor="text1"/>
                <w:sz w:val="20"/>
                <w:rPrChange w:id="7144" w:author="Craig Parker" w:date="2024-08-07T12:23:00Z">
                  <w:rPr>
                    <w:sz w:val="15"/>
                    <w:szCs w:val="15"/>
                  </w:rPr>
                </w:rPrChange>
              </w:rPr>
            </w:pPr>
            <w:r w:rsidRPr="002E4822">
              <w:rPr>
                <w:rFonts w:ascii="Nunito" w:hAnsi="Nunito"/>
                <w:color w:val="000000" w:themeColor="text1"/>
                <w:sz w:val="20"/>
                <w:rPrChange w:id="7145" w:author="Craig Parker" w:date="2024-08-07T12:23:00Z">
                  <w:rPr>
                    <w:sz w:val="15"/>
                    <w:szCs w:val="15"/>
                  </w:rPr>
                </w:rPrChange>
              </w:rPr>
              <w:t xml:space="preserve">Temperature (2 m above </w:t>
            </w:r>
            <w:proofErr w:type="gramStart"/>
            <w:r w:rsidRPr="002E4822">
              <w:rPr>
                <w:rFonts w:ascii="Nunito" w:hAnsi="Nunito"/>
                <w:color w:val="000000" w:themeColor="text1"/>
                <w:sz w:val="20"/>
                <w:rPrChange w:id="7146" w:author="Craig Parker" w:date="2024-08-07T12:23:00Z">
                  <w:rPr>
                    <w:sz w:val="15"/>
                    <w:szCs w:val="15"/>
                  </w:rPr>
                </w:rPrChange>
              </w:rPr>
              <w:t>ground,  Min</w:t>
            </w:r>
            <w:proofErr w:type="gramEnd"/>
            <w:r w:rsidRPr="002E4822">
              <w:rPr>
                <w:rFonts w:ascii="Nunito" w:hAnsi="Nunito"/>
                <w:color w:val="000000" w:themeColor="text1"/>
                <w:sz w:val="20"/>
                <w:rPrChange w:id="7147" w:author="Craig Parker" w:date="2024-08-07T12:23:00Z">
                  <w:rPr>
                    <w:sz w:val="15"/>
                    <w:szCs w:val="15"/>
                  </w:rPr>
                </w:rPrChange>
              </w:rPr>
              <w:t xml:space="preserve">, Max); Wind speed (toward  east, north); Daily precipitation  (total, rate, type); Atmospheric  water/ water </w:t>
            </w:r>
            <w:proofErr w:type="spellStart"/>
            <w:r w:rsidRPr="002E4822">
              <w:rPr>
                <w:rFonts w:ascii="Nunito" w:hAnsi="Nunito"/>
                <w:color w:val="000000" w:themeColor="text1"/>
                <w:sz w:val="20"/>
                <w:rPrChange w:id="7148" w:author="Craig Parker" w:date="2024-08-07T12:23:00Z">
                  <w:rPr>
                    <w:sz w:val="15"/>
                    <w:szCs w:val="15"/>
                  </w:rPr>
                </w:rPrChange>
              </w:rPr>
              <w:t>vapour</w:t>
            </w:r>
            <w:proofErr w:type="spellEnd"/>
            <w:r w:rsidRPr="002E4822">
              <w:rPr>
                <w:rFonts w:ascii="Nunito" w:hAnsi="Nunito"/>
                <w:color w:val="000000" w:themeColor="text1"/>
                <w:sz w:val="20"/>
                <w:rPrChange w:id="7149" w:author="Craig Parker" w:date="2024-08-07T12:23:00Z">
                  <w:rPr>
                    <w:sz w:val="15"/>
                    <w:szCs w:val="15"/>
                  </w:rPr>
                </w:rPrChange>
              </w:rPr>
              <w:t xml:space="preserve"> </w:t>
            </w:r>
            <w:r w:rsidRPr="002E4822">
              <w:rPr>
                <w:rFonts w:ascii="Nunito" w:hAnsi="Nunito"/>
                <w:color w:val="000000" w:themeColor="text1"/>
                <w:sz w:val="20"/>
                <w:rPrChange w:id="7150" w:author="Craig Parker" w:date="2024-08-07T12:23:00Z">
                  <w:rPr>
                    <w:sz w:val="15"/>
                    <w:szCs w:val="15"/>
                  </w:rPr>
                </w:rPrChange>
              </w:rPr>
              <w:lastRenderedPageBreak/>
              <w:t xml:space="preserve">content,  Thermal radiation; Soil  </w:t>
            </w:r>
          </w:p>
          <w:p w14:paraId="0000020E" w14:textId="77777777" w:rsidR="007813F4" w:rsidRPr="002E4822" w:rsidRDefault="009511AE">
            <w:pPr>
              <w:widowControl w:val="0"/>
              <w:spacing w:before="2" w:line="230" w:lineRule="auto"/>
              <w:ind w:left="116" w:right="298" w:hanging="2"/>
              <w:rPr>
                <w:rFonts w:ascii="Nunito" w:hAnsi="Nunito"/>
                <w:color w:val="000000" w:themeColor="text1"/>
                <w:sz w:val="20"/>
                <w:rPrChange w:id="7151" w:author="Craig Parker" w:date="2024-08-07T12:23:00Z">
                  <w:rPr>
                    <w:sz w:val="15"/>
                    <w:szCs w:val="15"/>
                  </w:rPr>
                </w:rPrChange>
              </w:rPr>
            </w:pPr>
            <w:r w:rsidRPr="002E4822">
              <w:rPr>
                <w:rFonts w:ascii="Nunito" w:hAnsi="Nunito"/>
                <w:color w:val="000000" w:themeColor="text1"/>
                <w:sz w:val="20"/>
                <w:rPrChange w:id="7152" w:author="Craig Parker" w:date="2024-08-07T12:23:00Z">
                  <w:rPr>
                    <w:sz w:val="15"/>
                    <w:szCs w:val="15"/>
                  </w:rPr>
                </w:rPrChange>
              </w:rPr>
              <w:t xml:space="preserve">temperature; Vegetation </w:t>
            </w:r>
            <w:proofErr w:type="gramStart"/>
            <w:r w:rsidRPr="002E4822">
              <w:rPr>
                <w:rFonts w:ascii="Nunito" w:hAnsi="Nunito"/>
                <w:color w:val="000000" w:themeColor="text1"/>
                <w:sz w:val="20"/>
                <w:rPrChange w:id="7153" w:author="Craig Parker" w:date="2024-08-07T12:23:00Z">
                  <w:rPr>
                    <w:sz w:val="15"/>
                    <w:szCs w:val="15"/>
                  </w:rPr>
                </w:rPrChange>
              </w:rPr>
              <w:t>types  and</w:t>
            </w:r>
            <w:proofErr w:type="gramEnd"/>
            <w:r w:rsidRPr="002E4822">
              <w:rPr>
                <w:rFonts w:ascii="Nunito" w:hAnsi="Nunito"/>
                <w:color w:val="000000" w:themeColor="text1"/>
                <w:sz w:val="20"/>
                <w:rPrChange w:id="7154" w:author="Craig Parker" w:date="2024-08-07T12:23:00Z">
                  <w:rPr>
                    <w:sz w:val="15"/>
                    <w:szCs w:val="15"/>
                  </w:rPr>
                </w:rPrChange>
              </w:rPr>
              <w:t xml:space="preserve"> cover (high, low)</w:t>
            </w:r>
          </w:p>
        </w:tc>
        <w:tc>
          <w:tcPr>
            <w:tcW w:w="486" w:type="pct"/>
            <w:shd w:val="clear" w:color="auto" w:fill="auto"/>
            <w:tcMar>
              <w:top w:w="100" w:type="dxa"/>
              <w:left w:w="100" w:type="dxa"/>
              <w:bottom w:w="100" w:type="dxa"/>
              <w:right w:w="100" w:type="dxa"/>
            </w:tcMar>
            <w:vAlign w:val="center"/>
          </w:tcPr>
          <w:p w14:paraId="0000020F" w14:textId="77777777" w:rsidR="007813F4" w:rsidRPr="002E4822" w:rsidRDefault="009511AE">
            <w:pPr>
              <w:widowControl w:val="0"/>
              <w:spacing w:line="240" w:lineRule="auto"/>
              <w:ind w:left="122"/>
              <w:rPr>
                <w:rFonts w:ascii="Nunito" w:hAnsi="Nunito"/>
                <w:color w:val="000000" w:themeColor="text1"/>
                <w:sz w:val="20"/>
                <w:rPrChange w:id="7155" w:author="Craig Parker" w:date="2024-08-07T12:23:00Z">
                  <w:rPr>
                    <w:sz w:val="15"/>
                    <w:szCs w:val="15"/>
                  </w:rPr>
                </w:rPrChange>
              </w:rPr>
            </w:pPr>
            <w:r w:rsidRPr="002E4822">
              <w:rPr>
                <w:rFonts w:ascii="Nunito" w:hAnsi="Nunito"/>
                <w:color w:val="000000" w:themeColor="text1"/>
                <w:sz w:val="20"/>
                <w:rPrChange w:id="7156" w:author="Craig Parker" w:date="2024-08-07T12:23:00Z">
                  <w:rPr>
                    <w:sz w:val="15"/>
                    <w:szCs w:val="15"/>
                  </w:rPr>
                </w:rPrChange>
              </w:rPr>
              <w:lastRenderedPageBreak/>
              <w:t xml:space="preserve">Spatial: Global  </w:t>
            </w:r>
          </w:p>
          <w:p w14:paraId="00000210" w14:textId="77777777" w:rsidR="007813F4" w:rsidRPr="002E4822" w:rsidRDefault="009511AE">
            <w:pPr>
              <w:widowControl w:val="0"/>
              <w:spacing w:line="240" w:lineRule="auto"/>
              <w:ind w:left="121"/>
              <w:rPr>
                <w:rFonts w:ascii="Nunito" w:hAnsi="Nunito"/>
                <w:color w:val="000000" w:themeColor="text1"/>
                <w:sz w:val="20"/>
                <w:rPrChange w:id="7157" w:author="Craig Parker" w:date="2024-08-07T12:23:00Z">
                  <w:rPr>
                    <w:sz w:val="15"/>
                    <w:szCs w:val="15"/>
                  </w:rPr>
                </w:rPrChange>
              </w:rPr>
            </w:pPr>
            <w:r w:rsidRPr="002E4822">
              <w:rPr>
                <w:rFonts w:ascii="Nunito" w:hAnsi="Nunito"/>
                <w:color w:val="000000" w:themeColor="text1"/>
                <w:sz w:val="20"/>
                <w:rPrChange w:id="7158" w:author="Craig Parker" w:date="2024-08-07T12:23:00Z">
                  <w:rPr>
                    <w:sz w:val="15"/>
                    <w:szCs w:val="15"/>
                  </w:rPr>
                </w:rPrChange>
              </w:rPr>
              <w:t xml:space="preserve">coverage,  </w:t>
            </w:r>
          </w:p>
          <w:p w14:paraId="00000211" w14:textId="77777777" w:rsidR="007813F4" w:rsidRPr="002E4822" w:rsidRDefault="009511AE">
            <w:pPr>
              <w:widowControl w:val="0"/>
              <w:spacing w:before="2" w:line="230" w:lineRule="auto"/>
              <w:ind w:left="124" w:right="161" w:hanging="3"/>
              <w:jc w:val="both"/>
              <w:rPr>
                <w:rFonts w:ascii="Nunito" w:hAnsi="Nunito"/>
                <w:color w:val="000000" w:themeColor="text1"/>
                <w:sz w:val="20"/>
                <w:rPrChange w:id="7159" w:author="Craig Parker" w:date="2024-08-07T12:23:00Z">
                  <w:rPr>
                    <w:sz w:val="15"/>
                    <w:szCs w:val="15"/>
                  </w:rPr>
                </w:rPrChange>
              </w:rPr>
            </w:pPr>
            <w:r w:rsidRPr="002E4822">
              <w:rPr>
                <w:rFonts w:ascii="Nunito" w:hAnsi="Nunito"/>
                <w:color w:val="000000" w:themeColor="text1"/>
                <w:sz w:val="20"/>
                <w:rPrChange w:id="7160" w:author="Craig Parker" w:date="2024-08-07T12:23:00Z">
                  <w:rPr>
                    <w:sz w:val="15"/>
                    <w:szCs w:val="15"/>
                  </w:rPr>
                </w:rPrChange>
              </w:rPr>
              <w:t xml:space="preserve">0.131072 degrees PAIRS </w:t>
            </w:r>
            <w:proofErr w:type="gramStart"/>
            <w:r w:rsidRPr="002E4822">
              <w:rPr>
                <w:rFonts w:ascii="Nunito" w:hAnsi="Nunito"/>
                <w:color w:val="000000" w:themeColor="text1"/>
                <w:sz w:val="20"/>
                <w:rPrChange w:id="7161" w:author="Craig Parker" w:date="2024-08-07T12:23:00Z">
                  <w:rPr>
                    <w:sz w:val="15"/>
                    <w:szCs w:val="15"/>
                  </w:rPr>
                </w:rPrChange>
              </w:rPr>
              <w:t>resolution  (</w:t>
            </w:r>
            <w:proofErr w:type="gramEnd"/>
            <w:r w:rsidRPr="002E4822">
              <w:rPr>
                <w:rFonts w:ascii="Nunito" w:hAnsi="Nunito"/>
                <w:color w:val="000000" w:themeColor="text1"/>
                <w:sz w:val="20"/>
                <w:rPrChange w:id="7162" w:author="Craig Parker" w:date="2024-08-07T12:23:00Z">
                  <w:rPr>
                    <w:sz w:val="15"/>
                    <w:szCs w:val="15"/>
                  </w:rPr>
                </w:rPrChange>
              </w:rPr>
              <w:t xml:space="preserve">raw: 0.25 deg.)  </w:t>
            </w:r>
          </w:p>
          <w:p w14:paraId="00000212" w14:textId="77777777" w:rsidR="007813F4" w:rsidRPr="002E4822" w:rsidRDefault="009511AE">
            <w:pPr>
              <w:widowControl w:val="0"/>
              <w:spacing w:before="8" w:line="230" w:lineRule="auto"/>
              <w:ind w:left="118" w:right="75" w:hanging="2"/>
              <w:rPr>
                <w:rFonts w:ascii="Nunito" w:hAnsi="Nunito"/>
                <w:color w:val="000000" w:themeColor="text1"/>
                <w:sz w:val="20"/>
                <w:rPrChange w:id="7163" w:author="Craig Parker" w:date="2024-08-07T12:23:00Z">
                  <w:rPr>
                    <w:sz w:val="15"/>
                    <w:szCs w:val="15"/>
                  </w:rPr>
                </w:rPrChange>
              </w:rPr>
            </w:pPr>
            <w:r w:rsidRPr="002E4822">
              <w:rPr>
                <w:rFonts w:ascii="Nunito" w:hAnsi="Nunito"/>
                <w:color w:val="000000" w:themeColor="text1"/>
                <w:sz w:val="20"/>
                <w:rPrChange w:id="7164" w:author="Craig Parker" w:date="2024-08-07T12:23:00Z">
                  <w:rPr>
                    <w:sz w:val="15"/>
                    <w:szCs w:val="15"/>
                  </w:rPr>
                </w:rPrChange>
              </w:rPr>
              <w:t xml:space="preserve">Temporal: </w:t>
            </w:r>
            <w:proofErr w:type="gramStart"/>
            <w:r w:rsidRPr="002E4822">
              <w:rPr>
                <w:rFonts w:ascii="Nunito" w:hAnsi="Nunito"/>
                <w:color w:val="000000" w:themeColor="text1"/>
                <w:sz w:val="20"/>
                <w:rPrChange w:id="7165" w:author="Craig Parker" w:date="2024-08-07T12:23:00Z">
                  <w:rPr>
                    <w:sz w:val="15"/>
                    <w:szCs w:val="15"/>
                  </w:rPr>
                </w:rPrChange>
              </w:rPr>
              <w:t>hourly;  coverage</w:t>
            </w:r>
            <w:proofErr w:type="gramEnd"/>
            <w:r w:rsidRPr="002E4822">
              <w:rPr>
                <w:rFonts w:ascii="Nunito" w:hAnsi="Nunito"/>
                <w:color w:val="000000" w:themeColor="text1"/>
                <w:sz w:val="20"/>
                <w:rPrChange w:id="7166" w:author="Craig Parker" w:date="2024-08-07T12:23:00Z">
                  <w:rPr>
                    <w:sz w:val="15"/>
                    <w:szCs w:val="15"/>
                  </w:rPr>
                </w:rPrChange>
              </w:rPr>
              <w:t xml:space="preserve"> </w:t>
            </w:r>
            <w:r w:rsidRPr="002E4822">
              <w:rPr>
                <w:rFonts w:ascii="Nunito" w:hAnsi="Nunito"/>
                <w:color w:val="000000" w:themeColor="text1"/>
                <w:sz w:val="20"/>
                <w:rPrChange w:id="7167" w:author="Craig Parker" w:date="2024-08-07T12:23:00Z">
                  <w:rPr>
                    <w:sz w:val="15"/>
                    <w:szCs w:val="15"/>
                  </w:rPr>
                </w:rPrChange>
              </w:rPr>
              <w:lastRenderedPageBreak/>
              <w:t>from Jan  1980 – Jun 2019</w:t>
            </w:r>
          </w:p>
        </w:tc>
        <w:tc>
          <w:tcPr>
            <w:tcW w:w="583" w:type="pct"/>
            <w:shd w:val="clear" w:color="auto" w:fill="auto"/>
            <w:tcMar>
              <w:top w:w="100" w:type="dxa"/>
              <w:left w:w="100" w:type="dxa"/>
              <w:bottom w:w="100" w:type="dxa"/>
              <w:right w:w="100" w:type="dxa"/>
            </w:tcMar>
            <w:vAlign w:val="center"/>
          </w:tcPr>
          <w:p w14:paraId="00000213" w14:textId="77777777" w:rsidR="007813F4" w:rsidRPr="002E4822" w:rsidRDefault="009511AE">
            <w:pPr>
              <w:widowControl w:val="0"/>
              <w:spacing w:line="236" w:lineRule="auto"/>
              <w:ind w:left="125" w:right="250" w:firstLine="1"/>
              <w:rPr>
                <w:rFonts w:ascii="Nunito" w:hAnsi="Nunito"/>
                <w:color w:val="000000" w:themeColor="text1"/>
                <w:sz w:val="20"/>
                <w:rPrChange w:id="7168" w:author="Craig Parker" w:date="2024-08-07T12:23:00Z">
                  <w:rPr>
                    <w:sz w:val="15"/>
                    <w:szCs w:val="15"/>
                  </w:rPr>
                </w:rPrChange>
              </w:rPr>
            </w:pPr>
            <w:r w:rsidRPr="002E4822">
              <w:rPr>
                <w:rFonts w:ascii="Nunito" w:hAnsi="Nunito"/>
                <w:color w:val="000000" w:themeColor="text1"/>
                <w:sz w:val="20"/>
                <w:rPrChange w:id="7169" w:author="Craig Parker" w:date="2024-08-07T12:23:00Z">
                  <w:rPr>
                    <w:sz w:val="15"/>
                    <w:szCs w:val="15"/>
                  </w:rPr>
                </w:rPrChange>
              </w:rPr>
              <w:lastRenderedPageBreak/>
              <w:t xml:space="preserve">Determination of </w:t>
            </w:r>
            <w:proofErr w:type="gramStart"/>
            <w:r w:rsidRPr="002E4822">
              <w:rPr>
                <w:rFonts w:ascii="Nunito" w:hAnsi="Nunito"/>
                <w:color w:val="000000" w:themeColor="text1"/>
                <w:sz w:val="20"/>
                <w:rPrChange w:id="7170" w:author="Craig Parker" w:date="2024-08-07T12:23:00Z">
                  <w:rPr>
                    <w:sz w:val="15"/>
                    <w:szCs w:val="15"/>
                  </w:rPr>
                </w:rPrChange>
              </w:rPr>
              <w:t>heat  hazard</w:t>
            </w:r>
            <w:proofErr w:type="gramEnd"/>
            <w:r w:rsidRPr="002E4822">
              <w:rPr>
                <w:rFonts w:ascii="Nunito" w:hAnsi="Nunito"/>
                <w:color w:val="000000" w:themeColor="text1"/>
                <w:sz w:val="20"/>
                <w:rPrChange w:id="7171" w:author="Craig Parker" w:date="2024-08-07T12:23:00Z">
                  <w:rPr>
                    <w:sz w:val="15"/>
                    <w:szCs w:val="15"/>
                  </w:rPr>
                </w:rPrChange>
              </w:rPr>
              <w:t xml:space="preserve">; Thermal </w:t>
            </w:r>
          </w:p>
          <w:p w14:paraId="00000214" w14:textId="77777777" w:rsidR="007813F4" w:rsidRPr="002E4822" w:rsidRDefault="009511AE">
            <w:pPr>
              <w:widowControl w:val="0"/>
              <w:spacing w:line="240" w:lineRule="auto"/>
              <w:ind w:left="121"/>
              <w:rPr>
                <w:rFonts w:ascii="Nunito" w:hAnsi="Nunito"/>
                <w:color w:val="000000" w:themeColor="text1"/>
                <w:sz w:val="20"/>
                <w:rPrChange w:id="7172" w:author="Craig Parker" w:date="2024-08-07T12:23:00Z">
                  <w:rPr>
                    <w:sz w:val="15"/>
                    <w:szCs w:val="15"/>
                  </w:rPr>
                </w:rPrChange>
              </w:rPr>
            </w:pPr>
            <w:r w:rsidRPr="002E4822">
              <w:rPr>
                <w:rFonts w:ascii="Nunito" w:hAnsi="Nunito"/>
                <w:color w:val="000000" w:themeColor="text1"/>
                <w:sz w:val="20"/>
                <w:rPrChange w:id="7173" w:author="Craig Parker" w:date="2024-08-07T12:23:00Z">
                  <w:rPr>
                    <w:sz w:val="15"/>
                    <w:szCs w:val="15"/>
                  </w:rPr>
                </w:rPrChange>
              </w:rPr>
              <w:t xml:space="preserve">comfort </w:t>
            </w:r>
            <w:proofErr w:type="gramStart"/>
            <w:r w:rsidRPr="002E4822">
              <w:rPr>
                <w:rFonts w:ascii="Nunito" w:hAnsi="Nunito"/>
                <w:color w:val="000000" w:themeColor="text1"/>
                <w:sz w:val="20"/>
                <w:rPrChange w:id="7174" w:author="Craig Parker" w:date="2024-08-07T12:23:00Z">
                  <w:rPr>
                    <w:sz w:val="15"/>
                    <w:szCs w:val="15"/>
                  </w:rPr>
                </w:rPrChange>
              </w:rPr>
              <w:t>metrics;</w:t>
            </w:r>
            <w:proofErr w:type="gramEnd"/>
            <w:r w:rsidRPr="002E4822">
              <w:rPr>
                <w:rFonts w:ascii="Nunito" w:hAnsi="Nunito"/>
                <w:color w:val="000000" w:themeColor="text1"/>
                <w:sz w:val="20"/>
                <w:rPrChange w:id="7175" w:author="Craig Parker" w:date="2024-08-07T12:23:00Z">
                  <w:rPr>
                    <w:sz w:val="15"/>
                    <w:szCs w:val="15"/>
                  </w:rPr>
                </w:rPrChange>
              </w:rPr>
              <w:t xml:space="preserve">  </w:t>
            </w:r>
          </w:p>
          <w:p w14:paraId="00000215" w14:textId="77777777" w:rsidR="007813F4" w:rsidRPr="002E4822" w:rsidRDefault="009511AE">
            <w:pPr>
              <w:widowControl w:val="0"/>
              <w:spacing w:line="240" w:lineRule="auto"/>
              <w:ind w:left="121"/>
              <w:rPr>
                <w:rFonts w:ascii="Nunito" w:hAnsi="Nunito"/>
                <w:color w:val="000000" w:themeColor="text1"/>
                <w:sz w:val="20"/>
                <w:rPrChange w:id="7176" w:author="Craig Parker" w:date="2024-08-07T12:23:00Z">
                  <w:rPr>
                    <w:sz w:val="15"/>
                    <w:szCs w:val="15"/>
                  </w:rPr>
                </w:rPrChange>
              </w:rPr>
            </w:pPr>
            <w:r w:rsidRPr="002E4822">
              <w:rPr>
                <w:rFonts w:ascii="Nunito" w:hAnsi="Nunito"/>
                <w:color w:val="000000" w:themeColor="text1"/>
                <w:sz w:val="20"/>
                <w:rPrChange w:id="7177" w:author="Craig Parker" w:date="2024-08-07T12:23:00Z">
                  <w:rPr>
                    <w:sz w:val="15"/>
                    <w:szCs w:val="15"/>
                  </w:rPr>
                </w:rPrChange>
              </w:rPr>
              <w:t xml:space="preserve">combined climate  </w:t>
            </w:r>
          </w:p>
          <w:p w14:paraId="00000216" w14:textId="77777777" w:rsidR="007813F4" w:rsidRPr="002E4822" w:rsidRDefault="009511AE">
            <w:pPr>
              <w:widowControl w:val="0"/>
              <w:spacing w:before="2" w:line="240" w:lineRule="auto"/>
              <w:ind w:left="121"/>
              <w:rPr>
                <w:rFonts w:ascii="Nunito" w:hAnsi="Nunito"/>
                <w:color w:val="000000" w:themeColor="text1"/>
                <w:sz w:val="20"/>
                <w:rPrChange w:id="7178" w:author="Craig Parker" w:date="2024-08-07T12:23:00Z">
                  <w:rPr>
                    <w:sz w:val="15"/>
                    <w:szCs w:val="15"/>
                  </w:rPr>
                </w:rPrChange>
              </w:rPr>
            </w:pPr>
            <w:r w:rsidRPr="002E4822">
              <w:rPr>
                <w:rFonts w:ascii="Nunito" w:hAnsi="Nunito"/>
                <w:color w:val="000000" w:themeColor="text1"/>
                <w:sz w:val="20"/>
                <w:rPrChange w:id="7179" w:author="Craig Parker" w:date="2024-08-07T12:23:00Z">
                  <w:rPr>
                    <w:sz w:val="15"/>
                    <w:szCs w:val="15"/>
                  </w:rPr>
                </w:rPrChange>
              </w:rPr>
              <w:t>exposures (historical)</w:t>
            </w:r>
          </w:p>
        </w:tc>
      </w:tr>
      <w:tr w:rsidR="006E7398" w:rsidRPr="002E4822" w14:paraId="737A1C26" w14:textId="77777777" w:rsidTr="3E93EB8D">
        <w:trPr>
          <w:trHeight w:val="1483"/>
          <w:del w:id="7180" w:author="Craig Parker" w:date="2024-08-06T12:24:00Z"/>
        </w:trPr>
        <w:tc>
          <w:tcPr>
            <w:tcW w:w="1530" w:type="pct"/>
            <w:shd w:val="clear" w:color="auto" w:fill="auto"/>
            <w:tcMar>
              <w:top w:w="100" w:type="dxa"/>
              <w:left w:w="100" w:type="dxa"/>
              <w:bottom w:w="100" w:type="dxa"/>
              <w:right w:w="100" w:type="dxa"/>
            </w:tcMar>
            <w:vAlign w:val="center"/>
          </w:tcPr>
          <w:p w14:paraId="00000217" w14:textId="77777777" w:rsidR="007813F4" w:rsidRPr="002E4822" w:rsidRDefault="009511AE">
            <w:pPr>
              <w:widowControl w:val="0"/>
              <w:spacing w:line="240" w:lineRule="auto"/>
              <w:ind w:left="128"/>
              <w:rPr>
                <w:rFonts w:ascii="Nunito" w:hAnsi="Nunito"/>
                <w:color w:val="000000" w:themeColor="text1"/>
                <w:sz w:val="20"/>
                <w:rPrChange w:id="7181" w:author="Craig Parker" w:date="2024-08-07T12:23:00Z">
                  <w:rPr>
                    <w:sz w:val="15"/>
                    <w:szCs w:val="15"/>
                  </w:rPr>
                </w:rPrChange>
              </w:rPr>
            </w:pPr>
            <w:proofErr w:type="gramStart"/>
            <w:r w:rsidRPr="002E4822">
              <w:rPr>
                <w:rFonts w:ascii="Nunito" w:hAnsi="Nunito"/>
                <w:color w:val="000000" w:themeColor="text1"/>
                <w:sz w:val="20"/>
                <w:rPrChange w:id="7182" w:author="Craig Parker" w:date="2024-08-07T12:23:00Z">
                  <w:rPr>
                    <w:sz w:val="15"/>
                    <w:szCs w:val="15"/>
                  </w:rPr>
                </w:rPrChange>
              </w:rPr>
              <w:t>Fifth-generation</w:t>
            </w:r>
            <w:proofErr w:type="gramEnd"/>
            <w:r w:rsidRPr="002E4822">
              <w:rPr>
                <w:rFonts w:ascii="Nunito" w:hAnsi="Nunito"/>
                <w:color w:val="000000" w:themeColor="text1"/>
                <w:sz w:val="20"/>
                <w:rPrChange w:id="7183" w:author="Craig Parker" w:date="2024-08-07T12:23:00Z">
                  <w:rPr>
                    <w:sz w:val="15"/>
                    <w:szCs w:val="15"/>
                  </w:rPr>
                </w:rPrChange>
              </w:rPr>
              <w:t xml:space="preserve">  </w:t>
            </w:r>
          </w:p>
          <w:p w14:paraId="00000218" w14:textId="77777777" w:rsidR="007813F4" w:rsidRPr="002E4822" w:rsidRDefault="009511AE">
            <w:pPr>
              <w:widowControl w:val="0"/>
              <w:spacing w:before="2" w:line="232" w:lineRule="auto"/>
              <w:ind w:left="120" w:right="152" w:firstLine="7"/>
              <w:rPr>
                <w:rFonts w:ascii="Nunito" w:hAnsi="Nunito"/>
                <w:color w:val="000000" w:themeColor="text1"/>
                <w:sz w:val="20"/>
                <w:u w:val="single"/>
                <w:rPrChange w:id="7184" w:author="Craig Parker" w:date="2024-08-07T12:23:00Z">
                  <w:rPr>
                    <w:color w:val="0000FF"/>
                    <w:sz w:val="15"/>
                    <w:szCs w:val="15"/>
                    <w:u w:val="single"/>
                  </w:rPr>
                </w:rPrChange>
              </w:rPr>
            </w:pPr>
            <w:r w:rsidRPr="002E4822">
              <w:rPr>
                <w:rFonts w:ascii="Nunito" w:hAnsi="Nunito"/>
                <w:color w:val="000000" w:themeColor="text1"/>
                <w:sz w:val="20"/>
                <w:rPrChange w:id="7185" w:author="Craig Parker" w:date="2024-08-07T12:23:00Z">
                  <w:rPr>
                    <w:sz w:val="15"/>
                    <w:szCs w:val="15"/>
                  </w:rPr>
                </w:rPrChange>
              </w:rPr>
              <w:t xml:space="preserve">ECMWF high-res.  Reanalysis ERA5-Land </w:t>
            </w:r>
          </w:p>
          <w:p w14:paraId="00000219" w14:textId="3A2E097B" w:rsidR="007813F4" w:rsidRPr="002E4822" w:rsidRDefault="54FBA741">
            <w:pPr>
              <w:widowControl w:val="0"/>
              <w:spacing w:before="2" w:line="232" w:lineRule="auto"/>
              <w:ind w:left="120" w:right="152" w:firstLine="7"/>
              <w:rPr>
                <w:rFonts w:ascii="Nunito" w:hAnsi="Nunito"/>
                <w:color w:val="000000" w:themeColor="text1"/>
                <w:sz w:val="20"/>
                <w:u w:val="single"/>
                <w:rPrChange w:id="7186" w:author="Craig Parker" w:date="2024-08-07T12:23:00Z">
                  <w:rPr>
                    <w:color w:val="0000FF"/>
                    <w:sz w:val="15"/>
                    <w:szCs w:val="15"/>
                    <w:u w:val="single"/>
                  </w:rPr>
                </w:rPrChange>
              </w:rPr>
            </w:pPr>
            <w:r w:rsidRPr="002E4822">
              <w:rPr>
                <w:rFonts w:ascii="Nunito" w:hAnsi="Nunito"/>
                <w:color w:val="000000" w:themeColor="text1"/>
                <w:sz w:val="20"/>
                <w:u w:val="single"/>
                <w:rPrChange w:id="7187" w:author="Craig Parker" w:date="2024-08-07T12:23:00Z">
                  <w:rPr>
                    <w:color w:val="0000FF"/>
                    <w:sz w:val="15"/>
                    <w:szCs w:val="15"/>
                    <w:u w:val="single"/>
                  </w:rPr>
                </w:rPrChange>
              </w:rPr>
              <w:t>https://cds.climate.copernicus.eu/c</w:t>
            </w:r>
            <w:del w:id="7188" w:author="Craig Parker" w:date="2024-07-08T09:33:00Z">
              <w:r w:rsidR="009511AE" w:rsidRPr="002E4822" w:rsidDel="54FBA741">
                <w:rPr>
                  <w:rFonts w:ascii="Nunito" w:hAnsi="Nunito"/>
                  <w:color w:val="000000" w:themeColor="text1"/>
                  <w:sz w:val="20"/>
                  <w:u w:val="single"/>
                  <w:rPrChange w:id="7189" w:author="Craig Parker" w:date="2024-08-07T12:23:00Z">
                    <w:rPr>
                      <w:color w:val="0000FF"/>
                      <w:sz w:val="15"/>
                      <w:szCs w:val="15"/>
                      <w:u w:val="single"/>
                    </w:rPr>
                  </w:rPrChange>
                </w:rPr>
                <w:delText>dsa</w:delText>
              </w:r>
            </w:del>
            <w:ins w:id="7190" w:author="Craig Parker" w:date="2024-07-08T09:33:00Z">
              <w:r w:rsidRPr="002E4822">
                <w:rPr>
                  <w:rFonts w:ascii="Nunito" w:hAnsi="Nunito"/>
                  <w:color w:val="000000" w:themeColor="text1"/>
                  <w:sz w:val="20"/>
                  <w:u w:val="single"/>
                  <w:rPrChange w:id="7191" w:author="Craig Parker" w:date="2024-08-07T12:23:00Z">
                    <w:rPr>
                      <w:color w:val="0000FF"/>
                      <w:sz w:val="15"/>
                      <w:szCs w:val="15"/>
                      <w:u w:val="single"/>
                    </w:rPr>
                  </w:rPrChange>
                </w:rPr>
                <w:t>DTA</w:t>
              </w:r>
            </w:ins>
            <w:r w:rsidRPr="002E4822">
              <w:rPr>
                <w:rFonts w:ascii="Nunito" w:hAnsi="Nunito"/>
                <w:color w:val="000000" w:themeColor="text1"/>
                <w:sz w:val="20"/>
                <w:u w:val="single"/>
                <w:rPrChange w:id="7192" w:author="Craig Parker" w:date="2024-08-07T12:23:00Z">
                  <w:rPr>
                    <w:color w:val="0000FF"/>
                    <w:sz w:val="15"/>
                    <w:szCs w:val="15"/>
                    <w:u w:val="single"/>
                  </w:rPr>
                </w:rPrChange>
              </w:rPr>
              <w:t>pp</w:t>
            </w:r>
            <w:proofErr w:type="gramStart"/>
            <w:r w:rsidRPr="002E4822">
              <w:rPr>
                <w:rFonts w:ascii="Nunito" w:hAnsi="Nunito"/>
                <w:color w:val="000000" w:themeColor="text1"/>
                <w:sz w:val="20"/>
                <w:u w:val="single"/>
                <w:rPrChange w:id="7193" w:author="Craig Parker" w:date="2024-08-07T12:23:00Z">
                  <w:rPr>
                    <w:color w:val="0000FF"/>
                    <w:sz w:val="15"/>
                    <w:szCs w:val="15"/>
                    <w:u w:val="single"/>
                  </w:rPr>
                </w:rPrChange>
              </w:rPr>
              <w:t>#!/</w:t>
            </w:r>
            <w:proofErr w:type="gramEnd"/>
            <w:r w:rsidRPr="002E4822">
              <w:rPr>
                <w:rFonts w:ascii="Nunito" w:hAnsi="Nunito"/>
                <w:color w:val="000000" w:themeColor="text1"/>
                <w:sz w:val="20"/>
                <w:u w:val="single"/>
                <w:rPrChange w:id="7194" w:author="Craig Parker" w:date="2024-08-07T12:23:00Z">
                  <w:rPr>
                    <w:color w:val="0000FF"/>
                    <w:sz w:val="15"/>
                    <w:szCs w:val="15"/>
                    <w:u w:val="single"/>
                  </w:rPr>
                </w:rPrChange>
              </w:rPr>
              <w:t>dataset/reanalysis-era5-land?tab=overview</w:t>
            </w:r>
          </w:p>
        </w:tc>
        <w:tc>
          <w:tcPr>
            <w:tcW w:w="1391" w:type="pct"/>
            <w:shd w:val="clear" w:color="auto" w:fill="auto"/>
            <w:tcMar>
              <w:top w:w="100" w:type="dxa"/>
              <w:left w:w="100" w:type="dxa"/>
              <w:bottom w:w="100" w:type="dxa"/>
              <w:right w:w="100" w:type="dxa"/>
            </w:tcMar>
            <w:vAlign w:val="center"/>
          </w:tcPr>
          <w:p w14:paraId="0000021A" w14:textId="77777777" w:rsidR="007813F4" w:rsidRPr="002E4822" w:rsidRDefault="009511AE">
            <w:pPr>
              <w:widowControl w:val="0"/>
              <w:spacing w:line="232" w:lineRule="auto"/>
              <w:ind w:left="113" w:right="90" w:hanging="2"/>
              <w:rPr>
                <w:rFonts w:ascii="Nunito" w:hAnsi="Nunito"/>
                <w:color w:val="000000" w:themeColor="text1"/>
                <w:sz w:val="20"/>
                <w:rPrChange w:id="7195" w:author="Craig Parker" w:date="2024-08-07T12:23:00Z">
                  <w:rPr>
                    <w:sz w:val="15"/>
                    <w:szCs w:val="15"/>
                  </w:rPr>
                </w:rPrChange>
              </w:rPr>
            </w:pPr>
            <w:r w:rsidRPr="002E4822">
              <w:rPr>
                <w:rFonts w:ascii="Nunito" w:hAnsi="Nunito"/>
                <w:color w:val="000000" w:themeColor="text1"/>
                <w:sz w:val="20"/>
                <w:rPrChange w:id="7196" w:author="Craig Parker" w:date="2024-08-07T12:23:00Z">
                  <w:rPr>
                    <w:sz w:val="15"/>
                    <w:szCs w:val="15"/>
                  </w:rPr>
                </w:rPrChange>
              </w:rPr>
              <w:t xml:space="preserve">A global reanalysis </w:t>
            </w:r>
            <w:proofErr w:type="gramStart"/>
            <w:r w:rsidRPr="002E4822">
              <w:rPr>
                <w:rFonts w:ascii="Nunito" w:hAnsi="Nunito"/>
                <w:color w:val="000000" w:themeColor="text1"/>
                <w:sz w:val="20"/>
                <w:rPrChange w:id="7197" w:author="Craig Parker" w:date="2024-08-07T12:23:00Z">
                  <w:rPr>
                    <w:sz w:val="15"/>
                    <w:szCs w:val="15"/>
                  </w:rPr>
                </w:rPrChange>
              </w:rPr>
              <w:t>dataset  combining</w:t>
            </w:r>
            <w:proofErr w:type="gramEnd"/>
            <w:r w:rsidRPr="002E4822">
              <w:rPr>
                <w:rFonts w:ascii="Nunito" w:hAnsi="Nunito"/>
                <w:color w:val="000000" w:themeColor="text1"/>
                <w:sz w:val="20"/>
                <w:rPrChange w:id="7198" w:author="Craig Parker" w:date="2024-08-07T12:23:00Z">
                  <w:rPr>
                    <w:sz w:val="15"/>
                    <w:szCs w:val="15"/>
                  </w:rPr>
                </w:rPrChange>
              </w:rPr>
              <w:t xml:space="preserve"> observed data with  the output of meteorological  models. contains hourly data from 1950 to present</w:t>
            </w:r>
          </w:p>
        </w:tc>
        <w:tc>
          <w:tcPr>
            <w:tcW w:w="378" w:type="pct"/>
            <w:shd w:val="clear" w:color="auto" w:fill="auto"/>
            <w:tcMar>
              <w:top w:w="100" w:type="dxa"/>
              <w:left w:w="100" w:type="dxa"/>
              <w:bottom w:w="100" w:type="dxa"/>
              <w:right w:w="100" w:type="dxa"/>
            </w:tcMar>
            <w:vAlign w:val="center"/>
          </w:tcPr>
          <w:p w14:paraId="0000021B" w14:textId="77777777" w:rsidR="007813F4" w:rsidRPr="002E4822" w:rsidRDefault="009511AE">
            <w:pPr>
              <w:widowControl w:val="0"/>
              <w:spacing w:line="240" w:lineRule="auto"/>
              <w:ind w:left="127"/>
              <w:rPr>
                <w:rFonts w:ascii="Nunito" w:hAnsi="Nunito"/>
                <w:color w:val="000000" w:themeColor="text1"/>
                <w:sz w:val="20"/>
                <w:rPrChange w:id="7199" w:author="Craig Parker" w:date="2024-08-07T12:23:00Z">
                  <w:rPr>
                    <w:sz w:val="15"/>
                    <w:szCs w:val="15"/>
                  </w:rPr>
                </w:rPrChange>
              </w:rPr>
            </w:pPr>
            <w:r w:rsidRPr="002E4822">
              <w:rPr>
                <w:rFonts w:ascii="Nunito" w:hAnsi="Nunito"/>
                <w:color w:val="000000" w:themeColor="text1"/>
                <w:sz w:val="20"/>
                <w:rPrChange w:id="7200" w:author="Craig Parker" w:date="2024-08-07T12:23:00Z">
                  <w:rPr>
                    <w:sz w:val="15"/>
                    <w:szCs w:val="15"/>
                  </w:rPr>
                </w:rPrChange>
              </w:rPr>
              <w:t>UCT</w:t>
            </w:r>
          </w:p>
        </w:tc>
        <w:tc>
          <w:tcPr>
            <w:tcW w:w="633" w:type="pct"/>
            <w:shd w:val="clear" w:color="auto" w:fill="auto"/>
            <w:tcMar>
              <w:top w:w="100" w:type="dxa"/>
              <w:left w:w="100" w:type="dxa"/>
              <w:bottom w:w="100" w:type="dxa"/>
              <w:right w:w="100" w:type="dxa"/>
            </w:tcMar>
            <w:vAlign w:val="center"/>
          </w:tcPr>
          <w:p w14:paraId="0000021C" w14:textId="77777777" w:rsidR="007813F4" w:rsidRPr="002E4822" w:rsidRDefault="009511AE">
            <w:pPr>
              <w:widowControl w:val="0"/>
              <w:spacing w:line="232" w:lineRule="auto"/>
              <w:ind w:left="110" w:right="93" w:firstLine="3"/>
              <w:rPr>
                <w:rFonts w:ascii="Nunito" w:hAnsi="Nunito"/>
                <w:color w:val="000000" w:themeColor="text1"/>
                <w:sz w:val="20"/>
                <w:rPrChange w:id="7201" w:author="Craig Parker" w:date="2024-08-07T12:23:00Z">
                  <w:rPr>
                    <w:sz w:val="15"/>
                    <w:szCs w:val="15"/>
                  </w:rPr>
                </w:rPrChange>
              </w:rPr>
            </w:pPr>
            <w:r w:rsidRPr="002E4822">
              <w:rPr>
                <w:rFonts w:ascii="Nunito" w:hAnsi="Nunito"/>
                <w:color w:val="000000" w:themeColor="text1"/>
                <w:sz w:val="20"/>
                <w:rPrChange w:id="7202" w:author="Craig Parker" w:date="2024-08-07T12:23:00Z">
                  <w:rPr>
                    <w:sz w:val="15"/>
                    <w:szCs w:val="15"/>
                  </w:rPr>
                </w:rPrChange>
              </w:rPr>
              <w:t xml:space="preserve">Includes a range of surface and near-surface variables including: 2m temperature and dewpoint temperature, surface skin temperature, precipitation, near-surface </w:t>
            </w:r>
            <w:proofErr w:type="gramStart"/>
            <w:r w:rsidRPr="002E4822">
              <w:rPr>
                <w:rFonts w:ascii="Nunito" w:hAnsi="Nunito"/>
                <w:color w:val="000000" w:themeColor="text1"/>
                <w:sz w:val="20"/>
                <w:rPrChange w:id="7203" w:author="Craig Parker" w:date="2024-08-07T12:23:00Z">
                  <w:rPr>
                    <w:sz w:val="15"/>
                    <w:szCs w:val="15"/>
                  </w:rPr>
                </w:rPrChange>
              </w:rPr>
              <w:t>winds,  surface</w:t>
            </w:r>
            <w:proofErr w:type="gramEnd"/>
            <w:r w:rsidRPr="002E4822">
              <w:rPr>
                <w:rFonts w:ascii="Nunito" w:hAnsi="Nunito"/>
                <w:color w:val="000000" w:themeColor="text1"/>
                <w:sz w:val="20"/>
                <w:rPrChange w:id="7204" w:author="Craig Parker" w:date="2024-08-07T12:23:00Z">
                  <w:rPr>
                    <w:sz w:val="15"/>
                    <w:szCs w:val="15"/>
                  </w:rPr>
                </w:rPrChange>
              </w:rPr>
              <w:t xml:space="preserve"> net thermal radiation.</w:t>
            </w:r>
          </w:p>
        </w:tc>
        <w:tc>
          <w:tcPr>
            <w:tcW w:w="486" w:type="pct"/>
            <w:shd w:val="clear" w:color="auto" w:fill="auto"/>
            <w:tcMar>
              <w:top w:w="100" w:type="dxa"/>
              <w:left w:w="100" w:type="dxa"/>
              <w:bottom w:w="100" w:type="dxa"/>
              <w:right w:w="100" w:type="dxa"/>
            </w:tcMar>
            <w:vAlign w:val="center"/>
          </w:tcPr>
          <w:p w14:paraId="0000021D" w14:textId="77777777" w:rsidR="007813F4" w:rsidRPr="002E4822" w:rsidRDefault="009511AE">
            <w:pPr>
              <w:widowControl w:val="0"/>
              <w:spacing w:line="240" w:lineRule="auto"/>
              <w:ind w:left="122"/>
              <w:rPr>
                <w:rFonts w:ascii="Nunito" w:hAnsi="Nunito"/>
                <w:color w:val="000000" w:themeColor="text1"/>
                <w:sz w:val="20"/>
                <w:rPrChange w:id="7205" w:author="Craig Parker" w:date="2024-08-07T12:23:00Z">
                  <w:rPr>
                    <w:sz w:val="15"/>
                    <w:szCs w:val="15"/>
                  </w:rPr>
                </w:rPrChange>
              </w:rPr>
            </w:pPr>
            <w:r w:rsidRPr="002E4822">
              <w:rPr>
                <w:rFonts w:ascii="Nunito" w:hAnsi="Nunito"/>
                <w:color w:val="000000" w:themeColor="text1"/>
                <w:sz w:val="20"/>
                <w:rPrChange w:id="7206" w:author="Craig Parker" w:date="2024-08-07T12:23:00Z">
                  <w:rPr>
                    <w:sz w:val="15"/>
                    <w:szCs w:val="15"/>
                  </w:rPr>
                </w:rPrChange>
              </w:rPr>
              <w:t xml:space="preserve">Spatial: Global  </w:t>
            </w:r>
          </w:p>
          <w:p w14:paraId="0000021E" w14:textId="77777777" w:rsidR="007813F4" w:rsidRPr="002E4822" w:rsidRDefault="009511AE">
            <w:pPr>
              <w:widowControl w:val="0"/>
              <w:spacing w:line="240" w:lineRule="auto"/>
              <w:ind w:left="121"/>
              <w:rPr>
                <w:rFonts w:ascii="Nunito" w:hAnsi="Nunito"/>
                <w:color w:val="000000" w:themeColor="text1"/>
                <w:sz w:val="20"/>
                <w:rPrChange w:id="7207" w:author="Craig Parker" w:date="2024-08-07T12:23:00Z">
                  <w:rPr>
                    <w:sz w:val="15"/>
                    <w:szCs w:val="15"/>
                  </w:rPr>
                </w:rPrChange>
              </w:rPr>
            </w:pPr>
            <w:r w:rsidRPr="002E4822">
              <w:rPr>
                <w:rFonts w:ascii="Nunito" w:hAnsi="Nunito"/>
                <w:color w:val="000000" w:themeColor="text1"/>
                <w:sz w:val="20"/>
                <w:rPrChange w:id="7208" w:author="Craig Parker" w:date="2024-08-07T12:23:00Z">
                  <w:rPr>
                    <w:sz w:val="15"/>
                    <w:szCs w:val="15"/>
                  </w:rPr>
                </w:rPrChange>
              </w:rPr>
              <w:t xml:space="preserve">coverage,  </w:t>
            </w:r>
          </w:p>
          <w:p w14:paraId="0000021F" w14:textId="77777777" w:rsidR="007813F4" w:rsidRPr="002E4822" w:rsidRDefault="009511AE">
            <w:pPr>
              <w:widowControl w:val="0"/>
              <w:spacing w:before="8" w:line="230" w:lineRule="auto"/>
              <w:ind w:left="118" w:right="75" w:hanging="2"/>
              <w:rPr>
                <w:rFonts w:ascii="Nunito" w:hAnsi="Nunito"/>
                <w:color w:val="000000" w:themeColor="text1"/>
                <w:sz w:val="20"/>
                <w:rPrChange w:id="7209" w:author="Craig Parker" w:date="2024-08-07T12:23:00Z">
                  <w:rPr>
                    <w:sz w:val="15"/>
                    <w:szCs w:val="15"/>
                  </w:rPr>
                </w:rPrChange>
              </w:rPr>
            </w:pPr>
            <w:r w:rsidRPr="002E4822">
              <w:rPr>
                <w:rFonts w:ascii="Nunito" w:hAnsi="Nunito"/>
                <w:color w:val="000000" w:themeColor="text1"/>
                <w:sz w:val="20"/>
                <w:rPrChange w:id="7210" w:author="Craig Parker" w:date="2024-08-07T12:23:00Z">
                  <w:rPr>
                    <w:sz w:val="15"/>
                    <w:szCs w:val="15"/>
                  </w:rPr>
                </w:rPrChange>
              </w:rPr>
              <w:t>0.1 deg)</w:t>
            </w:r>
          </w:p>
          <w:p w14:paraId="00000220" w14:textId="77777777" w:rsidR="007813F4" w:rsidRPr="002E4822" w:rsidRDefault="009511AE">
            <w:pPr>
              <w:widowControl w:val="0"/>
              <w:spacing w:before="8" w:line="230" w:lineRule="auto"/>
              <w:ind w:left="118" w:right="75" w:hanging="2"/>
              <w:rPr>
                <w:rFonts w:ascii="Nunito" w:hAnsi="Nunito"/>
                <w:color w:val="000000" w:themeColor="text1"/>
                <w:sz w:val="20"/>
                <w:rPrChange w:id="7211" w:author="Craig Parker" w:date="2024-08-07T12:23:00Z">
                  <w:rPr>
                    <w:sz w:val="15"/>
                    <w:szCs w:val="15"/>
                  </w:rPr>
                </w:rPrChange>
              </w:rPr>
            </w:pPr>
            <w:r w:rsidRPr="002E4822">
              <w:rPr>
                <w:rFonts w:ascii="Nunito" w:hAnsi="Nunito"/>
                <w:color w:val="000000" w:themeColor="text1"/>
                <w:sz w:val="20"/>
                <w:rPrChange w:id="7212" w:author="Craig Parker" w:date="2024-08-07T12:23:00Z">
                  <w:rPr>
                    <w:sz w:val="15"/>
                    <w:szCs w:val="15"/>
                  </w:rPr>
                </w:rPrChange>
              </w:rPr>
              <w:t>Temporal: hourly 1950 - present</w:t>
            </w:r>
          </w:p>
        </w:tc>
        <w:tc>
          <w:tcPr>
            <w:tcW w:w="583" w:type="pct"/>
            <w:shd w:val="clear" w:color="auto" w:fill="auto"/>
            <w:tcMar>
              <w:top w:w="100" w:type="dxa"/>
              <w:left w:w="100" w:type="dxa"/>
              <w:bottom w:w="100" w:type="dxa"/>
              <w:right w:w="100" w:type="dxa"/>
            </w:tcMar>
            <w:vAlign w:val="center"/>
          </w:tcPr>
          <w:p w14:paraId="00000221" w14:textId="77777777" w:rsidR="007813F4" w:rsidRPr="002E4822" w:rsidRDefault="009511AE">
            <w:pPr>
              <w:widowControl w:val="0"/>
              <w:spacing w:line="236" w:lineRule="auto"/>
              <w:ind w:left="125" w:right="250" w:firstLine="1"/>
              <w:rPr>
                <w:rFonts w:ascii="Nunito" w:hAnsi="Nunito"/>
                <w:color w:val="000000" w:themeColor="text1"/>
                <w:sz w:val="20"/>
                <w:rPrChange w:id="7213" w:author="Craig Parker" w:date="2024-08-07T12:23:00Z">
                  <w:rPr>
                    <w:sz w:val="15"/>
                    <w:szCs w:val="15"/>
                  </w:rPr>
                </w:rPrChange>
              </w:rPr>
            </w:pPr>
            <w:r w:rsidRPr="002E4822">
              <w:rPr>
                <w:rFonts w:ascii="Nunito" w:hAnsi="Nunito"/>
                <w:color w:val="000000" w:themeColor="text1"/>
                <w:sz w:val="20"/>
                <w:rPrChange w:id="7214" w:author="Craig Parker" w:date="2024-08-07T12:23:00Z">
                  <w:rPr>
                    <w:sz w:val="15"/>
                    <w:szCs w:val="15"/>
                  </w:rPr>
                </w:rPrChange>
              </w:rPr>
              <w:t xml:space="preserve">Determination of </w:t>
            </w:r>
            <w:proofErr w:type="gramStart"/>
            <w:r w:rsidRPr="002E4822">
              <w:rPr>
                <w:rFonts w:ascii="Nunito" w:hAnsi="Nunito"/>
                <w:color w:val="000000" w:themeColor="text1"/>
                <w:sz w:val="20"/>
                <w:rPrChange w:id="7215" w:author="Craig Parker" w:date="2024-08-07T12:23:00Z">
                  <w:rPr>
                    <w:sz w:val="15"/>
                    <w:szCs w:val="15"/>
                  </w:rPr>
                </w:rPrChange>
              </w:rPr>
              <w:t>heat  hazard</w:t>
            </w:r>
            <w:proofErr w:type="gramEnd"/>
            <w:r w:rsidRPr="002E4822">
              <w:rPr>
                <w:rFonts w:ascii="Nunito" w:hAnsi="Nunito"/>
                <w:color w:val="000000" w:themeColor="text1"/>
                <w:sz w:val="20"/>
                <w:rPrChange w:id="7216" w:author="Craig Parker" w:date="2024-08-07T12:23:00Z">
                  <w:rPr>
                    <w:sz w:val="15"/>
                    <w:szCs w:val="15"/>
                  </w:rPr>
                </w:rPrChange>
              </w:rPr>
              <w:t xml:space="preserve">; Thermal </w:t>
            </w:r>
          </w:p>
          <w:p w14:paraId="00000222" w14:textId="77777777" w:rsidR="007813F4" w:rsidRPr="002E4822" w:rsidRDefault="009511AE">
            <w:pPr>
              <w:widowControl w:val="0"/>
              <w:spacing w:line="240" w:lineRule="auto"/>
              <w:ind w:left="121"/>
              <w:rPr>
                <w:rFonts w:ascii="Nunito" w:hAnsi="Nunito"/>
                <w:color w:val="000000" w:themeColor="text1"/>
                <w:sz w:val="20"/>
                <w:rPrChange w:id="7217" w:author="Craig Parker" w:date="2024-08-07T12:23:00Z">
                  <w:rPr>
                    <w:sz w:val="15"/>
                    <w:szCs w:val="15"/>
                  </w:rPr>
                </w:rPrChange>
              </w:rPr>
            </w:pPr>
            <w:r w:rsidRPr="002E4822">
              <w:rPr>
                <w:rFonts w:ascii="Nunito" w:hAnsi="Nunito"/>
                <w:color w:val="000000" w:themeColor="text1"/>
                <w:sz w:val="20"/>
                <w:rPrChange w:id="7218" w:author="Craig Parker" w:date="2024-08-07T12:23:00Z">
                  <w:rPr>
                    <w:sz w:val="15"/>
                    <w:szCs w:val="15"/>
                  </w:rPr>
                </w:rPrChange>
              </w:rPr>
              <w:t xml:space="preserve">comfort </w:t>
            </w:r>
            <w:proofErr w:type="gramStart"/>
            <w:r w:rsidRPr="002E4822">
              <w:rPr>
                <w:rFonts w:ascii="Nunito" w:hAnsi="Nunito"/>
                <w:color w:val="000000" w:themeColor="text1"/>
                <w:sz w:val="20"/>
                <w:rPrChange w:id="7219" w:author="Craig Parker" w:date="2024-08-07T12:23:00Z">
                  <w:rPr>
                    <w:sz w:val="15"/>
                    <w:szCs w:val="15"/>
                  </w:rPr>
                </w:rPrChange>
              </w:rPr>
              <w:t>metrics;</w:t>
            </w:r>
            <w:proofErr w:type="gramEnd"/>
            <w:r w:rsidRPr="002E4822">
              <w:rPr>
                <w:rFonts w:ascii="Nunito" w:hAnsi="Nunito"/>
                <w:color w:val="000000" w:themeColor="text1"/>
                <w:sz w:val="20"/>
                <w:rPrChange w:id="7220" w:author="Craig Parker" w:date="2024-08-07T12:23:00Z">
                  <w:rPr>
                    <w:sz w:val="15"/>
                    <w:szCs w:val="15"/>
                  </w:rPr>
                </w:rPrChange>
              </w:rPr>
              <w:t xml:space="preserve">  </w:t>
            </w:r>
          </w:p>
          <w:p w14:paraId="00000223" w14:textId="77777777" w:rsidR="007813F4" w:rsidRPr="002E4822" w:rsidRDefault="009511AE">
            <w:pPr>
              <w:widowControl w:val="0"/>
              <w:spacing w:line="240" w:lineRule="auto"/>
              <w:ind w:left="121"/>
              <w:rPr>
                <w:rFonts w:ascii="Nunito" w:hAnsi="Nunito"/>
                <w:color w:val="000000" w:themeColor="text1"/>
                <w:sz w:val="20"/>
                <w:rPrChange w:id="7221" w:author="Craig Parker" w:date="2024-08-07T12:23:00Z">
                  <w:rPr>
                    <w:sz w:val="15"/>
                    <w:szCs w:val="15"/>
                  </w:rPr>
                </w:rPrChange>
              </w:rPr>
            </w:pPr>
            <w:r w:rsidRPr="002E4822">
              <w:rPr>
                <w:rFonts w:ascii="Nunito" w:hAnsi="Nunito"/>
                <w:color w:val="000000" w:themeColor="text1"/>
                <w:sz w:val="20"/>
                <w:rPrChange w:id="7222" w:author="Craig Parker" w:date="2024-08-07T12:23:00Z">
                  <w:rPr>
                    <w:sz w:val="15"/>
                    <w:szCs w:val="15"/>
                  </w:rPr>
                </w:rPrChange>
              </w:rPr>
              <w:t xml:space="preserve">combined climate  </w:t>
            </w:r>
          </w:p>
          <w:p w14:paraId="00000224" w14:textId="77777777" w:rsidR="007813F4" w:rsidRPr="002E4822" w:rsidRDefault="009511AE">
            <w:pPr>
              <w:widowControl w:val="0"/>
              <w:spacing w:before="2" w:line="240" w:lineRule="auto"/>
              <w:ind w:left="121"/>
              <w:rPr>
                <w:rFonts w:ascii="Nunito" w:hAnsi="Nunito"/>
                <w:color w:val="000000" w:themeColor="text1"/>
                <w:sz w:val="20"/>
                <w:rPrChange w:id="7223" w:author="Craig Parker" w:date="2024-08-07T12:23:00Z">
                  <w:rPr>
                    <w:sz w:val="15"/>
                    <w:szCs w:val="15"/>
                  </w:rPr>
                </w:rPrChange>
              </w:rPr>
            </w:pPr>
            <w:r w:rsidRPr="002E4822">
              <w:rPr>
                <w:rFonts w:ascii="Nunito" w:hAnsi="Nunito"/>
                <w:color w:val="000000" w:themeColor="text1"/>
                <w:sz w:val="20"/>
                <w:rPrChange w:id="7224" w:author="Craig Parker" w:date="2024-08-07T12:23:00Z">
                  <w:rPr>
                    <w:sz w:val="15"/>
                    <w:szCs w:val="15"/>
                  </w:rPr>
                </w:rPrChange>
              </w:rPr>
              <w:t>exposures (historical)</w:t>
            </w:r>
          </w:p>
        </w:tc>
      </w:tr>
      <w:tr w:rsidR="006E7398" w:rsidRPr="002E4822" w14:paraId="2E96D804" w14:textId="77777777" w:rsidTr="3E93EB8D">
        <w:trPr>
          <w:trHeight w:val="1483"/>
          <w:del w:id="7225" w:author="Craig Parker" w:date="2024-08-06T12:24:00Z"/>
        </w:trPr>
        <w:tc>
          <w:tcPr>
            <w:tcW w:w="1530" w:type="pct"/>
            <w:shd w:val="clear" w:color="auto" w:fill="auto"/>
            <w:tcMar>
              <w:top w:w="100" w:type="dxa"/>
              <w:left w:w="100" w:type="dxa"/>
              <w:bottom w:w="100" w:type="dxa"/>
              <w:right w:w="100" w:type="dxa"/>
            </w:tcMar>
            <w:vAlign w:val="center"/>
          </w:tcPr>
          <w:p w14:paraId="00000225" w14:textId="77777777" w:rsidR="007813F4" w:rsidRPr="002E4822" w:rsidRDefault="009511AE">
            <w:pPr>
              <w:widowControl w:val="0"/>
              <w:spacing w:line="240" w:lineRule="auto"/>
              <w:ind w:left="128"/>
              <w:rPr>
                <w:rFonts w:ascii="Nunito" w:hAnsi="Nunito"/>
                <w:color w:val="000000" w:themeColor="text1"/>
                <w:sz w:val="20"/>
                <w:rPrChange w:id="7226" w:author="Craig Parker" w:date="2024-08-07T12:23:00Z">
                  <w:rPr>
                    <w:sz w:val="15"/>
                    <w:szCs w:val="15"/>
                  </w:rPr>
                </w:rPrChange>
              </w:rPr>
            </w:pPr>
            <w:r w:rsidRPr="002E4822">
              <w:rPr>
                <w:rFonts w:ascii="Nunito" w:hAnsi="Nunito"/>
                <w:color w:val="000000" w:themeColor="text1"/>
                <w:sz w:val="20"/>
                <w:rPrChange w:id="7227" w:author="Craig Parker" w:date="2024-08-07T12:23:00Z">
                  <w:rPr>
                    <w:sz w:val="15"/>
                    <w:szCs w:val="15"/>
                  </w:rPr>
                </w:rPrChange>
              </w:rPr>
              <w:lastRenderedPageBreak/>
              <w:t>WATCH Forcing Data methodology applied to ERA5 (WFDE5)</w:t>
            </w:r>
          </w:p>
          <w:p w14:paraId="00000226" w14:textId="022E3BB9" w:rsidR="007813F4" w:rsidRPr="002E4822" w:rsidRDefault="009511AE">
            <w:pPr>
              <w:widowControl w:val="0"/>
              <w:spacing w:line="240" w:lineRule="auto"/>
              <w:ind w:left="128"/>
              <w:rPr>
                <w:rFonts w:ascii="Nunito" w:hAnsi="Nunito"/>
                <w:color w:val="000000" w:themeColor="text1"/>
                <w:sz w:val="20"/>
                <w:rPrChange w:id="7228" w:author="Craig Parker" w:date="2024-08-07T12:23:00Z">
                  <w:rPr>
                    <w:sz w:val="15"/>
                    <w:szCs w:val="15"/>
                  </w:rPr>
                </w:rPrChange>
              </w:rPr>
            </w:pPr>
            <w:r w:rsidRPr="002E4822">
              <w:rPr>
                <w:rFonts w:ascii="Nunito" w:hAnsi="Nunito"/>
                <w:color w:val="000000" w:themeColor="text1"/>
                <w:sz w:val="20"/>
                <w:rPrChange w:id="7229" w:author="Craig Parker" w:date="2024-08-07T12:23:00Z">
                  <w:rPr/>
                </w:rPrChange>
              </w:rPr>
              <w:fldChar w:fldCharType="begin"/>
            </w:r>
            <w:r w:rsidRPr="002E4822">
              <w:rPr>
                <w:rFonts w:ascii="Nunito" w:hAnsi="Nunito"/>
                <w:color w:val="000000" w:themeColor="text1"/>
                <w:sz w:val="20"/>
                <w:rPrChange w:id="7230" w:author="Craig Parker" w:date="2024-08-07T12:23:00Z">
                  <w:rPr/>
                </w:rPrChange>
              </w:rPr>
              <w:instrText xml:space="preserve">HYPERLINK "https://cds.climate.copernicus.eu/cdsapp#!/dataset/derived-near-surface-meteorological-variables?tab=overview" </w:instrText>
            </w:r>
            <w:r w:rsidRPr="002824F2">
              <w:rPr>
                <w:rFonts w:ascii="Nunito" w:hAnsi="Nunito"/>
                <w:color w:val="000000" w:themeColor="text1"/>
                <w:sz w:val="20"/>
              </w:rPr>
            </w:r>
            <w:r w:rsidRPr="002E4822">
              <w:rPr>
                <w:rFonts w:ascii="Nunito" w:hAnsi="Nunito"/>
                <w:color w:val="000000" w:themeColor="text1"/>
                <w:sz w:val="20"/>
                <w:rPrChange w:id="7231" w:author="Craig Parker" w:date="2024-08-07T12:23:00Z">
                  <w:rPr/>
                </w:rPrChange>
              </w:rPr>
              <w:fldChar w:fldCharType="separate"/>
            </w:r>
            <w:r w:rsidR="54FBA741" w:rsidRPr="002E4822">
              <w:rPr>
                <w:rFonts w:ascii="Nunito" w:hAnsi="Nunito"/>
                <w:color w:val="000000" w:themeColor="text1"/>
                <w:sz w:val="20"/>
                <w:u w:val="single"/>
                <w:rPrChange w:id="7232" w:author="Craig Parker" w:date="2024-08-07T12:23:00Z">
                  <w:rPr>
                    <w:color w:val="1155CC"/>
                    <w:sz w:val="15"/>
                    <w:szCs w:val="15"/>
                    <w:u w:val="single"/>
                  </w:rPr>
                </w:rPrChange>
              </w:rPr>
              <w:t>https://cds.climate.copernicus.eu/c</w:t>
            </w:r>
            <w:del w:id="7233" w:author="Craig Parker" w:date="2024-07-08T09:33:00Z">
              <w:r w:rsidRPr="002E4822" w:rsidDel="54FBA741">
                <w:rPr>
                  <w:rFonts w:ascii="Nunito" w:hAnsi="Nunito"/>
                  <w:color w:val="000000" w:themeColor="text1"/>
                  <w:sz w:val="20"/>
                  <w:u w:val="single"/>
                  <w:rPrChange w:id="7234" w:author="Craig Parker" w:date="2024-08-07T12:23:00Z">
                    <w:rPr>
                      <w:color w:val="1155CC"/>
                      <w:sz w:val="15"/>
                      <w:szCs w:val="15"/>
                      <w:u w:val="single"/>
                    </w:rPr>
                  </w:rPrChange>
                </w:rPr>
                <w:delText>dsa</w:delText>
              </w:r>
            </w:del>
            <w:ins w:id="7235" w:author="Craig Parker" w:date="2024-07-08T09:33:00Z">
              <w:r w:rsidR="54FBA741" w:rsidRPr="002E4822">
                <w:rPr>
                  <w:rFonts w:ascii="Nunito" w:hAnsi="Nunito"/>
                  <w:color w:val="000000" w:themeColor="text1"/>
                  <w:sz w:val="20"/>
                  <w:u w:val="single"/>
                  <w:rPrChange w:id="7236" w:author="Craig Parker" w:date="2024-08-07T12:23:00Z">
                    <w:rPr>
                      <w:color w:val="1155CC"/>
                      <w:sz w:val="15"/>
                      <w:szCs w:val="15"/>
                      <w:u w:val="single"/>
                    </w:rPr>
                  </w:rPrChange>
                </w:rPr>
                <w:t>DTA</w:t>
              </w:r>
            </w:ins>
            <w:r w:rsidR="54FBA741" w:rsidRPr="002E4822">
              <w:rPr>
                <w:rFonts w:ascii="Nunito" w:hAnsi="Nunito"/>
                <w:color w:val="000000" w:themeColor="text1"/>
                <w:sz w:val="20"/>
                <w:u w:val="single"/>
                <w:rPrChange w:id="7237" w:author="Craig Parker" w:date="2024-08-07T12:23:00Z">
                  <w:rPr>
                    <w:color w:val="1155CC"/>
                    <w:sz w:val="15"/>
                    <w:szCs w:val="15"/>
                    <w:u w:val="single"/>
                  </w:rPr>
                </w:rPrChange>
              </w:rPr>
              <w:t>pp#!/dataset/derived-near-surface-meteorological-variables?tab=overview</w:t>
            </w:r>
            <w:r w:rsidRPr="002E4822">
              <w:rPr>
                <w:rFonts w:ascii="Nunito" w:hAnsi="Nunito"/>
                <w:color w:val="000000" w:themeColor="text1"/>
                <w:sz w:val="20"/>
                <w:rPrChange w:id="7238" w:author="Craig Parker" w:date="2024-08-07T12:23:00Z">
                  <w:rPr/>
                </w:rPrChange>
              </w:rPr>
              <w:fldChar w:fldCharType="end"/>
            </w:r>
          </w:p>
          <w:p w14:paraId="00000227" w14:textId="77777777" w:rsidR="007813F4" w:rsidRPr="002E4822" w:rsidRDefault="007813F4">
            <w:pPr>
              <w:widowControl w:val="0"/>
              <w:spacing w:line="240" w:lineRule="auto"/>
              <w:ind w:left="128"/>
              <w:rPr>
                <w:rFonts w:ascii="Nunito" w:hAnsi="Nunito"/>
                <w:color w:val="000000" w:themeColor="text1"/>
                <w:sz w:val="20"/>
                <w:rPrChange w:id="7239" w:author="Craig Parker" w:date="2024-08-07T12:23:00Z">
                  <w:rPr>
                    <w:sz w:val="15"/>
                    <w:szCs w:val="15"/>
                  </w:rPr>
                </w:rPrChange>
              </w:rPr>
            </w:pPr>
          </w:p>
        </w:tc>
        <w:tc>
          <w:tcPr>
            <w:tcW w:w="1391" w:type="pct"/>
            <w:shd w:val="clear" w:color="auto" w:fill="auto"/>
            <w:tcMar>
              <w:top w:w="100" w:type="dxa"/>
              <w:left w:w="100" w:type="dxa"/>
              <w:bottom w:w="100" w:type="dxa"/>
              <w:right w:w="100" w:type="dxa"/>
            </w:tcMar>
            <w:vAlign w:val="center"/>
          </w:tcPr>
          <w:p w14:paraId="00000228" w14:textId="77777777" w:rsidR="007813F4" w:rsidRPr="002E4822" w:rsidRDefault="009511AE">
            <w:pPr>
              <w:widowControl w:val="0"/>
              <w:spacing w:line="232" w:lineRule="auto"/>
              <w:ind w:left="113" w:right="90" w:hanging="2"/>
              <w:rPr>
                <w:rFonts w:ascii="Nunito" w:hAnsi="Nunito"/>
                <w:color w:val="000000" w:themeColor="text1"/>
                <w:sz w:val="20"/>
                <w:rPrChange w:id="7240" w:author="Craig Parker" w:date="2024-08-07T12:23:00Z">
                  <w:rPr>
                    <w:sz w:val="15"/>
                    <w:szCs w:val="15"/>
                  </w:rPr>
                </w:rPrChange>
              </w:rPr>
            </w:pPr>
            <w:r w:rsidRPr="002E4822">
              <w:rPr>
                <w:rFonts w:ascii="Nunito" w:hAnsi="Nunito"/>
                <w:color w:val="000000" w:themeColor="text1"/>
                <w:sz w:val="20"/>
                <w:rPrChange w:id="7241" w:author="Craig Parker" w:date="2024-08-07T12:23:00Z">
                  <w:rPr>
                    <w:sz w:val="15"/>
                    <w:szCs w:val="15"/>
                  </w:rPr>
                </w:rPrChange>
              </w:rPr>
              <w:t>A global bias-corrected reconstruction of near-surface meteorological variables drive from the ERA5.</w:t>
            </w:r>
          </w:p>
        </w:tc>
        <w:tc>
          <w:tcPr>
            <w:tcW w:w="378" w:type="pct"/>
            <w:shd w:val="clear" w:color="auto" w:fill="auto"/>
            <w:tcMar>
              <w:top w:w="100" w:type="dxa"/>
              <w:left w:w="100" w:type="dxa"/>
              <w:bottom w:w="100" w:type="dxa"/>
              <w:right w:w="100" w:type="dxa"/>
            </w:tcMar>
            <w:vAlign w:val="center"/>
          </w:tcPr>
          <w:p w14:paraId="00000229" w14:textId="77777777" w:rsidR="007813F4" w:rsidRPr="002E4822" w:rsidRDefault="009511AE">
            <w:pPr>
              <w:widowControl w:val="0"/>
              <w:spacing w:line="240" w:lineRule="auto"/>
              <w:ind w:left="127"/>
              <w:rPr>
                <w:rFonts w:ascii="Nunito" w:hAnsi="Nunito"/>
                <w:color w:val="000000" w:themeColor="text1"/>
                <w:sz w:val="20"/>
                <w:rPrChange w:id="7242" w:author="Craig Parker" w:date="2024-08-07T12:23:00Z">
                  <w:rPr>
                    <w:sz w:val="15"/>
                    <w:szCs w:val="15"/>
                  </w:rPr>
                </w:rPrChange>
              </w:rPr>
            </w:pPr>
            <w:r w:rsidRPr="002E4822">
              <w:rPr>
                <w:rFonts w:ascii="Nunito" w:hAnsi="Nunito"/>
                <w:color w:val="000000" w:themeColor="text1"/>
                <w:sz w:val="20"/>
                <w:rPrChange w:id="7243" w:author="Craig Parker" w:date="2024-08-07T12:23:00Z">
                  <w:rPr>
                    <w:sz w:val="15"/>
                    <w:szCs w:val="15"/>
                  </w:rPr>
                </w:rPrChange>
              </w:rPr>
              <w:t>UCT</w:t>
            </w:r>
          </w:p>
        </w:tc>
        <w:tc>
          <w:tcPr>
            <w:tcW w:w="633" w:type="pct"/>
            <w:shd w:val="clear" w:color="auto" w:fill="auto"/>
            <w:tcMar>
              <w:top w:w="100" w:type="dxa"/>
              <w:left w:w="100" w:type="dxa"/>
              <w:bottom w:w="100" w:type="dxa"/>
              <w:right w:w="100" w:type="dxa"/>
            </w:tcMar>
            <w:vAlign w:val="center"/>
          </w:tcPr>
          <w:p w14:paraId="0000022A" w14:textId="77777777" w:rsidR="007813F4" w:rsidRPr="002E4822" w:rsidRDefault="009511AE">
            <w:pPr>
              <w:widowControl w:val="0"/>
              <w:spacing w:line="232" w:lineRule="auto"/>
              <w:ind w:left="110" w:right="93" w:firstLine="3"/>
              <w:rPr>
                <w:rFonts w:ascii="Nunito" w:hAnsi="Nunito"/>
                <w:color w:val="000000" w:themeColor="text1"/>
                <w:sz w:val="20"/>
                <w:rPrChange w:id="7244" w:author="Craig Parker" w:date="2024-08-07T12:23:00Z">
                  <w:rPr>
                    <w:sz w:val="15"/>
                    <w:szCs w:val="15"/>
                  </w:rPr>
                </w:rPrChange>
              </w:rPr>
            </w:pPr>
            <w:r w:rsidRPr="002E4822">
              <w:rPr>
                <w:rFonts w:ascii="Nunito" w:hAnsi="Nunito"/>
                <w:color w:val="000000" w:themeColor="text1"/>
                <w:sz w:val="20"/>
                <w:rPrChange w:id="7245" w:author="Craig Parker" w:date="2024-08-07T12:23:00Z">
                  <w:rPr>
                    <w:sz w:val="15"/>
                    <w:szCs w:val="15"/>
                  </w:rPr>
                </w:rPrChange>
              </w:rPr>
              <w:t xml:space="preserve">includes a range of surface and hear-surface variables </w:t>
            </w:r>
            <w:proofErr w:type="gramStart"/>
            <w:r w:rsidRPr="002E4822">
              <w:rPr>
                <w:rFonts w:ascii="Nunito" w:hAnsi="Nunito"/>
                <w:color w:val="000000" w:themeColor="text1"/>
                <w:sz w:val="20"/>
                <w:rPrChange w:id="7246" w:author="Craig Parker" w:date="2024-08-07T12:23:00Z">
                  <w:rPr>
                    <w:sz w:val="15"/>
                    <w:szCs w:val="15"/>
                  </w:rPr>
                </w:rPrChange>
              </w:rPr>
              <w:t>including:</w:t>
            </w:r>
            <w:proofErr w:type="gramEnd"/>
            <w:r w:rsidRPr="002E4822">
              <w:rPr>
                <w:rFonts w:ascii="Nunito" w:hAnsi="Nunito"/>
                <w:color w:val="000000" w:themeColor="text1"/>
                <w:sz w:val="20"/>
                <w:rPrChange w:id="7247" w:author="Craig Parker" w:date="2024-08-07T12:23:00Z">
                  <w:rPr>
                    <w:sz w:val="15"/>
                    <w:szCs w:val="15"/>
                  </w:rPr>
                </w:rPrChange>
              </w:rPr>
              <w:t xml:space="preserve"> near surface air temperature, specific humidity, rainfall, wind speed, air pressure and surface longwave and shortwave radiation </w:t>
            </w:r>
          </w:p>
        </w:tc>
        <w:tc>
          <w:tcPr>
            <w:tcW w:w="486" w:type="pct"/>
            <w:shd w:val="clear" w:color="auto" w:fill="auto"/>
            <w:tcMar>
              <w:top w:w="100" w:type="dxa"/>
              <w:left w:w="100" w:type="dxa"/>
              <w:bottom w:w="100" w:type="dxa"/>
              <w:right w:w="100" w:type="dxa"/>
            </w:tcMar>
            <w:vAlign w:val="center"/>
          </w:tcPr>
          <w:p w14:paraId="0000022B" w14:textId="77777777" w:rsidR="007813F4" w:rsidRPr="002E4822" w:rsidRDefault="009511AE">
            <w:pPr>
              <w:widowControl w:val="0"/>
              <w:spacing w:line="240" w:lineRule="auto"/>
              <w:ind w:left="122"/>
              <w:rPr>
                <w:rFonts w:ascii="Nunito" w:hAnsi="Nunito"/>
                <w:color w:val="000000" w:themeColor="text1"/>
                <w:sz w:val="20"/>
                <w:rPrChange w:id="7248" w:author="Craig Parker" w:date="2024-08-07T12:23:00Z">
                  <w:rPr>
                    <w:sz w:val="15"/>
                    <w:szCs w:val="15"/>
                  </w:rPr>
                </w:rPrChange>
              </w:rPr>
            </w:pPr>
            <w:r w:rsidRPr="002E4822">
              <w:rPr>
                <w:rFonts w:ascii="Nunito" w:hAnsi="Nunito"/>
                <w:color w:val="000000" w:themeColor="text1"/>
                <w:sz w:val="20"/>
                <w:rPrChange w:id="7249" w:author="Craig Parker" w:date="2024-08-07T12:23:00Z">
                  <w:rPr>
                    <w:sz w:val="15"/>
                    <w:szCs w:val="15"/>
                  </w:rPr>
                </w:rPrChange>
              </w:rPr>
              <w:t>spatial: Global land</w:t>
            </w:r>
          </w:p>
          <w:p w14:paraId="0000022C" w14:textId="77777777" w:rsidR="007813F4" w:rsidRPr="002E4822" w:rsidRDefault="009511AE">
            <w:pPr>
              <w:widowControl w:val="0"/>
              <w:spacing w:line="240" w:lineRule="auto"/>
              <w:ind w:left="122"/>
              <w:rPr>
                <w:rFonts w:ascii="Nunito" w:hAnsi="Nunito"/>
                <w:color w:val="000000" w:themeColor="text1"/>
                <w:sz w:val="20"/>
                <w:rPrChange w:id="7250" w:author="Craig Parker" w:date="2024-08-07T12:23:00Z">
                  <w:rPr>
                    <w:sz w:val="15"/>
                    <w:szCs w:val="15"/>
                  </w:rPr>
                </w:rPrChange>
              </w:rPr>
            </w:pPr>
            <w:r w:rsidRPr="002E4822">
              <w:rPr>
                <w:rFonts w:ascii="Nunito" w:hAnsi="Nunito"/>
                <w:color w:val="000000" w:themeColor="text1"/>
                <w:sz w:val="20"/>
                <w:rPrChange w:id="7251" w:author="Craig Parker" w:date="2024-08-07T12:23:00Z">
                  <w:rPr>
                    <w:sz w:val="15"/>
                    <w:szCs w:val="15"/>
                  </w:rPr>
                </w:rPrChange>
              </w:rPr>
              <w:t>Temporal: Hourly 1979 - 2019</w:t>
            </w:r>
          </w:p>
        </w:tc>
        <w:tc>
          <w:tcPr>
            <w:tcW w:w="583" w:type="pct"/>
            <w:shd w:val="clear" w:color="auto" w:fill="auto"/>
            <w:tcMar>
              <w:top w:w="100" w:type="dxa"/>
              <w:left w:w="100" w:type="dxa"/>
              <w:bottom w:w="100" w:type="dxa"/>
              <w:right w:w="100" w:type="dxa"/>
            </w:tcMar>
            <w:vAlign w:val="center"/>
          </w:tcPr>
          <w:p w14:paraId="0000022D" w14:textId="77777777" w:rsidR="007813F4" w:rsidRPr="002E4822" w:rsidRDefault="009511AE">
            <w:pPr>
              <w:widowControl w:val="0"/>
              <w:spacing w:line="236" w:lineRule="auto"/>
              <w:ind w:left="125" w:right="250" w:firstLine="1"/>
              <w:rPr>
                <w:rFonts w:ascii="Nunito" w:hAnsi="Nunito"/>
                <w:color w:val="000000" w:themeColor="text1"/>
                <w:sz w:val="20"/>
                <w:rPrChange w:id="7252" w:author="Craig Parker" w:date="2024-08-07T12:23:00Z">
                  <w:rPr>
                    <w:sz w:val="15"/>
                    <w:szCs w:val="15"/>
                  </w:rPr>
                </w:rPrChange>
              </w:rPr>
            </w:pPr>
            <w:r w:rsidRPr="002E4822">
              <w:rPr>
                <w:rFonts w:ascii="Nunito" w:hAnsi="Nunito"/>
                <w:color w:val="000000" w:themeColor="text1"/>
                <w:sz w:val="20"/>
                <w:rPrChange w:id="7253" w:author="Craig Parker" w:date="2024-08-07T12:23:00Z">
                  <w:rPr>
                    <w:sz w:val="15"/>
                    <w:szCs w:val="15"/>
                  </w:rPr>
                </w:rPrChange>
              </w:rPr>
              <w:t xml:space="preserve">Determination of </w:t>
            </w:r>
            <w:proofErr w:type="gramStart"/>
            <w:r w:rsidRPr="002E4822">
              <w:rPr>
                <w:rFonts w:ascii="Nunito" w:hAnsi="Nunito"/>
                <w:color w:val="000000" w:themeColor="text1"/>
                <w:sz w:val="20"/>
                <w:rPrChange w:id="7254" w:author="Craig Parker" w:date="2024-08-07T12:23:00Z">
                  <w:rPr>
                    <w:sz w:val="15"/>
                    <w:szCs w:val="15"/>
                  </w:rPr>
                </w:rPrChange>
              </w:rPr>
              <w:t>heat  hazard</w:t>
            </w:r>
            <w:proofErr w:type="gramEnd"/>
            <w:r w:rsidRPr="002E4822">
              <w:rPr>
                <w:rFonts w:ascii="Nunito" w:hAnsi="Nunito"/>
                <w:color w:val="000000" w:themeColor="text1"/>
                <w:sz w:val="20"/>
                <w:rPrChange w:id="7255" w:author="Craig Parker" w:date="2024-08-07T12:23:00Z">
                  <w:rPr>
                    <w:sz w:val="15"/>
                    <w:szCs w:val="15"/>
                  </w:rPr>
                </w:rPrChange>
              </w:rPr>
              <w:t xml:space="preserve">; Thermal </w:t>
            </w:r>
          </w:p>
          <w:p w14:paraId="0000022E" w14:textId="77777777" w:rsidR="007813F4" w:rsidRPr="002E4822" w:rsidRDefault="009511AE">
            <w:pPr>
              <w:widowControl w:val="0"/>
              <w:spacing w:line="240" w:lineRule="auto"/>
              <w:ind w:left="121"/>
              <w:rPr>
                <w:rFonts w:ascii="Nunito" w:hAnsi="Nunito"/>
                <w:color w:val="000000" w:themeColor="text1"/>
                <w:sz w:val="20"/>
                <w:rPrChange w:id="7256" w:author="Craig Parker" w:date="2024-08-07T12:23:00Z">
                  <w:rPr>
                    <w:sz w:val="15"/>
                    <w:szCs w:val="15"/>
                  </w:rPr>
                </w:rPrChange>
              </w:rPr>
            </w:pPr>
            <w:r w:rsidRPr="002E4822">
              <w:rPr>
                <w:rFonts w:ascii="Nunito" w:hAnsi="Nunito"/>
                <w:color w:val="000000" w:themeColor="text1"/>
                <w:sz w:val="20"/>
                <w:rPrChange w:id="7257" w:author="Craig Parker" w:date="2024-08-07T12:23:00Z">
                  <w:rPr>
                    <w:sz w:val="15"/>
                    <w:szCs w:val="15"/>
                  </w:rPr>
                </w:rPrChange>
              </w:rPr>
              <w:t xml:space="preserve">comfort </w:t>
            </w:r>
            <w:proofErr w:type="gramStart"/>
            <w:r w:rsidRPr="002E4822">
              <w:rPr>
                <w:rFonts w:ascii="Nunito" w:hAnsi="Nunito"/>
                <w:color w:val="000000" w:themeColor="text1"/>
                <w:sz w:val="20"/>
                <w:rPrChange w:id="7258" w:author="Craig Parker" w:date="2024-08-07T12:23:00Z">
                  <w:rPr>
                    <w:sz w:val="15"/>
                    <w:szCs w:val="15"/>
                  </w:rPr>
                </w:rPrChange>
              </w:rPr>
              <w:t>metrics;</w:t>
            </w:r>
            <w:proofErr w:type="gramEnd"/>
            <w:r w:rsidRPr="002E4822">
              <w:rPr>
                <w:rFonts w:ascii="Nunito" w:hAnsi="Nunito"/>
                <w:color w:val="000000" w:themeColor="text1"/>
                <w:sz w:val="20"/>
                <w:rPrChange w:id="7259" w:author="Craig Parker" w:date="2024-08-07T12:23:00Z">
                  <w:rPr>
                    <w:sz w:val="15"/>
                    <w:szCs w:val="15"/>
                  </w:rPr>
                </w:rPrChange>
              </w:rPr>
              <w:t xml:space="preserve">  </w:t>
            </w:r>
          </w:p>
          <w:p w14:paraId="0000022F" w14:textId="77777777" w:rsidR="007813F4" w:rsidRPr="002E4822" w:rsidRDefault="009511AE">
            <w:pPr>
              <w:widowControl w:val="0"/>
              <w:spacing w:line="240" w:lineRule="auto"/>
              <w:ind w:left="121"/>
              <w:rPr>
                <w:rFonts w:ascii="Nunito" w:hAnsi="Nunito"/>
                <w:color w:val="000000" w:themeColor="text1"/>
                <w:sz w:val="20"/>
                <w:rPrChange w:id="7260" w:author="Craig Parker" w:date="2024-08-07T12:23:00Z">
                  <w:rPr>
                    <w:sz w:val="15"/>
                    <w:szCs w:val="15"/>
                  </w:rPr>
                </w:rPrChange>
              </w:rPr>
            </w:pPr>
            <w:r w:rsidRPr="002E4822">
              <w:rPr>
                <w:rFonts w:ascii="Nunito" w:hAnsi="Nunito"/>
                <w:color w:val="000000" w:themeColor="text1"/>
                <w:sz w:val="20"/>
                <w:rPrChange w:id="7261" w:author="Craig Parker" w:date="2024-08-07T12:23:00Z">
                  <w:rPr>
                    <w:sz w:val="15"/>
                    <w:szCs w:val="15"/>
                  </w:rPr>
                </w:rPrChange>
              </w:rPr>
              <w:t xml:space="preserve">combined climate  </w:t>
            </w:r>
          </w:p>
          <w:p w14:paraId="00000230" w14:textId="77777777" w:rsidR="007813F4" w:rsidRPr="002E4822" w:rsidRDefault="009511AE">
            <w:pPr>
              <w:widowControl w:val="0"/>
              <w:spacing w:line="236" w:lineRule="auto"/>
              <w:ind w:left="125" w:right="250" w:firstLine="1"/>
              <w:rPr>
                <w:rFonts w:ascii="Nunito" w:hAnsi="Nunito"/>
                <w:color w:val="000000" w:themeColor="text1"/>
                <w:sz w:val="20"/>
                <w:rPrChange w:id="7262" w:author="Craig Parker" w:date="2024-08-07T12:23:00Z">
                  <w:rPr>
                    <w:sz w:val="15"/>
                    <w:szCs w:val="15"/>
                  </w:rPr>
                </w:rPrChange>
              </w:rPr>
            </w:pPr>
            <w:r w:rsidRPr="002E4822">
              <w:rPr>
                <w:rFonts w:ascii="Nunito" w:hAnsi="Nunito"/>
                <w:color w:val="000000" w:themeColor="text1"/>
                <w:sz w:val="20"/>
                <w:rPrChange w:id="7263" w:author="Craig Parker" w:date="2024-08-07T12:23:00Z">
                  <w:rPr>
                    <w:sz w:val="15"/>
                    <w:szCs w:val="15"/>
                  </w:rPr>
                </w:rPrChange>
              </w:rPr>
              <w:t>exposures (historical)</w:t>
            </w:r>
          </w:p>
        </w:tc>
      </w:tr>
      <w:tr w:rsidR="006E7398" w:rsidRPr="002E4822" w14:paraId="6BE9CED1" w14:textId="77777777" w:rsidTr="3E93EB8D">
        <w:trPr>
          <w:trHeight w:val="1483"/>
          <w:del w:id="7264" w:author="Craig Parker" w:date="2024-08-06T12:24:00Z"/>
        </w:trPr>
        <w:tc>
          <w:tcPr>
            <w:tcW w:w="1530" w:type="pct"/>
            <w:shd w:val="clear" w:color="auto" w:fill="auto"/>
            <w:tcMar>
              <w:top w:w="100" w:type="dxa"/>
              <w:left w:w="100" w:type="dxa"/>
              <w:bottom w:w="100" w:type="dxa"/>
              <w:right w:w="100" w:type="dxa"/>
            </w:tcMar>
            <w:vAlign w:val="center"/>
          </w:tcPr>
          <w:p w14:paraId="00000231" w14:textId="77777777" w:rsidR="007813F4" w:rsidRPr="002E4822" w:rsidRDefault="009511AE">
            <w:pPr>
              <w:widowControl w:val="0"/>
              <w:spacing w:line="240" w:lineRule="auto"/>
              <w:ind w:left="128"/>
              <w:rPr>
                <w:rFonts w:ascii="Nunito" w:hAnsi="Nunito"/>
                <w:color w:val="000000" w:themeColor="text1"/>
                <w:sz w:val="20"/>
                <w:rPrChange w:id="7265" w:author="Craig Parker" w:date="2024-08-07T12:23:00Z">
                  <w:rPr>
                    <w:sz w:val="15"/>
                    <w:szCs w:val="15"/>
                  </w:rPr>
                </w:rPrChange>
              </w:rPr>
            </w:pPr>
            <w:r w:rsidRPr="002E4822">
              <w:rPr>
                <w:rFonts w:ascii="Nunito" w:hAnsi="Nunito"/>
                <w:color w:val="000000" w:themeColor="text1"/>
                <w:sz w:val="20"/>
                <w:rPrChange w:id="7266" w:author="Craig Parker" w:date="2024-08-07T12:23:00Z">
                  <w:rPr>
                    <w:sz w:val="15"/>
                    <w:szCs w:val="15"/>
                  </w:rPr>
                </w:rPrChange>
              </w:rPr>
              <w:t>Temperature and precipitation gridded data for global and regional domains derived from in-situ and satellite observations</w:t>
            </w:r>
          </w:p>
          <w:p w14:paraId="00000232" w14:textId="6E9A2AE4" w:rsidR="007813F4" w:rsidRPr="002E4822" w:rsidRDefault="009511AE">
            <w:pPr>
              <w:widowControl w:val="0"/>
              <w:spacing w:line="240" w:lineRule="auto"/>
              <w:ind w:left="128"/>
              <w:rPr>
                <w:rFonts w:ascii="Nunito" w:hAnsi="Nunito"/>
                <w:color w:val="000000" w:themeColor="text1"/>
                <w:sz w:val="20"/>
                <w:rPrChange w:id="7267" w:author="Craig Parker" w:date="2024-08-07T12:23:00Z">
                  <w:rPr>
                    <w:sz w:val="15"/>
                    <w:szCs w:val="15"/>
                  </w:rPr>
                </w:rPrChange>
              </w:rPr>
            </w:pPr>
            <w:r w:rsidRPr="002E4822">
              <w:rPr>
                <w:rFonts w:ascii="Nunito" w:hAnsi="Nunito"/>
                <w:color w:val="000000" w:themeColor="text1"/>
                <w:sz w:val="20"/>
                <w:rPrChange w:id="7268" w:author="Craig Parker" w:date="2024-08-07T12:23:00Z">
                  <w:rPr/>
                </w:rPrChange>
              </w:rPr>
              <w:fldChar w:fldCharType="begin"/>
            </w:r>
            <w:r w:rsidRPr="002E4822">
              <w:rPr>
                <w:rFonts w:ascii="Nunito" w:hAnsi="Nunito"/>
                <w:color w:val="000000" w:themeColor="text1"/>
                <w:sz w:val="20"/>
                <w:rPrChange w:id="7269" w:author="Craig Parker" w:date="2024-08-07T12:23:00Z">
                  <w:rPr/>
                </w:rPrChange>
              </w:rPr>
              <w:instrText xml:space="preserve">HYPERLINK "https://cds.climate.copernicus.eu/cdsapp#!/dataset/insitu-gridded-observations-global-and-regional" </w:instrText>
            </w:r>
            <w:r w:rsidRPr="002824F2">
              <w:rPr>
                <w:rFonts w:ascii="Nunito" w:hAnsi="Nunito"/>
                <w:color w:val="000000" w:themeColor="text1"/>
                <w:sz w:val="20"/>
              </w:rPr>
            </w:r>
            <w:r w:rsidRPr="002E4822">
              <w:rPr>
                <w:rFonts w:ascii="Nunito" w:hAnsi="Nunito"/>
                <w:color w:val="000000" w:themeColor="text1"/>
                <w:sz w:val="20"/>
                <w:rPrChange w:id="7270" w:author="Craig Parker" w:date="2024-08-07T12:23:00Z">
                  <w:rPr/>
                </w:rPrChange>
              </w:rPr>
              <w:fldChar w:fldCharType="separate"/>
            </w:r>
            <w:r w:rsidR="54FBA741" w:rsidRPr="002E4822">
              <w:rPr>
                <w:rFonts w:ascii="Nunito" w:hAnsi="Nunito"/>
                <w:color w:val="000000" w:themeColor="text1"/>
                <w:sz w:val="20"/>
                <w:u w:val="single"/>
                <w:rPrChange w:id="7271" w:author="Craig Parker" w:date="2024-08-07T12:23:00Z">
                  <w:rPr>
                    <w:color w:val="1155CC"/>
                    <w:sz w:val="15"/>
                    <w:szCs w:val="15"/>
                    <w:u w:val="single"/>
                  </w:rPr>
                </w:rPrChange>
              </w:rPr>
              <w:t>https://cds.climate.copernicus.eu/c</w:t>
            </w:r>
            <w:del w:id="7272" w:author="Craig Parker" w:date="2024-07-08T09:33:00Z">
              <w:r w:rsidRPr="002E4822" w:rsidDel="54FBA741">
                <w:rPr>
                  <w:rFonts w:ascii="Nunito" w:hAnsi="Nunito"/>
                  <w:color w:val="000000" w:themeColor="text1"/>
                  <w:sz w:val="20"/>
                  <w:u w:val="single"/>
                  <w:rPrChange w:id="7273" w:author="Craig Parker" w:date="2024-08-07T12:23:00Z">
                    <w:rPr>
                      <w:color w:val="1155CC"/>
                      <w:sz w:val="15"/>
                      <w:szCs w:val="15"/>
                      <w:u w:val="single"/>
                    </w:rPr>
                  </w:rPrChange>
                </w:rPr>
                <w:delText>dsa</w:delText>
              </w:r>
            </w:del>
            <w:ins w:id="7274" w:author="Craig Parker" w:date="2024-07-08T09:33:00Z">
              <w:r w:rsidR="54FBA741" w:rsidRPr="002E4822">
                <w:rPr>
                  <w:rFonts w:ascii="Nunito" w:hAnsi="Nunito"/>
                  <w:color w:val="000000" w:themeColor="text1"/>
                  <w:sz w:val="20"/>
                  <w:u w:val="single"/>
                  <w:rPrChange w:id="7275" w:author="Craig Parker" w:date="2024-08-07T12:23:00Z">
                    <w:rPr>
                      <w:color w:val="1155CC"/>
                      <w:sz w:val="15"/>
                      <w:szCs w:val="15"/>
                      <w:u w:val="single"/>
                    </w:rPr>
                  </w:rPrChange>
                </w:rPr>
                <w:t>DTA</w:t>
              </w:r>
            </w:ins>
            <w:r w:rsidR="54FBA741" w:rsidRPr="002E4822">
              <w:rPr>
                <w:rFonts w:ascii="Nunito" w:hAnsi="Nunito"/>
                <w:color w:val="000000" w:themeColor="text1"/>
                <w:sz w:val="20"/>
                <w:u w:val="single"/>
                <w:rPrChange w:id="7276" w:author="Craig Parker" w:date="2024-08-07T12:23:00Z">
                  <w:rPr>
                    <w:color w:val="1155CC"/>
                    <w:sz w:val="15"/>
                    <w:szCs w:val="15"/>
                    <w:u w:val="single"/>
                  </w:rPr>
                </w:rPrChange>
              </w:rPr>
              <w:t>pp#!/dataset/insitu-gridded-observations-global-and-regional</w:t>
            </w:r>
            <w:r w:rsidRPr="002E4822">
              <w:rPr>
                <w:rFonts w:ascii="Nunito" w:hAnsi="Nunito"/>
                <w:color w:val="000000" w:themeColor="text1"/>
                <w:sz w:val="20"/>
                <w:rPrChange w:id="7277" w:author="Craig Parker" w:date="2024-08-07T12:23:00Z">
                  <w:rPr/>
                </w:rPrChange>
              </w:rPr>
              <w:fldChar w:fldCharType="end"/>
            </w:r>
          </w:p>
          <w:p w14:paraId="00000233" w14:textId="77777777" w:rsidR="007813F4" w:rsidRPr="002E4822" w:rsidRDefault="007813F4">
            <w:pPr>
              <w:widowControl w:val="0"/>
              <w:spacing w:line="240" w:lineRule="auto"/>
              <w:ind w:left="128"/>
              <w:rPr>
                <w:rFonts w:ascii="Nunito" w:hAnsi="Nunito"/>
                <w:color w:val="000000" w:themeColor="text1"/>
                <w:sz w:val="20"/>
                <w:rPrChange w:id="7278" w:author="Craig Parker" w:date="2024-08-07T12:23:00Z">
                  <w:rPr>
                    <w:sz w:val="15"/>
                    <w:szCs w:val="15"/>
                  </w:rPr>
                </w:rPrChange>
              </w:rPr>
            </w:pPr>
          </w:p>
        </w:tc>
        <w:tc>
          <w:tcPr>
            <w:tcW w:w="1391" w:type="pct"/>
            <w:shd w:val="clear" w:color="auto" w:fill="auto"/>
            <w:tcMar>
              <w:top w:w="100" w:type="dxa"/>
              <w:left w:w="100" w:type="dxa"/>
              <w:bottom w:w="100" w:type="dxa"/>
              <w:right w:w="100" w:type="dxa"/>
            </w:tcMar>
            <w:vAlign w:val="center"/>
          </w:tcPr>
          <w:p w14:paraId="00000234" w14:textId="77777777" w:rsidR="007813F4" w:rsidRPr="002E4822" w:rsidRDefault="009511AE">
            <w:pPr>
              <w:widowControl w:val="0"/>
              <w:spacing w:line="232" w:lineRule="auto"/>
              <w:ind w:left="113" w:right="90" w:hanging="2"/>
              <w:rPr>
                <w:rFonts w:ascii="Nunito" w:hAnsi="Nunito"/>
                <w:color w:val="000000" w:themeColor="text1"/>
                <w:sz w:val="20"/>
                <w:rPrChange w:id="7279" w:author="Craig Parker" w:date="2024-08-07T12:23:00Z">
                  <w:rPr>
                    <w:sz w:val="15"/>
                    <w:szCs w:val="15"/>
                  </w:rPr>
                </w:rPrChange>
              </w:rPr>
            </w:pPr>
            <w:r w:rsidRPr="002E4822">
              <w:rPr>
                <w:rFonts w:ascii="Nunito" w:hAnsi="Nunito"/>
                <w:color w:val="000000" w:themeColor="text1"/>
                <w:sz w:val="20"/>
                <w:rPrChange w:id="7280" w:author="Craig Parker" w:date="2024-08-07T12:23:00Z">
                  <w:rPr>
                    <w:sz w:val="15"/>
                    <w:szCs w:val="15"/>
                  </w:rPr>
                </w:rPrChange>
              </w:rPr>
              <w:t xml:space="preserve">Temperature and precipitation from different datasets including: GISTEMP, Berkeley Earth, CPC and CPC-CONUS, </w:t>
            </w:r>
            <w:r w:rsidRPr="002E4822">
              <w:rPr>
                <w:rFonts w:ascii="Nunito" w:hAnsi="Nunito"/>
                <w:color w:val="000000" w:themeColor="text1"/>
                <w:sz w:val="20"/>
                <w:rPrChange w:id="7281" w:author="Craig Parker" w:date="2024-08-07T12:23:00Z">
                  <w:rPr>
                    <w:sz w:val="15"/>
                    <w:szCs w:val="15"/>
                  </w:rPr>
                </w:rPrChange>
              </w:rPr>
              <w:lastRenderedPageBreak/>
              <w:t>CHIRPS, IMERG, CMORPH, GPCC and CRU</w:t>
            </w:r>
          </w:p>
        </w:tc>
        <w:tc>
          <w:tcPr>
            <w:tcW w:w="378" w:type="pct"/>
            <w:shd w:val="clear" w:color="auto" w:fill="auto"/>
            <w:tcMar>
              <w:top w:w="100" w:type="dxa"/>
              <w:left w:w="100" w:type="dxa"/>
              <w:bottom w:w="100" w:type="dxa"/>
              <w:right w:w="100" w:type="dxa"/>
            </w:tcMar>
            <w:vAlign w:val="center"/>
          </w:tcPr>
          <w:p w14:paraId="00000235" w14:textId="77777777" w:rsidR="007813F4" w:rsidRPr="002E4822" w:rsidRDefault="009511AE">
            <w:pPr>
              <w:widowControl w:val="0"/>
              <w:spacing w:line="240" w:lineRule="auto"/>
              <w:ind w:left="127"/>
              <w:rPr>
                <w:rFonts w:ascii="Nunito" w:hAnsi="Nunito"/>
                <w:color w:val="000000" w:themeColor="text1"/>
                <w:sz w:val="20"/>
                <w:rPrChange w:id="7282" w:author="Craig Parker" w:date="2024-08-07T12:23:00Z">
                  <w:rPr>
                    <w:sz w:val="15"/>
                    <w:szCs w:val="15"/>
                  </w:rPr>
                </w:rPrChange>
              </w:rPr>
            </w:pPr>
            <w:r w:rsidRPr="002E4822">
              <w:rPr>
                <w:rFonts w:ascii="Nunito" w:hAnsi="Nunito"/>
                <w:color w:val="000000" w:themeColor="text1"/>
                <w:sz w:val="20"/>
                <w:rPrChange w:id="7283" w:author="Craig Parker" w:date="2024-08-07T12:23:00Z">
                  <w:rPr>
                    <w:sz w:val="15"/>
                    <w:szCs w:val="15"/>
                  </w:rPr>
                </w:rPrChange>
              </w:rPr>
              <w:lastRenderedPageBreak/>
              <w:t>UCT</w:t>
            </w:r>
          </w:p>
        </w:tc>
        <w:tc>
          <w:tcPr>
            <w:tcW w:w="633" w:type="pct"/>
            <w:shd w:val="clear" w:color="auto" w:fill="auto"/>
            <w:tcMar>
              <w:top w:w="100" w:type="dxa"/>
              <w:left w:w="100" w:type="dxa"/>
              <w:bottom w:w="100" w:type="dxa"/>
              <w:right w:w="100" w:type="dxa"/>
            </w:tcMar>
            <w:vAlign w:val="center"/>
          </w:tcPr>
          <w:p w14:paraId="00000236" w14:textId="77777777" w:rsidR="007813F4" w:rsidRPr="002E4822" w:rsidRDefault="009511AE">
            <w:pPr>
              <w:widowControl w:val="0"/>
              <w:spacing w:line="232" w:lineRule="auto"/>
              <w:ind w:left="110" w:right="93" w:firstLine="3"/>
              <w:rPr>
                <w:rFonts w:ascii="Nunito" w:hAnsi="Nunito"/>
                <w:color w:val="000000" w:themeColor="text1"/>
                <w:sz w:val="20"/>
                <w:rPrChange w:id="7284" w:author="Craig Parker" w:date="2024-08-07T12:23:00Z">
                  <w:rPr>
                    <w:sz w:val="15"/>
                    <w:szCs w:val="15"/>
                  </w:rPr>
                </w:rPrChange>
              </w:rPr>
            </w:pPr>
            <w:r w:rsidRPr="002E4822">
              <w:rPr>
                <w:rFonts w:ascii="Nunito" w:hAnsi="Nunito"/>
                <w:color w:val="000000" w:themeColor="text1"/>
                <w:sz w:val="20"/>
                <w:rPrChange w:id="7285" w:author="Craig Parker" w:date="2024-08-07T12:23:00Z">
                  <w:rPr>
                    <w:sz w:val="15"/>
                    <w:szCs w:val="15"/>
                  </w:rPr>
                </w:rPrChange>
              </w:rPr>
              <w:t>precipitation, maximum, mean and minimum temperature</w:t>
            </w:r>
          </w:p>
        </w:tc>
        <w:tc>
          <w:tcPr>
            <w:tcW w:w="486" w:type="pct"/>
            <w:shd w:val="clear" w:color="auto" w:fill="auto"/>
            <w:tcMar>
              <w:top w:w="100" w:type="dxa"/>
              <w:left w:w="100" w:type="dxa"/>
              <w:bottom w:w="100" w:type="dxa"/>
              <w:right w:w="100" w:type="dxa"/>
            </w:tcMar>
            <w:vAlign w:val="center"/>
          </w:tcPr>
          <w:p w14:paraId="00000237" w14:textId="77777777" w:rsidR="007813F4" w:rsidRPr="002E4822" w:rsidRDefault="009511AE">
            <w:pPr>
              <w:widowControl w:val="0"/>
              <w:spacing w:line="240" w:lineRule="auto"/>
              <w:ind w:left="122"/>
              <w:rPr>
                <w:rFonts w:ascii="Nunito" w:hAnsi="Nunito"/>
                <w:color w:val="000000" w:themeColor="text1"/>
                <w:sz w:val="20"/>
                <w:rPrChange w:id="7286" w:author="Craig Parker" w:date="2024-08-07T12:23:00Z">
                  <w:rPr>
                    <w:sz w:val="15"/>
                    <w:szCs w:val="15"/>
                  </w:rPr>
                </w:rPrChange>
              </w:rPr>
            </w:pPr>
            <w:r w:rsidRPr="002E4822">
              <w:rPr>
                <w:rFonts w:ascii="Nunito" w:hAnsi="Nunito"/>
                <w:color w:val="000000" w:themeColor="text1"/>
                <w:sz w:val="20"/>
                <w:rPrChange w:id="7287" w:author="Craig Parker" w:date="2024-08-07T12:23:00Z">
                  <w:rPr>
                    <w:sz w:val="15"/>
                    <w:szCs w:val="15"/>
                  </w:rPr>
                </w:rPrChange>
              </w:rPr>
              <w:t>Spatial:</w:t>
            </w:r>
          </w:p>
          <w:p w14:paraId="00000238" w14:textId="77777777" w:rsidR="007813F4" w:rsidRPr="002E4822" w:rsidRDefault="009511AE">
            <w:pPr>
              <w:widowControl w:val="0"/>
              <w:spacing w:line="240" w:lineRule="auto"/>
              <w:ind w:left="122"/>
              <w:rPr>
                <w:rFonts w:ascii="Nunito" w:hAnsi="Nunito"/>
                <w:color w:val="000000" w:themeColor="text1"/>
                <w:sz w:val="20"/>
                <w:rPrChange w:id="7288" w:author="Craig Parker" w:date="2024-08-07T12:23:00Z">
                  <w:rPr>
                    <w:sz w:val="15"/>
                    <w:szCs w:val="15"/>
                  </w:rPr>
                </w:rPrChange>
              </w:rPr>
            </w:pPr>
            <w:r w:rsidRPr="002E4822">
              <w:rPr>
                <w:rFonts w:ascii="Nunito" w:hAnsi="Nunito"/>
                <w:color w:val="000000" w:themeColor="text1"/>
                <w:sz w:val="20"/>
                <w:rPrChange w:id="7289" w:author="Craig Parker" w:date="2024-08-07T12:23:00Z">
                  <w:rPr>
                    <w:sz w:val="15"/>
                    <w:szCs w:val="15"/>
                  </w:rPr>
                </w:rPrChange>
              </w:rPr>
              <w:t>global, quasi-global, Africa depending on the dataset.</w:t>
            </w:r>
          </w:p>
          <w:p w14:paraId="00000239" w14:textId="77777777" w:rsidR="007813F4" w:rsidRPr="002E4822" w:rsidRDefault="009511AE">
            <w:pPr>
              <w:widowControl w:val="0"/>
              <w:spacing w:line="240" w:lineRule="auto"/>
              <w:ind w:left="122"/>
              <w:rPr>
                <w:rFonts w:ascii="Nunito" w:hAnsi="Nunito"/>
                <w:color w:val="000000" w:themeColor="text1"/>
                <w:sz w:val="20"/>
                <w:rPrChange w:id="7290" w:author="Craig Parker" w:date="2024-08-07T12:23:00Z">
                  <w:rPr>
                    <w:sz w:val="15"/>
                    <w:szCs w:val="15"/>
                  </w:rPr>
                </w:rPrChange>
              </w:rPr>
            </w:pPr>
            <w:r w:rsidRPr="002E4822">
              <w:rPr>
                <w:rFonts w:ascii="Nunito" w:hAnsi="Nunito"/>
                <w:color w:val="000000" w:themeColor="text1"/>
                <w:sz w:val="20"/>
                <w:rPrChange w:id="7291" w:author="Craig Parker" w:date="2024-08-07T12:23:00Z">
                  <w:rPr>
                    <w:sz w:val="15"/>
                    <w:szCs w:val="15"/>
                  </w:rPr>
                </w:rPrChange>
              </w:rPr>
              <w:t xml:space="preserve">Temporal: daily or </w:t>
            </w:r>
            <w:r w:rsidRPr="002E4822">
              <w:rPr>
                <w:rFonts w:ascii="Nunito" w:hAnsi="Nunito"/>
                <w:color w:val="000000" w:themeColor="text1"/>
                <w:sz w:val="20"/>
                <w:rPrChange w:id="7292" w:author="Craig Parker" w:date="2024-08-07T12:23:00Z">
                  <w:rPr>
                    <w:sz w:val="15"/>
                    <w:szCs w:val="15"/>
                  </w:rPr>
                </w:rPrChange>
              </w:rPr>
              <w:lastRenderedPageBreak/>
              <w:t>monthly depending on the dataset</w:t>
            </w:r>
          </w:p>
          <w:p w14:paraId="0000023A" w14:textId="77777777" w:rsidR="007813F4" w:rsidRPr="002E4822" w:rsidRDefault="007813F4">
            <w:pPr>
              <w:widowControl w:val="0"/>
              <w:spacing w:line="240" w:lineRule="auto"/>
              <w:ind w:left="122"/>
              <w:rPr>
                <w:rFonts w:ascii="Nunito" w:hAnsi="Nunito"/>
                <w:color w:val="000000" w:themeColor="text1"/>
                <w:sz w:val="20"/>
                <w:rPrChange w:id="7293" w:author="Craig Parker" w:date="2024-08-07T12:23:00Z">
                  <w:rPr>
                    <w:sz w:val="15"/>
                    <w:szCs w:val="15"/>
                  </w:rPr>
                </w:rPrChange>
              </w:rPr>
            </w:pPr>
          </w:p>
        </w:tc>
        <w:tc>
          <w:tcPr>
            <w:tcW w:w="583" w:type="pct"/>
            <w:shd w:val="clear" w:color="auto" w:fill="auto"/>
            <w:tcMar>
              <w:top w:w="100" w:type="dxa"/>
              <w:left w:w="100" w:type="dxa"/>
              <w:bottom w:w="100" w:type="dxa"/>
              <w:right w:w="100" w:type="dxa"/>
            </w:tcMar>
            <w:vAlign w:val="center"/>
          </w:tcPr>
          <w:p w14:paraId="0000023B" w14:textId="77777777" w:rsidR="007813F4" w:rsidRPr="002E4822" w:rsidRDefault="009511AE">
            <w:pPr>
              <w:widowControl w:val="0"/>
              <w:spacing w:line="236" w:lineRule="auto"/>
              <w:ind w:left="125" w:right="250" w:firstLine="1"/>
              <w:rPr>
                <w:rFonts w:ascii="Nunito" w:hAnsi="Nunito"/>
                <w:color w:val="000000" w:themeColor="text1"/>
                <w:sz w:val="20"/>
                <w:rPrChange w:id="7294" w:author="Craig Parker" w:date="2024-08-07T12:23:00Z">
                  <w:rPr>
                    <w:sz w:val="15"/>
                    <w:szCs w:val="15"/>
                  </w:rPr>
                </w:rPrChange>
              </w:rPr>
            </w:pPr>
            <w:r w:rsidRPr="002E4822">
              <w:rPr>
                <w:rFonts w:ascii="Nunito" w:hAnsi="Nunito"/>
                <w:color w:val="000000" w:themeColor="text1"/>
                <w:sz w:val="20"/>
                <w:rPrChange w:id="7295" w:author="Craig Parker" w:date="2024-08-07T12:23:00Z">
                  <w:rPr>
                    <w:sz w:val="15"/>
                    <w:szCs w:val="15"/>
                  </w:rPr>
                </w:rPrChange>
              </w:rPr>
              <w:lastRenderedPageBreak/>
              <w:t xml:space="preserve">Determination of </w:t>
            </w:r>
            <w:proofErr w:type="gramStart"/>
            <w:r w:rsidRPr="002E4822">
              <w:rPr>
                <w:rFonts w:ascii="Nunito" w:hAnsi="Nunito"/>
                <w:color w:val="000000" w:themeColor="text1"/>
                <w:sz w:val="20"/>
                <w:rPrChange w:id="7296" w:author="Craig Parker" w:date="2024-08-07T12:23:00Z">
                  <w:rPr>
                    <w:sz w:val="15"/>
                    <w:szCs w:val="15"/>
                  </w:rPr>
                </w:rPrChange>
              </w:rPr>
              <w:t>heat  hazard</w:t>
            </w:r>
            <w:proofErr w:type="gramEnd"/>
            <w:r w:rsidRPr="002E4822">
              <w:rPr>
                <w:rFonts w:ascii="Nunito" w:hAnsi="Nunito"/>
                <w:color w:val="000000" w:themeColor="text1"/>
                <w:sz w:val="20"/>
                <w:rPrChange w:id="7297" w:author="Craig Parker" w:date="2024-08-07T12:23:00Z">
                  <w:rPr>
                    <w:sz w:val="15"/>
                    <w:szCs w:val="15"/>
                  </w:rPr>
                </w:rPrChange>
              </w:rPr>
              <w:t xml:space="preserve">; Thermal </w:t>
            </w:r>
          </w:p>
          <w:p w14:paraId="0000023C" w14:textId="77777777" w:rsidR="007813F4" w:rsidRPr="002E4822" w:rsidRDefault="009511AE">
            <w:pPr>
              <w:widowControl w:val="0"/>
              <w:spacing w:line="240" w:lineRule="auto"/>
              <w:ind w:left="121"/>
              <w:rPr>
                <w:rFonts w:ascii="Nunito" w:hAnsi="Nunito"/>
                <w:color w:val="000000" w:themeColor="text1"/>
                <w:sz w:val="20"/>
                <w:rPrChange w:id="7298" w:author="Craig Parker" w:date="2024-08-07T12:23:00Z">
                  <w:rPr>
                    <w:sz w:val="15"/>
                    <w:szCs w:val="15"/>
                  </w:rPr>
                </w:rPrChange>
              </w:rPr>
            </w:pPr>
            <w:r w:rsidRPr="002E4822">
              <w:rPr>
                <w:rFonts w:ascii="Nunito" w:hAnsi="Nunito"/>
                <w:color w:val="000000" w:themeColor="text1"/>
                <w:sz w:val="20"/>
                <w:rPrChange w:id="7299" w:author="Craig Parker" w:date="2024-08-07T12:23:00Z">
                  <w:rPr>
                    <w:sz w:val="15"/>
                    <w:szCs w:val="15"/>
                  </w:rPr>
                </w:rPrChange>
              </w:rPr>
              <w:t xml:space="preserve">comfort </w:t>
            </w:r>
            <w:proofErr w:type="gramStart"/>
            <w:r w:rsidRPr="002E4822">
              <w:rPr>
                <w:rFonts w:ascii="Nunito" w:hAnsi="Nunito"/>
                <w:color w:val="000000" w:themeColor="text1"/>
                <w:sz w:val="20"/>
                <w:rPrChange w:id="7300" w:author="Craig Parker" w:date="2024-08-07T12:23:00Z">
                  <w:rPr>
                    <w:sz w:val="15"/>
                    <w:szCs w:val="15"/>
                  </w:rPr>
                </w:rPrChange>
              </w:rPr>
              <w:t>metrics;</w:t>
            </w:r>
            <w:proofErr w:type="gramEnd"/>
            <w:r w:rsidRPr="002E4822">
              <w:rPr>
                <w:rFonts w:ascii="Nunito" w:hAnsi="Nunito"/>
                <w:color w:val="000000" w:themeColor="text1"/>
                <w:sz w:val="20"/>
                <w:rPrChange w:id="7301" w:author="Craig Parker" w:date="2024-08-07T12:23:00Z">
                  <w:rPr>
                    <w:sz w:val="15"/>
                    <w:szCs w:val="15"/>
                  </w:rPr>
                </w:rPrChange>
              </w:rPr>
              <w:t xml:space="preserve">  </w:t>
            </w:r>
          </w:p>
          <w:p w14:paraId="0000023D" w14:textId="77777777" w:rsidR="007813F4" w:rsidRPr="002E4822" w:rsidRDefault="009511AE">
            <w:pPr>
              <w:widowControl w:val="0"/>
              <w:spacing w:line="240" w:lineRule="auto"/>
              <w:ind w:left="121"/>
              <w:rPr>
                <w:rFonts w:ascii="Nunito" w:hAnsi="Nunito"/>
                <w:color w:val="000000" w:themeColor="text1"/>
                <w:sz w:val="20"/>
                <w:rPrChange w:id="7302" w:author="Craig Parker" w:date="2024-08-07T12:23:00Z">
                  <w:rPr>
                    <w:sz w:val="15"/>
                    <w:szCs w:val="15"/>
                  </w:rPr>
                </w:rPrChange>
              </w:rPr>
            </w:pPr>
            <w:r w:rsidRPr="002E4822">
              <w:rPr>
                <w:rFonts w:ascii="Nunito" w:hAnsi="Nunito"/>
                <w:color w:val="000000" w:themeColor="text1"/>
                <w:sz w:val="20"/>
                <w:rPrChange w:id="7303" w:author="Craig Parker" w:date="2024-08-07T12:23:00Z">
                  <w:rPr>
                    <w:sz w:val="15"/>
                    <w:szCs w:val="15"/>
                  </w:rPr>
                </w:rPrChange>
              </w:rPr>
              <w:t xml:space="preserve">combined climate  </w:t>
            </w:r>
          </w:p>
          <w:p w14:paraId="0000023E" w14:textId="77777777" w:rsidR="007813F4" w:rsidRPr="002E4822" w:rsidRDefault="009511AE">
            <w:pPr>
              <w:widowControl w:val="0"/>
              <w:spacing w:line="236" w:lineRule="auto"/>
              <w:ind w:left="125" w:right="250" w:firstLine="1"/>
              <w:rPr>
                <w:rFonts w:ascii="Nunito" w:hAnsi="Nunito"/>
                <w:color w:val="000000" w:themeColor="text1"/>
                <w:sz w:val="20"/>
                <w:rPrChange w:id="7304" w:author="Craig Parker" w:date="2024-08-07T12:23:00Z">
                  <w:rPr>
                    <w:sz w:val="15"/>
                    <w:szCs w:val="15"/>
                  </w:rPr>
                </w:rPrChange>
              </w:rPr>
            </w:pPr>
            <w:r w:rsidRPr="002E4822">
              <w:rPr>
                <w:rFonts w:ascii="Nunito" w:hAnsi="Nunito"/>
                <w:color w:val="000000" w:themeColor="text1"/>
                <w:sz w:val="20"/>
                <w:rPrChange w:id="7305" w:author="Craig Parker" w:date="2024-08-07T12:23:00Z">
                  <w:rPr>
                    <w:sz w:val="15"/>
                    <w:szCs w:val="15"/>
                  </w:rPr>
                </w:rPrChange>
              </w:rPr>
              <w:t xml:space="preserve">exposures </w:t>
            </w:r>
            <w:r w:rsidRPr="002E4822">
              <w:rPr>
                <w:rFonts w:ascii="Nunito" w:hAnsi="Nunito"/>
                <w:color w:val="000000" w:themeColor="text1"/>
                <w:sz w:val="20"/>
                <w:rPrChange w:id="7306" w:author="Craig Parker" w:date="2024-08-07T12:23:00Z">
                  <w:rPr>
                    <w:sz w:val="15"/>
                    <w:szCs w:val="15"/>
                  </w:rPr>
                </w:rPrChange>
              </w:rPr>
              <w:lastRenderedPageBreak/>
              <w:t>(historical)</w:t>
            </w:r>
          </w:p>
        </w:tc>
      </w:tr>
      <w:tr w:rsidR="006E7398" w:rsidRPr="002E4822" w14:paraId="03B01F11" w14:textId="77777777" w:rsidTr="3E93EB8D">
        <w:trPr>
          <w:trHeight w:val="1113"/>
          <w:del w:id="7307" w:author="Craig Parker" w:date="2024-08-06T12:24:00Z"/>
        </w:trPr>
        <w:tc>
          <w:tcPr>
            <w:tcW w:w="1530" w:type="pct"/>
            <w:shd w:val="clear" w:color="auto" w:fill="auto"/>
            <w:tcMar>
              <w:top w:w="100" w:type="dxa"/>
              <w:left w:w="100" w:type="dxa"/>
              <w:bottom w:w="100" w:type="dxa"/>
              <w:right w:w="100" w:type="dxa"/>
            </w:tcMar>
            <w:vAlign w:val="center"/>
          </w:tcPr>
          <w:p w14:paraId="0000023F" w14:textId="77777777" w:rsidR="007813F4" w:rsidRPr="002E4822" w:rsidRDefault="009511AE">
            <w:pPr>
              <w:widowControl w:val="0"/>
              <w:spacing w:line="240" w:lineRule="auto"/>
              <w:ind w:left="123"/>
              <w:rPr>
                <w:rFonts w:ascii="Nunito" w:hAnsi="Nunito"/>
                <w:color w:val="000000" w:themeColor="text1"/>
                <w:sz w:val="20"/>
                <w:rPrChange w:id="7308" w:author="Craig Parker" w:date="2024-08-07T12:23:00Z">
                  <w:rPr>
                    <w:sz w:val="15"/>
                    <w:szCs w:val="15"/>
                  </w:rPr>
                </w:rPrChange>
              </w:rPr>
            </w:pPr>
            <w:r w:rsidRPr="002E4822">
              <w:rPr>
                <w:rFonts w:ascii="Nunito" w:hAnsi="Nunito"/>
                <w:color w:val="000000" w:themeColor="text1"/>
                <w:sz w:val="20"/>
                <w:rPrChange w:id="7309" w:author="Craig Parker" w:date="2024-08-07T12:23:00Z">
                  <w:rPr>
                    <w:sz w:val="15"/>
                    <w:szCs w:val="15"/>
                  </w:rPr>
                </w:rPrChange>
              </w:rPr>
              <w:lastRenderedPageBreak/>
              <w:t xml:space="preserve">Copernicus S2S  </w:t>
            </w:r>
          </w:p>
          <w:p w14:paraId="00000240" w14:textId="77777777" w:rsidR="007813F4" w:rsidRPr="002E4822" w:rsidRDefault="009511AE">
            <w:pPr>
              <w:widowControl w:val="0"/>
              <w:spacing w:line="236" w:lineRule="auto"/>
              <w:ind w:left="120" w:right="257"/>
              <w:rPr>
                <w:rFonts w:ascii="Nunito" w:hAnsi="Nunito"/>
                <w:color w:val="000000" w:themeColor="text1"/>
                <w:sz w:val="20"/>
                <w:rPrChange w:id="7310" w:author="Craig Parker" w:date="2024-08-07T12:23:00Z">
                  <w:rPr>
                    <w:sz w:val="15"/>
                    <w:szCs w:val="15"/>
                  </w:rPr>
                </w:rPrChange>
              </w:rPr>
            </w:pPr>
            <w:r w:rsidRPr="002E4822">
              <w:rPr>
                <w:rFonts w:ascii="Nunito" w:hAnsi="Nunito"/>
                <w:color w:val="000000" w:themeColor="text1"/>
                <w:sz w:val="20"/>
                <w:rPrChange w:id="7311" w:author="Craig Parker" w:date="2024-08-07T12:23:00Z">
                  <w:rPr>
                    <w:sz w:val="15"/>
                    <w:szCs w:val="15"/>
                  </w:rPr>
                </w:rPrChange>
              </w:rPr>
              <w:t xml:space="preserve">seasonal </w:t>
            </w:r>
            <w:proofErr w:type="gramStart"/>
            <w:r w:rsidRPr="002E4822">
              <w:rPr>
                <w:rFonts w:ascii="Nunito" w:hAnsi="Nunito"/>
                <w:color w:val="000000" w:themeColor="text1"/>
                <w:sz w:val="20"/>
                <w:rPrChange w:id="7312" w:author="Craig Parker" w:date="2024-08-07T12:23:00Z">
                  <w:rPr>
                    <w:sz w:val="15"/>
                    <w:szCs w:val="15"/>
                  </w:rPr>
                </w:rPrChange>
              </w:rPr>
              <w:t>forecast  data</w:t>
            </w:r>
            <w:proofErr w:type="gramEnd"/>
          </w:p>
        </w:tc>
        <w:tc>
          <w:tcPr>
            <w:tcW w:w="1391" w:type="pct"/>
            <w:shd w:val="clear" w:color="auto" w:fill="auto"/>
            <w:tcMar>
              <w:top w:w="100" w:type="dxa"/>
              <w:left w:w="100" w:type="dxa"/>
              <w:bottom w:w="100" w:type="dxa"/>
              <w:right w:w="100" w:type="dxa"/>
            </w:tcMar>
            <w:vAlign w:val="center"/>
          </w:tcPr>
          <w:p w14:paraId="00000241" w14:textId="77777777" w:rsidR="007813F4" w:rsidRPr="002E4822" w:rsidRDefault="009511AE">
            <w:pPr>
              <w:widowControl w:val="0"/>
              <w:spacing w:line="232" w:lineRule="auto"/>
              <w:ind w:left="111" w:right="312" w:firstLine="10"/>
              <w:rPr>
                <w:rFonts w:ascii="Nunito" w:hAnsi="Nunito"/>
                <w:color w:val="000000" w:themeColor="text1"/>
                <w:sz w:val="20"/>
                <w:rPrChange w:id="7313" w:author="Craig Parker" w:date="2024-08-07T12:23:00Z">
                  <w:rPr>
                    <w:sz w:val="15"/>
                    <w:szCs w:val="15"/>
                  </w:rPr>
                </w:rPrChange>
              </w:rPr>
            </w:pPr>
            <w:r w:rsidRPr="002E4822">
              <w:rPr>
                <w:rFonts w:ascii="Nunito" w:hAnsi="Nunito"/>
                <w:color w:val="000000" w:themeColor="text1"/>
                <w:sz w:val="20"/>
                <w:rPrChange w:id="7314" w:author="Craig Parker" w:date="2024-08-07T12:23:00Z">
                  <w:rPr>
                    <w:sz w:val="15"/>
                    <w:szCs w:val="15"/>
                  </w:rPr>
                </w:rPrChange>
              </w:rPr>
              <w:t xml:space="preserve">Model outputs </w:t>
            </w:r>
            <w:proofErr w:type="gramStart"/>
            <w:r w:rsidRPr="002E4822">
              <w:rPr>
                <w:rFonts w:ascii="Nunito" w:hAnsi="Nunito"/>
                <w:color w:val="000000" w:themeColor="text1"/>
                <w:sz w:val="20"/>
                <w:rPrChange w:id="7315" w:author="Craig Parker" w:date="2024-08-07T12:23:00Z">
                  <w:rPr>
                    <w:sz w:val="15"/>
                    <w:szCs w:val="15"/>
                  </w:rPr>
                </w:rPrChange>
              </w:rPr>
              <w:t>forecasting  climate</w:t>
            </w:r>
            <w:proofErr w:type="gramEnd"/>
            <w:r w:rsidRPr="002E4822">
              <w:rPr>
                <w:rFonts w:ascii="Nunito" w:hAnsi="Nunito"/>
                <w:color w:val="000000" w:themeColor="text1"/>
                <w:sz w:val="20"/>
                <w:rPrChange w:id="7316" w:author="Craig Parker" w:date="2024-08-07T12:23:00Z">
                  <w:rPr>
                    <w:sz w:val="15"/>
                    <w:szCs w:val="15"/>
                  </w:rPr>
                </w:rPrChange>
              </w:rPr>
              <w:t xml:space="preserve"> conditions over the  three months following the  forecast initialization</w:t>
            </w:r>
          </w:p>
        </w:tc>
        <w:tc>
          <w:tcPr>
            <w:tcW w:w="378" w:type="pct"/>
            <w:shd w:val="clear" w:color="auto" w:fill="auto"/>
            <w:tcMar>
              <w:top w:w="100" w:type="dxa"/>
              <w:left w:w="100" w:type="dxa"/>
              <w:bottom w:w="100" w:type="dxa"/>
              <w:right w:w="100" w:type="dxa"/>
            </w:tcMar>
            <w:vAlign w:val="center"/>
          </w:tcPr>
          <w:p w14:paraId="00000242" w14:textId="77777777" w:rsidR="007813F4" w:rsidRPr="002E4822" w:rsidRDefault="009511AE">
            <w:pPr>
              <w:widowControl w:val="0"/>
              <w:spacing w:line="240" w:lineRule="auto"/>
              <w:ind w:left="127"/>
              <w:rPr>
                <w:rFonts w:ascii="Nunito" w:hAnsi="Nunito"/>
                <w:color w:val="000000" w:themeColor="text1"/>
                <w:sz w:val="20"/>
                <w:rPrChange w:id="7317" w:author="Craig Parker" w:date="2024-08-07T12:23:00Z">
                  <w:rPr>
                    <w:sz w:val="15"/>
                    <w:szCs w:val="15"/>
                  </w:rPr>
                </w:rPrChange>
              </w:rPr>
            </w:pPr>
            <w:r w:rsidRPr="002E4822">
              <w:rPr>
                <w:rFonts w:ascii="Nunito" w:hAnsi="Nunito"/>
                <w:color w:val="000000" w:themeColor="text1"/>
                <w:sz w:val="20"/>
                <w:rPrChange w:id="7318" w:author="Craig Parker" w:date="2024-08-07T12:23:00Z">
                  <w:rPr>
                    <w:sz w:val="15"/>
                    <w:szCs w:val="15"/>
                  </w:rPr>
                </w:rPrChange>
              </w:rPr>
              <w:t>UCT</w:t>
            </w:r>
          </w:p>
        </w:tc>
        <w:tc>
          <w:tcPr>
            <w:tcW w:w="633" w:type="pct"/>
            <w:shd w:val="clear" w:color="auto" w:fill="auto"/>
            <w:tcMar>
              <w:top w:w="100" w:type="dxa"/>
              <w:left w:w="100" w:type="dxa"/>
              <w:bottom w:w="100" w:type="dxa"/>
              <w:right w:w="100" w:type="dxa"/>
            </w:tcMar>
            <w:vAlign w:val="center"/>
          </w:tcPr>
          <w:p w14:paraId="00000243" w14:textId="77777777" w:rsidR="007813F4" w:rsidRPr="002E4822" w:rsidRDefault="009511AE">
            <w:pPr>
              <w:widowControl w:val="0"/>
              <w:spacing w:line="233" w:lineRule="auto"/>
              <w:ind w:left="120" w:right="235" w:hanging="6"/>
              <w:rPr>
                <w:rFonts w:ascii="Nunito" w:hAnsi="Nunito"/>
                <w:color w:val="000000" w:themeColor="text1"/>
                <w:sz w:val="20"/>
                <w:rPrChange w:id="7319" w:author="Craig Parker" w:date="2024-08-07T12:23:00Z">
                  <w:rPr>
                    <w:sz w:val="15"/>
                    <w:szCs w:val="15"/>
                  </w:rPr>
                </w:rPrChange>
              </w:rPr>
            </w:pPr>
            <w:r w:rsidRPr="002E4822">
              <w:rPr>
                <w:rFonts w:ascii="Nunito" w:hAnsi="Nunito"/>
                <w:color w:val="000000" w:themeColor="text1"/>
                <w:sz w:val="20"/>
                <w:rPrChange w:id="7320" w:author="Craig Parker" w:date="2024-08-07T12:23:00Z">
                  <w:rPr>
                    <w:sz w:val="15"/>
                    <w:szCs w:val="15"/>
                  </w:rPr>
                </w:rPrChange>
              </w:rPr>
              <w:t xml:space="preserve">Temperature 2m above </w:t>
            </w:r>
            <w:proofErr w:type="gramStart"/>
            <w:r w:rsidRPr="002E4822">
              <w:rPr>
                <w:rFonts w:ascii="Nunito" w:hAnsi="Nunito"/>
                <w:color w:val="000000" w:themeColor="text1"/>
                <w:sz w:val="20"/>
                <w:rPrChange w:id="7321" w:author="Craig Parker" w:date="2024-08-07T12:23:00Z">
                  <w:rPr>
                    <w:sz w:val="15"/>
                    <w:szCs w:val="15"/>
                  </w:rPr>
                </w:rPrChange>
              </w:rPr>
              <w:t>ground  (</w:t>
            </w:r>
            <w:proofErr w:type="gramEnd"/>
            <w:r w:rsidRPr="002E4822">
              <w:rPr>
                <w:rFonts w:ascii="Nunito" w:hAnsi="Nunito"/>
                <w:color w:val="000000" w:themeColor="text1"/>
                <w:sz w:val="20"/>
                <w:rPrChange w:id="7322" w:author="Craig Parker" w:date="2024-08-07T12:23:00Z">
                  <w:rPr>
                    <w:sz w:val="15"/>
                    <w:szCs w:val="15"/>
                  </w:rPr>
                </w:rPrChange>
              </w:rPr>
              <w:t>min, max), Daily precipitation  (total)</w:t>
            </w:r>
          </w:p>
        </w:tc>
        <w:tc>
          <w:tcPr>
            <w:tcW w:w="486" w:type="pct"/>
            <w:shd w:val="clear" w:color="auto" w:fill="auto"/>
            <w:tcMar>
              <w:top w:w="100" w:type="dxa"/>
              <w:left w:w="100" w:type="dxa"/>
              <w:bottom w:w="100" w:type="dxa"/>
              <w:right w:w="100" w:type="dxa"/>
            </w:tcMar>
            <w:vAlign w:val="center"/>
          </w:tcPr>
          <w:p w14:paraId="00000244" w14:textId="77777777" w:rsidR="007813F4" w:rsidRPr="002E4822" w:rsidRDefault="009511AE">
            <w:pPr>
              <w:widowControl w:val="0"/>
              <w:spacing w:line="240" w:lineRule="auto"/>
              <w:ind w:left="118"/>
              <w:rPr>
                <w:rFonts w:ascii="Nunito" w:hAnsi="Nunito"/>
                <w:color w:val="000000" w:themeColor="text1"/>
                <w:sz w:val="20"/>
                <w:rPrChange w:id="7323" w:author="Craig Parker" w:date="2024-08-07T12:23:00Z">
                  <w:rPr>
                    <w:sz w:val="15"/>
                    <w:szCs w:val="15"/>
                  </w:rPr>
                </w:rPrChange>
              </w:rPr>
            </w:pPr>
            <w:r w:rsidRPr="002E4822">
              <w:rPr>
                <w:rFonts w:ascii="Nunito" w:hAnsi="Nunito"/>
                <w:color w:val="000000" w:themeColor="text1"/>
                <w:sz w:val="20"/>
                <w:rPrChange w:id="7324" w:author="Craig Parker" w:date="2024-08-07T12:23:00Z">
                  <w:rPr>
                    <w:sz w:val="15"/>
                    <w:szCs w:val="15"/>
                  </w:rPr>
                </w:rPrChange>
              </w:rPr>
              <w:t>Temporal: daily</w:t>
            </w:r>
          </w:p>
        </w:tc>
        <w:tc>
          <w:tcPr>
            <w:tcW w:w="583" w:type="pct"/>
            <w:shd w:val="clear" w:color="auto" w:fill="auto"/>
            <w:tcMar>
              <w:top w:w="100" w:type="dxa"/>
              <w:left w:w="100" w:type="dxa"/>
              <w:bottom w:w="100" w:type="dxa"/>
              <w:right w:w="100" w:type="dxa"/>
            </w:tcMar>
            <w:vAlign w:val="center"/>
          </w:tcPr>
          <w:p w14:paraId="00000245" w14:textId="77777777" w:rsidR="007813F4" w:rsidRPr="002E4822" w:rsidRDefault="009511AE">
            <w:pPr>
              <w:widowControl w:val="0"/>
              <w:spacing w:line="232" w:lineRule="auto"/>
              <w:ind w:left="115" w:right="205" w:firstLine="6"/>
              <w:rPr>
                <w:rFonts w:ascii="Nunito" w:hAnsi="Nunito"/>
                <w:color w:val="000000" w:themeColor="text1"/>
                <w:sz w:val="20"/>
                <w:rPrChange w:id="7325" w:author="Craig Parker" w:date="2024-08-07T12:23:00Z">
                  <w:rPr>
                    <w:sz w:val="15"/>
                    <w:szCs w:val="15"/>
                  </w:rPr>
                </w:rPrChange>
              </w:rPr>
            </w:pPr>
            <w:r w:rsidRPr="002E4822">
              <w:rPr>
                <w:rFonts w:ascii="Nunito" w:hAnsi="Nunito"/>
                <w:color w:val="000000" w:themeColor="text1"/>
                <w:sz w:val="20"/>
                <w:rPrChange w:id="7326" w:author="Craig Parker" w:date="2024-08-07T12:23:00Z">
                  <w:rPr>
                    <w:sz w:val="15"/>
                    <w:szCs w:val="15"/>
                  </w:rPr>
                </w:rPrChange>
              </w:rPr>
              <w:t xml:space="preserve">Seasonal (weeks to </w:t>
            </w:r>
            <w:proofErr w:type="gramStart"/>
            <w:r w:rsidRPr="002E4822">
              <w:rPr>
                <w:rFonts w:ascii="Nunito" w:hAnsi="Nunito"/>
                <w:color w:val="000000" w:themeColor="text1"/>
                <w:sz w:val="20"/>
                <w:rPrChange w:id="7327" w:author="Craig Parker" w:date="2024-08-07T12:23:00Z">
                  <w:rPr>
                    <w:sz w:val="15"/>
                    <w:szCs w:val="15"/>
                  </w:rPr>
                </w:rPrChange>
              </w:rPr>
              <w:t>3  months</w:t>
            </w:r>
            <w:proofErr w:type="gramEnd"/>
            <w:r w:rsidRPr="002E4822">
              <w:rPr>
                <w:rFonts w:ascii="Nunito" w:hAnsi="Nunito"/>
                <w:color w:val="000000" w:themeColor="text1"/>
                <w:sz w:val="20"/>
                <w:rPrChange w:id="7328" w:author="Craig Parker" w:date="2024-08-07T12:23:00Z">
                  <w:rPr>
                    <w:sz w:val="15"/>
                    <w:szCs w:val="15"/>
                  </w:rPr>
                </w:rPrChange>
              </w:rPr>
              <w:t xml:space="preserve">) time horizon  forecasting of relevant  weather conditions  </w:t>
            </w:r>
          </w:p>
          <w:p w14:paraId="00000246" w14:textId="77777777" w:rsidR="007813F4" w:rsidRPr="002E4822" w:rsidRDefault="009511AE">
            <w:pPr>
              <w:widowControl w:val="0"/>
              <w:spacing w:before="2" w:line="230" w:lineRule="auto"/>
              <w:ind w:left="115" w:right="206" w:firstLine="9"/>
              <w:rPr>
                <w:rFonts w:ascii="Nunito" w:hAnsi="Nunito"/>
                <w:color w:val="000000" w:themeColor="text1"/>
                <w:sz w:val="20"/>
                <w:rPrChange w:id="7329" w:author="Craig Parker" w:date="2024-08-07T12:23:00Z">
                  <w:rPr>
                    <w:sz w:val="15"/>
                    <w:szCs w:val="15"/>
                  </w:rPr>
                </w:rPrChange>
              </w:rPr>
            </w:pPr>
            <w:r w:rsidRPr="002E4822">
              <w:rPr>
                <w:rFonts w:ascii="Nunito" w:hAnsi="Nunito"/>
                <w:color w:val="000000" w:themeColor="text1"/>
                <w:sz w:val="20"/>
                <w:rPrChange w:id="7330" w:author="Craig Parker" w:date="2024-08-07T12:23:00Z">
                  <w:rPr>
                    <w:sz w:val="15"/>
                    <w:szCs w:val="15"/>
                  </w:rPr>
                </w:rPrChange>
              </w:rPr>
              <w:t xml:space="preserve">(heat hazard) for </w:t>
            </w:r>
            <w:proofErr w:type="gramStart"/>
            <w:r w:rsidRPr="002E4822">
              <w:rPr>
                <w:rFonts w:ascii="Nunito" w:hAnsi="Nunito"/>
                <w:color w:val="000000" w:themeColor="text1"/>
                <w:sz w:val="20"/>
                <w:rPrChange w:id="7331" w:author="Craig Parker" w:date="2024-08-07T12:23:00Z">
                  <w:rPr>
                    <w:sz w:val="15"/>
                    <w:szCs w:val="15"/>
                  </w:rPr>
                </w:rPrChange>
              </w:rPr>
              <w:t>early  warning</w:t>
            </w:r>
            <w:proofErr w:type="gramEnd"/>
          </w:p>
        </w:tc>
      </w:tr>
      <w:tr w:rsidR="006E7398" w:rsidRPr="002E4822" w14:paraId="16A47B76" w14:textId="77777777" w:rsidTr="3E93EB8D">
        <w:trPr>
          <w:trHeight w:val="561"/>
          <w:del w:id="7332" w:author="Craig Parker" w:date="2024-08-06T12:24:00Z"/>
        </w:trPr>
        <w:tc>
          <w:tcPr>
            <w:tcW w:w="1530" w:type="pct"/>
            <w:shd w:val="clear" w:color="auto" w:fill="auto"/>
            <w:tcMar>
              <w:top w:w="100" w:type="dxa"/>
              <w:left w:w="100" w:type="dxa"/>
              <w:bottom w:w="100" w:type="dxa"/>
              <w:right w:w="100" w:type="dxa"/>
            </w:tcMar>
            <w:vAlign w:val="center"/>
          </w:tcPr>
          <w:p w14:paraId="00000247" w14:textId="77777777" w:rsidR="007813F4" w:rsidRPr="002E4822" w:rsidRDefault="009511AE">
            <w:pPr>
              <w:widowControl w:val="0"/>
              <w:spacing w:line="240" w:lineRule="auto"/>
              <w:ind w:left="123"/>
              <w:rPr>
                <w:rFonts w:ascii="Nunito" w:hAnsi="Nunito"/>
                <w:color w:val="000000" w:themeColor="text1"/>
                <w:sz w:val="20"/>
                <w:rPrChange w:id="7333" w:author="Craig Parker" w:date="2024-08-07T12:23:00Z">
                  <w:rPr>
                    <w:sz w:val="15"/>
                    <w:szCs w:val="15"/>
                  </w:rPr>
                </w:rPrChange>
              </w:rPr>
            </w:pPr>
            <w:r w:rsidRPr="002E4822">
              <w:rPr>
                <w:rFonts w:ascii="Nunito" w:hAnsi="Nunito"/>
                <w:color w:val="000000" w:themeColor="text1"/>
                <w:sz w:val="20"/>
                <w:rPrChange w:id="7334" w:author="Craig Parker" w:date="2024-08-07T12:23:00Z">
                  <w:rPr>
                    <w:sz w:val="15"/>
                    <w:szCs w:val="15"/>
                  </w:rPr>
                </w:rPrChange>
              </w:rPr>
              <w:t xml:space="preserve">CP4-A (NERC  </w:t>
            </w:r>
          </w:p>
          <w:p w14:paraId="00000248" w14:textId="77777777" w:rsidR="007813F4" w:rsidRPr="002E4822" w:rsidRDefault="009511AE">
            <w:pPr>
              <w:widowControl w:val="0"/>
              <w:spacing w:line="240" w:lineRule="auto"/>
              <w:ind w:left="119"/>
              <w:rPr>
                <w:rFonts w:ascii="Nunito" w:hAnsi="Nunito"/>
                <w:color w:val="000000" w:themeColor="text1"/>
                <w:sz w:val="20"/>
                <w:rPrChange w:id="7335" w:author="Craig Parker" w:date="2024-08-07T12:23:00Z">
                  <w:rPr>
                    <w:sz w:val="15"/>
                    <w:szCs w:val="15"/>
                  </w:rPr>
                </w:rPrChange>
              </w:rPr>
            </w:pPr>
            <w:r w:rsidRPr="002E4822">
              <w:rPr>
                <w:rFonts w:ascii="Nunito" w:hAnsi="Nunito"/>
                <w:color w:val="000000" w:themeColor="text1"/>
                <w:sz w:val="20"/>
                <w:rPrChange w:id="7336" w:author="Craig Parker" w:date="2024-08-07T12:23:00Z">
                  <w:rPr>
                    <w:sz w:val="15"/>
                    <w:szCs w:val="15"/>
                  </w:rPr>
                </w:rPrChange>
              </w:rPr>
              <w:t>JASMIN)</w:t>
            </w:r>
          </w:p>
        </w:tc>
        <w:tc>
          <w:tcPr>
            <w:tcW w:w="1391" w:type="pct"/>
            <w:shd w:val="clear" w:color="auto" w:fill="auto"/>
            <w:tcMar>
              <w:top w:w="100" w:type="dxa"/>
              <w:left w:w="100" w:type="dxa"/>
              <w:bottom w:w="100" w:type="dxa"/>
              <w:right w:w="100" w:type="dxa"/>
            </w:tcMar>
            <w:vAlign w:val="center"/>
          </w:tcPr>
          <w:p w14:paraId="00000249" w14:textId="77777777" w:rsidR="007813F4" w:rsidRPr="002E4822" w:rsidRDefault="009511AE">
            <w:pPr>
              <w:widowControl w:val="0"/>
              <w:spacing w:line="230" w:lineRule="auto"/>
              <w:ind w:left="111" w:right="241"/>
              <w:rPr>
                <w:rFonts w:ascii="Nunito" w:hAnsi="Nunito"/>
                <w:color w:val="000000" w:themeColor="text1"/>
                <w:sz w:val="20"/>
                <w:rPrChange w:id="7337" w:author="Craig Parker" w:date="2024-08-07T12:23:00Z">
                  <w:rPr>
                    <w:sz w:val="15"/>
                    <w:szCs w:val="15"/>
                  </w:rPr>
                </w:rPrChange>
              </w:rPr>
            </w:pPr>
            <w:r w:rsidRPr="002E4822">
              <w:rPr>
                <w:rFonts w:ascii="Nunito" w:hAnsi="Nunito"/>
                <w:color w:val="000000" w:themeColor="text1"/>
                <w:sz w:val="20"/>
                <w:rPrChange w:id="7338" w:author="Craig Parker" w:date="2024-08-07T12:23:00Z">
                  <w:rPr>
                    <w:sz w:val="15"/>
                    <w:szCs w:val="15"/>
                  </w:rPr>
                </w:rPrChange>
              </w:rPr>
              <w:t>Very high resolution (4</w:t>
            </w:r>
            <w:proofErr w:type="gramStart"/>
            <w:r w:rsidRPr="002E4822">
              <w:rPr>
                <w:rFonts w:ascii="Nunito" w:hAnsi="Nunito"/>
                <w:color w:val="000000" w:themeColor="text1"/>
                <w:sz w:val="20"/>
                <w:rPrChange w:id="7339" w:author="Craig Parker" w:date="2024-08-07T12:23:00Z">
                  <w:rPr>
                    <w:sz w:val="15"/>
                    <w:szCs w:val="15"/>
                  </w:rPr>
                </w:rPrChange>
              </w:rPr>
              <w:t>km)  simulations</w:t>
            </w:r>
            <w:proofErr w:type="gramEnd"/>
            <w:r w:rsidRPr="002E4822">
              <w:rPr>
                <w:rFonts w:ascii="Nunito" w:hAnsi="Nunito"/>
                <w:color w:val="000000" w:themeColor="text1"/>
                <w:sz w:val="20"/>
                <w:rPrChange w:id="7340" w:author="Craig Parker" w:date="2024-08-07T12:23:00Z">
                  <w:rPr>
                    <w:sz w:val="15"/>
                    <w:szCs w:val="15"/>
                  </w:rPr>
                </w:rPrChange>
              </w:rPr>
              <w:t xml:space="preserve"> of historical and  future climate over Africa</w:t>
            </w:r>
          </w:p>
        </w:tc>
        <w:tc>
          <w:tcPr>
            <w:tcW w:w="378" w:type="pct"/>
            <w:shd w:val="clear" w:color="auto" w:fill="auto"/>
            <w:tcMar>
              <w:top w:w="100" w:type="dxa"/>
              <w:left w:w="100" w:type="dxa"/>
              <w:bottom w:w="100" w:type="dxa"/>
              <w:right w:w="100" w:type="dxa"/>
            </w:tcMar>
            <w:vAlign w:val="center"/>
          </w:tcPr>
          <w:p w14:paraId="0000024A" w14:textId="77777777" w:rsidR="007813F4" w:rsidRPr="002E4822" w:rsidRDefault="009511AE">
            <w:pPr>
              <w:widowControl w:val="0"/>
              <w:spacing w:line="240" w:lineRule="auto"/>
              <w:ind w:left="127"/>
              <w:rPr>
                <w:rFonts w:ascii="Nunito" w:hAnsi="Nunito"/>
                <w:color w:val="000000" w:themeColor="text1"/>
                <w:sz w:val="20"/>
                <w:rPrChange w:id="7341" w:author="Craig Parker" w:date="2024-08-07T12:23:00Z">
                  <w:rPr>
                    <w:sz w:val="15"/>
                    <w:szCs w:val="15"/>
                  </w:rPr>
                </w:rPrChange>
              </w:rPr>
            </w:pPr>
            <w:r w:rsidRPr="002E4822">
              <w:rPr>
                <w:rFonts w:ascii="Nunito" w:hAnsi="Nunito"/>
                <w:color w:val="000000" w:themeColor="text1"/>
                <w:sz w:val="20"/>
                <w:rPrChange w:id="7342" w:author="Craig Parker" w:date="2024-08-07T12:23:00Z">
                  <w:rPr>
                    <w:sz w:val="15"/>
                    <w:szCs w:val="15"/>
                  </w:rPr>
                </w:rPrChange>
              </w:rPr>
              <w:t>UCT</w:t>
            </w:r>
          </w:p>
        </w:tc>
        <w:tc>
          <w:tcPr>
            <w:tcW w:w="633" w:type="pct"/>
            <w:shd w:val="clear" w:color="auto" w:fill="auto"/>
            <w:tcMar>
              <w:top w:w="100" w:type="dxa"/>
              <w:left w:w="100" w:type="dxa"/>
              <w:bottom w:w="100" w:type="dxa"/>
              <w:right w:w="100" w:type="dxa"/>
            </w:tcMar>
            <w:vAlign w:val="center"/>
          </w:tcPr>
          <w:p w14:paraId="0000024B" w14:textId="77777777" w:rsidR="007813F4" w:rsidRPr="002E4822" w:rsidRDefault="009511AE">
            <w:pPr>
              <w:widowControl w:val="0"/>
              <w:spacing w:line="230" w:lineRule="auto"/>
              <w:ind w:left="120" w:right="235" w:hanging="6"/>
              <w:rPr>
                <w:rFonts w:ascii="Nunito" w:hAnsi="Nunito"/>
                <w:color w:val="000000" w:themeColor="text1"/>
                <w:sz w:val="20"/>
                <w:rPrChange w:id="7343" w:author="Craig Parker" w:date="2024-08-07T12:23:00Z">
                  <w:rPr>
                    <w:sz w:val="15"/>
                    <w:szCs w:val="15"/>
                  </w:rPr>
                </w:rPrChange>
              </w:rPr>
            </w:pPr>
            <w:r w:rsidRPr="002E4822">
              <w:rPr>
                <w:rFonts w:ascii="Nunito" w:hAnsi="Nunito"/>
                <w:color w:val="000000" w:themeColor="text1"/>
                <w:sz w:val="20"/>
                <w:rPrChange w:id="7344" w:author="Craig Parker" w:date="2024-08-07T12:23:00Z">
                  <w:rPr>
                    <w:sz w:val="15"/>
                    <w:szCs w:val="15"/>
                  </w:rPr>
                </w:rPrChange>
              </w:rPr>
              <w:t xml:space="preserve">Temperature 2m above </w:t>
            </w:r>
            <w:proofErr w:type="gramStart"/>
            <w:r w:rsidRPr="002E4822">
              <w:rPr>
                <w:rFonts w:ascii="Nunito" w:hAnsi="Nunito"/>
                <w:color w:val="000000" w:themeColor="text1"/>
                <w:sz w:val="20"/>
                <w:rPrChange w:id="7345" w:author="Craig Parker" w:date="2024-08-07T12:23:00Z">
                  <w:rPr>
                    <w:sz w:val="15"/>
                    <w:szCs w:val="15"/>
                  </w:rPr>
                </w:rPrChange>
              </w:rPr>
              <w:t>ground  (</w:t>
            </w:r>
            <w:proofErr w:type="gramEnd"/>
            <w:r w:rsidRPr="002E4822">
              <w:rPr>
                <w:rFonts w:ascii="Nunito" w:hAnsi="Nunito"/>
                <w:color w:val="000000" w:themeColor="text1"/>
                <w:sz w:val="20"/>
                <w:rPrChange w:id="7346" w:author="Craig Parker" w:date="2024-08-07T12:23:00Z">
                  <w:rPr>
                    <w:sz w:val="15"/>
                    <w:szCs w:val="15"/>
                  </w:rPr>
                </w:rPrChange>
              </w:rPr>
              <w:t>min, max), daily precipitation  (total), multi-level circulation</w:t>
            </w:r>
          </w:p>
        </w:tc>
        <w:tc>
          <w:tcPr>
            <w:tcW w:w="486" w:type="pct"/>
            <w:shd w:val="clear" w:color="auto" w:fill="auto"/>
            <w:tcMar>
              <w:top w:w="100" w:type="dxa"/>
              <w:left w:w="100" w:type="dxa"/>
              <w:bottom w:w="100" w:type="dxa"/>
              <w:right w:w="100" w:type="dxa"/>
            </w:tcMar>
            <w:vAlign w:val="center"/>
          </w:tcPr>
          <w:p w14:paraId="0000024C" w14:textId="77777777" w:rsidR="007813F4" w:rsidRPr="002E4822" w:rsidRDefault="009511AE">
            <w:pPr>
              <w:widowControl w:val="0"/>
              <w:spacing w:line="240" w:lineRule="auto"/>
              <w:ind w:left="118"/>
              <w:rPr>
                <w:rFonts w:ascii="Nunito" w:hAnsi="Nunito"/>
                <w:color w:val="000000" w:themeColor="text1"/>
                <w:sz w:val="20"/>
                <w:rPrChange w:id="7347" w:author="Craig Parker" w:date="2024-08-07T12:23:00Z">
                  <w:rPr>
                    <w:sz w:val="15"/>
                    <w:szCs w:val="15"/>
                  </w:rPr>
                </w:rPrChange>
              </w:rPr>
            </w:pPr>
            <w:r w:rsidRPr="002E4822">
              <w:rPr>
                <w:rFonts w:ascii="Nunito" w:hAnsi="Nunito"/>
                <w:color w:val="000000" w:themeColor="text1"/>
                <w:sz w:val="20"/>
                <w:rPrChange w:id="7348" w:author="Craig Parker" w:date="2024-08-07T12:23:00Z">
                  <w:rPr>
                    <w:sz w:val="15"/>
                    <w:szCs w:val="15"/>
                  </w:rPr>
                </w:rPrChange>
              </w:rPr>
              <w:t>Temporal: hourly</w:t>
            </w:r>
          </w:p>
        </w:tc>
        <w:tc>
          <w:tcPr>
            <w:tcW w:w="583" w:type="pct"/>
            <w:shd w:val="clear" w:color="auto" w:fill="auto"/>
            <w:tcMar>
              <w:top w:w="100" w:type="dxa"/>
              <w:left w:w="100" w:type="dxa"/>
              <w:bottom w:w="100" w:type="dxa"/>
              <w:right w:w="100" w:type="dxa"/>
            </w:tcMar>
            <w:vAlign w:val="center"/>
          </w:tcPr>
          <w:p w14:paraId="0000024D" w14:textId="77777777" w:rsidR="007813F4" w:rsidRPr="002E4822" w:rsidRDefault="009511AE">
            <w:pPr>
              <w:widowControl w:val="0"/>
              <w:spacing w:line="230" w:lineRule="auto"/>
              <w:ind w:left="118" w:right="108" w:firstLine="9"/>
              <w:rPr>
                <w:rFonts w:ascii="Nunito" w:hAnsi="Nunito"/>
                <w:color w:val="000000" w:themeColor="text1"/>
                <w:sz w:val="20"/>
                <w:rPrChange w:id="7349" w:author="Craig Parker" w:date="2024-08-07T12:23:00Z">
                  <w:rPr>
                    <w:sz w:val="15"/>
                    <w:szCs w:val="15"/>
                  </w:rPr>
                </w:rPrChange>
              </w:rPr>
            </w:pPr>
            <w:r w:rsidRPr="002E4822">
              <w:rPr>
                <w:rFonts w:ascii="Nunito" w:hAnsi="Nunito"/>
                <w:color w:val="000000" w:themeColor="text1"/>
                <w:sz w:val="20"/>
                <w:rPrChange w:id="7350" w:author="Craig Parker" w:date="2024-08-07T12:23:00Z">
                  <w:rPr>
                    <w:sz w:val="15"/>
                    <w:szCs w:val="15"/>
                  </w:rPr>
                </w:rPrChange>
              </w:rPr>
              <w:t xml:space="preserve">Dynamical </w:t>
            </w:r>
            <w:proofErr w:type="gramStart"/>
            <w:r w:rsidRPr="002E4822">
              <w:rPr>
                <w:rFonts w:ascii="Nunito" w:hAnsi="Nunito"/>
                <w:color w:val="000000" w:themeColor="text1"/>
                <w:sz w:val="20"/>
                <w:rPrChange w:id="7351" w:author="Craig Parker" w:date="2024-08-07T12:23:00Z">
                  <w:rPr>
                    <w:sz w:val="15"/>
                    <w:szCs w:val="15"/>
                  </w:rPr>
                </w:rPrChange>
              </w:rPr>
              <w:t>downscaling  to</w:t>
            </w:r>
            <w:proofErr w:type="gramEnd"/>
            <w:r w:rsidRPr="002E4822">
              <w:rPr>
                <w:rFonts w:ascii="Nunito" w:hAnsi="Nunito"/>
                <w:color w:val="000000" w:themeColor="text1"/>
                <w:sz w:val="20"/>
                <w:rPrChange w:id="7352" w:author="Craig Parker" w:date="2024-08-07T12:23:00Z">
                  <w:rPr>
                    <w:sz w:val="15"/>
                    <w:szCs w:val="15"/>
                  </w:rPr>
                </w:rPrChange>
              </w:rPr>
              <w:t xml:space="preserve"> support sub-urban  temp hazard mapping</w:t>
            </w:r>
          </w:p>
        </w:tc>
      </w:tr>
      <w:tr w:rsidR="006E7398" w:rsidRPr="002E4822" w14:paraId="3F211EC1" w14:textId="77777777" w:rsidTr="3E93EB8D">
        <w:trPr>
          <w:trHeight w:val="743"/>
          <w:del w:id="7353" w:author="Craig Parker" w:date="2024-08-06T12:24:00Z"/>
        </w:trPr>
        <w:tc>
          <w:tcPr>
            <w:tcW w:w="1530" w:type="pct"/>
            <w:shd w:val="clear" w:color="auto" w:fill="auto"/>
            <w:tcMar>
              <w:top w:w="100" w:type="dxa"/>
              <w:left w:w="100" w:type="dxa"/>
              <w:bottom w:w="100" w:type="dxa"/>
              <w:right w:w="100" w:type="dxa"/>
            </w:tcMar>
            <w:vAlign w:val="center"/>
          </w:tcPr>
          <w:p w14:paraId="0000024E" w14:textId="77777777" w:rsidR="007813F4" w:rsidRPr="002E4822" w:rsidRDefault="009511AE">
            <w:pPr>
              <w:widowControl w:val="0"/>
              <w:spacing w:line="240" w:lineRule="auto"/>
              <w:ind w:left="123"/>
              <w:rPr>
                <w:rFonts w:ascii="Nunito" w:hAnsi="Nunito"/>
                <w:color w:val="000000" w:themeColor="text1"/>
                <w:sz w:val="20"/>
                <w:rPrChange w:id="7354" w:author="Craig Parker" w:date="2024-08-07T12:23:00Z">
                  <w:rPr>
                    <w:sz w:val="15"/>
                    <w:szCs w:val="15"/>
                  </w:rPr>
                </w:rPrChange>
              </w:rPr>
            </w:pPr>
            <w:r w:rsidRPr="002E4822">
              <w:rPr>
                <w:rFonts w:ascii="Nunito" w:hAnsi="Nunito"/>
                <w:color w:val="000000" w:themeColor="text1"/>
                <w:sz w:val="20"/>
                <w:rPrChange w:id="7355" w:author="Craig Parker" w:date="2024-08-07T12:23:00Z">
                  <w:rPr>
                    <w:sz w:val="15"/>
                    <w:szCs w:val="15"/>
                  </w:rPr>
                </w:rPrChange>
              </w:rPr>
              <w:lastRenderedPageBreak/>
              <w:t xml:space="preserve">CORDEX Africa  </w:t>
            </w:r>
          </w:p>
          <w:p w14:paraId="0000024F" w14:textId="77777777" w:rsidR="007813F4" w:rsidRPr="002E4822" w:rsidRDefault="009511AE">
            <w:pPr>
              <w:widowControl w:val="0"/>
              <w:spacing w:line="240" w:lineRule="auto"/>
              <w:ind w:left="124"/>
              <w:rPr>
                <w:rFonts w:ascii="Nunito" w:hAnsi="Nunito"/>
                <w:color w:val="000000" w:themeColor="text1"/>
                <w:sz w:val="20"/>
                <w:rPrChange w:id="7356" w:author="Craig Parker" w:date="2024-08-07T12:23:00Z">
                  <w:rPr>
                    <w:sz w:val="15"/>
                    <w:szCs w:val="15"/>
                  </w:rPr>
                </w:rPrChange>
              </w:rPr>
            </w:pPr>
            <w:r w:rsidRPr="002E4822">
              <w:rPr>
                <w:rFonts w:ascii="Nunito" w:hAnsi="Nunito"/>
                <w:color w:val="000000" w:themeColor="text1"/>
                <w:sz w:val="20"/>
                <w:rPrChange w:id="7357" w:author="Craig Parker" w:date="2024-08-07T12:23:00Z">
                  <w:rPr>
                    <w:sz w:val="15"/>
                    <w:szCs w:val="15"/>
                  </w:rPr>
                </w:rPrChange>
              </w:rPr>
              <w:t>(ESGF)</w:t>
            </w:r>
          </w:p>
        </w:tc>
        <w:tc>
          <w:tcPr>
            <w:tcW w:w="1391" w:type="pct"/>
            <w:shd w:val="clear" w:color="auto" w:fill="auto"/>
            <w:tcMar>
              <w:top w:w="100" w:type="dxa"/>
              <w:left w:w="100" w:type="dxa"/>
              <w:bottom w:w="100" w:type="dxa"/>
              <w:right w:w="100" w:type="dxa"/>
            </w:tcMar>
            <w:vAlign w:val="center"/>
          </w:tcPr>
          <w:p w14:paraId="00000250" w14:textId="77777777" w:rsidR="007813F4" w:rsidRPr="002E4822" w:rsidRDefault="009511AE">
            <w:pPr>
              <w:widowControl w:val="0"/>
              <w:spacing w:line="230" w:lineRule="auto"/>
              <w:ind w:left="110" w:right="339" w:firstLine="12"/>
              <w:rPr>
                <w:rFonts w:ascii="Nunito" w:hAnsi="Nunito"/>
                <w:color w:val="000000" w:themeColor="text1"/>
                <w:sz w:val="20"/>
                <w:rPrChange w:id="7358" w:author="Craig Parker" w:date="2024-08-07T12:23:00Z">
                  <w:rPr>
                    <w:sz w:val="15"/>
                    <w:szCs w:val="15"/>
                  </w:rPr>
                </w:rPrChange>
              </w:rPr>
            </w:pPr>
            <w:r w:rsidRPr="002E4822">
              <w:rPr>
                <w:rFonts w:ascii="Nunito" w:hAnsi="Nunito"/>
                <w:color w:val="000000" w:themeColor="text1"/>
                <w:sz w:val="20"/>
                <w:rPrChange w:id="7359" w:author="Craig Parker" w:date="2024-08-07T12:23:00Z">
                  <w:rPr>
                    <w:sz w:val="15"/>
                    <w:szCs w:val="15"/>
                  </w:rPr>
                </w:rPrChange>
              </w:rPr>
              <w:t xml:space="preserve">Ensemble of </w:t>
            </w:r>
            <w:proofErr w:type="gramStart"/>
            <w:r w:rsidRPr="002E4822">
              <w:rPr>
                <w:rFonts w:ascii="Nunito" w:hAnsi="Nunito"/>
                <w:color w:val="000000" w:themeColor="text1"/>
                <w:sz w:val="20"/>
                <w:rPrChange w:id="7360" w:author="Craig Parker" w:date="2024-08-07T12:23:00Z">
                  <w:rPr>
                    <w:sz w:val="15"/>
                    <w:szCs w:val="15"/>
                  </w:rPr>
                </w:rPrChange>
              </w:rPr>
              <w:t>dynamically  downscaled</w:t>
            </w:r>
            <w:proofErr w:type="gramEnd"/>
            <w:r w:rsidRPr="002E4822">
              <w:rPr>
                <w:rFonts w:ascii="Nunito" w:hAnsi="Nunito"/>
                <w:color w:val="000000" w:themeColor="text1"/>
                <w:sz w:val="20"/>
                <w:rPrChange w:id="7361" w:author="Craig Parker" w:date="2024-08-07T12:23:00Z">
                  <w:rPr>
                    <w:sz w:val="15"/>
                    <w:szCs w:val="15"/>
                  </w:rPr>
                </w:rPrChange>
              </w:rPr>
              <w:t xml:space="preserve"> simulations of  African climate to 50km,  </w:t>
            </w:r>
          </w:p>
          <w:p w14:paraId="00000251" w14:textId="77777777" w:rsidR="007813F4" w:rsidRPr="002E4822" w:rsidRDefault="009511AE">
            <w:pPr>
              <w:widowControl w:val="0"/>
              <w:spacing w:before="8" w:line="240" w:lineRule="auto"/>
              <w:ind w:left="114"/>
              <w:rPr>
                <w:rFonts w:ascii="Nunito" w:hAnsi="Nunito"/>
                <w:color w:val="000000" w:themeColor="text1"/>
                <w:sz w:val="20"/>
                <w:rPrChange w:id="7362" w:author="Craig Parker" w:date="2024-08-07T12:23:00Z">
                  <w:rPr>
                    <w:sz w:val="15"/>
                    <w:szCs w:val="15"/>
                  </w:rPr>
                </w:rPrChange>
              </w:rPr>
            </w:pPr>
            <w:r w:rsidRPr="002E4822">
              <w:rPr>
                <w:rFonts w:ascii="Nunito" w:hAnsi="Nunito"/>
                <w:color w:val="000000" w:themeColor="text1"/>
                <w:sz w:val="20"/>
                <w:rPrChange w:id="7363" w:author="Craig Parker" w:date="2024-08-07T12:23:00Z">
                  <w:rPr>
                    <w:sz w:val="15"/>
                    <w:szCs w:val="15"/>
                  </w:rPr>
                </w:rPrChange>
              </w:rPr>
              <w:t>25km, and 10km resolution</w:t>
            </w:r>
          </w:p>
        </w:tc>
        <w:tc>
          <w:tcPr>
            <w:tcW w:w="378" w:type="pct"/>
            <w:shd w:val="clear" w:color="auto" w:fill="auto"/>
            <w:tcMar>
              <w:top w:w="100" w:type="dxa"/>
              <w:left w:w="100" w:type="dxa"/>
              <w:bottom w:w="100" w:type="dxa"/>
              <w:right w:w="100" w:type="dxa"/>
            </w:tcMar>
            <w:vAlign w:val="center"/>
          </w:tcPr>
          <w:p w14:paraId="00000252" w14:textId="77777777" w:rsidR="007813F4" w:rsidRPr="002E4822" w:rsidRDefault="009511AE">
            <w:pPr>
              <w:widowControl w:val="0"/>
              <w:spacing w:line="240" w:lineRule="auto"/>
              <w:ind w:left="127"/>
              <w:rPr>
                <w:rFonts w:ascii="Nunito" w:hAnsi="Nunito"/>
                <w:color w:val="000000" w:themeColor="text1"/>
                <w:sz w:val="20"/>
                <w:rPrChange w:id="7364" w:author="Craig Parker" w:date="2024-08-07T12:23:00Z">
                  <w:rPr>
                    <w:sz w:val="15"/>
                    <w:szCs w:val="15"/>
                  </w:rPr>
                </w:rPrChange>
              </w:rPr>
            </w:pPr>
            <w:r w:rsidRPr="002E4822">
              <w:rPr>
                <w:rFonts w:ascii="Nunito" w:hAnsi="Nunito"/>
                <w:color w:val="000000" w:themeColor="text1"/>
                <w:sz w:val="20"/>
                <w:rPrChange w:id="7365" w:author="Craig Parker" w:date="2024-08-07T12:23:00Z">
                  <w:rPr>
                    <w:sz w:val="15"/>
                    <w:szCs w:val="15"/>
                  </w:rPr>
                </w:rPrChange>
              </w:rPr>
              <w:t>UCT</w:t>
            </w:r>
          </w:p>
        </w:tc>
        <w:tc>
          <w:tcPr>
            <w:tcW w:w="633" w:type="pct"/>
            <w:shd w:val="clear" w:color="auto" w:fill="auto"/>
            <w:tcMar>
              <w:top w:w="100" w:type="dxa"/>
              <w:left w:w="100" w:type="dxa"/>
              <w:bottom w:w="100" w:type="dxa"/>
              <w:right w:w="100" w:type="dxa"/>
            </w:tcMar>
            <w:vAlign w:val="center"/>
          </w:tcPr>
          <w:p w14:paraId="00000253" w14:textId="77777777" w:rsidR="007813F4" w:rsidRPr="002E4822" w:rsidRDefault="009511AE">
            <w:pPr>
              <w:widowControl w:val="0"/>
              <w:spacing w:line="232" w:lineRule="auto"/>
              <w:ind w:left="111" w:right="235" w:firstLine="2"/>
              <w:rPr>
                <w:rFonts w:ascii="Nunito" w:hAnsi="Nunito"/>
                <w:color w:val="000000" w:themeColor="text1"/>
                <w:sz w:val="20"/>
                <w:rPrChange w:id="7366" w:author="Craig Parker" w:date="2024-08-07T12:23:00Z">
                  <w:rPr>
                    <w:sz w:val="15"/>
                    <w:szCs w:val="15"/>
                  </w:rPr>
                </w:rPrChange>
              </w:rPr>
            </w:pPr>
            <w:r w:rsidRPr="002E4822">
              <w:rPr>
                <w:rFonts w:ascii="Nunito" w:hAnsi="Nunito"/>
                <w:color w:val="000000" w:themeColor="text1"/>
                <w:sz w:val="20"/>
                <w:rPrChange w:id="7367" w:author="Craig Parker" w:date="2024-08-07T12:23:00Z">
                  <w:rPr>
                    <w:sz w:val="15"/>
                    <w:szCs w:val="15"/>
                  </w:rPr>
                </w:rPrChange>
              </w:rPr>
              <w:t xml:space="preserve">Temperature 2m above </w:t>
            </w:r>
            <w:proofErr w:type="gramStart"/>
            <w:r w:rsidRPr="002E4822">
              <w:rPr>
                <w:rFonts w:ascii="Nunito" w:hAnsi="Nunito"/>
                <w:color w:val="000000" w:themeColor="text1"/>
                <w:sz w:val="20"/>
                <w:rPrChange w:id="7368" w:author="Craig Parker" w:date="2024-08-07T12:23:00Z">
                  <w:rPr>
                    <w:sz w:val="15"/>
                    <w:szCs w:val="15"/>
                  </w:rPr>
                </w:rPrChange>
              </w:rPr>
              <w:t>ground  (</w:t>
            </w:r>
            <w:proofErr w:type="gramEnd"/>
            <w:r w:rsidRPr="002E4822">
              <w:rPr>
                <w:rFonts w:ascii="Nunito" w:hAnsi="Nunito"/>
                <w:color w:val="000000" w:themeColor="text1"/>
                <w:sz w:val="20"/>
                <w:rPrChange w:id="7369" w:author="Craig Parker" w:date="2024-08-07T12:23:00Z">
                  <w:rPr>
                    <w:sz w:val="15"/>
                    <w:szCs w:val="15"/>
                  </w:rPr>
                </w:rPrChange>
              </w:rPr>
              <w:t>min, max), daily precipitation  (total), multi-level circulation  fields</w:t>
            </w:r>
          </w:p>
        </w:tc>
        <w:tc>
          <w:tcPr>
            <w:tcW w:w="486" w:type="pct"/>
            <w:shd w:val="clear" w:color="auto" w:fill="auto"/>
            <w:tcMar>
              <w:top w:w="100" w:type="dxa"/>
              <w:left w:w="100" w:type="dxa"/>
              <w:bottom w:w="100" w:type="dxa"/>
              <w:right w:w="100" w:type="dxa"/>
            </w:tcMar>
            <w:vAlign w:val="center"/>
          </w:tcPr>
          <w:p w14:paraId="00000254" w14:textId="77777777" w:rsidR="007813F4" w:rsidRPr="002E4822" w:rsidRDefault="009511AE">
            <w:pPr>
              <w:widowControl w:val="0"/>
              <w:spacing w:line="240" w:lineRule="auto"/>
              <w:ind w:left="118"/>
              <w:rPr>
                <w:rFonts w:ascii="Nunito" w:hAnsi="Nunito"/>
                <w:color w:val="000000" w:themeColor="text1"/>
                <w:sz w:val="20"/>
                <w:rPrChange w:id="7370" w:author="Craig Parker" w:date="2024-08-07T12:23:00Z">
                  <w:rPr>
                    <w:sz w:val="15"/>
                    <w:szCs w:val="15"/>
                  </w:rPr>
                </w:rPrChange>
              </w:rPr>
            </w:pPr>
            <w:r w:rsidRPr="002E4822">
              <w:rPr>
                <w:rFonts w:ascii="Nunito" w:hAnsi="Nunito"/>
                <w:color w:val="000000" w:themeColor="text1"/>
                <w:sz w:val="20"/>
                <w:rPrChange w:id="7371" w:author="Craig Parker" w:date="2024-08-07T12:23:00Z">
                  <w:rPr>
                    <w:sz w:val="15"/>
                    <w:szCs w:val="15"/>
                  </w:rPr>
                </w:rPrChange>
              </w:rPr>
              <w:t xml:space="preserve">Temporal: daily  </w:t>
            </w:r>
          </w:p>
          <w:p w14:paraId="00000255" w14:textId="77777777" w:rsidR="007813F4" w:rsidRPr="002E4822" w:rsidRDefault="009511AE">
            <w:pPr>
              <w:widowControl w:val="0"/>
              <w:spacing w:line="236" w:lineRule="auto"/>
              <w:ind w:left="125" w:right="261" w:hanging="4"/>
              <w:rPr>
                <w:rFonts w:ascii="Nunito" w:hAnsi="Nunito"/>
                <w:color w:val="000000" w:themeColor="text1"/>
                <w:sz w:val="20"/>
                <w:rPrChange w:id="7372" w:author="Craig Parker" w:date="2024-08-07T12:23:00Z">
                  <w:rPr>
                    <w:sz w:val="15"/>
                    <w:szCs w:val="15"/>
                  </w:rPr>
                </w:rPrChange>
              </w:rPr>
            </w:pPr>
            <w:r w:rsidRPr="002E4822">
              <w:rPr>
                <w:rFonts w:ascii="Nunito" w:hAnsi="Nunito"/>
                <w:color w:val="000000" w:themeColor="text1"/>
                <w:sz w:val="20"/>
                <w:rPrChange w:id="7373" w:author="Craig Parker" w:date="2024-08-07T12:23:00Z">
                  <w:rPr>
                    <w:sz w:val="15"/>
                    <w:szCs w:val="15"/>
                  </w:rPr>
                </w:rPrChange>
              </w:rPr>
              <w:t>and sub-daily (</w:t>
            </w:r>
            <w:proofErr w:type="gramStart"/>
            <w:r w:rsidRPr="002E4822">
              <w:rPr>
                <w:rFonts w:ascii="Nunito" w:hAnsi="Nunito"/>
                <w:color w:val="000000" w:themeColor="text1"/>
                <w:sz w:val="20"/>
                <w:rPrChange w:id="7374" w:author="Craig Parker" w:date="2024-08-07T12:23:00Z">
                  <w:rPr>
                    <w:sz w:val="15"/>
                    <w:szCs w:val="15"/>
                  </w:rPr>
                </w:rPrChange>
              </w:rPr>
              <w:t>6  hourly</w:t>
            </w:r>
            <w:proofErr w:type="gramEnd"/>
            <w:r w:rsidRPr="002E4822">
              <w:rPr>
                <w:rFonts w:ascii="Nunito" w:hAnsi="Nunito"/>
                <w:color w:val="000000" w:themeColor="text1"/>
                <w:sz w:val="20"/>
                <w:rPrChange w:id="7375" w:author="Craig Parker" w:date="2024-08-07T12:23:00Z">
                  <w:rPr>
                    <w:sz w:val="15"/>
                    <w:szCs w:val="15"/>
                  </w:rPr>
                </w:rPrChange>
              </w:rPr>
              <w:t>)</w:t>
            </w:r>
          </w:p>
        </w:tc>
        <w:tc>
          <w:tcPr>
            <w:tcW w:w="583" w:type="pct"/>
            <w:shd w:val="clear" w:color="auto" w:fill="auto"/>
            <w:tcMar>
              <w:top w:w="100" w:type="dxa"/>
              <w:left w:w="100" w:type="dxa"/>
              <w:bottom w:w="100" w:type="dxa"/>
              <w:right w:w="100" w:type="dxa"/>
            </w:tcMar>
            <w:vAlign w:val="center"/>
          </w:tcPr>
          <w:p w14:paraId="00000256" w14:textId="77777777" w:rsidR="007813F4" w:rsidRPr="002E4822" w:rsidRDefault="009511AE">
            <w:pPr>
              <w:widowControl w:val="0"/>
              <w:spacing w:line="232" w:lineRule="auto"/>
              <w:ind w:left="120" w:right="108" w:firstLine="7"/>
              <w:rPr>
                <w:rFonts w:ascii="Nunito" w:hAnsi="Nunito"/>
                <w:color w:val="000000" w:themeColor="text1"/>
                <w:sz w:val="20"/>
                <w:rPrChange w:id="7376" w:author="Craig Parker" w:date="2024-08-07T12:23:00Z">
                  <w:rPr>
                    <w:sz w:val="15"/>
                    <w:szCs w:val="15"/>
                  </w:rPr>
                </w:rPrChange>
              </w:rPr>
            </w:pPr>
            <w:r w:rsidRPr="002E4822">
              <w:rPr>
                <w:rFonts w:ascii="Nunito" w:hAnsi="Nunito"/>
                <w:color w:val="000000" w:themeColor="text1"/>
                <w:sz w:val="20"/>
                <w:rPrChange w:id="7377" w:author="Craig Parker" w:date="2024-08-07T12:23:00Z">
                  <w:rPr>
                    <w:sz w:val="15"/>
                    <w:szCs w:val="15"/>
                  </w:rPr>
                </w:rPrChange>
              </w:rPr>
              <w:t xml:space="preserve">Dynamical </w:t>
            </w:r>
            <w:proofErr w:type="gramStart"/>
            <w:r w:rsidRPr="002E4822">
              <w:rPr>
                <w:rFonts w:ascii="Nunito" w:hAnsi="Nunito"/>
                <w:color w:val="000000" w:themeColor="text1"/>
                <w:sz w:val="20"/>
                <w:rPrChange w:id="7378" w:author="Craig Parker" w:date="2024-08-07T12:23:00Z">
                  <w:rPr>
                    <w:sz w:val="15"/>
                    <w:szCs w:val="15"/>
                  </w:rPr>
                </w:rPrChange>
              </w:rPr>
              <w:t>downscaling  of</w:t>
            </w:r>
            <w:proofErr w:type="gramEnd"/>
            <w:r w:rsidRPr="002E4822">
              <w:rPr>
                <w:rFonts w:ascii="Nunito" w:hAnsi="Nunito"/>
                <w:color w:val="000000" w:themeColor="text1"/>
                <w:sz w:val="20"/>
                <w:rPrChange w:id="7379" w:author="Craig Parker" w:date="2024-08-07T12:23:00Z">
                  <w:rPr>
                    <w:sz w:val="15"/>
                    <w:szCs w:val="15"/>
                  </w:rPr>
                </w:rPrChange>
              </w:rPr>
              <w:t xml:space="preserve"> climate to support  sub-urban temperature  hazard mapping</w:t>
            </w:r>
          </w:p>
        </w:tc>
      </w:tr>
      <w:tr w:rsidR="006E7398" w:rsidRPr="002E4822" w14:paraId="74A5B77D" w14:textId="77777777" w:rsidTr="3E93EB8D">
        <w:trPr>
          <w:trHeight w:val="561"/>
          <w:del w:id="7380" w:author="Craig Parker" w:date="2024-08-06T12:24:00Z"/>
        </w:trPr>
        <w:tc>
          <w:tcPr>
            <w:tcW w:w="1530" w:type="pct"/>
            <w:shd w:val="clear" w:color="auto" w:fill="auto"/>
            <w:tcMar>
              <w:top w:w="100" w:type="dxa"/>
              <w:left w:w="100" w:type="dxa"/>
              <w:bottom w:w="100" w:type="dxa"/>
              <w:right w:w="100" w:type="dxa"/>
            </w:tcMar>
            <w:vAlign w:val="center"/>
          </w:tcPr>
          <w:p w14:paraId="00000257" w14:textId="77777777" w:rsidR="007813F4" w:rsidRPr="002E4822" w:rsidRDefault="009511AE">
            <w:pPr>
              <w:widowControl w:val="0"/>
              <w:spacing w:line="236" w:lineRule="auto"/>
              <w:ind w:left="124" w:right="168" w:hanging="1"/>
              <w:rPr>
                <w:rFonts w:ascii="Nunito" w:hAnsi="Nunito"/>
                <w:color w:val="000000" w:themeColor="text1"/>
                <w:sz w:val="20"/>
                <w:rPrChange w:id="7381" w:author="Craig Parker" w:date="2024-08-07T12:23:00Z">
                  <w:rPr>
                    <w:sz w:val="15"/>
                    <w:szCs w:val="15"/>
                  </w:rPr>
                </w:rPrChange>
              </w:rPr>
            </w:pPr>
            <w:r w:rsidRPr="002E4822">
              <w:rPr>
                <w:rFonts w:ascii="Nunito" w:hAnsi="Nunito"/>
                <w:color w:val="000000" w:themeColor="text1"/>
                <w:sz w:val="20"/>
                <w:rPrChange w:id="7382" w:author="Craig Parker" w:date="2024-08-07T12:23:00Z">
                  <w:rPr>
                    <w:sz w:val="15"/>
                    <w:szCs w:val="15"/>
                  </w:rPr>
                </w:rPrChange>
              </w:rPr>
              <w:t xml:space="preserve">GHCN station </w:t>
            </w:r>
            <w:proofErr w:type="gramStart"/>
            <w:r w:rsidRPr="002E4822">
              <w:rPr>
                <w:rFonts w:ascii="Nunito" w:hAnsi="Nunito"/>
                <w:color w:val="000000" w:themeColor="text1"/>
                <w:sz w:val="20"/>
                <w:rPrChange w:id="7383" w:author="Craig Parker" w:date="2024-08-07T12:23:00Z">
                  <w:rPr>
                    <w:sz w:val="15"/>
                    <w:szCs w:val="15"/>
                  </w:rPr>
                </w:rPrChange>
              </w:rPr>
              <w:t>data  (</w:t>
            </w:r>
            <w:proofErr w:type="gramEnd"/>
            <w:r w:rsidRPr="002E4822">
              <w:rPr>
                <w:rFonts w:ascii="Nunito" w:hAnsi="Nunito"/>
                <w:color w:val="000000" w:themeColor="text1"/>
                <w:sz w:val="20"/>
                <w:rPrChange w:id="7384" w:author="Craig Parker" w:date="2024-08-07T12:23:00Z">
                  <w:rPr>
                    <w:sz w:val="15"/>
                    <w:szCs w:val="15"/>
                  </w:rPr>
                </w:rPrChange>
              </w:rPr>
              <w:t>NOAA GHCN)</w:t>
            </w:r>
          </w:p>
        </w:tc>
        <w:tc>
          <w:tcPr>
            <w:tcW w:w="1391" w:type="pct"/>
            <w:shd w:val="clear" w:color="auto" w:fill="auto"/>
            <w:tcMar>
              <w:top w:w="100" w:type="dxa"/>
              <w:left w:w="100" w:type="dxa"/>
              <w:bottom w:w="100" w:type="dxa"/>
              <w:right w:w="100" w:type="dxa"/>
            </w:tcMar>
            <w:vAlign w:val="center"/>
          </w:tcPr>
          <w:p w14:paraId="00000258" w14:textId="77777777" w:rsidR="007813F4" w:rsidRPr="002E4822" w:rsidRDefault="009511AE">
            <w:pPr>
              <w:widowControl w:val="0"/>
              <w:spacing w:line="240" w:lineRule="auto"/>
              <w:ind w:left="118"/>
              <w:rPr>
                <w:rFonts w:ascii="Nunito" w:hAnsi="Nunito"/>
                <w:color w:val="000000" w:themeColor="text1"/>
                <w:sz w:val="20"/>
                <w:rPrChange w:id="7385" w:author="Craig Parker" w:date="2024-08-07T12:23:00Z">
                  <w:rPr>
                    <w:sz w:val="15"/>
                    <w:szCs w:val="15"/>
                  </w:rPr>
                </w:rPrChange>
              </w:rPr>
            </w:pPr>
            <w:r w:rsidRPr="002E4822">
              <w:rPr>
                <w:rFonts w:ascii="Nunito" w:hAnsi="Nunito"/>
                <w:color w:val="000000" w:themeColor="text1"/>
                <w:sz w:val="20"/>
                <w:rPrChange w:id="7386" w:author="Craig Parker" w:date="2024-08-07T12:23:00Z">
                  <w:rPr>
                    <w:sz w:val="15"/>
                    <w:szCs w:val="15"/>
                  </w:rPr>
                </w:rPrChange>
              </w:rPr>
              <w:t xml:space="preserve">Global archive of daily  </w:t>
            </w:r>
          </w:p>
          <w:p w14:paraId="00000259" w14:textId="77777777" w:rsidR="007813F4" w:rsidRPr="002E4822" w:rsidRDefault="009511AE">
            <w:pPr>
              <w:widowControl w:val="0"/>
              <w:spacing w:before="2" w:line="240" w:lineRule="auto"/>
              <w:ind w:left="110"/>
              <w:rPr>
                <w:rFonts w:ascii="Nunito" w:hAnsi="Nunito"/>
                <w:color w:val="000000" w:themeColor="text1"/>
                <w:sz w:val="20"/>
                <w:rPrChange w:id="7387" w:author="Craig Parker" w:date="2024-08-07T12:23:00Z">
                  <w:rPr>
                    <w:sz w:val="15"/>
                    <w:szCs w:val="15"/>
                  </w:rPr>
                </w:rPrChange>
              </w:rPr>
            </w:pPr>
            <w:r w:rsidRPr="002E4822">
              <w:rPr>
                <w:rFonts w:ascii="Nunito" w:hAnsi="Nunito"/>
                <w:color w:val="000000" w:themeColor="text1"/>
                <w:sz w:val="20"/>
                <w:rPrChange w:id="7388" w:author="Craig Parker" w:date="2024-08-07T12:23:00Z">
                  <w:rPr>
                    <w:sz w:val="15"/>
                    <w:szCs w:val="15"/>
                  </w:rPr>
                </w:rPrChange>
              </w:rPr>
              <w:t xml:space="preserve">weather station data </w:t>
            </w:r>
          </w:p>
        </w:tc>
        <w:tc>
          <w:tcPr>
            <w:tcW w:w="378" w:type="pct"/>
            <w:shd w:val="clear" w:color="auto" w:fill="auto"/>
            <w:tcMar>
              <w:top w:w="100" w:type="dxa"/>
              <w:left w:w="100" w:type="dxa"/>
              <w:bottom w:w="100" w:type="dxa"/>
              <w:right w:w="100" w:type="dxa"/>
            </w:tcMar>
            <w:vAlign w:val="center"/>
          </w:tcPr>
          <w:p w14:paraId="0000025A" w14:textId="77777777" w:rsidR="007813F4" w:rsidRPr="002E4822" w:rsidRDefault="009511AE">
            <w:pPr>
              <w:widowControl w:val="0"/>
              <w:spacing w:line="240" w:lineRule="auto"/>
              <w:ind w:left="127"/>
              <w:rPr>
                <w:rFonts w:ascii="Nunito" w:hAnsi="Nunito"/>
                <w:color w:val="000000" w:themeColor="text1"/>
                <w:sz w:val="20"/>
                <w:rPrChange w:id="7389" w:author="Craig Parker" w:date="2024-08-07T12:23:00Z">
                  <w:rPr>
                    <w:sz w:val="15"/>
                    <w:szCs w:val="15"/>
                  </w:rPr>
                </w:rPrChange>
              </w:rPr>
            </w:pPr>
            <w:r w:rsidRPr="002E4822">
              <w:rPr>
                <w:rFonts w:ascii="Nunito" w:hAnsi="Nunito"/>
                <w:color w:val="000000" w:themeColor="text1"/>
                <w:sz w:val="20"/>
                <w:rPrChange w:id="7390" w:author="Craig Parker" w:date="2024-08-07T12:23:00Z">
                  <w:rPr>
                    <w:sz w:val="15"/>
                    <w:szCs w:val="15"/>
                  </w:rPr>
                </w:rPrChange>
              </w:rPr>
              <w:t xml:space="preserve">UCT </w:t>
            </w:r>
          </w:p>
        </w:tc>
        <w:tc>
          <w:tcPr>
            <w:tcW w:w="633" w:type="pct"/>
            <w:shd w:val="clear" w:color="auto" w:fill="auto"/>
            <w:tcMar>
              <w:top w:w="100" w:type="dxa"/>
              <w:left w:w="100" w:type="dxa"/>
              <w:bottom w:w="100" w:type="dxa"/>
              <w:right w:w="100" w:type="dxa"/>
            </w:tcMar>
            <w:vAlign w:val="center"/>
          </w:tcPr>
          <w:p w14:paraId="0000025B" w14:textId="77777777" w:rsidR="007813F4" w:rsidRPr="002E4822" w:rsidRDefault="009511AE">
            <w:pPr>
              <w:widowControl w:val="0"/>
              <w:spacing w:line="236" w:lineRule="auto"/>
              <w:ind w:left="115" w:right="191" w:hanging="1"/>
              <w:rPr>
                <w:rFonts w:ascii="Nunito" w:hAnsi="Nunito"/>
                <w:color w:val="000000" w:themeColor="text1"/>
                <w:sz w:val="20"/>
                <w:rPrChange w:id="7391" w:author="Craig Parker" w:date="2024-08-07T12:23:00Z">
                  <w:rPr>
                    <w:sz w:val="15"/>
                    <w:szCs w:val="15"/>
                  </w:rPr>
                </w:rPrChange>
              </w:rPr>
            </w:pPr>
            <w:r w:rsidRPr="002E4822">
              <w:rPr>
                <w:rFonts w:ascii="Nunito" w:hAnsi="Nunito"/>
                <w:color w:val="000000" w:themeColor="text1"/>
                <w:sz w:val="20"/>
                <w:rPrChange w:id="7392" w:author="Craig Parker" w:date="2024-08-07T12:23:00Z">
                  <w:rPr>
                    <w:sz w:val="15"/>
                    <w:szCs w:val="15"/>
                  </w:rPr>
                </w:rPrChange>
              </w:rPr>
              <w:t xml:space="preserve">Temperature 2m above </w:t>
            </w:r>
            <w:proofErr w:type="gramStart"/>
            <w:r w:rsidRPr="002E4822">
              <w:rPr>
                <w:rFonts w:ascii="Nunito" w:hAnsi="Nunito"/>
                <w:color w:val="000000" w:themeColor="text1"/>
                <w:sz w:val="20"/>
                <w:rPrChange w:id="7393" w:author="Craig Parker" w:date="2024-08-07T12:23:00Z">
                  <w:rPr>
                    <w:sz w:val="15"/>
                    <w:szCs w:val="15"/>
                  </w:rPr>
                </w:rPrChange>
              </w:rPr>
              <w:t>ground,  daily</w:t>
            </w:r>
            <w:proofErr w:type="gramEnd"/>
            <w:r w:rsidRPr="002E4822">
              <w:rPr>
                <w:rFonts w:ascii="Nunito" w:hAnsi="Nunito"/>
                <w:color w:val="000000" w:themeColor="text1"/>
                <w:sz w:val="20"/>
                <w:rPrChange w:id="7394" w:author="Craig Parker" w:date="2024-08-07T12:23:00Z">
                  <w:rPr>
                    <w:sz w:val="15"/>
                    <w:szCs w:val="15"/>
                  </w:rPr>
                </w:rPrChange>
              </w:rPr>
              <w:t xml:space="preserve"> precipitation (total)</w:t>
            </w:r>
          </w:p>
        </w:tc>
        <w:tc>
          <w:tcPr>
            <w:tcW w:w="486" w:type="pct"/>
            <w:shd w:val="clear" w:color="auto" w:fill="auto"/>
            <w:tcMar>
              <w:top w:w="100" w:type="dxa"/>
              <w:left w:w="100" w:type="dxa"/>
              <w:bottom w:w="100" w:type="dxa"/>
              <w:right w:w="100" w:type="dxa"/>
            </w:tcMar>
            <w:vAlign w:val="center"/>
          </w:tcPr>
          <w:p w14:paraId="0000025C" w14:textId="77777777" w:rsidR="007813F4" w:rsidRPr="002E4822" w:rsidRDefault="009511AE">
            <w:pPr>
              <w:widowControl w:val="0"/>
              <w:spacing w:line="236" w:lineRule="auto"/>
              <w:ind w:left="120" w:right="262" w:hanging="1"/>
              <w:rPr>
                <w:rFonts w:ascii="Nunito" w:hAnsi="Nunito"/>
                <w:color w:val="000000" w:themeColor="text1"/>
                <w:sz w:val="20"/>
                <w:rPrChange w:id="7395" w:author="Craig Parker" w:date="2024-08-07T12:23:00Z">
                  <w:rPr>
                    <w:sz w:val="15"/>
                    <w:szCs w:val="15"/>
                  </w:rPr>
                </w:rPrChange>
              </w:rPr>
            </w:pPr>
            <w:r w:rsidRPr="002E4822">
              <w:rPr>
                <w:rFonts w:ascii="Nunito" w:hAnsi="Nunito"/>
                <w:color w:val="000000" w:themeColor="text1"/>
                <w:sz w:val="20"/>
                <w:rPrChange w:id="7396" w:author="Craig Parker" w:date="2024-08-07T12:23:00Z">
                  <w:rPr>
                    <w:sz w:val="15"/>
                    <w:szCs w:val="15"/>
                  </w:rPr>
                </w:rPrChange>
              </w:rPr>
              <w:t xml:space="preserve">Temporal: </w:t>
            </w:r>
            <w:proofErr w:type="gramStart"/>
            <w:r w:rsidRPr="002E4822">
              <w:rPr>
                <w:rFonts w:ascii="Nunito" w:hAnsi="Nunito"/>
                <w:color w:val="000000" w:themeColor="text1"/>
                <w:sz w:val="20"/>
                <w:rPrChange w:id="7397" w:author="Craig Parker" w:date="2024-08-07T12:23:00Z">
                  <w:rPr>
                    <w:sz w:val="15"/>
                    <w:szCs w:val="15"/>
                  </w:rPr>
                </w:rPrChange>
              </w:rPr>
              <w:t>daily,  station</w:t>
            </w:r>
            <w:proofErr w:type="gramEnd"/>
            <w:r w:rsidRPr="002E4822">
              <w:rPr>
                <w:rFonts w:ascii="Nunito" w:hAnsi="Nunito"/>
                <w:color w:val="000000" w:themeColor="text1"/>
                <w:sz w:val="20"/>
                <w:rPrChange w:id="7398" w:author="Craig Parker" w:date="2024-08-07T12:23:00Z">
                  <w:rPr>
                    <w:sz w:val="15"/>
                    <w:szCs w:val="15"/>
                  </w:rPr>
                </w:rPrChange>
              </w:rPr>
              <w:t xml:space="preserve"> locations</w:t>
            </w:r>
          </w:p>
        </w:tc>
        <w:tc>
          <w:tcPr>
            <w:tcW w:w="583" w:type="pct"/>
            <w:shd w:val="clear" w:color="auto" w:fill="auto"/>
            <w:tcMar>
              <w:top w:w="100" w:type="dxa"/>
              <w:left w:w="100" w:type="dxa"/>
              <w:bottom w:w="100" w:type="dxa"/>
              <w:right w:w="100" w:type="dxa"/>
            </w:tcMar>
            <w:vAlign w:val="center"/>
          </w:tcPr>
          <w:p w14:paraId="0000025D" w14:textId="77777777" w:rsidR="007813F4" w:rsidRPr="002E4822" w:rsidRDefault="009511AE">
            <w:pPr>
              <w:widowControl w:val="0"/>
              <w:spacing w:line="236" w:lineRule="auto"/>
              <w:ind w:left="120" w:right="312" w:hanging="1"/>
              <w:rPr>
                <w:rFonts w:ascii="Nunito" w:hAnsi="Nunito"/>
                <w:color w:val="000000" w:themeColor="text1"/>
                <w:sz w:val="20"/>
                <w:rPrChange w:id="7399" w:author="Craig Parker" w:date="2024-08-07T12:23:00Z">
                  <w:rPr>
                    <w:sz w:val="15"/>
                    <w:szCs w:val="15"/>
                  </w:rPr>
                </w:rPrChange>
              </w:rPr>
            </w:pPr>
            <w:r w:rsidRPr="002E4822">
              <w:rPr>
                <w:rFonts w:ascii="Nunito" w:hAnsi="Nunito"/>
                <w:color w:val="000000" w:themeColor="text1"/>
                <w:sz w:val="20"/>
                <w:rPrChange w:id="7400" w:author="Craig Parker" w:date="2024-08-07T12:23:00Z">
                  <w:rPr>
                    <w:sz w:val="15"/>
                    <w:szCs w:val="15"/>
                  </w:rPr>
                </w:rPrChange>
              </w:rPr>
              <w:t xml:space="preserve">To support </w:t>
            </w:r>
            <w:proofErr w:type="gramStart"/>
            <w:r w:rsidRPr="002E4822">
              <w:rPr>
                <w:rFonts w:ascii="Nunito" w:hAnsi="Nunito"/>
                <w:color w:val="000000" w:themeColor="text1"/>
                <w:sz w:val="20"/>
                <w:rPrChange w:id="7401" w:author="Craig Parker" w:date="2024-08-07T12:23:00Z">
                  <w:rPr>
                    <w:sz w:val="15"/>
                    <w:szCs w:val="15"/>
                  </w:rPr>
                </w:rPrChange>
              </w:rPr>
              <w:t>statistical  downscaling</w:t>
            </w:r>
            <w:proofErr w:type="gramEnd"/>
            <w:r w:rsidRPr="002E4822">
              <w:rPr>
                <w:rFonts w:ascii="Nunito" w:hAnsi="Nunito"/>
                <w:color w:val="000000" w:themeColor="text1"/>
                <w:sz w:val="20"/>
                <w:rPrChange w:id="7402" w:author="Craig Parker" w:date="2024-08-07T12:23:00Z">
                  <w:rPr>
                    <w:sz w:val="15"/>
                    <w:szCs w:val="15"/>
                  </w:rPr>
                </w:rPrChange>
              </w:rPr>
              <w:t xml:space="preserve"> of  </w:t>
            </w:r>
          </w:p>
          <w:p w14:paraId="0000025E" w14:textId="77777777" w:rsidR="007813F4" w:rsidRPr="002E4822" w:rsidRDefault="009511AE">
            <w:pPr>
              <w:widowControl w:val="0"/>
              <w:spacing w:line="240" w:lineRule="auto"/>
              <w:ind w:left="118"/>
              <w:rPr>
                <w:rFonts w:ascii="Nunito" w:hAnsi="Nunito"/>
                <w:color w:val="000000" w:themeColor="text1"/>
                <w:sz w:val="20"/>
                <w:rPrChange w:id="7403" w:author="Craig Parker" w:date="2024-08-07T12:23:00Z">
                  <w:rPr>
                    <w:sz w:val="15"/>
                    <w:szCs w:val="15"/>
                  </w:rPr>
                </w:rPrChange>
              </w:rPr>
            </w:pPr>
            <w:r w:rsidRPr="002E4822">
              <w:rPr>
                <w:rFonts w:ascii="Nunito" w:hAnsi="Nunito"/>
                <w:color w:val="000000" w:themeColor="text1"/>
                <w:sz w:val="20"/>
                <w:rPrChange w:id="7404" w:author="Craig Parker" w:date="2024-08-07T12:23:00Z">
                  <w:rPr>
                    <w:sz w:val="15"/>
                    <w:szCs w:val="15"/>
                  </w:rPr>
                </w:rPrChange>
              </w:rPr>
              <w:t xml:space="preserve">temperature hazard </w:t>
            </w:r>
          </w:p>
        </w:tc>
      </w:tr>
      <w:tr w:rsidR="006E7398" w:rsidRPr="002E4822" w14:paraId="147D2D66" w14:textId="77777777" w:rsidTr="3E93EB8D">
        <w:trPr>
          <w:trHeight w:val="196"/>
          <w:del w:id="7405" w:author="Craig Parker" w:date="2024-08-06T12:24:00Z"/>
        </w:trPr>
        <w:tc>
          <w:tcPr>
            <w:tcW w:w="5000" w:type="pct"/>
            <w:gridSpan w:val="6"/>
            <w:shd w:val="clear" w:color="auto" w:fill="D9D9D9" w:themeFill="background1" w:themeFillShade="D9"/>
            <w:tcMar>
              <w:top w:w="100" w:type="dxa"/>
              <w:left w:w="100" w:type="dxa"/>
              <w:bottom w:w="100" w:type="dxa"/>
              <w:right w:w="100" w:type="dxa"/>
            </w:tcMar>
            <w:vAlign w:val="center"/>
          </w:tcPr>
          <w:p w14:paraId="0000025F" w14:textId="77777777" w:rsidR="007813F4" w:rsidRPr="002E4822" w:rsidRDefault="009511AE">
            <w:pPr>
              <w:widowControl w:val="0"/>
              <w:spacing w:line="240" w:lineRule="auto"/>
              <w:jc w:val="center"/>
              <w:rPr>
                <w:rFonts w:ascii="Nunito" w:hAnsi="Nunito"/>
                <w:b/>
                <w:bCs/>
                <w:color w:val="000000" w:themeColor="text1"/>
                <w:sz w:val="20"/>
                <w:shd w:val="clear" w:color="auto" w:fill="D9D9D9"/>
                <w:rPrChange w:id="7406" w:author="Craig Parker" w:date="2024-08-07T12:23:00Z">
                  <w:rPr>
                    <w:sz w:val="15"/>
                    <w:szCs w:val="15"/>
                    <w:shd w:val="clear" w:color="auto" w:fill="D9D9D9"/>
                  </w:rPr>
                </w:rPrChange>
              </w:rPr>
            </w:pPr>
            <w:r w:rsidRPr="002E4822">
              <w:rPr>
                <w:rFonts w:ascii="Nunito" w:hAnsi="Nunito"/>
                <w:b/>
                <w:bCs/>
                <w:color w:val="000000" w:themeColor="text1"/>
                <w:sz w:val="20"/>
                <w:shd w:val="clear" w:color="auto" w:fill="D9D9D9"/>
                <w:rPrChange w:id="7407" w:author="Craig Parker" w:date="2024-08-07T12:23:00Z">
                  <w:rPr>
                    <w:sz w:val="15"/>
                    <w:szCs w:val="15"/>
                    <w:shd w:val="clear" w:color="auto" w:fill="D9D9D9"/>
                  </w:rPr>
                </w:rPrChange>
              </w:rPr>
              <w:t>Remote sensing data</w:t>
            </w:r>
          </w:p>
        </w:tc>
      </w:tr>
      <w:tr w:rsidR="006E7398" w:rsidRPr="002E4822" w14:paraId="2143669E" w14:textId="77777777" w:rsidTr="3E93EB8D">
        <w:trPr>
          <w:trHeight w:val="743"/>
          <w:del w:id="7408" w:author="Craig Parker" w:date="2024-08-06T12:24:00Z"/>
        </w:trPr>
        <w:tc>
          <w:tcPr>
            <w:tcW w:w="1530" w:type="pct"/>
            <w:shd w:val="clear" w:color="auto" w:fill="auto"/>
            <w:tcMar>
              <w:top w:w="100" w:type="dxa"/>
              <w:left w:w="100" w:type="dxa"/>
              <w:bottom w:w="100" w:type="dxa"/>
              <w:right w:w="100" w:type="dxa"/>
            </w:tcMar>
            <w:vAlign w:val="center"/>
          </w:tcPr>
          <w:p w14:paraId="00000265" w14:textId="77777777" w:rsidR="007813F4" w:rsidRPr="002E4822" w:rsidRDefault="009511AE">
            <w:pPr>
              <w:widowControl w:val="0"/>
              <w:spacing w:line="230" w:lineRule="auto"/>
              <w:ind w:left="124" w:right="185" w:hanging="3"/>
              <w:rPr>
                <w:rFonts w:ascii="Nunito" w:hAnsi="Nunito"/>
                <w:color w:val="000000" w:themeColor="text1"/>
                <w:sz w:val="20"/>
                <w:rPrChange w:id="7409" w:author="Craig Parker" w:date="2024-08-07T12:23:00Z">
                  <w:rPr>
                    <w:sz w:val="15"/>
                    <w:szCs w:val="15"/>
                  </w:rPr>
                </w:rPrChange>
              </w:rPr>
            </w:pPr>
            <w:r w:rsidRPr="002E4822">
              <w:rPr>
                <w:rFonts w:ascii="Nunito" w:hAnsi="Nunito"/>
                <w:color w:val="000000" w:themeColor="text1"/>
                <w:sz w:val="20"/>
                <w:rPrChange w:id="7410" w:author="Craig Parker" w:date="2024-08-07T12:23:00Z">
                  <w:rPr>
                    <w:sz w:val="15"/>
                    <w:szCs w:val="15"/>
                  </w:rPr>
                </w:rPrChange>
              </w:rPr>
              <w:t xml:space="preserve">30 m res </w:t>
            </w:r>
            <w:proofErr w:type="gramStart"/>
            <w:r w:rsidRPr="002E4822">
              <w:rPr>
                <w:rFonts w:ascii="Nunito" w:hAnsi="Nunito"/>
                <w:color w:val="000000" w:themeColor="text1"/>
                <w:sz w:val="20"/>
                <w:rPrChange w:id="7411" w:author="Craig Parker" w:date="2024-08-07T12:23:00Z">
                  <w:rPr>
                    <w:sz w:val="15"/>
                    <w:szCs w:val="15"/>
                  </w:rPr>
                </w:rPrChange>
              </w:rPr>
              <w:t>Elevation  (</w:t>
            </w:r>
            <w:proofErr w:type="gramEnd"/>
            <w:r w:rsidRPr="002E4822">
              <w:rPr>
                <w:rFonts w:ascii="Nunito" w:hAnsi="Nunito"/>
                <w:color w:val="000000" w:themeColor="text1"/>
                <w:sz w:val="20"/>
                <w:rPrChange w:id="7412" w:author="Craig Parker" w:date="2024-08-07T12:23:00Z">
                  <w:rPr>
                    <w:sz w:val="15"/>
                    <w:szCs w:val="15"/>
                  </w:rPr>
                </w:rPrChange>
              </w:rPr>
              <w:t xml:space="preserve">SRTM) (NASA </w:t>
            </w:r>
          </w:p>
          <w:p w14:paraId="00000266" w14:textId="77777777" w:rsidR="007813F4" w:rsidRPr="002E4822" w:rsidRDefault="009511AE">
            <w:pPr>
              <w:widowControl w:val="0"/>
              <w:spacing w:before="4" w:line="236" w:lineRule="auto"/>
              <w:ind w:left="120" w:right="139" w:firstLine="4"/>
              <w:rPr>
                <w:rFonts w:ascii="Nunito" w:hAnsi="Nunito"/>
                <w:color w:val="000000" w:themeColor="text1"/>
                <w:sz w:val="20"/>
                <w:rPrChange w:id="7413" w:author="Craig Parker" w:date="2024-08-07T12:23:00Z">
                  <w:rPr>
                    <w:sz w:val="15"/>
                    <w:szCs w:val="15"/>
                  </w:rPr>
                </w:rPrChange>
              </w:rPr>
            </w:pPr>
            <w:r w:rsidRPr="002E4822">
              <w:rPr>
                <w:rFonts w:ascii="Nunito" w:hAnsi="Nunito"/>
                <w:color w:val="000000" w:themeColor="text1"/>
                <w:sz w:val="20"/>
                <w:u w:val="single"/>
                <w:rPrChange w:id="7414" w:author="Craig Parker" w:date="2024-08-07T12:23:00Z">
                  <w:rPr>
                    <w:color w:val="0000FF"/>
                    <w:sz w:val="15"/>
                    <w:szCs w:val="15"/>
                    <w:u w:val="single"/>
                  </w:rPr>
                </w:rPrChange>
              </w:rPr>
              <w:t>https://www2.jpl.nas</w:t>
            </w:r>
            <w:r w:rsidRPr="002E4822">
              <w:rPr>
                <w:rFonts w:ascii="Nunito" w:hAnsi="Nunito"/>
                <w:color w:val="000000" w:themeColor="text1"/>
                <w:sz w:val="20"/>
                <w:rPrChange w:id="7415" w:author="Craig Parker" w:date="2024-08-07T12:23:00Z">
                  <w:rPr>
                    <w:color w:val="0000FF"/>
                    <w:sz w:val="15"/>
                    <w:szCs w:val="15"/>
                  </w:rPr>
                </w:rPrChange>
              </w:rPr>
              <w:t xml:space="preserve"> a.gov/</w:t>
            </w:r>
            <w:proofErr w:type="spellStart"/>
            <w:r w:rsidRPr="002E4822">
              <w:rPr>
                <w:rFonts w:ascii="Nunito" w:hAnsi="Nunito"/>
                <w:color w:val="000000" w:themeColor="text1"/>
                <w:sz w:val="20"/>
                <w:rPrChange w:id="7416" w:author="Craig Parker" w:date="2024-08-07T12:23:00Z">
                  <w:rPr>
                    <w:color w:val="0000FF"/>
                    <w:sz w:val="15"/>
                    <w:szCs w:val="15"/>
                  </w:rPr>
                </w:rPrChange>
              </w:rPr>
              <w:t>srtm</w:t>
            </w:r>
            <w:proofErr w:type="spellEnd"/>
            <w:r w:rsidRPr="002E4822">
              <w:rPr>
                <w:rFonts w:ascii="Nunito" w:hAnsi="Nunito"/>
                <w:color w:val="000000" w:themeColor="text1"/>
                <w:sz w:val="20"/>
                <w:rPrChange w:id="7417" w:author="Craig Parker" w:date="2024-08-07T12:23:00Z">
                  <w:rPr>
                    <w:color w:val="0000FF"/>
                    <w:sz w:val="15"/>
                    <w:szCs w:val="15"/>
                  </w:rPr>
                </w:rPrChange>
              </w:rPr>
              <w:t>/</w:t>
            </w:r>
            <w:r w:rsidRPr="002E4822">
              <w:rPr>
                <w:rFonts w:ascii="Nunito" w:hAnsi="Nunito"/>
                <w:color w:val="000000" w:themeColor="text1"/>
                <w:sz w:val="20"/>
                <w:rPrChange w:id="7418" w:author="Craig Parker" w:date="2024-08-07T12:23:00Z">
                  <w:rPr>
                    <w:sz w:val="15"/>
                    <w:szCs w:val="15"/>
                  </w:rPr>
                </w:rPrChange>
              </w:rPr>
              <w:t>)</w:t>
            </w:r>
          </w:p>
        </w:tc>
        <w:tc>
          <w:tcPr>
            <w:tcW w:w="1391" w:type="pct"/>
            <w:shd w:val="clear" w:color="auto" w:fill="auto"/>
            <w:tcMar>
              <w:top w:w="100" w:type="dxa"/>
              <w:left w:w="100" w:type="dxa"/>
              <w:bottom w:w="100" w:type="dxa"/>
              <w:right w:w="100" w:type="dxa"/>
            </w:tcMar>
            <w:vAlign w:val="center"/>
          </w:tcPr>
          <w:p w14:paraId="00000267" w14:textId="77777777" w:rsidR="007813F4" w:rsidRPr="002E4822" w:rsidRDefault="009511AE">
            <w:pPr>
              <w:widowControl w:val="0"/>
              <w:spacing w:line="233" w:lineRule="auto"/>
              <w:ind w:left="117" w:right="72" w:firstLine="1"/>
              <w:rPr>
                <w:rFonts w:ascii="Nunito" w:hAnsi="Nunito"/>
                <w:color w:val="000000" w:themeColor="text1"/>
                <w:sz w:val="20"/>
                <w:rPrChange w:id="7419" w:author="Craig Parker" w:date="2024-08-07T12:23:00Z">
                  <w:rPr>
                    <w:sz w:val="15"/>
                    <w:szCs w:val="15"/>
                  </w:rPr>
                </w:rPrChange>
              </w:rPr>
            </w:pPr>
            <w:r w:rsidRPr="002E4822">
              <w:rPr>
                <w:rFonts w:ascii="Nunito" w:hAnsi="Nunito"/>
                <w:color w:val="000000" w:themeColor="text1"/>
                <w:sz w:val="20"/>
                <w:rPrChange w:id="7420" w:author="Craig Parker" w:date="2024-08-07T12:23:00Z">
                  <w:rPr>
                    <w:sz w:val="15"/>
                    <w:szCs w:val="15"/>
                  </w:rPr>
                </w:rPrChange>
              </w:rPr>
              <w:t xml:space="preserve">Global elevation data from </w:t>
            </w:r>
            <w:proofErr w:type="gramStart"/>
            <w:r w:rsidRPr="002E4822">
              <w:rPr>
                <w:rFonts w:ascii="Nunito" w:hAnsi="Nunito"/>
                <w:color w:val="000000" w:themeColor="text1"/>
                <w:sz w:val="20"/>
                <w:rPrChange w:id="7421" w:author="Craig Parker" w:date="2024-08-07T12:23:00Z">
                  <w:rPr>
                    <w:sz w:val="15"/>
                    <w:szCs w:val="15"/>
                  </w:rPr>
                </w:rPrChange>
              </w:rPr>
              <w:t>the  Shuttle</w:t>
            </w:r>
            <w:proofErr w:type="gramEnd"/>
            <w:r w:rsidRPr="002E4822">
              <w:rPr>
                <w:rFonts w:ascii="Nunito" w:hAnsi="Nunito"/>
                <w:color w:val="000000" w:themeColor="text1"/>
                <w:sz w:val="20"/>
                <w:rPrChange w:id="7422" w:author="Craig Parker" w:date="2024-08-07T12:23:00Z">
                  <w:rPr>
                    <w:sz w:val="15"/>
                    <w:szCs w:val="15"/>
                  </w:rPr>
                </w:rPrChange>
              </w:rPr>
              <w:t xml:space="preserve"> Radar Topography  Mission (SRTM).</w:t>
            </w:r>
          </w:p>
        </w:tc>
        <w:tc>
          <w:tcPr>
            <w:tcW w:w="378" w:type="pct"/>
            <w:shd w:val="clear" w:color="auto" w:fill="auto"/>
            <w:tcMar>
              <w:top w:w="100" w:type="dxa"/>
              <w:left w:w="100" w:type="dxa"/>
              <w:bottom w:w="100" w:type="dxa"/>
              <w:right w:w="100" w:type="dxa"/>
            </w:tcMar>
            <w:vAlign w:val="center"/>
          </w:tcPr>
          <w:p w14:paraId="00000268" w14:textId="77777777" w:rsidR="007813F4" w:rsidRPr="002E4822" w:rsidRDefault="009511AE">
            <w:pPr>
              <w:widowControl w:val="0"/>
              <w:spacing w:line="240" w:lineRule="auto"/>
              <w:ind w:left="127"/>
              <w:rPr>
                <w:rFonts w:ascii="Nunito" w:hAnsi="Nunito"/>
                <w:color w:val="000000" w:themeColor="text1"/>
                <w:sz w:val="20"/>
                <w:rPrChange w:id="7423" w:author="Craig Parker" w:date="2024-08-07T12:23:00Z">
                  <w:rPr>
                    <w:sz w:val="15"/>
                    <w:szCs w:val="15"/>
                  </w:rPr>
                </w:rPrChange>
              </w:rPr>
            </w:pPr>
            <w:r w:rsidRPr="002E4822">
              <w:rPr>
                <w:rFonts w:ascii="Nunito" w:hAnsi="Nunito"/>
                <w:color w:val="000000" w:themeColor="text1"/>
                <w:sz w:val="20"/>
                <w:rPrChange w:id="7424" w:author="Craig Parker" w:date="2024-08-07T12:23:00Z">
                  <w:rPr>
                    <w:sz w:val="15"/>
                    <w:szCs w:val="15"/>
                  </w:rPr>
                </w:rPrChange>
              </w:rPr>
              <w:t xml:space="preserve">PAIRS </w:t>
            </w:r>
          </w:p>
        </w:tc>
        <w:tc>
          <w:tcPr>
            <w:tcW w:w="633" w:type="pct"/>
            <w:shd w:val="clear" w:color="auto" w:fill="auto"/>
            <w:tcMar>
              <w:top w:w="100" w:type="dxa"/>
              <w:left w:w="100" w:type="dxa"/>
              <w:bottom w:w="100" w:type="dxa"/>
              <w:right w:w="100" w:type="dxa"/>
            </w:tcMar>
            <w:vAlign w:val="center"/>
          </w:tcPr>
          <w:p w14:paraId="00000269" w14:textId="77777777" w:rsidR="007813F4" w:rsidRPr="002E4822" w:rsidRDefault="009511AE">
            <w:pPr>
              <w:widowControl w:val="0"/>
              <w:spacing w:line="240" w:lineRule="auto"/>
              <w:ind w:left="122"/>
              <w:rPr>
                <w:rFonts w:ascii="Nunito" w:hAnsi="Nunito"/>
                <w:color w:val="000000" w:themeColor="text1"/>
                <w:sz w:val="20"/>
                <w:rPrChange w:id="7425" w:author="Craig Parker" w:date="2024-08-07T12:23:00Z">
                  <w:rPr>
                    <w:sz w:val="15"/>
                    <w:szCs w:val="15"/>
                  </w:rPr>
                </w:rPrChange>
              </w:rPr>
            </w:pPr>
            <w:r w:rsidRPr="002E4822">
              <w:rPr>
                <w:rFonts w:ascii="Nunito" w:hAnsi="Nunito"/>
                <w:color w:val="000000" w:themeColor="text1"/>
                <w:sz w:val="20"/>
                <w:rPrChange w:id="7426" w:author="Craig Parker" w:date="2024-08-07T12:23:00Z">
                  <w:rPr>
                    <w:sz w:val="15"/>
                    <w:szCs w:val="15"/>
                  </w:rPr>
                </w:rPrChange>
              </w:rPr>
              <w:t xml:space="preserve">Elevation </w:t>
            </w:r>
          </w:p>
        </w:tc>
        <w:tc>
          <w:tcPr>
            <w:tcW w:w="486" w:type="pct"/>
            <w:shd w:val="clear" w:color="auto" w:fill="auto"/>
            <w:tcMar>
              <w:top w:w="100" w:type="dxa"/>
              <w:left w:w="100" w:type="dxa"/>
              <w:bottom w:w="100" w:type="dxa"/>
              <w:right w:w="100" w:type="dxa"/>
            </w:tcMar>
            <w:vAlign w:val="center"/>
          </w:tcPr>
          <w:p w14:paraId="0000026A" w14:textId="77777777" w:rsidR="007813F4" w:rsidRPr="002E4822" w:rsidRDefault="009511AE">
            <w:pPr>
              <w:widowControl w:val="0"/>
              <w:spacing w:line="240" w:lineRule="auto"/>
              <w:ind w:left="127"/>
              <w:rPr>
                <w:rFonts w:ascii="Nunito" w:hAnsi="Nunito"/>
                <w:color w:val="000000" w:themeColor="text1"/>
                <w:sz w:val="20"/>
                <w:rPrChange w:id="7427" w:author="Craig Parker" w:date="2024-08-07T12:23:00Z">
                  <w:rPr>
                    <w:sz w:val="15"/>
                    <w:szCs w:val="15"/>
                  </w:rPr>
                </w:rPrChange>
              </w:rPr>
            </w:pPr>
            <w:r w:rsidRPr="002E4822">
              <w:rPr>
                <w:rFonts w:ascii="Nunito" w:hAnsi="Nunito"/>
                <w:color w:val="000000" w:themeColor="text1"/>
                <w:sz w:val="20"/>
                <w:rPrChange w:id="7428" w:author="Craig Parker" w:date="2024-08-07T12:23:00Z">
                  <w:rPr>
                    <w:sz w:val="15"/>
                    <w:szCs w:val="15"/>
                  </w:rPr>
                </w:rPrChange>
              </w:rPr>
              <w:t>Released in 2013</w:t>
            </w:r>
          </w:p>
        </w:tc>
        <w:tc>
          <w:tcPr>
            <w:tcW w:w="583" w:type="pct"/>
            <w:shd w:val="clear" w:color="auto" w:fill="auto"/>
            <w:tcMar>
              <w:top w:w="100" w:type="dxa"/>
              <w:left w:w="100" w:type="dxa"/>
              <w:bottom w:w="100" w:type="dxa"/>
              <w:right w:w="100" w:type="dxa"/>
            </w:tcMar>
            <w:vAlign w:val="center"/>
          </w:tcPr>
          <w:p w14:paraId="0000026B" w14:textId="77777777" w:rsidR="007813F4" w:rsidRPr="002E4822" w:rsidRDefault="009511AE">
            <w:pPr>
              <w:widowControl w:val="0"/>
              <w:spacing w:line="230" w:lineRule="auto"/>
              <w:ind w:left="125" w:right="249" w:firstLine="1"/>
              <w:rPr>
                <w:rFonts w:ascii="Nunito" w:hAnsi="Nunito"/>
                <w:color w:val="000000" w:themeColor="text1"/>
                <w:sz w:val="20"/>
                <w:rPrChange w:id="7429" w:author="Craig Parker" w:date="2024-08-07T12:23:00Z">
                  <w:rPr>
                    <w:sz w:val="15"/>
                    <w:szCs w:val="15"/>
                  </w:rPr>
                </w:rPrChange>
              </w:rPr>
            </w:pPr>
            <w:r w:rsidRPr="002E4822">
              <w:rPr>
                <w:rFonts w:ascii="Nunito" w:hAnsi="Nunito"/>
                <w:color w:val="000000" w:themeColor="text1"/>
                <w:sz w:val="20"/>
                <w:rPrChange w:id="7430" w:author="Craig Parker" w:date="2024-08-07T12:23:00Z">
                  <w:rPr>
                    <w:sz w:val="15"/>
                    <w:szCs w:val="15"/>
                  </w:rPr>
                </w:rPrChange>
              </w:rPr>
              <w:t xml:space="preserve">Determination of </w:t>
            </w:r>
            <w:proofErr w:type="gramStart"/>
            <w:r w:rsidRPr="002E4822">
              <w:rPr>
                <w:rFonts w:ascii="Nunito" w:hAnsi="Nunito"/>
                <w:color w:val="000000" w:themeColor="text1"/>
                <w:sz w:val="20"/>
                <w:rPrChange w:id="7431" w:author="Craig Parker" w:date="2024-08-07T12:23:00Z">
                  <w:rPr>
                    <w:sz w:val="15"/>
                    <w:szCs w:val="15"/>
                  </w:rPr>
                </w:rPrChange>
              </w:rPr>
              <w:t>heat  hazard</w:t>
            </w:r>
            <w:proofErr w:type="gramEnd"/>
            <w:r w:rsidRPr="002E4822">
              <w:rPr>
                <w:rFonts w:ascii="Nunito" w:hAnsi="Nunito"/>
                <w:color w:val="000000" w:themeColor="text1"/>
                <w:sz w:val="20"/>
                <w:rPrChange w:id="7432" w:author="Craig Parker" w:date="2024-08-07T12:23:00Z">
                  <w:rPr>
                    <w:sz w:val="15"/>
                    <w:szCs w:val="15"/>
                  </w:rPr>
                </w:rPrChange>
              </w:rPr>
              <w:t xml:space="preserve">; Urban heat  </w:t>
            </w:r>
          </w:p>
          <w:p w14:paraId="0000026C" w14:textId="77777777" w:rsidR="007813F4" w:rsidRPr="002E4822" w:rsidRDefault="009511AE">
            <w:pPr>
              <w:widowControl w:val="0"/>
              <w:spacing w:before="8" w:line="240" w:lineRule="auto"/>
              <w:ind w:left="129"/>
              <w:rPr>
                <w:rFonts w:ascii="Nunito" w:hAnsi="Nunito"/>
                <w:color w:val="000000" w:themeColor="text1"/>
                <w:sz w:val="20"/>
                <w:rPrChange w:id="7433" w:author="Craig Parker" w:date="2024-08-07T12:23:00Z">
                  <w:rPr>
                    <w:sz w:val="15"/>
                    <w:szCs w:val="15"/>
                  </w:rPr>
                </w:rPrChange>
              </w:rPr>
            </w:pPr>
            <w:r w:rsidRPr="002E4822">
              <w:rPr>
                <w:rFonts w:ascii="Nunito" w:hAnsi="Nunito"/>
                <w:color w:val="000000" w:themeColor="text1"/>
                <w:sz w:val="20"/>
                <w:rPrChange w:id="7434" w:author="Craig Parker" w:date="2024-08-07T12:23:00Z">
                  <w:rPr>
                    <w:sz w:val="15"/>
                    <w:szCs w:val="15"/>
                  </w:rPr>
                </w:rPrChange>
              </w:rPr>
              <w:t xml:space="preserve">Island Effect </w:t>
            </w:r>
          </w:p>
        </w:tc>
      </w:tr>
      <w:tr w:rsidR="006E7398" w:rsidRPr="002E4822" w14:paraId="31C47698" w14:textId="77777777" w:rsidTr="3E93EB8D">
        <w:trPr>
          <w:trHeight w:val="1296"/>
          <w:del w:id="7435" w:author="Craig Parker" w:date="2024-08-06T12:24:00Z"/>
        </w:trPr>
        <w:tc>
          <w:tcPr>
            <w:tcW w:w="1530" w:type="pct"/>
            <w:shd w:val="clear" w:color="auto" w:fill="auto"/>
            <w:tcMar>
              <w:top w:w="100" w:type="dxa"/>
              <w:left w:w="100" w:type="dxa"/>
              <w:bottom w:w="100" w:type="dxa"/>
              <w:right w:w="100" w:type="dxa"/>
            </w:tcMar>
            <w:vAlign w:val="center"/>
          </w:tcPr>
          <w:p w14:paraId="0000026D" w14:textId="77777777" w:rsidR="007813F4" w:rsidRPr="002E4822" w:rsidRDefault="009511AE">
            <w:pPr>
              <w:widowControl w:val="0"/>
              <w:spacing w:line="240" w:lineRule="auto"/>
              <w:ind w:left="127"/>
              <w:rPr>
                <w:rFonts w:ascii="Nunito" w:hAnsi="Nunito"/>
                <w:color w:val="000000" w:themeColor="text1"/>
                <w:sz w:val="20"/>
                <w:rPrChange w:id="7436" w:author="Craig Parker" w:date="2024-08-07T12:23:00Z">
                  <w:rPr>
                    <w:sz w:val="15"/>
                    <w:szCs w:val="15"/>
                  </w:rPr>
                </w:rPrChange>
              </w:rPr>
            </w:pPr>
            <w:proofErr w:type="gramStart"/>
            <w:r w:rsidRPr="002E4822">
              <w:rPr>
                <w:rFonts w:ascii="Nunito" w:hAnsi="Nunito"/>
                <w:color w:val="000000" w:themeColor="text1"/>
                <w:sz w:val="20"/>
                <w:rPrChange w:id="7437" w:author="Craig Parker" w:date="2024-08-07T12:23:00Z">
                  <w:rPr>
                    <w:sz w:val="15"/>
                    <w:szCs w:val="15"/>
                  </w:rPr>
                </w:rPrChange>
              </w:rPr>
              <w:lastRenderedPageBreak/>
              <w:t>High res</w:t>
            </w:r>
            <w:proofErr w:type="gramEnd"/>
            <w:r w:rsidRPr="002E4822">
              <w:rPr>
                <w:rFonts w:ascii="Nunito" w:hAnsi="Nunito"/>
                <w:color w:val="000000" w:themeColor="text1"/>
                <w:sz w:val="20"/>
                <w:rPrChange w:id="7438" w:author="Craig Parker" w:date="2024-08-07T12:23:00Z">
                  <w:rPr>
                    <w:sz w:val="15"/>
                    <w:szCs w:val="15"/>
                  </w:rPr>
                </w:rPrChange>
              </w:rPr>
              <w:t xml:space="preserve"> imagery  </w:t>
            </w:r>
          </w:p>
          <w:p w14:paraId="0000026E" w14:textId="77777777" w:rsidR="007813F4" w:rsidRPr="002E4822" w:rsidRDefault="009511AE">
            <w:pPr>
              <w:widowControl w:val="0"/>
              <w:spacing w:line="240" w:lineRule="auto"/>
              <w:ind w:left="124"/>
              <w:rPr>
                <w:rFonts w:ascii="Nunito" w:hAnsi="Nunito"/>
                <w:color w:val="000000" w:themeColor="text1"/>
                <w:sz w:val="20"/>
                <w:rPrChange w:id="7439" w:author="Craig Parker" w:date="2024-08-07T12:23:00Z">
                  <w:rPr>
                    <w:sz w:val="15"/>
                    <w:szCs w:val="15"/>
                  </w:rPr>
                </w:rPrChange>
              </w:rPr>
            </w:pPr>
            <w:r w:rsidRPr="002E4822">
              <w:rPr>
                <w:rFonts w:ascii="Nunito" w:hAnsi="Nunito"/>
                <w:color w:val="000000" w:themeColor="text1"/>
                <w:sz w:val="20"/>
                <w:rPrChange w:id="7440" w:author="Craig Parker" w:date="2024-08-07T12:23:00Z">
                  <w:rPr>
                    <w:sz w:val="15"/>
                    <w:szCs w:val="15"/>
                  </w:rPr>
                </w:rPrChange>
              </w:rPr>
              <w:t xml:space="preserve">(ESA Sentinel 2) </w:t>
            </w:r>
          </w:p>
          <w:p w14:paraId="0000026F" w14:textId="77777777" w:rsidR="007813F4" w:rsidRPr="002E4822" w:rsidRDefault="009511AE">
            <w:pPr>
              <w:widowControl w:val="0"/>
              <w:spacing w:before="2" w:line="240" w:lineRule="auto"/>
              <w:ind w:left="127"/>
              <w:rPr>
                <w:rFonts w:ascii="Nunito" w:hAnsi="Nunito"/>
                <w:color w:val="000000" w:themeColor="text1"/>
                <w:sz w:val="20"/>
                <w:rPrChange w:id="7441" w:author="Craig Parker" w:date="2024-08-07T12:23:00Z">
                  <w:rPr>
                    <w:sz w:val="15"/>
                    <w:szCs w:val="15"/>
                  </w:rPr>
                </w:rPrChange>
              </w:rPr>
            </w:pPr>
            <w:r w:rsidRPr="002E4822">
              <w:rPr>
                <w:rFonts w:ascii="Nunito" w:hAnsi="Nunito"/>
                <w:color w:val="000000" w:themeColor="text1"/>
                <w:sz w:val="20"/>
                <w:rPrChange w:id="7442" w:author="Craig Parker" w:date="2024-08-07T12:23:00Z">
                  <w:rPr>
                    <w:sz w:val="15"/>
                    <w:szCs w:val="15"/>
                  </w:rPr>
                </w:rPrChange>
              </w:rPr>
              <w:t xml:space="preserve">European Space  </w:t>
            </w:r>
          </w:p>
          <w:p w14:paraId="00000270" w14:textId="77777777" w:rsidR="007813F4" w:rsidRPr="002E4822" w:rsidRDefault="009511AE">
            <w:pPr>
              <w:widowControl w:val="0"/>
              <w:spacing w:line="240" w:lineRule="auto"/>
              <w:ind w:left="115"/>
              <w:rPr>
                <w:rFonts w:ascii="Nunito" w:hAnsi="Nunito"/>
                <w:color w:val="000000" w:themeColor="text1"/>
                <w:sz w:val="20"/>
                <w:rPrChange w:id="7443" w:author="Craig Parker" w:date="2024-08-07T12:23:00Z">
                  <w:rPr>
                    <w:sz w:val="15"/>
                    <w:szCs w:val="15"/>
                  </w:rPr>
                </w:rPrChange>
              </w:rPr>
            </w:pPr>
            <w:r w:rsidRPr="002E4822">
              <w:rPr>
                <w:rFonts w:ascii="Nunito" w:hAnsi="Nunito"/>
                <w:color w:val="000000" w:themeColor="text1"/>
                <w:sz w:val="20"/>
                <w:rPrChange w:id="7444" w:author="Craig Parker" w:date="2024-08-07T12:23:00Z">
                  <w:rPr>
                    <w:sz w:val="15"/>
                    <w:szCs w:val="15"/>
                  </w:rPr>
                </w:rPrChange>
              </w:rPr>
              <w:t xml:space="preserve">Agency </w:t>
            </w:r>
          </w:p>
          <w:p w14:paraId="00000271" w14:textId="77777777" w:rsidR="007813F4" w:rsidRPr="002E4822" w:rsidRDefault="009511AE">
            <w:pPr>
              <w:widowControl w:val="0"/>
              <w:spacing w:line="233" w:lineRule="auto"/>
              <w:ind w:left="125" w:right="116"/>
              <w:rPr>
                <w:rFonts w:ascii="Nunito" w:hAnsi="Nunito"/>
                <w:color w:val="000000" w:themeColor="text1"/>
                <w:sz w:val="20"/>
                <w:rPrChange w:id="7445" w:author="Craig Parker" w:date="2024-08-07T12:23:00Z">
                  <w:rPr>
                    <w:color w:val="0000FF"/>
                    <w:sz w:val="15"/>
                    <w:szCs w:val="15"/>
                  </w:rPr>
                </w:rPrChange>
              </w:rPr>
            </w:pPr>
            <w:r w:rsidRPr="002E4822">
              <w:rPr>
                <w:rFonts w:ascii="Nunito" w:hAnsi="Nunito"/>
                <w:color w:val="000000" w:themeColor="text1"/>
                <w:sz w:val="20"/>
                <w:u w:val="single"/>
                <w:rPrChange w:id="7446" w:author="Craig Parker" w:date="2024-08-07T12:23:00Z">
                  <w:rPr>
                    <w:color w:val="0000FF"/>
                    <w:sz w:val="15"/>
                    <w:szCs w:val="15"/>
                    <w:u w:val="single"/>
                  </w:rPr>
                </w:rPrChange>
              </w:rPr>
              <w:t>https://sentinel.esa.i</w:t>
            </w:r>
            <w:r w:rsidRPr="002E4822">
              <w:rPr>
                <w:rFonts w:ascii="Nunito" w:hAnsi="Nunito"/>
                <w:color w:val="000000" w:themeColor="text1"/>
                <w:sz w:val="20"/>
                <w:rPrChange w:id="7447" w:author="Craig Parker" w:date="2024-08-07T12:23:00Z">
                  <w:rPr>
                    <w:color w:val="0000FF"/>
                    <w:sz w:val="15"/>
                    <w:szCs w:val="15"/>
                  </w:rPr>
                </w:rPrChange>
              </w:rPr>
              <w:t xml:space="preserve"> </w:t>
            </w:r>
            <w:proofErr w:type="spellStart"/>
            <w:r w:rsidRPr="002E4822">
              <w:rPr>
                <w:rFonts w:ascii="Nunito" w:hAnsi="Nunito"/>
                <w:color w:val="000000" w:themeColor="text1"/>
                <w:sz w:val="20"/>
                <w:u w:val="single"/>
                <w:rPrChange w:id="7448" w:author="Craig Parker" w:date="2024-08-07T12:23:00Z">
                  <w:rPr>
                    <w:color w:val="0000FF"/>
                    <w:sz w:val="15"/>
                    <w:szCs w:val="15"/>
                    <w:u w:val="single"/>
                  </w:rPr>
                </w:rPrChange>
              </w:rPr>
              <w:t>nt</w:t>
            </w:r>
            <w:proofErr w:type="spellEnd"/>
            <w:r w:rsidRPr="002E4822">
              <w:rPr>
                <w:rFonts w:ascii="Nunito" w:hAnsi="Nunito"/>
                <w:color w:val="000000" w:themeColor="text1"/>
                <w:sz w:val="20"/>
                <w:u w:val="single"/>
                <w:rPrChange w:id="7449" w:author="Craig Parker" w:date="2024-08-07T12:23:00Z">
                  <w:rPr>
                    <w:color w:val="0000FF"/>
                    <w:sz w:val="15"/>
                    <w:szCs w:val="15"/>
                    <w:u w:val="single"/>
                  </w:rPr>
                </w:rPrChange>
              </w:rPr>
              <w:t>/web/sentinel/</w:t>
            </w:r>
            <w:proofErr w:type="spellStart"/>
            <w:r w:rsidRPr="002E4822">
              <w:rPr>
                <w:rFonts w:ascii="Nunito" w:hAnsi="Nunito"/>
                <w:color w:val="000000" w:themeColor="text1"/>
                <w:sz w:val="20"/>
                <w:u w:val="single"/>
                <w:rPrChange w:id="7450" w:author="Craig Parker" w:date="2024-08-07T12:23:00Z">
                  <w:rPr>
                    <w:color w:val="0000FF"/>
                    <w:sz w:val="15"/>
                    <w:szCs w:val="15"/>
                    <w:u w:val="single"/>
                  </w:rPr>
                </w:rPrChange>
              </w:rPr>
              <w:t>senti</w:t>
            </w:r>
            <w:proofErr w:type="spellEnd"/>
            <w:r w:rsidRPr="002E4822">
              <w:rPr>
                <w:rFonts w:ascii="Nunito" w:hAnsi="Nunito"/>
                <w:color w:val="000000" w:themeColor="text1"/>
                <w:sz w:val="20"/>
                <w:rPrChange w:id="7451" w:author="Craig Parker" w:date="2024-08-07T12:23:00Z">
                  <w:rPr>
                    <w:color w:val="0000FF"/>
                    <w:sz w:val="15"/>
                    <w:szCs w:val="15"/>
                  </w:rPr>
                </w:rPrChange>
              </w:rPr>
              <w:t xml:space="preserve"> </w:t>
            </w:r>
            <w:proofErr w:type="spellStart"/>
            <w:r w:rsidRPr="002E4822">
              <w:rPr>
                <w:rFonts w:ascii="Nunito" w:hAnsi="Nunito"/>
                <w:color w:val="000000" w:themeColor="text1"/>
                <w:sz w:val="20"/>
                <w:rPrChange w:id="7452" w:author="Craig Parker" w:date="2024-08-07T12:23:00Z">
                  <w:rPr>
                    <w:color w:val="0000FF"/>
                    <w:sz w:val="15"/>
                    <w:szCs w:val="15"/>
                  </w:rPr>
                </w:rPrChange>
              </w:rPr>
              <w:t>nel</w:t>
            </w:r>
            <w:proofErr w:type="spellEnd"/>
            <w:r w:rsidRPr="002E4822">
              <w:rPr>
                <w:rFonts w:ascii="Nunito" w:hAnsi="Nunito"/>
                <w:color w:val="000000" w:themeColor="text1"/>
                <w:sz w:val="20"/>
                <w:rPrChange w:id="7453" w:author="Craig Parker" w:date="2024-08-07T12:23:00Z">
                  <w:rPr>
                    <w:color w:val="0000FF"/>
                    <w:sz w:val="15"/>
                    <w:szCs w:val="15"/>
                  </w:rPr>
                </w:rPrChange>
              </w:rPr>
              <w:t>-data-access</w:t>
            </w:r>
          </w:p>
        </w:tc>
        <w:tc>
          <w:tcPr>
            <w:tcW w:w="1391" w:type="pct"/>
            <w:shd w:val="clear" w:color="auto" w:fill="auto"/>
            <w:tcMar>
              <w:top w:w="100" w:type="dxa"/>
              <w:left w:w="100" w:type="dxa"/>
              <w:bottom w:w="100" w:type="dxa"/>
              <w:right w:w="100" w:type="dxa"/>
            </w:tcMar>
            <w:vAlign w:val="center"/>
          </w:tcPr>
          <w:p w14:paraId="00000272" w14:textId="77777777" w:rsidR="007813F4" w:rsidRPr="002E4822" w:rsidRDefault="009511AE">
            <w:pPr>
              <w:widowControl w:val="0"/>
              <w:spacing w:line="232" w:lineRule="auto"/>
              <w:ind w:left="115" w:right="117" w:firstLine="9"/>
              <w:rPr>
                <w:rFonts w:ascii="Nunito" w:hAnsi="Nunito"/>
                <w:color w:val="000000" w:themeColor="text1"/>
                <w:sz w:val="20"/>
                <w:rPrChange w:id="7454" w:author="Craig Parker" w:date="2024-08-07T12:23:00Z">
                  <w:rPr>
                    <w:sz w:val="15"/>
                    <w:szCs w:val="15"/>
                  </w:rPr>
                </w:rPrChange>
              </w:rPr>
            </w:pPr>
            <w:r w:rsidRPr="002E4822">
              <w:rPr>
                <w:rFonts w:ascii="Nunito" w:hAnsi="Nunito"/>
                <w:color w:val="000000" w:themeColor="text1"/>
                <w:sz w:val="20"/>
                <w:rPrChange w:id="7455" w:author="Craig Parker" w:date="2024-08-07T12:23:00Z">
                  <w:rPr>
                    <w:sz w:val="15"/>
                    <w:szCs w:val="15"/>
                  </w:rPr>
                </w:rPrChange>
              </w:rPr>
              <w:t xml:space="preserve">Images from the Sentinel </w:t>
            </w:r>
            <w:proofErr w:type="gramStart"/>
            <w:r w:rsidRPr="002E4822">
              <w:rPr>
                <w:rFonts w:ascii="Nunito" w:hAnsi="Nunito"/>
                <w:color w:val="000000" w:themeColor="text1"/>
                <w:sz w:val="20"/>
                <w:rPrChange w:id="7456" w:author="Craig Parker" w:date="2024-08-07T12:23:00Z">
                  <w:rPr>
                    <w:sz w:val="15"/>
                    <w:szCs w:val="15"/>
                  </w:rPr>
                </w:rPrChange>
              </w:rPr>
              <w:t>2  satellite</w:t>
            </w:r>
            <w:proofErr w:type="gramEnd"/>
            <w:r w:rsidRPr="002E4822">
              <w:rPr>
                <w:rFonts w:ascii="Nunito" w:hAnsi="Nunito"/>
                <w:color w:val="000000" w:themeColor="text1"/>
                <w:sz w:val="20"/>
                <w:rPrChange w:id="7457" w:author="Craig Parker" w:date="2024-08-07T12:23:00Z">
                  <w:rPr>
                    <w:sz w:val="15"/>
                    <w:szCs w:val="15"/>
                  </w:rPr>
                </w:rPrChange>
              </w:rPr>
              <w:t xml:space="preserve"> pair which view land  surface regions in 13 spectral  bands.</w:t>
            </w:r>
          </w:p>
        </w:tc>
        <w:tc>
          <w:tcPr>
            <w:tcW w:w="378" w:type="pct"/>
            <w:shd w:val="clear" w:color="auto" w:fill="auto"/>
            <w:tcMar>
              <w:top w:w="100" w:type="dxa"/>
              <w:left w:w="100" w:type="dxa"/>
              <w:bottom w:w="100" w:type="dxa"/>
              <w:right w:w="100" w:type="dxa"/>
            </w:tcMar>
            <w:vAlign w:val="center"/>
          </w:tcPr>
          <w:p w14:paraId="00000273" w14:textId="77777777" w:rsidR="007813F4" w:rsidRPr="002E4822" w:rsidRDefault="009511AE">
            <w:pPr>
              <w:widowControl w:val="0"/>
              <w:spacing w:line="240" w:lineRule="auto"/>
              <w:ind w:left="127"/>
              <w:rPr>
                <w:rFonts w:ascii="Nunito" w:hAnsi="Nunito"/>
                <w:color w:val="000000" w:themeColor="text1"/>
                <w:sz w:val="20"/>
                <w:rPrChange w:id="7458" w:author="Craig Parker" w:date="2024-08-07T12:23:00Z">
                  <w:rPr>
                    <w:sz w:val="15"/>
                    <w:szCs w:val="15"/>
                  </w:rPr>
                </w:rPrChange>
              </w:rPr>
            </w:pPr>
            <w:r w:rsidRPr="002E4822">
              <w:rPr>
                <w:rFonts w:ascii="Nunito" w:hAnsi="Nunito"/>
                <w:color w:val="000000" w:themeColor="text1"/>
                <w:sz w:val="20"/>
                <w:rPrChange w:id="7459" w:author="Craig Parker" w:date="2024-08-07T12:23:00Z">
                  <w:rPr>
                    <w:sz w:val="15"/>
                    <w:szCs w:val="15"/>
                  </w:rPr>
                </w:rPrChange>
              </w:rPr>
              <w:t xml:space="preserve">PAIRS </w:t>
            </w:r>
          </w:p>
        </w:tc>
        <w:tc>
          <w:tcPr>
            <w:tcW w:w="633" w:type="pct"/>
            <w:shd w:val="clear" w:color="auto" w:fill="auto"/>
            <w:tcMar>
              <w:top w:w="100" w:type="dxa"/>
              <w:left w:w="100" w:type="dxa"/>
              <w:bottom w:w="100" w:type="dxa"/>
              <w:right w:w="100" w:type="dxa"/>
            </w:tcMar>
            <w:vAlign w:val="center"/>
          </w:tcPr>
          <w:p w14:paraId="00000274" w14:textId="77777777" w:rsidR="007813F4" w:rsidRPr="002E4822" w:rsidRDefault="009511AE">
            <w:pPr>
              <w:widowControl w:val="0"/>
              <w:spacing w:line="230" w:lineRule="auto"/>
              <w:ind w:left="116" w:right="307" w:firstLine="6"/>
              <w:rPr>
                <w:rFonts w:ascii="Nunito" w:hAnsi="Nunito"/>
                <w:color w:val="000000" w:themeColor="text1"/>
                <w:sz w:val="20"/>
                <w:rPrChange w:id="7460" w:author="Craig Parker" w:date="2024-08-07T12:23:00Z">
                  <w:rPr>
                    <w:sz w:val="15"/>
                    <w:szCs w:val="15"/>
                  </w:rPr>
                </w:rPrChange>
              </w:rPr>
            </w:pPr>
            <w:r w:rsidRPr="002E4822">
              <w:rPr>
                <w:rFonts w:ascii="Nunito" w:hAnsi="Nunito"/>
                <w:color w:val="000000" w:themeColor="text1"/>
                <w:sz w:val="20"/>
                <w:rPrChange w:id="7461" w:author="Craig Parker" w:date="2024-08-07T12:23:00Z">
                  <w:rPr>
                    <w:sz w:val="15"/>
                    <w:szCs w:val="15"/>
                  </w:rPr>
                </w:rPrChange>
              </w:rPr>
              <w:t xml:space="preserve">Urban land cover – </w:t>
            </w:r>
            <w:proofErr w:type="gramStart"/>
            <w:r w:rsidRPr="002E4822">
              <w:rPr>
                <w:rFonts w:ascii="Nunito" w:hAnsi="Nunito"/>
                <w:color w:val="000000" w:themeColor="text1"/>
                <w:sz w:val="20"/>
                <w:rPrChange w:id="7462" w:author="Craig Parker" w:date="2024-08-07T12:23:00Z">
                  <w:rPr>
                    <w:sz w:val="15"/>
                    <w:szCs w:val="15"/>
                  </w:rPr>
                </w:rPrChange>
              </w:rPr>
              <w:t>vegetation  coverage</w:t>
            </w:r>
            <w:proofErr w:type="gramEnd"/>
            <w:r w:rsidRPr="002E4822">
              <w:rPr>
                <w:rFonts w:ascii="Nunito" w:hAnsi="Nunito"/>
                <w:color w:val="000000" w:themeColor="text1"/>
                <w:sz w:val="20"/>
                <w:rPrChange w:id="7463" w:author="Craig Parker" w:date="2024-08-07T12:23:00Z">
                  <w:rPr>
                    <w:sz w:val="15"/>
                    <w:szCs w:val="15"/>
                  </w:rPr>
                </w:rPrChange>
              </w:rPr>
              <w:t xml:space="preserve">, morphological  </w:t>
            </w:r>
          </w:p>
          <w:p w14:paraId="00000275" w14:textId="77777777" w:rsidR="007813F4" w:rsidRPr="002E4822" w:rsidRDefault="009511AE">
            <w:pPr>
              <w:widowControl w:val="0"/>
              <w:spacing w:before="8" w:line="231" w:lineRule="auto"/>
              <w:ind w:left="110" w:right="103" w:firstLine="1"/>
              <w:rPr>
                <w:rFonts w:ascii="Nunito" w:hAnsi="Nunito"/>
                <w:color w:val="000000" w:themeColor="text1"/>
                <w:sz w:val="20"/>
                <w:rPrChange w:id="7464" w:author="Craig Parker" w:date="2024-08-07T12:23:00Z">
                  <w:rPr>
                    <w:sz w:val="15"/>
                    <w:szCs w:val="15"/>
                  </w:rPr>
                </w:rPrChange>
              </w:rPr>
            </w:pPr>
            <w:r w:rsidRPr="002E4822">
              <w:rPr>
                <w:rFonts w:ascii="Nunito" w:hAnsi="Nunito"/>
                <w:color w:val="000000" w:themeColor="text1"/>
                <w:sz w:val="20"/>
                <w:rPrChange w:id="7465" w:author="Craig Parker" w:date="2024-08-07T12:23:00Z">
                  <w:rPr>
                    <w:sz w:val="15"/>
                    <w:szCs w:val="15"/>
                  </w:rPr>
                </w:rPrChange>
              </w:rPr>
              <w:t xml:space="preserve">features, possibly pollution </w:t>
            </w:r>
            <w:proofErr w:type="gramStart"/>
            <w:r w:rsidRPr="002E4822">
              <w:rPr>
                <w:rFonts w:ascii="Nunito" w:hAnsi="Nunito"/>
                <w:color w:val="000000" w:themeColor="text1"/>
                <w:sz w:val="20"/>
                <w:rPrChange w:id="7466" w:author="Craig Parker" w:date="2024-08-07T12:23:00Z">
                  <w:rPr>
                    <w:sz w:val="15"/>
                    <w:szCs w:val="15"/>
                  </w:rPr>
                </w:rPrChange>
              </w:rPr>
              <w:t>levels  (</w:t>
            </w:r>
            <w:proofErr w:type="gramEnd"/>
            <w:r w:rsidRPr="002E4822">
              <w:rPr>
                <w:rFonts w:ascii="Nunito" w:hAnsi="Nunito"/>
                <w:color w:val="000000" w:themeColor="text1"/>
                <w:sz w:val="20"/>
                <w:rPrChange w:id="7467" w:author="Craig Parker" w:date="2024-08-07T12:23:00Z">
                  <w:rPr>
                    <w:sz w:val="15"/>
                    <w:szCs w:val="15"/>
                  </w:rPr>
                </w:rPrChange>
              </w:rPr>
              <w:t>AOT). Bands 4 (red), 8 (</w:t>
            </w:r>
            <w:proofErr w:type="gramStart"/>
            <w:r w:rsidRPr="002E4822">
              <w:rPr>
                <w:rFonts w:ascii="Nunito" w:hAnsi="Nunito"/>
                <w:color w:val="000000" w:themeColor="text1"/>
                <w:sz w:val="20"/>
                <w:rPrChange w:id="7468" w:author="Craig Parker" w:date="2024-08-07T12:23:00Z">
                  <w:rPr>
                    <w:sz w:val="15"/>
                    <w:szCs w:val="15"/>
                  </w:rPr>
                </w:rPrChange>
              </w:rPr>
              <w:t>NIR)  and</w:t>
            </w:r>
            <w:proofErr w:type="gramEnd"/>
            <w:r w:rsidRPr="002E4822">
              <w:rPr>
                <w:rFonts w:ascii="Nunito" w:hAnsi="Nunito"/>
                <w:color w:val="000000" w:themeColor="text1"/>
                <w:sz w:val="20"/>
                <w:rPrChange w:id="7469" w:author="Craig Parker" w:date="2024-08-07T12:23:00Z">
                  <w:rPr>
                    <w:sz w:val="15"/>
                    <w:szCs w:val="15"/>
                  </w:rPr>
                </w:rPrChange>
              </w:rPr>
              <w:t xml:space="preserve"> SCL (Scene Classification);  Aerosol Optical Thickness; NDVI </w:t>
            </w:r>
            <w:proofErr w:type="spellStart"/>
            <w:r w:rsidRPr="002E4822">
              <w:rPr>
                <w:rFonts w:ascii="Nunito" w:hAnsi="Nunito"/>
                <w:color w:val="000000" w:themeColor="text1"/>
                <w:sz w:val="20"/>
                <w:rPrChange w:id="7470" w:author="Craig Parker" w:date="2024-08-07T12:23:00Z">
                  <w:rPr>
                    <w:sz w:val="15"/>
                    <w:szCs w:val="15"/>
                  </w:rPr>
                </w:rPrChange>
              </w:rPr>
              <w:t>sh</w:t>
            </w:r>
            <w:proofErr w:type="spellEnd"/>
            <w:r w:rsidRPr="002E4822">
              <w:rPr>
                <w:rFonts w:ascii="Nunito" w:hAnsi="Nunito"/>
                <w:color w:val="000000" w:themeColor="text1"/>
                <w:sz w:val="20"/>
                <w:rPrChange w:id="7471" w:author="Craig Parker" w:date="2024-08-07T12:23:00Z">
                  <w:rPr>
                    <w:sz w:val="15"/>
                    <w:szCs w:val="15"/>
                  </w:rPr>
                </w:rPrChange>
              </w:rPr>
              <w:t xml:space="preserve"> layer.</w:t>
            </w:r>
          </w:p>
        </w:tc>
        <w:tc>
          <w:tcPr>
            <w:tcW w:w="486" w:type="pct"/>
            <w:shd w:val="clear" w:color="auto" w:fill="auto"/>
            <w:tcMar>
              <w:top w:w="100" w:type="dxa"/>
              <w:left w:w="100" w:type="dxa"/>
              <w:bottom w:w="100" w:type="dxa"/>
              <w:right w:w="100" w:type="dxa"/>
            </w:tcMar>
            <w:vAlign w:val="center"/>
          </w:tcPr>
          <w:p w14:paraId="00000276" w14:textId="77777777" w:rsidR="007813F4" w:rsidRPr="002E4822" w:rsidRDefault="009511AE">
            <w:pPr>
              <w:widowControl w:val="0"/>
              <w:spacing w:line="240" w:lineRule="auto"/>
              <w:ind w:left="122"/>
              <w:rPr>
                <w:rFonts w:ascii="Nunito" w:hAnsi="Nunito"/>
                <w:color w:val="000000" w:themeColor="text1"/>
                <w:sz w:val="20"/>
                <w:rPrChange w:id="7472" w:author="Craig Parker" w:date="2024-08-07T12:23:00Z">
                  <w:rPr>
                    <w:sz w:val="15"/>
                    <w:szCs w:val="15"/>
                  </w:rPr>
                </w:rPrChange>
              </w:rPr>
            </w:pPr>
            <w:r w:rsidRPr="002E4822">
              <w:rPr>
                <w:rFonts w:ascii="Nunito" w:hAnsi="Nunito"/>
                <w:color w:val="000000" w:themeColor="text1"/>
                <w:sz w:val="20"/>
                <w:rPrChange w:id="7473" w:author="Craig Parker" w:date="2024-08-07T12:23:00Z">
                  <w:rPr>
                    <w:sz w:val="15"/>
                    <w:szCs w:val="15"/>
                  </w:rPr>
                </w:rPrChange>
              </w:rPr>
              <w:t xml:space="preserve">Spatial: Global  </w:t>
            </w:r>
          </w:p>
          <w:p w14:paraId="00000277" w14:textId="77777777" w:rsidR="007813F4" w:rsidRPr="002E4822" w:rsidRDefault="009511AE">
            <w:pPr>
              <w:widowControl w:val="0"/>
              <w:spacing w:line="240" w:lineRule="auto"/>
              <w:ind w:left="121"/>
              <w:rPr>
                <w:rFonts w:ascii="Nunito" w:hAnsi="Nunito"/>
                <w:color w:val="000000" w:themeColor="text1"/>
                <w:sz w:val="20"/>
                <w:rPrChange w:id="7474" w:author="Craig Parker" w:date="2024-08-07T12:23:00Z">
                  <w:rPr>
                    <w:sz w:val="15"/>
                    <w:szCs w:val="15"/>
                  </w:rPr>
                </w:rPrChange>
              </w:rPr>
            </w:pPr>
            <w:proofErr w:type="gramStart"/>
            <w:r w:rsidRPr="002E4822">
              <w:rPr>
                <w:rFonts w:ascii="Nunito" w:hAnsi="Nunito"/>
                <w:color w:val="000000" w:themeColor="text1"/>
                <w:sz w:val="20"/>
                <w:rPrChange w:id="7475" w:author="Craig Parker" w:date="2024-08-07T12:23:00Z">
                  <w:rPr>
                    <w:sz w:val="15"/>
                    <w:szCs w:val="15"/>
                  </w:rPr>
                </w:rPrChange>
              </w:rPr>
              <w:t>coverage;</w:t>
            </w:r>
            <w:proofErr w:type="gramEnd"/>
            <w:r w:rsidRPr="002E4822">
              <w:rPr>
                <w:rFonts w:ascii="Nunito" w:hAnsi="Nunito"/>
                <w:color w:val="000000" w:themeColor="text1"/>
                <w:sz w:val="20"/>
                <w:rPrChange w:id="7476" w:author="Craig Parker" w:date="2024-08-07T12:23:00Z">
                  <w:rPr>
                    <w:sz w:val="15"/>
                    <w:szCs w:val="15"/>
                  </w:rPr>
                </w:rPrChange>
              </w:rPr>
              <w:t xml:space="preserve">  </w:t>
            </w:r>
          </w:p>
          <w:p w14:paraId="00000278" w14:textId="77777777" w:rsidR="007813F4" w:rsidRPr="002E4822" w:rsidRDefault="009511AE">
            <w:pPr>
              <w:widowControl w:val="0"/>
              <w:spacing w:before="2" w:line="230" w:lineRule="auto"/>
              <w:ind w:left="118" w:right="111" w:firstLine="3"/>
              <w:rPr>
                <w:rFonts w:ascii="Nunito" w:hAnsi="Nunito"/>
                <w:color w:val="000000" w:themeColor="text1"/>
                <w:sz w:val="20"/>
                <w:rPrChange w:id="7477" w:author="Craig Parker" w:date="2024-08-07T12:23:00Z">
                  <w:rPr>
                    <w:sz w:val="15"/>
                    <w:szCs w:val="15"/>
                  </w:rPr>
                </w:rPrChange>
              </w:rPr>
            </w:pPr>
            <w:r w:rsidRPr="002E4822">
              <w:rPr>
                <w:rFonts w:ascii="Nunito" w:hAnsi="Nunito"/>
                <w:color w:val="000000" w:themeColor="text1"/>
                <w:sz w:val="20"/>
                <w:rPrChange w:id="7478" w:author="Craig Parker" w:date="2024-08-07T12:23:00Z">
                  <w:rPr>
                    <w:sz w:val="15"/>
                    <w:szCs w:val="15"/>
                  </w:rPr>
                </w:rPrChange>
              </w:rPr>
              <w:t xml:space="preserve">0.000064 deg </w:t>
            </w:r>
            <w:proofErr w:type="gramStart"/>
            <w:r w:rsidRPr="002E4822">
              <w:rPr>
                <w:rFonts w:ascii="Nunito" w:hAnsi="Nunito"/>
                <w:color w:val="000000" w:themeColor="text1"/>
                <w:sz w:val="20"/>
                <w:rPrChange w:id="7479" w:author="Craig Parker" w:date="2024-08-07T12:23:00Z">
                  <w:rPr>
                    <w:sz w:val="15"/>
                    <w:szCs w:val="15"/>
                  </w:rPr>
                </w:rPrChange>
              </w:rPr>
              <w:t>res  Temporal</w:t>
            </w:r>
            <w:proofErr w:type="gramEnd"/>
            <w:r w:rsidRPr="002E4822">
              <w:rPr>
                <w:rFonts w:ascii="Nunito" w:hAnsi="Nunito"/>
                <w:color w:val="000000" w:themeColor="text1"/>
                <w:sz w:val="20"/>
                <w:rPrChange w:id="7480" w:author="Craig Parker" w:date="2024-08-07T12:23:00Z">
                  <w:rPr>
                    <w:sz w:val="15"/>
                    <w:szCs w:val="15"/>
                  </w:rPr>
                </w:rPrChange>
              </w:rPr>
              <w:t xml:space="preserve">: every 5  days or faster;  </w:t>
            </w:r>
          </w:p>
          <w:p w14:paraId="00000279" w14:textId="77777777" w:rsidR="007813F4" w:rsidRPr="002E4822" w:rsidRDefault="009511AE">
            <w:pPr>
              <w:widowControl w:val="0"/>
              <w:spacing w:before="8" w:line="230" w:lineRule="auto"/>
              <w:ind w:left="127" w:right="262" w:hanging="10"/>
              <w:rPr>
                <w:rFonts w:ascii="Nunito" w:hAnsi="Nunito"/>
                <w:color w:val="000000" w:themeColor="text1"/>
                <w:sz w:val="20"/>
                <w:rPrChange w:id="7481" w:author="Craig Parker" w:date="2024-08-07T12:23:00Z">
                  <w:rPr>
                    <w:sz w:val="15"/>
                    <w:szCs w:val="15"/>
                  </w:rPr>
                </w:rPrChange>
              </w:rPr>
            </w:pPr>
            <w:r w:rsidRPr="002E4822">
              <w:rPr>
                <w:rFonts w:ascii="Nunito" w:hAnsi="Nunito"/>
                <w:color w:val="000000" w:themeColor="text1"/>
                <w:sz w:val="20"/>
                <w:rPrChange w:id="7482" w:author="Craig Parker" w:date="2024-08-07T12:23:00Z">
                  <w:rPr>
                    <w:sz w:val="15"/>
                    <w:szCs w:val="15"/>
                  </w:rPr>
                </w:rPrChange>
              </w:rPr>
              <w:t>from Aug 2015 – Nov 2020.</w:t>
            </w:r>
          </w:p>
        </w:tc>
        <w:tc>
          <w:tcPr>
            <w:tcW w:w="583" w:type="pct"/>
            <w:shd w:val="clear" w:color="auto" w:fill="auto"/>
            <w:tcMar>
              <w:top w:w="100" w:type="dxa"/>
              <w:left w:w="100" w:type="dxa"/>
              <w:bottom w:w="100" w:type="dxa"/>
              <w:right w:w="100" w:type="dxa"/>
            </w:tcMar>
            <w:vAlign w:val="center"/>
          </w:tcPr>
          <w:p w14:paraId="0000027A" w14:textId="77777777" w:rsidR="007813F4" w:rsidRPr="002E4822" w:rsidRDefault="009511AE">
            <w:pPr>
              <w:widowControl w:val="0"/>
              <w:spacing w:line="233" w:lineRule="auto"/>
              <w:ind w:left="118" w:right="233" w:firstLine="7"/>
              <w:jc w:val="both"/>
              <w:rPr>
                <w:rFonts w:ascii="Nunito" w:hAnsi="Nunito"/>
                <w:color w:val="000000" w:themeColor="text1"/>
                <w:sz w:val="20"/>
                <w:rPrChange w:id="7483" w:author="Craig Parker" w:date="2024-08-07T12:23:00Z">
                  <w:rPr>
                    <w:sz w:val="15"/>
                    <w:szCs w:val="15"/>
                  </w:rPr>
                </w:rPrChange>
              </w:rPr>
            </w:pPr>
            <w:r w:rsidRPr="002E4822">
              <w:rPr>
                <w:rFonts w:ascii="Nunito" w:hAnsi="Nunito"/>
                <w:color w:val="000000" w:themeColor="text1"/>
                <w:sz w:val="20"/>
                <w:rPrChange w:id="7484" w:author="Craig Parker" w:date="2024-08-07T12:23:00Z">
                  <w:rPr>
                    <w:sz w:val="15"/>
                    <w:szCs w:val="15"/>
                  </w:rPr>
                </w:rPrChange>
              </w:rPr>
              <w:t xml:space="preserve">if there is </w:t>
            </w:r>
            <w:proofErr w:type="gramStart"/>
            <w:r w:rsidRPr="002E4822">
              <w:rPr>
                <w:rFonts w:ascii="Nunito" w:hAnsi="Nunito"/>
                <w:color w:val="000000" w:themeColor="text1"/>
                <w:sz w:val="20"/>
                <w:rPrChange w:id="7485" w:author="Craig Parker" w:date="2024-08-07T12:23:00Z">
                  <w:rPr>
                    <w:sz w:val="15"/>
                    <w:szCs w:val="15"/>
                  </w:rPr>
                </w:rPrChange>
              </w:rPr>
              <w:t>requirement  to</w:t>
            </w:r>
            <w:proofErr w:type="gramEnd"/>
            <w:r w:rsidRPr="002E4822">
              <w:rPr>
                <w:rFonts w:ascii="Nunito" w:hAnsi="Nunito"/>
                <w:color w:val="000000" w:themeColor="text1"/>
                <w:sz w:val="20"/>
                <w:rPrChange w:id="7486" w:author="Craig Parker" w:date="2024-08-07T12:23:00Z">
                  <w:rPr>
                    <w:sz w:val="15"/>
                    <w:szCs w:val="15"/>
                  </w:rPr>
                </w:rPrChange>
              </w:rPr>
              <w:t xml:space="preserve"> control for pollution  effects or to look at  </w:t>
            </w:r>
          </w:p>
          <w:p w14:paraId="0000027B" w14:textId="77777777" w:rsidR="007813F4" w:rsidRPr="002E4822" w:rsidRDefault="009511AE">
            <w:pPr>
              <w:widowControl w:val="0"/>
              <w:spacing w:before="2" w:line="236" w:lineRule="auto"/>
              <w:ind w:left="121" w:right="80"/>
              <w:rPr>
                <w:rFonts w:ascii="Nunito" w:hAnsi="Nunito"/>
                <w:color w:val="000000" w:themeColor="text1"/>
                <w:sz w:val="20"/>
                <w:rPrChange w:id="7487" w:author="Craig Parker" w:date="2024-08-07T12:23:00Z">
                  <w:rPr>
                    <w:sz w:val="15"/>
                    <w:szCs w:val="15"/>
                  </w:rPr>
                </w:rPrChange>
              </w:rPr>
            </w:pPr>
            <w:r w:rsidRPr="002E4822">
              <w:rPr>
                <w:rFonts w:ascii="Nunito" w:hAnsi="Nunito"/>
                <w:color w:val="000000" w:themeColor="text1"/>
                <w:sz w:val="20"/>
                <w:rPrChange w:id="7488" w:author="Craig Parker" w:date="2024-08-07T12:23:00Z">
                  <w:rPr>
                    <w:sz w:val="15"/>
                    <w:szCs w:val="15"/>
                  </w:rPr>
                </w:rPrChange>
              </w:rPr>
              <w:t>combined heat-</w:t>
            </w:r>
            <w:proofErr w:type="gramStart"/>
            <w:r w:rsidRPr="002E4822">
              <w:rPr>
                <w:rFonts w:ascii="Nunito" w:hAnsi="Nunito"/>
                <w:color w:val="000000" w:themeColor="text1"/>
                <w:sz w:val="20"/>
                <w:rPrChange w:id="7489" w:author="Craig Parker" w:date="2024-08-07T12:23:00Z">
                  <w:rPr>
                    <w:sz w:val="15"/>
                    <w:szCs w:val="15"/>
                  </w:rPr>
                </w:rPrChange>
              </w:rPr>
              <w:t>pollution  exposures</w:t>
            </w:r>
            <w:proofErr w:type="gramEnd"/>
          </w:p>
        </w:tc>
      </w:tr>
      <w:tr w:rsidR="006E7398" w:rsidRPr="002E4822" w14:paraId="59066BBA" w14:textId="77777777" w:rsidTr="3E93EB8D">
        <w:trPr>
          <w:trHeight w:val="1296"/>
          <w:del w:id="7490" w:author="Craig Parker" w:date="2024-08-06T12:24:00Z"/>
        </w:trPr>
        <w:tc>
          <w:tcPr>
            <w:tcW w:w="1530" w:type="pct"/>
            <w:shd w:val="clear" w:color="auto" w:fill="auto"/>
            <w:tcMar>
              <w:top w:w="100" w:type="dxa"/>
              <w:left w:w="100" w:type="dxa"/>
              <w:bottom w:w="100" w:type="dxa"/>
              <w:right w:w="100" w:type="dxa"/>
            </w:tcMar>
            <w:vAlign w:val="center"/>
          </w:tcPr>
          <w:p w14:paraId="0000027C" w14:textId="77777777" w:rsidR="007813F4" w:rsidRPr="002E4822" w:rsidRDefault="009511AE">
            <w:pPr>
              <w:widowControl w:val="0"/>
              <w:spacing w:line="240" w:lineRule="auto"/>
              <w:ind w:left="127"/>
              <w:rPr>
                <w:rFonts w:ascii="Nunito" w:hAnsi="Nunito"/>
                <w:color w:val="000000" w:themeColor="text1"/>
                <w:sz w:val="20"/>
                <w:rPrChange w:id="7491" w:author="Craig Parker" w:date="2024-08-07T12:23:00Z">
                  <w:rPr>
                    <w:sz w:val="15"/>
                    <w:szCs w:val="15"/>
                  </w:rPr>
                </w:rPrChange>
              </w:rPr>
            </w:pPr>
            <w:r w:rsidRPr="002E4822">
              <w:rPr>
                <w:rFonts w:ascii="Nunito" w:hAnsi="Nunito"/>
                <w:color w:val="000000" w:themeColor="text1"/>
                <w:sz w:val="20"/>
                <w:rPrChange w:id="7492" w:author="Craig Parker" w:date="2024-08-07T12:23:00Z">
                  <w:rPr>
                    <w:sz w:val="15"/>
                    <w:szCs w:val="15"/>
                  </w:rPr>
                </w:rPrChange>
              </w:rPr>
              <w:t xml:space="preserve">Aqua MODIS Land Surface Temperature (MYD21A1D - </w:t>
            </w:r>
            <w:r w:rsidRPr="002E4822">
              <w:rPr>
                <w:rFonts w:ascii="Nunito" w:hAnsi="Nunito"/>
                <w:color w:val="000000" w:themeColor="text1"/>
                <w:sz w:val="20"/>
                <w:rPrChange w:id="7493" w:author="Craig Parker" w:date="2024-08-07T12:23:00Z">
                  <w:rPr/>
                </w:rPrChange>
              </w:rPr>
              <w:fldChar w:fldCharType="begin"/>
            </w:r>
            <w:r w:rsidRPr="002E4822">
              <w:rPr>
                <w:rFonts w:ascii="Nunito" w:hAnsi="Nunito"/>
                <w:color w:val="000000" w:themeColor="text1"/>
                <w:sz w:val="20"/>
                <w:rPrChange w:id="7494" w:author="Craig Parker" w:date="2024-08-07T12:23:00Z">
                  <w:rPr/>
                </w:rPrChange>
              </w:rPr>
              <w:instrText>HYPERLINK "https://doi.org/10.5067/MODIS/MYD21A1D.061" \h</w:instrText>
            </w:r>
            <w:r w:rsidRPr="002824F2">
              <w:rPr>
                <w:rFonts w:ascii="Nunito" w:hAnsi="Nunito"/>
                <w:color w:val="000000" w:themeColor="text1"/>
                <w:sz w:val="20"/>
              </w:rPr>
            </w:r>
            <w:r w:rsidRPr="002E4822">
              <w:rPr>
                <w:rFonts w:ascii="Nunito" w:hAnsi="Nunito"/>
                <w:color w:val="000000" w:themeColor="text1"/>
                <w:sz w:val="20"/>
                <w:rPrChange w:id="7495" w:author="Craig Parker" w:date="2024-08-07T12:23:00Z">
                  <w:rPr>
                    <w:color w:val="1155CC"/>
                    <w:sz w:val="15"/>
                    <w:szCs w:val="15"/>
                    <w:u w:val="single"/>
                  </w:rPr>
                </w:rPrChange>
              </w:rPr>
              <w:fldChar w:fldCharType="separate"/>
            </w:r>
            <w:r w:rsidRPr="002E4822">
              <w:rPr>
                <w:rFonts w:ascii="Nunito" w:hAnsi="Nunito"/>
                <w:color w:val="000000" w:themeColor="text1"/>
                <w:sz w:val="20"/>
                <w:u w:val="single"/>
                <w:rPrChange w:id="7496" w:author="Craig Parker" w:date="2024-08-07T12:23:00Z">
                  <w:rPr>
                    <w:color w:val="1155CC"/>
                    <w:sz w:val="15"/>
                    <w:szCs w:val="15"/>
                    <w:u w:val="single"/>
                  </w:rPr>
                </w:rPrChange>
              </w:rPr>
              <w:t>https://doi.org/10.5067/MODIS/MYD21A1D.061</w:t>
            </w:r>
            <w:r w:rsidRPr="002E4822">
              <w:rPr>
                <w:rFonts w:ascii="Nunito" w:hAnsi="Nunito"/>
                <w:color w:val="000000" w:themeColor="text1"/>
                <w:sz w:val="20"/>
                <w:u w:val="single"/>
                <w:rPrChange w:id="7497" w:author="Craig Parker" w:date="2024-08-07T12:23:00Z">
                  <w:rPr>
                    <w:color w:val="1155CC"/>
                    <w:sz w:val="15"/>
                    <w:szCs w:val="15"/>
                    <w:u w:val="single"/>
                  </w:rPr>
                </w:rPrChange>
              </w:rPr>
              <w:fldChar w:fldCharType="end"/>
            </w:r>
            <w:r w:rsidRPr="002E4822">
              <w:rPr>
                <w:rFonts w:ascii="Nunito" w:hAnsi="Nunito"/>
                <w:color w:val="000000" w:themeColor="text1"/>
                <w:sz w:val="20"/>
                <w:rPrChange w:id="7498" w:author="Craig Parker" w:date="2024-08-07T12:23:00Z">
                  <w:rPr>
                    <w:sz w:val="15"/>
                    <w:szCs w:val="15"/>
                  </w:rPr>
                </w:rPrChange>
              </w:rPr>
              <w:t xml:space="preserve"> &amp; MYD21A1N - </w:t>
            </w:r>
            <w:r w:rsidRPr="002E4822">
              <w:rPr>
                <w:rFonts w:ascii="Nunito" w:hAnsi="Nunito"/>
                <w:color w:val="000000" w:themeColor="text1"/>
                <w:sz w:val="20"/>
                <w:rPrChange w:id="7499" w:author="Craig Parker" w:date="2024-08-07T12:23:00Z">
                  <w:rPr/>
                </w:rPrChange>
              </w:rPr>
              <w:fldChar w:fldCharType="begin"/>
            </w:r>
            <w:r w:rsidRPr="002E4822">
              <w:rPr>
                <w:rFonts w:ascii="Nunito" w:hAnsi="Nunito"/>
                <w:color w:val="000000" w:themeColor="text1"/>
                <w:sz w:val="20"/>
                <w:rPrChange w:id="7500" w:author="Craig Parker" w:date="2024-08-07T12:23:00Z">
                  <w:rPr/>
                </w:rPrChange>
              </w:rPr>
              <w:instrText>HYPERLINK "https://doi.org/10.5067/MODIS/MYD21A1N.061" \h</w:instrText>
            </w:r>
            <w:r w:rsidRPr="002824F2">
              <w:rPr>
                <w:rFonts w:ascii="Nunito" w:hAnsi="Nunito"/>
                <w:color w:val="000000" w:themeColor="text1"/>
                <w:sz w:val="20"/>
              </w:rPr>
            </w:r>
            <w:r w:rsidRPr="002E4822">
              <w:rPr>
                <w:rFonts w:ascii="Nunito" w:hAnsi="Nunito"/>
                <w:color w:val="000000" w:themeColor="text1"/>
                <w:sz w:val="20"/>
                <w:rPrChange w:id="7501" w:author="Craig Parker" w:date="2024-08-07T12:23:00Z">
                  <w:rPr>
                    <w:color w:val="1155CC"/>
                    <w:sz w:val="15"/>
                    <w:szCs w:val="15"/>
                    <w:u w:val="single"/>
                  </w:rPr>
                </w:rPrChange>
              </w:rPr>
              <w:fldChar w:fldCharType="separate"/>
            </w:r>
            <w:r w:rsidRPr="002E4822">
              <w:rPr>
                <w:rFonts w:ascii="Nunito" w:hAnsi="Nunito"/>
                <w:color w:val="000000" w:themeColor="text1"/>
                <w:sz w:val="20"/>
                <w:u w:val="single"/>
                <w:rPrChange w:id="7502" w:author="Craig Parker" w:date="2024-08-07T12:23:00Z">
                  <w:rPr>
                    <w:color w:val="1155CC"/>
                    <w:sz w:val="15"/>
                    <w:szCs w:val="15"/>
                    <w:u w:val="single"/>
                  </w:rPr>
                </w:rPrChange>
              </w:rPr>
              <w:t>https://doi.org/10.5067/MODIS/MYD21A1N.061</w:t>
            </w:r>
            <w:r w:rsidRPr="002E4822">
              <w:rPr>
                <w:rFonts w:ascii="Nunito" w:hAnsi="Nunito"/>
                <w:color w:val="000000" w:themeColor="text1"/>
                <w:sz w:val="20"/>
                <w:u w:val="single"/>
                <w:rPrChange w:id="7503" w:author="Craig Parker" w:date="2024-08-07T12:23:00Z">
                  <w:rPr>
                    <w:color w:val="1155CC"/>
                    <w:sz w:val="15"/>
                    <w:szCs w:val="15"/>
                    <w:u w:val="single"/>
                  </w:rPr>
                </w:rPrChange>
              </w:rPr>
              <w:fldChar w:fldCharType="end"/>
            </w:r>
            <w:r w:rsidRPr="002E4822">
              <w:rPr>
                <w:rFonts w:ascii="Nunito" w:hAnsi="Nunito"/>
                <w:color w:val="000000" w:themeColor="text1"/>
                <w:sz w:val="20"/>
                <w:rPrChange w:id="7504" w:author="Craig Parker" w:date="2024-08-07T12:23:00Z">
                  <w:rPr>
                    <w:sz w:val="15"/>
                    <w:szCs w:val="15"/>
                  </w:rPr>
                </w:rPrChange>
              </w:rPr>
              <w:t>)</w:t>
            </w:r>
          </w:p>
        </w:tc>
        <w:tc>
          <w:tcPr>
            <w:tcW w:w="1391" w:type="pct"/>
            <w:shd w:val="clear" w:color="auto" w:fill="auto"/>
            <w:tcMar>
              <w:top w:w="100" w:type="dxa"/>
              <w:left w:w="100" w:type="dxa"/>
              <w:bottom w:w="100" w:type="dxa"/>
              <w:right w:w="100" w:type="dxa"/>
            </w:tcMar>
            <w:vAlign w:val="center"/>
          </w:tcPr>
          <w:p w14:paraId="0000027D" w14:textId="77777777" w:rsidR="007813F4" w:rsidRPr="002E4822" w:rsidRDefault="009511AE">
            <w:pPr>
              <w:widowControl w:val="0"/>
              <w:spacing w:line="232" w:lineRule="auto"/>
              <w:ind w:left="115" w:right="117" w:firstLine="9"/>
              <w:rPr>
                <w:rFonts w:ascii="Nunito" w:hAnsi="Nunito"/>
                <w:color w:val="000000" w:themeColor="text1"/>
                <w:sz w:val="20"/>
                <w:rPrChange w:id="7505" w:author="Craig Parker" w:date="2024-08-07T12:23:00Z">
                  <w:rPr>
                    <w:sz w:val="15"/>
                    <w:szCs w:val="15"/>
                  </w:rPr>
                </w:rPrChange>
              </w:rPr>
            </w:pPr>
            <w:r w:rsidRPr="002E4822">
              <w:rPr>
                <w:rFonts w:ascii="Nunito" w:hAnsi="Nunito"/>
                <w:color w:val="000000" w:themeColor="text1"/>
                <w:sz w:val="20"/>
                <w:rPrChange w:id="7506" w:author="Craig Parker" w:date="2024-08-07T12:23:00Z">
                  <w:rPr>
                    <w:sz w:val="15"/>
                    <w:szCs w:val="15"/>
                  </w:rPr>
                </w:rPrChange>
              </w:rPr>
              <w:t xml:space="preserve">Satellite derived day and </w:t>
            </w:r>
            <w:proofErr w:type="gramStart"/>
            <w:r w:rsidRPr="002E4822">
              <w:rPr>
                <w:rFonts w:ascii="Nunito" w:hAnsi="Nunito"/>
                <w:color w:val="000000" w:themeColor="text1"/>
                <w:sz w:val="20"/>
                <w:rPrChange w:id="7507" w:author="Craig Parker" w:date="2024-08-07T12:23:00Z">
                  <w:rPr>
                    <w:sz w:val="15"/>
                    <w:szCs w:val="15"/>
                  </w:rPr>
                </w:rPrChange>
              </w:rPr>
              <w:t>night time</w:t>
            </w:r>
            <w:proofErr w:type="gramEnd"/>
            <w:r w:rsidRPr="002E4822">
              <w:rPr>
                <w:rFonts w:ascii="Nunito" w:hAnsi="Nunito"/>
                <w:color w:val="000000" w:themeColor="text1"/>
                <w:sz w:val="20"/>
                <w:rPrChange w:id="7508" w:author="Craig Parker" w:date="2024-08-07T12:23:00Z">
                  <w:rPr>
                    <w:sz w:val="15"/>
                    <w:szCs w:val="15"/>
                  </w:rPr>
                </w:rPrChange>
              </w:rPr>
              <w:t>, high resolution (1KM) land surface temperature dataset.</w:t>
            </w:r>
          </w:p>
        </w:tc>
        <w:tc>
          <w:tcPr>
            <w:tcW w:w="378" w:type="pct"/>
            <w:shd w:val="clear" w:color="auto" w:fill="auto"/>
            <w:tcMar>
              <w:top w:w="100" w:type="dxa"/>
              <w:left w:w="100" w:type="dxa"/>
              <w:bottom w:w="100" w:type="dxa"/>
              <w:right w:w="100" w:type="dxa"/>
            </w:tcMar>
            <w:vAlign w:val="center"/>
          </w:tcPr>
          <w:p w14:paraId="0000027E" w14:textId="77777777" w:rsidR="007813F4" w:rsidRPr="002E4822" w:rsidRDefault="009511AE">
            <w:pPr>
              <w:widowControl w:val="0"/>
              <w:spacing w:line="240" w:lineRule="auto"/>
              <w:ind w:left="127"/>
              <w:rPr>
                <w:rFonts w:ascii="Nunito" w:hAnsi="Nunito"/>
                <w:color w:val="000000" w:themeColor="text1"/>
                <w:sz w:val="20"/>
                <w:rPrChange w:id="7509" w:author="Craig Parker" w:date="2024-08-07T12:23:00Z">
                  <w:rPr>
                    <w:sz w:val="15"/>
                    <w:szCs w:val="15"/>
                  </w:rPr>
                </w:rPrChange>
              </w:rPr>
            </w:pPr>
            <w:r w:rsidRPr="002E4822">
              <w:rPr>
                <w:rFonts w:ascii="Nunito" w:hAnsi="Nunito"/>
                <w:color w:val="000000" w:themeColor="text1"/>
                <w:sz w:val="20"/>
                <w:rPrChange w:id="7510" w:author="Craig Parker" w:date="2024-08-07T12:23:00Z">
                  <w:rPr>
                    <w:sz w:val="15"/>
                    <w:szCs w:val="15"/>
                  </w:rPr>
                </w:rPrChange>
              </w:rPr>
              <w:t>UCT</w:t>
            </w:r>
          </w:p>
        </w:tc>
        <w:tc>
          <w:tcPr>
            <w:tcW w:w="633" w:type="pct"/>
            <w:shd w:val="clear" w:color="auto" w:fill="auto"/>
            <w:tcMar>
              <w:top w:w="100" w:type="dxa"/>
              <w:left w:w="100" w:type="dxa"/>
              <w:bottom w:w="100" w:type="dxa"/>
              <w:right w:w="100" w:type="dxa"/>
            </w:tcMar>
            <w:vAlign w:val="center"/>
          </w:tcPr>
          <w:p w14:paraId="0000027F" w14:textId="77777777" w:rsidR="007813F4" w:rsidRPr="002E4822" w:rsidRDefault="009511AE">
            <w:pPr>
              <w:widowControl w:val="0"/>
              <w:spacing w:line="230" w:lineRule="auto"/>
              <w:ind w:left="116" w:right="307" w:firstLine="6"/>
              <w:rPr>
                <w:rFonts w:ascii="Nunito" w:hAnsi="Nunito"/>
                <w:color w:val="000000" w:themeColor="text1"/>
                <w:sz w:val="20"/>
                <w:rPrChange w:id="7511" w:author="Craig Parker" w:date="2024-08-07T12:23:00Z">
                  <w:rPr>
                    <w:sz w:val="15"/>
                    <w:szCs w:val="15"/>
                  </w:rPr>
                </w:rPrChange>
              </w:rPr>
            </w:pPr>
            <w:r w:rsidRPr="002E4822">
              <w:rPr>
                <w:rFonts w:ascii="Nunito" w:hAnsi="Nunito"/>
                <w:color w:val="000000" w:themeColor="text1"/>
                <w:sz w:val="20"/>
                <w:rPrChange w:id="7512" w:author="Craig Parker" w:date="2024-08-07T12:23:00Z">
                  <w:rPr>
                    <w:sz w:val="15"/>
                    <w:szCs w:val="15"/>
                  </w:rPr>
                </w:rPrChange>
              </w:rPr>
              <w:t>Land surface temperature</w:t>
            </w:r>
          </w:p>
        </w:tc>
        <w:tc>
          <w:tcPr>
            <w:tcW w:w="486" w:type="pct"/>
            <w:shd w:val="clear" w:color="auto" w:fill="auto"/>
            <w:tcMar>
              <w:top w:w="100" w:type="dxa"/>
              <w:left w:w="100" w:type="dxa"/>
              <w:bottom w:w="100" w:type="dxa"/>
              <w:right w:w="100" w:type="dxa"/>
            </w:tcMar>
            <w:vAlign w:val="center"/>
          </w:tcPr>
          <w:p w14:paraId="00000280" w14:textId="77777777" w:rsidR="007813F4" w:rsidRPr="002E4822" w:rsidRDefault="009511AE">
            <w:pPr>
              <w:widowControl w:val="0"/>
              <w:spacing w:line="240" w:lineRule="auto"/>
              <w:ind w:left="122"/>
              <w:rPr>
                <w:rFonts w:ascii="Nunito" w:hAnsi="Nunito"/>
                <w:color w:val="000000" w:themeColor="text1"/>
                <w:sz w:val="20"/>
                <w:rPrChange w:id="7513" w:author="Craig Parker" w:date="2024-08-07T12:23:00Z">
                  <w:rPr>
                    <w:sz w:val="15"/>
                    <w:szCs w:val="15"/>
                  </w:rPr>
                </w:rPrChange>
              </w:rPr>
            </w:pPr>
            <w:r w:rsidRPr="002E4822">
              <w:rPr>
                <w:rFonts w:ascii="Nunito" w:hAnsi="Nunito"/>
                <w:color w:val="000000" w:themeColor="text1"/>
                <w:sz w:val="20"/>
                <w:rPrChange w:id="7514" w:author="Craig Parker" w:date="2024-08-07T12:23:00Z">
                  <w:rPr>
                    <w:sz w:val="15"/>
                    <w:szCs w:val="15"/>
                  </w:rPr>
                </w:rPrChange>
              </w:rPr>
              <w:t xml:space="preserve">Spatial: Global land surface coverage; 0.00983 deg res. Temporal: daily; </w:t>
            </w:r>
            <w:r w:rsidRPr="002E4822">
              <w:rPr>
                <w:rFonts w:ascii="Nunito" w:hAnsi="Nunito"/>
                <w:color w:val="000000" w:themeColor="text1"/>
                <w:sz w:val="20"/>
                <w:rPrChange w:id="7515" w:author="Craig Parker" w:date="2024-08-07T12:23:00Z">
                  <w:rPr>
                    <w:sz w:val="15"/>
                    <w:szCs w:val="15"/>
                  </w:rPr>
                </w:rPrChange>
              </w:rPr>
              <w:lastRenderedPageBreak/>
              <w:t>2002/07/04 to present</w:t>
            </w:r>
          </w:p>
        </w:tc>
        <w:tc>
          <w:tcPr>
            <w:tcW w:w="583" w:type="pct"/>
            <w:shd w:val="clear" w:color="auto" w:fill="auto"/>
            <w:tcMar>
              <w:top w:w="100" w:type="dxa"/>
              <w:left w:w="100" w:type="dxa"/>
              <w:bottom w:w="100" w:type="dxa"/>
              <w:right w:w="100" w:type="dxa"/>
            </w:tcMar>
            <w:vAlign w:val="center"/>
          </w:tcPr>
          <w:p w14:paraId="00000281" w14:textId="77777777" w:rsidR="007813F4" w:rsidRPr="002E4822" w:rsidRDefault="007813F4">
            <w:pPr>
              <w:widowControl w:val="0"/>
              <w:spacing w:line="233" w:lineRule="auto"/>
              <w:ind w:left="118" w:right="233" w:firstLine="7"/>
              <w:jc w:val="both"/>
              <w:rPr>
                <w:rFonts w:ascii="Nunito" w:hAnsi="Nunito"/>
                <w:color w:val="000000" w:themeColor="text1"/>
                <w:sz w:val="20"/>
                <w:rPrChange w:id="7516" w:author="Craig Parker" w:date="2024-08-07T12:23:00Z">
                  <w:rPr>
                    <w:sz w:val="15"/>
                    <w:szCs w:val="15"/>
                  </w:rPr>
                </w:rPrChange>
              </w:rPr>
            </w:pPr>
          </w:p>
        </w:tc>
      </w:tr>
      <w:tr w:rsidR="006E7398" w:rsidRPr="002E4822" w14:paraId="665F957C" w14:textId="77777777" w:rsidTr="3E93EB8D">
        <w:trPr>
          <w:trHeight w:val="1296"/>
          <w:del w:id="7517" w:author="Craig Parker" w:date="2024-08-06T12:24:00Z"/>
        </w:trPr>
        <w:tc>
          <w:tcPr>
            <w:tcW w:w="1530" w:type="pct"/>
            <w:shd w:val="clear" w:color="auto" w:fill="auto"/>
            <w:tcMar>
              <w:top w:w="100" w:type="dxa"/>
              <w:left w:w="100" w:type="dxa"/>
              <w:bottom w:w="100" w:type="dxa"/>
              <w:right w:w="100" w:type="dxa"/>
            </w:tcMar>
            <w:vAlign w:val="center"/>
          </w:tcPr>
          <w:p w14:paraId="00000282" w14:textId="77777777" w:rsidR="007813F4" w:rsidRPr="002E4822" w:rsidRDefault="009511AE">
            <w:pPr>
              <w:widowControl w:val="0"/>
              <w:spacing w:line="240" w:lineRule="auto"/>
              <w:ind w:left="127"/>
              <w:rPr>
                <w:rFonts w:ascii="Nunito" w:hAnsi="Nunito"/>
                <w:color w:val="000000" w:themeColor="text1"/>
                <w:sz w:val="20"/>
                <w:rPrChange w:id="7518" w:author="Craig Parker" w:date="2024-08-07T12:23:00Z">
                  <w:rPr>
                    <w:sz w:val="15"/>
                    <w:szCs w:val="15"/>
                  </w:rPr>
                </w:rPrChange>
              </w:rPr>
            </w:pPr>
            <w:r w:rsidRPr="002E4822">
              <w:rPr>
                <w:rFonts w:ascii="Nunito" w:hAnsi="Nunito"/>
                <w:color w:val="000000" w:themeColor="text1"/>
                <w:sz w:val="20"/>
                <w:rPrChange w:id="7519" w:author="Craig Parker" w:date="2024-08-07T12:23:00Z">
                  <w:rPr>
                    <w:sz w:val="15"/>
                    <w:szCs w:val="15"/>
                  </w:rPr>
                </w:rPrChange>
              </w:rPr>
              <w:t>Gauteng City-Region Observatory.</w:t>
            </w:r>
          </w:p>
          <w:p w14:paraId="00000283" w14:textId="77777777" w:rsidR="007813F4" w:rsidRPr="002E4822" w:rsidRDefault="009511AE">
            <w:pPr>
              <w:widowControl w:val="0"/>
              <w:spacing w:line="240" w:lineRule="auto"/>
              <w:ind w:left="127"/>
              <w:rPr>
                <w:rFonts w:ascii="Nunito" w:hAnsi="Nunito"/>
                <w:color w:val="000000" w:themeColor="text1"/>
                <w:sz w:val="20"/>
                <w:rPrChange w:id="7520" w:author="Craig Parker" w:date="2024-08-07T12:23:00Z">
                  <w:rPr>
                    <w:sz w:val="15"/>
                    <w:szCs w:val="15"/>
                  </w:rPr>
                </w:rPrChange>
              </w:rPr>
            </w:pPr>
            <w:r w:rsidRPr="002E4822">
              <w:rPr>
                <w:rFonts w:ascii="Nunito" w:hAnsi="Nunito"/>
                <w:color w:val="000000" w:themeColor="text1"/>
                <w:sz w:val="20"/>
                <w:rPrChange w:id="7521" w:author="Craig Parker" w:date="2024-08-07T12:23:00Z">
                  <w:rPr>
                    <w:sz w:val="15"/>
                    <w:szCs w:val="15"/>
                  </w:rPr>
                </w:rPrChange>
              </w:rPr>
              <w:t>https://gcro1.wits.ac.za/gcrojsgis/</w:t>
            </w:r>
          </w:p>
        </w:tc>
        <w:tc>
          <w:tcPr>
            <w:tcW w:w="1391" w:type="pct"/>
            <w:shd w:val="clear" w:color="auto" w:fill="auto"/>
            <w:tcMar>
              <w:top w:w="100" w:type="dxa"/>
              <w:left w:w="100" w:type="dxa"/>
              <w:bottom w:w="100" w:type="dxa"/>
              <w:right w:w="100" w:type="dxa"/>
            </w:tcMar>
            <w:vAlign w:val="center"/>
          </w:tcPr>
          <w:p w14:paraId="00000284" w14:textId="77777777" w:rsidR="007813F4" w:rsidRPr="002E4822" w:rsidRDefault="009511AE">
            <w:pPr>
              <w:widowControl w:val="0"/>
              <w:spacing w:line="232" w:lineRule="auto"/>
              <w:ind w:left="115" w:right="117" w:firstLine="9"/>
              <w:rPr>
                <w:rFonts w:ascii="Nunito" w:hAnsi="Nunito"/>
                <w:color w:val="000000" w:themeColor="text1"/>
                <w:sz w:val="20"/>
                <w:rPrChange w:id="7522" w:author="Craig Parker" w:date="2024-08-07T12:23:00Z">
                  <w:rPr>
                    <w:sz w:val="15"/>
                    <w:szCs w:val="15"/>
                  </w:rPr>
                </w:rPrChange>
              </w:rPr>
            </w:pPr>
            <w:r w:rsidRPr="002E4822">
              <w:rPr>
                <w:rFonts w:ascii="Nunito" w:hAnsi="Nunito"/>
                <w:color w:val="000000" w:themeColor="text1"/>
                <w:sz w:val="20"/>
                <w:rPrChange w:id="7523" w:author="Craig Parker" w:date="2024-08-07T12:23:00Z">
                  <w:rPr>
                    <w:sz w:val="15"/>
                    <w:szCs w:val="15"/>
                  </w:rPr>
                </w:rPrChange>
              </w:rPr>
              <w:t>GIS raster and shapefiles for the Gauteng City-Region area</w:t>
            </w:r>
          </w:p>
        </w:tc>
        <w:tc>
          <w:tcPr>
            <w:tcW w:w="378" w:type="pct"/>
            <w:shd w:val="clear" w:color="auto" w:fill="auto"/>
            <w:tcMar>
              <w:top w:w="100" w:type="dxa"/>
              <w:left w:w="100" w:type="dxa"/>
              <w:bottom w:w="100" w:type="dxa"/>
              <w:right w:w="100" w:type="dxa"/>
            </w:tcMar>
            <w:vAlign w:val="center"/>
          </w:tcPr>
          <w:p w14:paraId="00000285" w14:textId="77777777" w:rsidR="007813F4" w:rsidRPr="002E4822" w:rsidRDefault="009511AE">
            <w:pPr>
              <w:widowControl w:val="0"/>
              <w:spacing w:line="240" w:lineRule="auto"/>
              <w:ind w:left="127"/>
              <w:rPr>
                <w:rFonts w:ascii="Nunito" w:hAnsi="Nunito"/>
                <w:color w:val="000000" w:themeColor="text1"/>
                <w:sz w:val="20"/>
                <w:rPrChange w:id="7524" w:author="Craig Parker" w:date="2024-08-07T12:23:00Z">
                  <w:rPr>
                    <w:sz w:val="15"/>
                    <w:szCs w:val="15"/>
                  </w:rPr>
                </w:rPrChange>
              </w:rPr>
            </w:pPr>
            <w:r w:rsidRPr="002E4822">
              <w:rPr>
                <w:rFonts w:ascii="Nunito" w:hAnsi="Nunito"/>
                <w:color w:val="000000" w:themeColor="text1"/>
                <w:sz w:val="20"/>
                <w:rPrChange w:id="7525" w:author="Craig Parker" w:date="2024-08-07T12:23:00Z">
                  <w:rPr>
                    <w:sz w:val="15"/>
                    <w:szCs w:val="15"/>
                  </w:rPr>
                </w:rPrChange>
              </w:rPr>
              <w:t>UCT</w:t>
            </w:r>
          </w:p>
        </w:tc>
        <w:tc>
          <w:tcPr>
            <w:tcW w:w="633" w:type="pct"/>
            <w:shd w:val="clear" w:color="auto" w:fill="auto"/>
            <w:tcMar>
              <w:top w:w="100" w:type="dxa"/>
              <w:left w:w="100" w:type="dxa"/>
              <w:bottom w:w="100" w:type="dxa"/>
              <w:right w:w="100" w:type="dxa"/>
            </w:tcMar>
            <w:vAlign w:val="center"/>
          </w:tcPr>
          <w:p w14:paraId="00000286" w14:textId="77777777" w:rsidR="007813F4" w:rsidRPr="002E4822" w:rsidRDefault="009511AE">
            <w:pPr>
              <w:widowControl w:val="0"/>
              <w:spacing w:line="230" w:lineRule="auto"/>
              <w:ind w:left="116" w:right="307" w:firstLine="6"/>
              <w:rPr>
                <w:rFonts w:ascii="Nunito" w:hAnsi="Nunito"/>
                <w:color w:val="000000" w:themeColor="text1"/>
                <w:sz w:val="20"/>
                <w:rPrChange w:id="7526" w:author="Craig Parker" w:date="2024-08-07T12:23:00Z">
                  <w:rPr>
                    <w:sz w:val="15"/>
                    <w:szCs w:val="15"/>
                  </w:rPr>
                </w:rPrChange>
              </w:rPr>
            </w:pPr>
            <w:r w:rsidRPr="002E4822">
              <w:rPr>
                <w:rFonts w:ascii="Nunito" w:hAnsi="Nunito"/>
                <w:color w:val="000000" w:themeColor="text1"/>
                <w:sz w:val="20"/>
                <w:rPrChange w:id="7527" w:author="Craig Parker" w:date="2024-08-07T12:23:00Z">
                  <w:rPr>
                    <w:sz w:val="15"/>
                    <w:szCs w:val="15"/>
                  </w:rPr>
                </w:rPrChange>
              </w:rPr>
              <w:t>Demographics, economics, environmental, spatial structure, spatial change and transport</w:t>
            </w:r>
          </w:p>
        </w:tc>
        <w:tc>
          <w:tcPr>
            <w:tcW w:w="486" w:type="pct"/>
            <w:shd w:val="clear" w:color="auto" w:fill="auto"/>
            <w:tcMar>
              <w:top w:w="100" w:type="dxa"/>
              <w:left w:w="100" w:type="dxa"/>
              <w:bottom w:w="100" w:type="dxa"/>
              <w:right w:w="100" w:type="dxa"/>
            </w:tcMar>
            <w:vAlign w:val="center"/>
          </w:tcPr>
          <w:p w14:paraId="00000287" w14:textId="77777777" w:rsidR="007813F4" w:rsidRPr="002E4822" w:rsidRDefault="009511AE">
            <w:pPr>
              <w:widowControl w:val="0"/>
              <w:spacing w:line="240" w:lineRule="auto"/>
              <w:ind w:left="122"/>
              <w:rPr>
                <w:rFonts w:ascii="Nunito" w:hAnsi="Nunito"/>
                <w:color w:val="000000" w:themeColor="text1"/>
                <w:sz w:val="20"/>
                <w:rPrChange w:id="7528" w:author="Craig Parker" w:date="2024-08-07T12:23:00Z">
                  <w:rPr>
                    <w:sz w:val="15"/>
                    <w:szCs w:val="15"/>
                  </w:rPr>
                </w:rPrChange>
              </w:rPr>
            </w:pPr>
            <w:r w:rsidRPr="002E4822">
              <w:rPr>
                <w:rFonts w:ascii="Nunito" w:hAnsi="Nunito"/>
                <w:color w:val="000000" w:themeColor="text1"/>
                <w:sz w:val="20"/>
                <w:rPrChange w:id="7529" w:author="Craig Parker" w:date="2024-08-07T12:23:00Z">
                  <w:rPr>
                    <w:sz w:val="15"/>
                    <w:szCs w:val="15"/>
                  </w:rPr>
                </w:rPrChange>
              </w:rPr>
              <w:t>Spatial: Gauteng city-region.</w:t>
            </w:r>
          </w:p>
          <w:p w14:paraId="00000288" w14:textId="77777777" w:rsidR="007813F4" w:rsidRPr="002E4822" w:rsidRDefault="009511AE">
            <w:pPr>
              <w:widowControl w:val="0"/>
              <w:spacing w:line="240" w:lineRule="auto"/>
              <w:ind w:left="122"/>
              <w:rPr>
                <w:rFonts w:ascii="Nunito" w:hAnsi="Nunito"/>
                <w:color w:val="000000" w:themeColor="text1"/>
                <w:sz w:val="20"/>
                <w:rPrChange w:id="7530" w:author="Craig Parker" w:date="2024-08-07T12:23:00Z">
                  <w:rPr>
                    <w:sz w:val="15"/>
                    <w:szCs w:val="15"/>
                  </w:rPr>
                </w:rPrChange>
              </w:rPr>
            </w:pPr>
            <w:r w:rsidRPr="002E4822">
              <w:rPr>
                <w:rFonts w:ascii="Nunito" w:hAnsi="Nunito"/>
                <w:color w:val="000000" w:themeColor="text1"/>
                <w:sz w:val="20"/>
                <w:rPrChange w:id="7531" w:author="Craig Parker" w:date="2024-08-07T12:23:00Z">
                  <w:rPr>
                    <w:sz w:val="15"/>
                    <w:szCs w:val="15"/>
                  </w:rPr>
                </w:rPrChange>
              </w:rPr>
              <w:t>Temporal: various depending on the variable</w:t>
            </w:r>
          </w:p>
        </w:tc>
        <w:tc>
          <w:tcPr>
            <w:tcW w:w="583" w:type="pct"/>
            <w:shd w:val="clear" w:color="auto" w:fill="auto"/>
            <w:tcMar>
              <w:top w:w="100" w:type="dxa"/>
              <w:left w:w="100" w:type="dxa"/>
              <w:bottom w:w="100" w:type="dxa"/>
              <w:right w:w="100" w:type="dxa"/>
            </w:tcMar>
            <w:vAlign w:val="center"/>
          </w:tcPr>
          <w:p w14:paraId="00000289" w14:textId="77777777" w:rsidR="007813F4" w:rsidRPr="002E4822" w:rsidRDefault="009511AE">
            <w:pPr>
              <w:widowControl w:val="0"/>
              <w:spacing w:line="233" w:lineRule="auto"/>
              <w:ind w:left="118" w:right="233" w:firstLine="7"/>
              <w:jc w:val="both"/>
              <w:rPr>
                <w:rFonts w:ascii="Nunito" w:hAnsi="Nunito"/>
                <w:color w:val="000000" w:themeColor="text1"/>
                <w:sz w:val="20"/>
                <w:rPrChange w:id="7532" w:author="Craig Parker" w:date="2024-08-07T12:23:00Z">
                  <w:rPr>
                    <w:sz w:val="15"/>
                    <w:szCs w:val="15"/>
                  </w:rPr>
                </w:rPrChange>
              </w:rPr>
            </w:pPr>
            <w:r w:rsidRPr="002E4822">
              <w:rPr>
                <w:rFonts w:ascii="Nunito" w:hAnsi="Nunito"/>
                <w:color w:val="000000" w:themeColor="text1"/>
                <w:sz w:val="20"/>
                <w:rPrChange w:id="7533" w:author="Craig Parker" w:date="2024-08-07T12:23:00Z">
                  <w:rPr>
                    <w:sz w:val="15"/>
                    <w:szCs w:val="15"/>
                  </w:rPr>
                </w:rPrChange>
              </w:rPr>
              <w:t>Research Project 2: provides information on socio-economic circumstances and attitudes of residents within the Gauteng City-Region.</w:t>
            </w:r>
          </w:p>
        </w:tc>
      </w:tr>
      <w:tr w:rsidR="006E7398" w:rsidRPr="002E4822" w14:paraId="7BF6AADB" w14:textId="77777777" w:rsidTr="3E93EB8D">
        <w:trPr>
          <w:trHeight w:val="20"/>
          <w:del w:id="7534" w:author="Craig Parker" w:date="2024-08-06T12:24:00Z"/>
        </w:trPr>
        <w:tc>
          <w:tcPr>
            <w:tcW w:w="5000" w:type="pct"/>
            <w:gridSpan w:val="6"/>
            <w:shd w:val="clear" w:color="auto" w:fill="D9D9D9" w:themeFill="background1" w:themeFillShade="D9"/>
            <w:tcMar>
              <w:top w:w="100" w:type="dxa"/>
              <w:left w:w="100" w:type="dxa"/>
              <w:bottom w:w="100" w:type="dxa"/>
              <w:right w:w="100" w:type="dxa"/>
            </w:tcMar>
            <w:vAlign w:val="center"/>
          </w:tcPr>
          <w:p w14:paraId="0000028A" w14:textId="77777777" w:rsidR="007813F4" w:rsidRPr="002E4822" w:rsidRDefault="009511AE">
            <w:pPr>
              <w:widowControl w:val="0"/>
              <w:spacing w:line="240" w:lineRule="auto"/>
              <w:ind w:left="127"/>
              <w:jc w:val="center"/>
              <w:rPr>
                <w:rFonts w:ascii="Nunito" w:hAnsi="Nunito"/>
                <w:b/>
                <w:bCs/>
                <w:color w:val="000000" w:themeColor="text1"/>
                <w:sz w:val="20"/>
                <w:rPrChange w:id="7535" w:author="Craig Parker" w:date="2024-08-07T12:23:00Z">
                  <w:rPr>
                    <w:sz w:val="15"/>
                    <w:szCs w:val="15"/>
                  </w:rPr>
                </w:rPrChange>
              </w:rPr>
            </w:pPr>
            <w:r w:rsidRPr="002E4822">
              <w:rPr>
                <w:rFonts w:ascii="Nunito" w:hAnsi="Nunito"/>
                <w:b/>
                <w:bCs/>
                <w:color w:val="000000" w:themeColor="text1"/>
                <w:sz w:val="20"/>
                <w:rPrChange w:id="7536" w:author="Craig Parker" w:date="2024-08-07T12:23:00Z">
                  <w:rPr>
                    <w:sz w:val="15"/>
                    <w:szCs w:val="15"/>
                  </w:rPr>
                </w:rPrChange>
              </w:rPr>
              <w:t>Areal / geospatial socio-economic data</w:t>
            </w:r>
          </w:p>
        </w:tc>
      </w:tr>
      <w:tr w:rsidR="006E7398" w:rsidRPr="002E4822" w14:paraId="41059A94" w14:textId="77777777" w:rsidTr="3E93EB8D">
        <w:trPr>
          <w:trHeight w:val="1296"/>
          <w:del w:id="7537" w:author="Craig Parker" w:date="2024-08-06T12:24:00Z"/>
        </w:trPr>
        <w:tc>
          <w:tcPr>
            <w:tcW w:w="1530" w:type="pct"/>
            <w:shd w:val="clear" w:color="auto" w:fill="auto"/>
            <w:tcMar>
              <w:top w:w="100" w:type="dxa"/>
              <w:left w:w="100" w:type="dxa"/>
              <w:bottom w:w="100" w:type="dxa"/>
              <w:right w:w="100" w:type="dxa"/>
            </w:tcMar>
            <w:vAlign w:val="center"/>
          </w:tcPr>
          <w:p w14:paraId="00000290" w14:textId="77777777" w:rsidR="007813F4" w:rsidRPr="002E4822" w:rsidRDefault="009511AE">
            <w:pPr>
              <w:widowControl w:val="0"/>
              <w:spacing w:line="240" w:lineRule="auto"/>
              <w:ind w:left="127"/>
              <w:rPr>
                <w:rFonts w:ascii="Nunito" w:hAnsi="Nunito"/>
                <w:color w:val="000000" w:themeColor="text1"/>
                <w:sz w:val="20"/>
                <w:rPrChange w:id="7538" w:author="Craig Parker" w:date="2024-08-07T12:23:00Z">
                  <w:rPr>
                    <w:sz w:val="15"/>
                    <w:szCs w:val="15"/>
                  </w:rPr>
                </w:rPrChange>
              </w:rPr>
            </w:pPr>
            <w:r w:rsidRPr="002E4822">
              <w:rPr>
                <w:rFonts w:ascii="Nunito" w:hAnsi="Nunito"/>
                <w:color w:val="000000" w:themeColor="text1"/>
                <w:sz w:val="20"/>
                <w:rPrChange w:id="7539" w:author="Craig Parker" w:date="2024-08-07T12:23:00Z">
                  <w:rPr>
                    <w:sz w:val="15"/>
                    <w:szCs w:val="15"/>
                  </w:rPr>
                </w:rPrChange>
              </w:rPr>
              <w:t>General Household Surveys, Statistics South Africa</w:t>
            </w:r>
          </w:p>
          <w:p w14:paraId="00000291" w14:textId="77777777" w:rsidR="007813F4" w:rsidRPr="002E4822" w:rsidRDefault="00BF01CE">
            <w:pPr>
              <w:widowControl w:val="0"/>
              <w:spacing w:line="240" w:lineRule="auto"/>
              <w:ind w:left="127"/>
              <w:rPr>
                <w:rFonts w:ascii="Nunito" w:hAnsi="Nunito"/>
                <w:color w:val="000000" w:themeColor="text1"/>
                <w:sz w:val="20"/>
                <w:rPrChange w:id="7540" w:author="Craig Parker" w:date="2024-08-07T12:23:00Z">
                  <w:rPr>
                    <w:sz w:val="15"/>
                    <w:szCs w:val="15"/>
                  </w:rPr>
                </w:rPrChange>
              </w:rPr>
            </w:pPr>
            <w:r w:rsidRPr="002E4822">
              <w:rPr>
                <w:rFonts w:ascii="Nunito" w:hAnsi="Nunito"/>
                <w:color w:val="000000" w:themeColor="text1"/>
                <w:sz w:val="20"/>
                <w:rPrChange w:id="7541" w:author="Craig Parker" w:date="2024-08-07T12:23:00Z">
                  <w:rPr/>
                </w:rPrChange>
              </w:rPr>
              <w:fldChar w:fldCharType="begin"/>
            </w:r>
            <w:r w:rsidRPr="002E4822">
              <w:rPr>
                <w:rFonts w:ascii="Nunito" w:hAnsi="Nunito"/>
                <w:color w:val="000000" w:themeColor="text1"/>
                <w:sz w:val="20"/>
                <w:rPrChange w:id="7542" w:author="Craig Parker" w:date="2024-08-07T12:23:00Z">
                  <w:rPr/>
                </w:rPrChange>
              </w:rPr>
              <w:instrText>HYPERLINK "https://www.datafirst.uct.ac.za/dataportal/index.php/catalog/StatsSA/about" \h</w:instrText>
            </w:r>
            <w:r w:rsidRPr="002824F2">
              <w:rPr>
                <w:rFonts w:ascii="Nunito" w:hAnsi="Nunito"/>
                <w:color w:val="000000" w:themeColor="text1"/>
                <w:sz w:val="20"/>
              </w:rPr>
            </w:r>
            <w:r w:rsidRPr="002E4822">
              <w:rPr>
                <w:rFonts w:ascii="Nunito" w:hAnsi="Nunito"/>
                <w:color w:val="000000" w:themeColor="text1"/>
                <w:sz w:val="20"/>
                <w:rPrChange w:id="7543" w:author="Craig Parker" w:date="2024-08-07T12:23:00Z">
                  <w:rPr>
                    <w:color w:val="1155CC"/>
                    <w:sz w:val="15"/>
                    <w:szCs w:val="15"/>
                    <w:u w:val="single"/>
                  </w:rPr>
                </w:rPrChange>
              </w:rPr>
              <w:fldChar w:fldCharType="separate"/>
            </w:r>
            <w:r w:rsidR="009511AE" w:rsidRPr="002E4822">
              <w:rPr>
                <w:rFonts w:ascii="Nunito" w:hAnsi="Nunito"/>
                <w:color w:val="000000" w:themeColor="text1"/>
                <w:sz w:val="20"/>
                <w:u w:val="single"/>
                <w:rPrChange w:id="7544" w:author="Craig Parker" w:date="2024-08-07T12:23:00Z">
                  <w:rPr>
                    <w:color w:val="1155CC"/>
                    <w:sz w:val="15"/>
                    <w:szCs w:val="15"/>
                    <w:u w:val="single"/>
                  </w:rPr>
                </w:rPrChange>
              </w:rPr>
              <w:t>https://www.datafirst.uct.ac.za/dataportal/index.php/catalog/StatsSA/about</w:t>
            </w:r>
            <w:r w:rsidRPr="002E4822">
              <w:rPr>
                <w:rFonts w:ascii="Nunito" w:hAnsi="Nunito"/>
                <w:color w:val="000000" w:themeColor="text1"/>
                <w:sz w:val="20"/>
                <w:u w:val="single"/>
                <w:rPrChange w:id="7545" w:author="Craig Parker" w:date="2024-08-07T12:23:00Z">
                  <w:rPr>
                    <w:color w:val="1155CC"/>
                    <w:sz w:val="15"/>
                    <w:szCs w:val="15"/>
                    <w:u w:val="single"/>
                  </w:rPr>
                </w:rPrChange>
              </w:rPr>
              <w:fldChar w:fldCharType="end"/>
            </w:r>
          </w:p>
          <w:p w14:paraId="00000292" w14:textId="77777777" w:rsidR="007813F4" w:rsidRPr="002E4822" w:rsidRDefault="007813F4">
            <w:pPr>
              <w:widowControl w:val="0"/>
              <w:spacing w:line="240" w:lineRule="auto"/>
              <w:ind w:left="127"/>
              <w:rPr>
                <w:rFonts w:ascii="Nunito" w:hAnsi="Nunito"/>
                <w:color w:val="000000" w:themeColor="text1"/>
                <w:sz w:val="20"/>
                <w:rPrChange w:id="7546" w:author="Craig Parker" w:date="2024-08-07T12:23:00Z">
                  <w:rPr>
                    <w:sz w:val="15"/>
                    <w:szCs w:val="15"/>
                  </w:rPr>
                </w:rPrChange>
              </w:rPr>
            </w:pPr>
          </w:p>
        </w:tc>
        <w:tc>
          <w:tcPr>
            <w:tcW w:w="1391" w:type="pct"/>
            <w:shd w:val="clear" w:color="auto" w:fill="auto"/>
            <w:tcMar>
              <w:top w:w="100" w:type="dxa"/>
              <w:left w:w="100" w:type="dxa"/>
              <w:bottom w:w="100" w:type="dxa"/>
              <w:right w:w="100" w:type="dxa"/>
            </w:tcMar>
            <w:vAlign w:val="center"/>
          </w:tcPr>
          <w:p w14:paraId="00000293" w14:textId="77777777" w:rsidR="007813F4" w:rsidRPr="002E4822" w:rsidRDefault="009511AE">
            <w:pPr>
              <w:widowControl w:val="0"/>
              <w:spacing w:line="232" w:lineRule="auto"/>
              <w:ind w:left="115" w:right="117" w:firstLine="9"/>
              <w:rPr>
                <w:rFonts w:ascii="Nunito" w:hAnsi="Nunito"/>
                <w:color w:val="000000" w:themeColor="text1"/>
                <w:sz w:val="20"/>
                <w:rPrChange w:id="7547" w:author="Craig Parker" w:date="2024-08-07T12:23:00Z">
                  <w:rPr>
                    <w:sz w:val="15"/>
                    <w:szCs w:val="15"/>
                  </w:rPr>
                </w:rPrChange>
              </w:rPr>
            </w:pPr>
            <w:r w:rsidRPr="002E4822">
              <w:rPr>
                <w:rFonts w:ascii="Nunito" w:hAnsi="Nunito"/>
                <w:color w:val="000000" w:themeColor="text1"/>
                <w:sz w:val="20"/>
                <w:rPrChange w:id="7548" w:author="Craig Parker" w:date="2024-08-07T12:23:00Z">
                  <w:rPr>
                    <w:sz w:val="15"/>
                    <w:szCs w:val="15"/>
                  </w:rPr>
                </w:rPrChange>
              </w:rPr>
              <w:t>Annual household Survey</w:t>
            </w:r>
          </w:p>
        </w:tc>
        <w:tc>
          <w:tcPr>
            <w:tcW w:w="378" w:type="pct"/>
            <w:shd w:val="clear" w:color="auto" w:fill="auto"/>
            <w:tcMar>
              <w:top w:w="100" w:type="dxa"/>
              <w:left w:w="100" w:type="dxa"/>
              <w:bottom w:w="100" w:type="dxa"/>
              <w:right w:w="100" w:type="dxa"/>
            </w:tcMar>
            <w:vAlign w:val="center"/>
          </w:tcPr>
          <w:p w14:paraId="00000294" w14:textId="77777777" w:rsidR="007813F4" w:rsidRPr="002E4822" w:rsidRDefault="009511AE">
            <w:pPr>
              <w:widowControl w:val="0"/>
              <w:spacing w:line="240" w:lineRule="auto"/>
              <w:ind w:left="127"/>
              <w:rPr>
                <w:rFonts w:ascii="Nunito" w:hAnsi="Nunito"/>
                <w:color w:val="000000" w:themeColor="text1"/>
                <w:sz w:val="20"/>
                <w:rPrChange w:id="7549" w:author="Craig Parker" w:date="2024-08-07T12:23:00Z">
                  <w:rPr>
                    <w:sz w:val="15"/>
                    <w:szCs w:val="15"/>
                  </w:rPr>
                </w:rPrChange>
              </w:rPr>
            </w:pPr>
            <w:r w:rsidRPr="002E4822">
              <w:rPr>
                <w:rFonts w:ascii="Nunito" w:hAnsi="Nunito"/>
                <w:color w:val="000000" w:themeColor="text1"/>
                <w:sz w:val="20"/>
                <w:rPrChange w:id="7550" w:author="Craig Parker" w:date="2024-08-07T12:23:00Z">
                  <w:rPr>
                    <w:sz w:val="15"/>
                    <w:szCs w:val="15"/>
                  </w:rPr>
                </w:rPrChange>
              </w:rPr>
              <w:t>UCT</w:t>
            </w:r>
          </w:p>
        </w:tc>
        <w:tc>
          <w:tcPr>
            <w:tcW w:w="633" w:type="pct"/>
            <w:shd w:val="clear" w:color="auto" w:fill="auto"/>
            <w:tcMar>
              <w:top w:w="100" w:type="dxa"/>
              <w:left w:w="100" w:type="dxa"/>
              <w:bottom w:w="100" w:type="dxa"/>
              <w:right w:w="100" w:type="dxa"/>
            </w:tcMar>
            <w:vAlign w:val="center"/>
          </w:tcPr>
          <w:p w14:paraId="00000295" w14:textId="77777777" w:rsidR="007813F4" w:rsidRPr="002E4822" w:rsidRDefault="009511AE">
            <w:pPr>
              <w:widowControl w:val="0"/>
              <w:spacing w:line="230" w:lineRule="auto"/>
              <w:ind w:left="116" w:right="307" w:firstLine="6"/>
              <w:rPr>
                <w:rFonts w:ascii="Nunito" w:hAnsi="Nunito"/>
                <w:color w:val="000000" w:themeColor="text1"/>
                <w:sz w:val="20"/>
                <w:rPrChange w:id="7551" w:author="Craig Parker" w:date="2024-08-07T12:23:00Z">
                  <w:rPr>
                    <w:sz w:val="15"/>
                    <w:szCs w:val="15"/>
                  </w:rPr>
                </w:rPrChange>
              </w:rPr>
            </w:pPr>
            <w:r w:rsidRPr="002E4822">
              <w:rPr>
                <w:rFonts w:ascii="Nunito" w:hAnsi="Nunito"/>
                <w:color w:val="000000" w:themeColor="text1"/>
                <w:sz w:val="20"/>
                <w:rPrChange w:id="7552" w:author="Craig Parker" w:date="2024-08-07T12:23:00Z">
                  <w:rPr>
                    <w:sz w:val="15"/>
                    <w:szCs w:val="15"/>
                  </w:rPr>
                </w:rPrChange>
              </w:rPr>
              <w:t xml:space="preserve">living circumstances of South African households: </w:t>
            </w:r>
            <w:r w:rsidRPr="002E4822">
              <w:rPr>
                <w:rFonts w:ascii="Nunito" w:hAnsi="Nunito"/>
                <w:color w:val="000000" w:themeColor="text1"/>
                <w:sz w:val="20"/>
                <w:rPrChange w:id="7553" w:author="Craig Parker" w:date="2024-08-07T12:23:00Z">
                  <w:rPr>
                    <w:sz w:val="15"/>
                    <w:szCs w:val="15"/>
                  </w:rPr>
                </w:rPrChange>
              </w:rPr>
              <w:lastRenderedPageBreak/>
              <w:t xml:space="preserve">education, health, social development, housing, </w:t>
            </w:r>
            <w:proofErr w:type="spellStart"/>
            <w:r w:rsidRPr="002E4822">
              <w:rPr>
                <w:rFonts w:ascii="Nunito" w:hAnsi="Nunito"/>
                <w:color w:val="000000" w:themeColor="text1"/>
                <w:sz w:val="20"/>
                <w:rPrChange w:id="7554" w:author="Craig Parker" w:date="2024-08-07T12:23:00Z">
                  <w:rPr>
                    <w:sz w:val="15"/>
                    <w:szCs w:val="15"/>
                  </w:rPr>
                </w:rPrChange>
              </w:rPr>
              <w:t>acces</w:t>
            </w:r>
            <w:proofErr w:type="spellEnd"/>
            <w:r w:rsidRPr="002E4822">
              <w:rPr>
                <w:rFonts w:ascii="Nunito" w:hAnsi="Nunito"/>
                <w:color w:val="000000" w:themeColor="text1"/>
                <w:sz w:val="20"/>
                <w:rPrChange w:id="7555" w:author="Craig Parker" w:date="2024-08-07T12:23:00Z">
                  <w:rPr>
                    <w:sz w:val="15"/>
                    <w:szCs w:val="15"/>
                  </w:rPr>
                </w:rPrChange>
              </w:rPr>
              <w:t xml:space="preserve"> to services and facilities, food security and agriculture. </w:t>
            </w:r>
          </w:p>
        </w:tc>
        <w:tc>
          <w:tcPr>
            <w:tcW w:w="486" w:type="pct"/>
            <w:shd w:val="clear" w:color="auto" w:fill="auto"/>
            <w:tcMar>
              <w:top w:w="100" w:type="dxa"/>
              <w:left w:w="100" w:type="dxa"/>
              <w:bottom w:w="100" w:type="dxa"/>
              <w:right w:w="100" w:type="dxa"/>
            </w:tcMar>
            <w:vAlign w:val="center"/>
          </w:tcPr>
          <w:p w14:paraId="00000296" w14:textId="77777777" w:rsidR="007813F4" w:rsidRPr="002E4822" w:rsidRDefault="009511AE">
            <w:pPr>
              <w:widowControl w:val="0"/>
              <w:spacing w:line="240" w:lineRule="auto"/>
              <w:ind w:left="122"/>
              <w:rPr>
                <w:rFonts w:ascii="Nunito" w:hAnsi="Nunito"/>
                <w:color w:val="000000" w:themeColor="text1"/>
                <w:sz w:val="20"/>
                <w:rPrChange w:id="7556" w:author="Craig Parker" w:date="2024-08-07T12:23:00Z">
                  <w:rPr>
                    <w:sz w:val="15"/>
                    <w:szCs w:val="15"/>
                  </w:rPr>
                </w:rPrChange>
              </w:rPr>
            </w:pPr>
            <w:r w:rsidRPr="002E4822">
              <w:rPr>
                <w:rFonts w:ascii="Nunito" w:hAnsi="Nunito"/>
                <w:color w:val="000000" w:themeColor="text1"/>
                <w:sz w:val="20"/>
                <w:rPrChange w:id="7557" w:author="Craig Parker" w:date="2024-08-07T12:23:00Z">
                  <w:rPr>
                    <w:sz w:val="15"/>
                    <w:szCs w:val="15"/>
                  </w:rPr>
                </w:rPrChange>
              </w:rPr>
              <w:lastRenderedPageBreak/>
              <w:t xml:space="preserve">Sample survey data, </w:t>
            </w:r>
            <w:proofErr w:type="spellStart"/>
            <w:r w:rsidRPr="002E4822">
              <w:rPr>
                <w:rFonts w:ascii="Nunito" w:hAnsi="Nunito"/>
                <w:color w:val="000000" w:themeColor="text1"/>
                <w:sz w:val="20"/>
                <w:rPrChange w:id="7558" w:author="Craig Parker" w:date="2024-08-07T12:23:00Z">
                  <w:rPr>
                    <w:sz w:val="15"/>
                    <w:szCs w:val="15"/>
                  </w:rPr>
                </w:rPrChange>
              </w:rPr>
              <w:t>uits</w:t>
            </w:r>
            <w:proofErr w:type="spellEnd"/>
            <w:r w:rsidRPr="002E4822">
              <w:rPr>
                <w:rFonts w:ascii="Nunito" w:hAnsi="Nunito"/>
                <w:color w:val="000000" w:themeColor="text1"/>
                <w:sz w:val="20"/>
                <w:rPrChange w:id="7559" w:author="Craig Parker" w:date="2024-08-07T12:23:00Z">
                  <w:rPr>
                    <w:sz w:val="15"/>
                    <w:szCs w:val="15"/>
                  </w:rPr>
                </w:rPrChange>
              </w:rPr>
              <w:t xml:space="preserve"> are households and individual</w:t>
            </w:r>
            <w:r w:rsidRPr="002E4822">
              <w:rPr>
                <w:rFonts w:ascii="Nunito" w:hAnsi="Nunito"/>
                <w:color w:val="000000" w:themeColor="text1"/>
                <w:sz w:val="20"/>
                <w:rPrChange w:id="7560" w:author="Craig Parker" w:date="2024-08-07T12:23:00Z">
                  <w:rPr>
                    <w:sz w:val="15"/>
                    <w:szCs w:val="15"/>
                  </w:rPr>
                </w:rPrChange>
              </w:rPr>
              <w:lastRenderedPageBreak/>
              <w:t>s</w:t>
            </w:r>
          </w:p>
        </w:tc>
        <w:tc>
          <w:tcPr>
            <w:tcW w:w="583" w:type="pct"/>
            <w:shd w:val="clear" w:color="auto" w:fill="auto"/>
            <w:tcMar>
              <w:top w:w="100" w:type="dxa"/>
              <w:left w:w="100" w:type="dxa"/>
              <w:bottom w:w="100" w:type="dxa"/>
              <w:right w:w="100" w:type="dxa"/>
            </w:tcMar>
            <w:vAlign w:val="center"/>
          </w:tcPr>
          <w:p w14:paraId="00000297" w14:textId="77777777" w:rsidR="007813F4" w:rsidRPr="002E4822" w:rsidRDefault="009511AE">
            <w:pPr>
              <w:widowControl w:val="0"/>
              <w:spacing w:line="232" w:lineRule="auto"/>
              <w:ind w:left="115" w:right="117" w:firstLine="9"/>
              <w:rPr>
                <w:rFonts w:ascii="Nunito" w:hAnsi="Nunito"/>
                <w:color w:val="000000" w:themeColor="text1"/>
                <w:sz w:val="20"/>
                <w:rPrChange w:id="7561" w:author="Craig Parker" w:date="2024-08-07T12:23:00Z">
                  <w:rPr>
                    <w:sz w:val="15"/>
                    <w:szCs w:val="15"/>
                  </w:rPr>
                </w:rPrChange>
              </w:rPr>
            </w:pPr>
            <w:r w:rsidRPr="002E4822">
              <w:rPr>
                <w:rFonts w:ascii="Nunito" w:hAnsi="Nunito"/>
                <w:color w:val="000000" w:themeColor="text1"/>
                <w:sz w:val="20"/>
                <w:rPrChange w:id="7562" w:author="Craig Parker" w:date="2024-08-07T12:23:00Z">
                  <w:rPr>
                    <w:sz w:val="15"/>
                    <w:szCs w:val="15"/>
                  </w:rPr>
                </w:rPrChange>
              </w:rPr>
              <w:lastRenderedPageBreak/>
              <w:t>Research Project 2: provides information on socio-economic circumstanc</w:t>
            </w:r>
            <w:r w:rsidRPr="002E4822">
              <w:rPr>
                <w:rFonts w:ascii="Nunito" w:hAnsi="Nunito"/>
                <w:color w:val="000000" w:themeColor="text1"/>
                <w:sz w:val="20"/>
                <w:rPrChange w:id="7563" w:author="Craig Parker" w:date="2024-08-07T12:23:00Z">
                  <w:rPr>
                    <w:sz w:val="15"/>
                    <w:szCs w:val="15"/>
                  </w:rPr>
                </w:rPrChange>
              </w:rPr>
              <w:lastRenderedPageBreak/>
              <w:t xml:space="preserve">es of residents within the Gauteng City-Region. </w:t>
            </w:r>
          </w:p>
          <w:p w14:paraId="00000298" w14:textId="77777777" w:rsidR="007813F4" w:rsidRPr="002E4822" w:rsidRDefault="007813F4">
            <w:pPr>
              <w:widowControl w:val="0"/>
              <w:spacing w:line="233" w:lineRule="auto"/>
              <w:ind w:left="118" w:right="233" w:firstLine="7"/>
              <w:jc w:val="both"/>
              <w:rPr>
                <w:rFonts w:ascii="Nunito" w:hAnsi="Nunito"/>
                <w:color w:val="000000" w:themeColor="text1"/>
                <w:sz w:val="20"/>
                <w:rPrChange w:id="7564" w:author="Craig Parker" w:date="2024-08-07T12:23:00Z">
                  <w:rPr>
                    <w:sz w:val="15"/>
                    <w:szCs w:val="15"/>
                  </w:rPr>
                </w:rPrChange>
              </w:rPr>
            </w:pPr>
          </w:p>
        </w:tc>
      </w:tr>
      <w:tr w:rsidR="006E7398" w:rsidRPr="002E4822" w14:paraId="0F0805E5" w14:textId="77777777" w:rsidTr="3E93EB8D">
        <w:trPr>
          <w:trHeight w:val="1296"/>
          <w:del w:id="7565" w:author="Craig Parker" w:date="2024-08-06T12:24:00Z"/>
        </w:trPr>
        <w:tc>
          <w:tcPr>
            <w:tcW w:w="1530" w:type="pct"/>
            <w:shd w:val="clear" w:color="auto" w:fill="auto"/>
            <w:tcMar>
              <w:top w:w="100" w:type="dxa"/>
              <w:left w:w="100" w:type="dxa"/>
              <w:bottom w:w="100" w:type="dxa"/>
              <w:right w:w="100" w:type="dxa"/>
            </w:tcMar>
            <w:vAlign w:val="center"/>
          </w:tcPr>
          <w:p w14:paraId="00000299" w14:textId="77777777" w:rsidR="007813F4" w:rsidRPr="002E4822" w:rsidRDefault="009511AE">
            <w:pPr>
              <w:widowControl w:val="0"/>
              <w:spacing w:line="240" w:lineRule="auto"/>
              <w:ind w:left="127"/>
              <w:rPr>
                <w:rFonts w:ascii="Nunito" w:hAnsi="Nunito"/>
                <w:color w:val="000000" w:themeColor="text1"/>
                <w:sz w:val="20"/>
                <w:rPrChange w:id="7566" w:author="Craig Parker" w:date="2024-08-07T12:23:00Z">
                  <w:rPr>
                    <w:sz w:val="15"/>
                    <w:szCs w:val="15"/>
                  </w:rPr>
                </w:rPrChange>
              </w:rPr>
            </w:pPr>
            <w:r w:rsidRPr="002E4822">
              <w:rPr>
                <w:rFonts w:ascii="Nunito" w:hAnsi="Nunito"/>
                <w:color w:val="000000" w:themeColor="text1"/>
                <w:sz w:val="20"/>
                <w:rPrChange w:id="7567" w:author="Craig Parker" w:date="2024-08-07T12:23:00Z">
                  <w:rPr>
                    <w:sz w:val="15"/>
                    <w:szCs w:val="15"/>
                  </w:rPr>
                </w:rPrChange>
              </w:rPr>
              <w:lastRenderedPageBreak/>
              <w:t>Quality of Life Surveys, Gauteng City-Region Observatory (GCRO)</w:t>
            </w:r>
          </w:p>
          <w:p w14:paraId="0000029A" w14:textId="77777777" w:rsidR="007813F4" w:rsidRPr="002E4822" w:rsidRDefault="00BF01CE">
            <w:pPr>
              <w:widowControl w:val="0"/>
              <w:spacing w:line="240" w:lineRule="auto"/>
              <w:ind w:left="127"/>
              <w:rPr>
                <w:rFonts w:ascii="Nunito" w:hAnsi="Nunito"/>
                <w:color w:val="000000" w:themeColor="text1"/>
                <w:sz w:val="20"/>
                <w:rPrChange w:id="7568" w:author="Craig Parker" w:date="2024-08-07T12:23:00Z">
                  <w:rPr>
                    <w:sz w:val="15"/>
                    <w:szCs w:val="15"/>
                  </w:rPr>
                </w:rPrChange>
              </w:rPr>
            </w:pPr>
            <w:r w:rsidRPr="002E4822">
              <w:rPr>
                <w:rFonts w:ascii="Nunito" w:hAnsi="Nunito"/>
                <w:color w:val="000000" w:themeColor="text1"/>
                <w:sz w:val="20"/>
                <w:rPrChange w:id="7569" w:author="Craig Parker" w:date="2024-08-07T12:23:00Z">
                  <w:rPr/>
                </w:rPrChange>
              </w:rPr>
              <w:fldChar w:fldCharType="begin"/>
            </w:r>
            <w:r w:rsidRPr="002E4822">
              <w:rPr>
                <w:rFonts w:ascii="Nunito" w:hAnsi="Nunito"/>
                <w:color w:val="000000" w:themeColor="text1"/>
                <w:sz w:val="20"/>
                <w:rPrChange w:id="7570" w:author="Craig Parker" w:date="2024-08-07T12:23:00Z">
                  <w:rPr/>
                </w:rPrChange>
              </w:rPr>
              <w:instrText>HYPERLINK "https://www.datafirst.uct.ac.za/dataportal/index.php/catalog/GCRO/about" \h</w:instrText>
            </w:r>
            <w:r w:rsidRPr="002824F2">
              <w:rPr>
                <w:rFonts w:ascii="Nunito" w:hAnsi="Nunito"/>
                <w:color w:val="000000" w:themeColor="text1"/>
                <w:sz w:val="20"/>
              </w:rPr>
            </w:r>
            <w:r w:rsidRPr="002E4822">
              <w:rPr>
                <w:rFonts w:ascii="Nunito" w:hAnsi="Nunito"/>
                <w:color w:val="000000" w:themeColor="text1"/>
                <w:sz w:val="20"/>
                <w:rPrChange w:id="7571" w:author="Craig Parker" w:date="2024-08-07T12:23:00Z">
                  <w:rPr>
                    <w:color w:val="1155CC"/>
                    <w:sz w:val="15"/>
                    <w:szCs w:val="15"/>
                    <w:u w:val="single"/>
                  </w:rPr>
                </w:rPrChange>
              </w:rPr>
              <w:fldChar w:fldCharType="separate"/>
            </w:r>
            <w:r w:rsidR="009511AE" w:rsidRPr="002E4822">
              <w:rPr>
                <w:rFonts w:ascii="Nunito" w:hAnsi="Nunito"/>
                <w:color w:val="000000" w:themeColor="text1"/>
                <w:sz w:val="20"/>
                <w:u w:val="single"/>
                <w:rPrChange w:id="7572" w:author="Craig Parker" w:date="2024-08-07T12:23:00Z">
                  <w:rPr>
                    <w:color w:val="1155CC"/>
                    <w:sz w:val="15"/>
                    <w:szCs w:val="15"/>
                    <w:u w:val="single"/>
                  </w:rPr>
                </w:rPrChange>
              </w:rPr>
              <w:t>https://www.datafirst.uct.ac.za/dataportal/index.php/catalog/GCRO/about</w:t>
            </w:r>
            <w:r w:rsidRPr="002E4822">
              <w:rPr>
                <w:rFonts w:ascii="Nunito" w:hAnsi="Nunito"/>
                <w:color w:val="000000" w:themeColor="text1"/>
                <w:sz w:val="20"/>
                <w:u w:val="single"/>
                <w:rPrChange w:id="7573" w:author="Craig Parker" w:date="2024-08-07T12:23:00Z">
                  <w:rPr>
                    <w:color w:val="1155CC"/>
                    <w:sz w:val="15"/>
                    <w:szCs w:val="15"/>
                    <w:u w:val="single"/>
                  </w:rPr>
                </w:rPrChange>
              </w:rPr>
              <w:fldChar w:fldCharType="end"/>
            </w:r>
          </w:p>
          <w:p w14:paraId="0000029B" w14:textId="77777777" w:rsidR="007813F4" w:rsidRPr="002E4822" w:rsidRDefault="007813F4">
            <w:pPr>
              <w:widowControl w:val="0"/>
              <w:spacing w:line="240" w:lineRule="auto"/>
              <w:ind w:left="127"/>
              <w:rPr>
                <w:rFonts w:ascii="Nunito" w:hAnsi="Nunito"/>
                <w:color w:val="000000" w:themeColor="text1"/>
                <w:sz w:val="20"/>
                <w:rPrChange w:id="7574" w:author="Craig Parker" w:date="2024-08-07T12:23:00Z">
                  <w:rPr>
                    <w:sz w:val="15"/>
                    <w:szCs w:val="15"/>
                  </w:rPr>
                </w:rPrChange>
              </w:rPr>
            </w:pPr>
          </w:p>
        </w:tc>
        <w:tc>
          <w:tcPr>
            <w:tcW w:w="1391" w:type="pct"/>
            <w:shd w:val="clear" w:color="auto" w:fill="auto"/>
            <w:tcMar>
              <w:top w:w="100" w:type="dxa"/>
              <w:left w:w="100" w:type="dxa"/>
              <w:bottom w:w="100" w:type="dxa"/>
              <w:right w:w="100" w:type="dxa"/>
            </w:tcMar>
            <w:vAlign w:val="center"/>
          </w:tcPr>
          <w:p w14:paraId="0000029C" w14:textId="77777777" w:rsidR="007813F4" w:rsidRPr="002E4822" w:rsidRDefault="009511AE">
            <w:pPr>
              <w:widowControl w:val="0"/>
              <w:spacing w:line="232" w:lineRule="auto"/>
              <w:ind w:left="115" w:right="117" w:firstLine="9"/>
              <w:rPr>
                <w:rFonts w:ascii="Nunito" w:hAnsi="Nunito"/>
                <w:color w:val="000000" w:themeColor="text1"/>
                <w:sz w:val="20"/>
                <w:rPrChange w:id="7575" w:author="Craig Parker" w:date="2024-08-07T12:23:00Z">
                  <w:rPr>
                    <w:sz w:val="15"/>
                    <w:szCs w:val="15"/>
                  </w:rPr>
                </w:rPrChange>
              </w:rPr>
            </w:pPr>
            <w:r w:rsidRPr="002E4822">
              <w:rPr>
                <w:rFonts w:ascii="Nunito" w:hAnsi="Nunito"/>
                <w:color w:val="000000" w:themeColor="text1"/>
                <w:sz w:val="20"/>
                <w:rPrChange w:id="7576" w:author="Craig Parker" w:date="2024-08-07T12:23:00Z">
                  <w:rPr>
                    <w:sz w:val="15"/>
                    <w:szCs w:val="15"/>
                  </w:rPr>
                </w:rPrChange>
              </w:rPr>
              <w:t>Household Survey</w:t>
            </w:r>
          </w:p>
        </w:tc>
        <w:tc>
          <w:tcPr>
            <w:tcW w:w="378" w:type="pct"/>
            <w:shd w:val="clear" w:color="auto" w:fill="auto"/>
            <w:tcMar>
              <w:top w:w="100" w:type="dxa"/>
              <w:left w:w="100" w:type="dxa"/>
              <w:bottom w:w="100" w:type="dxa"/>
              <w:right w:w="100" w:type="dxa"/>
            </w:tcMar>
            <w:vAlign w:val="center"/>
          </w:tcPr>
          <w:p w14:paraId="0000029D" w14:textId="77777777" w:rsidR="007813F4" w:rsidRPr="002E4822" w:rsidRDefault="009511AE">
            <w:pPr>
              <w:widowControl w:val="0"/>
              <w:spacing w:line="240" w:lineRule="auto"/>
              <w:ind w:left="127"/>
              <w:rPr>
                <w:rFonts w:ascii="Nunito" w:hAnsi="Nunito"/>
                <w:color w:val="000000" w:themeColor="text1"/>
                <w:sz w:val="20"/>
                <w:rPrChange w:id="7577" w:author="Craig Parker" w:date="2024-08-07T12:23:00Z">
                  <w:rPr>
                    <w:sz w:val="15"/>
                    <w:szCs w:val="15"/>
                  </w:rPr>
                </w:rPrChange>
              </w:rPr>
            </w:pPr>
            <w:r w:rsidRPr="002E4822">
              <w:rPr>
                <w:rFonts w:ascii="Nunito" w:hAnsi="Nunito"/>
                <w:color w:val="000000" w:themeColor="text1"/>
                <w:sz w:val="20"/>
                <w:rPrChange w:id="7578" w:author="Craig Parker" w:date="2024-08-07T12:23:00Z">
                  <w:rPr>
                    <w:sz w:val="15"/>
                    <w:szCs w:val="15"/>
                  </w:rPr>
                </w:rPrChange>
              </w:rPr>
              <w:t>UCT</w:t>
            </w:r>
          </w:p>
        </w:tc>
        <w:tc>
          <w:tcPr>
            <w:tcW w:w="633" w:type="pct"/>
            <w:shd w:val="clear" w:color="auto" w:fill="auto"/>
            <w:tcMar>
              <w:top w:w="100" w:type="dxa"/>
              <w:left w:w="100" w:type="dxa"/>
              <w:bottom w:w="100" w:type="dxa"/>
              <w:right w:w="100" w:type="dxa"/>
            </w:tcMar>
            <w:vAlign w:val="center"/>
          </w:tcPr>
          <w:p w14:paraId="0000029E" w14:textId="77777777" w:rsidR="007813F4" w:rsidRPr="002E4822" w:rsidRDefault="009511AE">
            <w:pPr>
              <w:widowControl w:val="0"/>
              <w:spacing w:line="232" w:lineRule="auto"/>
              <w:ind w:left="115" w:right="117" w:firstLine="9"/>
              <w:rPr>
                <w:rFonts w:ascii="Nunito" w:hAnsi="Nunito"/>
                <w:color w:val="000000" w:themeColor="text1"/>
                <w:sz w:val="20"/>
                <w:rPrChange w:id="7579" w:author="Craig Parker" w:date="2024-08-07T12:23:00Z">
                  <w:rPr>
                    <w:sz w:val="15"/>
                    <w:szCs w:val="15"/>
                  </w:rPr>
                </w:rPrChange>
              </w:rPr>
            </w:pPr>
            <w:r w:rsidRPr="002E4822">
              <w:rPr>
                <w:rFonts w:ascii="Nunito" w:hAnsi="Nunito"/>
                <w:color w:val="000000" w:themeColor="text1"/>
                <w:sz w:val="20"/>
                <w:rPrChange w:id="7580" w:author="Craig Parker" w:date="2024-08-07T12:23:00Z">
                  <w:rPr>
                    <w:sz w:val="15"/>
                    <w:szCs w:val="15"/>
                  </w:rPr>
                </w:rPrChange>
              </w:rPr>
              <w:t xml:space="preserve">quality of life, socio-economic circumstances, attitudes to service delivery, psycho-social attitudes, value-base and other characteristics of residents of the </w:t>
            </w:r>
            <w:r w:rsidRPr="002E4822">
              <w:rPr>
                <w:rFonts w:ascii="Nunito" w:hAnsi="Nunito"/>
                <w:color w:val="000000" w:themeColor="text1"/>
                <w:sz w:val="20"/>
                <w:rPrChange w:id="7581" w:author="Craig Parker" w:date="2024-08-07T12:23:00Z">
                  <w:rPr>
                    <w:sz w:val="15"/>
                    <w:szCs w:val="15"/>
                  </w:rPr>
                </w:rPrChange>
              </w:rPr>
              <w:lastRenderedPageBreak/>
              <w:t>Gauteng City-Region.</w:t>
            </w:r>
          </w:p>
          <w:p w14:paraId="0000029F" w14:textId="77777777" w:rsidR="007813F4" w:rsidRPr="002E4822" w:rsidRDefault="007813F4">
            <w:pPr>
              <w:widowControl w:val="0"/>
              <w:spacing w:line="230" w:lineRule="auto"/>
              <w:ind w:left="116" w:right="307" w:firstLine="6"/>
              <w:rPr>
                <w:rFonts w:ascii="Nunito" w:hAnsi="Nunito"/>
                <w:color w:val="000000" w:themeColor="text1"/>
                <w:sz w:val="20"/>
                <w:rPrChange w:id="7582" w:author="Craig Parker" w:date="2024-08-07T12:23:00Z">
                  <w:rPr>
                    <w:sz w:val="15"/>
                    <w:szCs w:val="15"/>
                  </w:rPr>
                </w:rPrChange>
              </w:rPr>
            </w:pPr>
          </w:p>
        </w:tc>
        <w:tc>
          <w:tcPr>
            <w:tcW w:w="486" w:type="pct"/>
            <w:shd w:val="clear" w:color="auto" w:fill="auto"/>
            <w:tcMar>
              <w:top w:w="100" w:type="dxa"/>
              <w:left w:w="100" w:type="dxa"/>
              <w:bottom w:w="100" w:type="dxa"/>
              <w:right w:w="100" w:type="dxa"/>
            </w:tcMar>
            <w:vAlign w:val="center"/>
          </w:tcPr>
          <w:p w14:paraId="000002A0" w14:textId="77777777" w:rsidR="007813F4" w:rsidRPr="002E4822" w:rsidRDefault="009511AE">
            <w:pPr>
              <w:widowControl w:val="0"/>
              <w:spacing w:line="240" w:lineRule="auto"/>
              <w:ind w:left="122"/>
              <w:rPr>
                <w:rFonts w:ascii="Nunito" w:hAnsi="Nunito"/>
                <w:color w:val="000000" w:themeColor="text1"/>
                <w:sz w:val="20"/>
                <w:rPrChange w:id="7583" w:author="Craig Parker" w:date="2024-08-07T12:23:00Z">
                  <w:rPr>
                    <w:sz w:val="15"/>
                    <w:szCs w:val="15"/>
                  </w:rPr>
                </w:rPrChange>
              </w:rPr>
            </w:pPr>
            <w:r w:rsidRPr="002E4822">
              <w:rPr>
                <w:rFonts w:ascii="Nunito" w:hAnsi="Nunito"/>
                <w:color w:val="000000" w:themeColor="text1"/>
                <w:sz w:val="20"/>
                <w:rPrChange w:id="7584" w:author="Craig Parker" w:date="2024-08-07T12:23:00Z">
                  <w:rPr>
                    <w:sz w:val="15"/>
                    <w:szCs w:val="15"/>
                  </w:rPr>
                </w:rPrChange>
              </w:rPr>
              <w:lastRenderedPageBreak/>
              <w:t xml:space="preserve">Sample survey data, </w:t>
            </w:r>
            <w:proofErr w:type="spellStart"/>
            <w:r w:rsidRPr="002E4822">
              <w:rPr>
                <w:rFonts w:ascii="Nunito" w:hAnsi="Nunito"/>
                <w:color w:val="000000" w:themeColor="text1"/>
                <w:sz w:val="20"/>
                <w:rPrChange w:id="7585" w:author="Craig Parker" w:date="2024-08-07T12:23:00Z">
                  <w:rPr>
                    <w:sz w:val="15"/>
                    <w:szCs w:val="15"/>
                  </w:rPr>
                </w:rPrChange>
              </w:rPr>
              <w:t>uits</w:t>
            </w:r>
            <w:proofErr w:type="spellEnd"/>
            <w:r w:rsidRPr="002E4822">
              <w:rPr>
                <w:rFonts w:ascii="Nunito" w:hAnsi="Nunito"/>
                <w:color w:val="000000" w:themeColor="text1"/>
                <w:sz w:val="20"/>
                <w:rPrChange w:id="7586" w:author="Craig Parker" w:date="2024-08-07T12:23:00Z">
                  <w:rPr>
                    <w:sz w:val="15"/>
                    <w:szCs w:val="15"/>
                  </w:rPr>
                </w:rPrChange>
              </w:rPr>
              <w:t xml:space="preserve"> are households and individuals</w:t>
            </w:r>
          </w:p>
        </w:tc>
        <w:tc>
          <w:tcPr>
            <w:tcW w:w="583" w:type="pct"/>
            <w:shd w:val="clear" w:color="auto" w:fill="auto"/>
            <w:tcMar>
              <w:top w:w="100" w:type="dxa"/>
              <w:left w:w="100" w:type="dxa"/>
              <w:bottom w:w="100" w:type="dxa"/>
              <w:right w:w="100" w:type="dxa"/>
            </w:tcMar>
            <w:vAlign w:val="center"/>
          </w:tcPr>
          <w:p w14:paraId="000002A1" w14:textId="77777777" w:rsidR="007813F4" w:rsidRPr="002E4822" w:rsidRDefault="009511AE">
            <w:pPr>
              <w:widowControl w:val="0"/>
              <w:spacing w:line="232" w:lineRule="auto"/>
              <w:ind w:left="115" w:right="117" w:firstLine="9"/>
              <w:rPr>
                <w:rFonts w:ascii="Nunito" w:hAnsi="Nunito"/>
                <w:color w:val="000000" w:themeColor="text1"/>
                <w:sz w:val="20"/>
                <w:rPrChange w:id="7587" w:author="Craig Parker" w:date="2024-08-07T12:23:00Z">
                  <w:rPr>
                    <w:sz w:val="15"/>
                    <w:szCs w:val="15"/>
                  </w:rPr>
                </w:rPrChange>
              </w:rPr>
            </w:pPr>
            <w:r w:rsidRPr="002E4822">
              <w:rPr>
                <w:rFonts w:ascii="Nunito" w:hAnsi="Nunito"/>
                <w:color w:val="000000" w:themeColor="text1"/>
                <w:sz w:val="20"/>
                <w:rPrChange w:id="7588" w:author="Craig Parker" w:date="2024-08-07T12:23:00Z">
                  <w:rPr>
                    <w:sz w:val="15"/>
                    <w:szCs w:val="15"/>
                  </w:rPr>
                </w:rPrChange>
              </w:rPr>
              <w:t xml:space="preserve">Research Project 2: provides information on socio-economic circumstances and attitudes of residents within the Gauteng City-Region. </w:t>
            </w:r>
          </w:p>
          <w:p w14:paraId="000002A2" w14:textId="77777777" w:rsidR="007813F4" w:rsidRPr="002E4822" w:rsidRDefault="007813F4">
            <w:pPr>
              <w:widowControl w:val="0"/>
              <w:spacing w:line="233" w:lineRule="auto"/>
              <w:ind w:left="118" w:right="233" w:firstLine="7"/>
              <w:jc w:val="both"/>
              <w:rPr>
                <w:rFonts w:ascii="Nunito" w:hAnsi="Nunito"/>
                <w:color w:val="000000" w:themeColor="text1"/>
                <w:sz w:val="20"/>
                <w:rPrChange w:id="7589" w:author="Craig Parker" w:date="2024-08-07T12:23:00Z">
                  <w:rPr>
                    <w:sz w:val="15"/>
                    <w:szCs w:val="15"/>
                  </w:rPr>
                </w:rPrChange>
              </w:rPr>
            </w:pPr>
          </w:p>
        </w:tc>
      </w:tr>
      <w:tr w:rsidR="006E7398" w:rsidRPr="002E4822" w14:paraId="41D6EBC5" w14:textId="77777777" w:rsidTr="3E93EB8D">
        <w:trPr>
          <w:trHeight w:val="1300"/>
          <w:del w:id="7590" w:author="Craig Parker" w:date="2024-08-06T12:24:00Z"/>
        </w:trPr>
        <w:tc>
          <w:tcPr>
            <w:tcW w:w="1530" w:type="pct"/>
            <w:shd w:val="clear" w:color="auto" w:fill="auto"/>
            <w:tcMar>
              <w:top w:w="100" w:type="dxa"/>
              <w:left w:w="100" w:type="dxa"/>
              <w:bottom w:w="100" w:type="dxa"/>
              <w:right w:w="100" w:type="dxa"/>
            </w:tcMar>
            <w:vAlign w:val="center"/>
          </w:tcPr>
          <w:p w14:paraId="000002A3" w14:textId="77777777" w:rsidR="007813F4" w:rsidRPr="002E4822" w:rsidRDefault="009511AE">
            <w:pPr>
              <w:widowControl w:val="0"/>
              <w:spacing w:line="233" w:lineRule="auto"/>
              <w:ind w:left="123" w:right="141" w:hanging="1"/>
              <w:rPr>
                <w:rFonts w:ascii="Nunito" w:hAnsi="Nunito"/>
                <w:color w:val="000000" w:themeColor="text1"/>
                <w:sz w:val="20"/>
                <w:rPrChange w:id="7591" w:author="Craig Parker" w:date="2024-08-07T12:23:00Z">
                  <w:rPr>
                    <w:sz w:val="15"/>
                    <w:szCs w:val="15"/>
                  </w:rPr>
                </w:rPrChange>
              </w:rPr>
            </w:pPr>
            <w:r w:rsidRPr="002E4822">
              <w:rPr>
                <w:rFonts w:ascii="Nunito" w:hAnsi="Nunito"/>
                <w:color w:val="000000" w:themeColor="text1"/>
                <w:sz w:val="20"/>
                <w:rPrChange w:id="7592" w:author="Craig Parker" w:date="2024-08-07T12:23:00Z">
                  <w:rPr>
                    <w:sz w:val="15"/>
                    <w:szCs w:val="15"/>
                  </w:rPr>
                </w:rPrChange>
              </w:rPr>
              <w:t xml:space="preserve">Global </w:t>
            </w:r>
            <w:proofErr w:type="gramStart"/>
            <w:r w:rsidRPr="002E4822">
              <w:rPr>
                <w:rFonts w:ascii="Nunito" w:hAnsi="Nunito"/>
                <w:color w:val="000000" w:themeColor="text1"/>
                <w:sz w:val="20"/>
                <w:rPrChange w:id="7593" w:author="Craig Parker" w:date="2024-08-07T12:23:00Z">
                  <w:rPr>
                    <w:sz w:val="15"/>
                    <w:szCs w:val="15"/>
                  </w:rPr>
                </w:rPrChange>
              </w:rPr>
              <w:t>population  (</w:t>
            </w:r>
            <w:proofErr w:type="gramEnd"/>
            <w:r w:rsidRPr="002E4822">
              <w:rPr>
                <w:rFonts w:ascii="Nunito" w:hAnsi="Nunito"/>
                <w:color w:val="000000" w:themeColor="text1"/>
                <w:sz w:val="20"/>
                <w:rPrChange w:id="7594" w:author="Craig Parker" w:date="2024-08-07T12:23:00Z">
                  <w:rPr>
                    <w:sz w:val="15"/>
                    <w:szCs w:val="15"/>
                  </w:rPr>
                </w:rPrChange>
              </w:rPr>
              <w:t xml:space="preserve">SEDAC) - Gridded  Population of the  </w:t>
            </w:r>
          </w:p>
          <w:p w14:paraId="000002A4" w14:textId="77777777" w:rsidR="007813F4" w:rsidRPr="002E4822" w:rsidRDefault="009511AE">
            <w:pPr>
              <w:widowControl w:val="0"/>
              <w:spacing w:before="2" w:line="240" w:lineRule="auto"/>
              <w:ind w:left="117"/>
              <w:rPr>
                <w:rFonts w:ascii="Nunito" w:hAnsi="Nunito"/>
                <w:color w:val="000000" w:themeColor="text1"/>
                <w:sz w:val="20"/>
                <w:rPrChange w:id="7595" w:author="Craig Parker" w:date="2024-08-07T12:23:00Z">
                  <w:rPr>
                    <w:sz w:val="15"/>
                    <w:szCs w:val="15"/>
                  </w:rPr>
                </w:rPrChange>
              </w:rPr>
            </w:pPr>
            <w:r w:rsidRPr="002E4822">
              <w:rPr>
                <w:rFonts w:ascii="Nunito" w:hAnsi="Nunito"/>
                <w:color w:val="000000" w:themeColor="text1"/>
                <w:sz w:val="20"/>
                <w:rPrChange w:id="7596" w:author="Craig Parker" w:date="2024-08-07T12:23:00Z">
                  <w:rPr>
                    <w:sz w:val="15"/>
                    <w:szCs w:val="15"/>
                  </w:rPr>
                </w:rPrChange>
              </w:rPr>
              <w:t xml:space="preserve">World (GPW), v4 </w:t>
            </w:r>
          </w:p>
          <w:p w14:paraId="000002A5" w14:textId="77777777" w:rsidR="007813F4" w:rsidRPr="002E4822" w:rsidRDefault="009511AE">
            <w:pPr>
              <w:widowControl w:val="0"/>
              <w:spacing w:before="2" w:line="230" w:lineRule="auto"/>
              <w:ind w:left="120" w:right="125" w:firstLine="5"/>
              <w:rPr>
                <w:rFonts w:ascii="Nunito" w:hAnsi="Nunito"/>
                <w:color w:val="000000" w:themeColor="text1"/>
                <w:sz w:val="20"/>
                <w:rPrChange w:id="7597" w:author="Craig Parker" w:date="2024-08-07T12:23:00Z">
                  <w:rPr>
                    <w:color w:val="0000FF"/>
                    <w:sz w:val="15"/>
                    <w:szCs w:val="15"/>
                  </w:rPr>
                </w:rPrChange>
              </w:rPr>
            </w:pPr>
            <w:r w:rsidRPr="002E4822">
              <w:rPr>
                <w:rFonts w:ascii="Nunito" w:hAnsi="Nunito"/>
                <w:color w:val="000000" w:themeColor="text1"/>
                <w:sz w:val="20"/>
                <w:u w:val="single"/>
                <w:rPrChange w:id="7598" w:author="Craig Parker" w:date="2024-08-07T12:23:00Z">
                  <w:rPr>
                    <w:color w:val="0000FF"/>
                    <w:sz w:val="15"/>
                    <w:szCs w:val="15"/>
                    <w:u w:val="single"/>
                  </w:rPr>
                </w:rPrChange>
              </w:rPr>
              <w:t>https://sedac.ciesin.</w:t>
            </w:r>
            <w:r w:rsidRPr="002E4822">
              <w:rPr>
                <w:rFonts w:ascii="Nunito" w:hAnsi="Nunito"/>
                <w:color w:val="000000" w:themeColor="text1"/>
                <w:sz w:val="20"/>
                <w:rPrChange w:id="7599" w:author="Craig Parker" w:date="2024-08-07T12:23:00Z">
                  <w:rPr>
                    <w:color w:val="0000FF"/>
                    <w:sz w:val="15"/>
                    <w:szCs w:val="15"/>
                  </w:rPr>
                </w:rPrChange>
              </w:rPr>
              <w:t xml:space="preserve"> </w:t>
            </w:r>
            <w:r w:rsidRPr="002E4822">
              <w:rPr>
                <w:rFonts w:ascii="Nunito" w:hAnsi="Nunito"/>
                <w:color w:val="000000" w:themeColor="text1"/>
                <w:sz w:val="20"/>
                <w:u w:val="single"/>
                <w:rPrChange w:id="7600" w:author="Craig Parker" w:date="2024-08-07T12:23:00Z">
                  <w:rPr>
                    <w:color w:val="0000FF"/>
                    <w:sz w:val="15"/>
                    <w:szCs w:val="15"/>
                    <w:u w:val="single"/>
                  </w:rPr>
                </w:rPrChange>
              </w:rPr>
              <w:t>columbia.edu/data/c</w:t>
            </w:r>
            <w:r w:rsidRPr="002E4822">
              <w:rPr>
                <w:rFonts w:ascii="Nunito" w:hAnsi="Nunito"/>
                <w:color w:val="000000" w:themeColor="text1"/>
                <w:sz w:val="20"/>
                <w:rPrChange w:id="7601" w:author="Craig Parker" w:date="2024-08-07T12:23:00Z">
                  <w:rPr>
                    <w:color w:val="0000FF"/>
                    <w:sz w:val="15"/>
                    <w:szCs w:val="15"/>
                  </w:rPr>
                </w:rPrChange>
              </w:rPr>
              <w:t xml:space="preserve"> </w:t>
            </w:r>
            <w:proofErr w:type="spellStart"/>
            <w:r w:rsidRPr="002E4822">
              <w:rPr>
                <w:rFonts w:ascii="Nunito" w:hAnsi="Nunito"/>
                <w:color w:val="000000" w:themeColor="text1"/>
                <w:sz w:val="20"/>
                <w:rPrChange w:id="7602" w:author="Craig Parker" w:date="2024-08-07T12:23:00Z">
                  <w:rPr>
                    <w:color w:val="0000FF"/>
                    <w:sz w:val="15"/>
                    <w:szCs w:val="15"/>
                  </w:rPr>
                </w:rPrChange>
              </w:rPr>
              <w:t>ollection</w:t>
            </w:r>
            <w:proofErr w:type="spellEnd"/>
            <w:r w:rsidRPr="002E4822">
              <w:rPr>
                <w:rFonts w:ascii="Nunito" w:hAnsi="Nunito"/>
                <w:color w:val="000000" w:themeColor="text1"/>
                <w:sz w:val="20"/>
                <w:rPrChange w:id="7603" w:author="Craig Parker" w:date="2024-08-07T12:23:00Z">
                  <w:rPr>
                    <w:color w:val="0000FF"/>
                    <w:sz w:val="15"/>
                    <w:szCs w:val="15"/>
                  </w:rPr>
                </w:rPrChange>
              </w:rPr>
              <w:t>/gpw-v4</w:t>
            </w:r>
          </w:p>
        </w:tc>
        <w:tc>
          <w:tcPr>
            <w:tcW w:w="1391" w:type="pct"/>
            <w:shd w:val="clear" w:color="auto" w:fill="auto"/>
            <w:tcMar>
              <w:top w:w="100" w:type="dxa"/>
              <w:left w:w="100" w:type="dxa"/>
              <w:bottom w:w="100" w:type="dxa"/>
              <w:right w:w="100" w:type="dxa"/>
            </w:tcMar>
            <w:vAlign w:val="center"/>
          </w:tcPr>
          <w:p w14:paraId="000002A6" w14:textId="77777777" w:rsidR="007813F4" w:rsidRPr="002E4822" w:rsidRDefault="009511AE">
            <w:pPr>
              <w:widowControl w:val="0"/>
              <w:spacing w:line="240" w:lineRule="auto"/>
              <w:ind w:left="122"/>
              <w:rPr>
                <w:rFonts w:ascii="Nunito" w:hAnsi="Nunito"/>
                <w:color w:val="000000" w:themeColor="text1"/>
                <w:sz w:val="20"/>
                <w:rPrChange w:id="7604" w:author="Craig Parker" w:date="2024-08-07T12:23:00Z">
                  <w:rPr>
                    <w:sz w:val="15"/>
                    <w:szCs w:val="15"/>
                  </w:rPr>
                </w:rPrChange>
              </w:rPr>
            </w:pPr>
            <w:r w:rsidRPr="002E4822">
              <w:rPr>
                <w:rFonts w:ascii="Nunito" w:hAnsi="Nunito"/>
                <w:color w:val="000000" w:themeColor="text1"/>
                <w:sz w:val="20"/>
                <w:rPrChange w:id="7605" w:author="Craig Parker" w:date="2024-08-07T12:23:00Z">
                  <w:rPr>
                    <w:sz w:val="15"/>
                    <w:szCs w:val="15"/>
                  </w:rPr>
                </w:rPrChange>
              </w:rPr>
              <w:t xml:space="preserve">Distribution of human  </w:t>
            </w:r>
          </w:p>
          <w:p w14:paraId="000002A7" w14:textId="77777777" w:rsidR="007813F4" w:rsidRPr="002E4822" w:rsidRDefault="009511AE">
            <w:pPr>
              <w:widowControl w:val="0"/>
              <w:spacing w:before="2" w:line="240" w:lineRule="auto"/>
              <w:ind w:left="120"/>
              <w:rPr>
                <w:rFonts w:ascii="Nunito" w:hAnsi="Nunito"/>
                <w:color w:val="000000" w:themeColor="text1"/>
                <w:sz w:val="20"/>
                <w:rPrChange w:id="7606" w:author="Craig Parker" w:date="2024-08-07T12:23:00Z">
                  <w:rPr>
                    <w:sz w:val="15"/>
                    <w:szCs w:val="15"/>
                  </w:rPr>
                </w:rPrChange>
              </w:rPr>
            </w:pPr>
            <w:r w:rsidRPr="002E4822">
              <w:rPr>
                <w:rFonts w:ascii="Nunito" w:hAnsi="Nunito"/>
                <w:color w:val="000000" w:themeColor="text1"/>
                <w:sz w:val="20"/>
                <w:rPrChange w:id="7607" w:author="Craig Parker" w:date="2024-08-07T12:23:00Z">
                  <w:rPr>
                    <w:sz w:val="15"/>
                    <w:szCs w:val="15"/>
                  </w:rPr>
                </w:rPrChange>
              </w:rPr>
              <w:t xml:space="preserve">population (counts and  </w:t>
            </w:r>
          </w:p>
          <w:p w14:paraId="000002A8" w14:textId="77777777" w:rsidR="007813F4" w:rsidRPr="002E4822" w:rsidRDefault="009511AE">
            <w:pPr>
              <w:widowControl w:val="0"/>
              <w:spacing w:line="240" w:lineRule="auto"/>
              <w:ind w:left="115"/>
              <w:rPr>
                <w:rFonts w:ascii="Nunito" w:hAnsi="Nunito"/>
                <w:color w:val="000000" w:themeColor="text1"/>
                <w:sz w:val="20"/>
                <w:rPrChange w:id="7608" w:author="Craig Parker" w:date="2024-08-07T12:23:00Z">
                  <w:rPr>
                    <w:sz w:val="15"/>
                    <w:szCs w:val="15"/>
                  </w:rPr>
                </w:rPrChange>
              </w:rPr>
            </w:pPr>
            <w:r w:rsidRPr="002E4822">
              <w:rPr>
                <w:rFonts w:ascii="Nunito" w:hAnsi="Nunito"/>
                <w:color w:val="000000" w:themeColor="text1"/>
                <w:sz w:val="20"/>
                <w:rPrChange w:id="7609" w:author="Craig Parker" w:date="2024-08-07T12:23:00Z">
                  <w:rPr>
                    <w:sz w:val="15"/>
                    <w:szCs w:val="15"/>
                  </w:rPr>
                </w:rPrChange>
              </w:rPr>
              <w:t xml:space="preserve">densities) on continuous  </w:t>
            </w:r>
          </w:p>
          <w:p w14:paraId="000002A9" w14:textId="77777777" w:rsidR="007813F4" w:rsidRPr="002E4822" w:rsidRDefault="009511AE">
            <w:pPr>
              <w:widowControl w:val="0"/>
              <w:spacing w:line="236" w:lineRule="auto"/>
              <w:ind w:left="115" w:right="312"/>
              <w:rPr>
                <w:rFonts w:ascii="Nunito" w:hAnsi="Nunito"/>
                <w:color w:val="000000" w:themeColor="text1"/>
                <w:sz w:val="20"/>
                <w:rPrChange w:id="7610" w:author="Craig Parker" w:date="2024-08-07T12:23:00Z">
                  <w:rPr>
                    <w:sz w:val="15"/>
                    <w:szCs w:val="15"/>
                  </w:rPr>
                </w:rPrChange>
              </w:rPr>
            </w:pPr>
            <w:r w:rsidRPr="002E4822">
              <w:rPr>
                <w:rFonts w:ascii="Nunito" w:hAnsi="Nunito"/>
                <w:color w:val="000000" w:themeColor="text1"/>
                <w:sz w:val="20"/>
                <w:rPrChange w:id="7611" w:author="Craig Parker" w:date="2024-08-07T12:23:00Z">
                  <w:rPr>
                    <w:sz w:val="15"/>
                    <w:szCs w:val="15"/>
                  </w:rPr>
                </w:rPrChange>
              </w:rPr>
              <w:t xml:space="preserve">global raster surface. </w:t>
            </w:r>
            <w:proofErr w:type="gramStart"/>
            <w:r w:rsidRPr="002E4822">
              <w:rPr>
                <w:rFonts w:ascii="Nunito" w:hAnsi="Nunito"/>
                <w:color w:val="000000" w:themeColor="text1"/>
                <w:sz w:val="20"/>
                <w:rPrChange w:id="7612" w:author="Craig Parker" w:date="2024-08-07T12:23:00Z">
                  <w:rPr>
                    <w:sz w:val="15"/>
                    <w:szCs w:val="15"/>
                  </w:rPr>
                </w:rPrChange>
              </w:rPr>
              <w:t>Input  data</w:t>
            </w:r>
            <w:proofErr w:type="gramEnd"/>
            <w:r w:rsidRPr="002E4822">
              <w:rPr>
                <w:rFonts w:ascii="Nunito" w:hAnsi="Nunito"/>
                <w:color w:val="000000" w:themeColor="text1"/>
                <w:sz w:val="20"/>
                <w:rPrChange w:id="7613" w:author="Craig Parker" w:date="2024-08-07T12:23:00Z">
                  <w:rPr>
                    <w:sz w:val="15"/>
                    <w:szCs w:val="15"/>
                  </w:rPr>
                </w:rPrChange>
              </w:rPr>
              <w:t xml:space="preserve"> are extrapolated to  </w:t>
            </w:r>
          </w:p>
          <w:p w14:paraId="000002AA" w14:textId="77777777" w:rsidR="007813F4" w:rsidRPr="002E4822" w:rsidRDefault="009511AE">
            <w:pPr>
              <w:widowControl w:val="0"/>
              <w:spacing w:line="230" w:lineRule="auto"/>
              <w:ind w:left="111" w:right="116" w:firstLine="9"/>
              <w:rPr>
                <w:rFonts w:ascii="Nunito" w:hAnsi="Nunito"/>
                <w:color w:val="000000" w:themeColor="text1"/>
                <w:sz w:val="20"/>
                <w:rPrChange w:id="7614" w:author="Craig Parker" w:date="2024-08-07T12:23:00Z">
                  <w:rPr>
                    <w:sz w:val="15"/>
                    <w:szCs w:val="15"/>
                  </w:rPr>
                </w:rPrChange>
              </w:rPr>
            </w:pPr>
            <w:r w:rsidRPr="002E4822">
              <w:rPr>
                <w:rFonts w:ascii="Nunito" w:hAnsi="Nunito"/>
                <w:color w:val="000000" w:themeColor="text1"/>
                <w:sz w:val="20"/>
                <w:rPrChange w:id="7615" w:author="Craig Parker" w:date="2024-08-07T12:23:00Z">
                  <w:rPr>
                    <w:sz w:val="15"/>
                    <w:szCs w:val="15"/>
                  </w:rPr>
                </w:rPrChange>
              </w:rPr>
              <w:t xml:space="preserve">produce population </w:t>
            </w:r>
            <w:proofErr w:type="gramStart"/>
            <w:r w:rsidRPr="002E4822">
              <w:rPr>
                <w:rFonts w:ascii="Nunito" w:hAnsi="Nunito"/>
                <w:color w:val="000000" w:themeColor="text1"/>
                <w:sz w:val="20"/>
                <w:rPrChange w:id="7616" w:author="Craig Parker" w:date="2024-08-07T12:23:00Z">
                  <w:rPr>
                    <w:sz w:val="15"/>
                    <w:szCs w:val="15"/>
                  </w:rPr>
                </w:rPrChange>
              </w:rPr>
              <w:t>estimates  for</w:t>
            </w:r>
            <w:proofErr w:type="gramEnd"/>
            <w:r w:rsidRPr="002E4822">
              <w:rPr>
                <w:rFonts w:ascii="Nunito" w:hAnsi="Nunito"/>
                <w:color w:val="000000" w:themeColor="text1"/>
                <w:sz w:val="20"/>
                <w:rPrChange w:id="7617" w:author="Craig Parker" w:date="2024-08-07T12:23:00Z">
                  <w:rPr>
                    <w:sz w:val="15"/>
                    <w:szCs w:val="15"/>
                  </w:rPr>
                </w:rPrChange>
              </w:rPr>
              <w:t xml:space="preserve"> 5-year intervals</w:t>
            </w:r>
          </w:p>
        </w:tc>
        <w:tc>
          <w:tcPr>
            <w:tcW w:w="378" w:type="pct"/>
            <w:shd w:val="clear" w:color="auto" w:fill="auto"/>
            <w:tcMar>
              <w:top w:w="100" w:type="dxa"/>
              <w:left w:w="100" w:type="dxa"/>
              <w:bottom w:w="100" w:type="dxa"/>
              <w:right w:w="100" w:type="dxa"/>
            </w:tcMar>
            <w:vAlign w:val="center"/>
          </w:tcPr>
          <w:p w14:paraId="000002AB" w14:textId="77777777" w:rsidR="007813F4" w:rsidRPr="002E4822" w:rsidRDefault="009511AE">
            <w:pPr>
              <w:widowControl w:val="0"/>
              <w:spacing w:line="240" w:lineRule="auto"/>
              <w:ind w:left="127"/>
              <w:rPr>
                <w:rFonts w:ascii="Nunito" w:hAnsi="Nunito"/>
                <w:color w:val="000000" w:themeColor="text1"/>
                <w:sz w:val="20"/>
                <w:rPrChange w:id="7618" w:author="Craig Parker" w:date="2024-08-07T12:23:00Z">
                  <w:rPr>
                    <w:sz w:val="15"/>
                    <w:szCs w:val="15"/>
                  </w:rPr>
                </w:rPrChange>
              </w:rPr>
            </w:pPr>
            <w:r w:rsidRPr="002E4822">
              <w:rPr>
                <w:rFonts w:ascii="Nunito" w:hAnsi="Nunito"/>
                <w:color w:val="000000" w:themeColor="text1"/>
                <w:sz w:val="20"/>
                <w:rPrChange w:id="7619" w:author="Craig Parker" w:date="2024-08-07T12:23:00Z">
                  <w:rPr>
                    <w:sz w:val="15"/>
                    <w:szCs w:val="15"/>
                  </w:rPr>
                </w:rPrChange>
              </w:rPr>
              <w:t>PAIRS</w:t>
            </w:r>
          </w:p>
        </w:tc>
        <w:tc>
          <w:tcPr>
            <w:tcW w:w="633" w:type="pct"/>
            <w:shd w:val="clear" w:color="auto" w:fill="auto"/>
            <w:tcMar>
              <w:top w:w="100" w:type="dxa"/>
              <w:left w:w="100" w:type="dxa"/>
              <w:bottom w:w="100" w:type="dxa"/>
              <w:right w:w="100" w:type="dxa"/>
            </w:tcMar>
            <w:vAlign w:val="center"/>
          </w:tcPr>
          <w:p w14:paraId="000002AC" w14:textId="77777777" w:rsidR="007813F4" w:rsidRPr="002E4822" w:rsidRDefault="009511AE">
            <w:pPr>
              <w:widowControl w:val="0"/>
              <w:spacing w:line="230" w:lineRule="auto"/>
              <w:ind w:left="116" w:right="307" w:firstLine="6"/>
              <w:rPr>
                <w:rFonts w:ascii="Nunito" w:hAnsi="Nunito"/>
                <w:color w:val="000000" w:themeColor="text1"/>
                <w:sz w:val="20"/>
                <w:rPrChange w:id="7620" w:author="Craig Parker" w:date="2024-08-07T12:23:00Z">
                  <w:rPr>
                    <w:sz w:val="15"/>
                    <w:szCs w:val="15"/>
                  </w:rPr>
                </w:rPrChange>
              </w:rPr>
            </w:pPr>
            <w:r w:rsidRPr="002E4822">
              <w:rPr>
                <w:rFonts w:ascii="Nunito" w:hAnsi="Nunito"/>
                <w:color w:val="000000" w:themeColor="text1"/>
                <w:sz w:val="20"/>
                <w:rPrChange w:id="7621" w:author="Craig Parker" w:date="2024-08-07T12:23:00Z">
                  <w:rPr>
                    <w:sz w:val="15"/>
                    <w:szCs w:val="15"/>
                  </w:rPr>
                </w:rPrChange>
              </w:rPr>
              <w:t xml:space="preserve">Population counts and </w:t>
            </w:r>
            <w:proofErr w:type="gramStart"/>
            <w:r w:rsidRPr="002E4822">
              <w:rPr>
                <w:rFonts w:ascii="Nunito" w:hAnsi="Nunito"/>
                <w:color w:val="000000" w:themeColor="text1"/>
                <w:sz w:val="20"/>
                <w:rPrChange w:id="7622" w:author="Craig Parker" w:date="2024-08-07T12:23:00Z">
                  <w:rPr>
                    <w:sz w:val="15"/>
                    <w:szCs w:val="15"/>
                  </w:rPr>
                </w:rPrChange>
              </w:rPr>
              <w:t>density  estimates</w:t>
            </w:r>
            <w:proofErr w:type="gramEnd"/>
          </w:p>
        </w:tc>
        <w:tc>
          <w:tcPr>
            <w:tcW w:w="486" w:type="pct"/>
            <w:shd w:val="clear" w:color="auto" w:fill="auto"/>
            <w:tcMar>
              <w:top w:w="100" w:type="dxa"/>
              <w:left w:w="100" w:type="dxa"/>
              <w:bottom w:w="100" w:type="dxa"/>
              <w:right w:w="100" w:type="dxa"/>
            </w:tcMar>
            <w:vAlign w:val="center"/>
          </w:tcPr>
          <w:p w14:paraId="000002AD" w14:textId="77777777" w:rsidR="007813F4" w:rsidRPr="002E4822" w:rsidRDefault="009511AE">
            <w:pPr>
              <w:widowControl w:val="0"/>
              <w:spacing w:line="240" w:lineRule="auto"/>
              <w:ind w:left="122"/>
              <w:rPr>
                <w:rFonts w:ascii="Nunito" w:hAnsi="Nunito"/>
                <w:color w:val="000000" w:themeColor="text1"/>
                <w:sz w:val="20"/>
                <w:rPrChange w:id="7623" w:author="Craig Parker" w:date="2024-08-07T12:23:00Z">
                  <w:rPr>
                    <w:sz w:val="15"/>
                    <w:szCs w:val="15"/>
                  </w:rPr>
                </w:rPrChange>
              </w:rPr>
            </w:pPr>
            <w:r w:rsidRPr="002E4822">
              <w:rPr>
                <w:rFonts w:ascii="Nunito" w:hAnsi="Nunito"/>
                <w:color w:val="000000" w:themeColor="text1"/>
                <w:sz w:val="20"/>
                <w:rPrChange w:id="7624" w:author="Craig Parker" w:date="2024-08-07T12:23:00Z">
                  <w:rPr>
                    <w:sz w:val="15"/>
                    <w:szCs w:val="15"/>
                  </w:rPr>
                </w:rPrChange>
              </w:rPr>
              <w:t xml:space="preserve">Spatial: Global  </w:t>
            </w:r>
          </w:p>
          <w:p w14:paraId="000002AE" w14:textId="77777777" w:rsidR="007813F4" w:rsidRPr="002E4822" w:rsidRDefault="009511AE">
            <w:pPr>
              <w:widowControl w:val="0"/>
              <w:spacing w:before="2" w:line="240" w:lineRule="auto"/>
              <w:ind w:left="121"/>
              <w:rPr>
                <w:rFonts w:ascii="Nunito" w:hAnsi="Nunito"/>
                <w:color w:val="000000" w:themeColor="text1"/>
                <w:sz w:val="20"/>
                <w:rPrChange w:id="7625" w:author="Craig Parker" w:date="2024-08-07T12:23:00Z">
                  <w:rPr>
                    <w:sz w:val="15"/>
                    <w:szCs w:val="15"/>
                  </w:rPr>
                </w:rPrChange>
              </w:rPr>
            </w:pPr>
            <w:r w:rsidRPr="002E4822">
              <w:rPr>
                <w:rFonts w:ascii="Nunito" w:hAnsi="Nunito"/>
                <w:color w:val="000000" w:themeColor="text1"/>
                <w:sz w:val="20"/>
                <w:rPrChange w:id="7626" w:author="Craig Parker" w:date="2024-08-07T12:23:00Z">
                  <w:rPr>
                    <w:sz w:val="15"/>
                    <w:szCs w:val="15"/>
                  </w:rPr>
                </w:rPrChange>
              </w:rPr>
              <w:t xml:space="preserve">coverage, 1km  </w:t>
            </w:r>
          </w:p>
          <w:p w14:paraId="000002AF" w14:textId="77777777" w:rsidR="007813F4" w:rsidRPr="002E4822" w:rsidRDefault="009511AE">
            <w:pPr>
              <w:widowControl w:val="0"/>
              <w:spacing w:line="240" w:lineRule="auto"/>
              <w:ind w:left="120"/>
              <w:rPr>
                <w:rFonts w:ascii="Nunito" w:hAnsi="Nunito"/>
                <w:color w:val="000000" w:themeColor="text1"/>
                <w:sz w:val="20"/>
                <w:rPrChange w:id="7627" w:author="Craig Parker" w:date="2024-08-07T12:23:00Z">
                  <w:rPr>
                    <w:sz w:val="15"/>
                    <w:szCs w:val="15"/>
                  </w:rPr>
                </w:rPrChange>
              </w:rPr>
            </w:pPr>
            <w:r w:rsidRPr="002E4822">
              <w:rPr>
                <w:rFonts w:ascii="Nunito" w:hAnsi="Nunito"/>
                <w:color w:val="000000" w:themeColor="text1"/>
                <w:sz w:val="20"/>
                <w:rPrChange w:id="7628" w:author="Craig Parker" w:date="2024-08-07T12:23:00Z">
                  <w:rPr>
                    <w:sz w:val="15"/>
                    <w:szCs w:val="15"/>
                  </w:rPr>
                </w:rPrChange>
              </w:rPr>
              <w:t xml:space="preserve">grid res </w:t>
            </w:r>
          </w:p>
          <w:p w14:paraId="000002B0" w14:textId="77777777" w:rsidR="007813F4" w:rsidRPr="002E4822" w:rsidRDefault="009511AE">
            <w:pPr>
              <w:widowControl w:val="0"/>
              <w:spacing w:line="240" w:lineRule="auto"/>
              <w:ind w:left="118"/>
              <w:rPr>
                <w:rFonts w:ascii="Nunito" w:hAnsi="Nunito"/>
                <w:color w:val="000000" w:themeColor="text1"/>
                <w:sz w:val="20"/>
                <w:rPrChange w:id="7629" w:author="Craig Parker" w:date="2024-08-07T12:23:00Z">
                  <w:rPr>
                    <w:sz w:val="15"/>
                    <w:szCs w:val="15"/>
                  </w:rPr>
                </w:rPrChange>
              </w:rPr>
            </w:pPr>
            <w:r w:rsidRPr="002E4822">
              <w:rPr>
                <w:rFonts w:ascii="Nunito" w:hAnsi="Nunito"/>
                <w:color w:val="000000" w:themeColor="text1"/>
                <w:sz w:val="20"/>
                <w:rPrChange w:id="7630" w:author="Craig Parker" w:date="2024-08-07T12:23:00Z">
                  <w:rPr>
                    <w:sz w:val="15"/>
                    <w:szCs w:val="15"/>
                  </w:rPr>
                </w:rPrChange>
              </w:rPr>
              <w:t xml:space="preserve">Temporal: 5- </w:t>
            </w:r>
          </w:p>
          <w:p w14:paraId="000002B1" w14:textId="77777777" w:rsidR="007813F4" w:rsidRPr="002E4822" w:rsidRDefault="009511AE">
            <w:pPr>
              <w:widowControl w:val="0"/>
              <w:spacing w:before="2" w:line="240" w:lineRule="auto"/>
              <w:ind w:left="117"/>
              <w:rPr>
                <w:rFonts w:ascii="Nunito" w:hAnsi="Nunito"/>
                <w:color w:val="000000" w:themeColor="text1"/>
                <w:sz w:val="20"/>
                <w:rPrChange w:id="7631" w:author="Craig Parker" w:date="2024-08-07T12:23:00Z">
                  <w:rPr>
                    <w:sz w:val="15"/>
                    <w:szCs w:val="15"/>
                  </w:rPr>
                </w:rPrChange>
              </w:rPr>
            </w:pPr>
            <w:proofErr w:type="gramStart"/>
            <w:r w:rsidRPr="002E4822">
              <w:rPr>
                <w:rFonts w:ascii="Nunito" w:hAnsi="Nunito"/>
                <w:color w:val="000000" w:themeColor="text1"/>
                <w:sz w:val="20"/>
                <w:rPrChange w:id="7632" w:author="Craig Parker" w:date="2024-08-07T12:23:00Z">
                  <w:rPr>
                    <w:sz w:val="15"/>
                    <w:szCs w:val="15"/>
                  </w:rPr>
                </w:rPrChange>
              </w:rPr>
              <w:t>yearly;</w:t>
            </w:r>
            <w:proofErr w:type="gramEnd"/>
            <w:r w:rsidRPr="002E4822">
              <w:rPr>
                <w:rFonts w:ascii="Nunito" w:hAnsi="Nunito"/>
                <w:color w:val="000000" w:themeColor="text1"/>
                <w:sz w:val="20"/>
                <w:rPrChange w:id="7633" w:author="Craig Parker" w:date="2024-08-07T12:23:00Z">
                  <w:rPr>
                    <w:sz w:val="15"/>
                    <w:szCs w:val="15"/>
                  </w:rPr>
                </w:rPrChange>
              </w:rPr>
              <w:t xml:space="preserve"> coverage </w:t>
            </w:r>
          </w:p>
          <w:p w14:paraId="000002B2" w14:textId="77777777" w:rsidR="007813F4" w:rsidRPr="002E4822" w:rsidRDefault="009511AE">
            <w:pPr>
              <w:widowControl w:val="0"/>
              <w:spacing w:line="230" w:lineRule="auto"/>
              <w:ind w:left="119" w:right="200" w:hanging="2"/>
              <w:rPr>
                <w:rFonts w:ascii="Nunito" w:hAnsi="Nunito"/>
                <w:color w:val="000000" w:themeColor="text1"/>
                <w:sz w:val="20"/>
                <w:rPrChange w:id="7634" w:author="Craig Parker" w:date="2024-08-07T12:23:00Z">
                  <w:rPr>
                    <w:sz w:val="15"/>
                    <w:szCs w:val="15"/>
                  </w:rPr>
                </w:rPrChange>
              </w:rPr>
            </w:pPr>
            <w:r w:rsidRPr="002E4822">
              <w:rPr>
                <w:rFonts w:ascii="Nunito" w:hAnsi="Nunito"/>
                <w:color w:val="000000" w:themeColor="text1"/>
                <w:sz w:val="20"/>
                <w:rPrChange w:id="7635" w:author="Craig Parker" w:date="2024-08-07T12:23:00Z">
                  <w:rPr>
                    <w:sz w:val="15"/>
                    <w:szCs w:val="15"/>
                  </w:rPr>
                </w:rPrChange>
              </w:rPr>
              <w:t xml:space="preserve">from Jan 2000 </w:t>
            </w:r>
            <w:proofErr w:type="gramStart"/>
            <w:r w:rsidRPr="002E4822">
              <w:rPr>
                <w:rFonts w:ascii="Nunito" w:hAnsi="Nunito"/>
                <w:color w:val="000000" w:themeColor="text1"/>
                <w:sz w:val="20"/>
                <w:rPrChange w:id="7636" w:author="Craig Parker" w:date="2024-08-07T12:23:00Z">
                  <w:rPr>
                    <w:sz w:val="15"/>
                    <w:szCs w:val="15"/>
                  </w:rPr>
                </w:rPrChange>
              </w:rPr>
              <w:t>to  Jan</w:t>
            </w:r>
            <w:proofErr w:type="gramEnd"/>
            <w:r w:rsidRPr="002E4822">
              <w:rPr>
                <w:rFonts w:ascii="Nunito" w:hAnsi="Nunito"/>
                <w:color w:val="000000" w:themeColor="text1"/>
                <w:sz w:val="20"/>
                <w:rPrChange w:id="7637" w:author="Craig Parker" w:date="2024-08-07T12:23:00Z">
                  <w:rPr>
                    <w:sz w:val="15"/>
                    <w:szCs w:val="15"/>
                  </w:rPr>
                </w:rPrChange>
              </w:rPr>
              <w:t xml:space="preserve"> 2020 </w:t>
            </w:r>
          </w:p>
        </w:tc>
        <w:tc>
          <w:tcPr>
            <w:tcW w:w="583" w:type="pct"/>
            <w:shd w:val="clear" w:color="auto" w:fill="auto"/>
            <w:tcMar>
              <w:top w:w="100" w:type="dxa"/>
              <w:left w:w="100" w:type="dxa"/>
              <w:bottom w:w="100" w:type="dxa"/>
              <w:right w:w="100" w:type="dxa"/>
            </w:tcMar>
            <w:vAlign w:val="center"/>
          </w:tcPr>
          <w:p w14:paraId="000002B3" w14:textId="77777777" w:rsidR="007813F4" w:rsidRPr="002E4822" w:rsidRDefault="009511AE">
            <w:pPr>
              <w:widowControl w:val="0"/>
              <w:spacing w:line="240" w:lineRule="auto"/>
              <w:ind w:left="115"/>
              <w:rPr>
                <w:rFonts w:ascii="Nunito" w:hAnsi="Nunito"/>
                <w:color w:val="000000" w:themeColor="text1"/>
                <w:sz w:val="20"/>
                <w:rPrChange w:id="7638" w:author="Craig Parker" w:date="2024-08-07T12:23:00Z">
                  <w:rPr>
                    <w:sz w:val="15"/>
                    <w:szCs w:val="15"/>
                  </w:rPr>
                </w:rPrChange>
              </w:rPr>
            </w:pPr>
            <w:r w:rsidRPr="002E4822">
              <w:rPr>
                <w:rFonts w:ascii="Nunito" w:hAnsi="Nunito"/>
                <w:color w:val="000000" w:themeColor="text1"/>
                <w:sz w:val="20"/>
                <w:rPrChange w:id="7639" w:author="Craig Parker" w:date="2024-08-07T12:23:00Z">
                  <w:rPr>
                    <w:sz w:val="15"/>
                    <w:szCs w:val="15"/>
                  </w:rPr>
                </w:rPrChange>
              </w:rPr>
              <w:t xml:space="preserve">Accounting for the  </w:t>
            </w:r>
          </w:p>
          <w:p w14:paraId="000002B4" w14:textId="77777777" w:rsidR="007813F4" w:rsidRPr="002E4822" w:rsidRDefault="009511AE">
            <w:pPr>
              <w:widowControl w:val="0"/>
              <w:spacing w:before="2" w:line="240" w:lineRule="auto"/>
              <w:ind w:left="125"/>
              <w:rPr>
                <w:rFonts w:ascii="Nunito" w:hAnsi="Nunito"/>
                <w:color w:val="000000" w:themeColor="text1"/>
                <w:sz w:val="20"/>
                <w:rPrChange w:id="7640" w:author="Craig Parker" w:date="2024-08-07T12:23:00Z">
                  <w:rPr>
                    <w:sz w:val="15"/>
                    <w:szCs w:val="15"/>
                  </w:rPr>
                </w:rPrChange>
              </w:rPr>
            </w:pPr>
            <w:r w:rsidRPr="002E4822">
              <w:rPr>
                <w:rFonts w:ascii="Nunito" w:hAnsi="Nunito"/>
                <w:color w:val="000000" w:themeColor="text1"/>
                <w:sz w:val="20"/>
                <w:rPrChange w:id="7641" w:author="Craig Parker" w:date="2024-08-07T12:23:00Z">
                  <w:rPr>
                    <w:sz w:val="15"/>
                    <w:szCs w:val="15"/>
                  </w:rPr>
                </w:rPrChange>
              </w:rPr>
              <w:t xml:space="preserve">population exposed </w:t>
            </w:r>
          </w:p>
        </w:tc>
      </w:tr>
      <w:tr w:rsidR="006E7398" w:rsidRPr="002E4822" w14:paraId="6D1FCCA4" w14:textId="77777777" w:rsidTr="3E93EB8D">
        <w:trPr>
          <w:trHeight w:val="561"/>
          <w:del w:id="7642" w:author="Craig Parker" w:date="2024-08-06T12:24:00Z"/>
        </w:trPr>
        <w:tc>
          <w:tcPr>
            <w:tcW w:w="1530" w:type="pct"/>
            <w:shd w:val="clear" w:color="auto" w:fill="auto"/>
            <w:tcMar>
              <w:top w:w="100" w:type="dxa"/>
              <w:left w:w="100" w:type="dxa"/>
              <w:bottom w:w="100" w:type="dxa"/>
              <w:right w:w="100" w:type="dxa"/>
            </w:tcMar>
            <w:vAlign w:val="center"/>
          </w:tcPr>
          <w:p w14:paraId="000002B5" w14:textId="77777777" w:rsidR="007813F4" w:rsidRPr="002E4822" w:rsidRDefault="009511AE">
            <w:pPr>
              <w:widowControl w:val="0"/>
              <w:spacing w:line="240" w:lineRule="auto"/>
              <w:ind w:left="127"/>
              <w:rPr>
                <w:rFonts w:ascii="Nunito" w:hAnsi="Nunito"/>
                <w:color w:val="000000" w:themeColor="text1"/>
                <w:sz w:val="20"/>
                <w:rPrChange w:id="7643" w:author="Craig Parker" w:date="2024-08-07T12:23:00Z">
                  <w:rPr>
                    <w:sz w:val="15"/>
                    <w:szCs w:val="15"/>
                  </w:rPr>
                </w:rPrChange>
              </w:rPr>
            </w:pPr>
            <w:r w:rsidRPr="002E4822">
              <w:rPr>
                <w:rFonts w:ascii="Nunito" w:hAnsi="Nunito"/>
                <w:color w:val="000000" w:themeColor="text1"/>
                <w:sz w:val="20"/>
                <w:rPrChange w:id="7644" w:author="Craig Parker" w:date="2024-08-07T12:23:00Z">
                  <w:rPr>
                    <w:sz w:val="15"/>
                    <w:szCs w:val="15"/>
                  </w:rPr>
                </w:rPrChange>
              </w:rPr>
              <w:t xml:space="preserve">News coverage  </w:t>
            </w:r>
          </w:p>
          <w:p w14:paraId="000002B6" w14:textId="77777777" w:rsidR="007813F4" w:rsidRPr="002E4822" w:rsidRDefault="009511AE">
            <w:pPr>
              <w:widowControl w:val="0"/>
              <w:spacing w:line="236" w:lineRule="auto"/>
              <w:ind w:left="120" w:right="139" w:firstLine="4"/>
              <w:rPr>
                <w:rFonts w:ascii="Nunito" w:hAnsi="Nunito"/>
                <w:color w:val="000000" w:themeColor="text1"/>
                <w:sz w:val="20"/>
                <w:rPrChange w:id="7645" w:author="Craig Parker" w:date="2024-08-07T12:23:00Z">
                  <w:rPr>
                    <w:sz w:val="15"/>
                    <w:szCs w:val="15"/>
                  </w:rPr>
                </w:rPrChange>
              </w:rPr>
            </w:pPr>
            <w:r w:rsidRPr="002E4822">
              <w:rPr>
                <w:rFonts w:ascii="Nunito" w:hAnsi="Nunito"/>
                <w:color w:val="000000" w:themeColor="text1"/>
                <w:sz w:val="20"/>
                <w:rPrChange w:id="7646" w:author="Craig Parker" w:date="2024-08-07T12:23:00Z">
                  <w:rPr>
                    <w:sz w:val="15"/>
                    <w:szCs w:val="15"/>
                  </w:rPr>
                </w:rPrChange>
              </w:rPr>
              <w:t>(</w:t>
            </w:r>
            <w:r w:rsidRPr="002E4822">
              <w:rPr>
                <w:rFonts w:ascii="Nunito" w:hAnsi="Nunito"/>
                <w:color w:val="000000" w:themeColor="text1"/>
                <w:sz w:val="20"/>
                <w:u w:val="single"/>
                <w:rPrChange w:id="7647" w:author="Craig Parker" w:date="2024-08-07T12:23:00Z">
                  <w:rPr>
                    <w:color w:val="0000FF"/>
                    <w:sz w:val="15"/>
                    <w:szCs w:val="15"/>
                    <w:u w:val="single"/>
                  </w:rPr>
                </w:rPrChange>
              </w:rPr>
              <w:t>https://www.gdeltpr</w:t>
            </w:r>
            <w:r w:rsidRPr="002E4822">
              <w:rPr>
                <w:rFonts w:ascii="Nunito" w:hAnsi="Nunito"/>
                <w:color w:val="000000" w:themeColor="text1"/>
                <w:sz w:val="20"/>
                <w:rPrChange w:id="7648" w:author="Craig Parker" w:date="2024-08-07T12:23:00Z">
                  <w:rPr>
                    <w:color w:val="0000FF"/>
                    <w:sz w:val="15"/>
                    <w:szCs w:val="15"/>
                  </w:rPr>
                </w:rPrChange>
              </w:rPr>
              <w:t xml:space="preserve"> oject.org/</w:t>
            </w:r>
            <w:r w:rsidRPr="002E4822">
              <w:rPr>
                <w:rFonts w:ascii="Nunito" w:hAnsi="Nunito"/>
                <w:color w:val="000000" w:themeColor="text1"/>
                <w:sz w:val="20"/>
                <w:rPrChange w:id="7649" w:author="Craig Parker" w:date="2024-08-07T12:23:00Z">
                  <w:rPr>
                    <w:sz w:val="15"/>
                    <w:szCs w:val="15"/>
                  </w:rPr>
                </w:rPrChange>
              </w:rPr>
              <w:t>)</w:t>
            </w:r>
          </w:p>
        </w:tc>
        <w:tc>
          <w:tcPr>
            <w:tcW w:w="1391" w:type="pct"/>
            <w:shd w:val="clear" w:color="auto" w:fill="auto"/>
            <w:tcMar>
              <w:top w:w="100" w:type="dxa"/>
              <w:left w:w="100" w:type="dxa"/>
              <w:bottom w:w="100" w:type="dxa"/>
              <w:right w:w="100" w:type="dxa"/>
            </w:tcMar>
            <w:vAlign w:val="center"/>
          </w:tcPr>
          <w:p w14:paraId="000002B7" w14:textId="77777777" w:rsidR="007813F4" w:rsidRPr="002E4822" w:rsidRDefault="009511AE">
            <w:pPr>
              <w:widowControl w:val="0"/>
              <w:spacing w:line="240" w:lineRule="auto"/>
              <w:ind w:left="118"/>
              <w:rPr>
                <w:rFonts w:ascii="Nunito" w:hAnsi="Nunito"/>
                <w:color w:val="000000" w:themeColor="text1"/>
                <w:sz w:val="20"/>
                <w:rPrChange w:id="7650" w:author="Craig Parker" w:date="2024-08-07T12:23:00Z">
                  <w:rPr>
                    <w:sz w:val="15"/>
                    <w:szCs w:val="15"/>
                  </w:rPr>
                </w:rPrChange>
              </w:rPr>
            </w:pPr>
            <w:r w:rsidRPr="002E4822">
              <w:rPr>
                <w:rFonts w:ascii="Nunito" w:hAnsi="Nunito"/>
                <w:color w:val="000000" w:themeColor="text1"/>
                <w:sz w:val="20"/>
                <w:rPrChange w:id="7651" w:author="Craig Parker" w:date="2024-08-07T12:23:00Z">
                  <w:rPr>
                    <w:sz w:val="15"/>
                    <w:szCs w:val="15"/>
                  </w:rPr>
                </w:rPrChange>
              </w:rPr>
              <w:t xml:space="preserve">GDELT; Portion of news  </w:t>
            </w:r>
          </w:p>
          <w:p w14:paraId="000002B8" w14:textId="77777777" w:rsidR="007813F4" w:rsidRPr="002E4822" w:rsidRDefault="009511AE">
            <w:pPr>
              <w:widowControl w:val="0"/>
              <w:spacing w:line="236" w:lineRule="auto"/>
              <w:ind w:left="116" w:right="152"/>
              <w:rPr>
                <w:rFonts w:ascii="Nunito" w:hAnsi="Nunito"/>
                <w:color w:val="000000" w:themeColor="text1"/>
                <w:sz w:val="20"/>
                <w:rPrChange w:id="7652" w:author="Craig Parker" w:date="2024-08-07T12:23:00Z">
                  <w:rPr>
                    <w:sz w:val="15"/>
                    <w:szCs w:val="15"/>
                  </w:rPr>
                </w:rPrChange>
              </w:rPr>
            </w:pPr>
            <w:r w:rsidRPr="002E4822">
              <w:rPr>
                <w:rFonts w:ascii="Nunito" w:hAnsi="Nunito"/>
                <w:color w:val="000000" w:themeColor="text1"/>
                <w:sz w:val="20"/>
                <w:rPrChange w:id="7653" w:author="Craig Parker" w:date="2024-08-07T12:23:00Z">
                  <w:rPr>
                    <w:sz w:val="15"/>
                    <w:szCs w:val="15"/>
                  </w:rPr>
                </w:rPrChange>
              </w:rPr>
              <w:t xml:space="preserve">coverage about specific </w:t>
            </w:r>
            <w:proofErr w:type="gramStart"/>
            <w:r w:rsidRPr="002E4822">
              <w:rPr>
                <w:rFonts w:ascii="Nunito" w:hAnsi="Nunito"/>
                <w:color w:val="000000" w:themeColor="text1"/>
                <w:sz w:val="20"/>
                <w:rPrChange w:id="7654" w:author="Craig Parker" w:date="2024-08-07T12:23:00Z">
                  <w:rPr>
                    <w:sz w:val="15"/>
                    <w:szCs w:val="15"/>
                  </w:rPr>
                </w:rPrChange>
              </w:rPr>
              <w:t>area  and</w:t>
            </w:r>
            <w:proofErr w:type="gramEnd"/>
            <w:r w:rsidRPr="002E4822">
              <w:rPr>
                <w:rFonts w:ascii="Nunito" w:hAnsi="Nunito"/>
                <w:color w:val="000000" w:themeColor="text1"/>
                <w:sz w:val="20"/>
                <w:rPrChange w:id="7655" w:author="Craig Parker" w:date="2024-08-07T12:23:00Z">
                  <w:rPr>
                    <w:sz w:val="15"/>
                    <w:szCs w:val="15"/>
                  </w:rPr>
                </w:rPrChange>
              </w:rPr>
              <w:t xml:space="preserve"> time </w:t>
            </w:r>
            <w:r w:rsidRPr="002E4822">
              <w:rPr>
                <w:rFonts w:ascii="Nunito" w:hAnsi="Nunito"/>
                <w:color w:val="000000" w:themeColor="text1"/>
                <w:sz w:val="20"/>
                <w:rPrChange w:id="7656" w:author="Craig Parker" w:date="2024-08-07T12:23:00Z">
                  <w:rPr>
                    <w:sz w:val="15"/>
                    <w:szCs w:val="15"/>
                  </w:rPr>
                </w:rPrChange>
              </w:rPr>
              <w:lastRenderedPageBreak/>
              <w:t xml:space="preserve">related to Covid-19. </w:t>
            </w:r>
          </w:p>
        </w:tc>
        <w:tc>
          <w:tcPr>
            <w:tcW w:w="378" w:type="pct"/>
            <w:shd w:val="clear" w:color="auto" w:fill="auto"/>
            <w:tcMar>
              <w:top w:w="100" w:type="dxa"/>
              <w:left w:w="100" w:type="dxa"/>
              <w:bottom w:w="100" w:type="dxa"/>
              <w:right w:w="100" w:type="dxa"/>
            </w:tcMar>
            <w:vAlign w:val="center"/>
          </w:tcPr>
          <w:p w14:paraId="000002B9" w14:textId="77777777" w:rsidR="007813F4" w:rsidRPr="002E4822" w:rsidRDefault="009511AE">
            <w:pPr>
              <w:widowControl w:val="0"/>
              <w:spacing w:line="240" w:lineRule="auto"/>
              <w:ind w:left="127"/>
              <w:rPr>
                <w:rFonts w:ascii="Nunito" w:hAnsi="Nunito"/>
                <w:color w:val="000000" w:themeColor="text1"/>
                <w:sz w:val="20"/>
                <w:rPrChange w:id="7657" w:author="Craig Parker" w:date="2024-08-07T12:23:00Z">
                  <w:rPr>
                    <w:sz w:val="15"/>
                    <w:szCs w:val="15"/>
                  </w:rPr>
                </w:rPrChange>
              </w:rPr>
            </w:pPr>
            <w:r w:rsidRPr="002E4822">
              <w:rPr>
                <w:rFonts w:ascii="Nunito" w:hAnsi="Nunito"/>
                <w:color w:val="000000" w:themeColor="text1"/>
                <w:sz w:val="20"/>
                <w:rPrChange w:id="7658" w:author="Craig Parker" w:date="2024-08-07T12:23:00Z">
                  <w:rPr>
                    <w:sz w:val="15"/>
                    <w:szCs w:val="15"/>
                  </w:rPr>
                </w:rPrChange>
              </w:rPr>
              <w:lastRenderedPageBreak/>
              <w:t xml:space="preserve">PAIRS </w:t>
            </w:r>
          </w:p>
        </w:tc>
        <w:tc>
          <w:tcPr>
            <w:tcW w:w="633" w:type="pct"/>
            <w:shd w:val="clear" w:color="auto" w:fill="auto"/>
            <w:tcMar>
              <w:top w:w="100" w:type="dxa"/>
              <w:left w:w="100" w:type="dxa"/>
              <w:bottom w:w="100" w:type="dxa"/>
              <w:right w:w="100" w:type="dxa"/>
            </w:tcMar>
            <w:vAlign w:val="center"/>
          </w:tcPr>
          <w:p w14:paraId="000002BA" w14:textId="77777777" w:rsidR="007813F4" w:rsidRPr="002E4822" w:rsidRDefault="009511AE">
            <w:pPr>
              <w:widowControl w:val="0"/>
              <w:spacing w:line="230" w:lineRule="auto"/>
              <w:ind w:left="110" w:right="529" w:firstLine="7"/>
              <w:rPr>
                <w:rFonts w:ascii="Nunito" w:hAnsi="Nunito"/>
                <w:color w:val="000000" w:themeColor="text1"/>
                <w:sz w:val="20"/>
                <w:rPrChange w:id="7659" w:author="Craig Parker" w:date="2024-08-07T12:23:00Z">
                  <w:rPr>
                    <w:sz w:val="15"/>
                    <w:szCs w:val="15"/>
                  </w:rPr>
                </w:rPrChange>
              </w:rPr>
            </w:pPr>
            <w:r w:rsidRPr="002E4822">
              <w:rPr>
                <w:rFonts w:ascii="Nunito" w:hAnsi="Nunito"/>
                <w:color w:val="000000" w:themeColor="text1"/>
                <w:sz w:val="20"/>
                <w:rPrChange w:id="7660" w:author="Craig Parker" w:date="2024-08-07T12:23:00Z">
                  <w:rPr>
                    <w:sz w:val="15"/>
                    <w:szCs w:val="15"/>
                  </w:rPr>
                </w:rPrChange>
              </w:rPr>
              <w:t xml:space="preserve">Global events derived </w:t>
            </w:r>
            <w:proofErr w:type="gramStart"/>
            <w:r w:rsidRPr="002E4822">
              <w:rPr>
                <w:rFonts w:ascii="Nunito" w:hAnsi="Nunito"/>
                <w:color w:val="000000" w:themeColor="text1"/>
                <w:sz w:val="20"/>
                <w:rPrChange w:id="7661" w:author="Craig Parker" w:date="2024-08-07T12:23:00Z">
                  <w:rPr>
                    <w:sz w:val="15"/>
                    <w:szCs w:val="15"/>
                  </w:rPr>
                </w:rPrChange>
              </w:rPr>
              <w:t>from  worldwide</w:t>
            </w:r>
            <w:proofErr w:type="gramEnd"/>
            <w:r w:rsidRPr="002E4822">
              <w:rPr>
                <w:rFonts w:ascii="Nunito" w:hAnsi="Nunito"/>
                <w:color w:val="000000" w:themeColor="text1"/>
                <w:sz w:val="20"/>
                <w:rPrChange w:id="7662" w:author="Craig Parker" w:date="2024-08-07T12:23:00Z">
                  <w:rPr>
                    <w:sz w:val="15"/>
                    <w:szCs w:val="15"/>
                  </w:rPr>
                </w:rPrChange>
              </w:rPr>
              <w:t xml:space="preserve"> news </w:t>
            </w:r>
            <w:r w:rsidRPr="002E4822">
              <w:rPr>
                <w:rFonts w:ascii="Nunito" w:hAnsi="Nunito"/>
                <w:color w:val="000000" w:themeColor="text1"/>
                <w:sz w:val="20"/>
                <w:rPrChange w:id="7663" w:author="Craig Parker" w:date="2024-08-07T12:23:00Z">
                  <w:rPr>
                    <w:sz w:val="15"/>
                    <w:szCs w:val="15"/>
                  </w:rPr>
                </w:rPrChange>
              </w:rPr>
              <w:lastRenderedPageBreak/>
              <w:t>coverage.</w:t>
            </w:r>
          </w:p>
        </w:tc>
        <w:tc>
          <w:tcPr>
            <w:tcW w:w="486" w:type="pct"/>
            <w:shd w:val="clear" w:color="auto" w:fill="auto"/>
            <w:tcMar>
              <w:top w:w="100" w:type="dxa"/>
              <w:left w:w="100" w:type="dxa"/>
              <w:bottom w:w="100" w:type="dxa"/>
              <w:right w:w="100" w:type="dxa"/>
            </w:tcMar>
            <w:vAlign w:val="center"/>
          </w:tcPr>
          <w:p w14:paraId="000002BB" w14:textId="77777777" w:rsidR="007813F4" w:rsidRPr="002E4822" w:rsidRDefault="009511AE">
            <w:pPr>
              <w:widowControl w:val="0"/>
              <w:spacing w:line="240" w:lineRule="auto"/>
              <w:ind w:left="122"/>
              <w:rPr>
                <w:rFonts w:ascii="Nunito" w:hAnsi="Nunito"/>
                <w:color w:val="000000" w:themeColor="text1"/>
                <w:sz w:val="20"/>
                <w:rPrChange w:id="7664" w:author="Craig Parker" w:date="2024-08-07T12:23:00Z">
                  <w:rPr>
                    <w:sz w:val="15"/>
                    <w:szCs w:val="15"/>
                  </w:rPr>
                </w:rPrChange>
              </w:rPr>
            </w:pPr>
            <w:r w:rsidRPr="002E4822">
              <w:rPr>
                <w:rFonts w:ascii="Nunito" w:hAnsi="Nunito"/>
                <w:color w:val="000000" w:themeColor="text1"/>
                <w:sz w:val="20"/>
                <w:rPrChange w:id="7665" w:author="Craig Parker" w:date="2024-08-07T12:23:00Z">
                  <w:rPr>
                    <w:sz w:val="15"/>
                    <w:szCs w:val="15"/>
                  </w:rPr>
                </w:rPrChange>
              </w:rPr>
              <w:lastRenderedPageBreak/>
              <w:t xml:space="preserve">Spatial: Global  </w:t>
            </w:r>
          </w:p>
          <w:p w14:paraId="000002BC" w14:textId="77777777" w:rsidR="007813F4" w:rsidRPr="002E4822" w:rsidRDefault="009511AE">
            <w:pPr>
              <w:widowControl w:val="0"/>
              <w:spacing w:line="240" w:lineRule="auto"/>
              <w:ind w:left="121"/>
              <w:rPr>
                <w:rFonts w:ascii="Nunito" w:hAnsi="Nunito"/>
                <w:color w:val="000000" w:themeColor="text1"/>
                <w:sz w:val="20"/>
                <w:rPrChange w:id="7666" w:author="Craig Parker" w:date="2024-08-07T12:23:00Z">
                  <w:rPr>
                    <w:sz w:val="15"/>
                    <w:szCs w:val="15"/>
                  </w:rPr>
                </w:rPrChange>
              </w:rPr>
            </w:pPr>
            <w:r w:rsidRPr="002E4822">
              <w:rPr>
                <w:rFonts w:ascii="Nunito" w:hAnsi="Nunito"/>
                <w:color w:val="000000" w:themeColor="text1"/>
                <w:sz w:val="20"/>
                <w:rPrChange w:id="7667" w:author="Craig Parker" w:date="2024-08-07T12:23:00Z">
                  <w:rPr>
                    <w:sz w:val="15"/>
                    <w:szCs w:val="15"/>
                  </w:rPr>
                </w:rPrChange>
              </w:rPr>
              <w:t xml:space="preserve">coverage,  </w:t>
            </w:r>
          </w:p>
          <w:p w14:paraId="000002BD" w14:textId="77777777" w:rsidR="007813F4" w:rsidRPr="002E4822" w:rsidRDefault="009511AE">
            <w:pPr>
              <w:widowControl w:val="0"/>
              <w:spacing w:before="2" w:line="240" w:lineRule="auto"/>
              <w:jc w:val="center"/>
              <w:rPr>
                <w:rFonts w:ascii="Nunito" w:hAnsi="Nunito"/>
                <w:color w:val="000000" w:themeColor="text1"/>
                <w:sz w:val="20"/>
                <w:rPrChange w:id="7668" w:author="Craig Parker" w:date="2024-08-07T12:23:00Z">
                  <w:rPr>
                    <w:sz w:val="15"/>
                    <w:szCs w:val="15"/>
                  </w:rPr>
                </w:rPrChange>
              </w:rPr>
            </w:pPr>
            <w:r w:rsidRPr="002E4822">
              <w:rPr>
                <w:rFonts w:ascii="Nunito" w:hAnsi="Nunito"/>
                <w:color w:val="000000" w:themeColor="text1"/>
                <w:sz w:val="20"/>
                <w:rPrChange w:id="7669" w:author="Craig Parker" w:date="2024-08-07T12:23:00Z">
                  <w:rPr>
                    <w:sz w:val="15"/>
                    <w:szCs w:val="15"/>
                  </w:rPr>
                </w:rPrChange>
              </w:rPr>
              <w:t>0.008192 deg. res</w:t>
            </w:r>
          </w:p>
        </w:tc>
        <w:tc>
          <w:tcPr>
            <w:tcW w:w="583" w:type="pct"/>
            <w:shd w:val="clear" w:color="auto" w:fill="auto"/>
            <w:tcMar>
              <w:top w:w="100" w:type="dxa"/>
              <w:left w:w="100" w:type="dxa"/>
              <w:bottom w:w="100" w:type="dxa"/>
              <w:right w:w="100" w:type="dxa"/>
            </w:tcMar>
            <w:vAlign w:val="center"/>
          </w:tcPr>
          <w:p w14:paraId="000002BE" w14:textId="77777777" w:rsidR="007813F4" w:rsidRPr="002E4822" w:rsidRDefault="009511AE">
            <w:pPr>
              <w:widowControl w:val="0"/>
              <w:spacing w:line="233" w:lineRule="auto"/>
              <w:ind w:left="120" w:right="134" w:firstLine="7"/>
              <w:jc w:val="both"/>
              <w:rPr>
                <w:rFonts w:ascii="Nunito" w:hAnsi="Nunito"/>
                <w:color w:val="000000" w:themeColor="text1"/>
                <w:sz w:val="20"/>
                <w:rPrChange w:id="7670" w:author="Craig Parker" w:date="2024-08-07T12:23:00Z">
                  <w:rPr>
                    <w:sz w:val="15"/>
                    <w:szCs w:val="15"/>
                  </w:rPr>
                </w:rPrChange>
              </w:rPr>
            </w:pPr>
            <w:r w:rsidRPr="002E4822">
              <w:rPr>
                <w:rFonts w:ascii="Nunito" w:hAnsi="Nunito"/>
                <w:color w:val="000000" w:themeColor="text1"/>
                <w:sz w:val="20"/>
                <w:rPrChange w:id="7671" w:author="Craig Parker" w:date="2024-08-07T12:23:00Z">
                  <w:rPr>
                    <w:sz w:val="15"/>
                    <w:szCs w:val="15"/>
                  </w:rPr>
                </w:rPrChange>
              </w:rPr>
              <w:t xml:space="preserve">Example for </w:t>
            </w:r>
            <w:proofErr w:type="gramStart"/>
            <w:r w:rsidRPr="002E4822">
              <w:rPr>
                <w:rFonts w:ascii="Nunito" w:hAnsi="Nunito"/>
                <w:color w:val="000000" w:themeColor="text1"/>
                <w:sz w:val="20"/>
                <w:rPrChange w:id="7672" w:author="Craig Parker" w:date="2024-08-07T12:23:00Z">
                  <w:rPr>
                    <w:sz w:val="15"/>
                    <w:szCs w:val="15"/>
                  </w:rPr>
                </w:rPrChange>
              </w:rPr>
              <w:t>production  of</w:t>
            </w:r>
            <w:proofErr w:type="gramEnd"/>
            <w:r w:rsidRPr="002E4822">
              <w:rPr>
                <w:rFonts w:ascii="Nunito" w:hAnsi="Nunito"/>
                <w:color w:val="000000" w:themeColor="text1"/>
                <w:sz w:val="20"/>
                <w:rPrChange w:id="7673" w:author="Craig Parker" w:date="2024-08-07T12:23:00Z">
                  <w:rPr>
                    <w:sz w:val="15"/>
                    <w:szCs w:val="15"/>
                  </w:rPr>
                </w:rPrChange>
              </w:rPr>
              <w:t xml:space="preserve"> spatial data layer for  news events</w:t>
            </w:r>
          </w:p>
        </w:tc>
      </w:tr>
    </w:tbl>
    <w:tbl>
      <w:tblPr>
        <w:tblStyle w:val="GridTable1Light"/>
        <w:tblW w:w="5000" w:type="pct"/>
        <w:tblLook w:val="04A0" w:firstRow="1" w:lastRow="0" w:firstColumn="1" w:lastColumn="0" w:noHBand="0" w:noVBand="1"/>
      </w:tblPr>
      <w:tblGrid>
        <w:gridCol w:w="2499"/>
        <w:gridCol w:w="2963"/>
        <w:gridCol w:w="2497"/>
        <w:gridCol w:w="2494"/>
        <w:gridCol w:w="2497"/>
      </w:tblGrid>
      <w:tr w:rsidR="006E7398" w:rsidRPr="002E4822" w14:paraId="154B703D" w14:textId="77777777" w:rsidTr="006E7398">
        <w:trPr>
          <w:cnfStyle w:val="100000000000" w:firstRow="1" w:lastRow="0" w:firstColumn="0" w:lastColumn="0" w:oddVBand="0" w:evenVBand="0" w:oddHBand="0" w:evenHBand="0" w:firstRowFirstColumn="0" w:firstRowLastColumn="0" w:lastRowFirstColumn="0" w:lastRowLastColumn="0"/>
          <w:trHeight w:val="290"/>
          <w:ins w:id="7674"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653CD502" w14:textId="77777777" w:rsidR="006E7398" w:rsidRPr="002E4822" w:rsidRDefault="006E7398" w:rsidP="006E7398">
            <w:pPr>
              <w:overflowPunct/>
              <w:autoSpaceDE/>
              <w:autoSpaceDN/>
              <w:adjustRightInd/>
              <w:rPr>
                <w:ins w:id="7675" w:author="Craig Parker" w:date="2024-08-07T12:22:00Z"/>
                <w:rFonts w:ascii="Nunito" w:hAnsi="Nunito"/>
                <w:color w:val="000000" w:themeColor="text1"/>
                <w:sz w:val="20"/>
                <w:lang w:val="en-ZA" w:eastAsia="en-ZA"/>
                <w:rPrChange w:id="7676" w:author="Craig Parker" w:date="2024-08-07T12:23:00Z">
                  <w:rPr>
                    <w:ins w:id="7677" w:author="Craig Parker" w:date="2024-08-07T12:22:00Z"/>
                    <w:rFonts w:ascii="Aptos Narrow" w:hAnsi="Aptos Narrow"/>
                    <w:color w:val="FFFFFF"/>
                    <w:sz w:val="22"/>
                    <w:szCs w:val="22"/>
                    <w:lang w:val="en-ZA" w:eastAsia="en-ZA"/>
                  </w:rPr>
                </w:rPrChange>
              </w:rPr>
            </w:pPr>
            <w:ins w:id="7678" w:author="Craig Parker" w:date="2024-08-07T12:22:00Z">
              <w:r w:rsidRPr="002E4822">
                <w:rPr>
                  <w:rFonts w:ascii="Nunito" w:hAnsi="Nunito"/>
                  <w:color w:val="000000" w:themeColor="text1"/>
                  <w:sz w:val="20"/>
                  <w:lang w:val="en-ZA" w:eastAsia="en-ZA"/>
                  <w:rPrChange w:id="7679" w:author="Craig Parker" w:date="2024-08-07T12:23:00Z">
                    <w:rPr>
                      <w:rFonts w:ascii="Aptos Narrow" w:hAnsi="Aptos Narrow"/>
                      <w:color w:val="FFFFFF"/>
                      <w:sz w:val="22"/>
                      <w:szCs w:val="22"/>
                      <w:lang w:val="en-ZA" w:eastAsia="en-ZA"/>
                    </w:rPr>
                  </w:rPrChange>
                </w:rPr>
                <w:t>Name and Source of Dataset</w:t>
              </w:r>
            </w:ins>
          </w:p>
        </w:tc>
        <w:tc>
          <w:tcPr>
            <w:tcW w:w="1144" w:type="pct"/>
            <w:hideMark/>
          </w:tcPr>
          <w:p w14:paraId="69C49533" w14:textId="77777777" w:rsidR="006E7398" w:rsidRPr="002E4822" w:rsidRDefault="006E7398" w:rsidP="006E7398">
            <w:pPr>
              <w:overflowPunct/>
              <w:autoSpaceDE/>
              <w:autoSpaceDN/>
              <w:adjustRightInd/>
              <w:cnfStyle w:val="100000000000" w:firstRow="1" w:lastRow="0" w:firstColumn="0" w:lastColumn="0" w:oddVBand="0" w:evenVBand="0" w:oddHBand="0" w:evenHBand="0" w:firstRowFirstColumn="0" w:firstRowLastColumn="0" w:lastRowFirstColumn="0" w:lastRowLastColumn="0"/>
              <w:rPr>
                <w:ins w:id="7680" w:author="Craig Parker" w:date="2024-08-07T12:22:00Z"/>
                <w:rFonts w:ascii="Nunito" w:hAnsi="Nunito"/>
                <w:color w:val="000000" w:themeColor="text1"/>
                <w:sz w:val="20"/>
                <w:lang w:val="en-ZA" w:eastAsia="en-ZA"/>
                <w:rPrChange w:id="7681" w:author="Craig Parker" w:date="2024-08-07T12:23:00Z">
                  <w:rPr>
                    <w:ins w:id="7682" w:author="Craig Parker" w:date="2024-08-07T12:22:00Z"/>
                    <w:rFonts w:ascii="Aptos Narrow" w:hAnsi="Aptos Narrow"/>
                    <w:color w:val="FFFFFF"/>
                    <w:sz w:val="22"/>
                    <w:szCs w:val="22"/>
                    <w:lang w:val="en-ZA" w:eastAsia="en-ZA"/>
                  </w:rPr>
                </w:rPrChange>
              </w:rPr>
            </w:pPr>
            <w:ins w:id="7683" w:author="Craig Parker" w:date="2024-08-07T12:22:00Z">
              <w:r w:rsidRPr="002E4822">
                <w:rPr>
                  <w:rFonts w:ascii="Nunito" w:hAnsi="Nunito"/>
                  <w:color w:val="000000" w:themeColor="text1"/>
                  <w:sz w:val="20"/>
                  <w:lang w:val="en-ZA" w:eastAsia="en-ZA"/>
                  <w:rPrChange w:id="7684" w:author="Craig Parker" w:date="2024-08-07T12:23:00Z">
                    <w:rPr>
                      <w:rFonts w:ascii="Aptos Narrow" w:hAnsi="Aptos Narrow"/>
                      <w:color w:val="FFFFFF"/>
                      <w:sz w:val="22"/>
                      <w:szCs w:val="22"/>
                      <w:lang w:val="en-ZA" w:eastAsia="en-ZA"/>
                    </w:rPr>
                  </w:rPrChange>
                </w:rPr>
                <w:t>Description</w:t>
              </w:r>
            </w:ins>
          </w:p>
        </w:tc>
        <w:tc>
          <w:tcPr>
            <w:tcW w:w="964" w:type="pct"/>
            <w:hideMark/>
          </w:tcPr>
          <w:p w14:paraId="359CBFD0" w14:textId="77777777" w:rsidR="006E7398" w:rsidRPr="002E4822" w:rsidRDefault="006E7398" w:rsidP="006E7398">
            <w:pPr>
              <w:overflowPunct/>
              <w:autoSpaceDE/>
              <w:autoSpaceDN/>
              <w:adjustRightInd/>
              <w:cnfStyle w:val="100000000000" w:firstRow="1" w:lastRow="0" w:firstColumn="0" w:lastColumn="0" w:oddVBand="0" w:evenVBand="0" w:oddHBand="0" w:evenHBand="0" w:firstRowFirstColumn="0" w:firstRowLastColumn="0" w:lastRowFirstColumn="0" w:lastRowLastColumn="0"/>
              <w:rPr>
                <w:ins w:id="7685" w:author="Craig Parker" w:date="2024-08-07T12:22:00Z"/>
                <w:rFonts w:ascii="Nunito" w:hAnsi="Nunito"/>
                <w:color w:val="000000" w:themeColor="text1"/>
                <w:sz w:val="20"/>
                <w:lang w:val="en-ZA" w:eastAsia="en-ZA"/>
                <w:rPrChange w:id="7686" w:author="Craig Parker" w:date="2024-08-07T12:23:00Z">
                  <w:rPr>
                    <w:ins w:id="7687" w:author="Craig Parker" w:date="2024-08-07T12:22:00Z"/>
                    <w:rFonts w:ascii="Aptos Narrow" w:hAnsi="Aptos Narrow"/>
                    <w:color w:val="FFFFFF"/>
                    <w:sz w:val="22"/>
                    <w:szCs w:val="22"/>
                    <w:lang w:val="en-ZA" w:eastAsia="en-ZA"/>
                  </w:rPr>
                </w:rPrChange>
              </w:rPr>
            </w:pPr>
            <w:ins w:id="7688" w:author="Craig Parker" w:date="2024-08-07T12:22:00Z">
              <w:r w:rsidRPr="002E4822">
                <w:rPr>
                  <w:rFonts w:ascii="Nunito" w:hAnsi="Nunito"/>
                  <w:color w:val="000000" w:themeColor="text1"/>
                  <w:sz w:val="20"/>
                  <w:lang w:val="en-ZA" w:eastAsia="en-ZA"/>
                  <w:rPrChange w:id="7689" w:author="Craig Parker" w:date="2024-08-07T12:23:00Z">
                    <w:rPr>
                      <w:rFonts w:ascii="Aptos Narrow" w:hAnsi="Aptos Narrow"/>
                      <w:color w:val="FFFFFF"/>
                      <w:sz w:val="22"/>
                      <w:szCs w:val="22"/>
                      <w:lang w:val="en-ZA" w:eastAsia="en-ZA"/>
                    </w:rPr>
                  </w:rPrChange>
                </w:rPr>
                <w:t>Key Variables</w:t>
              </w:r>
            </w:ins>
          </w:p>
        </w:tc>
        <w:tc>
          <w:tcPr>
            <w:tcW w:w="963" w:type="pct"/>
            <w:hideMark/>
          </w:tcPr>
          <w:p w14:paraId="597752D2" w14:textId="77777777" w:rsidR="006E7398" w:rsidRPr="002E4822" w:rsidRDefault="006E7398" w:rsidP="006E7398">
            <w:pPr>
              <w:overflowPunct/>
              <w:autoSpaceDE/>
              <w:autoSpaceDN/>
              <w:adjustRightInd/>
              <w:cnfStyle w:val="100000000000" w:firstRow="1" w:lastRow="0" w:firstColumn="0" w:lastColumn="0" w:oddVBand="0" w:evenVBand="0" w:oddHBand="0" w:evenHBand="0" w:firstRowFirstColumn="0" w:firstRowLastColumn="0" w:lastRowFirstColumn="0" w:lastRowLastColumn="0"/>
              <w:rPr>
                <w:ins w:id="7690" w:author="Craig Parker" w:date="2024-08-07T12:22:00Z"/>
                <w:rFonts w:ascii="Nunito" w:hAnsi="Nunito"/>
                <w:color w:val="000000" w:themeColor="text1"/>
                <w:sz w:val="20"/>
                <w:lang w:val="en-ZA" w:eastAsia="en-ZA"/>
                <w:rPrChange w:id="7691" w:author="Craig Parker" w:date="2024-08-07T12:23:00Z">
                  <w:rPr>
                    <w:ins w:id="7692" w:author="Craig Parker" w:date="2024-08-07T12:22:00Z"/>
                    <w:rFonts w:ascii="Aptos Narrow" w:hAnsi="Aptos Narrow"/>
                    <w:color w:val="FFFFFF"/>
                    <w:sz w:val="22"/>
                    <w:szCs w:val="22"/>
                    <w:lang w:val="en-ZA" w:eastAsia="en-ZA"/>
                  </w:rPr>
                </w:rPrChange>
              </w:rPr>
            </w:pPr>
            <w:proofErr w:type="spellStart"/>
            <w:ins w:id="7693" w:author="Craig Parker" w:date="2024-08-07T12:22:00Z">
              <w:r w:rsidRPr="002E4822">
                <w:rPr>
                  <w:rFonts w:ascii="Nunito" w:hAnsi="Nunito"/>
                  <w:color w:val="000000" w:themeColor="text1"/>
                  <w:sz w:val="20"/>
                  <w:lang w:val="en-ZA" w:eastAsia="en-ZA"/>
                  <w:rPrChange w:id="7694" w:author="Craig Parker" w:date="2024-08-07T12:23:00Z">
                    <w:rPr>
                      <w:rFonts w:ascii="Aptos Narrow" w:hAnsi="Aptos Narrow"/>
                      <w:color w:val="FFFFFF"/>
                      <w:sz w:val="22"/>
                      <w:szCs w:val="22"/>
                      <w:lang w:val="en-ZA" w:eastAsia="en-ZA"/>
                    </w:rPr>
                  </w:rPrChange>
                </w:rPr>
                <w:t>Spatio</w:t>
              </w:r>
              <w:proofErr w:type="spellEnd"/>
              <w:r w:rsidRPr="002E4822">
                <w:rPr>
                  <w:rFonts w:ascii="Nunito" w:hAnsi="Nunito"/>
                  <w:color w:val="000000" w:themeColor="text1"/>
                  <w:sz w:val="20"/>
                  <w:lang w:val="en-ZA" w:eastAsia="en-ZA"/>
                  <w:rPrChange w:id="7695" w:author="Craig Parker" w:date="2024-08-07T12:23:00Z">
                    <w:rPr>
                      <w:rFonts w:ascii="Aptos Narrow" w:hAnsi="Aptos Narrow"/>
                      <w:color w:val="FFFFFF"/>
                      <w:sz w:val="22"/>
                      <w:szCs w:val="22"/>
                      <w:lang w:val="en-ZA" w:eastAsia="en-ZA"/>
                    </w:rPr>
                  </w:rPrChange>
                </w:rPr>
                <w:t>-Temporal Coverage</w:t>
              </w:r>
            </w:ins>
          </w:p>
        </w:tc>
        <w:tc>
          <w:tcPr>
            <w:tcW w:w="964" w:type="pct"/>
            <w:hideMark/>
          </w:tcPr>
          <w:p w14:paraId="51B12E56" w14:textId="77777777" w:rsidR="006E7398" w:rsidRPr="002E4822" w:rsidRDefault="006E7398" w:rsidP="006E7398">
            <w:pPr>
              <w:overflowPunct/>
              <w:autoSpaceDE/>
              <w:autoSpaceDN/>
              <w:adjustRightInd/>
              <w:cnfStyle w:val="100000000000" w:firstRow="1" w:lastRow="0" w:firstColumn="0" w:lastColumn="0" w:oddVBand="0" w:evenVBand="0" w:oddHBand="0" w:evenHBand="0" w:firstRowFirstColumn="0" w:firstRowLastColumn="0" w:lastRowFirstColumn="0" w:lastRowLastColumn="0"/>
              <w:rPr>
                <w:ins w:id="7696" w:author="Craig Parker" w:date="2024-08-07T12:22:00Z"/>
                <w:rFonts w:ascii="Nunito" w:hAnsi="Nunito"/>
                <w:color w:val="000000" w:themeColor="text1"/>
                <w:sz w:val="20"/>
                <w:lang w:val="en-ZA" w:eastAsia="en-ZA"/>
                <w:rPrChange w:id="7697" w:author="Craig Parker" w:date="2024-08-07T12:23:00Z">
                  <w:rPr>
                    <w:ins w:id="7698" w:author="Craig Parker" w:date="2024-08-07T12:22:00Z"/>
                    <w:rFonts w:ascii="Aptos Narrow" w:hAnsi="Aptos Narrow"/>
                    <w:color w:val="FFFFFF"/>
                    <w:sz w:val="22"/>
                    <w:szCs w:val="22"/>
                    <w:lang w:val="en-ZA" w:eastAsia="en-ZA"/>
                  </w:rPr>
                </w:rPrChange>
              </w:rPr>
            </w:pPr>
            <w:ins w:id="7699" w:author="Craig Parker" w:date="2024-08-07T12:22:00Z">
              <w:r w:rsidRPr="002E4822">
                <w:rPr>
                  <w:rFonts w:ascii="Nunito" w:hAnsi="Nunito"/>
                  <w:color w:val="000000" w:themeColor="text1"/>
                  <w:sz w:val="20"/>
                  <w:lang w:val="en-ZA" w:eastAsia="en-ZA"/>
                  <w:rPrChange w:id="7700" w:author="Craig Parker" w:date="2024-08-07T12:23:00Z">
                    <w:rPr>
                      <w:rFonts w:ascii="Aptos Narrow" w:hAnsi="Aptos Narrow"/>
                      <w:color w:val="FFFFFF"/>
                      <w:sz w:val="22"/>
                      <w:szCs w:val="22"/>
                      <w:lang w:val="en-ZA" w:eastAsia="en-ZA"/>
                    </w:rPr>
                  </w:rPrChange>
                </w:rPr>
                <w:t>Relevance</w:t>
              </w:r>
            </w:ins>
          </w:p>
        </w:tc>
      </w:tr>
      <w:tr w:rsidR="006E7398" w:rsidRPr="002E4822" w14:paraId="4E86CF6D" w14:textId="77777777" w:rsidTr="006E7398">
        <w:trPr>
          <w:trHeight w:val="290"/>
          <w:ins w:id="7701" w:author="Craig Parker" w:date="2024-08-07T12:22:00Z"/>
        </w:trPr>
        <w:tc>
          <w:tcPr>
            <w:cnfStyle w:val="001000000000" w:firstRow="0" w:lastRow="0" w:firstColumn="1" w:lastColumn="0" w:oddVBand="0" w:evenVBand="0" w:oddHBand="0" w:evenHBand="0" w:firstRowFirstColumn="0" w:firstRowLastColumn="0" w:lastRowFirstColumn="0" w:lastRowLastColumn="0"/>
            <w:tcW w:w="5000" w:type="pct"/>
            <w:gridSpan w:val="5"/>
            <w:hideMark/>
          </w:tcPr>
          <w:p w14:paraId="4AD0FD00" w14:textId="1AE5AE26" w:rsidR="006E7398" w:rsidRPr="002E4822" w:rsidRDefault="006E7398">
            <w:pPr>
              <w:overflowPunct/>
              <w:autoSpaceDE/>
              <w:autoSpaceDN/>
              <w:adjustRightInd/>
              <w:jc w:val="center"/>
              <w:rPr>
                <w:ins w:id="7702" w:author="Craig Parker" w:date="2024-08-07T12:22:00Z"/>
                <w:rFonts w:ascii="Nunito" w:hAnsi="Nunito"/>
                <w:color w:val="000000" w:themeColor="text1"/>
                <w:sz w:val="20"/>
                <w:lang w:val="en-ZA" w:eastAsia="en-ZA"/>
                <w:rPrChange w:id="7703" w:author="Craig Parker" w:date="2024-08-07T12:23:00Z">
                  <w:rPr>
                    <w:ins w:id="7704" w:author="Craig Parker" w:date="2024-08-07T12:22:00Z"/>
                    <w:rFonts w:ascii="Times New Roman" w:hAnsi="Times New Roman"/>
                    <w:sz w:val="20"/>
                    <w:lang w:val="en-ZA" w:eastAsia="en-ZA"/>
                  </w:rPr>
                </w:rPrChange>
              </w:rPr>
              <w:pPrChange w:id="7705" w:author="Craig Parker" w:date="2024-08-07T12:26:00Z">
                <w:pPr>
                  <w:overflowPunct/>
                  <w:autoSpaceDE/>
                  <w:autoSpaceDN/>
                  <w:adjustRightInd/>
                </w:pPr>
              </w:pPrChange>
            </w:pPr>
            <w:ins w:id="7706" w:author="Craig Parker" w:date="2024-08-07T12:22:00Z">
              <w:r w:rsidRPr="002E4822">
                <w:rPr>
                  <w:rFonts w:ascii="Nunito" w:hAnsi="Nunito"/>
                  <w:color w:val="000000" w:themeColor="text1"/>
                  <w:sz w:val="20"/>
                  <w:lang w:val="en-ZA" w:eastAsia="en-ZA"/>
                  <w:rPrChange w:id="7707" w:author="Craig Parker" w:date="2024-08-07T12:23:00Z">
                    <w:rPr>
                      <w:rFonts w:ascii="Aptos Narrow" w:hAnsi="Aptos Narrow"/>
                      <w:color w:val="000000"/>
                      <w:sz w:val="22"/>
                      <w:szCs w:val="22"/>
                      <w:lang w:val="en-ZA" w:eastAsia="en-ZA"/>
                    </w:rPr>
                  </w:rPrChange>
                </w:rPr>
                <w:t>Biomedical Data</w:t>
              </w:r>
            </w:ins>
          </w:p>
        </w:tc>
      </w:tr>
      <w:tr w:rsidR="006E7398" w:rsidRPr="002E4822" w14:paraId="289EB910" w14:textId="77777777" w:rsidTr="006E7398">
        <w:trPr>
          <w:trHeight w:val="870"/>
          <w:ins w:id="7708"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24D06E0D" w14:textId="77777777" w:rsidR="006E7398" w:rsidRPr="002E4822" w:rsidRDefault="006E7398" w:rsidP="006E7398">
            <w:pPr>
              <w:overflowPunct/>
              <w:autoSpaceDE/>
              <w:autoSpaceDN/>
              <w:adjustRightInd/>
              <w:rPr>
                <w:ins w:id="7709" w:author="Craig Parker" w:date="2024-08-07T12:22:00Z"/>
                <w:rFonts w:ascii="Nunito" w:hAnsi="Nunito"/>
                <w:color w:val="000000" w:themeColor="text1"/>
                <w:sz w:val="20"/>
                <w:lang w:val="en-ZA" w:eastAsia="en-ZA"/>
                <w:rPrChange w:id="7710" w:author="Craig Parker" w:date="2024-08-07T12:23:00Z">
                  <w:rPr>
                    <w:ins w:id="7711" w:author="Craig Parker" w:date="2024-08-07T12:22:00Z"/>
                    <w:rFonts w:ascii="Aptos Narrow" w:hAnsi="Aptos Narrow"/>
                    <w:color w:val="000000"/>
                    <w:sz w:val="22"/>
                    <w:szCs w:val="22"/>
                    <w:lang w:val="en-ZA" w:eastAsia="en-ZA"/>
                  </w:rPr>
                </w:rPrChange>
              </w:rPr>
            </w:pPr>
            <w:ins w:id="7712" w:author="Craig Parker" w:date="2024-08-07T12:22:00Z">
              <w:r w:rsidRPr="002E4822">
                <w:rPr>
                  <w:rFonts w:ascii="Nunito" w:hAnsi="Nunito"/>
                  <w:color w:val="000000" w:themeColor="text1"/>
                  <w:sz w:val="20"/>
                  <w:lang w:val="en-ZA" w:eastAsia="en-ZA"/>
                  <w:rPrChange w:id="7713" w:author="Craig Parker" w:date="2024-08-07T12:23:00Z">
                    <w:rPr>
                      <w:rFonts w:ascii="Aptos Narrow" w:hAnsi="Aptos Narrow"/>
                      <w:color w:val="000000"/>
                      <w:sz w:val="22"/>
                      <w:szCs w:val="22"/>
                      <w:lang w:val="en-ZA" w:eastAsia="en-ZA"/>
                    </w:rPr>
                  </w:rPrChange>
                </w:rPr>
                <w:t>Individual Participant Data Platform</w:t>
              </w:r>
            </w:ins>
          </w:p>
        </w:tc>
        <w:tc>
          <w:tcPr>
            <w:tcW w:w="1144" w:type="pct"/>
            <w:hideMark/>
          </w:tcPr>
          <w:p w14:paraId="6B1AC050"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14" w:author="Craig Parker" w:date="2024-08-07T12:22:00Z"/>
                <w:rFonts w:ascii="Nunito" w:hAnsi="Nunito"/>
                <w:color w:val="000000" w:themeColor="text1"/>
                <w:sz w:val="20"/>
                <w:lang w:val="en-ZA" w:eastAsia="en-ZA"/>
                <w:rPrChange w:id="7715" w:author="Craig Parker" w:date="2024-08-07T12:23:00Z">
                  <w:rPr>
                    <w:ins w:id="7716" w:author="Craig Parker" w:date="2024-08-07T12:22:00Z"/>
                    <w:rFonts w:ascii="Aptos Narrow" w:hAnsi="Aptos Narrow"/>
                    <w:color w:val="000000"/>
                    <w:sz w:val="22"/>
                    <w:szCs w:val="22"/>
                    <w:lang w:val="en-ZA" w:eastAsia="en-ZA"/>
                  </w:rPr>
                </w:rPrChange>
              </w:rPr>
            </w:pPr>
            <w:ins w:id="7717" w:author="Craig Parker" w:date="2024-08-07T12:22:00Z">
              <w:r w:rsidRPr="002E4822">
                <w:rPr>
                  <w:rFonts w:ascii="Nunito" w:hAnsi="Nunito"/>
                  <w:color w:val="000000" w:themeColor="text1"/>
                  <w:sz w:val="20"/>
                  <w:lang w:val="en-ZA" w:eastAsia="en-ZA"/>
                  <w:rPrChange w:id="7718" w:author="Craig Parker" w:date="2024-08-07T12:23:00Z">
                    <w:rPr>
                      <w:rFonts w:ascii="Aptos Narrow" w:hAnsi="Aptos Narrow"/>
                      <w:color w:val="000000"/>
                      <w:sz w:val="22"/>
                      <w:szCs w:val="22"/>
                      <w:lang w:val="en-ZA" w:eastAsia="en-ZA"/>
                    </w:rPr>
                  </w:rPrChange>
                </w:rPr>
                <w:t>Collation of prospectively collected high-quality data from pregnant women &amp; and/or neonates (PROSPERO: CRD42020214637). Data owners: ki platform and NICD repository</w:t>
              </w:r>
            </w:ins>
          </w:p>
        </w:tc>
        <w:tc>
          <w:tcPr>
            <w:tcW w:w="964" w:type="pct"/>
            <w:hideMark/>
          </w:tcPr>
          <w:p w14:paraId="7C50A3DC"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19" w:author="Craig Parker" w:date="2024-08-07T12:22:00Z"/>
                <w:rFonts w:ascii="Nunito" w:hAnsi="Nunito"/>
                <w:color w:val="000000" w:themeColor="text1"/>
                <w:sz w:val="20"/>
                <w:lang w:val="en-ZA" w:eastAsia="en-ZA"/>
                <w:rPrChange w:id="7720" w:author="Craig Parker" w:date="2024-08-07T12:23:00Z">
                  <w:rPr>
                    <w:ins w:id="7721" w:author="Craig Parker" w:date="2024-08-07T12:22:00Z"/>
                    <w:rFonts w:ascii="Aptos Narrow" w:hAnsi="Aptos Narrow"/>
                    <w:color w:val="000000"/>
                    <w:sz w:val="22"/>
                    <w:szCs w:val="22"/>
                    <w:lang w:val="en-ZA" w:eastAsia="en-ZA"/>
                  </w:rPr>
                </w:rPrChange>
              </w:rPr>
            </w:pPr>
            <w:ins w:id="7722" w:author="Craig Parker" w:date="2024-08-07T12:22:00Z">
              <w:r w:rsidRPr="002E4822">
                <w:rPr>
                  <w:rFonts w:ascii="Nunito" w:hAnsi="Nunito"/>
                  <w:color w:val="000000" w:themeColor="text1"/>
                  <w:sz w:val="20"/>
                  <w:lang w:val="en-ZA" w:eastAsia="en-ZA"/>
                  <w:rPrChange w:id="7723" w:author="Craig Parker" w:date="2024-08-07T12:23:00Z">
                    <w:rPr>
                      <w:rFonts w:ascii="Aptos Narrow" w:hAnsi="Aptos Narrow"/>
                      <w:color w:val="000000"/>
                      <w:sz w:val="22"/>
                      <w:szCs w:val="22"/>
                      <w:lang w:val="en-ZA" w:eastAsia="en-ZA"/>
                    </w:rPr>
                  </w:rPrChange>
                </w:rPr>
                <w:t>Preterm birth, pre-eclampsia, neonatal admission</w:t>
              </w:r>
            </w:ins>
          </w:p>
        </w:tc>
        <w:tc>
          <w:tcPr>
            <w:tcW w:w="963" w:type="pct"/>
            <w:hideMark/>
          </w:tcPr>
          <w:p w14:paraId="3CAB3738"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24" w:author="Craig Parker" w:date="2024-08-07T12:22:00Z"/>
                <w:rFonts w:ascii="Nunito" w:hAnsi="Nunito"/>
                <w:color w:val="000000" w:themeColor="text1"/>
                <w:sz w:val="20"/>
                <w:lang w:val="en-ZA" w:eastAsia="en-ZA"/>
                <w:rPrChange w:id="7725" w:author="Craig Parker" w:date="2024-08-07T12:23:00Z">
                  <w:rPr>
                    <w:ins w:id="7726" w:author="Craig Parker" w:date="2024-08-07T12:22:00Z"/>
                    <w:rFonts w:ascii="Aptos Narrow" w:hAnsi="Aptos Narrow"/>
                    <w:color w:val="000000"/>
                    <w:sz w:val="22"/>
                    <w:szCs w:val="22"/>
                    <w:lang w:val="en-ZA" w:eastAsia="en-ZA"/>
                  </w:rPr>
                </w:rPrChange>
              </w:rPr>
            </w:pPr>
            <w:ins w:id="7727" w:author="Craig Parker" w:date="2024-08-07T12:22:00Z">
              <w:r w:rsidRPr="002E4822">
                <w:rPr>
                  <w:rFonts w:ascii="Nunito" w:hAnsi="Nunito"/>
                  <w:color w:val="000000" w:themeColor="text1"/>
                  <w:sz w:val="20"/>
                  <w:lang w:val="en-ZA" w:eastAsia="en-ZA"/>
                  <w:rPrChange w:id="7728" w:author="Craig Parker" w:date="2024-08-07T12:23:00Z">
                    <w:rPr>
                      <w:rFonts w:ascii="Aptos Narrow" w:hAnsi="Aptos Narrow"/>
                      <w:color w:val="000000"/>
                      <w:sz w:val="22"/>
                      <w:szCs w:val="22"/>
                      <w:lang w:val="en-ZA" w:eastAsia="en-ZA"/>
                    </w:rPr>
                  </w:rPrChange>
                </w:rPr>
                <w:t>African cohorts and trials conducted between 2000 and Oct 2020</w:t>
              </w:r>
            </w:ins>
          </w:p>
        </w:tc>
        <w:tc>
          <w:tcPr>
            <w:tcW w:w="964" w:type="pct"/>
            <w:hideMark/>
          </w:tcPr>
          <w:p w14:paraId="0F722268"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29" w:author="Craig Parker" w:date="2024-08-07T12:22:00Z"/>
                <w:rFonts w:ascii="Nunito" w:hAnsi="Nunito"/>
                <w:color w:val="000000" w:themeColor="text1"/>
                <w:sz w:val="20"/>
                <w:lang w:val="en-ZA" w:eastAsia="en-ZA"/>
                <w:rPrChange w:id="7730" w:author="Craig Parker" w:date="2024-08-07T12:23:00Z">
                  <w:rPr>
                    <w:ins w:id="7731" w:author="Craig Parker" w:date="2024-08-07T12:22:00Z"/>
                    <w:rFonts w:ascii="Aptos Narrow" w:hAnsi="Aptos Narrow"/>
                    <w:color w:val="000000"/>
                    <w:sz w:val="22"/>
                    <w:szCs w:val="22"/>
                    <w:lang w:val="en-ZA" w:eastAsia="en-ZA"/>
                  </w:rPr>
                </w:rPrChange>
              </w:rPr>
            </w:pPr>
            <w:ins w:id="7732" w:author="Craig Parker" w:date="2024-08-07T12:22:00Z">
              <w:r w:rsidRPr="002E4822">
                <w:rPr>
                  <w:rFonts w:ascii="Nunito" w:hAnsi="Nunito"/>
                  <w:color w:val="000000" w:themeColor="text1"/>
                  <w:sz w:val="20"/>
                  <w:lang w:val="en-ZA" w:eastAsia="en-ZA"/>
                  <w:rPrChange w:id="7733" w:author="Craig Parker" w:date="2024-08-07T12:23:00Z">
                    <w:rPr>
                      <w:rFonts w:ascii="Aptos Narrow" w:hAnsi="Aptos Narrow"/>
                      <w:color w:val="000000"/>
                      <w:sz w:val="22"/>
                      <w:szCs w:val="22"/>
                      <w:lang w:val="en-ZA" w:eastAsia="en-ZA"/>
                    </w:rPr>
                  </w:rPrChange>
                </w:rPr>
                <w:t>Research Project 1</w:t>
              </w:r>
            </w:ins>
          </w:p>
        </w:tc>
      </w:tr>
      <w:tr w:rsidR="006E7398" w:rsidRPr="002E4822" w14:paraId="59DCC661" w14:textId="77777777" w:rsidTr="006E7398">
        <w:trPr>
          <w:trHeight w:val="870"/>
          <w:ins w:id="7734"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6C2E6703" w14:textId="77777777" w:rsidR="006E7398" w:rsidRPr="002E4822" w:rsidRDefault="006E7398" w:rsidP="006E7398">
            <w:pPr>
              <w:overflowPunct/>
              <w:autoSpaceDE/>
              <w:autoSpaceDN/>
              <w:adjustRightInd/>
              <w:rPr>
                <w:ins w:id="7735" w:author="Craig Parker" w:date="2024-08-07T12:22:00Z"/>
                <w:rFonts w:ascii="Nunito" w:hAnsi="Nunito"/>
                <w:color w:val="000000" w:themeColor="text1"/>
                <w:sz w:val="20"/>
                <w:lang w:val="en-ZA" w:eastAsia="en-ZA"/>
                <w:rPrChange w:id="7736" w:author="Craig Parker" w:date="2024-08-07T12:23:00Z">
                  <w:rPr>
                    <w:ins w:id="7737" w:author="Craig Parker" w:date="2024-08-07T12:22:00Z"/>
                    <w:rFonts w:ascii="Aptos Narrow" w:hAnsi="Aptos Narrow"/>
                    <w:color w:val="000000"/>
                    <w:sz w:val="22"/>
                    <w:szCs w:val="22"/>
                    <w:lang w:val="en-ZA" w:eastAsia="en-ZA"/>
                  </w:rPr>
                </w:rPrChange>
              </w:rPr>
            </w:pPr>
            <w:ins w:id="7738" w:author="Craig Parker" w:date="2024-08-07T12:22:00Z">
              <w:r w:rsidRPr="002E4822">
                <w:rPr>
                  <w:rFonts w:ascii="Nunito" w:hAnsi="Nunito"/>
                  <w:color w:val="000000" w:themeColor="text1"/>
                  <w:sz w:val="20"/>
                  <w:lang w:val="en-ZA" w:eastAsia="en-ZA"/>
                  <w:rPrChange w:id="7739" w:author="Craig Parker" w:date="2024-08-07T12:23:00Z">
                    <w:rPr>
                      <w:rFonts w:ascii="Aptos Narrow" w:hAnsi="Aptos Narrow"/>
                      <w:color w:val="000000"/>
                      <w:sz w:val="22"/>
                      <w:szCs w:val="22"/>
                      <w:lang w:val="en-ZA" w:eastAsia="en-ZA"/>
                    </w:rPr>
                  </w:rPrChange>
                </w:rPr>
                <w:t>HIV Databases</w:t>
              </w:r>
            </w:ins>
          </w:p>
        </w:tc>
        <w:tc>
          <w:tcPr>
            <w:tcW w:w="1144" w:type="pct"/>
            <w:hideMark/>
          </w:tcPr>
          <w:p w14:paraId="4B32D3E0"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40" w:author="Craig Parker" w:date="2024-08-07T12:22:00Z"/>
                <w:rFonts w:ascii="Nunito" w:hAnsi="Nunito"/>
                <w:color w:val="000000" w:themeColor="text1"/>
                <w:sz w:val="20"/>
                <w:lang w:val="en-ZA" w:eastAsia="en-ZA"/>
                <w:rPrChange w:id="7741" w:author="Craig Parker" w:date="2024-08-07T12:23:00Z">
                  <w:rPr>
                    <w:ins w:id="7742" w:author="Craig Parker" w:date="2024-08-07T12:22:00Z"/>
                    <w:rFonts w:ascii="Aptos Narrow" w:hAnsi="Aptos Narrow"/>
                    <w:color w:val="000000"/>
                    <w:sz w:val="22"/>
                    <w:szCs w:val="22"/>
                    <w:lang w:val="en-ZA" w:eastAsia="en-ZA"/>
                  </w:rPr>
                </w:rPrChange>
              </w:rPr>
            </w:pPr>
            <w:ins w:id="7743" w:author="Craig Parker" w:date="2024-08-07T12:22:00Z">
              <w:r w:rsidRPr="002E4822">
                <w:rPr>
                  <w:rFonts w:ascii="Nunito" w:hAnsi="Nunito"/>
                  <w:color w:val="000000" w:themeColor="text1"/>
                  <w:sz w:val="20"/>
                  <w:lang w:val="en-ZA" w:eastAsia="en-ZA"/>
                  <w:rPrChange w:id="7744" w:author="Craig Parker" w:date="2024-08-07T12:23:00Z">
                    <w:rPr>
                      <w:rFonts w:ascii="Aptos Narrow" w:hAnsi="Aptos Narrow"/>
                      <w:color w:val="000000"/>
                      <w:sz w:val="22"/>
                      <w:szCs w:val="22"/>
                      <w:lang w:val="en-ZA" w:eastAsia="en-ZA"/>
                    </w:rPr>
                  </w:rPrChange>
                </w:rPr>
                <w:t>Pooled health database from multiple large HIV trials conducted among adults in Johannesburg, South Africa (WHC studies)</w:t>
              </w:r>
            </w:ins>
          </w:p>
        </w:tc>
        <w:tc>
          <w:tcPr>
            <w:tcW w:w="964" w:type="pct"/>
            <w:hideMark/>
          </w:tcPr>
          <w:p w14:paraId="77F726E4"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45" w:author="Craig Parker" w:date="2024-08-07T12:22:00Z"/>
                <w:rFonts w:ascii="Nunito" w:hAnsi="Nunito"/>
                <w:color w:val="000000" w:themeColor="text1"/>
                <w:sz w:val="20"/>
                <w:lang w:val="en-ZA" w:eastAsia="en-ZA"/>
                <w:rPrChange w:id="7746" w:author="Craig Parker" w:date="2024-08-07T12:23:00Z">
                  <w:rPr>
                    <w:ins w:id="7747" w:author="Craig Parker" w:date="2024-08-07T12:22:00Z"/>
                    <w:rFonts w:ascii="Aptos Narrow" w:hAnsi="Aptos Narrow"/>
                    <w:color w:val="000000"/>
                    <w:sz w:val="22"/>
                    <w:szCs w:val="22"/>
                    <w:lang w:val="en-ZA" w:eastAsia="en-ZA"/>
                  </w:rPr>
                </w:rPrChange>
              </w:rPr>
            </w:pPr>
            <w:ins w:id="7748" w:author="Craig Parker" w:date="2024-08-07T12:22:00Z">
              <w:r w:rsidRPr="002E4822">
                <w:rPr>
                  <w:rFonts w:ascii="Nunito" w:hAnsi="Nunito"/>
                  <w:color w:val="000000" w:themeColor="text1"/>
                  <w:sz w:val="20"/>
                  <w:lang w:val="en-ZA" w:eastAsia="en-ZA"/>
                  <w:rPrChange w:id="7749" w:author="Craig Parker" w:date="2024-08-07T12:23:00Z">
                    <w:rPr>
                      <w:rFonts w:ascii="Aptos Narrow" w:hAnsi="Aptos Narrow"/>
                      <w:color w:val="000000"/>
                      <w:sz w:val="22"/>
                      <w:szCs w:val="22"/>
                      <w:lang w:val="en-ZA" w:eastAsia="en-ZA"/>
                    </w:rPr>
                  </w:rPrChange>
                </w:rPr>
                <w:t>Participants are followed up every 3-months for several years, with a multitude of physical measurements, laboratory tests, images and health questionnaires</w:t>
              </w:r>
            </w:ins>
          </w:p>
        </w:tc>
        <w:tc>
          <w:tcPr>
            <w:tcW w:w="963" w:type="pct"/>
            <w:hideMark/>
          </w:tcPr>
          <w:p w14:paraId="5F9BF5F5"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50" w:author="Craig Parker" w:date="2024-08-07T12:22:00Z"/>
                <w:rFonts w:ascii="Nunito" w:hAnsi="Nunito"/>
                <w:color w:val="000000" w:themeColor="text1"/>
                <w:sz w:val="20"/>
                <w:lang w:val="en-ZA" w:eastAsia="en-ZA"/>
                <w:rPrChange w:id="7751" w:author="Craig Parker" w:date="2024-08-07T12:23:00Z">
                  <w:rPr>
                    <w:ins w:id="7752" w:author="Craig Parker" w:date="2024-08-07T12:22:00Z"/>
                    <w:rFonts w:ascii="Aptos Narrow" w:hAnsi="Aptos Narrow"/>
                    <w:color w:val="000000"/>
                    <w:sz w:val="22"/>
                    <w:szCs w:val="22"/>
                    <w:lang w:val="en-ZA" w:eastAsia="en-ZA"/>
                  </w:rPr>
                </w:rPrChange>
              </w:rPr>
            </w:pPr>
          </w:p>
        </w:tc>
        <w:tc>
          <w:tcPr>
            <w:tcW w:w="964" w:type="pct"/>
            <w:hideMark/>
          </w:tcPr>
          <w:p w14:paraId="7D379F07"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53" w:author="Craig Parker" w:date="2024-08-07T12:22:00Z"/>
                <w:rFonts w:ascii="Nunito" w:hAnsi="Nunito"/>
                <w:color w:val="000000" w:themeColor="text1"/>
                <w:sz w:val="20"/>
                <w:lang w:val="en-ZA" w:eastAsia="en-ZA"/>
                <w:rPrChange w:id="7754" w:author="Craig Parker" w:date="2024-08-07T12:23:00Z">
                  <w:rPr>
                    <w:ins w:id="7755" w:author="Craig Parker" w:date="2024-08-07T12:22:00Z"/>
                    <w:rFonts w:ascii="Aptos Narrow" w:hAnsi="Aptos Narrow"/>
                    <w:color w:val="000000"/>
                    <w:sz w:val="22"/>
                    <w:szCs w:val="22"/>
                    <w:lang w:val="en-ZA" w:eastAsia="en-ZA"/>
                  </w:rPr>
                </w:rPrChange>
              </w:rPr>
            </w:pPr>
            <w:ins w:id="7756" w:author="Craig Parker" w:date="2024-08-07T12:22:00Z">
              <w:r w:rsidRPr="002E4822">
                <w:rPr>
                  <w:rFonts w:ascii="Nunito" w:hAnsi="Nunito"/>
                  <w:color w:val="000000" w:themeColor="text1"/>
                  <w:sz w:val="20"/>
                  <w:lang w:val="en-ZA" w:eastAsia="en-ZA"/>
                  <w:rPrChange w:id="7757" w:author="Craig Parker" w:date="2024-08-07T12:23:00Z">
                    <w:rPr>
                      <w:rFonts w:ascii="Aptos Narrow" w:hAnsi="Aptos Narrow"/>
                      <w:color w:val="000000"/>
                      <w:sz w:val="22"/>
                      <w:szCs w:val="22"/>
                      <w:lang w:val="en-ZA" w:eastAsia="en-ZA"/>
                    </w:rPr>
                  </w:rPrChange>
                </w:rPr>
                <w:t>Research Project 2: The study population has high rates of co-morbidities and adverse health outcomes</w:t>
              </w:r>
            </w:ins>
          </w:p>
        </w:tc>
      </w:tr>
      <w:tr w:rsidR="006E7398" w:rsidRPr="002E4822" w14:paraId="75143467" w14:textId="77777777" w:rsidTr="006E7398">
        <w:trPr>
          <w:trHeight w:val="290"/>
          <w:ins w:id="7758" w:author="Craig Parker" w:date="2024-08-07T12:22:00Z"/>
        </w:trPr>
        <w:tc>
          <w:tcPr>
            <w:cnfStyle w:val="001000000000" w:firstRow="0" w:lastRow="0" w:firstColumn="1" w:lastColumn="0" w:oddVBand="0" w:evenVBand="0" w:oddHBand="0" w:evenHBand="0" w:firstRowFirstColumn="0" w:firstRowLastColumn="0" w:lastRowFirstColumn="0" w:lastRowLastColumn="0"/>
            <w:tcW w:w="5000" w:type="pct"/>
            <w:gridSpan w:val="5"/>
            <w:hideMark/>
          </w:tcPr>
          <w:p w14:paraId="1D7D9044" w14:textId="7BE99660" w:rsidR="006E7398" w:rsidRPr="002E4822" w:rsidRDefault="006E7398">
            <w:pPr>
              <w:overflowPunct/>
              <w:autoSpaceDE/>
              <w:autoSpaceDN/>
              <w:adjustRightInd/>
              <w:jc w:val="center"/>
              <w:rPr>
                <w:ins w:id="7759" w:author="Craig Parker" w:date="2024-08-07T12:22:00Z"/>
                <w:rFonts w:ascii="Nunito" w:hAnsi="Nunito"/>
                <w:color w:val="000000" w:themeColor="text1"/>
                <w:sz w:val="20"/>
                <w:lang w:val="en-ZA" w:eastAsia="en-ZA"/>
                <w:rPrChange w:id="7760" w:author="Craig Parker" w:date="2024-08-07T12:23:00Z">
                  <w:rPr>
                    <w:ins w:id="7761" w:author="Craig Parker" w:date="2024-08-07T12:22:00Z"/>
                    <w:rFonts w:ascii="Times New Roman" w:hAnsi="Times New Roman"/>
                    <w:sz w:val="20"/>
                    <w:lang w:val="en-ZA" w:eastAsia="en-ZA"/>
                  </w:rPr>
                </w:rPrChange>
              </w:rPr>
              <w:pPrChange w:id="7762" w:author="Craig Parker" w:date="2024-08-07T12:26:00Z">
                <w:pPr>
                  <w:overflowPunct/>
                  <w:autoSpaceDE/>
                  <w:autoSpaceDN/>
                  <w:adjustRightInd/>
                </w:pPr>
              </w:pPrChange>
            </w:pPr>
            <w:ins w:id="7763" w:author="Craig Parker" w:date="2024-08-07T12:22:00Z">
              <w:r w:rsidRPr="002E4822">
                <w:rPr>
                  <w:rFonts w:ascii="Nunito" w:hAnsi="Nunito"/>
                  <w:color w:val="000000" w:themeColor="text1"/>
                  <w:sz w:val="20"/>
                  <w:lang w:val="en-ZA" w:eastAsia="en-ZA"/>
                  <w:rPrChange w:id="7764" w:author="Craig Parker" w:date="2024-08-07T12:23:00Z">
                    <w:rPr>
                      <w:rFonts w:ascii="Aptos Narrow" w:hAnsi="Aptos Narrow"/>
                      <w:color w:val="000000"/>
                      <w:sz w:val="22"/>
                      <w:szCs w:val="22"/>
                      <w:lang w:val="en-ZA" w:eastAsia="en-ZA"/>
                    </w:rPr>
                  </w:rPrChange>
                </w:rPr>
                <w:t>Climate/Weather Data</w:t>
              </w:r>
            </w:ins>
          </w:p>
        </w:tc>
      </w:tr>
      <w:tr w:rsidR="006E7398" w:rsidRPr="002E4822" w14:paraId="40F69892" w14:textId="77777777" w:rsidTr="006E7398">
        <w:trPr>
          <w:trHeight w:val="870"/>
          <w:ins w:id="7765"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232B39FF" w14:textId="77777777" w:rsidR="006E7398" w:rsidRPr="002E4822" w:rsidRDefault="006E7398" w:rsidP="006E7398">
            <w:pPr>
              <w:overflowPunct/>
              <w:autoSpaceDE/>
              <w:autoSpaceDN/>
              <w:adjustRightInd/>
              <w:rPr>
                <w:ins w:id="7766" w:author="Craig Parker" w:date="2024-08-07T12:22:00Z"/>
                <w:rFonts w:ascii="Nunito" w:hAnsi="Nunito"/>
                <w:color w:val="000000" w:themeColor="text1"/>
                <w:sz w:val="20"/>
                <w:lang w:val="en-ZA" w:eastAsia="en-ZA"/>
                <w:rPrChange w:id="7767" w:author="Craig Parker" w:date="2024-08-07T12:23:00Z">
                  <w:rPr>
                    <w:ins w:id="7768" w:author="Craig Parker" w:date="2024-08-07T12:22:00Z"/>
                    <w:rFonts w:ascii="Aptos Narrow" w:hAnsi="Aptos Narrow"/>
                    <w:color w:val="000000"/>
                    <w:sz w:val="22"/>
                    <w:szCs w:val="22"/>
                    <w:lang w:val="en-ZA" w:eastAsia="en-ZA"/>
                  </w:rPr>
                </w:rPrChange>
              </w:rPr>
            </w:pPr>
            <w:ins w:id="7769" w:author="Craig Parker" w:date="2024-08-07T12:22:00Z">
              <w:r w:rsidRPr="002E4822">
                <w:rPr>
                  <w:rFonts w:ascii="Nunito" w:hAnsi="Nunito"/>
                  <w:color w:val="000000" w:themeColor="text1"/>
                  <w:sz w:val="20"/>
                  <w:lang w:val="en-ZA" w:eastAsia="en-ZA"/>
                  <w:rPrChange w:id="7770" w:author="Craig Parker" w:date="2024-08-07T12:23:00Z">
                    <w:rPr>
                      <w:rFonts w:ascii="Aptos Narrow" w:hAnsi="Aptos Narrow"/>
                      <w:color w:val="000000"/>
                      <w:sz w:val="22"/>
                      <w:szCs w:val="22"/>
                      <w:lang w:val="en-ZA" w:eastAsia="en-ZA"/>
                    </w:rPr>
                  </w:rPrChange>
                </w:rPr>
                <w:t>European Centre for Medium-Range Weather Forecasts (ECMWF)</w:t>
              </w:r>
            </w:ins>
          </w:p>
        </w:tc>
        <w:tc>
          <w:tcPr>
            <w:tcW w:w="1144" w:type="pct"/>
            <w:hideMark/>
          </w:tcPr>
          <w:p w14:paraId="4C5CB8BD"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71" w:author="Craig Parker" w:date="2024-08-07T12:22:00Z"/>
                <w:rFonts w:ascii="Nunito" w:hAnsi="Nunito"/>
                <w:color w:val="000000" w:themeColor="text1"/>
                <w:sz w:val="20"/>
                <w:lang w:val="en-ZA" w:eastAsia="en-ZA"/>
                <w:rPrChange w:id="7772" w:author="Craig Parker" w:date="2024-08-07T12:23:00Z">
                  <w:rPr>
                    <w:ins w:id="7773" w:author="Craig Parker" w:date="2024-08-07T12:22:00Z"/>
                    <w:rFonts w:ascii="Aptos Narrow" w:hAnsi="Aptos Narrow"/>
                    <w:color w:val="000000"/>
                    <w:sz w:val="22"/>
                    <w:szCs w:val="22"/>
                    <w:lang w:val="en-ZA" w:eastAsia="en-ZA"/>
                  </w:rPr>
                </w:rPrChange>
              </w:rPr>
            </w:pPr>
            <w:ins w:id="7774" w:author="Craig Parker" w:date="2024-08-07T12:22:00Z">
              <w:r w:rsidRPr="002E4822">
                <w:rPr>
                  <w:rFonts w:ascii="Nunito" w:hAnsi="Nunito"/>
                  <w:color w:val="000000" w:themeColor="text1"/>
                  <w:sz w:val="20"/>
                  <w:lang w:val="en-ZA" w:eastAsia="en-ZA"/>
                  <w:rPrChange w:id="7775" w:author="Craig Parker" w:date="2024-08-07T12:23:00Z">
                    <w:rPr>
                      <w:rFonts w:ascii="Aptos Narrow" w:hAnsi="Aptos Narrow"/>
                      <w:color w:val="000000"/>
                      <w:sz w:val="22"/>
                      <w:szCs w:val="22"/>
                      <w:lang w:val="en-ZA" w:eastAsia="en-ZA"/>
                    </w:rPr>
                  </w:rPrChange>
                </w:rPr>
                <w:t>Outputs from a numerical weather prediction system, run twice daily, designed to produce state-of-the-art medium (10 days) global forecasts (contains only the latest forecast).</w:t>
              </w:r>
            </w:ins>
          </w:p>
        </w:tc>
        <w:tc>
          <w:tcPr>
            <w:tcW w:w="964" w:type="pct"/>
            <w:hideMark/>
          </w:tcPr>
          <w:p w14:paraId="1C2800FB"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76" w:author="Craig Parker" w:date="2024-08-07T12:22:00Z"/>
                <w:rFonts w:ascii="Nunito" w:hAnsi="Nunito"/>
                <w:color w:val="000000" w:themeColor="text1"/>
                <w:sz w:val="20"/>
                <w:lang w:val="en-ZA" w:eastAsia="en-ZA"/>
                <w:rPrChange w:id="7777" w:author="Craig Parker" w:date="2024-08-07T12:23:00Z">
                  <w:rPr>
                    <w:ins w:id="7778" w:author="Craig Parker" w:date="2024-08-07T12:22:00Z"/>
                    <w:rFonts w:ascii="Aptos Narrow" w:hAnsi="Aptos Narrow"/>
                    <w:color w:val="000000"/>
                    <w:sz w:val="22"/>
                    <w:szCs w:val="22"/>
                    <w:lang w:val="en-ZA" w:eastAsia="en-ZA"/>
                  </w:rPr>
                </w:rPrChange>
              </w:rPr>
            </w:pPr>
            <w:ins w:id="7779" w:author="Craig Parker" w:date="2024-08-07T12:22:00Z">
              <w:r w:rsidRPr="002E4822">
                <w:rPr>
                  <w:rFonts w:ascii="Nunito" w:hAnsi="Nunito"/>
                  <w:color w:val="000000" w:themeColor="text1"/>
                  <w:sz w:val="20"/>
                  <w:lang w:val="en-ZA" w:eastAsia="en-ZA"/>
                  <w:rPrChange w:id="7780" w:author="Craig Parker" w:date="2024-08-07T12:23:00Z">
                    <w:rPr>
                      <w:rFonts w:ascii="Aptos Narrow" w:hAnsi="Aptos Narrow"/>
                      <w:color w:val="000000"/>
                      <w:sz w:val="22"/>
                      <w:szCs w:val="22"/>
                      <w:lang w:val="en-ZA" w:eastAsia="en-ZA"/>
                    </w:rPr>
                  </w:rPrChange>
                </w:rPr>
                <w:t>Temperature (Ground, Min, Max) at 2 m above ground; Solar irradiance; Wind speed (toward east, north) at 10 m above ground; Daily precipitation (total, rate); Dewpoint; Pressure</w:t>
              </w:r>
            </w:ins>
          </w:p>
        </w:tc>
        <w:tc>
          <w:tcPr>
            <w:tcW w:w="963" w:type="pct"/>
            <w:hideMark/>
          </w:tcPr>
          <w:p w14:paraId="45BA5A40"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81" w:author="Craig Parker" w:date="2024-08-07T12:22:00Z"/>
                <w:rFonts w:ascii="Nunito" w:hAnsi="Nunito"/>
                <w:color w:val="000000" w:themeColor="text1"/>
                <w:sz w:val="20"/>
                <w:lang w:val="en-ZA" w:eastAsia="en-ZA"/>
                <w:rPrChange w:id="7782" w:author="Craig Parker" w:date="2024-08-07T12:23:00Z">
                  <w:rPr>
                    <w:ins w:id="7783" w:author="Craig Parker" w:date="2024-08-07T12:22:00Z"/>
                    <w:rFonts w:ascii="Aptos Narrow" w:hAnsi="Aptos Narrow"/>
                    <w:color w:val="000000"/>
                    <w:sz w:val="22"/>
                    <w:szCs w:val="22"/>
                    <w:lang w:val="en-ZA" w:eastAsia="en-ZA"/>
                  </w:rPr>
                </w:rPrChange>
              </w:rPr>
            </w:pPr>
            <w:ins w:id="7784" w:author="Craig Parker" w:date="2024-08-07T12:22:00Z">
              <w:r w:rsidRPr="002E4822">
                <w:rPr>
                  <w:rFonts w:ascii="Nunito" w:hAnsi="Nunito"/>
                  <w:color w:val="000000" w:themeColor="text1"/>
                  <w:sz w:val="20"/>
                  <w:lang w:val="en-ZA" w:eastAsia="en-ZA"/>
                  <w:rPrChange w:id="7785" w:author="Craig Parker" w:date="2024-08-07T12:23:00Z">
                    <w:rPr>
                      <w:rFonts w:ascii="Aptos Narrow" w:hAnsi="Aptos Narrow"/>
                      <w:color w:val="000000"/>
                      <w:sz w:val="22"/>
                      <w:szCs w:val="22"/>
                      <w:lang w:val="en-ZA" w:eastAsia="en-ZA"/>
                    </w:rPr>
                  </w:rPrChange>
                </w:rPr>
                <w:t>Spatial: Global coverage, 0.065536 deg. Temporal: 3 – 6 hourly &amp; daily res.; Jan 2014 – Oct 2019</w:t>
              </w:r>
            </w:ins>
          </w:p>
        </w:tc>
        <w:tc>
          <w:tcPr>
            <w:tcW w:w="964" w:type="pct"/>
            <w:hideMark/>
          </w:tcPr>
          <w:p w14:paraId="19252484"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86" w:author="Craig Parker" w:date="2024-08-07T12:22:00Z"/>
                <w:rFonts w:ascii="Nunito" w:hAnsi="Nunito"/>
                <w:color w:val="000000" w:themeColor="text1"/>
                <w:sz w:val="20"/>
                <w:lang w:val="en-ZA" w:eastAsia="en-ZA"/>
                <w:rPrChange w:id="7787" w:author="Craig Parker" w:date="2024-08-07T12:23:00Z">
                  <w:rPr>
                    <w:ins w:id="7788" w:author="Craig Parker" w:date="2024-08-07T12:22:00Z"/>
                    <w:rFonts w:ascii="Aptos Narrow" w:hAnsi="Aptos Narrow"/>
                    <w:color w:val="000000"/>
                    <w:sz w:val="22"/>
                    <w:szCs w:val="22"/>
                    <w:lang w:val="en-ZA" w:eastAsia="en-ZA"/>
                  </w:rPr>
                </w:rPrChange>
              </w:rPr>
            </w:pPr>
            <w:ins w:id="7789" w:author="Craig Parker" w:date="2024-08-07T12:22:00Z">
              <w:r w:rsidRPr="002E4822">
                <w:rPr>
                  <w:rFonts w:ascii="Nunito" w:hAnsi="Nunito"/>
                  <w:color w:val="000000" w:themeColor="text1"/>
                  <w:sz w:val="20"/>
                  <w:lang w:val="en-ZA" w:eastAsia="en-ZA"/>
                  <w:rPrChange w:id="7790" w:author="Craig Parker" w:date="2024-08-07T12:23:00Z">
                    <w:rPr>
                      <w:rFonts w:ascii="Aptos Narrow" w:hAnsi="Aptos Narrow"/>
                      <w:color w:val="000000"/>
                      <w:sz w:val="22"/>
                      <w:szCs w:val="22"/>
                      <w:lang w:val="en-ZA" w:eastAsia="en-ZA"/>
                    </w:rPr>
                  </w:rPrChange>
                </w:rPr>
                <w:t>Determination of heat hazard; Thermal comfort metrics; combined climate exposures (forecasts)</w:t>
              </w:r>
            </w:ins>
          </w:p>
        </w:tc>
      </w:tr>
      <w:tr w:rsidR="006E7398" w:rsidRPr="002E4822" w14:paraId="2C79FCD5" w14:textId="77777777" w:rsidTr="006E7398">
        <w:trPr>
          <w:trHeight w:val="870"/>
          <w:ins w:id="7791"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4F47F0DB" w14:textId="77777777" w:rsidR="006E7398" w:rsidRPr="002E4822" w:rsidRDefault="006E7398" w:rsidP="006E7398">
            <w:pPr>
              <w:overflowPunct/>
              <w:autoSpaceDE/>
              <w:autoSpaceDN/>
              <w:adjustRightInd/>
              <w:rPr>
                <w:ins w:id="7792" w:author="Craig Parker" w:date="2024-08-07T12:22:00Z"/>
                <w:rFonts w:ascii="Nunito" w:hAnsi="Nunito"/>
                <w:color w:val="000000" w:themeColor="text1"/>
                <w:sz w:val="20"/>
                <w:lang w:val="en-ZA" w:eastAsia="en-ZA"/>
                <w:rPrChange w:id="7793" w:author="Craig Parker" w:date="2024-08-07T12:23:00Z">
                  <w:rPr>
                    <w:ins w:id="7794" w:author="Craig Parker" w:date="2024-08-07T12:22:00Z"/>
                    <w:rFonts w:ascii="Aptos Narrow" w:hAnsi="Aptos Narrow"/>
                    <w:color w:val="000000"/>
                    <w:sz w:val="22"/>
                    <w:szCs w:val="22"/>
                    <w:lang w:val="en-ZA" w:eastAsia="en-ZA"/>
                  </w:rPr>
                </w:rPrChange>
              </w:rPr>
            </w:pPr>
            <w:ins w:id="7795" w:author="Craig Parker" w:date="2024-08-07T12:22:00Z">
              <w:r w:rsidRPr="002E4822">
                <w:rPr>
                  <w:rFonts w:ascii="Nunito" w:hAnsi="Nunito"/>
                  <w:color w:val="000000" w:themeColor="text1"/>
                  <w:sz w:val="20"/>
                  <w:lang w:val="en-ZA" w:eastAsia="en-ZA"/>
                  <w:rPrChange w:id="7796" w:author="Craig Parker" w:date="2024-08-07T12:23:00Z">
                    <w:rPr>
                      <w:rFonts w:ascii="Aptos Narrow" w:hAnsi="Aptos Narrow"/>
                      <w:color w:val="000000"/>
                      <w:sz w:val="22"/>
                      <w:szCs w:val="22"/>
                      <w:lang w:val="en-ZA" w:eastAsia="en-ZA"/>
                    </w:rPr>
                  </w:rPrChange>
                </w:rPr>
                <w:lastRenderedPageBreak/>
                <w:t>IBM TWC (The Weather Company)</w:t>
              </w:r>
            </w:ins>
          </w:p>
        </w:tc>
        <w:tc>
          <w:tcPr>
            <w:tcW w:w="1144" w:type="pct"/>
            <w:hideMark/>
          </w:tcPr>
          <w:p w14:paraId="15EFD6E8"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97" w:author="Craig Parker" w:date="2024-08-07T12:22:00Z"/>
                <w:rFonts w:ascii="Nunito" w:hAnsi="Nunito"/>
                <w:color w:val="000000" w:themeColor="text1"/>
                <w:sz w:val="20"/>
                <w:lang w:val="en-ZA" w:eastAsia="en-ZA"/>
                <w:rPrChange w:id="7798" w:author="Craig Parker" w:date="2024-08-07T12:23:00Z">
                  <w:rPr>
                    <w:ins w:id="7799" w:author="Craig Parker" w:date="2024-08-07T12:22:00Z"/>
                    <w:rFonts w:ascii="Aptos Narrow" w:hAnsi="Aptos Narrow"/>
                    <w:color w:val="000000"/>
                    <w:sz w:val="22"/>
                    <w:szCs w:val="22"/>
                    <w:lang w:val="en-ZA" w:eastAsia="en-ZA"/>
                  </w:rPr>
                </w:rPrChange>
              </w:rPr>
            </w:pPr>
            <w:ins w:id="7800" w:author="Craig Parker" w:date="2024-08-07T12:22:00Z">
              <w:r w:rsidRPr="002E4822">
                <w:rPr>
                  <w:rFonts w:ascii="Nunito" w:hAnsi="Nunito"/>
                  <w:color w:val="000000" w:themeColor="text1"/>
                  <w:sz w:val="20"/>
                  <w:lang w:val="en-ZA" w:eastAsia="en-ZA"/>
                  <w:rPrChange w:id="7801" w:author="Craig Parker" w:date="2024-08-07T12:23:00Z">
                    <w:rPr>
                      <w:rFonts w:ascii="Aptos Narrow" w:hAnsi="Aptos Narrow"/>
                      <w:color w:val="000000"/>
                      <w:sz w:val="22"/>
                      <w:szCs w:val="22"/>
                      <w:lang w:val="en-ZA" w:eastAsia="en-ZA"/>
                    </w:rPr>
                  </w:rPrChange>
                </w:rPr>
                <w:t>Current and historical weather Data layers from The Weather Company, an IBM Business</w:t>
              </w:r>
            </w:ins>
          </w:p>
        </w:tc>
        <w:tc>
          <w:tcPr>
            <w:tcW w:w="964" w:type="pct"/>
            <w:hideMark/>
          </w:tcPr>
          <w:p w14:paraId="2D14317D"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02" w:author="Craig Parker" w:date="2024-08-07T12:22:00Z"/>
                <w:rFonts w:ascii="Nunito" w:hAnsi="Nunito"/>
                <w:color w:val="000000" w:themeColor="text1"/>
                <w:sz w:val="20"/>
                <w:lang w:val="en-ZA" w:eastAsia="en-ZA"/>
                <w:rPrChange w:id="7803" w:author="Craig Parker" w:date="2024-08-07T12:23:00Z">
                  <w:rPr>
                    <w:ins w:id="7804" w:author="Craig Parker" w:date="2024-08-07T12:22:00Z"/>
                    <w:rFonts w:ascii="Aptos Narrow" w:hAnsi="Aptos Narrow"/>
                    <w:color w:val="000000"/>
                    <w:sz w:val="22"/>
                    <w:szCs w:val="22"/>
                    <w:lang w:val="en-ZA" w:eastAsia="en-ZA"/>
                  </w:rPr>
                </w:rPrChange>
              </w:rPr>
            </w:pPr>
            <w:ins w:id="7805" w:author="Craig Parker" w:date="2024-08-07T12:22:00Z">
              <w:r w:rsidRPr="002E4822">
                <w:rPr>
                  <w:rFonts w:ascii="Nunito" w:hAnsi="Nunito"/>
                  <w:color w:val="000000" w:themeColor="text1"/>
                  <w:sz w:val="20"/>
                  <w:lang w:val="en-ZA" w:eastAsia="en-ZA"/>
                  <w:rPrChange w:id="7806" w:author="Craig Parker" w:date="2024-08-07T12:23:00Z">
                    <w:rPr>
                      <w:rFonts w:ascii="Aptos Narrow" w:hAnsi="Aptos Narrow"/>
                      <w:color w:val="000000"/>
                      <w:sz w:val="22"/>
                      <w:szCs w:val="22"/>
                      <w:lang w:val="en-ZA" w:eastAsia="en-ZA"/>
                    </w:rPr>
                  </w:rPrChange>
                </w:rPr>
                <w:t>Temperature (Change, Min, Max, Feels like); Solar irradiance; Wind (speed, gust &amp; dir.); Rel. Humidity; Daily precipitation (total, rate); Dewpoint; 3-hrly Pressure Change</w:t>
              </w:r>
            </w:ins>
          </w:p>
        </w:tc>
        <w:tc>
          <w:tcPr>
            <w:tcW w:w="963" w:type="pct"/>
            <w:hideMark/>
          </w:tcPr>
          <w:p w14:paraId="7ABB4C84"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07" w:author="Craig Parker" w:date="2024-08-07T12:22:00Z"/>
                <w:rFonts w:ascii="Nunito" w:hAnsi="Nunito"/>
                <w:color w:val="000000" w:themeColor="text1"/>
                <w:sz w:val="20"/>
                <w:lang w:val="en-ZA" w:eastAsia="en-ZA"/>
                <w:rPrChange w:id="7808" w:author="Craig Parker" w:date="2024-08-07T12:23:00Z">
                  <w:rPr>
                    <w:ins w:id="7809" w:author="Craig Parker" w:date="2024-08-07T12:22:00Z"/>
                    <w:rFonts w:ascii="Aptos Narrow" w:hAnsi="Aptos Narrow"/>
                    <w:color w:val="000000"/>
                    <w:sz w:val="22"/>
                    <w:szCs w:val="22"/>
                    <w:lang w:val="en-ZA" w:eastAsia="en-ZA"/>
                  </w:rPr>
                </w:rPrChange>
              </w:rPr>
            </w:pPr>
            <w:ins w:id="7810" w:author="Craig Parker" w:date="2024-08-07T12:22:00Z">
              <w:r w:rsidRPr="002E4822">
                <w:rPr>
                  <w:rFonts w:ascii="Nunito" w:hAnsi="Nunito"/>
                  <w:color w:val="000000" w:themeColor="text1"/>
                  <w:sz w:val="20"/>
                  <w:lang w:val="en-ZA" w:eastAsia="en-ZA"/>
                  <w:rPrChange w:id="7811" w:author="Craig Parker" w:date="2024-08-07T12:23:00Z">
                    <w:rPr>
                      <w:rFonts w:ascii="Aptos Narrow" w:hAnsi="Aptos Narrow"/>
                      <w:color w:val="000000"/>
                      <w:sz w:val="22"/>
                      <w:szCs w:val="22"/>
                      <w:lang w:val="en-ZA" w:eastAsia="en-ZA"/>
                    </w:rPr>
                  </w:rPrChange>
                </w:rPr>
                <w:t>Spatial: Global coverage, 4km landmass and coastal waterways (hourly &amp; daily res from 2015)</w:t>
              </w:r>
            </w:ins>
          </w:p>
        </w:tc>
        <w:tc>
          <w:tcPr>
            <w:tcW w:w="964" w:type="pct"/>
            <w:hideMark/>
          </w:tcPr>
          <w:p w14:paraId="7E73686C"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12" w:author="Craig Parker" w:date="2024-08-07T12:22:00Z"/>
                <w:rFonts w:ascii="Nunito" w:hAnsi="Nunito"/>
                <w:color w:val="000000" w:themeColor="text1"/>
                <w:sz w:val="20"/>
                <w:lang w:val="en-ZA" w:eastAsia="en-ZA"/>
                <w:rPrChange w:id="7813" w:author="Craig Parker" w:date="2024-08-07T12:23:00Z">
                  <w:rPr>
                    <w:ins w:id="7814" w:author="Craig Parker" w:date="2024-08-07T12:22:00Z"/>
                    <w:rFonts w:ascii="Aptos Narrow" w:hAnsi="Aptos Narrow"/>
                    <w:color w:val="000000"/>
                    <w:sz w:val="22"/>
                    <w:szCs w:val="22"/>
                    <w:lang w:val="en-ZA" w:eastAsia="en-ZA"/>
                  </w:rPr>
                </w:rPrChange>
              </w:rPr>
            </w:pPr>
            <w:ins w:id="7815" w:author="Craig Parker" w:date="2024-08-07T12:22:00Z">
              <w:r w:rsidRPr="002E4822">
                <w:rPr>
                  <w:rFonts w:ascii="Nunito" w:hAnsi="Nunito"/>
                  <w:color w:val="000000" w:themeColor="text1"/>
                  <w:sz w:val="20"/>
                  <w:lang w:val="en-ZA" w:eastAsia="en-ZA"/>
                  <w:rPrChange w:id="7816" w:author="Craig Parker" w:date="2024-08-07T12:23:00Z">
                    <w:rPr>
                      <w:rFonts w:ascii="Aptos Narrow" w:hAnsi="Aptos Narrow"/>
                      <w:color w:val="000000"/>
                      <w:sz w:val="22"/>
                      <w:szCs w:val="22"/>
                      <w:lang w:val="en-ZA" w:eastAsia="en-ZA"/>
                    </w:rPr>
                  </w:rPrChange>
                </w:rPr>
                <w:t>Determination of heat hazard; Thermal comfort metrics; combined climate exposures (historical)</w:t>
              </w:r>
            </w:ins>
          </w:p>
        </w:tc>
      </w:tr>
      <w:tr w:rsidR="006E7398" w:rsidRPr="002E4822" w14:paraId="50338036" w14:textId="77777777" w:rsidTr="006E7398">
        <w:trPr>
          <w:trHeight w:val="1160"/>
          <w:ins w:id="7817"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5EE54C1F" w14:textId="77777777" w:rsidR="006E7398" w:rsidRPr="002E4822" w:rsidRDefault="006E7398" w:rsidP="006E7398">
            <w:pPr>
              <w:overflowPunct/>
              <w:autoSpaceDE/>
              <w:autoSpaceDN/>
              <w:adjustRightInd/>
              <w:rPr>
                <w:ins w:id="7818" w:author="Craig Parker" w:date="2024-08-07T12:22:00Z"/>
                <w:rFonts w:ascii="Nunito" w:hAnsi="Nunito"/>
                <w:color w:val="000000" w:themeColor="text1"/>
                <w:sz w:val="20"/>
                <w:lang w:val="en-ZA" w:eastAsia="en-ZA"/>
                <w:rPrChange w:id="7819" w:author="Craig Parker" w:date="2024-08-07T12:23:00Z">
                  <w:rPr>
                    <w:ins w:id="7820" w:author="Craig Parker" w:date="2024-08-07T12:22:00Z"/>
                    <w:rFonts w:ascii="Aptos Narrow" w:hAnsi="Aptos Narrow"/>
                    <w:color w:val="000000"/>
                    <w:sz w:val="22"/>
                    <w:szCs w:val="22"/>
                    <w:lang w:val="en-ZA" w:eastAsia="en-ZA"/>
                  </w:rPr>
                </w:rPrChange>
              </w:rPr>
            </w:pPr>
            <w:ins w:id="7821" w:author="Craig Parker" w:date="2024-08-07T12:22:00Z">
              <w:r w:rsidRPr="002E4822">
                <w:rPr>
                  <w:rFonts w:ascii="Nunito" w:hAnsi="Nunito"/>
                  <w:color w:val="000000" w:themeColor="text1"/>
                  <w:sz w:val="20"/>
                  <w:lang w:val="en-ZA" w:eastAsia="en-ZA"/>
                  <w:rPrChange w:id="7822" w:author="Craig Parker" w:date="2024-08-07T12:23:00Z">
                    <w:rPr>
                      <w:rFonts w:ascii="Aptos Narrow" w:hAnsi="Aptos Narrow"/>
                      <w:color w:val="000000"/>
                      <w:sz w:val="22"/>
                      <w:szCs w:val="22"/>
                      <w:lang w:val="en-ZA" w:eastAsia="en-ZA"/>
                    </w:rPr>
                  </w:rPrChange>
                </w:rPr>
                <w:t>Fifth-generation ECMWF high-res. Reanalysis (ERA5)</w:t>
              </w:r>
            </w:ins>
          </w:p>
        </w:tc>
        <w:tc>
          <w:tcPr>
            <w:tcW w:w="1144" w:type="pct"/>
            <w:hideMark/>
          </w:tcPr>
          <w:p w14:paraId="1DA62BD0"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23" w:author="Craig Parker" w:date="2024-08-07T12:22:00Z"/>
                <w:rFonts w:ascii="Nunito" w:hAnsi="Nunito"/>
                <w:color w:val="000000" w:themeColor="text1"/>
                <w:sz w:val="20"/>
                <w:lang w:val="en-ZA" w:eastAsia="en-ZA"/>
                <w:rPrChange w:id="7824" w:author="Craig Parker" w:date="2024-08-07T12:23:00Z">
                  <w:rPr>
                    <w:ins w:id="7825" w:author="Craig Parker" w:date="2024-08-07T12:22:00Z"/>
                    <w:rFonts w:ascii="Aptos Narrow" w:hAnsi="Aptos Narrow"/>
                    <w:color w:val="000000"/>
                    <w:sz w:val="22"/>
                    <w:szCs w:val="22"/>
                    <w:lang w:val="en-ZA" w:eastAsia="en-ZA"/>
                  </w:rPr>
                </w:rPrChange>
              </w:rPr>
            </w:pPr>
            <w:ins w:id="7826" w:author="Craig Parker" w:date="2024-08-07T12:22:00Z">
              <w:r w:rsidRPr="002E4822">
                <w:rPr>
                  <w:rFonts w:ascii="Nunito" w:hAnsi="Nunito"/>
                  <w:color w:val="000000" w:themeColor="text1"/>
                  <w:sz w:val="20"/>
                  <w:lang w:val="en-ZA" w:eastAsia="en-ZA"/>
                  <w:rPrChange w:id="7827" w:author="Craig Parker" w:date="2024-08-07T12:23:00Z">
                    <w:rPr>
                      <w:rFonts w:ascii="Aptos Narrow" w:hAnsi="Aptos Narrow"/>
                      <w:color w:val="000000"/>
                      <w:sz w:val="22"/>
                      <w:szCs w:val="22"/>
                      <w:lang w:val="en-ZA" w:eastAsia="en-ZA"/>
                    </w:rPr>
                  </w:rPrChange>
                </w:rPr>
                <w:t>A global reanalysis dataset combining observed data with the output of meteorological models.</w:t>
              </w:r>
            </w:ins>
          </w:p>
        </w:tc>
        <w:tc>
          <w:tcPr>
            <w:tcW w:w="964" w:type="pct"/>
            <w:hideMark/>
          </w:tcPr>
          <w:p w14:paraId="0AEB8948"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28" w:author="Craig Parker" w:date="2024-08-07T12:22:00Z"/>
                <w:rFonts w:ascii="Nunito" w:hAnsi="Nunito"/>
                <w:color w:val="000000" w:themeColor="text1"/>
                <w:sz w:val="20"/>
                <w:lang w:val="en-ZA" w:eastAsia="en-ZA"/>
                <w:rPrChange w:id="7829" w:author="Craig Parker" w:date="2024-08-07T12:23:00Z">
                  <w:rPr>
                    <w:ins w:id="7830" w:author="Craig Parker" w:date="2024-08-07T12:22:00Z"/>
                    <w:rFonts w:ascii="Aptos Narrow" w:hAnsi="Aptos Narrow"/>
                    <w:color w:val="000000"/>
                    <w:sz w:val="22"/>
                    <w:szCs w:val="22"/>
                    <w:lang w:val="en-ZA" w:eastAsia="en-ZA"/>
                  </w:rPr>
                </w:rPrChange>
              </w:rPr>
            </w:pPr>
            <w:ins w:id="7831" w:author="Craig Parker" w:date="2024-08-07T12:22:00Z">
              <w:r w:rsidRPr="002E4822">
                <w:rPr>
                  <w:rFonts w:ascii="Nunito" w:hAnsi="Nunito"/>
                  <w:color w:val="000000" w:themeColor="text1"/>
                  <w:sz w:val="20"/>
                  <w:lang w:val="en-ZA" w:eastAsia="en-ZA"/>
                  <w:rPrChange w:id="7832" w:author="Craig Parker" w:date="2024-08-07T12:23:00Z">
                    <w:rPr>
                      <w:rFonts w:ascii="Aptos Narrow" w:hAnsi="Aptos Narrow"/>
                      <w:color w:val="000000"/>
                      <w:sz w:val="22"/>
                      <w:szCs w:val="22"/>
                      <w:lang w:val="en-ZA" w:eastAsia="en-ZA"/>
                    </w:rPr>
                  </w:rPrChange>
                </w:rPr>
                <w:t>Temperature (2 m above ground, Min, Max); Wind speed (toward east, north); Daily precipitation (total, rate, type); Atmospheric water/water vapour content; Thermal radiation; Soil temperature; Vegetation types and cover (high, low)</w:t>
              </w:r>
            </w:ins>
          </w:p>
        </w:tc>
        <w:tc>
          <w:tcPr>
            <w:tcW w:w="963" w:type="pct"/>
            <w:hideMark/>
          </w:tcPr>
          <w:p w14:paraId="08FE43E9"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33" w:author="Craig Parker" w:date="2024-08-07T12:22:00Z"/>
                <w:rFonts w:ascii="Nunito" w:hAnsi="Nunito"/>
                <w:color w:val="000000" w:themeColor="text1"/>
                <w:sz w:val="20"/>
                <w:lang w:val="en-ZA" w:eastAsia="en-ZA"/>
                <w:rPrChange w:id="7834" w:author="Craig Parker" w:date="2024-08-07T12:23:00Z">
                  <w:rPr>
                    <w:ins w:id="7835" w:author="Craig Parker" w:date="2024-08-07T12:22:00Z"/>
                    <w:rFonts w:ascii="Aptos Narrow" w:hAnsi="Aptos Narrow"/>
                    <w:color w:val="000000"/>
                    <w:sz w:val="22"/>
                    <w:szCs w:val="22"/>
                    <w:lang w:val="en-ZA" w:eastAsia="en-ZA"/>
                  </w:rPr>
                </w:rPrChange>
              </w:rPr>
            </w:pPr>
            <w:ins w:id="7836" w:author="Craig Parker" w:date="2024-08-07T12:22:00Z">
              <w:r w:rsidRPr="002E4822">
                <w:rPr>
                  <w:rFonts w:ascii="Nunito" w:hAnsi="Nunito"/>
                  <w:color w:val="000000" w:themeColor="text1"/>
                  <w:sz w:val="20"/>
                  <w:lang w:val="en-ZA" w:eastAsia="en-ZA"/>
                  <w:rPrChange w:id="7837" w:author="Craig Parker" w:date="2024-08-07T12:23:00Z">
                    <w:rPr>
                      <w:rFonts w:ascii="Aptos Narrow" w:hAnsi="Aptos Narrow"/>
                      <w:color w:val="000000"/>
                      <w:sz w:val="22"/>
                      <w:szCs w:val="22"/>
                      <w:lang w:val="en-ZA" w:eastAsia="en-ZA"/>
                    </w:rPr>
                  </w:rPrChange>
                </w:rPr>
                <w:t>Spatial: Global coverage, 0.131072 degrees PAIRS resolution (raw: 0.25 deg.) Temporal: hourly; coverage from Jan 1980 – Jun 2019</w:t>
              </w:r>
            </w:ins>
          </w:p>
        </w:tc>
        <w:tc>
          <w:tcPr>
            <w:tcW w:w="964" w:type="pct"/>
            <w:hideMark/>
          </w:tcPr>
          <w:p w14:paraId="1D7FF054"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38" w:author="Craig Parker" w:date="2024-08-07T12:22:00Z"/>
                <w:rFonts w:ascii="Nunito" w:hAnsi="Nunito"/>
                <w:color w:val="000000" w:themeColor="text1"/>
                <w:sz w:val="20"/>
                <w:lang w:val="en-ZA" w:eastAsia="en-ZA"/>
                <w:rPrChange w:id="7839" w:author="Craig Parker" w:date="2024-08-07T12:23:00Z">
                  <w:rPr>
                    <w:ins w:id="7840" w:author="Craig Parker" w:date="2024-08-07T12:22:00Z"/>
                    <w:rFonts w:ascii="Aptos Narrow" w:hAnsi="Aptos Narrow"/>
                    <w:color w:val="000000"/>
                    <w:sz w:val="22"/>
                    <w:szCs w:val="22"/>
                    <w:lang w:val="en-ZA" w:eastAsia="en-ZA"/>
                  </w:rPr>
                </w:rPrChange>
              </w:rPr>
            </w:pPr>
            <w:ins w:id="7841" w:author="Craig Parker" w:date="2024-08-07T12:22:00Z">
              <w:r w:rsidRPr="002E4822">
                <w:rPr>
                  <w:rFonts w:ascii="Nunito" w:hAnsi="Nunito"/>
                  <w:color w:val="000000" w:themeColor="text1"/>
                  <w:sz w:val="20"/>
                  <w:lang w:val="en-ZA" w:eastAsia="en-ZA"/>
                  <w:rPrChange w:id="7842" w:author="Craig Parker" w:date="2024-08-07T12:23:00Z">
                    <w:rPr>
                      <w:rFonts w:ascii="Aptos Narrow" w:hAnsi="Aptos Narrow"/>
                      <w:color w:val="000000"/>
                      <w:sz w:val="22"/>
                      <w:szCs w:val="22"/>
                      <w:lang w:val="en-ZA" w:eastAsia="en-ZA"/>
                    </w:rPr>
                  </w:rPrChange>
                </w:rPr>
                <w:t>Determination of heat hazard; Thermal comfort metrics; combined climate exposures (historical)</w:t>
              </w:r>
            </w:ins>
          </w:p>
        </w:tc>
      </w:tr>
      <w:tr w:rsidR="006E7398" w:rsidRPr="002E4822" w14:paraId="04A89EE0" w14:textId="77777777" w:rsidTr="006E7398">
        <w:trPr>
          <w:trHeight w:val="870"/>
          <w:ins w:id="7843"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62CA6C36" w14:textId="77777777" w:rsidR="006E7398" w:rsidRPr="002E4822" w:rsidRDefault="006E7398" w:rsidP="006E7398">
            <w:pPr>
              <w:overflowPunct/>
              <w:autoSpaceDE/>
              <w:autoSpaceDN/>
              <w:adjustRightInd/>
              <w:rPr>
                <w:ins w:id="7844" w:author="Craig Parker" w:date="2024-08-07T12:22:00Z"/>
                <w:rFonts w:ascii="Nunito" w:hAnsi="Nunito"/>
                <w:color w:val="000000" w:themeColor="text1"/>
                <w:sz w:val="20"/>
                <w:lang w:val="en-ZA" w:eastAsia="en-ZA"/>
                <w:rPrChange w:id="7845" w:author="Craig Parker" w:date="2024-08-07T12:23:00Z">
                  <w:rPr>
                    <w:ins w:id="7846" w:author="Craig Parker" w:date="2024-08-07T12:22:00Z"/>
                    <w:rFonts w:ascii="Aptos Narrow" w:hAnsi="Aptos Narrow"/>
                    <w:color w:val="000000"/>
                    <w:sz w:val="22"/>
                    <w:szCs w:val="22"/>
                    <w:lang w:val="en-ZA" w:eastAsia="en-ZA"/>
                  </w:rPr>
                </w:rPrChange>
              </w:rPr>
            </w:pPr>
            <w:ins w:id="7847" w:author="Craig Parker" w:date="2024-08-07T12:22:00Z">
              <w:r w:rsidRPr="002E4822">
                <w:rPr>
                  <w:rFonts w:ascii="Nunito" w:hAnsi="Nunito"/>
                  <w:color w:val="000000" w:themeColor="text1"/>
                  <w:sz w:val="20"/>
                  <w:lang w:val="en-ZA" w:eastAsia="en-ZA"/>
                  <w:rPrChange w:id="7848" w:author="Craig Parker" w:date="2024-08-07T12:23:00Z">
                    <w:rPr>
                      <w:rFonts w:ascii="Aptos Narrow" w:hAnsi="Aptos Narrow"/>
                      <w:color w:val="000000"/>
                      <w:sz w:val="22"/>
                      <w:szCs w:val="22"/>
                      <w:lang w:val="en-ZA" w:eastAsia="en-ZA"/>
                    </w:rPr>
                  </w:rPrChange>
                </w:rPr>
                <w:t>Fifth-generation ECMWF high-res. Reanalysis ERA5-Land</w:t>
              </w:r>
            </w:ins>
          </w:p>
        </w:tc>
        <w:tc>
          <w:tcPr>
            <w:tcW w:w="1144" w:type="pct"/>
            <w:hideMark/>
          </w:tcPr>
          <w:p w14:paraId="0AA6303B"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49" w:author="Craig Parker" w:date="2024-08-07T12:22:00Z"/>
                <w:rFonts w:ascii="Nunito" w:hAnsi="Nunito"/>
                <w:color w:val="000000" w:themeColor="text1"/>
                <w:sz w:val="20"/>
                <w:lang w:val="en-ZA" w:eastAsia="en-ZA"/>
                <w:rPrChange w:id="7850" w:author="Craig Parker" w:date="2024-08-07T12:23:00Z">
                  <w:rPr>
                    <w:ins w:id="7851" w:author="Craig Parker" w:date="2024-08-07T12:22:00Z"/>
                    <w:rFonts w:ascii="Aptos Narrow" w:hAnsi="Aptos Narrow"/>
                    <w:color w:val="000000"/>
                    <w:sz w:val="22"/>
                    <w:szCs w:val="22"/>
                    <w:lang w:val="en-ZA" w:eastAsia="en-ZA"/>
                  </w:rPr>
                </w:rPrChange>
              </w:rPr>
            </w:pPr>
            <w:ins w:id="7852" w:author="Craig Parker" w:date="2024-08-07T12:22:00Z">
              <w:r w:rsidRPr="002E4822">
                <w:rPr>
                  <w:rFonts w:ascii="Nunito" w:hAnsi="Nunito"/>
                  <w:color w:val="000000" w:themeColor="text1"/>
                  <w:sz w:val="20"/>
                  <w:lang w:val="en-ZA" w:eastAsia="en-ZA"/>
                  <w:rPrChange w:id="7853" w:author="Craig Parker" w:date="2024-08-07T12:23:00Z">
                    <w:rPr>
                      <w:rFonts w:ascii="Aptos Narrow" w:hAnsi="Aptos Narrow"/>
                      <w:color w:val="000000"/>
                      <w:sz w:val="22"/>
                      <w:szCs w:val="22"/>
                      <w:lang w:val="en-ZA" w:eastAsia="en-ZA"/>
                    </w:rPr>
                  </w:rPrChange>
                </w:rPr>
                <w:t>A global reanalysis dataset combining observed data with the output of meteorological models. Contains hourly data from 1950 to present.</w:t>
              </w:r>
            </w:ins>
          </w:p>
        </w:tc>
        <w:tc>
          <w:tcPr>
            <w:tcW w:w="964" w:type="pct"/>
            <w:hideMark/>
          </w:tcPr>
          <w:p w14:paraId="24950E65"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54" w:author="Craig Parker" w:date="2024-08-07T12:22:00Z"/>
                <w:rFonts w:ascii="Nunito" w:hAnsi="Nunito"/>
                <w:color w:val="000000" w:themeColor="text1"/>
                <w:sz w:val="20"/>
                <w:lang w:val="en-ZA" w:eastAsia="en-ZA"/>
                <w:rPrChange w:id="7855" w:author="Craig Parker" w:date="2024-08-07T12:23:00Z">
                  <w:rPr>
                    <w:ins w:id="7856" w:author="Craig Parker" w:date="2024-08-07T12:22:00Z"/>
                    <w:rFonts w:ascii="Aptos Narrow" w:hAnsi="Aptos Narrow"/>
                    <w:color w:val="000000"/>
                    <w:sz w:val="22"/>
                    <w:szCs w:val="22"/>
                    <w:lang w:val="en-ZA" w:eastAsia="en-ZA"/>
                  </w:rPr>
                </w:rPrChange>
              </w:rPr>
            </w:pPr>
            <w:ins w:id="7857" w:author="Craig Parker" w:date="2024-08-07T12:22:00Z">
              <w:r w:rsidRPr="002E4822">
                <w:rPr>
                  <w:rFonts w:ascii="Nunito" w:hAnsi="Nunito"/>
                  <w:color w:val="000000" w:themeColor="text1"/>
                  <w:sz w:val="20"/>
                  <w:lang w:val="en-ZA" w:eastAsia="en-ZA"/>
                  <w:rPrChange w:id="7858" w:author="Craig Parker" w:date="2024-08-07T12:23:00Z">
                    <w:rPr>
                      <w:rFonts w:ascii="Aptos Narrow" w:hAnsi="Aptos Narrow"/>
                      <w:color w:val="000000"/>
                      <w:sz w:val="22"/>
                      <w:szCs w:val="22"/>
                      <w:lang w:val="en-ZA" w:eastAsia="en-ZA"/>
                    </w:rPr>
                  </w:rPrChange>
                </w:rPr>
                <w:t>Includes a range of surface and near-surface variables including: 2m temperature and dewpoint temperature, surface skin temperature, precipitation, near-surface winds, surface net thermal radiation.</w:t>
              </w:r>
            </w:ins>
          </w:p>
        </w:tc>
        <w:tc>
          <w:tcPr>
            <w:tcW w:w="963" w:type="pct"/>
            <w:hideMark/>
          </w:tcPr>
          <w:p w14:paraId="0555ECB2"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59" w:author="Craig Parker" w:date="2024-08-07T12:22:00Z"/>
                <w:rFonts w:ascii="Nunito" w:hAnsi="Nunito"/>
                <w:color w:val="000000" w:themeColor="text1"/>
                <w:sz w:val="20"/>
                <w:lang w:val="en-ZA" w:eastAsia="en-ZA"/>
                <w:rPrChange w:id="7860" w:author="Craig Parker" w:date="2024-08-07T12:23:00Z">
                  <w:rPr>
                    <w:ins w:id="7861" w:author="Craig Parker" w:date="2024-08-07T12:22:00Z"/>
                    <w:rFonts w:ascii="Aptos Narrow" w:hAnsi="Aptos Narrow"/>
                    <w:color w:val="000000"/>
                    <w:sz w:val="22"/>
                    <w:szCs w:val="22"/>
                    <w:lang w:val="en-ZA" w:eastAsia="en-ZA"/>
                  </w:rPr>
                </w:rPrChange>
              </w:rPr>
            </w:pPr>
            <w:ins w:id="7862" w:author="Craig Parker" w:date="2024-08-07T12:22:00Z">
              <w:r w:rsidRPr="002E4822">
                <w:rPr>
                  <w:rFonts w:ascii="Nunito" w:hAnsi="Nunito"/>
                  <w:color w:val="000000" w:themeColor="text1"/>
                  <w:sz w:val="20"/>
                  <w:lang w:val="en-ZA" w:eastAsia="en-ZA"/>
                  <w:rPrChange w:id="7863" w:author="Craig Parker" w:date="2024-08-07T12:23:00Z">
                    <w:rPr>
                      <w:rFonts w:ascii="Aptos Narrow" w:hAnsi="Aptos Narrow"/>
                      <w:color w:val="000000"/>
                      <w:sz w:val="22"/>
                      <w:szCs w:val="22"/>
                      <w:lang w:val="en-ZA" w:eastAsia="en-ZA"/>
                    </w:rPr>
                  </w:rPrChange>
                </w:rPr>
                <w:t>Spatial: Global coverage, 0.1 deg. Temporal: hourly 1950 - present</w:t>
              </w:r>
            </w:ins>
          </w:p>
        </w:tc>
        <w:tc>
          <w:tcPr>
            <w:tcW w:w="964" w:type="pct"/>
            <w:hideMark/>
          </w:tcPr>
          <w:p w14:paraId="4C661E63"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64" w:author="Craig Parker" w:date="2024-08-07T12:22:00Z"/>
                <w:rFonts w:ascii="Nunito" w:hAnsi="Nunito"/>
                <w:color w:val="000000" w:themeColor="text1"/>
                <w:sz w:val="20"/>
                <w:lang w:val="en-ZA" w:eastAsia="en-ZA"/>
                <w:rPrChange w:id="7865" w:author="Craig Parker" w:date="2024-08-07T12:23:00Z">
                  <w:rPr>
                    <w:ins w:id="7866" w:author="Craig Parker" w:date="2024-08-07T12:22:00Z"/>
                    <w:rFonts w:ascii="Aptos Narrow" w:hAnsi="Aptos Narrow"/>
                    <w:color w:val="000000"/>
                    <w:sz w:val="22"/>
                    <w:szCs w:val="22"/>
                    <w:lang w:val="en-ZA" w:eastAsia="en-ZA"/>
                  </w:rPr>
                </w:rPrChange>
              </w:rPr>
            </w:pPr>
            <w:ins w:id="7867" w:author="Craig Parker" w:date="2024-08-07T12:22:00Z">
              <w:r w:rsidRPr="002E4822">
                <w:rPr>
                  <w:rFonts w:ascii="Nunito" w:hAnsi="Nunito"/>
                  <w:color w:val="000000" w:themeColor="text1"/>
                  <w:sz w:val="20"/>
                  <w:lang w:val="en-ZA" w:eastAsia="en-ZA"/>
                  <w:rPrChange w:id="7868" w:author="Craig Parker" w:date="2024-08-07T12:23:00Z">
                    <w:rPr>
                      <w:rFonts w:ascii="Aptos Narrow" w:hAnsi="Aptos Narrow"/>
                      <w:color w:val="000000"/>
                      <w:sz w:val="22"/>
                      <w:szCs w:val="22"/>
                      <w:lang w:val="en-ZA" w:eastAsia="en-ZA"/>
                    </w:rPr>
                  </w:rPrChange>
                </w:rPr>
                <w:t>Determination of heat hazard; Thermal comfort metrics; combined climate exposures (historical)</w:t>
              </w:r>
            </w:ins>
          </w:p>
        </w:tc>
      </w:tr>
      <w:tr w:rsidR="006E7398" w:rsidRPr="002E4822" w14:paraId="42D5DC0D" w14:textId="77777777" w:rsidTr="006E7398">
        <w:trPr>
          <w:trHeight w:val="870"/>
          <w:ins w:id="7869"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53E3A1DC" w14:textId="77777777" w:rsidR="006E7398" w:rsidRPr="002E4822" w:rsidRDefault="006E7398" w:rsidP="006E7398">
            <w:pPr>
              <w:overflowPunct/>
              <w:autoSpaceDE/>
              <w:autoSpaceDN/>
              <w:adjustRightInd/>
              <w:rPr>
                <w:ins w:id="7870" w:author="Craig Parker" w:date="2024-08-07T12:22:00Z"/>
                <w:rFonts w:ascii="Nunito" w:hAnsi="Nunito"/>
                <w:color w:val="000000" w:themeColor="text1"/>
                <w:sz w:val="20"/>
                <w:lang w:val="en-ZA" w:eastAsia="en-ZA"/>
                <w:rPrChange w:id="7871" w:author="Craig Parker" w:date="2024-08-07T12:23:00Z">
                  <w:rPr>
                    <w:ins w:id="7872" w:author="Craig Parker" w:date="2024-08-07T12:22:00Z"/>
                    <w:rFonts w:ascii="Aptos Narrow" w:hAnsi="Aptos Narrow"/>
                    <w:color w:val="000000"/>
                    <w:sz w:val="22"/>
                    <w:szCs w:val="22"/>
                    <w:lang w:val="en-ZA" w:eastAsia="en-ZA"/>
                  </w:rPr>
                </w:rPrChange>
              </w:rPr>
            </w:pPr>
            <w:ins w:id="7873" w:author="Craig Parker" w:date="2024-08-07T12:22:00Z">
              <w:r w:rsidRPr="002E4822">
                <w:rPr>
                  <w:rFonts w:ascii="Nunito" w:hAnsi="Nunito"/>
                  <w:color w:val="000000" w:themeColor="text1"/>
                  <w:sz w:val="20"/>
                  <w:lang w:val="en-ZA" w:eastAsia="en-ZA"/>
                  <w:rPrChange w:id="7874" w:author="Craig Parker" w:date="2024-08-07T12:23:00Z">
                    <w:rPr>
                      <w:rFonts w:ascii="Aptos Narrow" w:hAnsi="Aptos Narrow"/>
                      <w:color w:val="000000"/>
                      <w:sz w:val="22"/>
                      <w:szCs w:val="22"/>
                      <w:lang w:val="en-ZA" w:eastAsia="en-ZA"/>
                    </w:rPr>
                  </w:rPrChange>
                </w:rPr>
                <w:lastRenderedPageBreak/>
                <w:t>WATCH Forcing Data methodology applied to ERA5 (WFDE5)</w:t>
              </w:r>
            </w:ins>
          </w:p>
        </w:tc>
        <w:tc>
          <w:tcPr>
            <w:tcW w:w="1144" w:type="pct"/>
            <w:hideMark/>
          </w:tcPr>
          <w:p w14:paraId="5EC54E62"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75" w:author="Craig Parker" w:date="2024-08-07T12:22:00Z"/>
                <w:rFonts w:ascii="Nunito" w:hAnsi="Nunito"/>
                <w:color w:val="000000" w:themeColor="text1"/>
                <w:sz w:val="20"/>
                <w:lang w:val="en-ZA" w:eastAsia="en-ZA"/>
                <w:rPrChange w:id="7876" w:author="Craig Parker" w:date="2024-08-07T12:23:00Z">
                  <w:rPr>
                    <w:ins w:id="7877" w:author="Craig Parker" w:date="2024-08-07T12:22:00Z"/>
                    <w:rFonts w:ascii="Aptos Narrow" w:hAnsi="Aptos Narrow"/>
                    <w:color w:val="000000"/>
                    <w:sz w:val="22"/>
                    <w:szCs w:val="22"/>
                    <w:lang w:val="en-ZA" w:eastAsia="en-ZA"/>
                  </w:rPr>
                </w:rPrChange>
              </w:rPr>
            </w:pPr>
            <w:ins w:id="7878" w:author="Craig Parker" w:date="2024-08-07T12:22:00Z">
              <w:r w:rsidRPr="002E4822">
                <w:rPr>
                  <w:rFonts w:ascii="Nunito" w:hAnsi="Nunito"/>
                  <w:color w:val="000000" w:themeColor="text1"/>
                  <w:sz w:val="20"/>
                  <w:lang w:val="en-ZA" w:eastAsia="en-ZA"/>
                  <w:rPrChange w:id="7879" w:author="Craig Parker" w:date="2024-08-07T12:23:00Z">
                    <w:rPr>
                      <w:rFonts w:ascii="Aptos Narrow" w:hAnsi="Aptos Narrow"/>
                      <w:color w:val="000000"/>
                      <w:sz w:val="22"/>
                      <w:szCs w:val="22"/>
                      <w:lang w:val="en-ZA" w:eastAsia="en-ZA"/>
                    </w:rPr>
                  </w:rPrChange>
                </w:rPr>
                <w:t>A global bias-corrected reconstruction of near-surface meteorological variables derived from the ERA5.</w:t>
              </w:r>
            </w:ins>
          </w:p>
        </w:tc>
        <w:tc>
          <w:tcPr>
            <w:tcW w:w="964" w:type="pct"/>
            <w:hideMark/>
          </w:tcPr>
          <w:p w14:paraId="525D0128"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80" w:author="Craig Parker" w:date="2024-08-07T12:22:00Z"/>
                <w:rFonts w:ascii="Nunito" w:hAnsi="Nunito"/>
                <w:color w:val="000000" w:themeColor="text1"/>
                <w:sz w:val="20"/>
                <w:lang w:val="en-ZA" w:eastAsia="en-ZA"/>
                <w:rPrChange w:id="7881" w:author="Craig Parker" w:date="2024-08-07T12:23:00Z">
                  <w:rPr>
                    <w:ins w:id="7882" w:author="Craig Parker" w:date="2024-08-07T12:22:00Z"/>
                    <w:rFonts w:ascii="Aptos Narrow" w:hAnsi="Aptos Narrow"/>
                    <w:color w:val="000000"/>
                    <w:sz w:val="22"/>
                    <w:szCs w:val="22"/>
                    <w:lang w:val="en-ZA" w:eastAsia="en-ZA"/>
                  </w:rPr>
                </w:rPrChange>
              </w:rPr>
            </w:pPr>
            <w:ins w:id="7883" w:author="Craig Parker" w:date="2024-08-07T12:22:00Z">
              <w:r w:rsidRPr="002E4822">
                <w:rPr>
                  <w:rFonts w:ascii="Nunito" w:hAnsi="Nunito"/>
                  <w:color w:val="000000" w:themeColor="text1"/>
                  <w:sz w:val="20"/>
                  <w:lang w:val="en-ZA" w:eastAsia="en-ZA"/>
                  <w:rPrChange w:id="7884" w:author="Craig Parker" w:date="2024-08-07T12:23:00Z">
                    <w:rPr>
                      <w:rFonts w:ascii="Aptos Narrow" w:hAnsi="Aptos Narrow"/>
                      <w:color w:val="000000"/>
                      <w:sz w:val="22"/>
                      <w:szCs w:val="22"/>
                      <w:lang w:val="en-ZA" w:eastAsia="en-ZA"/>
                    </w:rPr>
                  </w:rPrChange>
                </w:rPr>
                <w:t xml:space="preserve">Includes a range of surface and near-surface variables </w:t>
              </w:r>
              <w:proofErr w:type="gramStart"/>
              <w:r w:rsidRPr="002E4822">
                <w:rPr>
                  <w:rFonts w:ascii="Nunito" w:hAnsi="Nunito"/>
                  <w:color w:val="000000" w:themeColor="text1"/>
                  <w:sz w:val="20"/>
                  <w:lang w:val="en-ZA" w:eastAsia="en-ZA"/>
                  <w:rPrChange w:id="7885" w:author="Craig Parker" w:date="2024-08-07T12:23:00Z">
                    <w:rPr>
                      <w:rFonts w:ascii="Aptos Narrow" w:hAnsi="Aptos Narrow"/>
                      <w:color w:val="000000"/>
                      <w:sz w:val="22"/>
                      <w:szCs w:val="22"/>
                      <w:lang w:val="en-ZA" w:eastAsia="en-ZA"/>
                    </w:rPr>
                  </w:rPrChange>
                </w:rPr>
                <w:t>including:</w:t>
              </w:r>
              <w:proofErr w:type="gramEnd"/>
              <w:r w:rsidRPr="002E4822">
                <w:rPr>
                  <w:rFonts w:ascii="Nunito" w:hAnsi="Nunito"/>
                  <w:color w:val="000000" w:themeColor="text1"/>
                  <w:sz w:val="20"/>
                  <w:lang w:val="en-ZA" w:eastAsia="en-ZA"/>
                  <w:rPrChange w:id="7886" w:author="Craig Parker" w:date="2024-08-07T12:23:00Z">
                    <w:rPr>
                      <w:rFonts w:ascii="Aptos Narrow" w:hAnsi="Aptos Narrow"/>
                      <w:color w:val="000000"/>
                      <w:sz w:val="22"/>
                      <w:szCs w:val="22"/>
                      <w:lang w:val="en-ZA" w:eastAsia="en-ZA"/>
                    </w:rPr>
                  </w:rPrChange>
                </w:rPr>
                <w:t xml:space="preserve"> near surface air temperature, specific humidity, rainfall, wind speed, air pressure and surface longwave and shortwave radiation</w:t>
              </w:r>
            </w:ins>
          </w:p>
        </w:tc>
        <w:tc>
          <w:tcPr>
            <w:tcW w:w="963" w:type="pct"/>
            <w:hideMark/>
          </w:tcPr>
          <w:p w14:paraId="55024986"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87" w:author="Craig Parker" w:date="2024-08-07T12:22:00Z"/>
                <w:rFonts w:ascii="Nunito" w:hAnsi="Nunito"/>
                <w:color w:val="000000" w:themeColor="text1"/>
                <w:sz w:val="20"/>
                <w:lang w:val="en-ZA" w:eastAsia="en-ZA"/>
                <w:rPrChange w:id="7888" w:author="Craig Parker" w:date="2024-08-07T12:23:00Z">
                  <w:rPr>
                    <w:ins w:id="7889" w:author="Craig Parker" w:date="2024-08-07T12:22:00Z"/>
                    <w:rFonts w:ascii="Aptos Narrow" w:hAnsi="Aptos Narrow"/>
                    <w:color w:val="000000"/>
                    <w:sz w:val="22"/>
                    <w:szCs w:val="22"/>
                    <w:lang w:val="en-ZA" w:eastAsia="en-ZA"/>
                  </w:rPr>
                </w:rPrChange>
              </w:rPr>
            </w:pPr>
            <w:ins w:id="7890" w:author="Craig Parker" w:date="2024-08-07T12:22:00Z">
              <w:r w:rsidRPr="002E4822">
                <w:rPr>
                  <w:rFonts w:ascii="Nunito" w:hAnsi="Nunito"/>
                  <w:color w:val="000000" w:themeColor="text1"/>
                  <w:sz w:val="20"/>
                  <w:lang w:val="en-ZA" w:eastAsia="en-ZA"/>
                  <w:rPrChange w:id="7891" w:author="Craig Parker" w:date="2024-08-07T12:23:00Z">
                    <w:rPr>
                      <w:rFonts w:ascii="Aptos Narrow" w:hAnsi="Aptos Narrow"/>
                      <w:color w:val="000000"/>
                      <w:sz w:val="22"/>
                      <w:szCs w:val="22"/>
                      <w:lang w:val="en-ZA" w:eastAsia="en-ZA"/>
                    </w:rPr>
                  </w:rPrChange>
                </w:rPr>
                <w:t>Spatial: Global land Temporal: Hourly 1979 - 2019</w:t>
              </w:r>
            </w:ins>
          </w:p>
        </w:tc>
        <w:tc>
          <w:tcPr>
            <w:tcW w:w="964" w:type="pct"/>
            <w:hideMark/>
          </w:tcPr>
          <w:p w14:paraId="53CB8C65"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92" w:author="Craig Parker" w:date="2024-08-07T12:22:00Z"/>
                <w:rFonts w:ascii="Nunito" w:hAnsi="Nunito"/>
                <w:color w:val="000000" w:themeColor="text1"/>
                <w:sz w:val="20"/>
                <w:lang w:val="en-ZA" w:eastAsia="en-ZA"/>
                <w:rPrChange w:id="7893" w:author="Craig Parker" w:date="2024-08-07T12:23:00Z">
                  <w:rPr>
                    <w:ins w:id="7894" w:author="Craig Parker" w:date="2024-08-07T12:22:00Z"/>
                    <w:rFonts w:ascii="Aptos Narrow" w:hAnsi="Aptos Narrow"/>
                    <w:color w:val="000000"/>
                    <w:sz w:val="22"/>
                    <w:szCs w:val="22"/>
                    <w:lang w:val="en-ZA" w:eastAsia="en-ZA"/>
                  </w:rPr>
                </w:rPrChange>
              </w:rPr>
            </w:pPr>
            <w:ins w:id="7895" w:author="Craig Parker" w:date="2024-08-07T12:22:00Z">
              <w:r w:rsidRPr="002E4822">
                <w:rPr>
                  <w:rFonts w:ascii="Nunito" w:hAnsi="Nunito"/>
                  <w:color w:val="000000" w:themeColor="text1"/>
                  <w:sz w:val="20"/>
                  <w:lang w:val="en-ZA" w:eastAsia="en-ZA"/>
                  <w:rPrChange w:id="7896" w:author="Craig Parker" w:date="2024-08-07T12:23:00Z">
                    <w:rPr>
                      <w:rFonts w:ascii="Aptos Narrow" w:hAnsi="Aptos Narrow"/>
                      <w:color w:val="000000"/>
                      <w:sz w:val="22"/>
                      <w:szCs w:val="22"/>
                      <w:lang w:val="en-ZA" w:eastAsia="en-ZA"/>
                    </w:rPr>
                  </w:rPrChange>
                </w:rPr>
                <w:t>Determination of heat hazard; Thermal comfort metrics; combined climate exposures (historical)</w:t>
              </w:r>
            </w:ins>
          </w:p>
        </w:tc>
      </w:tr>
      <w:tr w:rsidR="006E7398" w:rsidRPr="002E4822" w14:paraId="6A1AF4C9" w14:textId="77777777" w:rsidTr="006E7398">
        <w:trPr>
          <w:trHeight w:val="580"/>
          <w:ins w:id="7897"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2167C501" w14:textId="77777777" w:rsidR="006E7398" w:rsidRPr="002E4822" w:rsidRDefault="006E7398" w:rsidP="006E7398">
            <w:pPr>
              <w:overflowPunct/>
              <w:autoSpaceDE/>
              <w:autoSpaceDN/>
              <w:adjustRightInd/>
              <w:rPr>
                <w:ins w:id="7898" w:author="Craig Parker" w:date="2024-08-07T12:22:00Z"/>
                <w:rFonts w:ascii="Nunito" w:hAnsi="Nunito"/>
                <w:color w:val="000000" w:themeColor="text1"/>
                <w:sz w:val="20"/>
                <w:lang w:val="en-ZA" w:eastAsia="en-ZA"/>
                <w:rPrChange w:id="7899" w:author="Craig Parker" w:date="2024-08-07T12:23:00Z">
                  <w:rPr>
                    <w:ins w:id="7900" w:author="Craig Parker" w:date="2024-08-07T12:22:00Z"/>
                    <w:rFonts w:ascii="Aptos Narrow" w:hAnsi="Aptos Narrow"/>
                    <w:color w:val="000000"/>
                    <w:sz w:val="22"/>
                    <w:szCs w:val="22"/>
                    <w:lang w:val="en-ZA" w:eastAsia="en-ZA"/>
                  </w:rPr>
                </w:rPrChange>
              </w:rPr>
            </w:pPr>
            <w:ins w:id="7901" w:author="Craig Parker" w:date="2024-08-07T12:22:00Z">
              <w:r w:rsidRPr="002E4822">
                <w:rPr>
                  <w:rFonts w:ascii="Nunito" w:hAnsi="Nunito"/>
                  <w:color w:val="000000" w:themeColor="text1"/>
                  <w:sz w:val="20"/>
                  <w:lang w:val="en-ZA" w:eastAsia="en-ZA"/>
                  <w:rPrChange w:id="7902" w:author="Craig Parker" w:date="2024-08-07T12:23:00Z">
                    <w:rPr>
                      <w:rFonts w:ascii="Aptos Narrow" w:hAnsi="Aptos Narrow"/>
                      <w:color w:val="000000"/>
                      <w:sz w:val="22"/>
                      <w:szCs w:val="22"/>
                      <w:lang w:val="en-ZA" w:eastAsia="en-ZA"/>
                    </w:rPr>
                  </w:rPrChange>
                </w:rPr>
                <w:t>Temperature and precipitation gridded data for global and regional domains derived from in-situ and satellite observations</w:t>
              </w:r>
            </w:ins>
          </w:p>
        </w:tc>
        <w:tc>
          <w:tcPr>
            <w:tcW w:w="1144" w:type="pct"/>
            <w:hideMark/>
          </w:tcPr>
          <w:p w14:paraId="24FD6885"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03" w:author="Craig Parker" w:date="2024-08-07T12:22:00Z"/>
                <w:rFonts w:ascii="Nunito" w:hAnsi="Nunito"/>
                <w:color w:val="000000" w:themeColor="text1"/>
                <w:sz w:val="20"/>
                <w:lang w:val="en-ZA" w:eastAsia="en-ZA"/>
                <w:rPrChange w:id="7904" w:author="Craig Parker" w:date="2024-08-07T12:23:00Z">
                  <w:rPr>
                    <w:ins w:id="7905" w:author="Craig Parker" w:date="2024-08-07T12:22:00Z"/>
                    <w:rFonts w:ascii="Aptos Narrow" w:hAnsi="Aptos Narrow"/>
                    <w:color w:val="000000"/>
                    <w:sz w:val="22"/>
                    <w:szCs w:val="22"/>
                    <w:lang w:val="en-ZA" w:eastAsia="en-ZA"/>
                  </w:rPr>
                </w:rPrChange>
              </w:rPr>
            </w:pPr>
            <w:ins w:id="7906" w:author="Craig Parker" w:date="2024-08-07T12:22:00Z">
              <w:r w:rsidRPr="002E4822">
                <w:rPr>
                  <w:rFonts w:ascii="Nunito" w:hAnsi="Nunito"/>
                  <w:color w:val="000000" w:themeColor="text1"/>
                  <w:sz w:val="20"/>
                  <w:lang w:val="en-ZA" w:eastAsia="en-ZA"/>
                  <w:rPrChange w:id="7907" w:author="Craig Parker" w:date="2024-08-07T12:23:00Z">
                    <w:rPr>
                      <w:rFonts w:ascii="Aptos Narrow" w:hAnsi="Aptos Narrow"/>
                      <w:color w:val="000000"/>
                      <w:sz w:val="22"/>
                      <w:szCs w:val="22"/>
                      <w:lang w:val="en-ZA" w:eastAsia="en-ZA"/>
                    </w:rPr>
                  </w:rPrChange>
                </w:rPr>
                <w:t>Temperature and precipitation from different datasets including: GISTEMP, Berkeley Earth, CPC and CPC-CONUS, CHIRPS, IMERG, CMORPH, GPCC and CRU</w:t>
              </w:r>
            </w:ins>
          </w:p>
        </w:tc>
        <w:tc>
          <w:tcPr>
            <w:tcW w:w="964" w:type="pct"/>
            <w:hideMark/>
          </w:tcPr>
          <w:p w14:paraId="289F6FCA"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08" w:author="Craig Parker" w:date="2024-08-07T12:22:00Z"/>
                <w:rFonts w:ascii="Nunito" w:hAnsi="Nunito"/>
                <w:color w:val="000000" w:themeColor="text1"/>
                <w:sz w:val="20"/>
                <w:lang w:val="en-ZA" w:eastAsia="en-ZA"/>
                <w:rPrChange w:id="7909" w:author="Craig Parker" w:date="2024-08-07T12:23:00Z">
                  <w:rPr>
                    <w:ins w:id="7910" w:author="Craig Parker" w:date="2024-08-07T12:22:00Z"/>
                    <w:rFonts w:ascii="Aptos Narrow" w:hAnsi="Aptos Narrow"/>
                    <w:color w:val="000000"/>
                    <w:sz w:val="22"/>
                    <w:szCs w:val="22"/>
                    <w:lang w:val="en-ZA" w:eastAsia="en-ZA"/>
                  </w:rPr>
                </w:rPrChange>
              </w:rPr>
            </w:pPr>
            <w:ins w:id="7911" w:author="Craig Parker" w:date="2024-08-07T12:22:00Z">
              <w:r w:rsidRPr="002E4822">
                <w:rPr>
                  <w:rFonts w:ascii="Nunito" w:hAnsi="Nunito"/>
                  <w:color w:val="000000" w:themeColor="text1"/>
                  <w:sz w:val="20"/>
                  <w:lang w:val="en-ZA" w:eastAsia="en-ZA"/>
                  <w:rPrChange w:id="7912" w:author="Craig Parker" w:date="2024-08-07T12:23:00Z">
                    <w:rPr>
                      <w:rFonts w:ascii="Aptos Narrow" w:hAnsi="Aptos Narrow"/>
                      <w:color w:val="000000"/>
                      <w:sz w:val="22"/>
                      <w:szCs w:val="22"/>
                      <w:lang w:val="en-ZA" w:eastAsia="en-ZA"/>
                    </w:rPr>
                  </w:rPrChange>
                </w:rPr>
                <w:t>Precipitation, maximum, mean and minimum temperature</w:t>
              </w:r>
            </w:ins>
          </w:p>
        </w:tc>
        <w:tc>
          <w:tcPr>
            <w:tcW w:w="963" w:type="pct"/>
            <w:hideMark/>
          </w:tcPr>
          <w:p w14:paraId="07905813"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13" w:author="Craig Parker" w:date="2024-08-07T12:22:00Z"/>
                <w:rFonts w:ascii="Nunito" w:hAnsi="Nunito"/>
                <w:color w:val="000000" w:themeColor="text1"/>
                <w:sz w:val="20"/>
                <w:lang w:val="en-ZA" w:eastAsia="en-ZA"/>
                <w:rPrChange w:id="7914" w:author="Craig Parker" w:date="2024-08-07T12:23:00Z">
                  <w:rPr>
                    <w:ins w:id="7915" w:author="Craig Parker" w:date="2024-08-07T12:22:00Z"/>
                    <w:rFonts w:ascii="Aptos Narrow" w:hAnsi="Aptos Narrow"/>
                    <w:color w:val="000000"/>
                    <w:sz w:val="22"/>
                    <w:szCs w:val="22"/>
                    <w:lang w:val="en-ZA" w:eastAsia="en-ZA"/>
                  </w:rPr>
                </w:rPrChange>
              </w:rPr>
            </w:pPr>
            <w:ins w:id="7916" w:author="Craig Parker" w:date="2024-08-07T12:22:00Z">
              <w:r w:rsidRPr="002E4822">
                <w:rPr>
                  <w:rFonts w:ascii="Nunito" w:hAnsi="Nunito"/>
                  <w:color w:val="000000" w:themeColor="text1"/>
                  <w:sz w:val="20"/>
                  <w:lang w:val="en-ZA" w:eastAsia="en-ZA"/>
                  <w:rPrChange w:id="7917" w:author="Craig Parker" w:date="2024-08-07T12:23:00Z">
                    <w:rPr>
                      <w:rFonts w:ascii="Aptos Narrow" w:hAnsi="Aptos Narrow"/>
                      <w:color w:val="000000"/>
                      <w:sz w:val="22"/>
                      <w:szCs w:val="22"/>
                      <w:lang w:val="en-ZA" w:eastAsia="en-ZA"/>
                    </w:rPr>
                  </w:rPrChange>
                </w:rPr>
                <w:t>Spatial: Global, quasi-global, Africa depending on the dataset. Temporal: daily or monthly depending on the dataset</w:t>
              </w:r>
            </w:ins>
          </w:p>
        </w:tc>
        <w:tc>
          <w:tcPr>
            <w:tcW w:w="964" w:type="pct"/>
            <w:hideMark/>
          </w:tcPr>
          <w:p w14:paraId="478F9383"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18" w:author="Craig Parker" w:date="2024-08-07T12:22:00Z"/>
                <w:rFonts w:ascii="Nunito" w:hAnsi="Nunito"/>
                <w:color w:val="000000" w:themeColor="text1"/>
                <w:sz w:val="20"/>
                <w:lang w:val="en-ZA" w:eastAsia="en-ZA"/>
                <w:rPrChange w:id="7919" w:author="Craig Parker" w:date="2024-08-07T12:23:00Z">
                  <w:rPr>
                    <w:ins w:id="7920" w:author="Craig Parker" w:date="2024-08-07T12:22:00Z"/>
                    <w:rFonts w:ascii="Aptos Narrow" w:hAnsi="Aptos Narrow"/>
                    <w:color w:val="000000"/>
                    <w:sz w:val="22"/>
                    <w:szCs w:val="22"/>
                    <w:lang w:val="en-ZA" w:eastAsia="en-ZA"/>
                  </w:rPr>
                </w:rPrChange>
              </w:rPr>
            </w:pPr>
            <w:ins w:id="7921" w:author="Craig Parker" w:date="2024-08-07T12:22:00Z">
              <w:r w:rsidRPr="002E4822">
                <w:rPr>
                  <w:rFonts w:ascii="Nunito" w:hAnsi="Nunito"/>
                  <w:color w:val="000000" w:themeColor="text1"/>
                  <w:sz w:val="20"/>
                  <w:lang w:val="en-ZA" w:eastAsia="en-ZA"/>
                  <w:rPrChange w:id="7922" w:author="Craig Parker" w:date="2024-08-07T12:23:00Z">
                    <w:rPr>
                      <w:rFonts w:ascii="Aptos Narrow" w:hAnsi="Aptos Narrow"/>
                      <w:color w:val="000000"/>
                      <w:sz w:val="22"/>
                      <w:szCs w:val="22"/>
                      <w:lang w:val="en-ZA" w:eastAsia="en-ZA"/>
                    </w:rPr>
                  </w:rPrChange>
                </w:rPr>
                <w:t>Determination of heat hazard; Thermal comfort metrics; combined climate exposures (historical)</w:t>
              </w:r>
            </w:ins>
          </w:p>
        </w:tc>
      </w:tr>
      <w:tr w:rsidR="006E7398" w:rsidRPr="002E4822" w14:paraId="766E6AD4" w14:textId="77777777" w:rsidTr="006E7398">
        <w:trPr>
          <w:trHeight w:val="580"/>
          <w:ins w:id="7923"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272DA7F3" w14:textId="77777777" w:rsidR="006E7398" w:rsidRPr="002E4822" w:rsidRDefault="006E7398" w:rsidP="006E7398">
            <w:pPr>
              <w:overflowPunct/>
              <w:autoSpaceDE/>
              <w:autoSpaceDN/>
              <w:adjustRightInd/>
              <w:rPr>
                <w:ins w:id="7924" w:author="Craig Parker" w:date="2024-08-07T12:22:00Z"/>
                <w:rFonts w:ascii="Nunito" w:hAnsi="Nunito"/>
                <w:color w:val="000000" w:themeColor="text1"/>
                <w:sz w:val="20"/>
                <w:lang w:val="en-ZA" w:eastAsia="en-ZA"/>
                <w:rPrChange w:id="7925" w:author="Craig Parker" w:date="2024-08-07T12:23:00Z">
                  <w:rPr>
                    <w:ins w:id="7926" w:author="Craig Parker" w:date="2024-08-07T12:22:00Z"/>
                    <w:rFonts w:ascii="Aptos Narrow" w:hAnsi="Aptos Narrow"/>
                    <w:color w:val="000000"/>
                    <w:sz w:val="22"/>
                    <w:szCs w:val="22"/>
                    <w:lang w:val="en-ZA" w:eastAsia="en-ZA"/>
                  </w:rPr>
                </w:rPrChange>
              </w:rPr>
            </w:pPr>
            <w:ins w:id="7927" w:author="Craig Parker" w:date="2024-08-07T12:22:00Z">
              <w:r w:rsidRPr="002E4822">
                <w:rPr>
                  <w:rFonts w:ascii="Nunito" w:hAnsi="Nunito"/>
                  <w:color w:val="000000" w:themeColor="text1"/>
                  <w:sz w:val="20"/>
                  <w:lang w:val="en-ZA" w:eastAsia="en-ZA"/>
                  <w:rPrChange w:id="7928" w:author="Craig Parker" w:date="2024-08-07T12:23:00Z">
                    <w:rPr>
                      <w:rFonts w:ascii="Aptos Narrow" w:hAnsi="Aptos Narrow"/>
                      <w:color w:val="000000"/>
                      <w:sz w:val="22"/>
                      <w:szCs w:val="22"/>
                      <w:lang w:val="en-ZA" w:eastAsia="en-ZA"/>
                    </w:rPr>
                  </w:rPrChange>
                </w:rPr>
                <w:t>Copernicus S2S seasonal forecast data</w:t>
              </w:r>
            </w:ins>
          </w:p>
        </w:tc>
        <w:tc>
          <w:tcPr>
            <w:tcW w:w="1144" w:type="pct"/>
            <w:hideMark/>
          </w:tcPr>
          <w:p w14:paraId="1D90E275"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29" w:author="Craig Parker" w:date="2024-08-07T12:22:00Z"/>
                <w:rFonts w:ascii="Nunito" w:hAnsi="Nunito"/>
                <w:color w:val="000000" w:themeColor="text1"/>
                <w:sz w:val="20"/>
                <w:lang w:val="en-ZA" w:eastAsia="en-ZA"/>
                <w:rPrChange w:id="7930" w:author="Craig Parker" w:date="2024-08-07T12:23:00Z">
                  <w:rPr>
                    <w:ins w:id="7931" w:author="Craig Parker" w:date="2024-08-07T12:22:00Z"/>
                    <w:rFonts w:ascii="Aptos Narrow" w:hAnsi="Aptos Narrow"/>
                    <w:color w:val="000000"/>
                    <w:sz w:val="22"/>
                    <w:szCs w:val="22"/>
                    <w:lang w:val="en-ZA" w:eastAsia="en-ZA"/>
                  </w:rPr>
                </w:rPrChange>
              </w:rPr>
            </w:pPr>
            <w:ins w:id="7932" w:author="Craig Parker" w:date="2024-08-07T12:22:00Z">
              <w:r w:rsidRPr="002E4822">
                <w:rPr>
                  <w:rFonts w:ascii="Nunito" w:hAnsi="Nunito"/>
                  <w:color w:val="000000" w:themeColor="text1"/>
                  <w:sz w:val="20"/>
                  <w:lang w:val="en-ZA" w:eastAsia="en-ZA"/>
                  <w:rPrChange w:id="7933" w:author="Craig Parker" w:date="2024-08-07T12:23:00Z">
                    <w:rPr>
                      <w:rFonts w:ascii="Aptos Narrow" w:hAnsi="Aptos Narrow"/>
                      <w:color w:val="000000"/>
                      <w:sz w:val="22"/>
                      <w:szCs w:val="22"/>
                      <w:lang w:val="en-ZA" w:eastAsia="en-ZA"/>
                    </w:rPr>
                  </w:rPrChange>
                </w:rPr>
                <w:t>Model outputs forecasting climate conditions over the three months following the forecast initialization</w:t>
              </w:r>
            </w:ins>
          </w:p>
        </w:tc>
        <w:tc>
          <w:tcPr>
            <w:tcW w:w="964" w:type="pct"/>
            <w:hideMark/>
          </w:tcPr>
          <w:p w14:paraId="5A4C596D"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34" w:author="Craig Parker" w:date="2024-08-07T12:22:00Z"/>
                <w:rFonts w:ascii="Nunito" w:hAnsi="Nunito"/>
                <w:color w:val="000000" w:themeColor="text1"/>
                <w:sz w:val="20"/>
                <w:lang w:val="en-ZA" w:eastAsia="en-ZA"/>
                <w:rPrChange w:id="7935" w:author="Craig Parker" w:date="2024-08-07T12:23:00Z">
                  <w:rPr>
                    <w:ins w:id="7936" w:author="Craig Parker" w:date="2024-08-07T12:22:00Z"/>
                    <w:rFonts w:ascii="Aptos Narrow" w:hAnsi="Aptos Narrow"/>
                    <w:color w:val="000000"/>
                    <w:sz w:val="22"/>
                    <w:szCs w:val="22"/>
                    <w:lang w:val="en-ZA" w:eastAsia="en-ZA"/>
                  </w:rPr>
                </w:rPrChange>
              </w:rPr>
            </w:pPr>
            <w:ins w:id="7937" w:author="Craig Parker" w:date="2024-08-07T12:22:00Z">
              <w:r w:rsidRPr="002E4822">
                <w:rPr>
                  <w:rFonts w:ascii="Nunito" w:hAnsi="Nunito"/>
                  <w:color w:val="000000" w:themeColor="text1"/>
                  <w:sz w:val="20"/>
                  <w:lang w:val="en-ZA" w:eastAsia="en-ZA"/>
                  <w:rPrChange w:id="7938" w:author="Craig Parker" w:date="2024-08-07T12:23:00Z">
                    <w:rPr>
                      <w:rFonts w:ascii="Aptos Narrow" w:hAnsi="Aptos Narrow"/>
                      <w:color w:val="000000"/>
                      <w:sz w:val="22"/>
                      <w:szCs w:val="22"/>
                      <w:lang w:val="en-ZA" w:eastAsia="en-ZA"/>
                    </w:rPr>
                  </w:rPrChange>
                </w:rPr>
                <w:t>Temperature 2m above ground (min, max), Daily precipitation (total)</w:t>
              </w:r>
            </w:ins>
          </w:p>
        </w:tc>
        <w:tc>
          <w:tcPr>
            <w:tcW w:w="963" w:type="pct"/>
            <w:hideMark/>
          </w:tcPr>
          <w:p w14:paraId="3E0F89E8"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39" w:author="Craig Parker" w:date="2024-08-07T12:22:00Z"/>
                <w:rFonts w:ascii="Nunito" w:hAnsi="Nunito"/>
                <w:color w:val="000000" w:themeColor="text1"/>
                <w:sz w:val="20"/>
                <w:lang w:val="en-ZA" w:eastAsia="en-ZA"/>
                <w:rPrChange w:id="7940" w:author="Craig Parker" w:date="2024-08-07T12:23:00Z">
                  <w:rPr>
                    <w:ins w:id="7941" w:author="Craig Parker" w:date="2024-08-07T12:22:00Z"/>
                    <w:rFonts w:ascii="Aptos Narrow" w:hAnsi="Aptos Narrow"/>
                    <w:color w:val="000000"/>
                    <w:sz w:val="22"/>
                    <w:szCs w:val="22"/>
                    <w:lang w:val="en-ZA" w:eastAsia="en-ZA"/>
                  </w:rPr>
                </w:rPrChange>
              </w:rPr>
            </w:pPr>
            <w:ins w:id="7942" w:author="Craig Parker" w:date="2024-08-07T12:22:00Z">
              <w:r w:rsidRPr="002E4822">
                <w:rPr>
                  <w:rFonts w:ascii="Nunito" w:hAnsi="Nunito"/>
                  <w:color w:val="000000" w:themeColor="text1"/>
                  <w:sz w:val="20"/>
                  <w:lang w:val="en-ZA" w:eastAsia="en-ZA"/>
                  <w:rPrChange w:id="7943" w:author="Craig Parker" w:date="2024-08-07T12:23:00Z">
                    <w:rPr>
                      <w:rFonts w:ascii="Aptos Narrow" w:hAnsi="Aptos Narrow"/>
                      <w:color w:val="000000"/>
                      <w:sz w:val="22"/>
                      <w:szCs w:val="22"/>
                      <w:lang w:val="en-ZA" w:eastAsia="en-ZA"/>
                    </w:rPr>
                  </w:rPrChange>
                </w:rPr>
                <w:t>Temporal: daily</w:t>
              </w:r>
            </w:ins>
          </w:p>
        </w:tc>
        <w:tc>
          <w:tcPr>
            <w:tcW w:w="964" w:type="pct"/>
            <w:hideMark/>
          </w:tcPr>
          <w:p w14:paraId="752A64EA"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44" w:author="Craig Parker" w:date="2024-08-07T12:22:00Z"/>
                <w:rFonts w:ascii="Nunito" w:hAnsi="Nunito"/>
                <w:color w:val="000000" w:themeColor="text1"/>
                <w:sz w:val="20"/>
                <w:lang w:val="en-ZA" w:eastAsia="en-ZA"/>
                <w:rPrChange w:id="7945" w:author="Craig Parker" w:date="2024-08-07T12:23:00Z">
                  <w:rPr>
                    <w:ins w:id="7946" w:author="Craig Parker" w:date="2024-08-07T12:22:00Z"/>
                    <w:rFonts w:ascii="Aptos Narrow" w:hAnsi="Aptos Narrow"/>
                    <w:color w:val="000000"/>
                    <w:sz w:val="22"/>
                    <w:szCs w:val="22"/>
                    <w:lang w:val="en-ZA" w:eastAsia="en-ZA"/>
                  </w:rPr>
                </w:rPrChange>
              </w:rPr>
            </w:pPr>
            <w:ins w:id="7947" w:author="Craig Parker" w:date="2024-08-07T12:22:00Z">
              <w:r w:rsidRPr="002E4822">
                <w:rPr>
                  <w:rFonts w:ascii="Nunito" w:hAnsi="Nunito"/>
                  <w:color w:val="000000" w:themeColor="text1"/>
                  <w:sz w:val="20"/>
                  <w:lang w:val="en-ZA" w:eastAsia="en-ZA"/>
                  <w:rPrChange w:id="7948" w:author="Craig Parker" w:date="2024-08-07T12:23:00Z">
                    <w:rPr>
                      <w:rFonts w:ascii="Aptos Narrow" w:hAnsi="Aptos Narrow"/>
                      <w:color w:val="000000"/>
                      <w:sz w:val="22"/>
                      <w:szCs w:val="22"/>
                      <w:lang w:val="en-ZA" w:eastAsia="en-ZA"/>
                    </w:rPr>
                  </w:rPrChange>
                </w:rPr>
                <w:t>Seasonal (weeks to 3 months) time horizon forecasting of relevant weather conditions (heat hazard) for early warning</w:t>
              </w:r>
            </w:ins>
          </w:p>
        </w:tc>
      </w:tr>
      <w:tr w:rsidR="006E7398" w:rsidRPr="002E4822" w14:paraId="32667349" w14:textId="77777777" w:rsidTr="006E7398">
        <w:trPr>
          <w:trHeight w:val="580"/>
          <w:ins w:id="7949"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050530BE" w14:textId="77777777" w:rsidR="006E7398" w:rsidRPr="002E4822" w:rsidRDefault="006E7398" w:rsidP="006E7398">
            <w:pPr>
              <w:overflowPunct/>
              <w:autoSpaceDE/>
              <w:autoSpaceDN/>
              <w:adjustRightInd/>
              <w:rPr>
                <w:ins w:id="7950" w:author="Craig Parker" w:date="2024-08-07T12:22:00Z"/>
                <w:rFonts w:ascii="Nunito" w:hAnsi="Nunito"/>
                <w:color w:val="000000" w:themeColor="text1"/>
                <w:sz w:val="20"/>
                <w:lang w:val="en-ZA" w:eastAsia="en-ZA"/>
                <w:rPrChange w:id="7951" w:author="Craig Parker" w:date="2024-08-07T12:23:00Z">
                  <w:rPr>
                    <w:ins w:id="7952" w:author="Craig Parker" w:date="2024-08-07T12:22:00Z"/>
                    <w:rFonts w:ascii="Aptos Narrow" w:hAnsi="Aptos Narrow"/>
                    <w:color w:val="000000"/>
                    <w:sz w:val="22"/>
                    <w:szCs w:val="22"/>
                    <w:lang w:val="en-ZA" w:eastAsia="en-ZA"/>
                  </w:rPr>
                </w:rPrChange>
              </w:rPr>
            </w:pPr>
            <w:ins w:id="7953" w:author="Craig Parker" w:date="2024-08-07T12:22:00Z">
              <w:r w:rsidRPr="002E4822">
                <w:rPr>
                  <w:rFonts w:ascii="Nunito" w:hAnsi="Nunito"/>
                  <w:color w:val="000000" w:themeColor="text1"/>
                  <w:sz w:val="20"/>
                  <w:lang w:val="en-ZA" w:eastAsia="en-ZA"/>
                  <w:rPrChange w:id="7954" w:author="Craig Parker" w:date="2024-08-07T12:23:00Z">
                    <w:rPr>
                      <w:rFonts w:ascii="Aptos Narrow" w:hAnsi="Aptos Narrow"/>
                      <w:color w:val="000000"/>
                      <w:sz w:val="22"/>
                      <w:szCs w:val="22"/>
                      <w:lang w:val="en-ZA" w:eastAsia="en-ZA"/>
                    </w:rPr>
                  </w:rPrChange>
                </w:rPr>
                <w:t>CP4-A (NERC JASMIN)</w:t>
              </w:r>
            </w:ins>
          </w:p>
        </w:tc>
        <w:tc>
          <w:tcPr>
            <w:tcW w:w="1144" w:type="pct"/>
            <w:hideMark/>
          </w:tcPr>
          <w:p w14:paraId="332BA7E4"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55" w:author="Craig Parker" w:date="2024-08-07T12:22:00Z"/>
                <w:rFonts w:ascii="Nunito" w:hAnsi="Nunito"/>
                <w:color w:val="000000" w:themeColor="text1"/>
                <w:sz w:val="20"/>
                <w:lang w:val="en-ZA" w:eastAsia="en-ZA"/>
                <w:rPrChange w:id="7956" w:author="Craig Parker" w:date="2024-08-07T12:23:00Z">
                  <w:rPr>
                    <w:ins w:id="7957" w:author="Craig Parker" w:date="2024-08-07T12:22:00Z"/>
                    <w:rFonts w:ascii="Aptos Narrow" w:hAnsi="Aptos Narrow"/>
                    <w:color w:val="000000"/>
                    <w:sz w:val="22"/>
                    <w:szCs w:val="22"/>
                    <w:lang w:val="en-ZA" w:eastAsia="en-ZA"/>
                  </w:rPr>
                </w:rPrChange>
              </w:rPr>
            </w:pPr>
            <w:ins w:id="7958" w:author="Craig Parker" w:date="2024-08-07T12:22:00Z">
              <w:r w:rsidRPr="002E4822">
                <w:rPr>
                  <w:rFonts w:ascii="Nunito" w:hAnsi="Nunito"/>
                  <w:color w:val="000000" w:themeColor="text1"/>
                  <w:sz w:val="20"/>
                  <w:lang w:val="en-ZA" w:eastAsia="en-ZA"/>
                  <w:rPrChange w:id="7959" w:author="Craig Parker" w:date="2024-08-07T12:23:00Z">
                    <w:rPr>
                      <w:rFonts w:ascii="Aptos Narrow" w:hAnsi="Aptos Narrow"/>
                      <w:color w:val="000000"/>
                      <w:sz w:val="22"/>
                      <w:szCs w:val="22"/>
                      <w:lang w:val="en-ZA" w:eastAsia="en-ZA"/>
                    </w:rPr>
                  </w:rPrChange>
                </w:rPr>
                <w:t>Very high resolution (4km) simulations of historical and future climate over Africa</w:t>
              </w:r>
            </w:ins>
          </w:p>
        </w:tc>
        <w:tc>
          <w:tcPr>
            <w:tcW w:w="964" w:type="pct"/>
            <w:hideMark/>
          </w:tcPr>
          <w:p w14:paraId="2CD49884"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60" w:author="Craig Parker" w:date="2024-08-07T12:22:00Z"/>
                <w:rFonts w:ascii="Nunito" w:hAnsi="Nunito"/>
                <w:color w:val="000000" w:themeColor="text1"/>
                <w:sz w:val="20"/>
                <w:lang w:val="en-ZA" w:eastAsia="en-ZA"/>
                <w:rPrChange w:id="7961" w:author="Craig Parker" w:date="2024-08-07T12:23:00Z">
                  <w:rPr>
                    <w:ins w:id="7962" w:author="Craig Parker" w:date="2024-08-07T12:22:00Z"/>
                    <w:rFonts w:ascii="Aptos Narrow" w:hAnsi="Aptos Narrow"/>
                    <w:color w:val="000000"/>
                    <w:sz w:val="22"/>
                    <w:szCs w:val="22"/>
                    <w:lang w:val="en-ZA" w:eastAsia="en-ZA"/>
                  </w:rPr>
                </w:rPrChange>
              </w:rPr>
            </w:pPr>
            <w:ins w:id="7963" w:author="Craig Parker" w:date="2024-08-07T12:22:00Z">
              <w:r w:rsidRPr="002E4822">
                <w:rPr>
                  <w:rFonts w:ascii="Nunito" w:hAnsi="Nunito"/>
                  <w:color w:val="000000" w:themeColor="text1"/>
                  <w:sz w:val="20"/>
                  <w:lang w:val="en-ZA" w:eastAsia="en-ZA"/>
                  <w:rPrChange w:id="7964" w:author="Craig Parker" w:date="2024-08-07T12:23:00Z">
                    <w:rPr>
                      <w:rFonts w:ascii="Aptos Narrow" w:hAnsi="Aptos Narrow"/>
                      <w:color w:val="000000"/>
                      <w:sz w:val="22"/>
                      <w:szCs w:val="22"/>
                      <w:lang w:val="en-ZA" w:eastAsia="en-ZA"/>
                    </w:rPr>
                  </w:rPrChange>
                </w:rPr>
                <w:t>Temperature 2m above ground (min, max), daily precipitation (total), multi-level circulation</w:t>
              </w:r>
            </w:ins>
          </w:p>
        </w:tc>
        <w:tc>
          <w:tcPr>
            <w:tcW w:w="963" w:type="pct"/>
            <w:hideMark/>
          </w:tcPr>
          <w:p w14:paraId="72EBCCC0"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65" w:author="Craig Parker" w:date="2024-08-07T12:22:00Z"/>
                <w:rFonts w:ascii="Nunito" w:hAnsi="Nunito"/>
                <w:color w:val="000000" w:themeColor="text1"/>
                <w:sz w:val="20"/>
                <w:lang w:val="en-ZA" w:eastAsia="en-ZA"/>
                <w:rPrChange w:id="7966" w:author="Craig Parker" w:date="2024-08-07T12:23:00Z">
                  <w:rPr>
                    <w:ins w:id="7967" w:author="Craig Parker" w:date="2024-08-07T12:22:00Z"/>
                    <w:rFonts w:ascii="Aptos Narrow" w:hAnsi="Aptos Narrow"/>
                    <w:color w:val="000000"/>
                    <w:sz w:val="22"/>
                    <w:szCs w:val="22"/>
                    <w:lang w:val="en-ZA" w:eastAsia="en-ZA"/>
                  </w:rPr>
                </w:rPrChange>
              </w:rPr>
            </w:pPr>
            <w:ins w:id="7968" w:author="Craig Parker" w:date="2024-08-07T12:22:00Z">
              <w:r w:rsidRPr="002E4822">
                <w:rPr>
                  <w:rFonts w:ascii="Nunito" w:hAnsi="Nunito"/>
                  <w:color w:val="000000" w:themeColor="text1"/>
                  <w:sz w:val="20"/>
                  <w:lang w:val="en-ZA" w:eastAsia="en-ZA"/>
                  <w:rPrChange w:id="7969" w:author="Craig Parker" w:date="2024-08-07T12:23:00Z">
                    <w:rPr>
                      <w:rFonts w:ascii="Aptos Narrow" w:hAnsi="Aptos Narrow"/>
                      <w:color w:val="000000"/>
                      <w:sz w:val="22"/>
                      <w:szCs w:val="22"/>
                      <w:lang w:val="en-ZA" w:eastAsia="en-ZA"/>
                    </w:rPr>
                  </w:rPrChange>
                </w:rPr>
                <w:t>Temporal: hourly</w:t>
              </w:r>
            </w:ins>
          </w:p>
        </w:tc>
        <w:tc>
          <w:tcPr>
            <w:tcW w:w="964" w:type="pct"/>
            <w:hideMark/>
          </w:tcPr>
          <w:p w14:paraId="5B1AE8EB"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70" w:author="Craig Parker" w:date="2024-08-07T12:22:00Z"/>
                <w:rFonts w:ascii="Nunito" w:hAnsi="Nunito"/>
                <w:color w:val="000000" w:themeColor="text1"/>
                <w:sz w:val="20"/>
                <w:lang w:val="en-ZA" w:eastAsia="en-ZA"/>
                <w:rPrChange w:id="7971" w:author="Craig Parker" w:date="2024-08-07T12:23:00Z">
                  <w:rPr>
                    <w:ins w:id="7972" w:author="Craig Parker" w:date="2024-08-07T12:22:00Z"/>
                    <w:rFonts w:ascii="Aptos Narrow" w:hAnsi="Aptos Narrow"/>
                    <w:color w:val="000000"/>
                    <w:sz w:val="22"/>
                    <w:szCs w:val="22"/>
                    <w:lang w:val="en-ZA" w:eastAsia="en-ZA"/>
                  </w:rPr>
                </w:rPrChange>
              </w:rPr>
            </w:pPr>
            <w:ins w:id="7973" w:author="Craig Parker" w:date="2024-08-07T12:22:00Z">
              <w:r w:rsidRPr="002E4822">
                <w:rPr>
                  <w:rFonts w:ascii="Nunito" w:hAnsi="Nunito"/>
                  <w:color w:val="000000" w:themeColor="text1"/>
                  <w:sz w:val="20"/>
                  <w:lang w:val="en-ZA" w:eastAsia="en-ZA"/>
                  <w:rPrChange w:id="7974" w:author="Craig Parker" w:date="2024-08-07T12:23:00Z">
                    <w:rPr>
                      <w:rFonts w:ascii="Aptos Narrow" w:hAnsi="Aptos Narrow"/>
                      <w:color w:val="000000"/>
                      <w:sz w:val="22"/>
                      <w:szCs w:val="22"/>
                      <w:lang w:val="en-ZA" w:eastAsia="en-ZA"/>
                    </w:rPr>
                  </w:rPrChange>
                </w:rPr>
                <w:t>Dynamical downscaling to support sub-urban temp hazard mapping</w:t>
              </w:r>
            </w:ins>
          </w:p>
        </w:tc>
      </w:tr>
      <w:tr w:rsidR="006E7398" w:rsidRPr="002E4822" w14:paraId="7190D444" w14:textId="77777777" w:rsidTr="006E7398">
        <w:trPr>
          <w:trHeight w:val="580"/>
          <w:ins w:id="7975"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1F619149" w14:textId="77777777" w:rsidR="006E7398" w:rsidRPr="002E4822" w:rsidRDefault="006E7398" w:rsidP="006E7398">
            <w:pPr>
              <w:overflowPunct/>
              <w:autoSpaceDE/>
              <w:autoSpaceDN/>
              <w:adjustRightInd/>
              <w:rPr>
                <w:ins w:id="7976" w:author="Craig Parker" w:date="2024-08-07T12:22:00Z"/>
                <w:rFonts w:ascii="Nunito" w:hAnsi="Nunito"/>
                <w:color w:val="000000" w:themeColor="text1"/>
                <w:sz w:val="20"/>
                <w:lang w:val="en-ZA" w:eastAsia="en-ZA"/>
                <w:rPrChange w:id="7977" w:author="Craig Parker" w:date="2024-08-07T12:23:00Z">
                  <w:rPr>
                    <w:ins w:id="7978" w:author="Craig Parker" w:date="2024-08-07T12:22:00Z"/>
                    <w:rFonts w:ascii="Aptos Narrow" w:hAnsi="Aptos Narrow"/>
                    <w:color w:val="000000"/>
                    <w:sz w:val="22"/>
                    <w:szCs w:val="22"/>
                    <w:lang w:val="en-ZA" w:eastAsia="en-ZA"/>
                  </w:rPr>
                </w:rPrChange>
              </w:rPr>
            </w:pPr>
            <w:ins w:id="7979" w:author="Craig Parker" w:date="2024-08-07T12:22:00Z">
              <w:r w:rsidRPr="002E4822">
                <w:rPr>
                  <w:rFonts w:ascii="Nunito" w:hAnsi="Nunito"/>
                  <w:color w:val="000000" w:themeColor="text1"/>
                  <w:sz w:val="20"/>
                  <w:lang w:val="en-ZA" w:eastAsia="en-ZA"/>
                  <w:rPrChange w:id="7980" w:author="Craig Parker" w:date="2024-08-07T12:23:00Z">
                    <w:rPr>
                      <w:rFonts w:ascii="Aptos Narrow" w:hAnsi="Aptos Narrow"/>
                      <w:color w:val="000000"/>
                      <w:sz w:val="22"/>
                      <w:szCs w:val="22"/>
                      <w:lang w:val="en-ZA" w:eastAsia="en-ZA"/>
                    </w:rPr>
                  </w:rPrChange>
                </w:rPr>
                <w:t>CORDEX Africa (ESGF)</w:t>
              </w:r>
            </w:ins>
          </w:p>
        </w:tc>
        <w:tc>
          <w:tcPr>
            <w:tcW w:w="1144" w:type="pct"/>
            <w:hideMark/>
          </w:tcPr>
          <w:p w14:paraId="7D0F6838"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81" w:author="Craig Parker" w:date="2024-08-07T12:22:00Z"/>
                <w:rFonts w:ascii="Nunito" w:hAnsi="Nunito"/>
                <w:color w:val="000000" w:themeColor="text1"/>
                <w:sz w:val="20"/>
                <w:lang w:val="en-ZA" w:eastAsia="en-ZA"/>
                <w:rPrChange w:id="7982" w:author="Craig Parker" w:date="2024-08-07T12:23:00Z">
                  <w:rPr>
                    <w:ins w:id="7983" w:author="Craig Parker" w:date="2024-08-07T12:22:00Z"/>
                    <w:rFonts w:ascii="Aptos Narrow" w:hAnsi="Aptos Narrow"/>
                    <w:color w:val="000000"/>
                    <w:sz w:val="22"/>
                    <w:szCs w:val="22"/>
                    <w:lang w:val="en-ZA" w:eastAsia="en-ZA"/>
                  </w:rPr>
                </w:rPrChange>
              </w:rPr>
            </w:pPr>
            <w:ins w:id="7984" w:author="Craig Parker" w:date="2024-08-07T12:22:00Z">
              <w:r w:rsidRPr="002E4822">
                <w:rPr>
                  <w:rFonts w:ascii="Nunito" w:hAnsi="Nunito"/>
                  <w:color w:val="000000" w:themeColor="text1"/>
                  <w:sz w:val="20"/>
                  <w:lang w:val="en-ZA" w:eastAsia="en-ZA"/>
                  <w:rPrChange w:id="7985" w:author="Craig Parker" w:date="2024-08-07T12:23:00Z">
                    <w:rPr>
                      <w:rFonts w:ascii="Aptos Narrow" w:hAnsi="Aptos Narrow"/>
                      <w:color w:val="000000"/>
                      <w:sz w:val="22"/>
                      <w:szCs w:val="22"/>
                      <w:lang w:val="en-ZA" w:eastAsia="en-ZA"/>
                    </w:rPr>
                  </w:rPrChange>
                </w:rPr>
                <w:t>Ensemble of dynamically downscaled simulations of African climate to 50km, 25km, and 10km resolution</w:t>
              </w:r>
            </w:ins>
          </w:p>
        </w:tc>
        <w:tc>
          <w:tcPr>
            <w:tcW w:w="964" w:type="pct"/>
            <w:hideMark/>
          </w:tcPr>
          <w:p w14:paraId="531E3037"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86" w:author="Craig Parker" w:date="2024-08-07T12:22:00Z"/>
                <w:rFonts w:ascii="Nunito" w:hAnsi="Nunito"/>
                <w:color w:val="000000" w:themeColor="text1"/>
                <w:sz w:val="20"/>
                <w:lang w:val="en-ZA" w:eastAsia="en-ZA"/>
                <w:rPrChange w:id="7987" w:author="Craig Parker" w:date="2024-08-07T12:23:00Z">
                  <w:rPr>
                    <w:ins w:id="7988" w:author="Craig Parker" w:date="2024-08-07T12:22:00Z"/>
                    <w:rFonts w:ascii="Aptos Narrow" w:hAnsi="Aptos Narrow"/>
                    <w:color w:val="000000"/>
                    <w:sz w:val="22"/>
                    <w:szCs w:val="22"/>
                    <w:lang w:val="en-ZA" w:eastAsia="en-ZA"/>
                  </w:rPr>
                </w:rPrChange>
              </w:rPr>
            </w:pPr>
            <w:ins w:id="7989" w:author="Craig Parker" w:date="2024-08-07T12:22:00Z">
              <w:r w:rsidRPr="002E4822">
                <w:rPr>
                  <w:rFonts w:ascii="Nunito" w:hAnsi="Nunito"/>
                  <w:color w:val="000000" w:themeColor="text1"/>
                  <w:sz w:val="20"/>
                  <w:lang w:val="en-ZA" w:eastAsia="en-ZA"/>
                  <w:rPrChange w:id="7990" w:author="Craig Parker" w:date="2024-08-07T12:23:00Z">
                    <w:rPr>
                      <w:rFonts w:ascii="Aptos Narrow" w:hAnsi="Aptos Narrow"/>
                      <w:color w:val="000000"/>
                      <w:sz w:val="22"/>
                      <w:szCs w:val="22"/>
                      <w:lang w:val="en-ZA" w:eastAsia="en-ZA"/>
                    </w:rPr>
                  </w:rPrChange>
                </w:rPr>
                <w:t>Temperature 2m above ground (min, max), daily precipitation (total), multi-level circulation fields</w:t>
              </w:r>
            </w:ins>
          </w:p>
        </w:tc>
        <w:tc>
          <w:tcPr>
            <w:tcW w:w="963" w:type="pct"/>
            <w:hideMark/>
          </w:tcPr>
          <w:p w14:paraId="482CA232"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91" w:author="Craig Parker" w:date="2024-08-07T12:22:00Z"/>
                <w:rFonts w:ascii="Nunito" w:hAnsi="Nunito"/>
                <w:color w:val="000000" w:themeColor="text1"/>
                <w:sz w:val="20"/>
                <w:lang w:val="en-ZA" w:eastAsia="en-ZA"/>
                <w:rPrChange w:id="7992" w:author="Craig Parker" w:date="2024-08-07T12:23:00Z">
                  <w:rPr>
                    <w:ins w:id="7993" w:author="Craig Parker" w:date="2024-08-07T12:22:00Z"/>
                    <w:rFonts w:ascii="Aptos Narrow" w:hAnsi="Aptos Narrow"/>
                    <w:color w:val="000000"/>
                    <w:sz w:val="22"/>
                    <w:szCs w:val="22"/>
                    <w:lang w:val="en-ZA" w:eastAsia="en-ZA"/>
                  </w:rPr>
                </w:rPrChange>
              </w:rPr>
            </w:pPr>
            <w:ins w:id="7994" w:author="Craig Parker" w:date="2024-08-07T12:22:00Z">
              <w:r w:rsidRPr="002E4822">
                <w:rPr>
                  <w:rFonts w:ascii="Nunito" w:hAnsi="Nunito"/>
                  <w:color w:val="000000" w:themeColor="text1"/>
                  <w:sz w:val="20"/>
                  <w:lang w:val="en-ZA" w:eastAsia="en-ZA"/>
                  <w:rPrChange w:id="7995" w:author="Craig Parker" w:date="2024-08-07T12:23:00Z">
                    <w:rPr>
                      <w:rFonts w:ascii="Aptos Narrow" w:hAnsi="Aptos Narrow"/>
                      <w:color w:val="000000"/>
                      <w:sz w:val="22"/>
                      <w:szCs w:val="22"/>
                      <w:lang w:val="en-ZA" w:eastAsia="en-ZA"/>
                    </w:rPr>
                  </w:rPrChange>
                </w:rPr>
                <w:t>Temporal: daily and sub-daily (6 hourly)</w:t>
              </w:r>
            </w:ins>
          </w:p>
        </w:tc>
        <w:tc>
          <w:tcPr>
            <w:tcW w:w="964" w:type="pct"/>
            <w:hideMark/>
          </w:tcPr>
          <w:p w14:paraId="7357276F"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96" w:author="Craig Parker" w:date="2024-08-07T12:22:00Z"/>
                <w:rFonts w:ascii="Nunito" w:hAnsi="Nunito"/>
                <w:color w:val="000000" w:themeColor="text1"/>
                <w:sz w:val="20"/>
                <w:lang w:val="en-ZA" w:eastAsia="en-ZA"/>
                <w:rPrChange w:id="7997" w:author="Craig Parker" w:date="2024-08-07T12:23:00Z">
                  <w:rPr>
                    <w:ins w:id="7998" w:author="Craig Parker" w:date="2024-08-07T12:22:00Z"/>
                    <w:rFonts w:ascii="Aptos Narrow" w:hAnsi="Aptos Narrow"/>
                    <w:color w:val="000000"/>
                    <w:sz w:val="22"/>
                    <w:szCs w:val="22"/>
                    <w:lang w:val="en-ZA" w:eastAsia="en-ZA"/>
                  </w:rPr>
                </w:rPrChange>
              </w:rPr>
            </w:pPr>
            <w:ins w:id="7999" w:author="Craig Parker" w:date="2024-08-07T12:22:00Z">
              <w:r w:rsidRPr="002E4822">
                <w:rPr>
                  <w:rFonts w:ascii="Nunito" w:hAnsi="Nunito"/>
                  <w:color w:val="000000" w:themeColor="text1"/>
                  <w:sz w:val="20"/>
                  <w:lang w:val="en-ZA" w:eastAsia="en-ZA"/>
                  <w:rPrChange w:id="8000" w:author="Craig Parker" w:date="2024-08-07T12:23:00Z">
                    <w:rPr>
                      <w:rFonts w:ascii="Aptos Narrow" w:hAnsi="Aptos Narrow"/>
                      <w:color w:val="000000"/>
                      <w:sz w:val="22"/>
                      <w:szCs w:val="22"/>
                      <w:lang w:val="en-ZA" w:eastAsia="en-ZA"/>
                    </w:rPr>
                  </w:rPrChange>
                </w:rPr>
                <w:t>Dynamical downscaling of climate to support sub-urban temperature hazard mapping</w:t>
              </w:r>
            </w:ins>
          </w:p>
        </w:tc>
      </w:tr>
      <w:tr w:rsidR="006E7398" w:rsidRPr="002E4822" w14:paraId="596D528D" w14:textId="77777777" w:rsidTr="006E7398">
        <w:trPr>
          <w:trHeight w:val="290"/>
          <w:ins w:id="8001"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5C2C3A26" w14:textId="77777777" w:rsidR="006E7398" w:rsidRPr="002E4822" w:rsidRDefault="006E7398" w:rsidP="006E7398">
            <w:pPr>
              <w:overflowPunct/>
              <w:autoSpaceDE/>
              <w:autoSpaceDN/>
              <w:adjustRightInd/>
              <w:rPr>
                <w:ins w:id="8002" w:author="Craig Parker" w:date="2024-08-07T12:22:00Z"/>
                <w:rFonts w:ascii="Nunito" w:hAnsi="Nunito"/>
                <w:color w:val="000000" w:themeColor="text1"/>
                <w:sz w:val="20"/>
                <w:lang w:val="en-ZA" w:eastAsia="en-ZA"/>
                <w:rPrChange w:id="8003" w:author="Craig Parker" w:date="2024-08-07T12:23:00Z">
                  <w:rPr>
                    <w:ins w:id="8004" w:author="Craig Parker" w:date="2024-08-07T12:22:00Z"/>
                    <w:rFonts w:ascii="Aptos Narrow" w:hAnsi="Aptos Narrow"/>
                    <w:color w:val="000000"/>
                    <w:sz w:val="22"/>
                    <w:szCs w:val="22"/>
                    <w:lang w:val="en-ZA" w:eastAsia="en-ZA"/>
                  </w:rPr>
                </w:rPrChange>
              </w:rPr>
            </w:pPr>
            <w:ins w:id="8005" w:author="Craig Parker" w:date="2024-08-07T12:22:00Z">
              <w:r w:rsidRPr="002E4822">
                <w:rPr>
                  <w:rFonts w:ascii="Nunito" w:hAnsi="Nunito"/>
                  <w:color w:val="000000" w:themeColor="text1"/>
                  <w:sz w:val="20"/>
                  <w:lang w:val="en-ZA" w:eastAsia="en-ZA"/>
                  <w:rPrChange w:id="8006" w:author="Craig Parker" w:date="2024-08-07T12:23:00Z">
                    <w:rPr>
                      <w:rFonts w:ascii="Aptos Narrow" w:hAnsi="Aptos Narrow"/>
                      <w:color w:val="000000"/>
                      <w:sz w:val="22"/>
                      <w:szCs w:val="22"/>
                      <w:lang w:val="en-ZA" w:eastAsia="en-ZA"/>
                    </w:rPr>
                  </w:rPrChange>
                </w:rPr>
                <w:lastRenderedPageBreak/>
                <w:t>GHCN station data (NOAA GHCN)</w:t>
              </w:r>
            </w:ins>
          </w:p>
        </w:tc>
        <w:tc>
          <w:tcPr>
            <w:tcW w:w="1144" w:type="pct"/>
            <w:hideMark/>
          </w:tcPr>
          <w:p w14:paraId="27BFB0FA"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07" w:author="Craig Parker" w:date="2024-08-07T12:22:00Z"/>
                <w:rFonts w:ascii="Nunito" w:hAnsi="Nunito"/>
                <w:color w:val="000000" w:themeColor="text1"/>
                <w:sz w:val="20"/>
                <w:lang w:val="en-ZA" w:eastAsia="en-ZA"/>
                <w:rPrChange w:id="8008" w:author="Craig Parker" w:date="2024-08-07T12:23:00Z">
                  <w:rPr>
                    <w:ins w:id="8009" w:author="Craig Parker" w:date="2024-08-07T12:22:00Z"/>
                    <w:rFonts w:ascii="Aptos Narrow" w:hAnsi="Aptos Narrow"/>
                    <w:color w:val="000000"/>
                    <w:sz w:val="22"/>
                    <w:szCs w:val="22"/>
                    <w:lang w:val="en-ZA" w:eastAsia="en-ZA"/>
                  </w:rPr>
                </w:rPrChange>
              </w:rPr>
            </w:pPr>
            <w:ins w:id="8010" w:author="Craig Parker" w:date="2024-08-07T12:22:00Z">
              <w:r w:rsidRPr="002E4822">
                <w:rPr>
                  <w:rFonts w:ascii="Nunito" w:hAnsi="Nunito"/>
                  <w:color w:val="000000" w:themeColor="text1"/>
                  <w:sz w:val="20"/>
                  <w:lang w:val="en-ZA" w:eastAsia="en-ZA"/>
                  <w:rPrChange w:id="8011" w:author="Craig Parker" w:date="2024-08-07T12:23:00Z">
                    <w:rPr>
                      <w:rFonts w:ascii="Aptos Narrow" w:hAnsi="Aptos Narrow"/>
                      <w:color w:val="000000"/>
                      <w:sz w:val="22"/>
                      <w:szCs w:val="22"/>
                      <w:lang w:val="en-ZA" w:eastAsia="en-ZA"/>
                    </w:rPr>
                  </w:rPrChange>
                </w:rPr>
                <w:t>Global archive of daily weather station data</w:t>
              </w:r>
            </w:ins>
          </w:p>
        </w:tc>
        <w:tc>
          <w:tcPr>
            <w:tcW w:w="964" w:type="pct"/>
            <w:hideMark/>
          </w:tcPr>
          <w:p w14:paraId="7FF5333E"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12" w:author="Craig Parker" w:date="2024-08-07T12:22:00Z"/>
                <w:rFonts w:ascii="Nunito" w:hAnsi="Nunito"/>
                <w:color w:val="000000" w:themeColor="text1"/>
                <w:sz w:val="20"/>
                <w:lang w:val="en-ZA" w:eastAsia="en-ZA"/>
                <w:rPrChange w:id="8013" w:author="Craig Parker" w:date="2024-08-07T12:23:00Z">
                  <w:rPr>
                    <w:ins w:id="8014" w:author="Craig Parker" w:date="2024-08-07T12:22:00Z"/>
                    <w:rFonts w:ascii="Aptos Narrow" w:hAnsi="Aptos Narrow"/>
                    <w:color w:val="000000"/>
                    <w:sz w:val="22"/>
                    <w:szCs w:val="22"/>
                    <w:lang w:val="en-ZA" w:eastAsia="en-ZA"/>
                  </w:rPr>
                </w:rPrChange>
              </w:rPr>
            </w:pPr>
            <w:ins w:id="8015" w:author="Craig Parker" w:date="2024-08-07T12:22:00Z">
              <w:r w:rsidRPr="002E4822">
                <w:rPr>
                  <w:rFonts w:ascii="Nunito" w:hAnsi="Nunito"/>
                  <w:color w:val="000000" w:themeColor="text1"/>
                  <w:sz w:val="20"/>
                  <w:lang w:val="en-ZA" w:eastAsia="en-ZA"/>
                  <w:rPrChange w:id="8016" w:author="Craig Parker" w:date="2024-08-07T12:23:00Z">
                    <w:rPr>
                      <w:rFonts w:ascii="Aptos Narrow" w:hAnsi="Aptos Narrow"/>
                      <w:color w:val="000000"/>
                      <w:sz w:val="22"/>
                      <w:szCs w:val="22"/>
                      <w:lang w:val="en-ZA" w:eastAsia="en-ZA"/>
                    </w:rPr>
                  </w:rPrChange>
                </w:rPr>
                <w:t>Temperature 2m above ground, daily precipitation (total)</w:t>
              </w:r>
            </w:ins>
          </w:p>
        </w:tc>
        <w:tc>
          <w:tcPr>
            <w:tcW w:w="963" w:type="pct"/>
            <w:hideMark/>
          </w:tcPr>
          <w:p w14:paraId="7CBBDC36"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17" w:author="Craig Parker" w:date="2024-08-07T12:22:00Z"/>
                <w:rFonts w:ascii="Nunito" w:hAnsi="Nunito"/>
                <w:color w:val="000000" w:themeColor="text1"/>
                <w:sz w:val="20"/>
                <w:lang w:val="en-ZA" w:eastAsia="en-ZA"/>
                <w:rPrChange w:id="8018" w:author="Craig Parker" w:date="2024-08-07T12:23:00Z">
                  <w:rPr>
                    <w:ins w:id="8019" w:author="Craig Parker" w:date="2024-08-07T12:22:00Z"/>
                    <w:rFonts w:ascii="Aptos Narrow" w:hAnsi="Aptos Narrow"/>
                    <w:color w:val="000000"/>
                    <w:sz w:val="22"/>
                    <w:szCs w:val="22"/>
                    <w:lang w:val="en-ZA" w:eastAsia="en-ZA"/>
                  </w:rPr>
                </w:rPrChange>
              </w:rPr>
            </w:pPr>
            <w:ins w:id="8020" w:author="Craig Parker" w:date="2024-08-07T12:22:00Z">
              <w:r w:rsidRPr="002E4822">
                <w:rPr>
                  <w:rFonts w:ascii="Nunito" w:hAnsi="Nunito"/>
                  <w:color w:val="000000" w:themeColor="text1"/>
                  <w:sz w:val="20"/>
                  <w:lang w:val="en-ZA" w:eastAsia="en-ZA"/>
                  <w:rPrChange w:id="8021" w:author="Craig Parker" w:date="2024-08-07T12:23:00Z">
                    <w:rPr>
                      <w:rFonts w:ascii="Aptos Narrow" w:hAnsi="Aptos Narrow"/>
                      <w:color w:val="000000"/>
                      <w:sz w:val="22"/>
                      <w:szCs w:val="22"/>
                      <w:lang w:val="en-ZA" w:eastAsia="en-ZA"/>
                    </w:rPr>
                  </w:rPrChange>
                </w:rPr>
                <w:t>Temporal: daily, station locations</w:t>
              </w:r>
            </w:ins>
          </w:p>
        </w:tc>
        <w:tc>
          <w:tcPr>
            <w:tcW w:w="964" w:type="pct"/>
            <w:hideMark/>
          </w:tcPr>
          <w:p w14:paraId="4DFC0C36"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22" w:author="Craig Parker" w:date="2024-08-07T12:22:00Z"/>
                <w:rFonts w:ascii="Nunito" w:hAnsi="Nunito"/>
                <w:color w:val="000000" w:themeColor="text1"/>
                <w:sz w:val="20"/>
                <w:lang w:val="en-ZA" w:eastAsia="en-ZA"/>
                <w:rPrChange w:id="8023" w:author="Craig Parker" w:date="2024-08-07T12:23:00Z">
                  <w:rPr>
                    <w:ins w:id="8024" w:author="Craig Parker" w:date="2024-08-07T12:22:00Z"/>
                    <w:rFonts w:ascii="Aptos Narrow" w:hAnsi="Aptos Narrow"/>
                    <w:color w:val="000000"/>
                    <w:sz w:val="22"/>
                    <w:szCs w:val="22"/>
                    <w:lang w:val="en-ZA" w:eastAsia="en-ZA"/>
                  </w:rPr>
                </w:rPrChange>
              </w:rPr>
            </w:pPr>
            <w:ins w:id="8025" w:author="Craig Parker" w:date="2024-08-07T12:22:00Z">
              <w:r w:rsidRPr="002E4822">
                <w:rPr>
                  <w:rFonts w:ascii="Nunito" w:hAnsi="Nunito"/>
                  <w:color w:val="000000" w:themeColor="text1"/>
                  <w:sz w:val="20"/>
                  <w:lang w:val="en-ZA" w:eastAsia="en-ZA"/>
                  <w:rPrChange w:id="8026" w:author="Craig Parker" w:date="2024-08-07T12:23:00Z">
                    <w:rPr>
                      <w:rFonts w:ascii="Aptos Narrow" w:hAnsi="Aptos Narrow"/>
                      <w:color w:val="000000"/>
                      <w:sz w:val="22"/>
                      <w:szCs w:val="22"/>
                      <w:lang w:val="en-ZA" w:eastAsia="en-ZA"/>
                    </w:rPr>
                  </w:rPrChange>
                </w:rPr>
                <w:t>To support statistical downscaling of temperature hazard</w:t>
              </w:r>
            </w:ins>
          </w:p>
        </w:tc>
      </w:tr>
      <w:tr w:rsidR="006E7398" w:rsidRPr="002E4822" w14:paraId="61BAB32C" w14:textId="77777777" w:rsidTr="006E7398">
        <w:trPr>
          <w:trHeight w:val="290"/>
          <w:ins w:id="8027" w:author="Craig Parker" w:date="2024-08-07T12:22:00Z"/>
        </w:trPr>
        <w:tc>
          <w:tcPr>
            <w:cnfStyle w:val="001000000000" w:firstRow="0" w:lastRow="0" w:firstColumn="1" w:lastColumn="0" w:oddVBand="0" w:evenVBand="0" w:oddHBand="0" w:evenHBand="0" w:firstRowFirstColumn="0" w:firstRowLastColumn="0" w:lastRowFirstColumn="0" w:lastRowLastColumn="0"/>
            <w:tcW w:w="5000" w:type="pct"/>
            <w:gridSpan w:val="5"/>
            <w:hideMark/>
          </w:tcPr>
          <w:p w14:paraId="021E5BF7" w14:textId="73383BE7" w:rsidR="006E7398" w:rsidRPr="002E4822" w:rsidRDefault="006E7398">
            <w:pPr>
              <w:overflowPunct/>
              <w:autoSpaceDE/>
              <w:autoSpaceDN/>
              <w:adjustRightInd/>
              <w:jc w:val="center"/>
              <w:rPr>
                <w:ins w:id="8028" w:author="Craig Parker" w:date="2024-08-07T12:22:00Z"/>
                <w:rFonts w:ascii="Nunito" w:hAnsi="Nunito"/>
                <w:color w:val="000000" w:themeColor="text1"/>
                <w:sz w:val="20"/>
                <w:lang w:val="en-ZA" w:eastAsia="en-ZA"/>
                <w:rPrChange w:id="8029" w:author="Craig Parker" w:date="2024-08-07T12:23:00Z">
                  <w:rPr>
                    <w:ins w:id="8030" w:author="Craig Parker" w:date="2024-08-07T12:22:00Z"/>
                    <w:rFonts w:ascii="Times New Roman" w:hAnsi="Times New Roman"/>
                    <w:sz w:val="20"/>
                    <w:lang w:val="en-ZA" w:eastAsia="en-ZA"/>
                  </w:rPr>
                </w:rPrChange>
              </w:rPr>
              <w:pPrChange w:id="8031" w:author="Craig Parker" w:date="2024-08-07T12:27:00Z">
                <w:pPr>
                  <w:overflowPunct/>
                  <w:autoSpaceDE/>
                  <w:autoSpaceDN/>
                  <w:adjustRightInd/>
                </w:pPr>
              </w:pPrChange>
            </w:pPr>
            <w:ins w:id="8032" w:author="Craig Parker" w:date="2024-08-07T12:22:00Z">
              <w:r w:rsidRPr="002E4822">
                <w:rPr>
                  <w:rFonts w:ascii="Nunito" w:hAnsi="Nunito"/>
                  <w:color w:val="000000" w:themeColor="text1"/>
                  <w:sz w:val="20"/>
                  <w:lang w:val="en-ZA" w:eastAsia="en-ZA"/>
                  <w:rPrChange w:id="8033" w:author="Craig Parker" w:date="2024-08-07T12:23:00Z">
                    <w:rPr>
                      <w:rFonts w:ascii="Aptos Narrow" w:hAnsi="Aptos Narrow"/>
                      <w:color w:val="000000"/>
                      <w:sz w:val="22"/>
                      <w:szCs w:val="22"/>
                      <w:lang w:val="en-ZA" w:eastAsia="en-ZA"/>
                    </w:rPr>
                  </w:rPrChange>
                </w:rPr>
                <w:t>Remote Sensing Data</w:t>
              </w:r>
            </w:ins>
          </w:p>
        </w:tc>
      </w:tr>
      <w:tr w:rsidR="006E7398" w:rsidRPr="002E4822" w14:paraId="70367C5C" w14:textId="77777777" w:rsidTr="006E7398">
        <w:trPr>
          <w:trHeight w:val="290"/>
          <w:ins w:id="8034"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527891C7" w14:textId="77777777" w:rsidR="006E7398" w:rsidRPr="002E4822" w:rsidRDefault="006E7398" w:rsidP="006E7398">
            <w:pPr>
              <w:overflowPunct/>
              <w:autoSpaceDE/>
              <w:autoSpaceDN/>
              <w:adjustRightInd/>
              <w:rPr>
                <w:ins w:id="8035" w:author="Craig Parker" w:date="2024-08-07T12:22:00Z"/>
                <w:rFonts w:ascii="Nunito" w:hAnsi="Nunito"/>
                <w:color w:val="000000" w:themeColor="text1"/>
                <w:sz w:val="20"/>
                <w:lang w:val="en-ZA" w:eastAsia="en-ZA"/>
                <w:rPrChange w:id="8036" w:author="Craig Parker" w:date="2024-08-07T12:23:00Z">
                  <w:rPr>
                    <w:ins w:id="8037" w:author="Craig Parker" w:date="2024-08-07T12:22:00Z"/>
                    <w:rFonts w:ascii="Aptos Narrow" w:hAnsi="Aptos Narrow"/>
                    <w:color w:val="000000"/>
                    <w:sz w:val="22"/>
                    <w:szCs w:val="22"/>
                    <w:lang w:val="en-ZA" w:eastAsia="en-ZA"/>
                  </w:rPr>
                </w:rPrChange>
              </w:rPr>
            </w:pPr>
            <w:ins w:id="8038" w:author="Craig Parker" w:date="2024-08-07T12:22:00Z">
              <w:r w:rsidRPr="002E4822">
                <w:rPr>
                  <w:rFonts w:ascii="Nunito" w:hAnsi="Nunito"/>
                  <w:color w:val="000000" w:themeColor="text1"/>
                  <w:sz w:val="20"/>
                  <w:lang w:val="en-ZA" w:eastAsia="en-ZA"/>
                  <w:rPrChange w:id="8039" w:author="Craig Parker" w:date="2024-08-07T12:23:00Z">
                    <w:rPr>
                      <w:rFonts w:ascii="Aptos Narrow" w:hAnsi="Aptos Narrow"/>
                      <w:color w:val="000000"/>
                      <w:sz w:val="22"/>
                      <w:szCs w:val="22"/>
                      <w:lang w:val="en-ZA" w:eastAsia="en-ZA"/>
                    </w:rPr>
                  </w:rPrChange>
                </w:rPr>
                <w:t>30 m res Elevation (SRTM) (NASA)</w:t>
              </w:r>
            </w:ins>
          </w:p>
        </w:tc>
        <w:tc>
          <w:tcPr>
            <w:tcW w:w="1144" w:type="pct"/>
            <w:hideMark/>
          </w:tcPr>
          <w:p w14:paraId="767D5442"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40" w:author="Craig Parker" w:date="2024-08-07T12:22:00Z"/>
                <w:rFonts w:ascii="Nunito" w:hAnsi="Nunito"/>
                <w:color w:val="000000" w:themeColor="text1"/>
                <w:sz w:val="20"/>
                <w:lang w:val="en-ZA" w:eastAsia="en-ZA"/>
                <w:rPrChange w:id="8041" w:author="Craig Parker" w:date="2024-08-07T12:23:00Z">
                  <w:rPr>
                    <w:ins w:id="8042" w:author="Craig Parker" w:date="2024-08-07T12:22:00Z"/>
                    <w:rFonts w:ascii="Aptos Narrow" w:hAnsi="Aptos Narrow"/>
                    <w:color w:val="000000"/>
                    <w:sz w:val="22"/>
                    <w:szCs w:val="22"/>
                    <w:lang w:val="en-ZA" w:eastAsia="en-ZA"/>
                  </w:rPr>
                </w:rPrChange>
              </w:rPr>
            </w:pPr>
            <w:ins w:id="8043" w:author="Craig Parker" w:date="2024-08-07T12:22:00Z">
              <w:r w:rsidRPr="002E4822">
                <w:rPr>
                  <w:rFonts w:ascii="Nunito" w:hAnsi="Nunito"/>
                  <w:color w:val="000000" w:themeColor="text1"/>
                  <w:sz w:val="20"/>
                  <w:lang w:val="en-ZA" w:eastAsia="en-ZA"/>
                  <w:rPrChange w:id="8044" w:author="Craig Parker" w:date="2024-08-07T12:23:00Z">
                    <w:rPr>
                      <w:rFonts w:ascii="Aptos Narrow" w:hAnsi="Aptos Narrow"/>
                      <w:color w:val="000000"/>
                      <w:sz w:val="22"/>
                      <w:szCs w:val="22"/>
                      <w:lang w:val="en-ZA" w:eastAsia="en-ZA"/>
                    </w:rPr>
                  </w:rPrChange>
                </w:rPr>
                <w:t>Global elevation data from the Shuttle Radar Topography Mission (SRTM)</w:t>
              </w:r>
            </w:ins>
          </w:p>
        </w:tc>
        <w:tc>
          <w:tcPr>
            <w:tcW w:w="964" w:type="pct"/>
            <w:hideMark/>
          </w:tcPr>
          <w:p w14:paraId="4116676E"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45" w:author="Craig Parker" w:date="2024-08-07T12:22:00Z"/>
                <w:rFonts w:ascii="Nunito" w:hAnsi="Nunito"/>
                <w:color w:val="000000" w:themeColor="text1"/>
                <w:sz w:val="20"/>
                <w:lang w:val="en-ZA" w:eastAsia="en-ZA"/>
                <w:rPrChange w:id="8046" w:author="Craig Parker" w:date="2024-08-07T12:23:00Z">
                  <w:rPr>
                    <w:ins w:id="8047" w:author="Craig Parker" w:date="2024-08-07T12:22:00Z"/>
                    <w:rFonts w:ascii="Aptos Narrow" w:hAnsi="Aptos Narrow"/>
                    <w:color w:val="000000"/>
                    <w:sz w:val="22"/>
                    <w:szCs w:val="22"/>
                    <w:lang w:val="en-ZA" w:eastAsia="en-ZA"/>
                  </w:rPr>
                </w:rPrChange>
              </w:rPr>
            </w:pPr>
            <w:ins w:id="8048" w:author="Craig Parker" w:date="2024-08-07T12:22:00Z">
              <w:r w:rsidRPr="002E4822">
                <w:rPr>
                  <w:rFonts w:ascii="Nunito" w:hAnsi="Nunito"/>
                  <w:color w:val="000000" w:themeColor="text1"/>
                  <w:sz w:val="20"/>
                  <w:lang w:val="en-ZA" w:eastAsia="en-ZA"/>
                  <w:rPrChange w:id="8049" w:author="Craig Parker" w:date="2024-08-07T12:23:00Z">
                    <w:rPr>
                      <w:rFonts w:ascii="Aptos Narrow" w:hAnsi="Aptos Narrow"/>
                      <w:color w:val="000000"/>
                      <w:sz w:val="22"/>
                      <w:szCs w:val="22"/>
                      <w:lang w:val="en-ZA" w:eastAsia="en-ZA"/>
                    </w:rPr>
                  </w:rPrChange>
                </w:rPr>
                <w:t>Elevation</w:t>
              </w:r>
            </w:ins>
          </w:p>
        </w:tc>
        <w:tc>
          <w:tcPr>
            <w:tcW w:w="963" w:type="pct"/>
            <w:hideMark/>
          </w:tcPr>
          <w:p w14:paraId="138ABFC1"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50" w:author="Craig Parker" w:date="2024-08-07T12:22:00Z"/>
                <w:rFonts w:ascii="Nunito" w:hAnsi="Nunito"/>
                <w:color w:val="000000" w:themeColor="text1"/>
                <w:sz w:val="20"/>
                <w:lang w:val="en-ZA" w:eastAsia="en-ZA"/>
                <w:rPrChange w:id="8051" w:author="Craig Parker" w:date="2024-08-07T12:23:00Z">
                  <w:rPr>
                    <w:ins w:id="8052" w:author="Craig Parker" w:date="2024-08-07T12:22:00Z"/>
                    <w:rFonts w:ascii="Aptos Narrow" w:hAnsi="Aptos Narrow"/>
                    <w:color w:val="000000"/>
                    <w:sz w:val="22"/>
                    <w:szCs w:val="22"/>
                    <w:lang w:val="en-ZA" w:eastAsia="en-ZA"/>
                  </w:rPr>
                </w:rPrChange>
              </w:rPr>
            </w:pPr>
            <w:ins w:id="8053" w:author="Craig Parker" w:date="2024-08-07T12:22:00Z">
              <w:r w:rsidRPr="002E4822">
                <w:rPr>
                  <w:rFonts w:ascii="Nunito" w:hAnsi="Nunito"/>
                  <w:color w:val="000000" w:themeColor="text1"/>
                  <w:sz w:val="20"/>
                  <w:lang w:val="en-ZA" w:eastAsia="en-ZA"/>
                  <w:rPrChange w:id="8054" w:author="Craig Parker" w:date="2024-08-07T12:23:00Z">
                    <w:rPr>
                      <w:rFonts w:ascii="Aptos Narrow" w:hAnsi="Aptos Narrow"/>
                      <w:color w:val="000000"/>
                      <w:sz w:val="22"/>
                      <w:szCs w:val="22"/>
                      <w:lang w:val="en-ZA" w:eastAsia="en-ZA"/>
                    </w:rPr>
                  </w:rPrChange>
                </w:rPr>
                <w:t>Released in 2013</w:t>
              </w:r>
            </w:ins>
          </w:p>
        </w:tc>
        <w:tc>
          <w:tcPr>
            <w:tcW w:w="964" w:type="pct"/>
            <w:hideMark/>
          </w:tcPr>
          <w:p w14:paraId="4CEB0BF4"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55" w:author="Craig Parker" w:date="2024-08-07T12:22:00Z"/>
                <w:rFonts w:ascii="Nunito" w:hAnsi="Nunito"/>
                <w:color w:val="000000" w:themeColor="text1"/>
                <w:sz w:val="20"/>
                <w:lang w:val="en-ZA" w:eastAsia="en-ZA"/>
                <w:rPrChange w:id="8056" w:author="Craig Parker" w:date="2024-08-07T12:23:00Z">
                  <w:rPr>
                    <w:ins w:id="8057" w:author="Craig Parker" w:date="2024-08-07T12:22:00Z"/>
                    <w:rFonts w:ascii="Aptos Narrow" w:hAnsi="Aptos Narrow"/>
                    <w:color w:val="000000"/>
                    <w:sz w:val="22"/>
                    <w:szCs w:val="22"/>
                    <w:lang w:val="en-ZA" w:eastAsia="en-ZA"/>
                  </w:rPr>
                </w:rPrChange>
              </w:rPr>
            </w:pPr>
            <w:ins w:id="8058" w:author="Craig Parker" w:date="2024-08-07T12:22:00Z">
              <w:r w:rsidRPr="002E4822">
                <w:rPr>
                  <w:rFonts w:ascii="Nunito" w:hAnsi="Nunito"/>
                  <w:color w:val="000000" w:themeColor="text1"/>
                  <w:sz w:val="20"/>
                  <w:lang w:val="en-ZA" w:eastAsia="en-ZA"/>
                  <w:rPrChange w:id="8059" w:author="Craig Parker" w:date="2024-08-07T12:23:00Z">
                    <w:rPr>
                      <w:rFonts w:ascii="Aptos Narrow" w:hAnsi="Aptos Narrow"/>
                      <w:color w:val="000000"/>
                      <w:sz w:val="22"/>
                      <w:szCs w:val="22"/>
                      <w:lang w:val="en-ZA" w:eastAsia="en-ZA"/>
                    </w:rPr>
                  </w:rPrChange>
                </w:rPr>
                <w:t>Determination of heat hazard; Urban heat Island Effect</w:t>
              </w:r>
            </w:ins>
          </w:p>
        </w:tc>
      </w:tr>
      <w:tr w:rsidR="006E7398" w:rsidRPr="002E4822" w14:paraId="60BF2AF0" w14:textId="77777777" w:rsidTr="006E7398">
        <w:trPr>
          <w:trHeight w:val="870"/>
          <w:ins w:id="8060"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754DC4C3" w14:textId="77777777" w:rsidR="006E7398" w:rsidRPr="002E4822" w:rsidRDefault="006E7398" w:rsidP="006E7398">
            <w:pPr>
              <w:overflowPunct/>
              <w:autoSpaceDE/>
              <w:autoSpaceDN/>
              <w:adjustRightInd/>
              <w:rPr>
                <w:ins w:id="8061" w:author="Craig Parker" w:date="2024-08-07T12:22:00Z"/>
                <w:rFonts w:ascii="Nunito" w:hAnsi="Nunito"/>
                <w:color w:val="000000" w:themeColor="text1"/>
                <w:sz w:val="20"/>
                <w:lang w:val="en-ZA" w:eastAsia="en-ZA"/>
                <w:rPrChange w:id="8062" w:author="Craig Parker" w:date="2024-08-07T12:23:00Z">
                  <w:rPr>
                    <w:ins w:id="8063" w:author="Craig Parker" w:date="2024-08-07T12:22:00Z"/>
                    <w:rFonts w:ascii="Aptos Narrow" w:hAnsi="Aptos Narrow"/>
                    <w:color w:val="000000"/>
                    <w:sz w:val="22"/>
                    <w:szCs w:val="22"/>
                    <w:lang w:val="en-ZA" w:eastAsia="en-ZA"/>
                  </w:rPr>
                </w:rPrChange>
              </w:rPr>
            </w:pPr>
            <w:proofErr w:type="gramStart"/>
            <w:ins w:id="8064" w:author="Craig Parker" w:date="2024-08-07T12:22:00Z">
              <w:r w:rsidRPr="002E4822">
                <w:rPr>
                  <w:rFonts w:ascii="Nunito" w:hAnsi="Nunito"/>
                  <w:color w:val="000000" w:themeColor="text1"/>
                  <w:sz w:val="20"/>
                  <w:lang w:val="en-ZA" w:eastAsia="en-ZA"/>
                  <w:rPrChange w:id="8065" w:author="Craig Parker" w:date="2024-08-07T12:23:00Z">
                    <w:rPr>
                      <w:rFonts w:ascii="Aptos Narrow" w:hAnsi="Aptos Narrow"/>
                      <w:color w:val="000000"/>
                      <w:sz w:val="22"/>
                      <w:szCs w:val="22"/>
                      <w:lang w:val="en-ZA" w:eastAsia="en-ZA"/>
                    </w:rPr>
                  </w:rPrChange>
                </w:rPr>
                <w:t>High res</w:t>
              </w:r>
              <w:proofErr w:type="gramEnd"/>
              <w:r w:rsidRPr="002E4822">
                <w:rPr>
                  <w:rFonts w:ascii="Nunito" w:hAnsi="Nunito"/>
                  <w:color w:val="000000" w:themeColor="text1"/>
                  <w:sz w:val="20"/>
                  <w:lang w:val="en-ZA" w:eastAsia="en-ZA"/>
                  <w:rPrChange w:id="8066" w:author="Craig Parker" w:date="2024-08-07T12:23:00Z">
                    <w:rPr>
                      <w:rFonts w:ascii="Aptos Narrow" w:hAnsi="Aptos Narrow"/>
                      <w:color w:val="000000"/>
                      <w:sz w:val="22"/>
                      <w:szCs w:val="22"/>
                      <w:lang w:val="en-ZA" w:eastAsia="en-ZA"/>
                    </w:rPr>
                  </w:rPrChange>
                </w:rPr>
                <w:t xml:space="preserve"> imagery (ESA Sentinel 2)</w:t>
              </w:r>
            </w:ins>
          </w:p>
        </w:tc>
        <w:tc>
          <w:tcPr>
            <w:tcW w:w="1144" w:type="pct"/>
            <w:hideMark/>
          </w:tcPr>
          <w:p w14:paraId="43826A0C"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67" w:author="Craig Parker" w:date="2024-08-07T12:22:00Z"/>
                <w:rFonts w:ascii="Nunito" w:hAnsi="Nunito"/>
                <w:color w:val="000000" w:themeColor="text1"/>
                <w:sz w:val="20"/>
                <w:lang w:val="en-ZA" w:eastAsia="en-ZA"/>
                <w:rPrChange w:id="8068" w:author="Craig Parker" w:date="2024-08-07T12:23:00Z">
                  <w:rPr>
                    <w:ins w:id="8069" w:author="Craig Parker" w:date="2024-08-07T12:22:00Z"/>
                    <w:rFonts w:ascii="Aptos Narrow" w:hAnsi="Aptos Narrow"/>
                    <w:color w:val="000000"/>
                    <w:sz w:val="22"/>
                    <w:szCs w:val="22"/>
                    <w:lang w:val="en-ZA" w:eastAsia="en-ZA"/>
                  </w:rPr>
                </w:rPrChange>
              </w:rPr>
            </w:pPr>
            <w:ins w:id="8070" w:author="Craig Parker" w:date="2024-08-07T12:22:00Z">
              <w:r w:rsidRPr="002E4822">
                <w:rPr>
                  <w:rFonts w:ascii="Nunito" w:hAnsi="Nunito"/>
                  <w:color w:val="000000" w:themeColor="text1"/>
                  <w:sz w:val="20"/>
                  <w:lang w:val="en-ZA" w:eastAsia="en-ZA"/>
                  <w:rPrChange w:id="8071" w:author="Craig Parker" w:date="2024-08-07T12:23:00Z">
                    <w:rPr>
                      <w:rFonts w:ascii="Aptos Narrow" w:hAnsi="Aptos Narrow"/>
                      <w:color w:val="000000"/>
                      <w:sz w:val="22"/>
                      <w:szCs w:val="22"/>
                      <w:lang w:val="en-ZA" w:eastAsia="en-ZA"/>
                    </w:rPr>
                  </w:rPrChange>
                </w:rPr>
                <w:t>Images from the Sentinel 2 satellite pair which view land surface regions in 13 spectral bands.</w:t>
              </w:r>
            </w:ins>
          </w:p>
        </w:tc>
        <w:tc>
          <w:tcPr>
            <w:tcW w:w="964" w:type="pct"/>
            <w:hideMark/>
          </w:tcPr>
          <w:p w14:paraId="7D2B15EA"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72" w:author="Craig Parker" w:date="2024-08-07T12:22:00Z"/>
                <w:rFonts w:ascii="Nunito" w:hAnsi="Nunito"/>
                <w:color w:val="000000" w:themeColor="text1"/>
                <w:sz w:val="20"/>
                <w:lang w:val="en-ZA" w:eastAsia="en-ZA"/>
                <w:rPrChange w:id="8073" w:author="Craig Parker" w:date="2024-08-07T12:23:00Z">
                  <w:rPr>
                    <w:ins w:id="8074" w:author="Craig Parker" w:date="2024-08-07T12:22:00Z"/>
                    <w:rFonts w:ascii="Aptos Narrow" w:hAnsi="Aptos Narrow"/>
                    <w:color w:val="000000"/>
                    <w:sz w:val="22"/>
                    <w:szCs w:val="22"/>
                    <w:lang w:val="en-ZA" w:eastAsia="en-ZA"/>
                  </w:rPr>
                </w:rPrChange>
              </w:rPr>
            </w:pPr>
            <w:ins w:id="8075" w:author="Craig Parker" w:date="2024-08-07T12:22:00Z">
              <w:r w:rsidRPr="002E4822">
                <w:rPr>
                  <w:rFonts w:ascii="Nunito" w:hAnsi="Nunito"/>
                  <w:color w:val="000000" w:themeColor="text1"/>
                  <w:sz w:val="20"/>
                  <w:lang w:val="en-ZA" w:eastAsia="en-ZA"/>
                  <w:rPrChange w:id="8076" w:author="Craig Parker" w:date="2024-08-07T12:23:00Z">
                    <w:rPr>
                      <w:rFonts w:ascii="Aptos Narrow" w:hAnsi="Aptos Narrow"/>
                      <w:color w:val="000000"/>
                      <w:sz w:val="22"/>
                      <w:szCs w:val="22"/>
                      <w:lang w:val="en-ZA" w:eastAsia="en-ZA"/>
                    </w:rPr>
                  </w:rPrChange>
                </w:rPr>
                <w:t xml:space="preserve">Urban land cover – vegetation coverage, morphological features, possibly pollution levels (AOT). Bands 4 (red), 8 (NIR) and SCL (Scene Classification); Aerosol Optical Thickness; NDVI </w:t>
              </w:r>
              <w:proofErr w:type="spellStart"/>
              <w:r w:rsidRPr="002E4822">
                <w:rPr>
                  <w:rFonts w:ascii="Nunito" w:hAnsi="Nunito"/>
                  <w:color w:val="000000" w:themeColor="text1"/>
                  <w:sz w:val="20"/>
                  <w:lang w:val="en-ZA" w:eastAsia="en-ZA"/>
                  <w:rPrChange w:id="8077" w:author="Craig Parker" w:date="2024-08-07T12:23:00Z">
                    <w:rPr>
                      <w:rFonts w:ascii="Aptos Narrow" w:hAnsi="Aptos Narrow"/>
                      <w:color w:val="000000"/>
                      <w:sz w:val="22"/>
                      <w:szCs w:val="22"/>
                      <w:lang w:val="en-ZA" w:eastAsia="en-ZA"/>
                    </w:rPr>
                  </w:rPrChange>
                </w:rPr>
                <w:t>sh</w:t>
              </w:r>
              <w:proofErr w:type="spellEnd"/>
              <w:r w:rsidRPr="002E4822">
                <w:rPr>
                  <w:rFonts w:ascii="Nunito" w:hAnsi="Nunito"/>
                  <w:color w:val="000000" w:themeColor="text1"/>
                  <w:sz w:val="20"/>
                  <w:lang w:val="en-ZA" w:eastAsia="en-ZA"/>
                  <w:rPrChange w:id="8078" w:author="Craig Parker" w:date="2024-08-07T12:23:00Z">
                    <w:rPr>
                      <w:rFonts w:ascii="Aptos Narrow" w:hAnsi="Aptos Narrow"/>
                      <w:color w:val="000000"/>
                      <w:sz w:val="22"/>
                      <w:szCs w:val="22"/>
                      <w:lang w:val="en-ZA" w:eastAsia="en-ZA"/>
                    </w:rPr>
                  </w:rPrChange>
                </w:rPr>
                <w:t xml:space="preserve"> layer.</w:t>
              </w:r>
            </w:ins>
          </w:p>
        </w:tc>
        <w:tc>
          <w:tcPr>
            <w:tcW w:w="963" w:type="pct"/>
            <w:hideMark/>
          </w:tcPr>
          <w:p w14:paraId="78F49DC0"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79" w:author="Craig Parker" w:date="2024-08-07T12:22:00Z"/>
                <w:rFonts w:ascii="Nunito" w:hAnsi="Nunito"/>
                <w:color w:val="000000" w:themeColor="text1"/>
                <w:sz w:val="20"/>
                <w:lang w:val="en-ZA" w:eastAsia="en-ZA"/>
                <w:rPrChange w:id="8080" w:author="Craig Parker" w:date="2024-08-07T12:23:00Z">
                  <w:rPr>
                    <w:ins w:id="8081" w:author="Craig Parker" w:date="2024-08-07T12:22:00Z"/>
                    <w:rFonts w:ascii="Aptos Narrow" w:hAnsi="Aptos Narrow"/>
                    <w:color w:val="000000"/>
                    <w:sz w:val="22"/>
                    <w:szCs w:val="22"/>
                    <w:lang w:val="en-ZA" w:eastAsia="en-ZA"/>
                  </w:rPr>
                </w:rPrChange>
              </w:rPr>
            </w:pPr>
            <w:ins w:id="8082" w:author="Craig Parker" w:date="2024-08-07T12:22:00Z">
              <w:r w:rsidRPr="002E4822">
                <w:rPr>
                  <w:rFonts w:ascii="Nunito" w:hAnsi="Nunito"/>
                  <w:color w:val="000000" w:themeColor="text1"/>
                  <w:sz w:val="20"/>
                  <w:lang w:val="en-ZA" w:eastAsia="en-ZA"/>
                  <w:rPrChange w:id="8083" w:author="Craig Parker" w:date="2024-08-07T12:23:00Z">
                    <w:rPr>
                      <w:rFonts w:ascii="Aptos Narrow" w:hAnsi="Aptos Narrow"/>
                      <w:color w:val="000000"/>
                      <w:sz w:val="22"/>
                      <w:szCs w:val="22"/>
                      <w:lang w:val="en-ZA" w:eastAsia="en-ZA"/>
                    </w:rPr>
                  </w:rPrChange>
                </w:rPr>
                <w:t xml:space="preserve">Spatial: Global coverage; 0.000064 </w:t>
              </w:r>
              <w:proofErr w:type="spellStart"/>
              <w:r w:rsidRPr="002E4822">
                <w:rPr>
                  <w:rFonts w:ascii="Nunito" w:hAnsi="Nunito"/>
                  <w:color w:val="000000" w:themeColor="text1"/>
                  <w:sz w:val="20"/>
                  <w:lang w:val="en-ZA" w:eastAsia="en-ZA"/>
                  <w:rPrChange w:id="8084" w:author="Craig Parker" w:date="2024-08-07T12:23:00Z">
                    <w:rPr>
                      <w:rFonts w:ascii="Aptos Narrow" w:hAnsi="Aptos Narrow"/>
                      <w:color w:val="000000"/>
                      <w:sz w:val="22"/>
                      <w:szCs w:val="22"/>
                      <w:lang w:val="en-ZA" w:eastAsia="en-ZA"/>
                    </w:rPr>
                  </w:rPrChange>
                </w:rPr>
                <w:t>deg</w:t>
              </w:r>
              <w:proofErr w:type="spellEnd"/>
              <w:r w:rsidRPr="002E4822">
                <w:rPr>
                  <w:rFonts w:ascii="Nunito" w:hAnsi="Nunito"/>
                  <w:color w:val="000000" w:themeColor="text1"/>
                  <w:sz w:val="20"/>
                  <w:lang w:val="en-ZA" w:eastAsia="en-ZA"/>
                  <w:rPrChange w:id="8085" w:author="Craig Parker" w:date="2024-08-07T12:23:00Z">
                    <w:rPr>
                      <w:rFonts w:ascii="Aptos Narrow" w:hAnsi="Aptos Narrow"/>
                      <w:color w:val="000000"/>
                      <w:sz w:val="22"/>
                      <w:szCs w:val="22"/>
                      <w:lang w:val="en-ZA" w:eastAsia="en-ZA"/>
                    </w:rPr>
                  </w:rPrChange>
                </w:rPr>
                <w:t xml:space="preserve"> res Temporal: every 5 days or faster; from Aug 2015 – Nov 2020.</w:t>
              </w:r>
            </w:ins>
          </w:p>
        </w:tc>
        <w:tc>
          <w:tcPr>
            <w:tcW w:w="964" w:type="pct"/>
            <w:hideMark/>
          </w:tcPr>
          <w:p w14:paraId="5B54D6BE"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86" w:author="Craig Parker" w:date="2024-08-07T12:22:00Z"/>
                <w:rFonts w:ascii="Nunito" w:hAnsi="Nunito"/>
                <w:color w:val="000000" w:themeColor="text1"/>
                <w:sz w:val="20"/>
                <w:lang w:val="en-ZA" w:eastAsia="en-ZA"/>
                <w:rPrChange w:id="8087" w:author="Craig Parker" w:date="2024-08-07T12:23:00Z">
                  <w:rPr>
                    <w:ins w:id="8088" w:author="Craig Parker" w:date="2024-08-07T12:22:00Z"/>
                    <w:rFonts w:ascii="Aptos Narrow" w:hAnsi="Aptos Narrow"/>
                    <w:color w:val="000000"/>
                    <w:sz w:val="22"/>
                    <w:szCs w:val="22"/>
                    <w:lang w:val="en-ZA" w:eastAsia="en-ZA"/>
                  </w:rPr>
                </w:rPrChange>
              </w:rPr>
            </w:pPr>
            <w:ins w:id="8089" w:author="Craig Parker" w:date="2024-08-07T12:22:00Z">
              <w:r w:rsidRPr="002E4822">
                <w:rPr>
                  <w:rFonts w:ascii="Nunito" w:hAnsi="Nunito"/>
                  <w:color w:val="000000" w:themeColor="text1"/>
                  <w:sz w:val="20"/>
                  <w:lang w:val="en-ZA" w:eastAsia="en-ZA"/>
                  <w:rPrChange w:id="8090" w:author="Craig Parker" w:date="2024-08-07T12:23:00Z">
                    <w:rPr>
                      <w:rFonts w:ascii="Aptos Narrow" w:hAnsi="Aptos Narrow"/>
                      <w:color w:val="000000"/>
                      <w:sz w:val="22"/>
                      <w:szCs w:val="22"/>
                      <w:lang w:val="en-ZA" w:eastAsia="en-ZA"/>
                    </w:rPr>
                  </w:rPrChange>
                </w:rPr>
                <w:t>If there is a requirement to control for pollution effects or to look at combined heat-pollution exposures</w:t>
              </w:r>
            </w:ins>
          </w:p>
        </w:tc>
      </w:tr>
      <w:tr w:rsidR="006E7398" w:rsidRPr="002E4822" w14:paraId="0B357395" w14:textId="77777777" w:rsidTr="006E7398">
        <w:trPr>
          <w:trHeight w:val="580"/>
          <w:ins w:id="8091"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20DF12F4" w14:textId="77777777" w:rsidR="006E7398" w:rsidRPr="002E4822" w:rsidRDefault="006E7398" w:rsidP="006E7398">
            <w:pPr>
              <w:overflowPunct/>
              <w:autoSpaceDE/>
              <w:autoSpaceDN/>
              <w:adjustRightInd/>
              <w:rPr>
                <w:ins w:id="8092" w:author="Craig Parker" w:date="2024-08-07T12:22:00Z"/>
                <w:rFonts w:ascii="Nunito" w:hAnsi="Nunito"/>
                <w:color w:val="000000" w:themeColor="text1"/>
                <w:sz w:val="20"/>
                <w:lang w:val="en-ZA" w:eastAsia="en-ZA"/>
                <w:rPrChange w:id="8093" w:author="Craig Parker" w:date="2024-08-07T12:23:00Z">
                  <w:rPr>
                    <w:ins w:id="8094" w:author="Craig Parker" w:date="2024-08-07T12:22:00Z"/>
                    <w:rFonts w:ascii="Aptos Narrow" w:hAnsi="Aptos Narrow"/>
                    <w:color w:val="000000"/>
                    <w:sz w:val="22"/>
                    <w:szCs w:val="22"/>
                    <w:lang w:val="en-ZA" w:eastAsia="en-ZA"/>
                  </w:rPr>
                </w:rPrChange>
              </w:rPr>
            </w:pPr>
            <w:ins w:id="8095" w:author="Craig Parker" w:date="2024-08-07T12:22:00Z">
              <w:r w:rsidRPr="002E4822">
                <w:rPr>
                  <w:rFonts w:ascii="Nunito" w:hAnsi="Nunito"/>
                  <w:color w:val="000000" w:themeColor="text1"/>
                  <w:sz w:val="20"/>
                  <w:lang w:val="en-ZA" w:eastAsia="en-ZA"/>
                  <w:rPrChange w:id="8096" w:author="Craig Parker" w:date="2024-08-07T12:23:00Z">
                    <w:rPr>
                      <w:rFonts w:ascii="Aptos Narrow" w:hAnsi="Aptos Narrow"/>
                      <w:color w:val="000000"/>
                      <w:sz w:val="22"/>
                      <w:szCs w:val="22"/>
                      <w:lang w:val="en-ZA" w:eastAsia="en-ZA"/>
                    </w:rPr>
                  </w:rPrChange>
                </w:rPr>
                <w:t>Aqua MODIS Land Surface Temperature (MYD21A1D &amp; MYD21A1N)</w:t>
              </w:r>
            </w:ins>
          </w:p>
        </w:tc>
        <w:tc>
          <w:tcPr>
            <w:tcW w:w="1144" w:type="pct"/>
            <w:hideMark/>
          </w:tcPr>
          <w:p w14:paraId="28E6E559"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97" w:author="Craig Parker" w:date="2024-08-07T12:22:00Z"/>
                <w:rFonts w:ascii="Nunito" w:hAnsi="Nunito"/>
                <w:color w:val="000000" w:themeColor="text1"/>
                <w:sz w:val="20"/>
                <w:lang w:val="en-ZA" w:eastAsia="en-ZA"/>
                <w:rPrChange w:id="8098" w:author="Craig Parker" w:date="2024-08-07T12:23:00Z">
                  <w:rPr>
                    <w:ins w:id="8099" w:author="Craig Parker" w:date="2024-08-07T12:22:00Z"/>
                    <w:rFonts w:ascii="Aptos Narrow" w:hAnsi="Aptos Narrow"/>
                    <w:color w:val="000000"/>
                    <w:sz w:val="22"/>
                    <w:szCs w:val="22"/>
                    <w:lang w:val="en-ZA" w:eastAsia="en-ZA"/>
                  </w:rPr>
                </w:rPrChange>
              </w:rPr>
            </w:pPr>
            <w:ins w:id="8100" w:author="Craig Parker" w:date="2024-08-07T12:22:00Z">
              <w:r w:rsidRPr="002E4822">
                <w:rPr>
                  <w:rFonts w:ascii="Nunito" w:hAnsi="Nunito"/>
                  <w:color w:val="000000" w:themeColor="text1"/>
                  <w:sz w:val="20"/>
                  <w:lang w:val="en-ZA" w:eastAsia="en-ZA"/>
                  <w:rPrChange w:id="8101" w:author="Craig Parker" w:date="2024-08-07T12:23:00Z">
                    <w:rPr>
                      <w:rFonts w:ascii="Aptos Narrow" w:hAnsi="Aptos Narrow"/>
                      <w:color w:val="000000"/>
                      <w:sz w:val="22"/>
                      <w:szCs w:val="22"/>
                      <w:lang w:val="en-ZA" w:eastAsia="en-ZA"/>
                    </w:rPr>
                  </w:rPrChange>
                </w:rPr>
                <w:t xml:space="preserve">Satellite derived day and </w:t>
              </w:r>
              <w:proofErr w:type="gramStart"/>
              <w:r w:rsidRPr="002E4822">
                <w:rPr>
                  <w:rFonts w:ascii="Nunito" w:hAnsi="Nunito"/>
                  <w:color w:val="000000" w:themeColor="text1"/>
                  <w:sz w:val="20"/>
                  <w:lang w:val="en-ZA" w:eastAsia="en-ZA"/>
                  <w:rPrChange w:id="8102" w:author="Craig Parker" w:date="2024-08-07T12:23:00Z">
                    <w:rPr>
                      <w:rFonts w:ascii="Aptos Narrow" w:hAnsi="Aptos Narrow"/>
                      <w:color w:val="000000"/>
                      <w:sz w:val="22"/>
                      <w:szCs w:val="22"/>
                      <w:lang w:val="en-ZA" w:eastAsia="en-ZA"/>
                    </w:rPr>
                  </w:rPrChange>
                </w:rPr>
                <w:t>night time</w:t>
              </w:r>
              <w:proofErr w:type="gramEnd"/>
              <w:r w:rsidRPr="002E4822">
                <w:rPr>
                  <w:rFonts w:ascii="Nunito" w:hAnsi="Nunito"/>
                  <w:color w:val="000000" w:themeColor="text1"/>
                  <w:sz w:val="20"/>
                  <w:lang w:val="en-ZA" w:eastAsia="en-ZA"/>
                  <w:rPrChange w:id="8103" w:author="Craig Parker" w:date="2024-08-07T12:23:00Z">
                    <w:rPr>
                      <w:rFonts w:ascii="Aptos Narrow" w:hAnsi="Aptos Narrow"/>
                      <w:color w:val="000000"/>
                      <w:sz w:val="22"/>
                      <w:szCs w:val="22"/>
                      <w:lang w:val="en-ZA" w:eastAsia="en-ZA"/>
                    </w:rPr>
                  </w:rPrChange>
                </w:rPr>
                <w:t>, high resolution (1KM) land surface temperature dataset.</w:t>
              </w:r>
            </w:ins>
          </w:p>
        </w:tc>
        <w:tc>
          <w:tcPr>
            <w:tcW w:w="964" w:type="pct"/>
            <w:hideMark/>
          </w:tcPr>
          <w:p w14:paraId="3CF93E7B"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104" w:author="Craig Parker" w:date="2024-08-07T12:22:00Z"/>
                <w:rFonts w:ascii="Nunito" w:hAnsi="Nunito"/>
                <w:color w:val="000000" w:themeColor="text1"/>
                <w:sz w:val="20"/>
                <w:lang w:val="en-ZA" w:eastAsia="en-ZA"/>
                <w:rPrChange w:id="8105" w:author="Craig Parker" w:date="2024-08-07T12:23:00Z">
                  <w:rPr>
                    <w:ins w:id="8106" w:author="Craig Parker" w:date="2024-08-07T12:22:00Z"/>
                    <w:rFonts w:ascii="Aptos Narrow" w:hAnsi="Aptos Narrow"/>
                    <w:color w:val="000000"/>
                    <w:sz w:val="22"/>
                    <w:szCs w:val="22"/>
                    <w:lang w:val="en-ZA" w:eastAsia="en-ZA"/>
                  </w:rPr>
                </w:rPrChange>
              </w:rPr>
            </w:pPr>
            <w:ins w:id="8107" w:author="Craig Parker" w:date="2024-08-07T12:22:00Z">
              <w:r w:rsidRPr="002E4822">
                <w:rPr>
                  <w:rFonts w:ascii="Nunito" w:hAnsi="Nunito"/>
                  <w:color w:val="000000" w:themeColor="text1"/>
                  <w:sz w:val="20"/>
                  <w:lang w:val="en-ZA" w:eastAsia="en-ZA"/>
                  <w:rPrChange w:id="8108" w:author="Craig Parker" w:date="2024-08-07T12:23:00Z">
                    <w:rPr>
                      <w:rFonts w:ascii="Aptos Narrow" w:hAnsi="Aptos Narrow"/>
                      <w:color w:val="000000"/>
                      <w:sz w:val="22"/>
                      <w:szCs w:val="22"/>
                      <w:lang w:val="en-ZA" w:eastAsia="en-ZA"/>
                    </w:rPr>
                  </w:rPrChange>
                </w:rPr>
                <w:t>Land surface temperature</w:t>
              </w:r>
            </w:ins>
          </w:p>
        </w:tc>
        <w:tc>
          <w:tcPr>
            <w:tcW w:w="963" w:type="pct"/>
            <w:hideMark/>
          </w:tcPr>
          <w:p w14:paraId="40DEC289"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109" w:author="Craig Parker" w:date="2024-08-07T12:22:00Z"/>
                <w:rFonts w:ascii="Nunito" w:hAnsi="Nunito"/>
                <w:color w:val="000000" w:themeColor="text1"/>
                <w:sz w:val="20"/>
                <w:lang w:val="en-ZA" w:eastAsia="en-ZA"/>
                <w:rPrChange w:id="8110" w:author="Craig Parker" w:date="2024-08-07T12:23:00Z">
                  <w:rPr>
                    <w:ins w:id="8111" w:author="Craig Parker" w:date="2024-08-07T12:22:00Z"/>
                    <w:rFonts w:ascii="Aptos Narrow" w:hAnsi="Aptos Narrow"/>
                    <w:color w:val="000000"/>
                    <w:sz w:val="22"/>
                    <w:szCs w:val="22"/>
                    <w:lang w:val="en-ZA" w:eastAsia="en-ZA"/>
                  </w:rPr>
                </w:rPrChange>
              </w:rPr>
            </w:pPr>
            <w:ins w:id="8112" w:author="Craig Parker" w:date="2024-08-07T12:22:00Z">
              <w:r w:rsidRPr="002E4822">
                <w:rPr>
                  <w:rFonts w:ascii="Nunito" w:hAnsi="Nunito"/>
                  <w:color w:val="000000" w:themeColor="text1"/>
                  <w:sz w:val="20"/>
                  <w:lang w:val="en-ZA" w:eastAsia="en-ZA"/>
                  <w:rPrChange w:id="8113" w:author="Craig Parker" w:date="2024-08-07T12:23:00Z">
                    <w:rPr>
                      <w:rFonts w:ascii="Aptos Narrow" w:hAnsi="Aptos Narrow"/>
                      <w:color w:val="000000"/>
                      <w:sz w:val="22"/>
                      <w:szCs w:val="22"/>
                      <w:lang w:val="en-ZA" w:eastAsia="en-ZA"/>
                    </w:rPr>
                  </w:rPrChange>
                </w:rPr>
                <w:t xml:space="preserve">Spatial: Global land surface coverage; 0.00983 </w:t>
              </w:r>
              <w:proofErr w:type="spellStart"/>
              <w:r w:rsidRPr="002E4822">
                <w:rPr>
                  <w:rFonts w:ascii="Nunito" w:hAnsi="Nunito"/>
                  <w:color w:val="000000" w:themeColor="text1"/>
                  <w:sz w:val="20"/>
                  <w:lang w:val="en-ZA" w:eastAsia="en-ZA"/>
                  <w:rPrChange w:id="8114" w:author="Craig Parker" w:date="2024-08-07T12:23:00Z">
                    <w:rPr>
                      <w:rFonts w:ascii="Aptos Narrow" w:hAnsi="Aptos Narrow"/>
                      <w:color w:val="000000"/>
                      <w:sz w:val="22"/>
                      <w:szCs w:val="22"/>
                      <w:lang w:val="en-ZA" w:eastAsia="en-ZA"/>
                    </w:rPr>
                  </w:rPrChange>
                </w:rPr>
                <w:t>deg</w:t>
              </w:r>
              <w:proofErr w:type="spellEnd"/>
              <w:r w:rsidRPr="002E4822">
                <w:rPr>
                  <w:rFonts w:ascii="Nunito" w:hAnsi="Nunito"/>
                  <w:color w:val="000000" w:themeColor="text1"/>
                  <w:sz w:val="20"/>
                  <w:lang w:val="en-ZA" w:eastAsia="en-ZA"/>
                  <w:rPrChange w:id="8115" w:author="Craig Parker" w:date="2024-08-07T12:23:00Z">
                    <w:rPr>
                      <w:rFonts w:ascii="Aptos Narrow" w:hAnsi="Aptos Narrow"/>
                      <w:color w:val="000000"/>
                      <w:sz w:val="22"/>
                      <w:szCs w:val="22"/>
                      <w:lang w:val="en-ZA" w:eastAsia="en-ZA"/>
                    </w:rPr>
                  </w:rPrChange>
                </w:rPr>
                <w:t xml:space="preserve"> res. Temporal: daily; 2002/07/04 to present</w:t>
              </w:r>
            </w:ins>
          </w:p>
        </w:tc>
        <w:tc>
          <w:tcPr>
            <w:tcW w:w="964" w:type="pct"/>
            <w:hideMark/>
          </w:tcPr>
          <w:p w14:paraId="3CD9D10B"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116" w:author="Craig Parker" w:date="2024-08-07T12:22:00Z"/>
                <w:rFonts w:ascii="Nunito" w:hAnsi="Nunito"/>
                <w:color w:val="000000" w:themeColor="text1"/>
                <w:sz w:val="20"/>
                <w:lang w:val="en-ZA" w:eastAsia="en-ZA"/>
                <w:rPrChange w:id="8117" w:author="Craig Parker" w:date="2024-08-07T12:23:00Z">
                  <w:rPr>
                    <w:ins w:id="8118" w:author="Craig Parker" w:date="2024-08-07T12:22:00Z"/>
                    <w:rFonts w:ascii="Aptos Narrow" w:hAnsi="Aptos Narrow"/>
                    <w:color w:val="000000"/>
                    <w:sz w:val="22"/>
                    <w:szCs w:val="22"/>
                    <w:lang w:val="en-ZA" w:eastAsia="en-ZA"/>
                  </w:rPr>
                </w:rPrChange>
              </w:rPr>
            </w:pPr>
          </w:p>
        </w:tc>
      </w:tr>
      <w:tr w:rsidR="006E7398" w:rsidRPr="002E4822" w14:paraId="04F2170D" w14:textId="77777777" w:rsidTr="006E7398">
        <w:trPr>
          <w:trHeight w:val="290"/>
          <w:ins w:id="8119" w:author="Craig Parker" w:date="2024-08-07T12:22:00Z"/>
        </w:trPr>
        <w:tc>
          <w:tcPr>
            <w:cnfStyle w:val="001000000000" w:firstRow="0" w:lastRow="0" w:firstColumn="1" w:lastColumn="0" w:oddVBand="0" w:evenVBand="0" w:oddHBand="0" w:evenHBand="0" w:firstRowFirstColumn="0" w:firstRowLastColumn="0" w:lastRowFirstColumn="0" w:lastRowLastColumn="0"/>
            <w:tcW w:w="5000" w:type="pct"/>
            <w:gridSpan w:val="5"/>
            <w:hideMark/>
          </w:tcPr>
          <w:p w14:paraId="3D2664B4" w14:textId="52ECC39E" w:rsidR="006E7398" w:rsidRPr="002E4822" w:rsidRDefault="006E7398">
            <w:pPr>
              <w:overflowPunct/>
              <w:autoSpaceDE/>
              <w:autoSpaceDN/>
              <w:adjustRightInd/>
              <w:jc w:val="center"/>
              <w:rPr>
                <w:ins w:id="8120" w:author="Craig Parker" w:date="2024-08-07T12:22:00Z"/>
                <w:rFonts w:ascii="Nunito" w:hAnsi="Nunito"/>
                <w:color w:val="000000" w:themeColor="text1"/>
                <w:sz w:val="20"/>
                <w:lang w:val="en-ZA" w:eastAsia="en-ZA"/>
                <w:rPrChange w:id="8121" w:author="Craig Parker" w:date="2024-08-07T12:23:00Z">
                  <w:rPr>
                    <w:ins w:id="8122" w:author="Craig Parker" w:date="2024-08-07T12:22:00Z"/>
                    <w:rFonts w:ascii="Times New Roman" w:hAnsi="Times New Roman"/>
                    <w:sz w:val="20"/>
                    <w:lang w:val="en-ZA" w:eastAsia="en-ZA"/>
                  </w:rPr>
                </w:rPrChange>
              </w:rPr>
              <w:pPrChange w:id="8123" w:author="Craig Parker" w:date="2024-08-07T12:26:00Z">
                <w:pPr>
                  <w:overflowPunct/>
                  <w:autoSpaceDE/>
                  <w:autoSpaceDN/>
                  <w:adjustRightInd/>
                </w:pPr>
              </w:pPrChange>
            </w:pPr>
            <w:ins w:id="8124" w:author="Craig Parker" w:date="2024-08-07T12:22:00Z">
              <w:r w:rsidRPr="002E4822">
                <w:rPr>
                  <w:rFonts w:ascii="Nunito" w:hAnsi="Nunito"/>
                  <w:color w:val="000000" w:themeColor="text1"/>
                  <w:sz w:val="20"/>
                  <w:lang w:val="en-ZA" w:eastAsia="en-ZA"/>
                  <w:rPrChange w:id="8125" w:author="Craig Parker" w:date="2024-08-07T12:23:00Z">
                    <w:rPr>
                      <w:rFonts w:ascii="Aptos Narrow" w:hAnsi="Aptos Narrow"/>
                      <w:color w:val="000000"/>
                      <w:sz w:val="22"/>
                      <w:szCs w:val="22"/>
                      <w:lang w:val="en-ZA" w:eastAsia="en-ZA"/>
                    </w:rPr>
                  </w:rPrChange>
                </w:rPr>
                <w:t>Areal/Geospatial Socio-Economic Data</w:t>
              </w:r>
            </w:ins>
          </w:p>
        </w:tc>
      </w:tr>
      <w:tr w:rsidR="006E7398" w:rsidRPr="002E4822" w14:paraId="73808B83" w14:textId="77777777" w:rsidTr="006E7398">
        <w:trPr>
          <w:trHeight w:val="870"/>
          <w:ins w:id="8126"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566AF00A" w14:textId="77777777" w:rsidR="006E7398" w:rsidRPr="002E4822" w:rsidRDefault="006E7398" w:rsidP="006E7398">
            <w:pPr>
              <w:overflowPunct/>
              <w:autoSpaceDE/>
              <w:autoSpaceDN/>
              <w:adjustRightInd/>
              <w:rPr>
                <w:ins w:id="8127" w:author="Craig Parker" w:date="2024-08-07T12:22:00Z"/>
                <w:rFonts w:ascii="Nunito" w:hAnsi="Nunito"/>
                <w:color w:val="000000" w:themeColor="text1"/>
                <w:sz w:val="20"/>
                <w:lang w:val="en-ZA" w:eastAsia="en-ZA"/>
                <w:rPrChange w:id="8128" w:author="Craig Parker" w:date="2024-08-07T12:23:00Z">
                  <w:rPr>
                    <w:ins w:id="8129" w:author="Craig Parker" w:date="2024-08-07T12:22:00Z"/>
                    <w:rFonts w:ascii="Aptos Narrow" w:hAnsi="Aptos Narrow"/>
                    <w:color w:val="000000"/>
                    <w:sz w:val="22"/>
                    <w:szCs w:val="22"/>
                    <w:lang w:val="en-ZA" w:eastAsia="en-ZA"/>
                  </w:rPr>
                </w:rPrChange>
              </w:rPr>
            </w:pPr>
            <w:ins w:id="8130" w:author="Craig Parker" w:date="2024-08-07T12:22:00Z">
              <w:r w:rsidRPr="002E4822">
                <w:rPr>
                  <w:rFonts w:ascii="Nunito" w:hAnsi="Nunito"/>
                  <w:color w:val="000000" w:themeColor="text1"/>
                  <w:sz w:val="20"/>
                  <w:lang w:val="en-ZA" w:eastAsia="en-ZA"/>
                  <w:rPrChange w:id="8131" w:author="Craig Parker" w:date="2024-08-07T12:23:00Z">
                    <w:rPr>
                      <w:rFonts w:ascii="Aptos Narrow" w:hAnsi="Aptos Narrow"/>
                      <w:color w:val="000000"/>
                      <w:sz w:val="22"/>
                      <w:szCs w:val="22"/>
                      <w:lang w:val="en-ZA" w:eastAsia="en-ZA"/>
                    </w:rPr>
                  </w:rPrChange>
                </w:rPr>
                <w:t>Gauteng City-Region Observatory</w:t>
              </w:r>
            </w:ins>
          </w:p>
        </w:tc>
        <w:tc>
          <w:tcPr>
            <w:tcW w:w="1144" w:type="pct"/>
            <w:hideMark/>
          </w:tcPr>
          <w:p w14:paraId="5F8790D0"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132" w:author="Craig Parker" w:date="2024-08-07T12:22:00Z"/>
                <w:rFonts w:ascii="Nunito" w:hAnsi="Nunito"/>
                <w:color w:val="000000" w:themeColor="text1"/>
                <w:sz w:val="20"/>
                <w:lang w:val="en-ZA" w:eastAsia="en-ZA"/>
                <w:rPrChange w:id="8133" w:author="Craig Parker" w:date="2024-08-07T12:23:00Z">
                  <w:rPr>
                    <w:ins w:id="8134" w:author="Craig Parker" w:date="2024-08-07T12:22:00Z"/>
                    <w:rFonts w:ascii="Aptos Narrow" w:hAnsi="Aptos Narrow"/>
                    <w:color w:val="000000"/>
                    <w:sz w:val="22"/>
                    <w:szCs w:val="22"/>
                    <w:lang w:val="en-ZA" w:eastAsia="en-ZA"/>
                  </w:rPr>
                </w:rPrChange>
              </w:rPr>
            </w:pPr>
            <w:ins w:id="8135" w:author="Craig Parker" w:date="2024-08-07T12:22:00Z">
              <w:r w:rsidRPr="002E4822">
                <w:rPr>
                  <w:rFonts w:ascii="Nunito" w:hAnsi="Nunito"/>
                  <w:color w:val="000000" w:themeColor="text1"/>
                  <w:sz w:val="20"/>
                  <w:lang w:val="en-ZA" w:eastAsia="en-ZA"/>
                  <w:rPrChange w:id="8136" w:author="Craig Parker" w:date="2024-08-07T12:23:00Z">
                    <w:rPr>
                      <w:rFonts w:ascii="Aptos Narrow" w:hAnsi="Aptos Narrow"/>
                      <w:color w:val="000000"/>
                      <w:sz w:val="22"/>
                      <w:szCs w:val="22"/>
                      <w:lang w:val="en-ZA" w:eastAsia="en-ZA"/>
                    </w:rPr>
                  </w:rPrChange>
                </w:rPr>
                <w:t>GIS raster and shapefiles for the Gauteng City-Region area</w:t>
              </w:r>
            </w:ins>
          </w:p>
        </w:tc>
        <w:tc>
          <w:tcPr>
            <w:tcW w:w="964" w:type="pct"/>
            <w:hideMark/>
          </w:tcPr>
          <w:p w14:paraId="6ECB6BF4"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137" w:author="Craig Parker" w:date="2024-08-07T12:22:00Z"/>
                <w:rFonts w:ascii="Nunito" w:hAnsi="Nunito"/>
                <w:color w:val="000000" w:themeColor="text1"/>
                <w:sz w:val="20"/>
                <w:lang w:val="en-ZA" w:eastAsia="en-ZA"/>
                <w:rPrChange w:id="8138" w:author="Craig Parker" w:date="2024-08-07T12:23:00Z">
                  <w:rPr>
                    <w:ins w:id="8139" w:author="Craig Parker" w:date="2024-08-07T12:22:00Z"/>
                    <w:rFonts w:ascii="Aptos Narrow" w:hAnsi="Aptos Narrow"/>
                    <w:color w:val="000000"/>
                    <w:sz w:val="22"/>
                    <w:szCs w:val="22"/>
                    <w:lang w:val="en-ZA" w:eastAsia="en-ZA"/>
                  </w:rPr>
                </w:rPrChange>
              </w:rPr>
            </w:pPr>
            <w:ins w:id="8140" w:author="Craig Parker" w:date="2024-08-07T12:22:00Z">
              <w:r w:rsidRPr="002E4822">
                <w:rPr>
                  <w:rFonts w:ascii="Nunito" w:hAnsi="Nunito"/>
                  <w:color w:val="000000" w:themeColor="text1"/>
                  <w:sz w:val="20"/>
                  <w:lang w:val="en-ZA" w:eastAsia="en-ZA"/>
                  <w:rPrChange w:id="8141" w:author="Craig Parker" w:date="2024-08-07T12:23:00Z">
                    <w:rPr>
                      <w:rFonts w:ascii="Aptos Narrow" w:hAnsi="Aptos Narrow"/>
                      <w:color w:val="000000"/>
                      <w:sz w:val="22"/>
                      <w:szCs w:val="22"/>
                      <w:lang w:val="en-ZA" w:eastAsia="en-ZA"/>
                    </w:rPr>
                  </w:rPrChange>
                </w:rPr>
                <w:t>Demographics, economics, environmental, spatial structure, spatial change and transport</w:t>
              </w:r>
            </w:ins>
          </w:p>
        </w:tc>
        <w:tc>
          <w:tcPr>
            <w:tcW w:w="963" w:type="pct"/>
            <w:hideMark/>
          </w:tcPr>
          <w:p w14:paraId="0CF95B2B"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142" w:author="Craig Parker" w:date="2024-08-07T12:22:00Z"/>
                <w:rFonts w:ascii="Nunito" w:hAnsi="Nunito"/>
                <w:color w:val="000000" w:themeColor="text1"/>
                <w:sz w:val="20"/>
                <w:lang w:val="en-ZA" w:eastAsia="en-ZA"/>
                <w:rPrChange w:id="8143" w:author="Craig Parker" w:date="2024-08-07T12:23:00Z">
                  <w:rPr>
                    <w:ins w:id="8144" w:author="Craig Parker" w:date="2024-08-07T12:22:00Z"/>
                    <w:rFonts w:ascii="Aptos Narrow" w:hAnsi="Aptos Narrow"/>
                    <w:color w:val="000000"/>
                    <w:sz w:val="22"/>
                    <w:szCs w:val="22"/>
                    <w:lang w:val="en-ZA" w:eastAsia="en-ZA"/>
                  </w:rPr>
                </w:rPrChange>
              </w:rPr>
            </w:pPr>
            <w:ins w:id="8145" w:author="Craig Parker" w:date="2024-08-07T12:22:00Z">
              <w:r w:rsidRPr="002E4822">
                <w:rPr>
                  <w:rFonts w:ascii="Nunito" w:hAnsi="Nunito"/>
                  <w:color w:val="000000" w:themeColor="text1"/>
                  <w:sz w:val="20"/>
                  <w:lang w:val="en-ZA" w:eastAsia="en-ZA"/>
                  <w:rPrChange w:id="8146" w:author="Craig Parker" w:date="2024-08-07T12:23:00Z">
                    <w:rPr>
                      <w:rFonts w:ascii="Aptos Narrow" w:hAnsi="Aptos Narrow"/>
                      <w:color w:val="000000"/>
                      <w:sz w:val="22"/>
                      <w:szCs w:val="22"/>
                      <w:lang w:val="en-ZA" w:eastAsia="en-ZA"/>
                    </w:rPr>
                  </w:rPrChange>
                </w:rPr>
                <w:t>Spatial: Gauteng city-region. Temporal: various depending on the variable</w:t>
              </w:r>
            </w:ins>
          </w:p>
        </w:tc>
        <w:tc>
          <w:tcPr>
            <w:tcW w:w="964" w:type="pct"/>
            <w:hideMark/>
          </w:tcPr>
          <w:p w14:paraId="552B26E9"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147" w:author="Craig Parker" w:date="2024-08-07T12:22:00Z"/>
                <w:rFonts w:ascii="Nunito" w:hAnsi="Nunito"/>
                <w:color w:val="000000" w:themeColor="text1"/>
                <w:sz w:val="20"/>
                <w:lang w:val="en-ZA" w:eastAsia="en-ZA"/>
                <w:rPrChange w:id="8148" w:author="Craig Parker" w:date="2024-08-07T12:23:00Z">
                  <w:rPr>
                    <w:ins w:id="8149" w:author="Craig Parker" w:date="2024-08-07T12:22:00Z"/>
                    <w:rFonts w:ascii="Aptos Narrow" w:hAnsi="Aptos Narrow"/>
                    <w:color w:val="000000"/>
                    <w:sz w:val="22"/>
                    <w:szCs w:val="22"/>
                    <w:lang w:val="en-ZA" w:eastAsia="en-ZA"/>
                  </w:rPr>
                </w:rPrChange>
              </w:rPr>
            </w:pPr>
            <w:ins w:id="8150" w:author="Craig Parker" w:date="2024-08-07T12:22:00Z">
              <w:r w:rsidRPr="002E4822">
                <w:rPr>
                  <w:rFonts w:ascii="Nunito" w:hAnsi="Nunito"/>
                  <w:color w:val="000000" w:themeColor="text1"/>
                  <w:sz w:val="20"/>
                  <w:lang w:val="en-ZA" w:eastAsia="en-ZA"/>
                  <w:rPrChange w:id="8151" w:author="Craig Parker" w:date="2024-08-07T12:23:00Z">
                    <w:rPr>
                      <w:rFonts w:ascii="Aptos Narrow" w:hAnsi="Aptos Narrow"/>
                      <w:color w:val="000000"/>
                      <w:sz w:val="22"/>
                      <w:szCs w:val="22"/>
                      <w:lang w:val="en-ZA" w:eastAsia="en-ZA"/>
                    </w:rPr>
                  </w:rPrChange>
                </w:rPr>
                <w:t>Research Project 2: provides information on socio-economic circumstances and attitudes of residents within the Gauteng City-Region.</w:t>
              </w:r>
            </w:ins>
          </w:p>
        </w:tc>
      </w:tr>
      <w:tr w:rsidR="006E7398" w:rsidRPr="002E4822" w14:paraId="24E91F5D" w14:textId="77777777" w:rsidTr="006E7398">
        <w:trPr>
          <w:trHeight w:val="870"/>
          <w:ins w:id="8152"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25751CBF" w14:textId="77777777" w:rsidR="006E7398" w:rsidRPr="002E4822" w:rsidRDefault="006E7398" w:rsidP="006E7398">
            <w:pPr>
              <w:overflowPunct/>
              <w:autoSpaceDE/>
              <w:autoSpaceDN/>
              <w:adjustRightInd/>
              <w:rPr>
                <w:ins w:id="8153" w:author="Craig Parker" w:date="2024-08-07T12:22:00Z"/>
                <w:rFonts w:ascii="Nunito" w:hAnsi="Nunito"/>
                <w:color w:val="000000" w:themeColor="text1"/>
                <w:sz w:val="20"/>
                <w:lang w:val="en-ZA" w:eastAsia="en-ZA"/>
                <w:rPrChange w:id="8154" w:author="Craig Parker" w:date="2024-08-07T12:23:00Z">
                  <w:rPr>
                    <w:ins w:id="8155" w:author="Craig Parker" w:date="2024-08-07T12:22:00Z"/>
                    <w:rFonts w:ascii="Aptos Narrow" w:hAnsi="Aptos Narrow"/>
                    <w:color w:val="000000"/>
                    <w:sz w:val="22"/>
                    <w:szCs w:val="22"/>
                    <w:lang w:val="en-ZA" w:eastAsia="en-ZA"/>
                  </w:rPr>
                </w:rPrChange>
              </w:rPr>
            </w:pPr>
            <w:ins w:id="8156" w:author="Craig Parker" w:date="2024-08-07T12:22:00Z">
              <w:r w:rsidRPr="002E4822">
                <w:rPr>
                  <w:rFonts w:ascii="Nunito" w:hAnsi="Nunito"/>
                  <w:color w:val="000000" w:themeColor="text1"/>
                  <w:sz w:val="20"/>
                  <w:lang w:val="en-ZA" w:eastAsia="en-ZA"/>
                  <w:rPrChange w:id="8157" w:author="Craig Parker" w:date="2024-08-07T12:23:00Z">
                    <w:rPr>
                      <w:rFonts w:ascii="Aptos Narrow" w:hAnsi="Aptos Narrow"/>
                      <w:color w:val="000000"/>
                      <w:sz w:val="22"/>
                      <w:szCs w:val="22"/>
                      <w:lang w:val="en-ZA" w:eastAsia="en-ZA"/>
                    </w:rPr>
                  </w:rPrChange>
                </w:rPr>
                <w:lastRenderedPageBreak/>
                <w:t>General Household Surveys, Statistics South Africa</w:t>
              </w:r>
            </w:ins>
          </w:p>
        </w:tc>
        <w:tc>
          <w:tcPr>
            <w:tcW w:w="1144" w:type="pct"/>
            <w:hideMark/>
          </w:tcPr>
          <w:p w14:paraId="18DCA47B"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158" w:author="Craig Parker" w:date="2024-08-07T12:22:00Z"/>
                <w:rFonts w:ascii="Nunito" w:hAnsi="Nunito"/>
                <w:color w:val="000000" w:themeColor="text1"/>
                <w:sz w:val="20"/>
                <w:lang w:val="en-ZA" w:eastAsia="en-ZA"/>
                <w:rPrChange w:id="8159" w:author="Craig Parker" w:date="2024-08-07T12:23:00Z">
                  <w:rPr>
                    <w:ins w:id="8160" w:author="Craig Parker" w:date="2024-08-07T12:22:00Z"/>
                    <w:rFonts w:ascii="Aptos Narrow" w:hAnsi="Aptos Narrow"/>
                    <w:color w:val="000000"/>
                    <w:sz w:val="22"/>
                    <w:szCs w:val="22"/>
                    <w:lang w:val="en-ZA" w:eastAsia="en-ZA"/>
                  </w:rPr>
                </w:rPrChange>
              </w:rPr>
            </w:pPr>
            <w:ins w:id="8161" w:author="Craig Parker" w:date="2024-08-07T12:22:00Z">
              <w:r w:rsidRPr="002E4822">
                <w:rPr>
                  <w:rFonts w:ascii="Nunito" w:hAnsi="Nunito"/>
                  <w:color w:val="000000" w:themeColor="text1"/>
                  <w:sz w:val="20"/>
                  <w:lang w:val="en-ZA" w:eastAsia="en-ZA"/>
                  <w:rPrChange w:id="8162" w:author="Craig Parker" w:date="2024-08-07T12:23:00Z">
                    <w:rPr>
                      <w:rFonts w:ascii="Aptos Narrow" w:hAnsi="Aptos Narrow"/>
                      <w:color w:val="000000"/>
                      <w:sz w:val="22"/>
                      <w:szCs w:val="22"/>
                      <w:lang w:val="en-ZA" w:eastAsia="en-ZA"/>
                    </w:rPr>
                  </w:rPrChange>
                </w:rPr>
                <w:t>Annual household Survey</w:t>
              </w:r>
            </w:ins>
          </w:p>
        </w:tc>
        <w:tc>
          <w:tcPr>
            <w:tcW w:w="964" w:type="pct"/>
            <w:hideMark/>
          </w:tcPr>
          <w:p w14:paraId="639EB509"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163" w:author="Craig Parker" w:date="2024-08-07T12:22:00Z"/>
                <w:rFonts w:ascii="Nunito" w:hAnsi="Nunito"/>
                <w:color w:val="000000" w:themeColor="text1"/>
                <w:sz w:val="20"/>
                <w:lang w:val="en-ZA" w:eastAsia="en-ZA"/>
                <w:rPrChange w:id="8164" w:author="Craig Parker" w:date="2024-08-07T12:23:00Z">
                  <w:rPr>
                    <w:ins w:id="8165" w:author="Craig Parker" w:date="2024-08-07T12:22:00Z"/>
                    <w:rFonts w:ascii="Aptos Narrow" w:hAnsi="Aptos Narrow"/>
                    <w:color w:val="000000"/>
                    <w:sz w:val="22"/>
                    <w:szCs w:val="22"/>
                    <w:lang w:val="en-ZA" w:eastAsia="en-ZA"/>
                  </w:rPr>
                </w:rPrChange>
              </w:rPr>
            </w:pPr>
            <w:ins w:id="8166" w:author="Craig Parker" w:date="2024-08-07T12:22:00Z">
              <w:r w:rsidRPr="002E4822">
                <w:rPr>
                  <w:rFonts w:ascii="Nunito" w:hAnsi="Nunito"/>
                  <w:color w:val="000000" w:themeColor="text1"/>
                  <w:sz w:val="20"/>
                  <w:lang w:val="en-ZA" w:eastAsia="en-ZA"/>
                  <w:rPrChange w:id="8167" w:author="Craig Parker" w:date="2024-08-07T12:23:00Z">
                    <w:rPr>
                      <w:rFonts w:ascii="Aptos Narrow" w:hAnsi="Aptos Narrow"/>
                      <w:color w:val="000000"/>
                      <w:sz w:val="22"/>
                      <w:szCs w:val="22"/>
                      <w:lang w:val="en-ZA" w:eastAsia="en-ZA"/>
                    </w:rPr>
                  </w:rPrChange>
                </w:rPr>
                <w:t>Living circumstances of South African households: education, health, social development, housing, access to services and facilities, food security and agriculture.</w:t>
              </w:r>
            </w:ins>
          </w:p>
        </w:tc>
        <w:tc>
          <w:tcPr>
            <w:tcW w:w="963" w:type="pct"/>
            <w:hideMark/>
          </w:tcPr>
          <w:p w14:paraId="5A93F681"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168" w:author="Craig Parker" w:date="2024-08-07T12:22:00Z"/>
                <w:rFonts w:ascii="Nunito" w:hAnsi="Nunito"/>
                <w:color w:val="000000" w:themeColor="text1"/>
                <w:sz w:val="20"/>
                <w:lang w:val="en-ZA" w:eastAsia="en-ZA"/>
                <w:rPrChange w:id="8169" w:author="Craig Parker" w:date="2024-08-07T12:23:00Z">
                  <w:rPr>
                    <w:ins w:id="8170" w:author="Craig Parker" w:date="2024-08-07T12:22:00Z"/>
                    <w:rFonts w:ascii="Aptos Narrow" w:hAnsi="Aptos Narrow"/>
                    <w:color w:val="000000"/>
                    <w:sz w:val="22"/>
                    <w:szCs w:val="22"/>
                    <w:lang w:val="en-ZA" w:eastAsia="en-ZA"/>
                  </w:rPr>
                </w:rPrChange>
              </w:rPr>
            </w:pPr>
            <w:ins w:id="8171" w:author="Craig Parker" w:date="2024-08-07T12:22:00Z">
              <w:r w:rsidRPr="002E4822">
                <w:rPr>
                  <w:rFonts w:ascii="Nunito" w:hAnsi="Nunito"/>
                  <w:color w:val="000000" w:themeColor="text1"/>
                  <w:sz w:val="20"/>
                  <w:lang w:val="en-ZA" w:eastAsia="en-ZA"/>
                  <w:rPrChange w:id="8172" w:author="Craig Parker" w:date="2024-08-07T12:23:00Z">
                    <w:rPr>
                      <w:rFonts w:ascii="Aptos Narrow" w:hAnsi="Aptos Narrow"/>
                      <w:color w:val="000000"/>
                      <w:sz w:val="22"/>
                      <w:szCs w:val="22"/>
                      <w:lang w:val="en-ZA" w:eastAsia="en-ZA"/>
                    </w:rPr>
                  </w:rPrChange>
                </w:rPr>
                <w:t>Sample survey data, units are households and individuals</w:t>
              </w:r>
            </w:ins>
          </w:p>
        </w:tc>
        <w:tc>
          <w:tcPr>
            <w:tcW w:w="964" w:type="pct"/>
            <w:hideMark/>
          </w:tcPr>
          <w:p w14:paraId="7964A3B4"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173" w:author="Craig Parker" w:date="2024-08-07T12:22:00Z"/>
                <w:rFonts w:ascii="Nunito" w:hAnsi="Nunito"/>
                <w:color w:val="000000" w:themeColor="text1"/>
                <w:sz w:val="20"/>
                <w:lang w:val="en-ZA" w:eastAsia="en-ZA"/>
                <w:rPrChange w:id="8174" w:author="Craig Parker" w:date="2024-08-07T12:23:00Z">
                  <w:rPr>
                    <w:ins w:id="8175" w:author="Craig Parker" w:date="2024-08-07T12:22:00Z"/>
                    <w:rFonts w:ascii="Aptos Narrow" w:hAnsi="Aptos Narrow"/>
                    <w:color w:val="000000"/>
                    <w:sz w:val="22"/>
                    <w:szCs w:val="22"/>
                    <w:lang w:val="en-ZA" w:eastAsia="en-ZA"/>
                  </w:rPr>
                </w:rPrChange>
              </w:rPr>
            </w:pPr>
            <w:ins w:id="8176" w:author="Craig Parker" w:date="2024-08-07T12:22:00Z">
              <w:r w:rsidRPr="002E4822">
                <w:rPr>
                  <w:rFonts w:ascii="Nunito" w:hAnsi="Nunito"/>
                  <w:color w:val="000000" w:themeColor="text1"/>
                  <w:sz w:val="20"/>
                  <w:lang w:val="en-ZA" w:eastAsia="en-ZA"/>
                  <w:rPrChange w:id="8177" w:author="Craig Parker" w:date="2024-08-07T12:23:00Z">
                    <w:rPr>
                      <w:rFonts w:ascii="Aptos Narrow" w:hAnsi="Aptos Narrow"/>
                      <w:color w:val="000000"/>
                      <w:sz w:val="22"/>
                      <w:szCs w:val="22"/>
                      <w:lang w:val="en-ZA" w:eastAsia="en-ZA"/>
                    </w:rPr>
                  </w:rPrChange>
                </w:rPr>
                <w:t>Research Project 2: provides information on socio-economic circumstances of residents within the Gauteng City-Region.</w:t>
              </w:r>
            </w:ins>
          </w:p>
        </w:tc>
      </w:tr>
      <w:tr w:rsidR="006E7398" w:rsidRPr="002E4822" w14:paraId="50CDE678" w14:textId="77777777" w:rsidTr="006E7398">
        <w:trPr>
          <w:trHeight w:val="870"/>
          <w:ins w:id="8178"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1E64E6B6" w14:textId="77777777" w:rsidR="006E7398" w:rsidRPr="002E4822" w:rsidRDefault="006E7398" w:rsidP="006E7398">
            <w:pPr>
              <w:overflowPunct/>
              <w:autoSpaceDE/>
              <w:autoSpaceDN/>
              <w:adjustRightInd/>
              <w:rPr>
                <w:ins w:id="8179" w:author="Craig Parker" w:date="2024-08-07T12:22:00Z"/>
                <w:rFonts w:ascii="Nunito" w:hAnsi="Nunito"/>
                <w:color w:val="000000" w:themeColor="text1"/>
                <w:sz w:val="20"/>
                <w:lang w:val="en-ZA" w:eastAsia="en-ZA"/>
                <w:rPrChange w:id="8180" w:author="Craig Parker" w:date="2024-08-07T12:23:00Z">
                  <w:rPr>
                    <w:ins w:id="8181" w:author="Craig Parker" w:date="2024-08-07T12:22:00Z"/>
                    <w:rFonts w:ascii="Aptos Narrow" w:hAnsi="Aptos Narrow"/>
                    <w:color w:val="000000"/>
                    <w:sz w:val="22"/>
                    <w:szCs w:val="22"/>
                    <w:lang w:val="en-ZA" w:eastAsia="en-ZA"/>
                  </w:rPr>
                </w:rPrChange>
              </w:rPr>
            </w:pPr>
            <w:ins w:id="8182" w:author="Craig Parker" w:date="2024-08-07T12:22:00Z">
              <w:r w:rsidRPr="002E4822">
                <w:rPr>
                  <w:rFonts w:ascii="Nunito" w:hAnsi="Nunito"/>
                  <w:color w:val="000000" w:themeColor="text1"/>
                  <w:sz w:val="20"/>
                  <w:lang w:val="en-ZA" w:eastAsia="en-ZA"/>
                  <w:rPrChange w:id="8183" w:author="Craig Parker" w:date="2024-08-07T12:23:00Z">
                    <w:rPr>
                      <w:rFonts w:ascii="Aptos Narrow" w:hAnsi="Aptos Narrow"/>
                      <w:color w:val="000000"/>
                      <w:sz w:val="22"/>
                      <w:szCs w:val="22"/>
                      <w:lang w:val="en-ZA" w:eastAsia="en-ZA"/>
                    </w:rPr>
                  </w:rPrChange>
                </w:rPr>
                <w:t>Quality of Life Surveys, Gauteng City-Region Observatory (GCRO)</w:t>
              </w:r>
            </w:ins>
          </w:p>
        </w:tc>
        <w:tc>
          <w:tcPr>
            <w:tcW w:w="1144" w:type="pct"/>
            <w:hideMark/>
          </w:tcPr>
          <w:p w14:paraId="1FF3A93D"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184" w:author="Craig Parker" w:date="2024-08-07T12:22:00Z"/>
                <w:rFonts w:ascii="Nunito" w:hAnsi="Nunito"/>
                <w:color w:val="000000" w:themeColor="text1"/>
                <w:sz w:val="20"/>
                <w:lang w:val="en-ZA" w:eastAsia="en-ZA"/>
                <w:rPrChange w:id="8185" w:author="Craig Parker" w:date="2024-08-07T12:23:00Z">
                  <w:rPr>
                    <w:ins w:id="8186" w:author="Craig Parker" w:date="2024-08-07T12:22:00Z"/>
                    <w:rFonts w:ascii="Aptos Narrow" w:hAnsi="Aptos Narrow"/>
                    <w:color w:val="000000"/>
                    <w:sz w:val="22"/>
                    <w:szCs w:val="22"/>
                    <w:lang w:val="en-ZA" w:eastAsia="en-ZA"/>
                  </w:rPr>
                </w:rPrChange>
              </w:rPr>
            </w:pPr>
            <w:ins w:id="8187" w:author="Craig Parker" w:date="2024-08-07T12:22:00Z">
              <w:r w:rsidRPr="002E4822">
                <w:rPr>
                  <w:rFonts w:ascii="Nunito" w:hAnsi="Nunito"/>
                  <w:color w:val="000000" w:themeColor="text1"/>
                  <w:sz w:val="20"/>
                  <w:lang w:val="en-ZA" w:eastAsia="en-ZA"/>
                  <w:rPrChange w:id="8188" w:author="Craig Parker" w:date="2024-08-07T12:23:00Z">
                    <w:rPr>
                      <w:rFonts w:ascii="Aptos Narrow" w:hAnsi="Aptos Narrow"/>
                      <w:color w:val="000000"/>
                      <w:sz w:val="22"/>
                      <w:szCs w:val="22"/>
                      <w:lang w:val="en-ZA" w:eastAsia="en-ZA"/>
                    </w:rPr>
                  </w:rPrChange>
                </w:rPr>
                <w:t>Household Survey</w:t>
              </w:r>
            </w:ins>
          </w:p>
        </w:tc>
        <w:tc>
          <w:tcPr>
            <w:tcW w:w="964" w:type="pct"/>
            <w:hideMark/>
          </w:tcPr>
          <w:p w14:paraId="61B049D2"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189" w:author="Craig Parker" w:date="2024-08-07T12:22:00Z"/>
                <w:rFonts w:ascii="Nunito" w:hAnsi="Nunito"/>
                <w:color w:val="000000" w:themeColor="text1"/>
                <w:sz w:val="20"/>
                <w:lang w:val="en-ZA" w:eastAsia="en-ZA"/>
                <w:rPrChange w:id="8190" w:author="Craig Parker" w:date="2024-08-07T12:23:00Z">
                  <w:rPr>
                    <w:ins w:id="8191" w:author="Craig Parker" w:date="2024-08-07T12:22:00Z"/>
                    <w:rFonts w:ascii="Aptos Narrow" w:hAnsi="Aptos Narrow"/>
                    <w:color w:val="000000"/>
                    <w:sz w:val="22"/>
                    <w:szCs w:val="22"/>
                    <w:lang w:val="en-ZA" w:eastAsia="en-ZA"/>
                  </w:rPr>
                </w:rPrChange>
              </w:rPr>
            </w:pPr>
            <w:ins w:id="8192" w:author="Craig Parker" w:date="2024-08-07T12:22:00Z">
              <w:r w:rsidRPr="002E4822">
                <w:rPr>
                  <w:rFonts w:ascii="Nunito" w:hAnsi="Nunito"/>
                  <w:color w:val="000000" w:themeColor="text1"/>
                  <w:sz w:val="20"/>
                  <w:lang w:val="en-ZA" w:eastAsia="en-ZA"/>
                  <w:rPrChange w:id="8193" w:author="Craig Parker" w:date="2024-08-07T12:23:00Z">
                    <w:rPr>
                      <w:rFonts w:ascii="Aptos Narrow" w:hAnsi="Aptos Narrow"/>
                      <w:color w:val="000000"/>
                      <w:sz w:val="22"/>
                      <w:szCs w:val="22"/>
                      <w:lang w:val="en-ZA" w:eastAsia="en-ZA"/>
                    </w:rPr>
                  </w:rPrChange>
                </w:rPr>
                <w:t>Quality of life, socio-economic circumstances, attitudes to service delivery, psycho-social attitudes, value-base and other characteristics of residents of the Gauteng City-Region.</w:t>
              </w:r>
            </w:ins>
          </w:p>
        </w:tc>
        <w:tc>
          <w:tcPr>
            <w:tcW w:w="963" w:type="pct"/>
            <w:hideMark/>
          </w:tcPr>
          <w:p w14:paraId="430CF420"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194" w:author="Craig Parker" w:date="2024-08-07T12:22:00Z"/>
                <w:rFonts w:ascii="Nunito" w:hAnsi="Nunito"/>
                <w:color w:val="000000" w:themeColor="text1"/>
                <w:sz w:val="20"/>
                <w:lang w:val="en-ZA" w:eastAsia="en-ZA"/>
                <w:rPrChange w:id="8195" w:author="Craig Parker" w:date="2024-08-07T12:23:00Z">
                  <w:rPr>
                    <w:ins w:id="8196" w:author="Craig Parker" w:date="2024-08-07T12:22:00Z"/>
                    <w:rFonts w:ascii="Aptos Narrow" w:hAnsi="Aptos Narrow"/>
                    <w:color w:val="000000"/>
                    <w:sz w:val="22"/>
                    <w:szCs w:val="22"/>
                    <w:lang w:val="en-ZA" w:eastAsia="en-ZA"/>
                  </w:rPr>
                </w:rPrChange>
              </w:rPr>
            </w:pPr>
            <w:ins w:id="8197" w:author="Craig Parker" w:date="2024-08-07T12:22:00Z">
              <w:r w:rsidRPr="002E4822">
                <w:rPr>
                  <w:rFonts w:ascii="Nunito" w:hAnsi="Nunito"/>
                  <w:color w:val="000000" w:themeColor="text1"/>
                  <w:sz w:val="20"/>
                  <w:lang w:val="en-ZA" w:eastAsia="en-ZA"/>
                  <w:rPrChange w:id="8198" w:author="Craig Parker" w:date="2024-08-07T12:23:00Z">
                    <w:rPr>
                      <w:rFonts w:ascii="Aptos Narrow" w:hAnsi="Aptos Narrow"/>
                      <w:color w:val="000000"/>
                      <w:sz w:val="22"/>
                      <w:szCs w:val="22"/>
                      <w:lang w:val="en-ZA" w:eastAsia="en-ZA"/>
                    </w:rPr>
                  </w:rPrChange>
                </w:rPr>
                <w:t>Sample survey data, units are households and individuals</w:t>
              </w:r>
            </w:ins>
          </w:p>
        </w:tc>
        <w:tc>
          <w:tcPr>
            <w:tcW w:w="964" w:type="pct"/>
            <w:hideMark/>
          </w:tcPr>
          <w:p w14:paraId="62FE4C9C"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199" w:author="Craig Parker" w:date="2024-08-07T12:22:00Z"/>
                <w:rFonts w:ascii="Nunito" w:hAnsi="Nunito"/>
                <w:color w:val="000000" w:themeColor="text1"/>
                <w:sz w:val="20"/>
                <w:lang w:val="en-ZA" w:eastAsia="en-ZA"/>
                <w:rPrChange w:id="8200" w:author="Craig Parker" w:date="2024-08-07T12:23:00Z">
                  <w:rPr>
                    <w:ins w:id="8201" w:author="Craig Parker" w:date="2024-08-07T12:22:00Z"/>
                    <w:rFonts w:ascii="Aptos Narrow" w:hAnsi="Aptos Narrow"/>
                    <w:color w:val="000000"/>
                    <w:sz w:val="22"/>
                    <w:szCs w:val="22"/>
                    <w:lang w:val="en-ZA" w:eastAsia="en-ZA"/>
                  </w:rPr>
                </w:rPrChange>
              </w:rPr>
            </w:pPr>
            <w:ins w:id="8202" w:author="Craig Parker" w:date="2024-08-07T12:22:00Z">
              <w:r w:rsidRPr="002E4822">
                <w:rPr>
                  <w:rFonts w:ascii="Nunito" w:hAnsi="Nunito"/>
                  <w:color w:val="000000" w:themeColor="text1"/>
                  <w:sz w:val="20"/>
                  <w:lang w:val="en-ZA" w:eastAsia="en-ZA"/>
                  <w:rPrChange w:id="8203" w:author="Craig Parker" w:date="2024-08-07T12:23:00Z">
                    <w:rPr>
                      <w:rFonts w:ascii="Aptos Narrow" w:hAnsi="Aptos Narrow"/>
                      <w:color w:val="000000"/>
                      <w:sz w:val="22"/>
                      <w:szCs w:val="22"/>
                      <w:lang w:val="en-ZA" w:eastAsia="en-ZA"/>
                    </w:rPr>
                  </w:rPrChange>
                </w:rPr>
                <w:t>Research Project 2: provides information on socio-economic circumstances and attitudes of residents within the Gauteng City-Region.</w:t>
              </w:r>
            </w:ins>
          </w:p>
        </w:tc>
      </w:tr>
      <w:tr w:rsidR="006E7398" w:rsidRPr="002E4822" w14:paraId="0C8A4BF1" w14:textId="77777777" w:rsidTr="006E7398">
        <w:trPr>
          <w:trHeight w:val="870"/>
          <w:ins w:id="8204"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060F75B8" w14:textId="77777777" w:rsidR="006E7398" w:rsidRPr="002E4822" w:rsidRDefault="006E7398" w:rsidP="006E7398">
            <w:pPr>
              <w:overflowPunct/>
              <w:autoSpaceDE/>
              <w:autoSpaceDN/>
              <w:adjustRightInd/>
              <w:rPr>
                <w:ins w:id="8205" w:author="Craig Parker" w:date="2024-08-07T12:22:00Z"/>
                <w:rFonts w:ascii="Nunito" w:hAnsi="Nunito"/>
                <w:color w:val="000000" w:themeColor="text1"/>
                <w:sz w:val="20"/>
                <w:lang w:val="en-ZA" w:eastAsia="en-ZA"/>
                <w:rPrChange w:id="8206" w:author="Craig Parker" w:date="2024-08-07T12:23:00Z">
                  <w:rPr>
                    <w:ins w:id="8207" w:author="Craig Parker" w:date="2024-08-07T12:22:00Z"/>
                    <w:rFonts w:ascii="Aptos Narrow" w:hAnsi="Aptos Narrow"/>
                    <w:color w:val="000000"/>
                    <w:sz w:val="22"/>
                    <w:szCs w:val="22"/>
                    <w:lang w:val="en-ZA" w:eastAsia="en-ZA"/>
                  </w:rPr>
                </w:rPrChange>
              </w:rPr>
            </w:pPr>
            <w:ins w:id="8208" w:author="Craig Parker" w:date="2024-08-07T12:22:00Z">
              <w:r w:rsidRPr="002E4822">
                <w:rPr>
                  <w:rFonts w:ascii="Nunito" w:hAnsi="Nunito"/>
                  <w:color w:val="000000" w:themeColor="text1"/>
                  <w:sz w:val="20"/>
                  <w:lang w:val="en-ZA" w:eastAsia="en-ZA"/>
                  <w:rPrChange w:id="8209" w:author="Craig Parker" w:date="2024-08-07T12:23:00Z">
                    <w:rPr>
                      <w:rFonts w:ascii="Aptos Narrow" w:hAnsi="Aptos Narrow"/>
                      <w:color w:val="000000"/>
                      <w:sz w:val="22"/>
                      <w:szCs w:val="22"/>
                      <w:lang w:val="en-ZA" w:eastAsia="en-ZA"/>
                    </w:rPr>
                  </w:rPrChange>
                </w:rPr>
                <w:t>Global Population (SEDAC) - Gridded Population of the World (GPW), v4</w:t>
              </w:r>
            </w:ins>
          </w:p>
        </w:tc>
        <w:tc>
          <w:tcPr>
            <w:tcW w:w="1144" w:type="pct"/>
            <w:hideMark/>
          </w:tcPr>
          <w:p w14:paraId="1A23CB71"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210" w:author="Craig Parker" w:date="2024-08-07T12:22:00Z"/>
                <w:rFonts w:ascii="Nunito" w:hAnsi="Nunito"/>
                <w:color w:val="000000" w:themeColor="text1"/>
                <w:sz w:val="20"/>
                <w:lang w:val="en-ZA" w:eastAsia="en-ZA"/>
                <w:rPrChange w:id="8211" w:author="Craig Parker" w:date="2024-08-07T12:23:00Z">
                  <w:rPr>
                    <w:ins w:id="8212" w:author="Craig Parker" w:date="2024-08-07T12:22:00Z"/>
                    <w:rFonts w:ascii="Aptos Narrow" w:hAnsi="Aptos Narrow"/>
                    <w:color w:val="000000"/>
                    <w:sz w:val="22"/>
                    <w:szCs w:val="22"/>
                    <w:lang w:val="en-ZA" w:eastAsia="en-ZA"/>
                  </w:rPr>
                </w:rPrChange>
              </w:rPr>
            </w:pPr>
            <w:ins w:id="8213" w:author="Craig Parker" w:date="2024-08-07T12:22:00Z">
              <w:r w:rsidRPr="002E4822">
                <w:rPr>
                  <w:rFonts w:ascii="Nunito" w:hAnsi="Nunito"/>
                  <w:color w:val="000000" w:themeColor="text1"/>
                  <w:sz w:val="20"/>
                  <w:lang w:val="en-ZA" w:eastAsia="en-ZA"/>
                  <w:rPrChange w:id="8214" w:author="Craig Parker" w:date="2024-08-07T12:23:00Z">
                    <w:rPr>
                      <w:rFonts w:ascii="Aptos Narrow" w:hAnsi="Aptos Narrow"/>
                      <w:color w:val="000000"/>
                      <w:sz w:val="22"/>
                      <w:szCs w:val="22"/>
                      <w:lang w:val="en-ZA" w:eastAsia="en-ZA"/>
                    </w:rPr>
                  </w:rPrChange>
                </w:rPr>
                <w:t>Distribution of human population (counts and densities) on continuous global raster surface. Input data are extrapolated to produce population estimates for 5-year intervals</w:t>
              </w:r>
            </w:ins>
          </w:p>
        </w:tc>
        <w:tc>
          <w:tcPr>
            <w:tcW w:w="964" w:type="pct"/>
            <w:hideMark/>
          </w:tcPr>
          <w:p w14:paraId="6A407F59"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215" w:author="Craig Parker" w:date="2024-08-07T12:22:00Z"/>
                <w:rFonts w:ascii="Nunito" w:hAnsi="Nunito"/>
                <w:color w:val="000000" w:themeColor="text1"/>
                <w:sz w:val="20"/>
                <w:lang w:val="en-ZA" w:eastAsia="en-ZA"/>
                <w:rPrChange w:id="8216" w:author="Craig Parker" w:date="2024-08-07T12:23:00Z">
                  <w:rPr>
                    <w:ins w:id="8217" w:author="Craig Parker" w:date="2024-08-07T12:22:00Z"/>
                    <w:rFonts w:ascii="Aptos Narrow" w:hAnsi="Aptos Narrow"/>
                    <w:color w:val="000000"/>
                    <w:sz w:val="22"/>
                    <w:szCs w:val="22"/>
                    <w:lang w:val="en-ZA" w:eastAsia="en-ZA"/>
                  </w:rPr>
                </w:rPrChange>
              </w:rPr>
            </w:pPr>
            <w:ins w:id="8218" w:author="Craig Parker" w:date="2024-08-07T12:22:00Z">
              <w:r w:rsidRPr="002E4822">
                <w:rPr>
                  <w:rFonts w:ascii="Nunito" w:hAnsi="Nunito"/>
                  <w:color w:val="000000" w:themeColor="text1"/>
                  <w:sz w:val="20"/>
                  <w:lang w:val="en-ZA" w:eastAsia="en-ZA"/>
                  <w:rPrChange w:id="8219" w:author="Craig Parker" w:date="2024-08-07T12:23:00Z">
                    <w:rPr>
                      <w:rFonts w:ascii="Aptos Narrow" w:hAnsi="Aptos Narrow"/>
                      <w:color w:val="000000"/>
                      <w:sz w:val="22"/>
                      <w:szCs w:val="22"/>
                      <w:lang w:val="en-ZA" w:eastAsia="en-ZA"/>
                    </w:rPr>
                  </w:rPrChange>
                </w:rPr>
                <w:t>Population counts and density estimates</w:t>
              </w:r>
            </w:ins>
          </w:p>
        </w:tc>
        <w:tc>
          <w:tcPr>
            <w:tcW w:w="963" w:type="pct"/>
            <w:hideMark/>
          </w:tcPr>
          <w:p w14:paraId="4762563E"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220" w:author="Craig Parker" w:date="2024-08-07T12:22:00Z"/>
                <w:rFonts w:ascii="Nunito" w:hAnsi="Nunito"/>
                <w:color w:val="000000" w:themeColor="text1"/>
                <w:sz w:val="20"/>
                <w:lang w:val="en-ZA" w:eastAsia="en-ZA"/>
                <w:rPrChange w:id="8221" w:author="Craig Parker" w:date="2024-08-07T12:23:00Z">
                  <w:rPr>
                    <w:ins w:id="8222" w:author="Craig Parker" w:date="2024-08-07T12:22:00Z"/>
                    <w:rFonts w:ascii="Aptos Narrow" w:hAnsi="Aptos Narrow"/>
                    <w:color w:val="000000"/>
                    <w:sz w:val="22"/>
                    <w:szCs w:val="22"/>
                    <w:lang w:val="en-ZA" w:eastAsia="en-ZA"/>
                  </w:rPr>
                </w:rPrChange>
              </w:rPr>
            </w:pPr>
            <w:ins w:id="8223" w:author="Craig Parker" w:date="2024-08-07T12:22:00Z">
              <w:r w:rsidRPr="002E4822">
                <w:rPr>
                  <w:rFonts w:ascii="Nunito" w:hAnsi="Nunito"/>
                  <w:color w:val="000000" w:themeColor="text1"/>
                  <w:sz w:val="20"/>
                  <w:lang w:val="en-ZA" w:eastAsia="en-ZA"/>
                  <w:rPrChange w:id="8224" w:author="Craig Parker" w:date="2024-08-07T12:23:00Z">
                    <w:rPr>
                      <w:rFonts w:ascii="Aptos Narrow" w:hAnsi="Aptos Narrow"/>
                      <w:color w:val="000000"/>
                      <w:sz w:val="22"/>
                      <w:szCs w:val="22"/>
                      <w:lang w:val="en-ZA" w:eastAsia="en-ZA"/>
                    </w:rPr>
                  </w:rPrChange>
                </w:rPr>
                <w:t>Spatial: Global coverage, 1km grid res Temporal: 5-yearly; coverage from Jan 2000 to Jan 2020</w:t>
              </w:r>
            </w:ins>
          </w:p>
        </w:tc>
        <w:tc>
          <w:tcPr>
            <w:tcW w:w="964" w:type="pct"/>
            <w:hideMark/>
          </w:tcPr>
          <w:p w14:paraId="22936B5B"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225" w:author="Craig Parker" w:date="2024-08-07T12:22:00Z"/>
                <w:rFonts w:ascii="Nunito" w:hAnsi="Nunito"/>
                <w:color w:val="000000" w:themeColor="text1"/>
                <w:sz w:val="20"/>
                <w:lang w:val="en-ZA" w:eastAsia="en-ZA"/>
                <w:rPrChange w:id="8226" w:author="Craig Parker" w:date="2024-08-07T12:23:00Z">
                  <w:rPr>
                    <w:ins w:id="8227" w:author="Craig Parker" w:date="2024-08-07T12:22:00Z"/>
                    <w:rFonts w:ascii="Aptos Narrow" w:hAnsi="Aptos Narrow"/>
                    <w:color w:val="000000"/>
                    <w:sz w:val="22"/>
                    <w:szCs w:val="22"/>
                    <w:lang w:val="en-ZA" w:eastAsia="en-ZA"/>
                  </w:rPr>
                </w:rPrChange>
              </w:rPr>
            </w:pPr>
            <w:ins w:id="8228" w:author="Craig Parker" w:date="2024-08-07T12:22:00Z">
              <w:r w:rsidRPr="002E4822">
                <w:rPr>
                  <w:rFonts w:ascii="Nunito" w:hAnsi="Nunito"/>
                  <w:color w:val="000000" w:themeColor="text1"/>
                  <w:sz w:val="20"/>
                  <w:lang w:val="en-ZA" w:eastAsia="en-ZA"/>
                  <w:rPrChange w:id="8229" w:author="Craig Parker" w:date="2024-08-07T12:23:00Z">
                    <w:rPr>
                      <w:rFonts w:ascii="Aptos Narrow" w:hAnsi="Aptos Narrow"/>
                      <w:color w:val="000000"/>
                      <w:sz w:val="22"/>
                      <w:szCs w:val="22"/>
                      <w:lang w:val="en-ZA" w:eastAsia="en-ZA"/>
                    </w:rPr>
                  </w:rPrChange>
                </w:rPr>
                <w:t>Accounting for the population exposed</w:t>
              </w:r>
            </w:ins>
          </w:p>
        </w:tc>
      </w:tr>
      <w:tr w:rsidR="006E7398" w:rsidRPr="002E4822" w14:paraId="6E40C08C" w14:textId="77777777" w:rsidTr="006E7398">
        <w:trPr>
          <w:trHeight w:val="290"/>
          <w:ins w:id="8230"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309013C6" w14:textId="77777777" w:rsidR="006E7398" w:rsidRPr="002E4822" w:rsidRDefault="006E7398" w:rsidP="006E7398">
            <w:pPr>
              <w:overflowPunct/>
              <w:autoSpaceDE/>
              <w:autoSpaceDN/>
              <w:adjustRightInd/>
              <w:rPr>
                <w:ins w:id="8231" w:author="Craig Parker" w:date="2024-08-07T12:22:00Z"/>
                <w:rFonts w:ascii="Nunito" w:hAnsi="Nunito"/>
                <w:color w:val="000000" w:themeColor="text1"/>
                <w:sz w:val="20"/>
                <w:lang w:val="en-ZA" w:eastAsia="en-ZA"/>
                <w:rPrChange w:id="8232" w:author="Craig Parker" w:date="2024-08-07T12:23:00Z">
                  <w:rPr>
                    <w:ins w:id="8233" w:author="Craig Parker" w:date="2024-08-07T12:22:00Z"/>
                    <w:rFonts w:ascii="Aptos Narrow" w:hAnsi="Aptos Narrow"/>
                    <w:color w:val="000000"/>
                    <w:sz w:val="22"/>
                    <w:szCs w:val="22"/>
                    <w:lang w:val="en-ZA" w:eastAsia="en-ZA"/>
                  </w:rPr>
                </w:rPrChange>
              </w:rPr>
            </w:pPr>
            <w:ins w:id="8234" w:author="Craig Parker" w:date="2024-08-07T12:22:00Z">
              <w:r w:rsidRPr="002E4822">
                <w:rPr>
                  <w:rFonts w:ascii="Nunito" w:hAnsi="Nunito"/>
                  <w:color w:val="000000" w:themeColor="text1"/>
                  <w:sz w:val="20"/>
                  <w:lang w:val="en-ZA" w:eastAsia="en-ZA"/>
                  <w:rPrChange w:id="8235" w:author="Craig Parker" w:date="2024-08-07T12:23:00Z">
                    <w:rPr>
                      <w:rFonts w:ascii="Aptos Narrow" w:hAnsi="Aptos Narrow"/>
                      <w:color w:val="000000"/>
                      <w:sz w:val="22"/>
                      <w:szCs w:val="22"/>
                      <w:lang w:val="en-ZA" w:eastAsia="en-ZA"/>
                    </w:rPr>
                  </w:rPrChange>
                </w:rPr>
                <w:t>News Coverage (GDELT)</w:t>
              </w:r>
            </w:ins>
          </w:p>
        </w:tc>
        <w:tc>
          <w:tcPr>
            <w:tcW w:w="1144" w:type="pct"/>
            <w:hideMark/>
          </w:tcPr>
          <w:p w14:paraId="225367C0"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236" w:author="Craig Parker" w:date="2024-08-07T12:22:00Z"/>
                <w:rFonts w:ascii="Nunito" w:hAnsi="Nunito"/>
                <w:color w:val="000000" w:themeColor="text1"/>
                <w:sz w:val="20"/>
                <w:lang w:val="en-ZA" w:eastAsia="en-ZA"/>
                <w:rPrChange w:id="8237" w:author="Craig Parker" w:date="2024-08-07T12:23:00Z">
                  <w:rPr>
                    <w:ins w:id="8238" w:author="Craig Parker" w:date="2024-08-07T12:22:00Z"/>
                    <w:rFonts w:ascii="Aptos Narrow" w:hAnsi="Aptos Narrow"/>
                    <w:color w:val="000000"/>
                    <w:sz w:val="22"/>
                    <w:szCs w:val="22"/>
                    <w:lang w:val="en-ZA" w:eastAsia="en-ZA"/>
                  </w:rPr>
                </w:rPrChange>
              </w:rPr>
            </w:pPr>
            <w:ins w:id="8239" w:author="Craig Parker" w:date="2024-08-07T12:22:00Z">
              <w:r w:rsidRPr="002E4822">
                <w:rPr>
                  <w:rFonts w:ascii="Nunito" w:hAnsi="Nunito"/>
                  <w:color w:val="000000" w:themeColor="text1"/>
                  <w:sz w:val="20"/>
                  <w:lang w:val="en-ZA" w:eastAsia="en-ZA"/>
                  <w:rPrChange w:id="8240" w:author="Craig Parker" w:date="2024-08-07T12:23:00Z">
                    <w:rPr>
                      <w:rFonts w:ascii="Aptos Narrow" w:hAnsi="Aptos Narrow"/>
                      <w:color w:val="000000"/>
                      <w:sz w:val="22"/>
                      <w:szCs w:val="22"/>
                      <w:lang w:val="en-ZA" w:eastAsia="en-ZA"/>
                    </w:rPr>
                  </w:rPrChange>
                </w:rPr>
                <w:t>Portion of news coverage about specific area and time related to Covid-19</w:t>
              </w:r>
            </w:ins>
          </w:p>
        </w:tc>
        <w:tc>
          <w:tcPr>
            <w:tcW w:w="964" w:type="pct"/>
            <w:hideMark/>
          </w:tcPr>
          <w:p w14:paraId="74BFFBE6"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241" w:author="Craig Parker" w:date="2024-08-07T12:22:00Z"/>
                <w:rFonts w:ascii="Nunito" w:hAnsi="Nunito"/>
                <w:color w:val="000000" w:themeColor="text1"/>
                <w:sz w:val="20"/>
                <w:lang w:val="en-ZA" w:eastAsia="en-ZA"/>
                <w:rPrChange w:id="8242" w:author="Craig Parker" w:date="2024-08-07T12:23:00Z">
                  <w:rPr>
                    <w:ins w:id="8243" w:author="Craig Parker" w:date="2024-08-07T12:22:00Z"/>
                    <w:rFonts w:ascii="Aptos Narrow" w:hAnsi="Aptos Narrow"/>
                    <w:color w:val="000000"/>
                    <w:sz w:val="22"/>
                    <w:szCs w:val="22"/>
                    <w:lang w:val="en-ZA" w:eastAsia="en-ZA"/>
                  </w:rPr>
                </w:rPrChange>
              </w:rPr>
            </w:pPr>
            <w:ins w:id="8244" w:author="Craig Parker" w:date="2024-08-07T12:22:00Z">
              <w:r w:rsidRPr="002E4822">
                <w:rPr>
                  <w:rFonts w:ascii="Nunito" w:hAnsi="Nunito"/>
                  <w:color w:val="000000" w:themeColor="text1"/>
                  <w:sz w:val="20"/>
                  <w:lang w:val="en-ZA" w:eastAsia="en-ZA"/>
                  <w:rPrChange w:id="8245" w:author="Craig Parker" w:date="2024-08-07T12:23:00Z">
                    <w:rPr>
                      <w:rFonts w:ascii="Aptos Narrow" w:hAnsi="Aptos Narrow"/>
                      <w:color w:val="000000"/>
                      <w:sz w:val="22"/>
                      <w:szCs w:val="22"/>
                      <w:lang w:val="en-ZA" w:eastAsia="en-ZA"/>
                    </w:rPr>
                  </w:rPrChange>
                </w:rPr>
                <w:t>Global events derived from worldwide news coverage.</w:t>
              </w:r>
            </w:ins>
          </w:p>
        </w:tc>
        <w:tc>
          <w:tcPr>
            <w:tcW w:w="963" w:type="pct"/>
            <w:hideMark/>
          </w:tcPr>
          <w:p w14:paraId="042FADE1"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246" w:author="Craig Parker" w:date="2024-08-07T12:22:00Z"/>
                <w:rFonts w:ascii="Nunito" w:hAnsi="Nunito"/>
                <w:color w:val="000000" w:themeColor="text1"/>
                <w:sz w:val="20"/>
                <w:lang w:val="en-ZA" w:eastAsia="en-ZA"/>
                <w:rPrChange w:id="8247" w:author="Craig Parker" w:date="2024-08-07T12:23:00Z">
                  <w:rPr>
                    <w:ins w:id="8248" w:author="Craig Parker" w:date="2024-08-07T12:22:00Z"/>
                    <w:rFonts w:ascii="Aptos Narrow" w:hAnsi="Aptos Narrow"/>
                    <w:color w:val="000000"/>
                    <w:sz w:val="22"/>
                    <w:szCs w:val="22"/>
                    <w:lang w:val="en-ZA" w:eastAsia="en-ZA"/>
                  </w:rPr>
                </w:rPrChange>
              </w:rPr>
            </w:pPr>
            <w:ins w:id="8249" w:author="Craig Parker" w:date="2024-08-07T12:22:00Z">
              <w:r w:rsidRPr="002E4822">
                <w:rPr>
                  <w:rFonts w:ascii="Nunito" w:hAnsi="Nunito"/>
                  <w:color w:val="000000" w:themeColor="text1"/>
                  <w:sz w:val="20"/>
                  <w:lang w:val="en-ZA" w:eastAsia="en-ZA"/>
                  <w:rPrChange w:id="8250" w:author="Craig Parker" w:date="2024-08-07T12:23:00Z">
                    <w:rPr>
                      <w:rFonts w:ascii="Aptos Narrow" w:hAnsi="Aptos Narrow"/>
                      <w:color w:val="000000"/>
                      <w:sz w:val="22"/>
                      <w:szCs w:val="22"/>
                      <w:lang w:val="en-ZA" w:eastAsia="en-ZA"/>
                    </w:rPr>
                  </w:rPrChange>
                </w:rPr>
                <w:t>Spatial: Global coverage, 0.008192 deg. res</w:t>
              </w:r>
            </w:ins>
          </w:p>
        </w:tc>
        <w:tc>
          <w:tcPr>
            <w:tcW w:w="964" w:type="pct"/>
            <w:hideMark/>
          </w:tcPr>
          <w:p w14:paraId="342E4603"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251" w:author="Craig Parker" w:date="2024-08-07T12:22:00Z"/>
                <w:rFonts w:ascii="Nunito" w:hAnsi="Nunito"/>
                <w:color w:val="000000" w:themeColor="text1"/>
                <w:sz w:val="20"/>
                <w:lang w:val="en-ZA" w:eastAsia="en-ZA"/>
                <w:rPrChange w:id="8252" w:author="Craig Parker" w:date="2024-08-07T12:23:00Z">
                  <w:rPr>
                    <w:ins w:id="8253" w:author="Craig Parker" w:date="2024-08-07T12:22:00Z"/>
                    <w:rFonts w:ascii="Aptos Narrow" w:hAnsi="Aptos Narrow"/>
                    <w:color w:val="000000"/>
                    <w:sz w:val="22"/>
                    <w:szCs w:val="22"/>
                    <w:lang w:val="en-ZA" w:eastAsia="en-ZA"/>
                  </w:rPr>
                </w:rPrChange>
              </w:rPr>
            </w:pPr>
            <w:ins w:id="8254" w:author="Craig Parker" w:date="2024-08-07T12:22:00Z">
              <w:r w:rsidRPr="002E4822">
                <w:rPr>
                  <w:rFonts w:ascii="Nunito" w:hAnsi="Nunito"/>
                  <w:color w:val="000000" w:themeColor="text1"/>
                  <w:sz w:val="20"/>
                  <w:lang w:val="en-ZA" w:eastAsia="en-ZA"/>
                  <w:rPrChange w:id="8255" w:author="Craig Parker" w:date="2024-08-07T12:23:00Z">
                    <w:rPr>
                      <w:rFonts w:ascii="Aptos Narrow" w:hAnsi="Aptos Narrow"/>
                      <w:color w:val="000000"/>
                      <w:sz w:val="22"/>
                      <w:szCs w:val="22"/>
                      <w:lang w:val="en-ZA" w:eastAsia="en-ZA"/>
                    </w:rPr>
                  </w:rPrChange>
                </w:rPr>
                <w:t>Example for production of spatial data layer for news events</w:t>
              </w:r>
            </w:ins>
          </w:p>
        </w:tc>
      </w:tr>
    </w:tbl>
    <w:p w14:paraId="000002BF" w14:textId="77777777" w:rsidR="007813F4" w:rsidRPr="002E4822" w:rsidRDefault="007813F4">
      <w:pPr>
        <w:widowControl w:val="0"/>
        <w:spacing w:line="360" w:lineRule="auto"/>
        <w:rPr>
          <w:rFonts w:ascii="Nunito" w:hAnsi="Nunito"/>
          <w:color w:val="000000" w:themeColor="text1"/>
          <w:sz w:val="20"/>
          <w:rPrChange w:id="8256" w:author="Craig Parker" w:date="2024-08-07T12:23:00Z">
            <w:rPr/>
          </w:rPrChange>
        </w:rPr>
      </w:pPr>
    </w:p>
    <w:p w14:paraId="000002C0" w14:textId="77777777" w:rsidR="007813F4" w:rsidRPr="002E4822" w:rsidRDefault="007813F4">
      <w:pPr>
        <w:widowControl w:val="0"/>
        <w:spacing w:line="360" w:lineRule="auto"/>
        <w:rPr>
          <w:rFonts w:ascii="Nunito" w:hAnsi="Nunito"/>
          <w:color w:val="000000" w:themeColor="text1"/>
          <w:sz w:val="20"/>
          <w:rPrChange w:id="8257" w:author="Craig Parker" w:date="2024-08-07T12:23:00Z">
            <w:rPr/>
          </w:rPrChange>
        </w:rPr>
      </w:pPr>
    </w:p>
    <w:p w14:paraId="000002C1" w14:textId="16CC0FE0" w:rsidR="007813F4" w:rsidRPr="002E4822" w:rsidRDefault="009511AE">
      <w:pPr>
        <w:overflowPunct/>
        <w:autoSpaceDE/>
        <w:autoSpaceDN/>
        <w:adjustRightInd/>
        <w:spacing w:line="360" w:lineRule="auto"/>
        <w:rPr>
          <w:rFonts w:ascii="Nunito" w:hAnsi="Nunito"/>
          <w:color w:val="000000" w:themeColor="text1"/>
          <w:sz w:val="20"/>
          <w:rPrChange w:id="8258" w:author="Craig Parker" w:date="2024-08-07T12:23:00Z">
            <w:rPr/>
          </w:rPrChange>
        </w:rPr>
        <w:pPrChange w:id="8259" w:author="Craig Parker" w:date="2024-07-08T12:04:00Z">
          <w:pPr>
            <w:pStyle w:val="Heading1"/>
          </w:pPr>
        </w:pPrChange>
      </w:pPr>
      <w:bookmarkStart w:id="8260" w:name="_heading=h.s3xe5yp367hy"/>
      <w:bookmarkEnd w:id="8260"/>
      <w:r w:rsidRPr="002E4822">
        <w:rPr>
          <w:rFonts w:ascii="Nunito" w:hAnsi="Nunito"/>
          <w:color w:val="000000" w:themeColor="text1"/>
          <w:sz w:val="20"/>
          <w:rPrChange w:id="8261" w:author="Craig Parker" w:date="2024-08-07T12:23:00Z">
            <w:rPr>
              <w:rFonts w:ascii="Nunito" w:hAnsi="Nunito"/>
            </w:rPr>
          </w:rPrChange>
        </w:rPr>
        <w:br w:type="page"/>
      </w:r>
    </w:p>
    <w:tbl>
      <w:tblPr>
        <w:tblW w:w="0" w:type="auto"/>
        <w:tblLayout w:type="fixed"/>
        <w:tblLook w:val="06A0" w:firstRow="1" w:lastRow="0" w:firstColumn="1" w:lastColumn="0" w:noHBand="1" w:noVBand="1"/>
      </w:tblPr>
      <w:tblGrid>
        <w:gridCol w:w="3671"/>
        <w:gridCol w:w="3097"/>
        <w:gridCol w:w="3095"/>
        <w:gridCol w:w="3097"/>
      </w:tblGrid>
      <w:tr w:rsidR="006E7398" w:rsidRPr="002E4822" w:rsidDel="006E7398" w14:paraId="77FA94E1" w14:textId="77777777" w:rsidTr="3DE9DB2F">
        <w:trPr>
          <w:trHeight w:val="285"/>
          <w:del w:id="8262" w:author="Craig Parker" w:date="2024-08-07T12:22:00Z"/>
        </w:trPr>
        <w:tc>
          <w:tcPr>
            <w:tcW w:w="3671" w:type="dxa"/>
            <w:tcBorders>
              <w:top w:val="single" w:sz="4" w:space="0" w:color="44B3E1"/>
              <w:left w:val="nil"/>
              <w:bottom w:val="single" w:sz="4" w:space="0" w:color="44B3E1"/>
              <w:right w:val="nil"/>
            </w:tcBorders>
            <w:shd w:val="clear" w:color="auto" w:fill="156082"/>
            <w:tcMar>
              <w:top w:w="15" w:type="dxa"/>
              <w:left w:w="15" w:type="dxa"/>
              <w:right w:w="15" w:type="dxa"/>
            </w:tcMar>
            <w:vAlign w:val="bottom"/>
          </w:tcPr>
          <w:p w14:paraId="22FFEEB6" w14:textId="0F36B8EA" w:rsidR="3E93EB8D" w:rsidRPr="002E4822" w:rsidDel="006E7398" w:rsidRDefault="3E93EB8D" w:rsidP="3E93EB8D">
            <w:pPr>
              <w:rPr>
                <w:del w:id="8263" w:author="Craig Parker" w:date="2024-08-07T12:22:00Z"/>
                <w:rFonts w:ascii="Nunito" w:hAnsi="Nunito"/>
                <w:color w:val="000000" w:themeColor="text1"/>
                <w:sz w:val="20"/>
                <w:rPrChange w:id="8264" w:author="Craig Parker" w:date="2024-08-07T12:23:00Z">
                  <w:rPr>
                    <w:del w:id="8265" w:author="Craig Parker" w:date="2024-08-07T12:22:00Z"/>
                  </w:rPr>
                </w:rPrChange>
              </w:rPr>
            </w:pPr>
            <w:del w:id="8266" w:author="Craig Parker" w:date="2024-08-07T12:22:00Z">
              <w:r w:rsidRPr="002E4822" w:rsidDel="006E7398">
                <w:rPr>
                  <w:rFonts w:ascii="Nunito" w:eastAsia="Aptos Narrow" w:hAnsi="Nunito" w:cs="Aptos Narrow"/>
                  <w:b/>
                  <w:bCs/>
                  <w:color w:val="000000" w:themeColor="text1"/>
                  <w:sz w:val="20"/>
                  <w:rPrChange w:id="8267" w:author="Craig Parker" w:date="2024-08-07T12:23:00Z">
                    <w:rPr>
                      <w:rFonts w:ascii="Aptos Narrow" w:eastAsia="Aptos Narrow" w:hAnsi="Aptos Narrow" w:cs="Aptos Narrow"/>
                      <w:b/>
                      <w:bCs/>
                      <w:color w:val="FFFFFF" w:themeColor="background1"/>
                      <w:sz w:val="22"/>
                      <w:szCs w:val="22"/>
                    </w:rPr>
                  </w:rPrChange>
                </w:rPr>
                <w:lastRenderedPageBreak/>
                <w:delText>Description</w:delText>
              </w:r>
            </w:del>
          </w:p>
        </w:tc>
        <w:tc>
          <w:tcPr>
            <w:tcW w:w="3097" w:type="dxa"/>
            <w:tcBorders>
              <w:top w:val="single" w:sz="4" w:space="0" w:color="44B3E1"/>
              <w:left w:val="nil"/>
              <w:bottom w:val="single" w:sz="4" w:space="0" w:color="44B3E1"/>
              <w:right w:val="nil"/>
            </w:tcBorders>
            <w:shd w:val="clear" w:color="auto" w:fill="156082"/>
            <w:tcMar>
              <w:top w:w="15" w:type="dxa"/>
              <w:left w:w="15" w:type="dxa"/>
              <w:right w:w="15" w:type="dxa"/>
            </w:tcMar>
            <w:vAlign w:val="bottom"/>
          </w:tcPr>
          <w:p w14:paraId="2044C176" w14:textId="34E115E1" w:rsidR="3E93EB8D" w:rsidRPr="002E4822" w:rsidDel="006E7398" w:rsidRDefault="3E93EB8D" w:rsidP="3E93EB8D">
            <w:pPr>
              <w:rPr>
                <w:del w:id="8268" w:author="Craig Parker" w:date="2024-08-07T12:22:00Z"/>
                <w:rFonts w:ascii="Nunito" w:hAnsi="Nunito"/>
                <w:color w:val="000000" w:themeColor="text1"/>
                <w:sz w:val="20"/>
                <w:rPrChange w:id="8269" w:author="Craig Parker" w:date="2024-08-07T12:23:00Z">
                  <w:rPr>
                    <w:del w:id="8270" w:author="Craig Parker" w:date="2024-08-07T12:22:00Z"/>
                  </w:rPr>
                </w:rPrChange>
              </w:rPr>
            </w:pPr>
            <w:del w:id="8271" w:author="Craig Parker" w:date="2024-08-07T12:22:00Z">
              <w:r w:rsidRPr="002E4822" w:rsidDel="006E7398">
                <w:rPr>
                  <w:rFonts w:ascii="Nunito" w:eastAsia="Aptos Narrow" w:hAnsi="Nunito" w:cs="Aptos Narrow"/>
                  <w:b/>
                  <w:bCs/>
                  <w:color w:val="000000" w:themeColor="text1"/>
                  <w:sz w:val="20"/>
                  <w:rPrChange w:id="8272" w:author="Craig Parker" w:date="2024-08-07T12:23:00Z">
                    <w:rPr>
                      <w:rFonts w:ascii="Aptos Narrow" w:eastAsia="Aptos Narrow" w:hAnsi="Aptos Narrow" w:cs="Aptos Narrow"/>
                      <w:b/>
                      <w:bCs/>
                      <w:color w:val="FFFFFF" w:themeColor="background1"/>
                      <w:sz w:val="22"/>
                      <w:szCs w:val="22"/>
                    </w:rPr>
                  </w:rPrChange>
                </w:rPr>
                <w:delText>Key Variables</w:delText>
              </w:r>
            </w:del>
          </w:p>
        </w:tc>
        <w:tc>
          <w:tcPr>
            <w:tcW w:w="3095" w:type="dxa"/>
            <w:tcBorders>
              <w:top w:val="single" w:sz="4" w:space="0" w:color="44B3E1"/>
              <w:left w:val="nil"/>
              <w:bottom w:val="single" w:sz="4" w:space="0" w:color="44B3E1"/>
              <w:right w:val="nil"/>
            </w:tcBorders>
            <w:shd w:val="clear" w:color="auto" w:fill="156082"/>
            <w:tcMar>
              <w:top w:w="15" w:type="dxa"/>
              <w:left w:w="15" w:type="dxa"/>
              <w:right w:w="15" w:type="dxa"/>
            </w:tcMar>
            <w:vAlign w:val="bottom"/>
          </w:tcPr>
          <w:p w14:paraId="57867CBA" w14:textId="40FF073D" w:rsidR="3E93EB8D" w:rsidRPr="002E4822" w:rsidDel="006E7398" w:rsidRDefault="3E93EB8D" w:rsidP="3E93EB8D">
            <w:pPr>
              <w:rPr>
                <w:del w:id="8273" w:author="Craig Parker" w:date="2024-08-07T12:22:00Z"/>
                <w:rFonts w:ascii="Nunito" w:hAnsi="Nunito"/>
                <w:color w:val="000000" w:themeColor="text1"/>
                <w:sz w:val="20"/>
                <w:rPrChange w:id="8274" w:author="Craig Parker" w:date="2024-08-07T12:23:00Z">
                  <w:rPr>
                    <w:del w:id="8275" w:author="Craig Parker" w:date="2024-08-07T12:22:00Z"/>
                  </w:rPr>
                </w:rPrChange>
              </w:rPr>
            </w:pPr>
            <w:del w:id="8276" w:author="Craig Parker" w:date="2024-08-07T12:22:00Z">
              <w:r w:rsidRPr="002E4822" w:rsidDel="006E7398">
                <w:rPr>
                  <w:rFonts w:ascii="Nunito" w:eastAsia="Aptos Narrow" w:hAnsi="Nunito" w:cs="Aptos Narrow"/>
                  <w:b/>
                  <w:bCs/>
                  <w:color w:val="000000" w:themeColor="text1"/>
                  <w:sz w:val="20"/>
                  <w:rPrChange w:id="8277" w:author="Craig Parker" w:date="2024-08-07T12:23:00Z">
                    <w:rPr>
                      <w:rFonts w:ascii="Aptos Narrow" w:eastAsia="Aptos Narrow" w:hAnsi="Aptos Narrow" w:cs="Aptos Narrow"/>
                      <w:b/>
                      <w:bCs/>
                      <w:color w:val="FFFFFF" w:themeColor="background1"/>
                      <w:sz w:val="22"/>
                      <w:szCs w:val="22"/>
                    </w:rPr>
                  </w:rPrChange>
                </w:rPr>
                <w:delText>Spatio-Temporal Coverage</w:delText>
              </w:r>
            </w:del>
          </w:p>
        </w:tc>
        <w:tc>
          <w:tcPr>
            <w:tcW w:w="3097" w:type="dxa"/>
            <w:tcBorders>
              <w:top w:val="single" w:sz="4" w:space="0" w:color="44B3E1"/>
              <w:left w:val="nil"/>
              <w:bottom w:val="single" w:sz="4" w:space="0" w:color="44B3E1"/>
              <w:right w:val="single" w:sz="4" w:space="0" w:color="44B3E1"/>
            </w:tcBorders>
            <w:shd w:val="clear" w:color="auto" w:fill="156082"/>
            <w:tcMar>
              <w:top w:w="15" w:type="dxa"/>
              <w:left w:w="15" w:type="dxa"/>
              <w:right w:w="15" w:type="dxa"/>
            </w:tcMar>
            <w:vAlign w:val="bottom"/>
          </w:tcPr>
          <w:p w14:paraId="2BC38DF5" w14:textId="40142BF0" w:rsidR="3E93EB8D" w:rsidRPr="002E4822" w:rsidDel="006E7398" w:rsidRDefault="3E93EB8D" w:rsidP="3E93EB8D">
            <w:pPr>
              <w:rPr>
                <w:del w:id="8278" w:author="Craig Parker" w:date="2024-08-07T12:22:00Z"/>
                <w:rFonts w:ascii="Nunito" w:hAnsi="Nunito"/>
                <w:color w:val="000000" w:themeColor="text1"/>
                <w:sz w:val="20"/>
                <w:rPrChange w:id="8279" w:author="Craig Parker" w:date="2024-08-07T12:23:00Z">
                  <w:rPr>
                    <w:del w:id="8280" w:author="Craig Parker" w:date="2024-08-07T12:22:00Z"/>
                  </w:rPr>
                </w:rPrChange>
              </w:rPr>
            </w:pPr>
            <w:del w:id="8281" w:author="Craig Parker" w:date="2024-08-07T12:22:00Z">
              <w:r w:rsidRPr="002E4822" w:rsidDel="006E7398">
                <w:rPr>
                  <w:rFonts w:ascii="Nunito" w:eastAsia="Aptos Narrow" w:hAnsi="Nunito" w:cs="Aptos Narrow"/>
                  <w:b/>
                  <w:bCs/>
                  <w:color w:val="000000" w:themeColor="text1"/>
                  <w:sz w:val="20"/>
                  <w:rPrChange w:id="8282" w:author="Craig Parker" w:date="2024-08-07T12:23:00Z">
                    <w:rPr>
                      <w:rFonts w:ascii="Aptos Narrow" w:eastAsia="Aptos Narrow" w:hAnsi="Aptos Narrow" w:cs="Aptos Narrow"/>
                      <w:b/>
                      <w:bCs/>
                      <w:color w:val="FFFFFF" w:themeColor="background1"/>
                      <w:sz w:val="22"/>
                      <w:szCs w:val="22"/>
                    </w:rPr>
                  </w:rPrChange>
                </w:rPr>
                <w:delText>Relevance</w:delText>
              </w:r>
            </w:del>
          </w:p>
        </w:tc>
      </w:tr>
      <w:tr w:rsidR="006E7398" w:rsidRPr="002E4822" w:rsidDel="006E7398" w14:paraId="632E6BC1" w14:textId="77777777" w:rsidTr="3DE9DB2F">
        <w:trPr>
          <w:trHeight w:val="285"/>
          <w:del w:id="8283" w:author="Craig Parker" w:date="2024-08-07T12:22:00Z"/>
        </w:trPr>
        <w:tc>
          <w:tcPr>
            <w:tcW w:w="3671"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366F0420" w14:textId="03CEE96F" w:rsidR="3E93EB8D" w:rsidRPr="002E4822" w:rsidDel="006E7398" w:rsidRDefault="3E93EB8D">
            <w:pPr>
              <w:rPr>
                <w:del w:id="8284" w:author="Craig Parker" w:date="2024-08-07T12:22:00Z"/>
                <w:rFonts w:ascii="Nunito" w:hAnsi="Nunito"/>
                <w:color w:val="000000" w:themeColor="text1"/>
                <w:sz w:val="20"/>
                <w:rPrChange w:id="8285" w:author="Craig Parker" w:date="2024-08-07T12:23:00Z">
                  <w:rPr>
                    <w:del w:id="8286" w:author="Craig Parker" w:date="2024-08-07T12:22:00Z"/>
                  </w:rPr>
                </w:rPrChange>
              </w:rPr>
            </w:pPr>
          </w:p>
        </w:tc>
        <w:tc>
          <w:tcPr>
            <w:tcW w:w="3097"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6B2F76A4" w14:textId="33DDFB53" w:rsidR="3E93EB8D" w:rsidRPr="002E4822" w:rsidDel="006E7398" w:rsidRDefault="3E93EB8D">
            <w:pPr>
              <w:rPr>
                <w:del w:id="8287" w:author="Craig Parker" w:date="2024-08-07T12:22:00Z"/>
                <w:rFonts w:ascii="Nunito" w:hAnsi="Nunito"/>
                <w:color w:val="000000" w:themeColor="text1"/>
                <w:sz w:val="20"/>
                <w:rPrChange w:id="8288" w:author="Craig Parker" w:date="2024-08-07T12:23:00Z">
                  <w:rPr>
                    <w:del w:id="8289" w:author="Craig Parker" w:date="2024-08-07T12:22:00Z"/>
                  </w:rPr>
                </w:rPrChange>
              </w:rPr>
            </w:pPr>
          </w:p>
        </w:tc>
        <w:tc>
          <w:tcPr>
            <w:tcW w:w="3095"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11FEB8B8" w14:textId="65FF7B3D" w:rsidR="3E93EB8D" w:rsidRPr="002E4822" w:rsidDel="006E7398" w:rsidRDefault="3E93EB8D">
            <w:pPr>
              <w:rPr>
                <w:del w:id="8290" w:author="Craig Parker" w:date="2024-08-07T12:22:00Z"/>
                <w:rFonts w:ascii="Nunito" w:hAnsi="Nunito"/>
                <w:color w:val="000000" w:themeColor="text1"/>
                <w:sz w:val="20"/>
                <w:rPrChange w:id="8291" w:author="Craig Parker" w:date="2024-08-07T12:23:00Z">
                  <w:rPr>
                    <w:del w:id="8292" w:author="Craig Parker" w:date="2024-08-07T12:22:00Z"/>
                  </w:rPr>
                </w:rPrChange>
              </w:rPr>
            </w:pPr>
          </w:p>
        </w:tc>
        <w:tc>
          <w:tcPr>
            <w:tcW w:w="3097" w:type="dxa"/>
            <w:tcBorders>
              <w:top w:val="single" w:sz="4" w:space="0" w:color="44B3E1"/>
              <w:left w:val="nil"/>
              <w:bottom w:val="single" w:sz="4" w:space="0" w:color="44B3E1"/>
              <w:right w:val="single" w:sz="4" w:space="0" w:color="44B3E1"/>
            </w:tcBorders>
            <w:shd w:val="clear" w:color="auto" w:fill="C0E6F5"/>
            <w:tcMar>
              <w:top w:w="15" w:type="dxa"/>
              <w:left w:w="15" w:type="dxa"/>
              <w:right w:w="15" w:type="dxa"/>
            </w:tcMar>
            <w:vAlign w:val="bottom"/>
          </w:tcPr>
          <w:p w14:paraId="7AD64C62" w14:textId="1527B612" w:rsidR="3E93EB8D" w:rsidRPr="002E4822" w:rsidDel="006E7398" w:rsidRDefault="3E93EB8D">
            <w:pPr>
              <w:rPr>
                <w:del w:id="8293" w:author="Craig Parker" w:date="2024-08-07T12:22:00Z"/>
                <w:rFonts w:ascii="Nunito" w:hAnsi="Nunito"/>
                <w:color w:val="000000" w:themeColor="text1"/>
                <w:sz w:val="20"/>
                <w:rPrChange w:id="8294" w:author="Craig Parker" w:date="2024-08-07T12:23:00Z">
                  <w:rPr>
                    <w:del w:id="8295" w:author="Craig Parker" w:date="2024-08-07T12:22:00Z"/>
                  </w:rPr>
                </w:rPrChange>
              </w:rPr>
            </w:pPr>
          </w:p>
        </w:tc>
      </w:tr>
      <w:tr w:rsidR="006E7398" w:rsidRPr="002E4822" w:rsidDel="006E7398" w14:paraId="06E8BA3C" w14:textId="77777777" w:rsidTr="3DE9DB2F">
        <w:trPr>
          <w:trHeight w:val="870"/>
          <w:del w:id="8296" w:author="Craig Parker" w:date="2024-08-07T12:22:00Z"/>
        </w:trPr>
        <w:tc>
          <w:tcPr>
            <w:tcW w:w="3671" w:type="dxa"/>
            <w:tcBorders>
              <w:top w:val="single" w:sz="4" w:space="0" w:color="44B3E1"/>
              <w:left w:val="nil"/>
              <w:bottom w:val="single" w:sz="4" w:space="0" w:color="44B3E1"/>
              <w:right w:val="nil"/>
            </w:tcBorders>
            <w:tcMar>
              <w:top w:w="15" w:type="dxa"/>
              <w:left w:w="15" w:type="dxa"/>
              <w:right w:w="15" w:type="dxa"/>
            </w:tcMar>
            <w:vAlign w:val="bottom"/>
          </w:tcPr>
          <w:p w14:paraId="27E27C9D" w14:textId="652D8522" w:rsidR="3E93EB8D" w:rsidRPr="002E4822" w:rsidDel="006E7398" w:rsidRDefault="3E93EB8D" w:rsidP="3E93EB8D">
            <w:pPr>
              <w:rPr>
                <w:del w:id="8297" w:author="Craig Parker" w:date="2024-08-07T12:22:00Z"/>
                <w:rFonts w:ascii="Nunito" w:hAnsi="Nunito"/>
                <w:color w:val="000000" w:themeColor="text1"/>
                <w:sz w:val="20"/>
                <w:rPrChange w:id="8298" w:author="Craig Parker" w:date="2024-08-07T12:23:00Z">
                  <w:rPr>
                    <w:del w:id="8299" w:author="Craig Parker" w:date="2024-08-07T12:22:00Z"/>
                  </w:rPr>
                </w:rPrChange>
              </w:rPr>
            </w:pPr>
            <w:del w:id="8300" w:author="Craig Parker" w:date="2024-08-07T12:22:00Z">
              <w:r w:rsidRPr="002E4822" w:rsidDel="006E7398">
                <w:rPr>
                  <w:rFonts w:ascii="Nunito" w:eastAsia="Aptos Narrow" w:hAnsi="Nunito" w:cs="Aptos Narrow"/>
                  <w:color w:val="000000" w:themeColor="text1"/>
                  <w:sz w:val="20"/>
                </w:rPr>
                <w:delText>Collation of prospectively collected high-quality data from pregnant women &amp; and/or neonates (PROSPERO: CRD42020214637). Data owners: ki platform and NICD repository</w:delText>
              </w:r>
            </w:del>
          </w:p>
        </w:tc>
        <w:tc>
          <w:tcPr>
            <w:tcW w:w="3097" w:type="dxa"/>
            <w:tcBorders>
              <w:top w:val="single" w:sz="4" w:space="0" w:color="44B3E1"/>
              <w:left w:val="nil"/>
              <w:bottom w:val="single" w:sz="4" w:space="0" w:color="44B3E1"/>
              <w:right w:val="nil"/>
            </w:tcBorders>
            <w:tcMar>
              <w:top w:w="15" w:type="dxa"/>
              <w:left w:w="15" w:type="dxa"/>
              <w:right w:w="15" w:type="dxa"/>
            </w:tcMar>
            <w:vAlign w:val="bottom"/>
          </w:tcPr>
          <w:p w14:paraId="4833B78C" w14:textId="647B9D8E" w:rsidR="3E93EB8D" w:rsidRPr="002E4822" w:rsidDel="006E7398" w:rsidRDefault="3E93EB8D" w:rsidP="3E93EB8D">
            <w:pPr>
              <w:rPr>
                <w:del w:id="8301" w:author="Craig Parker" w:date="2024-08-07T12:22:00Z"/>
                <w:rFonts w:ascii="Nunito" w:hAnsi="Nunito"/>
                <w:color w:val="000000" w:themeColor="text1"/>
                <w:sz w:val="20"/>
                <w:rPrChange w:id="8302" w:author="Craig Parker" w:date="2024-08-07T12:23:00Z">
                  <w:rPr>
                    <w:del w:id="8303" w:author="Craig Parker" w:date="2024-08-07T12:22:00Z"/>
                  </w:rPr>
                </w:rPrChange>
              </w:rPr>
            </w:pPr>
            <w:del w:id="8304" w:author="Craig Parker" w:date="2024-08-07T12:22:00Z">
              <w:r w:rsidRPr="002E4822" w:rsidDel="006E7398">
                <w:rPr>
                  <w:rFonts w:ascii="Nunito" w:eastAsia="Aptos Narrow" w:hAnsi="Nunito" w:cs="Aptos Narrow"/>
                  <w:color w:val="000000" w:themeColor="text1"/>
                  <w:sz w:val="20"/>
                </w:rPr>
                <w:delText>Preterm birth, pre-eclampsia, neonatal admission</w:delText>
              </w:r>
            </w:del>
          </w:p>
        </w:tc>
        <w:tc>
          <w:tcPr>
            <w:tcW w:w="3095" w:type="dxa"/>
            <w:tcBorders>
              <w:top w:val="single" w:sz="4" w:space="0" w:color="44B3E1"/>
              <w:left w:val="nil"/>
              <w:bottom w:val="single" w:sz="4" w:space="0" w:color="44B3E1"/>
              <w:right w:val="nil"/>
            </w:tcBorders>
            <w:tcMar>
              <w:top w:w="15" w:type="dxa"/>
              <w:left w:w="15" w:type="dxa"/>
              <w:right w:w="15" w:type="dxa"/>
            </w:tcMar>
            <w:vAlign w:val="bottom"/>
          </w:tcPr>
          <w:p w14:paraId="056C989E" w14:textId="52496A4E" w:rsidR="3E93EB8D" w:rsidRPr="002E4822" w:rsidDel="006E7398" w:rsidRDefault="3E93EB8D" w:rsidP="3E93EB8D">
            <w:pPr>
              <w:rPr>
                <w:del w:id="8305" w:author="Craig Parker" w:date="2024-08-07T12:22:00Z"/>
                <w:rFonts w:ascii="Nunito" w:hAnsi="Nunito"/>
                <w:color w:val="000000" w:themeColor="text1"/>
                <w:sz w:val="20"/>
                <w:rPrChange w:id="8306" w:author="Craig Parker" w:date="2024-08-07T12:23:00Z">
                  <w:rPr>
                    <w:del w:id="8307" w:author="Craig Parker" w:date="2024-08-07T12:22:00Z"/>
                  </w:rPr>
                </w:rPrChange>
              </w:rPr>
            </w:pPr>
            <w:del w:id="8308" w:author="Craig Parker" w:date="2024-08-07T12:22:00Z">
              <w:r w:rsidRPr="002E4822" w:rsidDel="006E7398">
                <w:rPr>
                  <w:rFonts w:ascii="Nunito" w:eastAsia="Aptos Narrow" w:hAnsi="Nunito" w:cs="Aptos Narrow"/>
                  <w:color w:val="000000" w:themeColor="text1"/>
                  <w:sz w:val="20"/>
                </w:rPr>
                <w:delText>African cohorts and trials conducted between 2000 and Oct 2020</w:delText>
              </w:r>
            </w:del>
          </w:p>
        </w:tc>
        <w:tc>
          <w:tcPr>
            <w:tcW w:w="3097" w:type="dxa"/>
            <w:tcBorders>
              <w:top w:val="single" w:sz="4" w:space="0" w:color="44B3E1"/>
              <w:left w:val="nil"/>
              <w:bottom w:val="single" w:sz="4" w:space="0" w:color="44B3E1"/>
              <w:right w:val="single" w:sz="4" w:space="0" w:color="44B3E1"/>
            </w:tcBorders>
            <w:tcMar>
              <w:top w:w="15" w:type="dxa"/>
              <w:left w:w="15" w:type="dxa"/>
              <w:right w:w="15" w:type="dxa"/>
            </w:tcMar>
            <w:vAlign w:val="bottom"/>
          </w:tcPr>
          <w:p w14:paraId="291323EB" w14:textId="7B8575D8" w:rsidR="3E93EB8D" w:rsidRPr="002E4822" w:rsidDel="006E7398" w:rsidRDefault="3E93EB8D" w:rsidP="3E93EB8D">
            <w:pPr>
              <w:rPr>
                <w:del w:id="8309" w:author="Craig Parker" w:date="2024-08-07T12:22:00Z"/>
                <w:rFonts w:ascii="Nunito" w:hAnsi="Nunito"/>
                <w:color w:val="000000" w:themeColor="text1"/>
                <w:sz w:val="20"/>
                <w:rPrChange w:id="8310" w:author="Craig Parker" w:date="2024-08-07T12:23:00Z">
                  <w:rPr>
                    <w:del w:id="8311" w:author="Craig Parker" w:date="2024-08-07T12:22:00Z"/>
                  </w:rPr>
                </w:rPrChange>
              </w:rPr>
            </w:pPr>
            <w:del w:id="8312" w:author="Craig Parker" w:date="2024-08-07T12:22:00Z">
              <w:r w:rsidRPr="002E4822" w:rsidDel="006E7398">
                <w:rPr>
                  <w:rFonts w:ascii="Nunito" w:eastAsia="Aptos Narrow" w:hAnsi="Nunito" w:cs="Aptos Narrow"/>
                  <w:color w:val="000000" w:themeColor="text1"/>
                  <w:sz w:val="20"/>
                </w:rPr>
                <w:delText>Research Project 1</w:delText>
              </w:r>
            </w:del>
          </w:p>
        </w:tc>
      </w:tr>
      <w:tr w:rsidR="006E7398" w:rsidRPr="002E4822" w:rsidDel="006E7398" w14:paraId="293D5196" w14:textId="77777777" w:rsidTr="3DE9DB2F">
        <w:trPr>
          <w:trHeight w:val="870"/>
          <w:del w:id="8313" w:author="Craig Parker" w:date="2024-08-07T12:22:00Z"/>
        </w:trPr>
        <w:tc>
          <w:tcPr>
            <w:tcW w:w="3671"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60D96142" w14:textId="0158D3AC" w:rsidR="3E93EB8D" w:rsidRPr="002E4822" w:rsidDel="006E7398" w:rsidRDefault="3E93EB8D" w:rsidP="3E93EB8D">
            <w:pPr>
              <w:rPr>
                <w:del w:id="8314" w:author="Craig Parker" w:date="2024-08-07T12:22:00Z"/>
                <w:rFonts w:ascii="Nunito" w:hAnsi="Nunito"/>
                <w:color w:val="000000" w:themeColor="text1"/>
                <w:sz w:val="20"/>
                <w:rPrChange w:id="8315" w:author="Craig Parker" w:date="2024-08-07T12:23:00Z">
                  <w:rPr>
                    <w:del w:id="8316" w:author="Craig Parker" w:date="2024-08-07T12:22:00Z"/>
                  </w:rPr>
                </w:rPrChange>
              </w:rPr>
            </w:pPr>
            <w:del w:id="8317" w:author="Craig Parker" w:date="2024-08-07T12:22:00Z">
              <w:r w:rsidRPr="002E4822" w:rsidDel="006E7398">
                <w:rPr>
                  <w:rFonts w:ascii="Nunito" w:eastAsia="Aptos Narrow" w:hAnsi="Nunito" w:cs="Aptos Narrow"/>
                  <w:color w:val="000000" w:themeColor="text1"/>
                  <w:sz w:val="20"/>
                </w:rPr>
                <w:delText>Pooled health database from multiple large HIV trials conducted among adults in Johannesburg, South Africa (WHC studies)</w:delText>
              </w:r>
            </w:del>
          </w:p>
        </w:tc>
        <w:tc>
          <w:tcPr>
            <w:tcW w:w="3097"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2287FD39" w14:textId="3AAC9150" w:rsidR="3E93EB8D" w:rsidRPr="002E4822" w:rsidDel="006E7398" w:rsidRDefault="3E93EB8D" w:rsidP="3E93EB8D">
            <w:pPr>
              <w:rPr>
                <w:del w:id="8318" w:author="Craig Parker" w:date="2024-08-07T12:22:00Z"/>
                <w:rFonts w:ascii="Nunito" w:hAnsi="Nunito"/>
                <w:color w:val="000000" w:themeColor="text1"/>
                <w:sz w:val="20"/>
                <w:rPrChange w:id="8319" w:author="Craig Parker" w:date="2024-08-07T12:23:00Z">
                  <w:rPr>
                    <w:del w:id="8320" w:author="Craig Parker" w:date="2024-08-07T12:22:00Z"/>
                  </w:rPr>
                </w:rPrChange>
              </w:rPr>
            </w:pPr>
            <w:del w:id="8321" w:author="Craig Parker" w:date="2024-08-07T12:22:00Z">
              <w:r w:rsidRPr="002E4822" w:rsidDel="006E7398">
                <w:rPr>
                  <w:rFonts w:ascii="Nunito" w:eastAsia="Aptos Narrow" w:hAnsi="Nunito" w:cs="Aptos Narrow"/>
                  <w:color w:val="000000" w:themeColor="text1"/>
                  <w:sz w:val="20"/>
                </w:rPr>
                <w:delText>Participants are followed up every 3-months for several years, with a multitude of physical measurements, laboratory tests, images and health questionnaires</w:delText>
              </w:r>
            </w:del>
          </w:p>
        </w:tc>
        <w:tc>
          <w:tcPr>
            <w:tcW w:w="3095"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23B9DECA" w14:textId="094F7A77" w:rsidR="3E93EB8D" w:rsidRPr="002E4822" w:rsidDel="006E7398" w:rsidRDefault="3E93EB8D">
            <w:pPr>
              <w:rPr>
                <w:del w:id="8322" w:author="Craig Parker" w:date="2024-08-07T12:22:00Z"/>
                <w:rFonts w:ascii="Nunito" w:hAnsi="Nunito"/>
                <w:color w:val="000000" w:themeColor="text1"/>
                <w:sz w:val="20"/>
                <w:rPrChange w:id="8323" w:author="Craig Parker" w:date="2024-08-07T12:23:00Z">
                  <w:rPr>
                    <w:del w:id="8324" w:author="Craig Parker" w:date="2024-08-07T12:22:00Z"/>
                  </w:rPr>
                </w:rPrChange>
              </w:rPr>
            </w:pPr>
          </w:p>
        </w:tc>
        <w:tc>
          <w:tcPr>
            <w:tcW w:w="3097" w:type="dxa"/>
            <w:tcBorders>
              <w:top w:val="single" w:sz="4" w:space="0" w:color="44B3E1"/>
              <w:left w:val="nil"/>
              <w:bottom w:val="single" w:sz="4" w:space="0" w:color="44B3E1"/>
              <w:right w:val="single" w:sz="4" w:space="0" w:color="44B3E1"/>
            </w:tcBorders>
            <w:shd w:val="clear" w:color="auto" w:fill="C0E6F5"/>
            <w:tcMar>
              <w:top w:w="15" w:type="dxa"/>
              <w:left w:w="15" w:type="dxa"/>
              <w:right w:w="15" w:type="dxa"/>
            </w:tcMar>
            <w:vAlign w:val="bottom"/>
          </w:tcPr>
          <w:p w14:paraId="2C7C8608" w14:textId="7F558A05" w:rsidR="3E93EB8D" w:rsidRPr="002E4822" w:rsidDel="006E7398" w:rsidRDefault="3E93EB8D" w:rsidP="3E93EB8D">
            <w:pPr>
              <w:rPr>
                <w:del w:id="8325" w:author="Craig Parker" w:date="2024-08-07T12:22:00Z"/>
                <w:rFonts w:ascii="Nunito" w:hAnsi="Nunito"/>
                <w:color w:val="000000" w:themeColor="text1"/>
                <w:sz w:val="20"/>
                <w:rPrChange w:id="8326" w:author="Craig Parker" w:date="2024-08-07T12:23:00Z">
                  <w:rPr>
                    <w:del w:id="8327" w:author="Craig Parker" w:date="2024-08-07T12:22:00Z"/>
                  </w:rPr>
                </w:rPrChange>
              </w:rPr>
            </w:pPr>
            <w:del w:id="8328" w:author="Craig Parker" w:date="2024-08-07T12:22:00Z">
              <w:r w:rsidRPr="002E4822" w:rsidDel="006E7398">
                <w:rPr>
                  <w:rFonts w:ascii="Nunito" w:eastAsia="Aptos Narrow" w:hAnsi="Nunito" w:cs="Aptos Narrow"/>
                  <w:color w:val="000000" w:themeColor="text1"/>
                  <w:sz w:val="20"/>
                </w:rPr>
                <w:delText>Research Project 2: The study population has high rates of co-morbidities and adverse health outcomes</w:delText>
              </w:r>
            </w:del>
          </w:p>
        </w:tc>
      </w:tr>
      <w:tr w:rsidR="006E7398" w:rsidRPr="002E4822" w:rsidDel="006E7398" w14:paraId="306FAD67" w14:textId="77777777" w:rsidTr="3DE9DB2F">
        <w:trPr>
          <w:trHeight w:val="285"/>
          <w:del w:id="8329" w:author="Craig Parker" w:date="2024-08-07T12:22:00Z"/>
        </w:trPr>
        <w:tc>
          <w:tcPr>
            <w:tcW w:w="3671" w:type="dxa"/>
            <w:tcBorders>
              <w:top w:val="single" w:sz="4" w:space="0" w:color="44B3E1"/>
              <w:left w:val="nil"/>
              <w:bottom w:val="single" w:sz="4" w:space="0" w:color="44B3E1"/>
              <w:right w:val="nil"/>
            </w:tcBorders>
            <w:tcMar>
              <w:top w:w="15" w:type="dxa"/>
              <w:left w:w="15" w:type="dxa"/>
              <w:right w:w="15" w:type="dxa"/>
            </w:tcMar>
            <w:vAlign w:val="bottom"/>
          </w:tcPr>
          <w:p w14:paraId="6EF0A125" w14:textId="0D86EEF3" w:rsidR="3E93EB8D" w:rsidRPr="002E4822" w:rsidDel="006E7398" w:rsidRDefault="3E93EB8D">
            <w:pPr>
              <w:rPr>
                <w:del w:id="8330" w:author="Craig Parker" w:date="2024-08-07T12:22:00Z"/>
                <w:rFonts w:ascii="Nunito" w:hAnsi="Nunito"/>
                <w:color w:val="000000" w:themeColor="text1"/>
                <w:sz w:val="20"/>
                <w:rPrChange w:id="8331" w:author="Craig Parker" w:date="2024-08-07T12:23:00Z">
                  <w:rPr>
                    <w:del w:id="8332" w:author="Craig Parker" w:date="2024-08-07T12:22:00Z"/>
                  </w:rPr>
                </w:rPrChange>
              </w:rPr>
            </w:pPr>
          </w:p>
        </w:tc>
        <w:tc>
          <w:tcPr>
            <w:tcW w:w="3097" w:type="dxa"/>
            <w:tcBorders>
              <w:top w:val="single" w:sz="4" w:space="0" w:color="44B3E1"/>
              <w:left w:val="nil"/>
              <w:bottom w:val="single" w:sz="4" w:space="0" w:color="44B3E1"/>
              <w:right w:val="nil"/>
            </w:tcBorders>
            <w:tcMar>
              <w:top w:w="15" w:type="dxa"/>
              <w:left w:w="15" w:type="dxa"/>
              <w:right w:w="15" w:type="dxa"/>
            </w:tcMar>
            <w:vAlign w:val="bottom"/>
          </w:tcPr>
          <w:p w14:paraId="6160641A" w14:textId="0C898765" w:rsidR="3E93EB8D" w:rsidRPr="002E4822" w:rsidDel="006E7398" w:rsidRDefault="3E93EB8D">
            <w:pPr>
              <w:rPr>
                <w:del w:id="8333" w:author="Craig Parker" w:date="2024-08-07T12:22:00Z"/>
                <w:rFonts w:ascii="Nunito" w:hAnsi="Nunito"/>
                <w:color w:val="000000" w:themeColor="text1"/>
                <w:sz w:val="20"/>
                <w:rPrChange w:id="8334" w:author="Craig Parker" w:date="2024-08-07T12:23:00Z">
                  <w:rPr>
                    <w:del w:id="8335" w:author="Craig Parker" w:date="2024-08-07T12:22:00Z"/>
                  </w:rPr>
                </w:rPrChange>
              </w:rPr>
            </w:pPr>
          </w:p>
        </w:tc>
        <w:tc>
          <w:tcPr>
            <w:tcW w:w="3095" w:type="dxa"/>
            <w:tcBorders>
              <w:top w:val="single" w:sz="4" w:space="0" w:color="44B3E1"/>
              <w:left w:val="nil"/>
              <w:bottom w:val="single" w:sz="4" w:space="0" w:color="44B3E1"/>
              <w:right w:val="nil"/>
            </w:tcBorders>
            <w:tcMar>
              <w:top w:w="15" w:type="dxa"/>
              <w:left w:w="15" w:type="dxa"/>
              <w:right w:w="15" w:type="dxa"/>
            </w:tcMar>
            <w:vAlign w:val="bottom"/>
          </w:tcPr>
          <w:p w14:paraId="074D0888" w14:textId="131BDA21" w:rsidR="3E93EB8D" w:rsidRPr="002E4822" w:rsidDel="006E7398" w:rsidRDefault="3E93EB8D">
            <w:pPr>
              <w:rPr>
                <w:del w:id="8336" w:author="Craig Parker" w:date="2024-08-07T12:22:00Z"/>
                <w:rFonts w:ascii="Nunito" w:hAnsi="Nunito"/>
                <w:color w:val="000000" w:themeColor="text1"/>
                <w:sz w:val="20"/>
                <w:rPrChange w:id="8337" w:author="Craig Parker" w:date="2024-08-07T12:23:00Z">
                  <w:rPr>
                    <w:del w:id="8338" w:author="Craig Parker" w:date="2024-08-07T12:22:00Z"/>
                  </w:rPr>
                </w:rPrChange>
              </w:rPr>
            </w:pPr>
          </w:p>
        </w:tc>
        <w:tc>
          <w:tcPr>
            <w:tcW w:w="3097" w:type="dxa"/>
            <w:tcBorders>
              <w:top w:val="single" w:sz="4" w:space="0" w:color="44B3E1"/>
              <w:left w:val="nil"/>
              <w:bottom w:val="single" w:sz="4" w:space="0" w:color="44B3E1"/>
              <w:right w:val="single" w:sz="4" w:space="0" w:color="44B3E1"/>
            </w:tcBorders>
            <w:tcMar>
              <w:top w:w="15" w:type="dxa"/>
              <w:left w:w="15" w:type="dxa"/>
              <w:right w:w="15" w:type="dxa"/>
            </w:tcMar>
            <w:vAlign w:val="bottom"/>
          </w:tcPr>
          <w:p w14:paraId="59CFF1AB" w14:textId="2E8BCC73" w:rsidR="3E93EB8D" w:rsidRPr="002E4822" w:rsidDel="006E7398" w:rsidRDefault="3E93EB8D">
            <w:pPr>
              <w:rPr>
                <w:del w:id="8339" w:author="Craig Parker" w:date="2024-08-07T12:22:00Z"/>
                <w:rFonts w:ascii="Nunito" w:hAnsi="Nunito"/>
                <w:color w:val="000000" w:themeColor="text1"/>
                <w:sz w:val="20"/>
                <w:rPrChange w:id="8340" w:author="Craig Parker" w:date="2024-08-07T12:23:00Z">
                  <w:rPr>
                    <w:del w:id="8341" w:author="Craig Parker" w:date="2024-08-07T12:22:00Z"/>
                  </w:rPr>
                </w:rPrChange>
              </w:rPr>
            </w:pPr>
          </w:p>
        </w:tc>
      </w:tr>
      <w:tr w:rsidR="006E7398" w:rsidRPr="002E4822" w:rsidDel="006E7398" w14:paraId="475C0DF4" w14:textId="77777777" w:rsidTr="3DE9DB2F">
        <w:trPr>
          <w:trHeight w:val="870"/>
          <w:del w:id="8342" w:author="Craig Parker" w:date="2024-08-07T12:22:00Z"/>
        </w:trPr>
        <w:tc>
          <w:tcPr>
            <w:tcW w:w="3671"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4905D48D" w14:textId="45805B1E" w:rsidR="3E93EB8D" w:rsidRPr="002E4822" w:rsidDel="006E7398" w:rsidRDefault="3E93EB8D" w:rsidP="3E93EB8D">
            <w:pPr>
              <w:rPr>
                <w:del w:id="8343" w:author="Craig Parker" w:date="2024-08-07T12:22:00Z"/>
                <w:rFonts w:ascii="Nunito" w:hAnsi="Nunito"/>
                <w:color w:val="000000" w:themeColor="text1"/>
                <w:sz w:val="20"/>
                <w:rPrChange w:id="8344" w:author="Craig Parker" w:date="2024-08-07T12:23:00Z">
                  <w:rPr>
                    <w:del w:id="8345" w:author="Craig Parker" w:date="2024-08-07T12:22:00Z"/>
                  </w:rPr>
                </w:rPrChange>
              </w:rPr>
            </w:pPr>
            <w:del w:id="8346" w:author="Craig Parker" w:date="2024-08-07T12:22:00Z">
              <w:r w:rsidRPr="002E4822" w:rsidDel="006E7398">
                <w:rPr>
                  <w:rFonts w:ascii="Nunito" w:eastAsia="Aptos Narrow" w:hAnsi="Nunito" w:cs="Aptos Narrow"/>
                  <w:color w:val="000000" w:themeColor="text1"/>
                  <w:sz w:val="20"/>
                </w:rPr>
                <w:delText>Outputs from a numerical weather prediction system, run twice daily, designed to produce state-of-the-art medium (10 days) global forecasts (contains only the latest forecast).</w:delText>
              </w:r>
            </w:del>
          </w:p>
        </w:tc>
        <w:tc>
          <w:tcPr>
            <w:tcW w:w="3097"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620D5D5F" w14:textId="6E746C29" w:rsidR="3E93EB8D" w:rsidRPr="002E4822" w:rsidDel="006E7398" w:rsidRDefault="3E93EB8D" w:rsidP="3E93EB8D">
            <w:pPr>
              <w:rPr>
                <w:del w:id="8347" w:author="Craig Parker" w:date="2024-08-07T12:22:00Z"/>
                <w:rFonts w:ascii="Nunito" w:hAnsi="Nunito"/>
                <w:color w:val="000000" w:themeColor="text1"/>
                <w:sz w:val="20"/>
                <w:rPrChange w:id="8348" w:author="Craig Parker" w:date="2024-08-07T12:23:00Z">
                  <w:rPr>
                    <w:del w:id="8349" w:author="Craig Parker" w:date="2024-08-07T12:22:00Z"/>
                  </w:rPr>
                </w:rPrChange>
              </w:rPr>
            </w:pPr>
            <w:del w:id="8350" w:author="Craig Parker" w:date="2024-08-07T12:22:00Z">
              <w:r w:rsidRPr="002E4822" w:rsidDel="006E7398">
                <w:rPr>
                  <w:rFonts w:ascii="Nunito" w:eastAsia="Aptos Narrow" w:hAnsi="Nunito" w:cs="Aptos Narrow"/>
                  <w:color w:val="000000" w:themeColor="text1"/>
                  <w:sz w:val="20"/>
                </w:rPr>
                <w:delText>Temperature (Ground, Min, Max) at 2 m above ground; Solar irradiance; Wind speed (toward east, north) at 10 m above ground; Daily precipitation (total, rate); Dewpoint; Pressure</w:delText>
              </w:r>
            </w:del>
          </w:p>
        </w:tc>
        <w:tc>
          <w:tcPr>
            <w:tcW w:w="3095"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599D3657" w14:textId="05D0BA10" w:rsidR="3E93EB8D" w:rsidRPr="002E4822" w:rsidDel="006E7398" w:rsidRDefault="3E93EB8D" w:rsidP="3E93EB8D">
            <w:pPr>
              <w:rPr>
                <w:del w:id="8351" w:author="Craig Parker" w:date="2024-08-07T12:22:00Z"/>
                <w:rFonts w:ascii="Nunito" w:hAnsi="Nunito"/>
                <w:color w:val="000000" w:themeColor="text1"/>
                <w:sz w:val="20"/>
                <w:rPrChange w:id="8352" w:author="Craig Parker" w:date="2024-08-07T12:23:00Z">
                  <w:rPr>
                    <w:del w:id="8353" w:author="Craig Parker" w:date="2024-08-07T12:22:00Z"/>
                  </w:rPr>
                </w:rPrChange>
              </w:rPr>
            </w:pPr>
            <w:del w:id="8354" w:author="Craig Parker" w:date="2024-08-07T12:22:00Z">
              <w:r w:rsidRPr="002E4822" w:rsidDel="006E7398">
                <w:rPr>
                  <w:rFonts w:ascii="Nunito" w:eastAsia="Aptos Narrow" w:hAnsi="Nunito" w:cs="Aptos Narrow"/>
                  <w:color w:val="000000" w:themeColor="text1"/>
                  <w:sz w:val="20"/>
                </w:rPr>
                <w:delText>Spatial: Global coverage, 0.065536 deg. Temporal: 3 – 6 hourly &amp; daily res.; Jan 2014 – Oct 2019</w:delText>
              </w:r>
            </w:del>
          </w:p>
        </w:tc>
        <w:tc>
          <w:tcPr>
            <w:tcW w:w="3097" w:type="dxa"/>
            <w:tcBorders>
              <w:top w:val="single" w:sz="4" w:space="0" w:color="44B3E1"/>
              <w:left w:val="nil"/>
              <w:bottom w:val="single" w:sz="4" w:space="0" w:color="44B3E1"/>
              <w:right w:val="single" w:sz="4" w:space="0" w:color="44B3E1"/>
            </w:tcBorders>
            <w:shd w:val="clear" w:color="auto" w:fill="C0E6F5"/>
            <w:tcMar>
              <w:top w:w="15" w:type="dxa"/>
              <w:left w:w="15" w:type="dxa"/>
              <w:right w:w="15" w:type="dxa"/>
            </w:tcMar>
            <w:vAlign w:val="bottom"/>
          </w:tcPr>
          <w:p w14:paraId="167B9D18" w14:textId="1CF6EDA3" w:rsidR="3E93EB8D" w:rsidRPr="002E4822" w:rsidDel="006E7398" w:rsidRDefault="3E93EB8D" w:rsidP="3E93EB8D">
            <w:pPr>
              <w:rPr>
                <w:del w:id="8355" w:author="Craig Parker" w:date="2024-08-07T12:22:00Z"/>
                <w:rFonts w:ascii="Nunito" w:hAnsi="Nunito"/>
                <w:color w:val="000000" w:themeColor="text1"/>
                <w:sz w:val="20"/>
                <w:rPrChange w:id="8356" w:author="Craig Parker" w:date="2024-08-07T12:23:00Z">
                  <w:rPr>
                    <w:del w:id="8357" w:author="Craig Parker" w:date="2024-08-07T12:22:00Z"/>
                  </w:rPr>
                </w:rPrChange>
              </w:rPr>
            </w:pPr>
            <w:del w:id="8358" w:author="Craig Parker" w:date="2024-08-07T12:22:00Z">
              <w:r w:rsidRPr="002E4822" w:rsidDel="006E7398">
                <w:rPr>
                  <w:rFonts w:ascii="Nunito" w:eastAsia="Aptos Narrow" w:hAnsi="Nunito" w:cs="Aptos Narrow"/>
                  <w:color w:val="000000" w:themeColor="text1"/>
                  <w:sz w:val="20"/>
                </w:rPr>
                <w:delText>Determination of heat hazard; Thermal comfort metrics; combined climate exposures (forecasts)</w:delText>
              </w:r>
            </w:del>
          </w:p>
        </w:tc>
      </w:tr>
      <w:tr w:rsidR="006E7398" w:rsidRPr="002E4822" w:rsidDel="006E7398" w14:paraId="319012B2" w14:textId="77777777" w:rsidTr="3DE9DB2F">
        <w:trPr>
          <w:trHeight w:val="870"/>
          <w:del w:id="8359" w:author="Craig Parker" w:date="2024-08-07T12:22:00Z"/>
        </w:trPr>
        <w:tc>
          <w:tcPr>
            <w:tcW w:w="3671" w:type="dxa"/>
            <w:tcBorders>
              <w:top w:val="single" w:sz="4" w:space="0" w:color="44B3E1"/>
              <w:left w:val="nil"/>
              <w:bottom w:val="single" w:sz="4" w:space="0" w:color="44B3E1"/>
              <w:right w:val="nil"/>
            </w:tcBorders>
            <w:tcMar>
              <w:top w:w="15" w:type="dxa"/>
              <w:left w:w="15" w:type="dxa"/>
              <w:right w:w="15" w:type="dxa"/>
            </w:tcMar>
            <w:vAlign w:val="bottom"/>
          </w:tcPr>
          <w:p w14:paraId="2A6AE2D6" w14:textId="686161C4" w:rsidR="3E93EB8D" w:rsidRPr="002E4822" w:rsidDel="006E7398" w:rsidRDefault="3E93EB8D" w:rsidP="3E93EB8D">
            <w:pPr>
              <w:rPr>
                <w:del w:id="8360" w:author="Craig Parker" w:date="2024-08-07T12:22:00Z"/>
                <w:rFonts w:ascii="Nunito" w:hAnsi="Nunito"/>
                <w:color w:val="000000" w:themeColor="text1"/>
                <w:sz w:val="20"/>
                <w:rPrChange w:id="8361" w:author="Craig Parker" w:date="2024-08-07T12:23:00Z">
                  <w:rPr>
                    <w:del w:id="8362" w:author="Craig Parker" w:date="2024-08-07T12:22:00Z"/>
                  </w:rPr>
                </w:rPrChange>
              </w:rPr>
            </w:pPr>
            <w:del w:id="8363" w:author="Craig Parker" w:date="2024-08-07T12:22:00Z">
              <w:r w:rsidRPr="002E4822" w:rsidDel="006E7398">
                <w:rPr>
                  <w:rFonts w:ascii="Nunito" w:eastAsia="Aptos Narrow" w:hAnsi="Nunito" w:cs="Aptos Narrow"/>
                  <w:color w:val="000000" w:themeColor="text1"/>
                  <w:sz w:val="20"/>
                </w:rPr>
                <w:delText>Current and historical weather Data layers from The Weather Company, an IBM Business</w:delText>
              </w:r>
            </w:del>
          </w:p>
        </w:tc>
        <w:tc>
          <w:tcPr>
            <w:tcW w:w="3097" w:type="dxa"/>
            <w:tcBorders>
              <w:top w:val="single" w:sz="4" w:space="0" w:color="44B3E1"/>
              <w:left w:val="nil"/>
              <w:bottom w:val="single" w:sz="4" w:space="0" w:color="44B3E1"/>
              <w:right w:val="nil"/>
            </w:tcBorders>
            <w:tcMar>
              <w:top w:w="15" w:type="dxa"/>
              <w:left w:w="15" w:type="dxa"/>
              <w:right w:w="15" w:type="dxa"/>
            </w:tcMar>
            <w:vAlign w:val="bottom"/>
          </w:tcPr>
          <w:p w14:paraId="119660EF" w14:textId="614F513D" w:rsidR="3E93EB8D" w:rsidRPr="002E4822" w:rsidDel="006E7398" w:rsidRDefault="3E93EB8D" w:rsidP="3E93EB8D">
            <w:pPr>
              <w:rPr>
                <w:del w:id="8364" w:author="Craig Parker" w:date="2024-08-07T12:22:00Z"/>
                <w:rFonts w:ascii="Nunito" w:hAnsi="Nunito"/>
                <w:color w:val="000000" w:themeColor="text1"/>
                <w:sz w:val="20"/>
                <w:rPrChange w:id="8365" w:author="Craig Parker" w:date="2024-08-07T12:23:00Z">
                  <w:rPr>
                    <w:del w:id="8366" w:author="Craig Parker" w:date="2024-08-07T12:22:00Z"/>
                  </w:rPr>
                </w:rPrChange>
              </w:rPr>
            </w:pPr>
            <w:del w:id="8367" w:author="Craig Parker" w:date="2024-08-07T12:22:00Z">
              <w:r w:rsidRPr="002E4822" w:rsidDel="006E7398">
                <w:rPr>
                  <w:rFonts w:ascii="Nunito" w:eastAsia="Aptos Narrow" w:hAnsi="Nunito" w:cs="Aptos Narrow"/>
                  <w:color w:val="000000" w:themeColor="text1"/>
                  <w:sz w:val="20"/>
                </w:rPr>
                <w:delText>Temperature (Change, Min, Max, Feels like); Solar irradiance; Wind (speed, gust &amp; dir.); Rel. Humidity; Daily precipitation (total, rate); Dewpoint; 3-hrly Pressure Change</w:delText>
              </w:r>
            </w:del>
          </w:p>
        </w:tc>
        <w:tc>
          <w:tcPr>
            <w:tcW w:w="3095" w:type="dxa"/>
            <w:tcBorders>
              <w:top w:val="single" w:sz="4" w:space="0" w:color="44B3E1"/>
              <w:left w:val="nil"/>
              <w:bottom w:val="single" w:sz="4" w:space="0" w:color="44B3E1"/>
              <w:right w:val="nil"/>
            </w:tcBorders>
            <w:tcMar>
              <w:top w:w="15" w:type="dxa"/>
              <w:left w:w="15" w:type="dxa"/>
              <w:right w:w="15" w:type="dxa"/>
            </w:tcMar>
            <w:vAlign w:val="bottom"/>
          </w:tcPr>
          <w:p w14:paraId="04486E0B" w14:textId="1D8F111E" w:rsidR="3E93EB8D" w:rsidRPr="002E4822" w:rsidDel="006E7398" w:rsidRDefault="3E93EB8D" w:rsidP="3E93EB8D">
            <w:pPr>
              <w:rPr>
                <w:del w:id="8368" w:author="Craig Parker" w:date="2024-08-07T12:22:00Z"/>
                <w:rFonts w:ascii="Nunito" w:hAnsi="Nunito"/>
                <w:color w:val="000000" w:themeColor="text1"/>
                <w:sz w:val="20"/>
                <w:rPrChange w:id="8369" w:author="Craig Parker" w:date="2024-08-07T12:23:00Z">
                  <w:rPr>
                    <w:del w:id="8370" w:author="Craig Parker" w:date="2024-08-07T12:22:00Z"/>
                  </w:rPr>
                </w:rPrChange>
              </w:rPr>
            </w:pPr>
            <w:del w:id="8371" w:author="Craig Parker" w:date="2024-08-07T12:22:00Z">
              <w:r w:rsidRPr="002E4822" w:rsidDel="006E7398">
                <w:rPr>
                  <w:rFonts w:ascii="Nunito" w:eastAsia="Aptos Narrow" w:hAnsi="Nunito" w:cs="Aptos Narrow"/>
                  <w:color w:val="000000" w:themeColor="text1"/>
                  <w:sz w:val="20"/>
                </w:rPr>
                <w:delText>Spatial: Global coverage, 4km landmass and coastal waterways (hourly &amp; daily res from 2015)</w:delText>
              </w:r>
            </w:del>
          </w:p>
        </w:tc>
        <w:tc>
          <w:tcPr>
            <w:tcW w:w="3097" w:type="dxa"/>
            <w:tcBorders>
              <w:top w:val="single" w:sz="4" w:space="0" w:color="44B3E1"/>
              <w:left w:val="nil"/>
              <w:bottom w:val="single" w:sz="4" w:space="0" w:color="44B3E1"/>
              <w:right w:val="single" w:sz="4" w:space="0" w:color="44B3E1"/>
            </w:tcBorders>
            <w:tcMar>
              <w:top w:w="15" w:type="dxa"/>
              <w:left w:w="15" w:type="dxa"/>
              <w:right w:w="15" w:type="dxa"/>
            </w:tcMar>
            <w:vAlign w:val="bottom"/>
          </w:tcPr>
          <w:p w14:paraId="7E39DBCF" w14:textId="061FC414" w:rsidR="3E93EB8D" w:rsidRPr="002E4822" w:rsidDel="006E7398" w:rsidRDefault="3E93EB8D" w:rsidP="3E93EB8D">
            <w:pPr>
              <w:rPr>
                <w:del w:id="8372" w:author="Craig Parker" w:date="2024-08-07T12:22:00Z"/>
                <w:rFonts w:ascii="Nunito" w:hAnsi="Nunito"/>
                <w:color w:val="000000" w:themeColor="text1"/>
                <w:sz w:val="20"/>
                <w:rPrChange w:id="8373" w:author="Craig Parker" w:date="2024-08-07T12:23:00Z">
                  <w:rPr>
                    <w:del w:id="8374" w:author="Craig Parker" w:date="2024-08-07T12:22:00Z"/>
                  </w:rPr>
                </w:rPrChange>
              </w:rPr>
            </w:pPr>
            <w:del w:id="8375" w:author="Craig Parker" w:date="2024-08-07T12:22:00Z">
              <w:r w:rsidRPr="002E4822" w:rsidDel="006E7398">
                <w:rPr>
                  <w:rFonts w:ascii="Nunito" w:eastAsia="Aptos Narrow" w:hAnsi="Nunito" w:cs="Aptos Narrow"/>
                  <w:color w:val="000000" w:themeColor="text1"/>
                  <w:sz w:val="20"/>
                </w:rPr>
                <w:delText>Determination of heat hazard; Thermal comfort metrics; combined climate exposures (historical)</w:delText>
              </w:r>
            </w:del>
          </w:p>
        </w:tc>
      </w:tr>
      <w:tr w:rsidR="006E7398" w:rsidRPr="002E4822" w:rsidDel="006E7398" w14:paraId="7F2A1452" w14:textId="77777777" w:rsidTr="3DE9DB2F">
        <w:trPr>
          <w:trHeight w:val="1155"/>
          <w:del w:id="8376" w:author="Craig Parker" w:date="2024-08-07T12:22:00Z"/>
        </w:trPr>
        <w:tc>
          <w:tcPr>
            <w:tcW w:w="3671"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15C75B1A" w14:textId="6AA0A0EE" w:rsidR="3E93EB8D" w:rsidRPr="002E4822" w:rsidDel="006E7398" w:rsidRDefault="3E93EB8D" w:rsidP="3E93EB8D">
            <w:pPr>
              <w:rPr>
                <w:del w:id="8377" w:author="Craig Parker" w:date="2024-08-07T12:22:00Z"/>
                <w:rFonts w:ascii="Nunito" w:hAnsi="Nunito"/>
                <w:color w:val="000000" w:themeColor="text1"/>
                <w:sz w:val="20"/>
                <w:rPrChange w:id="8378" w:author="Craig Parker" w:date="2024-08-07T12:23:00Z">
                  <w:rPr>
                    <w:del w:id="8379" w:author="Craig Parker" w:date="2024-08-07T12:22:00Z"/>
                  </w:rPr>
                </w:rPrChange>
              </w:rPr>
            </w:pPr>
            <w:del w:id="8380" w:author="Craig Parker" w:date="2024-08-07T12:22:00Z">
              <w:r w:rsidRPr="002E4822" w:rsidDel="006E7398">
                <w:rPr>
                  <w:rFonts w:ascii="Nunito" w:eastAsia="Aptos Narrow" w:hAnsi="Nunito" w:cs="Aptos Narrow"/>
                  <w:color w:val="000000" w:themeColor="text1"/>
                  <w:sz w:val="20"/>
                </w:rPr>
                <w:lastRenderedPageBreak/>
                <w:delText>A global reanalysis dataset combining observed data with the output of meteorological models.</w:delText>
              </w:r>
            </w:del>
          </w:p>
        </w:tc>
        <w:tc>
          <w:tcPr>
            <w:tcW w:w="3097"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57AC8089" w14:textId="599577AD" w:rsidR="3E93EB8D" w:rsidRPr="002E4822" w:rsidDel="006E7398" w:rsidRDefault="3E93EB8D" w:rsidP="3E93EB8D">
            <w:pPr>
              <w:rPr>
                <w:del w:id="8381" w:author="Craig Parker" w:date="2024-08-07T12:22:00Z"/>
                <w:rFonts w:ascii="Nunito" w:hAnsi="Nunito"/>
                <w:color w:val="000000" w:themeColor="text1"/>
                <w:sz w:val="20"/>
                <w:rPrChange w:id="8382" w:author="Craig Parker" w:date="2024-08-07T12:23:00Z">
                  <w:rPr>
                    <w:del w:id="8383" w:author="Craig Parker" w:date="2024-08-07T12:22:00Z"/>
                  </w:rPr>
                </w:rPrChange>
              </w:rPr>
            </w:pPr>
            <w:del w:id="8384" w:author="Craig Parker" w:date="2024-08-07T12:22:00Z">
              <w:r w:rsidRPr="002E4822" w:rsidDel="006E7398">
                <w:rPr>
                  <w:rFonts w:ascii="Nunito" w:eastAsia="Aptos Narrow" w:hAnsi="Nunito" w:cs="Aptos Narrow"/>
                  <w:color w:val="000000" w:themeColor="text1"/>
                  <w:sz w:val="20"/>
                </w:rPr>
                <w:delText>Temperature (2 m above ground, Min, Max); Wind speed (toward east, north); Daily precipitation (total, rate, type); Atmospheric water/water vapour content; Thermal radiation; Soil temperature; Vegetation types and cover (high, low)</w:delText>
              </w:r>
            </w:del>
          </w:p>
        </w:tc>
        <w:tc>
          <w:tcPr>
            <w:tcW w:w="3095"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6AA645B8" w14:textId="3215CBC4" w:rsidR="3E93EB8D" w:rsidRPr="002E4822" w:rsidDel="006E7398" w:rsidRDefault="3E93EB8D" w:rsidP="3E93EB8D">
            <w:pPr>
              <w:rPr>
                <w:del w:id="8385" w:author="Craig Parker" w:date="2024-08-07T12:22:00Z"/>
                <w:rFonts w:ascii="Nunito" w:hAnsi="Nunito"/>
                <w:color w:val="000000" w:themeColor="text1"/>
                <w:sz w:val="20"/>
                <w:rPrChange w:id="8386" w:author="Craig Parker" w:date="2024-08-07T12:23:00Z">
                  <w:rPr>
                    <w:del w:id="8387" w:author="Craig Parker" w:date="2024-08-07T12:22:00Z"/>
                  </w:rPr>
                </w:rPrChange>
              </w:rPr>
            </w:pPr>
            <w:del w:id="8388" w:author="Craig Parker" w:date="2024-08-07T12:22:00Z">
              <w:r w:rsidRPr="002E4822" w:rsidDel="006E7398">
                <w:rPr>
                  <w:rFonts w:ascii="Nunito" w:eastAsia="Aptos Narrow" w:hAnsi="Nunito" w:cs="Aptos Narrow"/>
                  <w:color w:val="000000" w:themeColor="text1"/>
                  <w:sz w:val="20"/>
                </w:rPr>
                <w:delText>Spatial: Global coverage, 0.131072 degrees PAIRS resolution (raw: 0.25 deg.) Temporal: hourly; coverage from Jan 1980 – Jun 2019</w:delText>
              </w:r>
            </w:del>
          </w:p>
        </w:tc>
        <w:tc>
          <w:tcPr>
            <w:tcW w:w="3097" w:type="dxa"/>
            <w:tcBorders>
              <w:top w:val="single" w:sz="4" w:space="0" w:color="44B3E1"/>
              <w:left w:val="nil"/>
              <w:bottom w:val="single" w:sz="4" w:space="0" w:color="44B3E1"/>
              <w:right w:val="single" w:sz="4" w:space="0" w:color="44B3E1"/>
            </w:tcBorders>
            <w:shd w:val="clear" w:color="auto" w:fill="C0E6F5"/>
            <w:tcMar>
              <w:top w:w="15" w:type="dxa"/>
              <w:left w:w="15" w:type="dxa"/>
              <w:right w:w="15" w:type="dxa"/>
            </w:tcMar>
            <w:vAlign w:val="bottom"/>
          </w:tcPr>
          <w:p w14:paraId="49F02190" w14:textId="1AAEA880" w:rsidR="3E93EB8D" w:rsidRPr="002E4822" w:rsidDel="006E7398" w:rsidRDefault="3E93EB8D" w:rsidP="3E93EB8D">
            <w:pPr>
              <w:rPr>
                <w:del w:id="8389" w:author="Craig Parker" w:date="2024-08-07T12:22:00Z"/>
                <w:rFonts w:ascii="Nunito" w:hAnsi="Nunito"/>
                <w:color w:val="000000" w:themeColor="text1"/>
                <w:sz w:val="20"/>
                <w:rPrChange w:id="8390" w:author="Craig Parker" w:date="2024-08-07T12:23:00Z">
                  <w:rPr>
                    <w:del w:id="8391" w:author="Craig Parker" w:date="2024-08-07T12:22:00Z"/>
                  </w:rPr>
                </w:rPrChange>
              </w:rPr>
            </w:pPr>
            <w:del w:id="8392" w:author="Craig Parker" w:date="2024-08-07T12:22:00Z">
              <w:r w:rsidRPr="002E4822" w:rsidDel="006E7398">
                <w:rPr>
                  <w:rFonts w:ascii="Nunito" w:eastAsia="Aptos Narrow" w:hAnsi="Nunito" w:cs="Aptos Narrow"/>
                  <w:color w:val="000000" w:themeColor="text1"/>
                  <w:sz w:val="20"/>
                </w:rPr>
                <w:delText>Determination of heat hazard; Thermal comfort metrics; combined climate exposures (historical)</w:delText>
              </w:r>
            </w:del>
          </w:p>
        </w:tc>
      </w:tr>
      <w:tr w:rsidR="006E7398" w:rsidRPr="002E4822" w:rsidDel="006E7398" w14:paraId="0C5A8FF1" w14:textId="77777777" w:rsidTr="3DE9DB2F">
        <w:trPr>
          <w:trHeight w:val="870"/>
          <w:del w:id="8393" w:author="Craig Parker" w:date="2024-08-07T12:22:00Z"/>
        </w:trPr>
        <w:tc>
          <w:tcPr>
            <w:tcW w:w="3671" w:type="dxa"/>
            <w:tcBorders>
              <w:top w:val="single" w:sz="4" w:space="0" w:color="44B3E1"/>
              <w:left w:val="nil"/>
              <w:bottom w:val="single" w:sz="4" w:space="0" w:color="44B3E1"/>
              <w:right w:val="nil"/>
            </w:tcBorders>
            <w:tcMar>
              <w:top w:w="15" w:type="dxa"/>
              <w:left w:w="15" w:type="dxa"/>
              <w:right w:w="15" w:type="dxa"/>
            </w:tcMar>
            <w:vAlign w:val="bottom"/>
          </w:tcPr>
          <w:p w14:paraId="58C54DEC" w14:textId="5A3FB5D4" w:rsidR="3E93EB8D" w:rsidRPr="002E4822" w:rsidDel="006E7398" w:rsidRDefault="3E93EB8D" w:rsidP="3E93EB8D">
            <w:pPr>
              <w:rPr>
                <w:del w:id="8394" w:author="Craig Parker" w:date="2024-08-07T12:22:00Z"/>
                <w:rFonts w:ascii="Nunito" w:hAnsi="Nunito"/>
                <w:color w:val="000000" w:themeColor="text1"/>
                <w:sz w:val="20"/>
                <w:rPrChange w:id="8395" w:author="Craig Parker" w:date="2024-08-07T12:23:00Z">
                  <w:rPr>
                    <w:del w:id="8396" w:author="Craig Parker" w:date="2024-08-07T12:22:00Z"/>
                  </w:rPr>
                </w:rPrChange>
              </w:rPr>
            </w:pPr>
            <w:del w:id="8397" w:author="Craig Parker" w:date="2024-08-07T12:22:00Z">
              <w:r w:rsidRPr="002E4822" w:rsidDel="006E7398">
                <w:rPr>
                  <w:rFonts w:ascii="Nunito" w:eastAsia="Aptos Narrow" w:hAnsi="Nunito" w:cs="Aptos Narrow"/>
                  <w:color w:val="000000" w:themeColor="text1"/>
                  <w:sz w:val="20"/>
                </w:rPr>
                <w:delText>A global reanalysis dataset combining observed data with the output of meteorological models. Contains hourly data from 1950 to present.</w:delText>
              </w:r>
            </w:del>
          </w:p>
        </w:tc>
        <w:tc>
          <w:tcPr>
            <w:tcW w:w="3097" w:type="dxa"/>
            <w:tcBorders>
              <w:top w:val="single" w:sz="4" w:space="0" w:color="44B3E1"/>
              <w:left w:val="nil"/>
              <w:bottom w:val="single" w:sz="4" w:space="0" w:color="44B3E1"/>
              <w:right w:val="nil"/>
            </w:tcBorders>
            <w:tcMar>
              <w:top w:w="15" w:type="dxa"/>
              <w:left w:w="15" w:type="dxa"/>
              <w:right w:w="15" w:type="dxa"/>
            </w:tcMar>
            <w:vAlign w:val="bottom"/>
          </w:tcPr>
          <w:p w14:paraId="6ED23137" w14:textId="7D02A3F6" w:rsidR="3E93EB8D" w:rsidRPr="002E4822" w:rsidDel="006E7398" w:rsidRDefault="3E93EB8D" w:rsidP="3E93EB8D">
            <w:pPr>
              <w:rPr>
                <w:del w:id="8398" w:author="Craig Parker" w:date="2024-08-07T12:22:00Z"/>
                <w:rFonts w:ascii="Nunito" w:hAnsi="Nunito"/>
                <w:color w:val="000000" w:themeColor="text1"/>
                <w:sz w:val="20"/>
                <w:rPrChange w:id="8399" w:author="Craig Parker" w:date="2024-08-07T12:23:00Z">
                  <w:rPr>
                    <w:del w:id="8400" w:author="Craig Parker" w:date="2024-08-07T12:22:00Z"/>
                  </w:rPr>
                </w:rPrChange>
              </w:rPr>
            </w:pPr>
            <w:del w:id="8401" w:author="Craig Parker" w:date="2024-08-07T12:22:00Z">
              <w:r w:rsidRPr="002E4822" w:rsidDel="006E7398">
                <w:rPr>
                  <w:rFonts w:ascii="Nunito" w:eastAsia="Aptos Narrow" w:hAnsi="Nunito" w:cs="Aptos Narrow"/>
                  <w:color w:val="000000" w:themeColor="text1"/>
                  <w:sz w:val="20"/>
                </w:rPr>
                <w:delText>Includes a range of surface and near-surface variables including: 2m temperature and dewpoint temperature, surface skin temperature, precipitation, near-surface winds, surface net thermal radiation.</w:delText>
              </w:r>
            </w:del>
          </w:p>
        </w:tc>
        <w:tc>
          <w:tcPr>
            <w:tcW w:w="3095" w:type="dxa"/>
            <w:tcBorders>
              <w:top w:val="single" w:sz="4" w:space="0" w:color="44B3E1"/>
              <w:left w:val="nil"/>
              <w:bottom w:val="single" w:sz="4" w:space="0" w:color="44B3E1"/>
              <w:right w:val="nil"/>
            </w:tcBorders>
            <w:tcMar>
              <w:top w:w="15" w:type="dxa"/>
              <w:left w:w="15" w:type="dxa"/>
              <w:right w:w="15" w:type="dxa"/>
            </w:tcMar>
            <w:vAlign w:val="bottom"/>
          </w:tcPr>
          <w:p w14:paraId="26F97E62" w14:textId="16BC7624" w:rsidR="3E93EB8D" w:rsidRPr="002E4822" w:rsidDel="006E7398" w:rsidRDefault="3E93EB8D" w:rsidP="3E93EB8D">
            <w:pPr>
              <w:rPr>
                <w:del w:id="8402" w:author="Craig Parker" w:date="2024-08-07T12:22:00Z"/>
                <w:rFonts w:ascii="Nunito" w:hAnsi="Nunito"/>
                <w:color w:val="000000" w:themeColor="text1"/>
                <w:sz w:val="20"/>
                <w:rPrChange w:id="8403" w:author="Craig Parker" w:date="2024-08-07T12:23:00Z">
                  <w:rPr>
                    <w:del w:id="8404" w:author="Craig Parker" w:date="2024-08-07T12:22:00Z"/>
                  </w:rPr>
                </w:rPrChange>
              </w:rPr>
            </w:pPr>
            <w:del w:id="8405" w:author="Craig Parker" w:date="2024-08-07T12:22:00Z">
              <w:r w:rsidRPr="002E4822" w:rsidDel="006E7398">
                <w:rPr>
                  <w:rFonts w:ascii="Nunito" w:eastAsia="Aptos Narrow" w:hAnsi="Nunito" w:cs="Aptos Narrow"/>
                  <w:color w:val="000000" w:themeColor="text1"/>
                  <w:sz w:val="20"/>
                </w:rPr>
                <w:delText>Spatial: Global coverage, 0.1 deg. Temporal: hourly 1950 - present</w:delText>
              </w:r>
            </w:del>
          </w:p>
        </w:tc>
        <w:tc>
          <w:tcPr>
            <w:tcW w:w="3097" w:type="dxa"/>
            <w:tcBorders>
              <w:top w:val="single" w:sz="4" w:space="0" w:color="44B3E1"/>
              <w:left w:val="nil"/>
              <w:bottom w:val="single" w:sz="4" w:space="0" w:color="44B3E1"/>
              <w:right w:val="single" w:sz="4" w:space="0" w:color="44B3E1"/>
            </w:tcBorders>
            <w:tcMar>
              <w:top w:w="15" w:type="dxa"/>
              <w:left w:w="15" w:type="dxa"/>
              <w:right w:w="15" w:type="dxa"/>
            </w:tcMar>
            <w:vAlign w:val="bottom"/>
          </w:tcPr>
          <w:p w14:paraId="278EA19B" w14:textId="27E2912E" w:rsidR="3E93EB8D" w:rsidRPr="002E4822" w:rsidDel="006E7398" w:rsidRDefault="3E93EB8D" w:rsidP="3E93EB8D">
            <w:pPr>
              <w:rPr>
                <w:del w:id="8406" w:author="Craig Parker" w:date="2024-08-07T12:22:00Z"/>
                <w:rFonts w:ascii="Nunito" w:hAnsi="Nunito"/>
                <w:color w:val="000000" w:themeColor="text1"/>
                <w:sz w:val="20"/>
                <w:rPrChange w:id="8407" w:author="Craig Parker" w:date="2024-08-07T12:23:00Z">
                  <w:rPr>
                    <w:del w:id="8408" w:author="Craig Parker" w:date="2024-08-07T12:22:00Z"/>
                  </w:rPr>
                </w:rPrChange>
              </w:rPr>
            </w:pPr>
            <w:del w:id="8409" w:author="Craig Parker" w:date="2024-08-07T12:22:00Z">
              <w:r w:rsidRPr="002E4822" w:rsidDel="006E7398">
                <w:rPr>
                  <w:rFonts w:ascii="Nunito" w:eastAsia="Aptos Narrow" w:hAnsi="Nunito" w:cs="Aptos Narrow"/>
                  <w:color w:val="000000" w:themeColor="text1"/>
                  <w:sz w:val="20"/>
                </w:rPr>
                <w:delText>Determination of heat hazard; Thermal comfort metrics; combined climate exposures (historical)</w:delText>
              </w:r>
            </w:del>
          </w:p>
        </w:tc>
      </w:tr>
      <w:tr w:rsidR="006E7398" w:rsidRPr="002E4822" w:rsidDel="006E7398" w14:paraId="0950D7A9" w14:textId="77777777" w:rsidTr="3DE9DB2F">
        <w:trPr>
          <w:trHeight w:val="870"/>
          <w:del w:id="8410" w:author="Craig Parker" w:date="2024-08-07T12:22:00Z"/>
        </w:trPr>
        <w:tc>
          <w:tcPr>
            <w:tcW w:w="3671"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46C4F74A" w14:textId="096444F9" w:rsidR="3E93EB8D" w:rsidRPr="002E4822" w:rsidDel="006E7398" w:rsidRDefault="3E93EB8D" w:rsidP="3E93EB8D">
            <w:pPr>
              <w:rPr>
                <w:del w:id="8411" w:author="Craig Parker" w:date="2024-08-07T12:22:00Z"/>
                <w:rFonts w:ascii="Nunito" w:hAnsi="Nunito"/>
                <w:color w:val="000000" w:themeColor="text1"/>
                <w:sz w:val="20"/>
                <w:rPrChange w:id="8412" w:author="Craig Parker" w:date="2024-08-07T12:23:00Z">
                  <w:rPr>
                    <w:del w:id="8413" w:author="Craig Parker" w:date="2024-08-07T12:22:00Z"/>
                  </w:rPr>
                </w:rPrChange>
              </w:rPr>
            </w:pPr>
            <w:del w:id="8414" w:author="Craig Parker" w:date="2024-08-07T12:22:00Z">
              <w:r w:rsidRPr="002E4822" w:rsidDel="006E7398">
                <w:rPr>
                  <w:rFonts w:ascii="Nunito" w:eastAsia="Aptos Narrow" w:hAnsi="Nunito" w:cs="Aptos Narrow"/>
                  <w:color w:val="000000" w:themeColor="text1"/>
                  <w:sz w:val="20"/>
                </w:rPr>
                <w:delText>A global bias-corrected reconstruction of near-surface meteorological variables derived from the ERA5.</w:delText>
              </w:r>
            </w:del>
          </w:p>
        </w:tc>
        <w:tc>
          <w:tcPr>
            <w:tcW w:w="3097"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7D84CD96" w14:textId="4AF6F871" w:rsidR="3E93EB8D" w:rsidRPr="002E4822" w:rsidDel="006E7398" w:rsidRDefault="3E93EB8D" w:rsidP="3E93EB8D">
            <w:pPr>
              <w:rPr>
                <w:del w:id="8415" w:author="Craig Parker" w:date="2024-08-07T12:22:00Z"/>
                <w:rFonts w:ascii="Nunito" w:hAnsi="Nunito"/>
                <w:color w:val="000000" w:themeColor="text1"/>
                <w:sz w:val="20"/>
                <w:rPrChange w:id="8416" w:author="Craig Parker" w:date="2024-08-07T12:23:00Z">
                  <w:rPr>
                    <w:del w:id="8417" w:author="Craig Parker" w:date="2024-08-07T12:22:00Z"/>
                  </w:rPr>
                </w:rPrChange>
              </w:rPr>
            </w:pPr>
            <w:del w:id="8418" w:author="Craig Parker" w:date="2024-08-07T12:22:00Z">
              <w:r w:rsidRPr="002E4822" w:rsidDel="006E7398">
                <w:rPr>
                  <w:rFonts w:ascii="Nunito" w:eastAsia="Aptos Narrow" w:hAnsi="Nunito" w:cs="Aptos Narrow"/>
                  <w:color w:val="000000" w:themeColor="text1"/>
                  <w:sz w:val="20"/>
                </w:rPr>
                <w:delText>Includes a range of surface and near-surface variables including: near surface air temperature, specific humidity, rainfall, wind speed, air pressure and surface longwave and shortwave radiation</w:delText>
              </w:r>
            </w:del>
          </w:p>
        </w:tc>
        <w:tc>
          <w:tcPr>
            <w:tcW w:w="3095"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75D4432D" w14:textId="17CB925C" w:rsidR="3E93EB8D" w:rsidRPr="002E4822" w:rsidDel="006E7398" w:rsidRDefault="3E93EB8D" w:rsidP="3E93EB8D">
            <w:pPr>
              <w:rPr>
                <w:del w:id="8419" w:author="Craig Parker" w:date="2024-08-07T12:22:00Z"/>
                <w:rFonts w:ascii="Nunito" w:hAnsi="Nunito"/>
                <w:color w:val="000000" w:themeColor="text1"/>
                <w:sz w:val="20"/>
                <w:rPrChange w:id="8420" w:author="Craig Parker" w:date="2024-08-07T12:23:00Z">
                  <w:rPr>
                    <w:del w:id="8421" w:author="Craig Parker" w:date="2024-08-07T12:22:00Z"/>
                  </w:rPr>
                </w:rPrChange>
              </w:rPr>
            </w:pPr>
            <w:del w:id="8422" w:author="Craig Parker" w:date="2024-08-07T12:22:00Z">
              <w:r w:rsidRPr="002E4822" w:rsidDel="006E7398">
                <w:rPr>
                  <w:rFonts w:ascii="Nunito" w:eastAsia="Aptos Narrow" w:hAnsi="Nunito" w:cs="Aptos Narrow"/>
                  <w:color w:val="000000" w:themeColor="text1"/>
                  <w:sz w:val="20"/>
                </w:rPr>
                <w:delText>Spatial: Global land Temporal: Hourly 1979 - 2019</w:delText>
              </w:r>
            </w:del>
          </w:p>
        </w:tc>
        <w:tc>
          <w:tcPr>
            <w:tcW w:w="3097" w:type="dxa"/>
            <w:tcBorders>
              <w:top w:val="single" w:sz="4" w:space="0" w:color="44B3E1"/>
              <w:left w:val="nil"/>
              <w:bottom w:val="single" w:sz="4" w:space="0" w:color="44B3E1"/>
              <w:right w:val="single" w:sz="4" w:space="0" w:color="44B3E1"/>
            </w:tcBorders>
            <w:shd w:val="clear" w:color="auto" w:fill="C0E6F5"/>
            <w:tcMar>
              <w:top w:w="15" w:type="dxa"/>
              <w:left w:w="15" w:type="dxa"/>
              <w:right w:w="15" w:type="dxa"/>
            </w:tcMar>
            <w:vAlign w:val="bottom"/>
          </w:tcPr>
          <w:p w14:paraId="7AC9650A" w14:textId="4AAAADA8" w:rsidR="3E93EB8D" w:rsidRPr="002E4822" w:rsidDel="006E7398" w:rsidRDefault="3E93EB8D" w:rsidP="3E93EB8D">
            <w:pPr>
              <w:rPr>
                <w:del w:id="8423" w:author="Craig Parker" w:date="2024-08-07T12:22:00Z"/>
                <w:rFonts w:ascii="Nunito" w:hAnsi="Nunito"/>
                <w:color w:val="000000" w:themeColor="text1"/>
                <w:sz w:val="20"/>
                <w:rPrChange w:id="8424" w:author="Craig Parker" w:date="2024-08-07T12:23:00Z">
                  <w:rPr>
                    <w:del w:id="8425" w:author="Craig Parker" w:date="2024-08-07T12:22:00Z"/>
                  </w:rPr>
                </w:rPrChange>
              </w:rPr>
            </w:pPr>
            <w:del w:id="8426" w:author="Craig Parker" w:date="2024-08-07T12:22:00Z">
              <w:r w:rsidRPr="002E4822" w:rsidDel="006E7398">
                <w:rPr>
                  <w:rFonts w:ascii="Nunito" w:eastAsia="Aptos Narrow" w:hAnsi="Nunito" w:cs="Aptos Narrow"/>
                  <w:color w:val="000000" w:themeColor="text1"/>
                  <w:sz w:val="20"/>
                </w:rPr>
                <w:delText>Determination of heat hazard; Thermal comfort metrics; combined climate exposures (historical)</w:delText>
              </w:r>
            </w:del>
          </w:p>
        </w:tc>
      </w:tr>
      <w:tr w:rsidR="006E7398" w:rsidRPr="002E4822" w:rsidDel="006E7398" w14:paraId="7D6E3054" w14:textId="77777777" w:rsidTr="3DE9DB2F">
        <w:trPr>
          <w:trHeight w:val="585"/>
          <w:del w:id="8427" w:author="Craig Parker" w:date="2024-08-07T12:22:00Z"/>
        </w:trPr>
        <w:tc>
          <w:tcPr>
            <w:tcW w:w="3671" w:type="dxa"/>
            <w:tcBorders>
              <w:top w:val="single" w:sz="4" w:space="0" w:color="44B3E1"/>
              <w:left w:val="nil"/>
              <w:bottom w:val="single" w:sz="4" w:space="0" w:color="44B3E1"/>
              <w:right w:val="nil"/>
            </w:tcBorders>
            <w:tcMar>
              <w:top w:w="15" w:type="dxa"/>
              <w:left w:w="15" w:type="dxa"/>
              <w:right w:w="15" w:type="dxa"/>
            </w:tcMar>
            <w:vAlign w:val="bottom"/>
          </w:tcPr>
          <w:p w14:paraId="2C53B2D4" w14:textId="36213BC7" w:rsidR="3E93EB8D" w:rsidRPr="002E4822" w:rsidDel="006E7398" w:rsidRDefault="3E93EB8D" w:rsidP="3E93EB8D">
            <w:pPr>
              <w:rPr>
                <w:del w:id="8428" w:author="Craig Parker" w:date="2024-08-07T12:22:00Z"/>
                <w:rFonts w:ascii="Nunito" w:hAnsi="Nunito"/>
                <w:color w:val="000000" w:themeColor="text1"/>
                <w:sz w:val="20"/>
                <w:rPrChange w:id="8429" w:author="Craig Parker" w:date="2024-08-07T12:23:00Z">
                  <w:rPr>
                    <w:del w:id="8430" w:author="Craig Parker" w:date="2024-08-07T12:22:00Z"/>
                  </w:rPr>
                </w:rPrChange>
              </w:rPr>
            </w:pPr>
            <w:del w:id="8431" w:author="Craig Parker" w:date="2024-08-07T12:22:00Z">
              <w:r w:rsidRPr="002E4822" w:rsidDel="006E7398">
                <w:rPr>
                  <w:rFonts w:ascii="Nunito" w:eastAsia="Aptos Narrow" w:hAnsi="Nunito" w:cs="Aptos Narrow"/>
                  <w:color w:val="000000" w:themeColor="text1"/>
                  <w:sz w:val="20"/>
                </w:rPr>
                <w:delText xml:space="preserve">Temperature and precipitation from different datasets including: GISTEMP, Berkeley Earth, CPC and CPC-CONUS, </w:delText>
              </w:r>
              <w:r w:rsidRPr="002E4822" w:rsidDel="006E7398">
                <w:rPr>
                  <w:rFonts w:ascii="Nunito" w:eastAsia="Aptos Narrow" w:hAnsi="Nunito" w:cs="Aptos Narrow"/>
                  <w:color w:val="000000" w:themeColor="text1"/>
                  <w:sz w:val="20"/>
                </w:rPr>
                <w:lastRenderedPageBreak/>
                <w:delText>CHIRPS, IMERG, CMORPH, GPCC and CRU</w:delText>
              </w:r>
            </w:del>
          </w:p>
        </w:tc>
        <w:tc>
          <w:tcPr>
            <w:tcW w:w="3097" w:type="dxa"/>
            <w:tcBorders>
              <w:top w:val="single" w:sz="4" w:space="0" w:color="44B3E1"/>
              <w:left w:val="nil"/>
              <w:bottom w:val="single" w:sz="4" w:space="0" w:color="44B3E1"/>
              <w:right w:val="nil"/>
            </w:tcBorders>
            <w:tcMar>
              <w:top w:w="15" w:type="dxa"/>
              <w:left w:w="15" w:type="dxa"/>
              <w:right w:w="15" w:type="dxa"/>
            </w:tcMar>
            <w:vAlign w:val="bottom"/>
          </w:tcPr>
          <w:p w14:paraId="76C41C00" w14:textId="5C22A023" w:rsidR="3E93EB8D" w:rsidRPr="002E4822" w:rsidDel="006E7398" w:rsidRDefault="3E93EB8D" w:rsidP="3E93EB8D">
            <w:pPr>
              <w:rPr>
                <w:del w:id="8432" w:author="Craig Parker" w:date="2024-08-07T12:22:00Z"/>
                <w:rFonts w:ascii="Nunito" w:hAnsi="Nunito"/>
                <w:color w:val="000000" w:themeColor="text1"/>
                <w:sz w:val="20"/>
                <w:rPrChange w:id="8433" w:author="Craig Parker" w:date="2024-08-07T12:23:00Z">
                  <w:rPr>
                    <w:del w:id="8434" w:author="Craig Parker" w:date="2024-08-07T12:22:00Z"/>
                  </w:rPr>
                </w:rPrChange>
              </w:rPr>
            </w:pPr>
            <w:del w:id="8435" w:author="Craig Parker" w:date="2024-08-07T12:22:00Z">
              <w:r w:rsidRPr="002E4822" w:rsidDel="006E7398">
                <w:rPr>
                  <w:rFonts w:ascii="Nunito" w:eastAsia="Aptos Narrow" w:hAnsi="Nunito" w:cs="Aptos Narrow"/>
                  <w:color w:val="000000" w:themeColor="text1"/>
                  <w:sz w:val="20"/>
                </w:rPr>
                <w:lastRenderedPageBreak/>
                <w:delText>Precipitation, maximum, mean and minimum temperature</w:delText>
              </w:r>
            </w:del>
          </w:p>
        </w:tc>
        <w:tc>
          <w:tcPr>
            <w:tcW w:w="3095" w:type="dxa"/>
            <w:tcBorders>
              <w:top w:val="single" w:sz="4" w:space="0" w:color="44B3E1"/>
              <w:left w:val="nil"/>
              <w:bottom w:val="single" w:sz="4" w:space="0" w:color="44B3E1"/>
              <w:right w:val="nil"/>
            </w:tcBorders>
            <w:tcMar>
              <w:top w:w="15" w:type="dxa"/>
              <w:left w:w="15" w:type="dxa"/>
              <w:right w:w="15" w:type="dxa"/>
            </w:tcMar>
            <w:vAlign w:val="bottom"/>
          </w:tcPr>
          <w:p w14:paraId="36061BF0" w14:textId="7035DE29" w:rsidR="3E93EB8D" w:rsidRPr="002E4822" w:rsidDel="006E7398" w:rsidRDefault="3E93EB8D" w:rsidP="3E93EB8D">
            <w:pPr>
              <w:rPr>
                <w:del w:id="8436" w:author="Craig Parker" w:date="2024-08-07T12:22:00Z"/>
                <w:rFonts w:ascii="Nunito" w:hAnsi="Nunito"/>
                <w:color w:val="000000" w:themeColor="text1"/>
                <w:sz w:val="20"/>
                <w:rPrChange w:id="8437" w:author="Craig Parker" w:date="2024-08-07T12:23:00Z">
                  <w:rPr>
                    <w:del w:id="8438" w:author="Craig Parker" w:date="2024-08-07T12:22:00Z"/>
                  </w:rPr>
                </w:rPrChange>
              </w:rPr>
            </w:pPr>
            <w:del w:id="8439" w:author="Craig Parker" w:date="2024-08-07T12:22:00Z">
              <w:r w:rsidRPr="002E4822" w:rsidDel="006E7398">
                <w:rPr>
                  <w:rFonts w:ascii="Nunito" w:eastAsia="Aptos Narrow" w:hAnsi="Nunito" w:cs="Aptos Narrow"/>
                  <w:color w:val="000000" w:themeColor="text1"/>
                  <w:sz w:val="20"/>
                </w:rPr>
                <w:delText>Spatial: Global, quasi-global, Africa depending on the dataset. Temporal: daily or monthly depending on the dataset</w:delText>
              </w:r>
            </w:del>
          </w:p>
        </w:tc>
        <w:tc>
          <w:tcPr>
            <w:tcW w:w="3097" w:type="dxa"/>
            <w:tcBorders>
              <w:top w:val="single" w:sz="4" w:space="0" w:color="44B3E1"/>
              <w:left w:val="nil"/>
              <w:bottom w:val="single" w:sz="4" w:space="0" w:color="44B3E1"/>
              <w:right w:val="single" w:sz="4" w:space="0" w:color="44B3E1"/>
            </w:tcBorders>
            <w:tcMar>
              <w:top w:w="15" w:type="dxa"/>
              <w:left w:w="15" w:type="dxa"/>
              <w:right w:w="15" w:type="dxa"/>
            </w:tcMar>
            <w:vAlign w:val="bottom"/>
          </w:tcPr>
          <w:p w14:paraId="471EBC82" w14:textId="44FD0625" w:rsidR="3E93EB8D" w:rsidRPr="002E4822" w:rsidDel="006E7398" w:rsidRDefault="3E93EB8D" w:rsidP="3E93EB8D">
            <w:pPr>
              <w:rPr>
                <w:del w:id="8440" w:author="Craig Parker" w:date="2024-08-07T12:22:00Z"/>
                <w:rFonts w:ascii="Nunito" w:hAnsi="Nunito"/>
                <w:color w:val="000000" w:themeColor="text1"/>
                <w:sz w:val="20"/>
                <w:rPrChange w:id="8441" w:author="Craig Parker" w:date="2024-08-07T12:23:00Z">
                  <w:rPr>
                    <w:del w:id="8442" w:author="Craig Parker" w:date="2024-08-07T12:22:00Z"/>
                  </w:rPr>
                </w:rPrChange>
              </w:rPr>
            </w:pPr>
            <w:del w:id="8443" w:author="Craig Parker" w:date="2024-08-07T12:22:00Z">
              <w:r w:rsidRPr="002E4822" w:rsidDel="006E7398">
                <w:rPr>
                  <w:rFonts w:ascii="Nunito" w:eastAsia="Aptos Narrow" w:hAnsi="Nunito" w:cs="Aptos Narrow"/>
                  <w:color w:val="000000" w:themeColor="text1"/>
                  <w:sz w:val="20"/>
                </w:rPr>
                <w:delText>Determination of heat hazard; Thermal comfort metrics; combined climate exposures (historical)</w:delText>
              </w:r>
            </w:del>
          </w:p>
        </w:tc>
      </w:tr>
      <w:tr w:rsidR="006E7398" w:rsidRPr="002E4822" w:rsidDel="006E7398" w14:paraId="074100BA" w14:textId="77777777" w:rsidTr="3DE9DB2F">
        <w:trPr>
          <w:trHeight w:val="585"/>
          <w:del w:id="8444" w:author="Craig Parker" w:date="2024-08-07T12:22:00Z"/>
        </w:trPr>
        <w:tc>
          <w:tcPr>
            <w:tcW w:w="3671"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2587E164" w14:textId="5BCF69D0" w:rsidR="3E93EB8D" w:rsidRPr="002E4822" w:rsidDel="006E7398" w:rsidRDefault="3E93EB8D" w:rsidP="3E93EB8D">
            <w:pPr>
              <w:rPr>
                <w:del w:id="8445" w:author="Craig Parker" w:date="2024-08-07T12:22:00Z"/>
                <w:rFonts w:ascii="Nunito" w:hAnsi="Nunito"/>
                <w:color w:val="000000" w:themeColor="text1"/>
                <w:sz w:val="20"/>
                <w:rPrChange w:id="8446" w:author="Craig Parker" w:date="2024-08-07T12:23:00Z">
                  <w:rPr>
                    <w:del w:id="8447" w:author="Craig Parker" w:date="2024-08-07T12:22:00Z"/>
                  </w:rPr>
                </w:rPrChange>
              </w:rPr>
            </w:pPr>
            <w:del w:id="8448" w:author="Craig Parker" w:date="2024-08-07T12:22:00Z">
              <w:r w:rsidRPr="002E4822" w:rsidDel="006E7398">
                <w:rPr>
                  <w:rFonts w:ascii="Nunito" w:eastAsia="Aptos Narrow" w:hAnsi="Nunito" w:cs="Aptos Narrow"/>
                  <w:color w:val="000000" w:themeColor="text1"/>
                  <w:sz w:val="20"/>
                </w:rPr>
                <w:delText>Model outputs forecasting climate conditions over the three months following the forecast initialization</w:delText>
              </w:r>
            </w:del>
          </w:p>
        </w:tc>
        <w:tc>
          <w:tcPr>
            <w:tcW w:w="3097"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54797F0C" w14:textId="110579C8" w:rsidR="3E93EB8D" w:rsidRPr="002E4822" w:rsidDel="006E7398" w:rsidRDefault="3E93EB8D" w:rsidP="3E93EB8D">
            <w:pPr>
              <w:rPr>
                <w:del w:id="8449" w:author="Craig Parker" w:date="2024-08-07T12:22:00Z"/>
                <w:rFonts w:ascii="Nunito" w:hAnsi="Nunito"/>
                <w:color w:val="000000" w:themeColor="text1"/>
                <w:sz w:val="20"/>
                <w:rPrChange w:id="8450" w:author="Craig Parker" w:date="2024-08-07T12:23:00Z">
                  <w:rPr>
                    <w:del w:id="8451" w:author="Craig Parker" w:date="2024-08-07T12:22:00Z"/>
                  </w:rPr>
                </w:rPrChange>
              </w:rPr>
            </w:pPr>
            <w:del w:id="8452" w:author="Craig Parker" w:date="2024-08-07T12:22:00Z">
              <w:r w:rsidRPr="002E4822" w:rsidDel="006E7398">
                <w:rPr>
                  <w:rFonts w:ascii="Nunito" w:eastAsia="Aptos Narrow" w:hAnsi="Nunito" w:cs="Aptos Narrow"/>
                  <w:color w:val="000000" w:themeColor="text1"/>
                  <w:sz w:val="20"/>
                </w:rPr>
                <w:delText>Temperature 2m above ground (min, max), Daily precipitation (total)</w:delText>
              </w:r>
            </w:del>
          </w:p>
        </w:tc>
        <w:tc>
          <w:tcPr>
            <w:tcW w:w="3095"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023DC3DF" w14:textId="7F311635" w:rsidR="3E93EB8D" w:rsidRPr="002E4822" w:rsidDel="006E7398" w:rsidRDefault="3E93EB8D" w:rsidP="3E93EB8D">
            <w:pPr>
              <w:rPr>
                <w:del w:id="8453" w:author="Craig Parker" w:date="2024-08-07T12:22:00Z"/>
                <w:rFonts w:ascii="Nunito" w:hAnsi="Nunito"/>
                <w:color w:val="000000" w:themeColor="text1"/>
                <w:sz w:val="20"/>
                <w:rPrChange w:id="8454" w:author="Craig Parker" w:date="2024-08-07T12:23:00Z">
                  <w:rPr>
                    <w:del w:id="8455" w:author="Craig Parker" w:date="2024-08-07T12:22:00Z"/>
                  </w:rPr>
                </w:rPrChange>
              </w:rPr>
            </w:pPr>
            <w:del w:id="8456" w:author="Craig Parker" w:date="2024-08-07T12:22:00Z">
              <w:r w:rsidRPr="002E4822" w:rsidDel="006E7398">
                <w:rPr>
                  <w:rFonts w:ascii="Nunito" w:eastAsia="Aptos Narrow" w:hAnsi="Nunito" w:cs="Aptos Narrow"/>
                  <w:color w:val="000000" w:themeColor="text1"/>
                  <w:sz w:val="20"/>
                </w:rPr>
                <w:delText>Temporal: daily</w:delText>
              </w:r>
            </w:del>
          </w:p>
        </w:tc>
        <w:tc>
          <w:tcPr>
            <w:tcW w:w="3097" w:type="dxa"/>
            <w:tcBorders>
              <w:top w:val="single" w:sz="4" w:space="0" w:color="44B3E1"/>
              <w:left w:val="nil"/>
              <w:bottom w:val="single" w:sz="4" w:space="0" w:color="44B3E1"/>
              <w:right w:val="single" w:sz="4" w:space="0" w:color="44B3E1"/>
            </w:tcBorders>
            <w:shd w:val="clear" w:color="auto" w:fill="C0E6F5"/>
            <w:tcMar>
              <w:top w:w="15" w:type="dxa"/>
              <w:left w:w="15" w:type="dxa"/>
              <w:right w:w="15" w:type="dxa"/>
            </w:tcMar>
            <w:vAlign w:val="bottom"/>
          </w:tcPr>
          <w:p w14:paraId="61C0DA67" w14:textId="126AABB4" w:rsidR="3E93EB8D" w:rsidRPr="002E4822" w:rsidDel="006E7398" w:rsidRDefault="3E93EB8D" w:rsidP="3E93EB8D">
            <w:pPr>
              <w:rPr>
                <w:del w:id="8457" w:author="Craig Parker" w:date="2024-08-07T12:22:00Z"/>
                <w:rFonts w:ascii="Nunito" w:hAnsi="Nunito"/>
                <w:color w:val="000000" w:themeColor="text1"/>
                <w:sz w:val="20"/>
                <w:rPrChange w:id="8458" w:author="Craig Parker" w:date="2024-08-07T12:23:00Z">
                  <w:rPr>
                    <w:del w:id="8459" w:author="Craig Parker" w:date="2024-08-07T12:22:00Z"/>
                  </w:rPr>
                </w:rPrChange>
              </w:rPr>
            </w:pPr>
            <w:del w:id="8460" w:author="Craig Parker" w:date="2024-08-07T12:22:00Z">
              <w:r w:rsidRPr="002E4822" w:rsidDel="006E7398">
                <w:rPr>
                  <w:rFonts w:ascii="Nunito" w:eastAsia="Aptos Narrow" w:hAnsi="Nunito" w:cs="Aptos Narrow"/>
                  <w:color w:val="000000" w:themeColor="text1"/>
                  <w:sz w:val="20"/>
                </w:rPr>
                <w:delText>Seasonal (weeks to 3 months) time horizon forecasting of relevant weather conditions (heat hazard) for early warning</w:delText>
              </w:r>
            </w:del>
          </w:p>
        </w:tc>
      </w:tr>
      <w:tr w:rsidR="006E7398" w:rsidRPr="002E4822" w:rsidDel="006E7398" w14:paraId="63C59CEF" w14:textId="77777777" w:rsidTr="3DE9DB2F">
        <w:trPr>
          <w:trHeight w:val="585"/>
          <w:del w:id="8461" w:author="Craig Parker" w:date="2024-08-07T12:22:00Z"/>
        </w:trPr>
        <w:tc>
          <w:tcPr>
            <w:tcW w:w="3671" w:type="dxa"/>
            <w:tcBorders>
              <w:top w:val="single" w:sz="4" w:space="0" w:color="44B3E1"/>
              <w:left w:val="nil"/>
              <w:bottom w:val="single" w:sz="4" w:space="0" w:color="44B3E1"/>
              <w:right w:val="nil"/>
            </w:tcBorders>
            <w:tcMar>
              <w:top w:w="15" w:type="dxa"/>
              <w:left w:w="15" w:type="dxa"/>
              <w:right w:w="15" w:type="dxa"/>
            </w:tcMar>
            <w:vAlign w:val="bottom"/>
          </w:tcPr>
          <w:p w14:paraId="4836C1D4" w14:textId="4AAE8A91" w:rsidR="3E93EB8D" w:rsidRPr="002E4822" w:rsidDel="006E7398" w:rsidRDefault="3E93EB8D" w:rsidP="3E93EB8D">
            <w:pPr>
              <w:rPr>
                <w:del w:id="8462" w:author="Craig Parker" w:date="2024-08-07T12:22:00Z"/>
                <w:rFonts w:ascii="Nunito" w:hAnsi="Nunito"/>
                <w:color w:val="000000" w:themeColor="text1"/>
                <w:sz w:val="20"/>
                <w:rPrChange w:id="8463" w:author="Craig Parker" w:date="2024-08-07T12:23:00Z">
                  <w:rPr>
                    <w:del w:id="8464" w:author="Craig Parker" w:date="2024-08-07T12:22:00Z"/>
                  </w:rPr>
                </w:rPrChange>
              </w:rPr>
            </w:pPr>
            <w:del w:id="8465" w:author="Craig Parker" w:date="2024-08-07T12:22:00Z">
              <w:r w:rsidRPr="002E4822" w:rsidDel="006E7398">
                <w:rPr>
                  <w:rFonts w:ascii="Nunito" w:eastAsia="Aptos Narrow" w:hAnsi="Nunito" w:cs="Aptos Narrow"/>
                  <w:color w:val="000000" w:themeColor="text1"/>
                  <w:sz w:val="20"/>
                </w:rPr>
                <w:delText>Very high resolution (4km) simulations of historical and future climate over Africa</w:delText>
              </w:r>
            </w:del>
          </w:p>
        </w:tc>
        <w:tc>
          <w:tcPr>
            <w:tcW w:w="3097" w:type="dxa"/>
            <w:tcBorders>
              <w:top w:val="single" w:sz="4" w:space="0" w:color="44B3E1"/>
              <w:left w:val="nil"/>
              <w:bottom w:val="single" w:sz="4" w:space="0" w:color="44B3E1"/>
              <w:right w:val="nil"/>
            </w:tcBorders>
            <w:tcMar>
              <w:top w:w="15" w:type="dxa"/>
              <w:left w:w="15" w:type="dxa"/>
              <w:right w:w="15" w:type="dxa"/>
            </w:tcMar>
            <w:vAlign w:val="bottom"/>
          </w:tcPr>
          <w:p w14:paraId="044DB21D" w14:textId="0EEAC83D" w:rsidR="3E93EB8D" w:rsidRPr="002E4822" w:rsidDel="006E7398" w:rsidRDefault="3E93EB8D" w:rsidP="3E93EB8D">
            <w:pPr>
              <w:rPr>
                <w:del w:id="8466" w:author="Craig Parker" w:date="2024-08-07T12:22:00Z"/>
                <w:rFonts w:ascii="Nunito" w:hAnsi="Nunito"/>
                <w:color w:val="000000" w:themeColor="text1"/>
                <w:sz w:val="20"/>
                <w:rPrChange w:id="8467" w:author="Craig Parker" w:date="2024-08-07T12:23:00Z">
                  <w:rPr>
                    <w:del w:id="8468" w:author="Craig Parker" w:date="2024-08-07T12:22:00Z"/>
                  </w:rPr>
                </w:rPrChange>
              </w:rPr>
            </w:pPr>
            <w:del w:id="8469" w:author="Craig Parker" w:date="2024-08-07T12:22:00Z">
              <w:r w:rsidRPr="002E4822" w:rsidDel="006E7398">
                <w:rPr>
                  <w:rFonts w:ascii="Nunito" w:eastAsia="Aptos Narrow" w:hAnsi="Nunito" w:cs="Aptos Narrow"/>
                  <w:color w:val="000000" w:themeColor="text1"/>
                  <w:sz w:val="20"/>
                </w:rPr>
                <w:delText>Temperature 2m above ground (min, max), daily precipitation (total), multi-level circulation</w:delText>
              </w:r>
            </w:del>
          </w:p>
        </w:tc>
        <w:tc>
          <w:tcPr>
            <w:tcW w:w="3095" w:type="dxa"/>
            <w:tcBorders>
              <w:top w:val="single" w:sz="4" w:space="0" w:color="44B3E1"/>
              <w:left w:val="nil"/>
              <w:bottom w:val="single" w:sz="4" w:space="0" w:color="44B3E1"/>
              <w:right w:val="nil"/>
            </w:tcBorders>
            <w:tcMar>
              <w:top w:w="15" w:type="dxa"/>
              <w:left w:w="15" w:type="dxa"/>
              <w:right w:w="15" w:type="dxa"/>
            </w:tcMar>
            <w:vAlign w:val="bottom"/>
          </w:tcPr>
          <w:p w14:paraId="7F9A6DA3" w14:textId="752B344E" w:rsidR="3E93EB8D" w:rsidRPr="002E4822" w:rsidDel="006E7398" w:rsidRDefault="3E93EB8D" w:rsidP="3E93EB8D">
            <w:pPr>
              <w:rPr>
                <w:del w:id="8470" w:author="Craig Parker" w:date="2024-08-07T12:22:00Z"/>
                <w:rFonts w:ascii="Nunito" w:hAnsi="Nunito"/>
                <w:color w:val="000000" w:themeColor="text1"/>
                <w:sz w:val="20"/>
                <w:rPrChange w:id="8471" w:author="Craig Parker" w:date="2024-08-07T12:23:00Z">
                  <w:rPr>
                    <w:del w:id="8472" w:author="Craig Parker" w:date="2024-08-07T12:22:00Z"/>
                  </w:rPr>
                </w:rPrChange>
              </w:rPr>
            </w:pPr>
            <w:del w:id="8473" w:author="Craig Parker" w:date="2024-08-07T12:22:00Z">
              <w:r w:rsidRPr="002E4822" w:rsidDel="006E7398">
                <w:rPr>
                  <w:rFonts w:ascii="Nunito" w:eastAsia="Aptos Narrow" w:hAnsi="Nunito" w:cs="Aptos Narrow"/>
                  <w:color w:val="000000" w:themeColor="text1"/>
                  <w:sz w:val="20"/>
                </w:rPr>
                <w:delText>Temporal: hourly</w:delText>
              </w:r>
            </w:del>
          </w:p>
        </w:tc>
        <w:tc>
          <w:tcPr>
            <w:tcW w:w="3097" w:type="dxa"/>
            <w:tcBorders>
              <w:top w:val="single" w:sz="4" w:space="0" w:color="44B3E1"/>
              <w:left w:val="nil"/>
              <w:bottom w:val="single" w:sz="4" w:space="0" w:color="44B3E1"/>
              <w:right w:val="single" w:sz="4" w:space="0" w:color="44B3E1"/>
            </w:tcBorders>
            <w:tcMar>
              <w:top w:w="15" w:type="dxa"/>
              <w:left w:w="15" w:type="dxa"/>
              <w:right w:w="15" w:type="dxa"/>
            </w:tcMar>
            <w:vAlign w:val="bottom"/>
          </w:tcPr>
          <w:p w14:paraId="53F242E4" w14:textId="4BDCF739" w:rsidR="3E93EB8D" w:rsidRPr="002E4822" w:rsidDel="006E7398" w:rsidRDefault="3E93EB8D" w:rsidP="3E93EB8D">
            <w:pPr>
              <w:rPr>
                <w:del w:id="8474" w:author="Craig Parker" w:date="2024-08-07T12:22:00Z"/>
                <w:rFonts w:ascii="Nunito" w:hAnsi="Nunito"/>
                <w:color w:val="000000" w:themeColor="text1"/>
                <w:sz w:val="20"/>
                <w:rPrChange w:id="8475" w:author="Craig Parker" w:date="2024-08-07T12:23:00Z">
                  <w:rPr>
                    <w:del w:id="8476" w:author="Craig Parker" w:date="2024-08-07T12:22:00Z"/>
                  </w:rPr>
                </w:rPrChange>
              </w:rPr>
            </w:pPr>
            <w:del w:id="8477" w:author="Craig Parker" w:date="2024-08-07T12:22:00Z">
              <w:r w:rsidRPr="002E4822" w:rsidDel="006E7398">
                <w:rPr>
                  <w:rFonts w:ascii="Nunito" w:eastAsia="Aptos Narrow" w:hAnsi="Nunito" w:cs="Aptos Narrow"/>
                  <w:color w:val="000000" w:themeColor="text1"/>
                  <w:sz w:val="20"/>
                </w:rPr>
                <w:delText>Dynamical downscaling to support sub-urban temp hazard mapping</w:delText>
              </w:r>
            </w:del>
          </w:p>
        </w:tc>
      </w:tr>
      <w:tr w:rsidR="006E7398" w:rsidRPr="002E4822" w:rsidDel="006E7398" w14:paraId="2F2273F6" w14:textId="77777777" w:rsidTr="3DE9DB2F">
        <w:trPr>
          <w:trHeight w:val="585"/>
          <w:del w:id="8478" w:author="Craig Parker" w:date="2024-08-07T12:22:00Z"/>
        </w:trPr>
        <w:tc>
          <w:tcPr>
            <w:tcW w:w="3671"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649F8D3D" w14:textId="15E06E50" w:rsidR="3E93EB8D" w:rsidRPr="002E4822" w:rsidDel="006E7398" w:rsidRDefault="3E93EB8D" w:rsidP="3E93EB8D">
            <w:pPr>
              <w:rPr>
                <w:del w:id="8479" w:author="Craig Parker" w:date="2024-08-07T12:22:00Z"/>
                <w:rFonts w:ascii="Nunito" w:hAnsi="Nunito"/>
                <w:color w:val="000000" w:themeColor="text1"/>
                <w:sz w:val="20"/>
                <w:rPrChange w:id="8480" w:author="Craig Parker" w:date="2024-08-07T12:23:00Z">
                  <w:rPr>
                    <w:del w:id="8481" w:author="Craig Parker" w:date="2024-08-07T12:22:00Z"/>
                  </w:rPr>
                </w:rPrChange>
              </w:rPr>
            </w:pPr>
            <w:del w:id="8482" w:author="Craig Parker" w:date="2024-08-07T12:22:00Z">
              <w:r w:rsidRPr="002E4822" w:rsidDel="006E7398">
                <w:rPr>
                  <w:rFonts w:ascii="Nunito" w:eastAsia="Aptos Narrow" w:hAnsi="Nunito" w:cs="Aptos Narrow"/>
                  <w:color w:val="000000" w:themeColor="text1"/>
                  <w:sz w:val="20"/>
                </w:rPr>
                <w:delText>Ensemble of dynamically downscaled simulations of African climate to 50km, 25km, and 10km resolution</w:delText>
              </w:r>
            </w:del>
          </w:p>
        </w:tc>
        <w:tc>
          <w:tcPr>
            <w:tcW w:w="3097"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392E6D5B" w14:textId="11D31DB3" w:rsidR="3E93EB8D" w:rsidRPr="002E4822" w:rsidDel="006E7398" w:rsidRDefault="3E93EB8D" w:rsidP="3E93EB8D">
            <w:pPr>
              <w:rPr>
                <w:del w:id="8483" w:author="Craig Parker" w:date="2024-08-07T12:22:00Z"/>
                <w:rFonts w:ascii="Nunito" w:hAnsi="Nunito"/>
                <w:color w:val="000000" w:themeColor="text1"/>
                <w:sz w:val="20"/>
                <w:rPrChange w:id="8484" w:author="Craig Parker" w:date="2024-08-07T12:23:00Z">
                  <w:rPr>
                    <w:del w:id="8485" w:author="Craig Parker" w:date="2024-08-07T12:22:00Z"/>
                  </w:rPr>
                </w:rPrChange>
              </w:rPr>
            </w:pPr>
            <w:del w:id="8486" w:author="Craig Parker" w:date="2024-08-07T12:22:00Z">
              <w:r w:rsidRPr="002E4822" w:rsidDel="006E7398">
                <w:rPr>
                  <w:rFonts w:ascii="Nunito" w:eastAsia="Aptos Narrow" w:hAnsi="Nunito" w:cs="Aptos Narrow"/>
                  <w:color w:val="000000" w:themeColor="text1"/>
                  <w:sz w:val="20"/>
                </w:rPr>
                <w:delText>Temperature 2m above ground (min, max), daily precipitation (total), multi-level circulation fields</w:delText>
              </w:r>
            </w:del>
          </w:p>
        </w:tc>
        <w:tc>
          <w:tcPr>
            <w:tcW w:w="3095"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72B8AEC9" w14:textId="54B2D7B9" w:rsidR="3E93EB8D" w:rsidRPr="002E4822" w:rsidDel="006E7398" w:rsidRDefault="3E93EB8D" w:rsidP="3E93EB8D">
            <w:pPr>
              <w:rPr>
                <w:del w:id="8487" w:author="Craig Parker" w:date="2024-08-07T12:22:00Z"/>
                <w:rFonts w:ascii="Nunito" w:hAnsi="Nunito"/>
                <w:color w:val="000000" w:themeColor="text1"/>
                <w:sz w:val="20"/>
                <w:rPrChange w:id="8488" w:author="Craig Parker" w:date="2024-08-07T12:23:00Z">
                  <w:rPr>
                    <w:del w:id="8489" w:author="Craig Parker" w:date="2024-08-07T12:22:00Z"/>
                  </w:rPr>
                </w:rPrChange>
              </w:rPr>
            </w:pPr>
            <w:del w:id="8490" w:author="Craig Parker" w:date="2024-08-07T12:22:00Z">
              <w:r w:rsidRPr="002E4822" w:rsidDel="006E7398">
                <w:rPr>
                  <w:rFonts w:ascii="Nunito" w:eastAsia="Aptos Narrow" w:hAnsi="Nunito" w:cs="Aptos Narrow"/>
                  <w:color w:val="000000" w:themeColor="text1"/>
                  <w:sz w:val="20"/>
                </w:rPr>
                <w:delText>Temporal: daily and sub-daily (6 hourly)</w:delText>
              </w:r>
            </w:del>
          </w:p>
        </w:tc>
        <w:tc>
          <w:tcPr>
            <w:tcW w:w="3097" w:type="dxa"/>
            <w:tcBorders>
              <w:top w:val="single" w:sz="4" w:space="0" w:color="44B3E1"/>
              <w:left w:val="nil"/>
              <w:bottom w:val="single" w:sz="4" w:space="0" w:color="44B3E1"/>
              <w:right w:val="single" w:sz="4" w:space="0" w:color="44B3E1"/>
            </w:tcBorders>
            <w:shd w:val="clear" w:color="auto" w:fill="C0E6F5"/>
            <w:tcMar>
              <w:top w:w="15" w:type="dxa"/>
              <w:left w:w="15" w:type="dxa"/>
              <w:right w:w="15" w:type="dxa"/>
            </w:tcMar>
            <w:vAlign w:val="bottom"/>
          </w:tcPr>
          <w:p w14:paraId="4B77724A" w14:textId="738CB3F5" w:rsidR="3E93EB8D" w:rsidRPr="002E4822" w:rsidDel="006E7398" w:rsidRDefault="3E93EB8D" w:rsidP="3E93EB8D">
            <w:pPr>
              <w:rPr>
                <w:del w:id="8491" w:author="Craig Parker" w:date="2024-08-07T12:22:00Z"/>
                <w:rFonts w:ascii="Nunito" w:hAnsi="Nunito"/>
                <w:color w:val="000000" w:themeColor="text1"/>
                <w:sz w:val="20"/>
                <w:rPrChange w:id="8492" w:author="Craig Parker" w:date="2024-08-07T12:23:00Z">
                  <w:rPr>
                    <w:del w:id="8493" w:author="Craig Parker" w:date="2024-08-07T12:22:00Z"/>
                  </w:rPr>
                </w:rPrChange>
              </w:rPr>
            </w:pPr>
            <w:del w:id="8494" w:author="Craig Parker" w:date="2024-08-07T12:22:00Z">
              <w:r w:rsidRPr="002E4822" w:rsidDel="006E7398">
                <w:rPr>
                  <w:rFonts w:ascii="Nunito" w:eastAsia="Aptos Narrow" w:hAnsi="Nunito" w:cs="Aptos Narrow"/>
                  <w:color w:val="000000" w:themeColor="text1"/>
                  <w:sz w:val="20"/>
                </w:rPr>
                <w:delText>Dynamical downscaling of climate to support sub-urban temperature hazard mapping</w:delText>
              </w:r>
            </w:del>
          </w:p>
        </w:tc>
      </w:tr>
      <w:tr w:rsidR="006E7398" w:rsidRPr="002E4822" w:rsidDel="006E7398" w14:paraId="57C776DD" w14:textId="77777777" w:rsidTr="3DE9DB2F">
        <w:trPr>
          <w:trHeight w:val="285"/>
          <w:del w:id="8495" w:author="Craig Parker" w:date="2024-08-07T12:22:00Z"/>
        </w:trPr>
        <w:tc>
          <w:tcPr>
            <w:tcW w:w="3671" w:type="dxa"/>
            <w:tcBorders>
              <w:top w:val="single" w:sz="4" w:space="0" w:color="44B3E1"/>
              <w:left w:val="nil"/>
              <w:bottom w:val="single" w:sz="4" w:space="0" w:color="44B3E1"/>
              <w:right w:val="nil"/>
            </w:tcBorders>
            <w:tcMar>
              <w:top w:w="15" w:type="dxa"/>
              <w:left w:w="15" w:type="dxa"/>
              <w:right w:w="15" w:type="dxa"/>
            </w:tcMar>
            <w:vAlign w:val="bottom"/>
          </w:tcPr>
          <w:p w14:paraId="325B75C4" w14:textId="50F391BB" w:rsidR="3E93EB8D" w:rsidRPr="002E4822" w:rsidDel="006E7398" w:rsidRDefault="3E93EB8D" w:rsidP="3E93EB8D">
            <w:pPr>
              <w:rPr>
                <w:del w:id="8496" w:author="Craig Parker" w:date="2024-08-07T12:22:00Z"/>
                <w:rFonts w:ascii="Nunito" w:hAnsi="Nunito"/>
                <w:color w:val="000000" w:themeColor="text1"/>
                <w:sz w:val="20"/>
                <w:rPrChange w:id="8497" w:author="Craig Parker" w:date="2024-08-07T12:23:00Z">
                  <w:rPr>
                    <w:del w:id="8498" w:author="Craig Parker" w:date="2024-08-07T12:22:00Z"/>
                  </w:rPr>
                </w:rPrChange>
              </w:rPr>
            </w:pPr>
            <w:del w:id="8499" w:author="Craig Parker" w:date="2024-08-07T12:22:00Z">
              <w:r w:rsidRPr="002E4822" w:rsidDel="006E7398">
                <w:rPr>
                  <w:rFonts w:ascii="Nunito" w:eastAsia="Aptos Narrow" w:hAnsi="Nunito" w:cs="Aptos Narrow"/>
                  <w:color w:val="000000" w:themeColor="text1"/>
                  <w:sz w:val="20"/>
                </w:rPr>
                <w:delText>Global archive of daily weather station data</w:delText>
              </w:r>
            </w:del>
          </w:p>
        </w:tc>
        <w:tc>
          <w:tcPr>
            <w:tcW w:w="3097" w:type="dxa"/>
            <w:tcBorders>
              <w:top w:val="single" w:sz="4" w:space="0" w:color="44B3E1"/>
              <w:left w:val="nil"/>
              <w:bottom w:val="single" w:sz="4" w:space="0" w:color="44B3E1"/>
              <w:right w:val="nil"/>
            </w:tcBorders>
            <w:tcMar>
              <w:top w:w="15" w:type="dxa"/>
              <w:left w:w="15" w:type="dxa"/>
              <w:right w:w="15" w:type="dxa"/>
            </w:tcMar>
            <w:vAlign w:val="bottom"/>
          </w:tcPr>
          <w:p w14:paraId="14A53B41" w14:textId="1D7264F1" w:rsidR="3E93EB8D" w:rsidRPr="002E4822" w:rsidDel="006E7398" w:rsidRDefault="3E93EB8D" w:rsidP="3E93EB8D">
            <w:pPr>
              <w:rPr>
                <w:del w:id="8500" w:author="Craig Parker" w:date="2024-08-07T12:22:00Z"/>
                <w:rFonts w:ascii="Nunito" w:hAnsi="Nunito"/>
                <w:color w:val="000000" w:themeColor="text1"/>
                <w:sz w:val="20"/>
                <w:rPrChange w:id="8501" w:author="Craig Parker" w:date="2024-08-07T12:23:00Z">
                  <w:rPr>
                    <w:del w:id="8502" w:author="Craig Parker" w:date="2024-08-07T12:22:00Z"/>
                  </w:rPr>
                </w:rPrChange>
              </w:rPr>
            </w:pPr>
            <w:del w:id="8503" w:author="Craig Parker" w:date="2024-08-07T12:22:00Z">
              <w:r w:rsidRPr="002E4822" w:rsidDel="006E7398">
                <w:rPr>
                  <w:rFonts w:ascii="Nunito" w:eastAsia="Aptos Narrow" w:hAnsi="Nunito" w:cs="Aptos Narrow"/>
                  <w:color w:val="000000" w:themeColor="text1"/>
                  <w:sz w:val="20"/>
                </w:rPr>
                <w:delText>Temperature 2m above ground, daily precipitation (total)</w:delText>
              </w:r>
            </w:del>
          </w:p>
        </w:tc>
        <w:tc>
          <w:tcPr>
            <w:tcW w:w="3095" w:type="dxa"/>
            <w:tcBorders>
              <w:top w:val="single" w:sz="4" w:space="0" w:color="44B3E1"/>
              <w:left w:val="nil"/>
              <w:bottom w:val="single" w:sz="4" w:space="0" w:color="44B3E1"/>
              <w:right w:val="nil"/>
            </w:tcBorders>
            <w:tcMar>
              <w:top w:w="15" w:type="dxa"/>
              <w:left w:w="15" w:type="dxa"/>
              <w:right w:w="15" w:type="dxa"/>
            </w:tcMar>
            <w:vAlign w:val="bottom"/>
          </w:tcPr>
          <w:p w14:paraId="5B047045" w14:textId="6DC6FD6C" w:rsidR="3E93EB8D" w:rsidRPr="002E4822" w:rsidDel="006E7398" w:rsidRDefault="3E93EB8D" w:rsidP="3E93EB8D">
            <w:pPr>
              <w:rPr>
                <w:del w:id="8504" w:author="Craig Parker" w:date="2024-08-07T12:22:00Z"/>
                <w:rFonts w:ascii="Nunito" w:hAnsi="Nunito"/>
                <w:color w:val="000000" w:themeColor="text1"/>
                <w:sz w:val="20"/>
                <w:rPrChange w:id="8505" w:author="Craig Parker" w:date="2024-08-07T12:23:00Z">
                  <w:rPr>
                    <w:del w:id="8506" w:author="Craig Parker" w:date="2024-08-07T12:22:00Z"/>
                  </w:rPr>
                </w:rPrChange>
              </w:rPr>
            </w:pPr>
            <w:del w:id="8507" w:author="Craig Parker" w:date="2024-08-07T12:22:00Z">
              <w:r w:rsidRPr="002E4822" w:rsidDel="006E7398">
                <w:rPr>
                  <w:rFonts w:ascii="Nunito" w:eastAsia="Aptos Narrow" w:hAnsi="Nunito" w:cs="Aptos Narrow"/>
                  <w:color w:val="000000" w:themeColor="text1"/>
                  <w:sz w:val="20"/>
                </w:rPr>
                <w:delText>Temporal: daily, station locations</w:delText>
              </w:r>
            </w:del>
          </w:p>
        </w:tc>
        <w:tc>
          <w:tcPr>
            <w:tcW w:w="3097" w:type="dxa"/>
            <w:tcBorders>
              <w:top w:val="single" w:sz="4" w:space="0" w:color="44B3E1"/>
              <w:left w:val="nil"/>
              <w:bottom w:val="single" w:sz="4" w:space="0" w:color="44B3E1"/>
              <w:right w:val="single" w:sz="4" w:space="0" w:color="44B3E1"/>
            </w:tcBorders>
            <w:tcMar>
              <w:top w:w="15" w:type="dxa"/>
              <w:left w:w="15" w:type="dxa"/>
              <w:right w:w="15" w:type="dxa"/>
            </w:tcMar>
            <w:vAlign w:val="bottom"/>
          </w:tcPr>
          <w:p w14:paraId="60E5724B" w14:textId="24980AF4" w:rsidR="3E93EB8D" w:rsidRPr="002E4822" w:rsidDel="006E7398" w:rsidRDefault="3E93EB8D" w:rsidP="3E93EB8D">
            <w:pPr>
              <w:rPr>
                <w:del w:id="8508" w:author="Craig Parker" w:date="2024-08-07T12:22:00Z"/>
                <w:rFonts w:ascii="Nunito" w:hAnsi="Nunito"/>
                <w:color w:val="000000" w:themeColor="text1"/>
                <w:sz w:val="20"/>
                <w:rPrChange w:id="8509" w:author="Craig Parker" w:date="2024-08-07T12:23:00Z">
                  <w:rPr>
                    <w:del w:id="8510" w:author="Craig Parker" w:date="2024-08-07T12:22:00Z"/>
                  </w:rPr>
                </w:rPrChange>
              </w:rPr>
            </w:pPr>
            <w:del w:id="8511" w:author="Craig Parker" w:date="2024-08-07T12:22:00Z">
              <w:r w:rsidRPr="002E4822" w:rsidDel="006E7398">
                <w:rPr>
                  <w:rFonts w:ascii="Nunito" w:eastAsia="Aptos Narrow" w:hAnsi="Nunito" w:cs="Aptos Narrow"/>
                  <w:color w:val="000000" w:themeColor="text1"/>
                  <w:sz w:val="20"/>
                </w:rPr>
                <w:delText>To support statistical downscaling of temperature hazard</w:delText>
              </w:r>
            </w:del>
          </w:p>
        </w:tc>
      </w:tr>
      <w:tr w:rsidR="006E7398" w:rsidRPr="002E4822" w:rsidDel="006E7398" w14:paraId="1A27D59A" w14:textId="77777777" w:rsidTr="3DE9DB2F">
        <w:trPr>
          <w:trHeight w:val="285"/>
          <w:del w:id="8512" w:author="Craig Parker" w:date="2024-08-07T12:22:00Z"/>
        </w:trPr>
        <w:tc>
          <w:tcPr>
            <w:tcW w:w="3671"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6CE09B99" w14:textId="4093D33F" w:rsidR="3E93EB8D" w:rsidRPr="002E4822" w:rsidDel="006E7398" w:rsidRDefault="3E93EB8D">
            <w:pPr>
              <w:rPr>
                <w:del w:id="8513" w:author="Craig Parker" w:date="2024-08-07T12:22:00Z"/>
                <w:rFonts w:ascii="Nunito" w:hAnsi="Nunito"/>
                <w:color w:val="000000" w:themeColor="text1"/>
                <w:sz w:val="20"/>
                <w:rPrChange w:id="8514" w:author="Craig Parker" w:date="2024-08-07T12:23:00Z">
                  <w:rPr>
                    <w:del w:id="8515" w:author="Craig Parker" w:date="2024-08-07T12:22:00Z"/>
                  </w:rPr>
                </w:rPrChange>
              </w:rPr>
            </w:pPr>
          </w:p>
        </w:tc>
        <w:tc>
          <w:tcPr>
            <w:tcW w:w="3097"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3E89E74A" w14:textId="021BF1E1" w:rsidR="3E93EB8D" w:rsidRPr="002E4822" w:rsidDel="006E7398" w:rsidRDefault="3E93EB8D">
            <w:pPr>
              <w:rPr>
                <w:del w:id="8516" w:author="Craig Parker" w:date="2024-08-07T12:22:00Z"/>
                <w:rFonts w:ascii="Nunito" w:hAnsi="Nunito"/>
                <w:color w:val="000000" w:themeColor="text1"/>
                <w:sz w:val="20"/>
                <w:rPrChange w:id="8517" w:author="Craig Parker" w:date="2024-08-07T12:23:00Z">
                  <w:rPr>
                    <w:del w:id="8518" w:author="Craig Parker" w:date="2024-08-07T12:22:00Z"/>
                  </w:rPr>
                </w:rPrChange>
              </w:rPr>
            </w:pPr>
          </w:p>
        </w:tc>
        <w:tc>
          <w:tcPr>
            <w:tcW w:w="3095"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688E7DE5" w14:textId="051AFDFD" w:rsidR="3E93EB8D" w:rsidRPr="002E4822" w:rsidDel="006E7398" w:rsidRDefault="3E93EB8D">
            <w:pPr>
              <w:rPr>
                <w:del w:id="8519" w:author="Craig Parker" w:date="2024-08-07T12:22:00Z"/>
                <w:rFonts w:ascii="Nunito" w:hAnsi="Nunito"/>
                <w:color w:val="000000" w:themeColor="text1"/>
                <w:sz w:val="20"/>
                <w:rPrChange w:id="8520" w:author="Craig Parker" w:date="2024-08-07T12:23:00Z">
                  <w:rPr>
                    <w:del w:id="8521" w:author="Craig Parker" w:date="2024-08-07T12:22:00Z"/>
                  </w:rPr>
                </w:rPrChange>
              </w:rPr>
            </w:pPr>
          </w:p>
        </w:tc>
        <w:tc>
          <w:tcPr>
            <w:tcW w:w="3097" w:type="dxa"/>
            <w:tcBorders>
              <w:top w:val="single" w:sz="4" w:space="0" w:color="44B3E1"/>
              <w:left w:val="nil"/>
              <w:bottom w:val="single" w:sz="4" w:space="0" w:color="44B3E1"/>
              <w:right w:val="single" w:sz="4" w:space="0" w:color="44B3E1"/>
            </w:tcBorders>
            <w:shd w:val="clear" w:color="auto" w:fill="C0E6F5"/>
            <w:tcMar>
              <w:top w:w="15" w:type="dxa"/>
              <w:left w:w="15" w:type="dxa"/>
              <w:right w:w="15" w:type="dxa"/>
            </w:tcMar>
            <w:vAlign w:val="bottom"/>
          </w:tcPr>
          <w:p w14:paraId="6623BA8B" w14:textId="778E7DB2" w:rsidR="3E93EB8D" w:rsidRPr="002E4822" w:rsidDel="006E7398" w:rsidRDefault="3E93EB8D">
            <w:pPr>
              <w:rPr>
                <w:del w:id="8522" w:author="Craig Parker" w:date="2024-08-07T12:22:00Z"/>
                <w:rFonts w:ascii="Nunito" w:hAnsi="Nunito"/>
                <w:color w:val="000000" w:themeColor="text1"/>
                <w:sz w:val="20"/>
                <w:rPrChange w:id="8523" w:author="Craig Parker" w:date="2024-08-07T12:23:00Z">
                  <w:rPr>
                    <w:del w:id="8524" w:author="Craig Parker" w:date="2024-08-07T12:22:00Z"/>
                  </w:rPr>
                </w:rPrChange>
              </w:rPr>
            </w:pPr>
          </w:p>
        </w:tc>
      </w:tr>
      <w:tr w:rsidR="006E7398" w:rsidRPr="002E4822" w:rsidDel="006E7398" w14:paraId="053A3C35" w14:textId="77777777" w:rsidTr="3DE9DB2F">
        <w:trPr>
          <w:trHeight w:val="285"/>
          <w:del w:id="8525" w:author="Craig Parker" w:date="2024-08-07T12:22:00Z"/>
        </w:trPr>
        <w:tc>
          <w:tcPr>
            <w:tcW w:w="3671" w:type="dxa"/>
            <w:tcBorders>
              <w:top w:val="single" w:sz="4" w:space="0" w:color="44B3E1"/>
              <w:left w:val="nil"/>
              <w:bottom w:val="single" w:sz="4" w:space="0" w:color="44B3E1"/>
              <w:right w:val="nil"/>
            </w:tcBorders>
            <w:tcMar>
              <w:top w:w="15" w:type="dxa"/>
              <w:left w:w="15" w:type="dxa"/>
              <w:right w:w="15" w:type="dxa"/>
            </w:tcMar>
            <w:vAlign w:val="bottom"/>
          </w:tcPr>
          <w:p w14:paraId="0A0C06A1" w14:textId="1EA1D722" w:rsidR="3E93EB8D" w:rsidRPr="002E4822" w:rsidDel="006E7398" w:rsidRDefault="3E93EB8D" w:rsidP="3E93EB8D">
            <w:pPr>
              <w:rPr>
                <w:del w:id="8526" w:author="Craig Parker" w:date="2024-08-07T12:22:00Z"/>
                <w:rFonts w:ascii="Nunito" w:hAnsi="Nunito"/>
                <w:color w:val="000000" w:themeColor="text1"/>
                <w:sz w:val="20"/>
                <w:rPrChange w:id="8527" w:author="Craig Parker" w:date="2024-08-07T12:23:00Z">
                  <w:rPr>
                    <w:del w:id="8528" w:author="Craig Parker" w:date="2024-08-07T12:22:00Z"/>
                  </w:rPr>
                </w:rPrChange>
              </w:rPr>
            </w:pPr>
            <w:del w:id="8529" w:author="Craig Parker" w:date="2024-08-07T12:22:00Z">
              <w:r w:rsidRPr="002E4822" w:rsidDel="006E7398">
                <w:rPr>
                  <w:rFonts w:ascii="Nunito" w:eastAsia="Aptos Narrow" w:hAnsi="Nunito" w:cs="Aptos Narrow"/>
                  <w:color w:val="000000" w:themeColor="text1"/>
                  <w:sz w:val="20"/>
                </w:rPr>
                <w:delText>Global elevation data from the Shuttle Radar Topography Mission (SRTM)</w:delText>
              </w:r>
            </w:del>
          </w:p>
        </w:tc>
        <w:tc>
          <w:tcPr>
            <w:tcW w:w="3097" w:type="dxa"/>
            <w:tcBorders>
              <w:top w:val="single" w:sz="4" w:space="0" w:color="44B3E1"/>
              <w:left w:val="nil"/>
              <w:bottom w:val="single" w:sz="4" w:space="0" w:color="44B3E1"/>
              <w:right w:val="nil"/>
            </w:tcBorders>
            <w:tcMar>
              <w:top w:w="15" w:type="dxa"/>
              <w:left w:w="15" w:type="dxa"/>
              <w:right w:w="15" w:type="dxa"/>
            </w:tcMar>
            <w:vAlign w:val="bottom"/>
          </w:tcPr>
          <w:p w14:paraId="56E9571F" w14:textId="07109F00" w:rsidR="3E93EB8D" w:rsidRPr="002E4822" w:rsidDel="006E7398" w:rsidRDefault="3E93EB8D" w:rsidP="3E93EB8D">
            <w:pPr>
              <w:rPr>
                <w:del w:id="8530" w:author="Craig Parker" w:date="2024-08-07T12:22:00Z"/>
                <w:rFonts w:ascii="Nunito" w:hAnsi="Nunito"/>
                <w:color w:val="000000" w:themeColor="text1"/>
                <w:sz w:val="20"/>
                <w:rPrChange w:id="8531" w:author="Craig Parker" w:date="2024-08-07T12:23:00Z">
                  <w:rPr>
                    <w:del w:id="8532" w:author="Craig Parker" w:date="2024-08-07T12:22:00Z"/>
                  </w:rPr>
                </w:rPrChange>
              </w:rPr>
            </w:pPr>
            <w:del w:id="8533" w:author="Craig Parker" w:date="2024-08-07T12:22:00Z">
              <w:r w:rsidRPr="002E4822" w:rsidDel="006E7398">
                <w:rPr>
                  <w:rFonts w:ascii="Nunito" w:eastAsia="Aptos Narrow" w:hAnsi="Nunito" w:cs="Aptos Narrow"/>
                  <w:color w:val="000000" w:themeColor="text1"/>
                  <w:sz w:val="20"/>
                </w:rPr>
                <w:delText>Elevation</w:delText>
              </w:r>
            </w:del>
          </w:p>
        </w:tc>
        <w:tc>
          <w:tcPr>
            <w:tcW w:w="3095" w:type="dxa"/>
            <w:tcBorders>
              <w:top w:val="single" w:sz="4" w:space="0" w:color="44B3E1"/>
              <w:left w:val="nil"/>
              <w:bottom w:val="single" w:sz="4" w:space="0" w:color="44B3E1"/>
              <w:right w:val="nil"/>
            </w:tcBorders>
            <w:tcMar>
              <w:top w:w="15" w:type="dxa"/>
              <w:left w:w="15" w:type="dxa"/>
              <w:right w:w="15" w:type="dxa"/>
            </w:tcMar>
            <w:vAlign w:val="bottom"/>
          </w:tcPr>
          <w:p w14:paraId="46AA67CC" w14:textId="453F26AA" w:rsidR="3E93EB8D" w:rsidRPr="002E4822" w:rsidDel="006E7398" w:rsidRDefault="3E93EB8D" w:rsidP="3E93EB8D">
            <w:pPr>
              <w:rPr>
                <w:del w:id="8534" w:author="Craig Parker" w:date="2024-08-07T12:22:00Z"/>
                <w:rFonts w:ascii="Nunito" w:hAnsi="Nunito"/>
                <w:color w:val="000000" w:themeColor="text1"/>
                <w:sz w:val="20"/>
                <w:rPrChange w:id="8535" w:author="Craig Parker" w:date="2024-08-07T12:23:00Z">
                  <w:rPr>
                    <w:del w:id="8536" w:author="Craig Parker" w:date="2024-08-07T12:22:00Z"/>
                  </w:rPr>
                </w:rPrChange>
              </w:rPr>
            </w:pPr>
            <w:del w:id="8537" w:author="Craig Parker" w:date="2024-08-07T12:22:00Z">
              <w:r w:rsidRPr="002E4822" w:rsidDel="006E7398">
                <w:rPr>
                  <w:rFonts w:ascii="Nunito" w:eastAsia="Aptos Narrow" w:hAnsi="Nunito" w:cs="Aptos Narrow"/>
                  <w:color w:val="000000" w:themeColor="text1"/>
                  <w:sz w:val="20"/>
                </w:rPr>
                <w:delText>Released in 2013</w:delText>
              </w:r>
            </w:del>
          </w:p>
        </w:tc>
        <w:tc>
          <w:tcPr>
            <w:tcW w:w="3097" w:type="dxa"/>
            <w:tcBorders>
              <w:top w:val="single" w:sz="4" w:space="0" w:color="44B3E1"/>
              <w:left w:val="nil"/>
              <w:bottom w:val="single" w:sz="4" w:space="0" w:color="44B3E1"/>
              <w:right w:val="single" w:sz="4" w:space="0" w:color="44B3E1"/>
            </w:tcBorders>
            <w:tcMar>
              <w:top w:w="15" w:type="dxa"/>
              <w:left w:w="15" w:type="dxa"/>
              <w:right w:w="15" w:type="dxa"/>
            </w:tcMar>
            <w:vAlign w:val="bottom"/>
          </w:tcPr>
          <w:p w14:paraId="5A0CC454" w14:textId="7DAED726" w:rsidR="3E93EB8D" w:rsidRPr="002E4822" w:rsidDel="006E7398" w:rsidRDefault="3E93EB8D" w:rsidP="3E93EB8D">
            <w:pPr>
              <w:rPr>
                <w:del w:id="8538" w:author="Craig Parker" w:date="2024-08-07T12:22:00Z"/>
                <w:rFonts w:ascii="Nunito" w:hAnsi="Nunito"/>
                <w:color w:val="000000" w:themeColor="text1"/>
                <w:sz w:val="20"/>
                <w:rPrChange w:id="8539" w:author="Craig Parker" w:date="2024-08-07T12:23:00Z">
                  <w:rPr>
                    <w:del w:id="8540" w:author="Craig Parker" w:date="2024-08-07T12:22:00Z"/>
                  </w:rPr>
                </w:rPrChange>
              </w:rPr>
            </w:pPr>
            <w:del w:id="8541" w:author="Craig Parker" w:date="2024-08-07T12:22:00Z">
              <w:r w:rsidRPr="002E4822" w:rsidDel="006E7398">
                <w:rPr>
                  <w:rFonts w:ascii="Nunito" w:eastAsia="Aptos Narrow" w:hAnsi="Nunito" w:cs="Aptos Narrow"/>
                  <w:color w:val="000000" w:themeColor="text1"/>
                  <w:sz w:val="20"/>
                </w:rPr>
                <w:delText>Determination of heat hazard; Urban heat Island Effect</w:delText>
              </w:r>
            </w:del>
          </w:p>
        </w:tc>
      </w:tr>
      <w:tr w:rsidR="006E7398" w:rsidRPr="002E4822" w:rsidDel="006E7398" w14:paraId="262466C4" w14:textId="77777777" w:rsidTr="3DE9DB2F">
        <w:trPr>
          <w:trHeight w:val="870"/>
          <w:del w:id="8542" w:author="Craig Parker" w:date="2024-08-07T12:22:00Z"/>
        </w:trPr>
        <w:tc>
          <w:tcPr>
            <w:tcW w:w="3671"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421FFD51" w14:textId="3A932EBA" w:rsidR="3E93EB8D" w:rsidRPr="002E4822" w:rsidDel="006E7398" w:rsidRDefault="3E93EB8D" w:rsidP="3E93EB8D">
            <w:pPr>
              <w:rPr>
                <w:del w:id="8543" w:author="Craig Parker" w:date="2024-08-07T12:22:00Z"/>
                <w:rFonts w:ascii="Nunito" w:hAnsi="Nunito"/>
                <w:color w:val="000000" w:themeColor="text1"/>
                <w:sz w:val="20"/>
                <w:rPrChange w:id="8544" w:author="Craig Parker" w:date="2024-08-07T12:23:00Z">
                  <w:rPr>
                    <w:del w:id="8545" w:author="Craig Parker" w:date="2024-08-07T12:22:00Z"/>
                  </w:rPr>
                </w:rPrChange>
              </w:rPr>
            </w:pPr>
            <w:del w:id="8546" w:author="Craig Parker" w:date="2024-08-07T12:22:00Z">
              <w:r w:rsidRPr="002E4822" w:rsidDel="006E7398">
                <w:rPr>
                  <w:rFonts w:ascii="Nunito" w:eastAsia="Aptos Narrow" w:hAnsi="Nunito" w:cs="Aptos Narrow"/>
                  <w:color w:val="000000" w:themeColor="text1"/>
                  <w:sz w:val="20"/>
                </w:rPr>
                <w:delText>Images from the Sentinel 2 satellite pair which view land surface regions in 13 spectral bands.</w:delText>
              </w:r>
            </w:del>
          </w:p>
        </w:tc>
        <w:tc>
          <w:tcPr>
            <w:tcW w:w="3097"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548B6808" w14:textId="7E52D042" w:rsidR="3E93EB8D" w:rsidRPr="002E4822" w:rsidDel="006E7398" w:rsidRDefault="3E93EB8D" w:rsidP="3E93EB8D">
            <w:pPr>
              <w:rPr>
                <w:del w:id="8547" w:author="Craig Parker" w:date="2024-08-07T12:22:00Z"/>
                <w:rFonts w:ascii="Nunito" w:hAnsi="Nunito"/>
                <w:color w:val="000000" w:themeColor="text1"/>
                <w:sz w:val="20"/>
                <w:rPrChange w:id="8548" w:author="Craig Parker" w:date="2024-08-07T12:23:00Z">
                  <w:rPr>
                    <w:del w:id="8549" w:author="Craig Parker" w:date="2024-08-07T12:22:00Z"/>
                  </w:rPr>
                </w:rPrChange>
              </w:rPr>
            </w:pPr>
            <w:del w:id="8550" w:author="Craig Parker" w:date="2024-08-07T12:22:00Z">
              <w:r w:rsidRPr="002E4822" w:rsidDel="006E7398">
                <w:rPr>
                  <w:rFonts w:ascii="Nunito" w:eastAsia="Aptos Narrow" w:hAnsi="Nunito" w:cs="Aptos Narrow"/>
                  <w:color w:val="000000" w:themeColor="text1"/>
                  <w:sz w:val="20"/>
                </w:rPr>
                <w:delText>Urban land cover – vegetation coverage, morphological features, possibly pollution levels (AOT). Bands 4 (red), 8 (NIR) and SCL (Scene Classification); Aerosol Optical Thickness; NDVI sh layer.</w:delText>
              </w:r>
            </w:del>
          </w:p>
        </w:tc>
        <w:tc>
          <w:tcPr>
            <w:tcW w:w="3095"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4BA0AFCC" w14:textId="5C308AAE" w:rsidR="3E93EB8D" w:rsidRPr="002E4822" w:rsidDel="006E7398" w:rsidRDefault="3E93EB8D" w:rsidP="3E93EB8D">
            <w:pPr>
              <w:rPr>
                <w:del w:id="8551" w:author="Craig Parker" w:date="2024-08-07T12:22:00Z"/>
                <w:rFonts w:ascii="Nunito" w:hAnsi="Nunito"/>
                <w:color w:val="000000" w:themeColor="text1"/>
                <w:sz w:val="20"/>
                <w:rPrChange w:id="8552" w:author="Craig Parker" w:date="2024-08-07T12:23:00Z">
                  <w:rPr>
                    <w:del w:id="8553" w:author="Craig Parker" w:date="2024-08-07T12:22:00Z"/>
                  </w:rPr>
                </w:rPrChange>
              </w:rPr>
            </w:pPr>
            <w:del w:id="8554" w:author="Craig Parker" w:date="2024-08-07T12:22:00Z">
              <w:r w:rsidRPr="002E4822" w:rsidDel="006E7398">
                <w:rPr>
                  <w:rFonts w:ascii="Nunito" w:eastAsia="Aptos Narrow" w:hAnsi="Nunito" w:cs="Aptos Narrow"/>
                  <w:color w:val="000000" w:themeColor="text1"/>
                  <w:sz w:val="20"/>
                </w:rPr>
                <w:delText>Spatial: Global coverage; 0.000064 deg res Temporal: every 5 days or faster; from Aug 2015 – Nov 2020.</w:delText>
              </w:r>
            </w:del>
          </w:p>
        </w:tc>
        <w:tc>
          <w:tcPr>
            <w:tcW w:w="3097" w:type="dxa"/>
            <w:tcBorders>
              <w:top w:val="single" w:sz="4" w:space="0" w:color="44B3E1"/>
              <w:left w:val="nil"/>
              <w:bottom w:val="single" w:sz="4" w:space="0" w:color="44B3E1"/>
              <w:right w:val="single" w:sz="4" w:space="0" w:color="44B3E1"/>
            </w:tcBorders>
            <w:shd w:val="clear" w:color="auto" w:fill="C0E6F5"/>
            <w:tcMar>
              <w:top w:w="15" w:type="dxa"/>
              <w:left w:w="15" w:type="dxa"/>
              <w:right w:w="15" w:type="dxa"/>
            </w:tcMar>
            <w:vAlign w:val="bottom"/>
          </w:tcPr>
          <w:p w14:paraId="69CD9652" w14:textId="6DBE1320" w:rsidR="3E93EB8D" w:rsidRPr="002E4822" w:rsidDel="006E7398" w:rsidRDefault="3E93EB8D" w:rsidP="3E93EB8D">
            <w:pPr>
              <w:rPr>
                <w:del w:id="8555" w:author="Craig Parker" w:date="2024-08-07T12:22:00Z"/>
                <w:rFonts w:ascii="Nunito" w:hAnsi="Nunito"/>
                <w:color w:val="000000" w:themeColor="text1"/>
                <w:sz w:val="20"/>
                <w:rPrChange w:id="8556" w:author="Craig Parker" w:date="2024-08-07T12:23:00Z">
                  <w:rPr>
                    <w:del w:id="8557" w:author="Craig Parker" w:date="2024-08-07T12:22:00Z"/>
                  </w:rPr>
                </w:rPrChange>
              </w:rPr>
            </w:pPr>
            <w:del w:id="8558" w:author="Craig Parker" w:date="2024-08-07T12:22:00Z">
              <w:r w:rsidRPr="002E4822" w:rsidDel="006E7398">
                <w:rPr>
                  <w:rFonts w:ascii="Nunito" w:eastAsia="Aptos Narrow" w:hAnsi="Nunito" w:cs="Aptos Narrow"/>
                  <w:color w:val="000000" w:themeColor="text1"/>
                  <w:sz w:val="20"/>
                </w:rPr>
                <w:delText>If there is a requirement to control for pollution effects or to look at combined heat-pollution exposures</w:delText>
              </w:r>
            </w:del>
          </w:p>
        </w:tc>
      </w:tr>
      <w:tr w:rsidR="006E7398" w:rsidRPr="002E4822" w:rsidDel="006E7398" w14:paraId="5D8738CE" w14:textId="77777777" w:rsidTr="3DE9DB2F">
        <w:trPr>
          <w:trHeight w:val="585"/>
          <w:del w:id="8559" w:author="Craig Parker" w:date="2024-08-07T12:22:00Z"/>
        </w:trPr>
        <w:tc>
          <w:tcPr>
            <w:tcW w:w="3671" w:type="dxa"/>
            <w:tcBorders>
              <w:top w:val="single" w:sz="4" w:space="0" w:color="44B3E1"/>
              <w:left w:val="nil"/>
              <w:bottom w:val="single" w:sz="4" w:space="0" w:color="44B3E1"/>
              <w:right w:val="nil"/>
            </w:tcBorders>
            <w:tcMar>
              <w:top w:w="15" w:type="dxa"/>
              <w:left w:w="15" w:type="dxa"/>
              <w:right w:w="15" w:type="dxa"/>
            </w:tcMar>
            <w:vAlign w:val="bottom"/>
          </w:tcPr>
          <w:p w14:paraId="257C3ADF" w14:textId="79A5563A" w:rsidR="3E93EB8D" w:rsidRPr="002E4822" w:rsidDel="006E7398" w:rsidRDefault="3E93EB8D" w:rsidP="3E93EB8D">
            <w:pPr>
              <w:rPr>
                <w:del w:id="8560" w:author="Craig Parker" w:date="2024-08-07T12:22:00Z"/>
                <w:rFonts w:ascii="Nunito" w:hAnsi="Nunito"/>
                <w:color w:val="000000" w:themeColor="text1"/>
                <w:sz w:val="20"/>
                <w:rPrChange w:id="8561" w:author="Craig Parker" w:date="2024-08-07T12:23:00Z">
                  <w:rPr>
                    <w:del w:id="8562" w:author="Craig Parker" w:date="2024-08-07T12:22:00Z"/>
                  </w:rPr>
                </w:rPrChange>
              </w:rPr>
            </w:pPr>
            <w:del w:id="8563" w:author="Craig Parker" w:date="2024-08-07T12:22:00Z">
              <w:r w:rsidRPr="002E4822" w:rsidDel="006E7398">
                <w:rPr>
                  <w:rFonts w:ascii="Nunito" w:eastAsia="Aptos Narrow" w:hAnsi="Nunito" w:cs="Aptos Narrow"/>
                  <w:color w:val="000000" w:themeColor="text1"/>
                  <w:sz w:val="20"/>
                </w:rPr>
                <w:lastRenderedPageBreak/>
                <w:delText>Satellite derived day and night time, high resolution (1KM) land surface temperature dataset.</w:delText>
              </w:r>
            </w:del>
          </w:p>
        </w:tc>
        <w:tc>
          <w:tcPr>
            <w:tcW w:w="3097" w:type="dxa"/>
            <w:tcBorders>
              <w:top w:val="single" w:sz="4" w:space="0" w:color="44B3E1"/>
              <w:left w:val="nil"/>
              <w:bottom w:val="single" w:sz="4" w:space="0" w:color="44B3E1"/>
              <w:right w:val="nil"/>
            </w:tcBorders>
            <w:tcMar>
              <w:top w:w="15" w:type="dxa"/>
              <w:left w:w="15" w:type="dxa"/>
              <w:right w:w="15" w:type="dxa"/>
            </w:tcMar>
            <w:vAlign w:val="bottom"/>
          </w:tcPr>
          <w:p w14:paraId="34E368C6" w14:textId="5609458B" w:rsidR="3E93EB8D" w:rsidRPr="002E4822" w:rsidDel="006E7398" w:rsidRDefault="3E93EB8D" w:rsidP="3E93EB8D">
            <w:pPr>
              <w:rPr>
                <w:del w:id="8564" w:author="Craig Parker" w:date="2024-08-07T12:22:00Z"/>
                <w:rFonts w:ascii="Nunito" w:hAnsi="Nunito"/>
                <w:color w:val="000000" w:themeColor="text1"/>
                <w:sz w:val="20"/>
                <w:rPrChange w:id="8565" w:author="Craig Parker" w:date="2024-08-07T12:23:00Z">
                  <w:rPr>
                    <w:del w:id="8566" w:author="Craig Parker" w:date="2024-08-07T12:22:00Z"/>
                  </w:rPr>
                </w:rPrChange>
              </w:rPr>
            </w:pPr>
            <w:del w:id="8567" w:author="Craig Parker" w:date="2024-08-07T12:22:00Z">
              <w:r w:rsidRPr="002E4822" w:rsidDel="006E7398">
                <w:rPr>
                  <w:rFonts w:ascii="Nunito" w:eastAsia="Aptos Narrow" w:hAnsi="Nunito" w:cs="Aptos Narrow"/>
                  <w:color w:val="000000" w:themeColor="text1"/>
                  <w:sz w:val="20"/>
                </w:rPr>
                <w:delText>Land surface temperature</w:delText>
              </w:r>
            </w:del>
          </w:p>
        </w:tc>
        <w:tc>
          <w:tcPr>
            <w:tcW w:w="3095" w:type="dxa"/>
            <w:tcBorders>
              <w:top w:val="single" w:sz="4" w:space="0" w:color="44B3E1"/>
              <w:left w:val="nil"/>
              <w:bottom w:val="single" w:sz="4" w:space="0" w:color="44B3E1"/>
              <w:right w:val="nil"/>
            </w:tcBorders>
            <w:tcMar>
              <w:top w:w="15" w:type="dxa"/>
              <w:left w:w="15" w:type="dxa"/>
              <w:right w:w="15" w:type="dxa"/>
            </w:tcMar>
            <w:vAlign w:val="bottom"/>
          </w:tcPr>
          <w:p w14:paraId="6CD7487B" w14:textId="56E09239" w:rsidR="3E93EB8D" w:rsidRPr="002E4822" w:rsidDel="006E7398" w:rsidRDefault="3E93EB8D" w:rsidP="3E93EB8D">
            <w:pPr>
              <w:rPr>
                <w:del w:id="8568" w:author="Craig Parker" w:date="2024-08-07T12:22:00Z"/>
                <w:rFonts w:ascii="Nunito" w:hAnsi="Nunito"/>
                <w:color w:val="000000" w:themeColor="text1"/>
                <w:sz w:val="20"/>
                <w:rPrChange w:id="8569" w:author="Craig Parker" w:date="2024-08-07T12:23:00Z">
                  <w:rPr>
                    <w:del w:id="8570" w:author="Craig Parker" w:date="2024-08-07T12:22:00Z"/>
                  </w:rPr>
                </w:rPrChange>
              </w:rPr>
            </w:pPr>
            <w:del w:id="8571" w:author="Craig Parker" w:date="2024-08-07T12:22:00Z">
              <w:r w:rsidRPr="002E4822" w:rsidDel="006E7398">
                <w:rPr>
                  <w:rFonts w:ascii="Nunito" w:eastAsia="Aptos Narrow" w:hAnsi="Nunito" w:cs="Aptos Narrow"/>
                  <w:color w:val="000000" w:themeColor="text1"/>
                  <w:sz w:val="20"/>
                </w:rPr>
                <w:delText>Spatial: Global land surface coverage; 0.00983 deg res. Temporal: daily; 2002/07/04 to present</w:delText>
              </w:r>
            </w:del>
          </w:p>
        </w:tc>
        <w:tc>
          <w:tcPr>
            <w:tcW w:w="3097" w:type="dxa"/>
            <w:tcBorders>
              <w:top w:val="single" w:sz="4" w:space="0" w:color="44B3E1"/>
              <w:left w:val="nil"/>
              <w:bottom w:val="single" w:sz="4" w:space="0" w:color="44B3E1"/>
              <w:right w:val="single" w:sz="4" w:space="0" w:color="44B3E1"/>
            </w:tcBorders>
            <w:tcMar>
              <w:top w:w="15" w:type="dxa"/>
              <w:left w:w="15" w:type="dxa"/>
              <w:right w:w="15" w:type="dxa"/>
            </w:tcMar>
            <w:vAlign w:val="bottom"/>
          </w:tcPr>
          <w:p w14:paraId="70FFE9D1" w14:textId="00567897" w:rsidR="3E93EB8D" w:rsidRPr="002E4822" w:rsidDel="006E7398" w:rsidRDefault="3E93EB8D">
            <w:pPr>
              <w:rPr>
                <w:del w:id="8572" w:author="Craig Parker" w:date="2024-08-07T12:22:00Z"/>
                <w:rFonts w:ascii="Nunito" w:hAnsi="Nunito"/>
                <w:color w:val="000000" w:themeColor="text1"/>
                <w:sz w:val="20"/>
                <w:rPrChange w:id="8573" w:author="Craig Parker" w:date="2024-08-07T12:23:00Z">
                  <w:rPr>
                    <w:del w:id="8574" w:author="Craig Parker" w:date="2024-08-07T12:22:00Z"/>
                  </w:rPr>
                </w:rPrChange>
              </w:rPr>
            </w:pPr>
          </w:p>
        </w:tc>
      </w:tr>
      <w:tr w:rsidR="006E7398" w:rsidRPr="002E4822" w:rsidDel="006E7398" w14:paraId="279B1B3E" w14:textId="77777777" w:rsidTr="3DE9DB2F">
        <w:trPr>
          <w:trHeight w:val="285"/>
          <w:del w:id="8575" w:author="Craig Parker" w:date="2024-08-07T12:22:00Z"/>
        </w:trPr>
        <w:tc>
          <w:tcPr>
            <w:tcW w:w="3671"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739113C9" w14:textId="589E2225" w:rsidR="3E93EB8D" w:rsidRPr="002E4822" w:rsidDel="006E7398" w:rsidRDefault="3E93EB8D">
            <w:pPr>
              <w:rPr>
                <w:del w:id="8576" w:author="Craig Parker" w:date="2024-08-07T12:22:00Z"/>
                <w:rFonts w:ascii="Nunito" w:hAnsi="Nunito"/>
                <w:color w:val="000000" w:themeColor="text1"/>
                <w:sz w:val="20"/>
                <w:rPrChange w:id="8577" w:author="Craig Parker" w:date="2024-08-07T12:23:00Z">
                  <w:rPr>
                    <w:del w:id="8578" w:author="Craig Parker" w:date="2024-08-07T12:22:00Z"/>
                  </w:rPr>
                </w:rPrChange>
              </w:rPr>
            </w:pPr>
          </w:p>
        </w:tc>
        <w:tc>
          <w:tcPr>
            <w:tcW w:w="3097"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071E2013" w14:textId="4590CDDF" w:rsidR="3E93EB8D" w:rsidRPr="002E4822" w:rsidDel="006E7398" w:rsidRDefault="3E93EB8D">
            <w:pPr>
              <w:rPr>
                <w:del w:id="8579" w:author="Craig Parker" w:date="2024-08-07T12:22:00Z"/>
                <w:rFonts w:ascii="Nunito" w:hAnsi="Nunito"/>
                <w:color w:val="000000" w:themeColor="text1"/>
                <w:sz w:val="20"/>
                <w:rPrChange w:id="8580" w:author="Craig Parker" w:date="2024-08-07T12:23:00Z">
                  <w:rPr>
                    <w:del w:id="8581" w:author="Craig Parker" w:date="2024-08-07T12:22:00Z"/>
                  </w:rPr>
                </w:rPrChange>
              </w:rPr>
            </w:pPr>
          </w:p>
        </w:tc>
        <w:tc>
          <w:tcPr>
            <w:tcW w:w="3095"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25D3D2BA" w14:textId="5F36CDA9" w:rsidR="3E93EB8D" w:rsidRPr="002E4822" w:rsidDel="006E7398" w:rsidRDefault="3E93EB8D">
            <w:pPr>
              <w:rPr>
                <w:del w:id="8582" w:author="Craig Parker" w:date="2024-08-07T12:22:00Z"/>
                <w:rFonts w:ascii="Nunito" w:hAnsi="Nunito"/>
                <w:color w:val="000000" w:themeColor="text1"/>
                <w:sz w:val="20"/>
                <w:rPrChange w:id="8583" w:author="Craig Parker" w:date="2024-08-07T12:23:00Z">
                  <w:rPr>
                    <w:del w:id="8584" w:author="Craig Parker" w:date="2024-08-07T12:22:00Z"/>
                  </w:rPr>
                </w:rPrChange>
              </w:rPr>
            </w:pPr>
          </w:p>
        </w:tc>
        <w:tc>
          <w:tcPr>
            <w:tcW w:w="3097" w:type="dxa"/>
            <w:tcBorders>
              <w:top w:val="single" w:sz="4" w:space="0" w:color="44B3E1"/>
              <w:left w:val="nil"/>
              <w:bottom w:val="single" w:sz="4" w:space="0" w:color="44B3E1"/>
              <w:right w:val="single" w:sz="4" w:space="0" w:color="44B3E1"/>
            </w:tcBorders>
            <w:shd w:val="clear" w:color="auto" w:fill="C0E6F5"/>
            <w:tcMar>
              <w:top w:w="15" w:type="dxa"/>
              <w:left w:w="15" w:type="dxa"/>
              <w:right w:w="15" w:type="dxa"/>
            </w:tcMar>
            <w:vAlign w:val="bottom"/>
          </w:tcPr>
          <w:p w14:paraId="347FF8B8" w14:textId="547CAA94" w:rsidR="3E93EB8D" w:rsidRPr="002E4822" w:rsidDel="006E7398" w:rsidRDefault="3E93EB8D">
            <w:pPr>
              <w:rPr>
                <w:del w:id="8585" w:author="Craig Parker" w:date="2024-08-07T12:22:00Z"/>
                <w:rFonts w:ascii="Nunito" w:hAnsi="Nunito"/>
                <w:color w:val="000000" w:themeColor="text1"/>
                <w:sz w:val="20"/>
                <w:rPrChange w:id="8586" w:author="Craig Parker" w:date="2024-08-07T12:23:00Z">
                  <w:rPr>
                    <w:del w:id="8587" w:author="Craig Parker" w:date="2024-08-07T12:22:00Z"/>
                  </w:rPr>
                </w:rPrChange>
              </w:rPr>
            </w:pPr>
          </w:p>
        </w:tc>
      </w:tr>
      <w:tr w:rsidR="006E7398" w:rsidRPr="002E4822" w:rsidDel="006E7398" w14:paraId="0470DC4A" w14:textId="77777777" w:rsidTr="3DE9DB2F">
        <w:trPr>
          <w:trHeight w:val="870"/>
          <w:del w:id="8588" w:author="Craig Parker" w:date="2024-08-07T12:22:00Z"/>
        </w:trPr>
        <w:tc>
          <w:tcPr>
            <w:tcW w:w="3671" w:type="dxa"/>
            <w:tcBorders>
              <w:top w:val="single" w:sz="4" w:space="0" w:color="44B3E1"/>
              <w:left w:val="nil"/>
              <w:bottom w:val="single" w:sz="4" w:space="0" w:color="44B3E1"/>
              <w:right w:val="nil"/>
            </w:tcBorders>
            <w:tcMar>
              <w:top w:w="15" w:type="dxa"/>
              <w:left w:w="15" w:type="dxa"/>
              <w:right w:w="15" w:type="dxa"/>
            </w:tcMar>
            <w:vAlign w:val="bottom"/>
          </w:tcPr>
          <w:p w14:paraId="6373B1DC" w14:textId="71398688" w:rsidR="3E93EB8D" w:rsidRPr="002E4822" w:rsidDel="006E7398" w:rsidRDefault="3E93EB8D" w:rsidP="3E93EB8D">
            <w:pPr>
              <w:rPr>
                <w:del w:id="8589" w:author="Craig Parker" w:date="2024-08-07T12:22:00Z"/>
                <w:rFonts w:ascii="Nunito" w:hAnsi="Nunito"/>
                <w:color w:val="000000" w:themeColor="text1"/>
                <w:sz w:val="20"/>
                <w:rPrChange w:id="8590" w:author="Craig Parker" w:date="2024-08-07T12:23:00Z">
                  <w:rPr>
                    <w:del w:id="8591" w:author="Craig Parker" w:date="2024-08-07T12:22:00Z"/>
                  </w:rPr>
                </w:rPrChange>
              </w:rPr>
            </w:pPr>
            <w:del w:id="8592" w:author="Craig Parker" w:date="2024-08-07T12:22:00Z">
              <w:r w:rsidRPr="002E4822" w:rsidDel="006E7398">
                <w:rPr>
                  <w:rFonts w:ascii="Nunito" w:eastAsia="Aptos Narrow" w:hAnsi="Nunito" w:cs="Aptos Narrow"/>
                  <w:color w:val="000000" w:themeColor="text1"/>
                  <w:sz w:val="20"/>
                </w:rPr>
                <w:delText>GIS raster and shapefiles for the Gauteng City-Region area</w:delText>
              </w:r>
            </w:del>
          </w:p>
        </w:tc>
        <w:tc>
          <w:tcPr>
            <w:tcW w:w="3097" w:type="dxa"/>
            <w:tcBorders>
              <w:top w:val="single" w:sz="4" w:space="0" w:color="44B3E1"/>
              <w:left w:val="nil"/>
              <w:bottom w:val="single" w:sz="4" w:space="0" w:color="44B3E1"/>
              <w:right w:val="nil"/>
            </w:tcBorders>
            <w:tcMar>
              <w:top w:w="15" w:type="dxa"/>
              <w:left w:w="15" w:type="dxa"/>
              <w:right w:w="15" w:type="dxa"/>
            </w:tcMar>
            <w:vAlign w:val="bottom"/>
          </w:tcPr>
          <w:p w14:paraId="4F9D6D29" w14:textId="42F26CEF" w:rsidR="3E93EB8D" w:rsidRPr="002E4822" w:rsidDel="006E7398" w:rsidRDefault="3E93EB8D" w:rsidP="3E93EB8D">
            <w:pPr>
              <w:rPr>
                <w:del w:id="8593" w:author="Craig Parker" w:date="2024-08-07T12:22:00Z"/>
                <w:rFonts w:ascii="Nunito" w:hAnsi="Nunito"/>
                <w:color w:val="000000" w:themeColor="text1"/>
                <w:sz w:val="20"/>
                <w:rPrChange w:id="8594" w:author="Craig Parker" w:date="2024-08-07T12:23:00Z">
                  <w:rPr>
                    <w:del w:id="8595" w:author="Craig Parker" w:date="2024-08-07T12:22:00Z"/>
                  </w:rPr>
                </w:rPrChange>
              </w:rPr>
            </w:pPr>
            <w:del w:id="8596" w:author="Craig Parker" w:date="2024-08-07T12:22:00Z">
              <w:r w:rsidRPr="002E4822" w:rsidDel="006E7398">
                <w:rPr>
                  <w:rFonts w:ascii="Nunito" w:eastAsia="Aptos Narrow" w:hAnsi="Nunito" w:cs="Aptos Narrow"/>
                  <w:color w:val="000000" w:themeColor="text1"/>
                  <w:sz w:val="20"/>
                </w:rPr>
                <w:delText>Demographics, economics, environmental, spatial structure, spatial change and transport</w:delText>
              </w:r>
            </w:del>
          </w:p>
        </w:tc>
        <w:tc>
          <w:tcPr>
            <w:tcW w:w="3095" w:type="dxa"/>
            <w:tcBorders>
              <w:top w:val="single" w:sz="4" w:space="0" w:color="44B3E1"/>
              <w:left w:val="nil"/>
              <w:bottom w:val="single" w:sz="4" w:space="0" w:color="44B3E1"/>
              <w:right w:val="nil"/>
            </w:tcBorders>
            <w:tcMar>
              <w:top w:w="15" w:type="dxa"/>
              <w:left w:w="15" w:type="dxa"/>
              <w:right w:w="15" w:type="dxa"/>
            </w:tcMar>
            <w:vAlign w:val="bottom"/>
          </w:tcPr>
          <w:p w14:paraId="227AB0BE" w14:textId="53E650A2" w:rsidR="3E93EB8D" w:rsidRPr="002E4822" w:rsidDel="006E7398" w:rsidRDefault="3E93EB8D" w:rsidP="3E93EB8D">
            <w:pPr>
              <w:rPr>
                <w:del w:id="8597" w:author="Craig Parker" w:date="2024-08-07T12:22:00Z"/>
                <w:rFonts w:ascii="Nunito" w:hAnsi="Nunito"/>
                <w:color w:val="000000" w:themeColor="text1"/>
                <w:sz w:val="20"/>
                <w:rPrChange w:id="8598" w:author="Craig Parker" w:date="2024-08-07T12:23:00Z">
                  <w:rPr>
                    <w:del w:id="8599" w:author="Craig Parker" w:date="2024-08-07T12:22:00Z"/>
                  </w:rPr>
                </w:rPrChange>
              </w:rPr>
            </w:pPr>
            <w:del w:id="8600" w:author="Craig Parker" w:date="2024-08-07T12:22:00Z">
              <w:r w:rsidRPr="002E4822" w:rsidDel="006E7398">
                <w:rPr>
                  <w:rFonts w:ascii="Nunito" w:eastAsia="Aptos Narrow" w:hAnsi="Nunito" w:cs="Aptos Narrow"/>
                  <w:color w:val="000000" w:themeColor="text1"/>
                  <w:sz w:val="20"/>
                </w:rPr>
                <w:delText>Spatial: Gauteng city-region. Temporal: various depending on the variable</w:delText>
              </w:r>
            </w:del>
          </w:p>
        </w:tc>
        <w:tc>
          <w:tcPr>
            <w:tcW w:w="3097" w:type="dxa"/>
            <w:tcBorders>
              <w:top w:val="single" w:sz="4" w:space="0" w:color="44B3E1"/>
              <w:left w:val="nil"/>
              <w:bottom w:val="single" w:sz="4" w:space="0" w:color="44B3E1"/>
              <w:right w:val="single" w:sz="4" w:space="0" w:color="44B3E1"/>
            </w:tcBorders>
            <w:tcMar>
              <w:top w:w="15" w:type="dxa"/>
              <w:left w:w="15" w:type="dxa"/>
              <w:right w:w="15" w:type="dxa"/>
            </w:tcMar>
            <w:vAlign w:val="bottom"/>
          </w:tcPr>
          <w:p w14:paraId="5AA9D8A6" w14:textId="1736DAB6" w:rsidR="3E93EB8D" w:rsidRPr="002E4822" w:rsidDel="006E7398" w:rsidRDefault="3E93EB8D" w:rsidP="3E93EB8D">
            <w:pPr>
              <w:rPr>
                <w:del w:id="8601" w:author="Craig Parker" w:date="2024-08-07T12:22:00Z"/>
                <w:rFonts w:ascii="Nunito" w:hAnsi="Nunito"/>
                <w:color w:val="000000" w:themeColor="text1"/>
                <w:sz w:val="20"/>
                <w:rPrChange w:id="8602" w:author="Craig Parker" w:date="2024-08-07T12:23:00Z">
                  <w:rPr>
                    <w:del w:id="8603" w:author="Craig Parker" w:date="2024-08-07T12:22:00Z"/>
                  </w:rPr>
                </w:rPrChange>
              </w:rPr>
            </w:pPr>
            <w:del w:id="8604" w:author="Craig Parker" w:date="2024-08-07T12:22:00Z">
              <w:r w:rsidRPr="002E4822" w:rsidDel="006E7398">
                <w:rPr>
                  <w:rFonts w:ascii="Nunito" w:eastAsia="Aptos Narrow" w:hAnsi="Nunito" w:cs="Aptos Narrow"/>
                  <w:color w:val="000000" w:themeColor="text1"/>
                  <w:sz w:val="20"/>
                </w:rPr>
                <w:delText>Research Project 2: provides information on socio-economic circumstances and attitudes of residents within the Gauteng City-Region.</w:delText>
              </w:r>
            </w:del>
          </w:p>
        </w:tc>
      </w:tr>
      <w:tr w:rsidR="006E7398" w:rsidRPr="002E4822" w:rsidDel="006E7398" w14:paraId="78BFB049" w14:textId="77777777" w:rsidTr="3DE9DB2F">
        <w:trPr>
          <w:trHeight w:val="870"/>
          <w:del w:id="8605" w:author="Craig Parker" w:date="2024-08-07T12:22:00Z"/>
        </w:trPr>
        <w:tc>
          <w:tcPr>
            <w:tcW w:w="3671"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492ACE0E" w14:textId="4A587E1F" w:rsidR="3E93EB8D" w:rsidRPr="002E4822" w:rsidDel="006E7398" w:rsidRDefault="3E93EB8D" w:rsidP="3E93EB8D">
            <w:pPr>
              <w:rPr>
                <w:del w:id="8606" w:author="Craig Parker" w:date="2024-08-07T12:22:00Z"/>
                <w:rFonts w:ascii="Nunito" w:hAnsi="Nunito"/>
                <w:color w:val="000000" w:themeColor="text1"/>
                <w:sz w:val="20"/>
                <w:rPrChange w:id="8607" w:author="Craig Parker" w:date="2024-08-07T12:23:00Z">
                  <w:rPr>
                    <w:del w:id="8608" w:author="Craig Parker" w:date="2024-08-07T12:22:00Z"/>
                  </w:rPr>
                </w:rPrChange>
              </w:rPr>
            </w:pPr>
            <w:del w:id="8609" w:author="Craig Parker" w:date="2024-08-07T12:22:00Z">
              <w:r w:rsidRPr="002E4822" w:rsidDel="006E7398">
                <w:rPr>
                  <w:rFonts w:ascii="Nunito" w:eastAsia="Aptos Narrow" w:hAnsi="Nunito" w:cs="Aptos Narrow"/>
                  <w:color w:val="000000" w:themeColor="text1"/>
                  <w:sz w:val="20"/>
                </w:rPr>
                <w:delText>Annual household Survey</w:delText>
              </w:r>
            </w:del>
          </w:p>
        </w:tc>
        <w:tc>
          <w:tcPr>
            <w:tcW w:w="3097"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3901CD4D" w14:textId="41593603" w:rsidR="3E93EB8D" w:rsidRPr="002E4822" w:rsidDel="006E7398" w:rsidRDefault="3E93EB8D" w:rsidP="3E93EB8D">
            <w:pPr>
              <w:rPr>
                <w:del w:id="8610" w:author="Craig Parker" w:date="2024-08-07T12:22:00Z"/>
                <w:rFonts w:ascii="Nunito" w:hAnsi="Nunito"/>
                <w:color w:val="000000" w:themeColor="text1"/>
                <w:sz w:val="20"/>
                <w:rPrChange w:id="8611" w:author="Craig Parker" w:date="2024-08-07T12:23:00Z">
                  <w:rPr>
                    <w:del w:id="8612" w:author="Craig Parker" w:date="2024-08-07T12:22:00Z"/>
                  </w:rPr>
                </w:rPrChange>
              </w:rPr>
            </w:pPr>
            <w:del w:id="8613" w:author="Craig Parker" w:date="2024-08-07T12:22:00Z">
              <w:r w:rsidRPr="002E4822" w:rsidDel="006E7398">
                <w:rPr>
                  <w:rFonts w:ascii="Nunito" w:eastAsia="Aptos Narrow" w:hAnsi="Nunito" w:cs="Aptos Narrow"/>
                  <w:color w:val="000000" w:themeColor="text1"/>
                  <w:sz w:val="20"/>
                </w:rPr>
                <w:delText>Living circumstances of South African households: education, health, social development, housing, access to services and facilities, food security and agriculture.</w:delText>
              </w:r>
            </w:del>
          </w:p>
        </w:tc>
        <w:tc>
          <w:tcPr>
            <w:tcW w:w="3095"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19E375B8" w14:textId="5DEBC17E" w:rsidR="3E93EB8D" w:rsidRPr="002E4822" w:rsidDel="006E7398" w:rsidRDefault="3E93EB8D" w:rsidP="3E93EB8D">
            <w:pPr>
              <w:rPr>
                <w:del w:id="8614" w:author="Craig Parker" w:date="2024-08-07T12:22:00Z"/>
                <w:rFonts w:ascii="Nunito" w:hAnsi="Nunito"/>
                <w:color w:val="000000" w:themeColor="text1"/>
                <w:sz w:val="20"/>
                <w:rPrChange w:id="8615" w:author="Craig Parker" w:date="2024-08-07T12:23:00Z">
                  <w:rPr>
                    <w:del w:id="8616" w:author="Craig Parker" w:date="2024-08-07T12:22:00Z"/>
                  </w:rPr>
                </w:rPrChange>
              </w:rPr>
            </w:pPr>
            <w:del w:id="8617" w:author="Craig Parker" w:date="2024-08-07T12:22:00Z">
              <w:r w:rsidRPr="002E4822" w:rsidDel="006E7398">
                <w:rPr>
                  <w:rFonts w:ascii="Nunito" w:eastAsia="Aptos Narrow" w:hAnsi="Nunito" w:cs="Aptos Narrow"/>
                  <w:color w:val="000000" w:themeColor="text1"/>
                  <w:sz w:val="20"/>
                </w:rPr>
                <w:delText>Sample survey data, units are households and individuals</w:delText>
              </w:r>
            </w:del>
          </w:p>
        </w:tc>
        <w:tc>
          <w:tcPr>
            <w:tcW w:w="3097" w:type="dxa"/>
            <w:tcBorders>
              <w:top w:val="single" w:sz="4" w:space="0" w:color="44B3E1"/>
              <w:left w:val="nil"/>
              <w:bottom w:val="single" w:sz="4" w:space="0" w:color="44B3E1"/>
              <w:right w:val="single" w:sz="4" w:space="0" w:color="44B3E1"/>
            </w:tcBorders>
            <w:shd w:val="clear" w:color="auto" w:fill="C0E6F5"/>
            <w:tcMar>
              <w:top w:w="15" w:type="dxa"/>
              <w:left w:w="15" w:type="dxa"/>
              <w:right w:w="15" w:type="dxa"/>
            </w:tcMar>
            <w:vAlign w:val="bottom"/>
          </w:tcPr>
          <w:p w14:paraId="554371DA" w14:textId="7A829CF9" w:rsidR="3E93EB8D" w:rsidRPr="002E4822" w:rsidDel="006E7398" w:rsidRDefault="3E93EB8D" w:rsidP="3E93EB8D">
            <w:pPr>
              <w:rPr>
                <w:del w:id="8618" w:author="Craig Parker" w:date="2024-08-07T12:22:00Z"/>
                <w:rFonts w:ascii="Nunito" w:hAnsi="Nunito"/>
                <w:color w:val="000000" w:themeColor="text1"/>
                <w:sz w:val="20"/>
                <w:rPrChange w:id="8619" w:author="Craig Parker" w:date="2024-08-07T12:23:00Z">
                  <w:rPr>
                    <w:del w:id="8620" w:author="Craig Parker" w:date="2024-08-07T12:22:00Z"/>
                  </w:rPr>
                </w:rPrChange>
              </w:rPr>
            </w:pPr>
            <w:del w:id="8621" w:author="Craig Parker" w:date="2024-08-07T12:22:00Z">
              <w:r w:rsidRPr="002E4822" w:rsidDel="006E7398">
                <w:rPr>
                  <w:rFonts w:ascii="Nunito" w:eastAsia="Aptos Narrow" w:hAnsi="Nunito" w:cs="Aptos Narrow"/>
                  <w:color w:val="000000" w:themeColor="text1"/>
                  <w:sz w:val="20"/>
                </w:rPr>
                <w:delText>Research Project 2: provides information on socio-economic circumstances of residents within the Gauteng City-Region.</w:delText>
              </w:r>
            </w:del>
          </w:p>
        </w:tc>
      </w:tr>
      <w:tr w:rsidR="006E7398" w:rsidRPr="002E4822" w:rsidDel="006E7398" w14:paraId="6CDAE391" w14:textId="77777777" w:rsidTr="3DE9DB2F">
        <w:trPr>
          <w:trHeight w:val="870"/>
          <w:del w:id="8622" w:author="Craig Parker" w:date="2024-08-07T12:22:00Z"/>
        </w:trPr>
        <w:tc>
          <w:tcPr>
            <w:tcW w:w="3671" w:type="dxa"/>
            <w:tcBorders>
              <w:top w:val="single" w:sz="4" w:space="0" w:color="44B3E1"/>
              <w:left w:val="nil"/>
              <w:bottom w:val="single" w:sz="4" w:space="0" w:color="44B3E1"/>
              <w:right w:val="nil"/>
            </w:tcBorders>
            <w:tcMar>
              <w:top w:w="15" w:type="dxa"/>
              <w:left w:w="15" w:type="dxa"/>
              <w:right w:w="15" w:type="dxa"/>
            </w:tcMar>
            <w:vAlign w:val="bottom"/>
          </w:tcPr>
          <w:p w14:paraId="4217A21D" w14:textId="2229B56B" w:rsidR="3E93EB8D" w:rsidRPr="002E4822" w:rsidDel="006E7398" w:rsidRDefault="3E93EB8D" w:rsidP="3E93EB8D">
            <w:pPr>
              <w:rPr>
                <w:del w:id="8623" w:author="Craig Parker" w:date="2024-08-07T12:22:00Z"/>
                <w:rFonts w:ascii="Nunito" w:hAnsi="Nunito"/>
                <w:color w:val="000000" w:themeColor="text1"/>
                <w:sz w:val="20"/>
                <w:rPrChange w:id="8624" w:author="Craig Parker" w:date="2024-08-07T12:23:00Z">
                  <w:rPr>
                    <w:del w:id="8625" w:author="Craig Parker" w:date="2024-08-07T12:22:00Z"/>
                  </w:rPr>
                </w:rPrChange>
              </w:rPr>
            </w:pPr>
            <w:del w:id="8626" w:author="Craig Parker" w:date="2024-08-07T12:22:00Z">
              <w:r w:rsidRPr="002E4822" w:rsidDel="006E7398">
                <w:rPr>
                  <w:rFonts w:ascii="Nunito" w:eastAsia="Aptos Narrow" w:hAnsi="Nunito" w:cs="Aptos Narrow"/>
                  <w:color w:val="000000" w:themeColor="text1"/>
                  <w:sz w:val="20"/>
                </w:rPr>
                <w:delText>Household Survey</w:delText>
              </w:r>
            </w:del>
          </w:p>
        </w:tc>
        <w:tc>
          <w:tcPr>
            <w:tcW w:w="3097" w:type="dxa"/>
            <w:tcBorders>
              <w:top w:val="single" w:sz="4" w:space="0" w:color="44B3E1"/>
              <w:left w:val="nil"/>
              <w:bottom w:val="single" w:sz="4" w:space="0" w:color="44B3E1"/>
              <w:right w:val="nil"/>
            </w:tcBorders>
            <w:tcMar>
              <w:top w:w="15" w:type="dxa"/>
              <w:left w:w="15" w:type="dxa"/>
              <w:right w:w="15" w:type="dxa"/>
            </w:tcMar>
            <w:vAlign w:val="bottom"/>
          </w:tcPr>
          <w:p w14:paraId="4194FBDE" w14:textId="27BE27FE" w:rsidR="3E93EB8D" w:rsidRPr="002E4822" w:rsidDel="006E7398" w:rsidRDefault="3E93EB8D" w:rsidP="3E93EB8D">
            <w:pPr>
              <w:rPr>
                <w:del w:id="8627" w:author="Craig Parker" w:date="2024-08-07T12:22:00Z"/>
                <w:rFonts w:ascii="Nunito" w:hAnsi="Nunito"/>
                <w:color w:val="000000" w:themeColor="text1"/>
                <w:sz w:val="20"/>
                <w:rPrChange w:id="8628" w:author="Craig Parker" w:date="2024-08-07T12:23:00Z">
                  <w:rPr>
                    <w:del w:id="8629" w:author="Craig Parker" w:date="2024-08-07T12:22:00Z"/>
                  </w:rPr>
                </w:rPrChange>
              </w:rPr>
            </w:pPr>
            <w:del w:id="8630" w:author="Craig Parker" w:date="2024-08-07T12:22:00Z">
              <w:r w:rsidRPr="002E4822" w:rsidDel="006E7398">
                <w:rPr>
                  <w:rFonts w:ascii="Nunito" w:eastAsia="Aptos Narrow" w:hAnsi="Nunito" w:cs="Aptos Narrow"/>
                  <w:color w:val="000000" w:themeColor="text1"/>
                  <w:sz w:val="20"/>
                </w:rPr>
                <w:delText>Quality of life, socio-economic circumstances, attitudes to service delivery, psycho-social attitudes, value-base and other characteristics of residents of the Gauteng City-Region.</w:delText>
              </w:r>
            </w:del>
          </w:p>
        </w:tc>
        <w:tc>
          <w:tcPr>
            <w:tcW w:w="3095" w:type="dxa"/>
            <w:tcBorders>
              <w:top w:val="single" w:sz="4" w:space="0" w:color="44B3E1"/>
              <w:left w:val="nil"/>
              <w:bottom w:val="single" w:sz="4" w:space="0" w:color="44B3E1"/>
              <w:right w:val="nil"/>
            </w:tcBorders>
            <w:tcMar>
              <w:top w:w="15" w:type="dxa"/>
              <w:left w:w="15" w:type="dxa"/>
              <w:right w:w="15" w:type="dxa"/>
            </w:tcMar>
            <w:vAlign w:val="bottom"/>
          </w:tcPr>
          <w:p w14:paraId="00B910A0" w14:textId="35F1A9EE" w:rsidR="3E93EB8D" w:rsidRPr="002E4822" w:rsidDel="006E7398" w:rsidRDefault="3E93EB8D" w:rsidP="3E93EB8D">
            <w:pPr>
              <w:rPr>
                <w:del w:id="8631" w:author="Craig Parker" w:date="2024-08-07T12:22:00Z"/>
                <w:rFonts w:ascii="Nunito" w:hAnsi="Nunito"/>
                <w:color w:val="000000" w:themeColor="text1"/>
                <w:sz w:val="20"/>
                <w:rPrChange w:id="8632" w:author="Craig Parker" w:date="2024-08-07T12:23:00Z">
                  <w:rPr>
                    <w:del w:id="8633" w:author="Craig Parker" w:date="2024-08-07T12:22:00Z"/>
                  </w:rPr>
                </w:rPrChange>
              </w:rPr>
            </w:pPr>
            <w:del w:id="8634" w:author="Craig Parker" w:date="2024-08-07T12:22:00Z">
              <w:r w:rsidRPr="002E4822" w:rsidDel="006E7398">
                <w:rPr>
                  <w:rFonts w:ascii="Nunito" w:eastAsia="Aptos Narrow" w:hAnsi="Nunito" w:cs="Aptos Narrow"/>
                  <w:color w:val="000000" w:themeColor="text1"/>
                  <w:sz w:val="20"/>
                </w:rPr>
                <w:delText>Sample survey data, units are households and individuals</w:delText>
              </w:r>
            </w:del>
          </w:p>
        </w:tc>
        <w:tc>
          <w:tcPr>
            <w:tcW w:w="3097" w:type="dxa"/>
            <w:tcBorders>
              <w:top w:val="single" w:sz="4" w:space="0" w:color="44B3E1"/>
              <w:left w:val="nil"/>
              <w:bottom w:val="single" w:sz="4" w:space="0" w:color="44B3E1"/>
              <w:right w:val="single" w:sz="4" w:space="0" w:color="44B3E1"/>
            </w:tcBorders>
            <w:tcMar>
              <w:top w:w="15" w:type="dxa"/>
              <w:left w:w="15" w:type="dxa"/>
              <w:right w:w="15" w:type="dxa"/>
            </w:tcMar>
            <w:vAlign w:val="bottom"/>
          </w:tcPr>
          <w:p w14:paraId="33F3A99F" w14:textId="0B545AD4" w:rsidR="3E93EB8D" w:rsidRPr="002E4822" w:rsidDel="006E7398" w:rsidRDefault="3E93EB8D" w:rsidP="3E93EB8D">
            <w:pPr>
              <w:rPr>
                <w:del w:id="8635" w:author="Craig Parker" w:date="2024-08-07T12:22:00Z"/>
                <w:rFonts w:ascii="Nunito" w:hAnsi="Nunito"/>
                <w:color w:val="000000" w:themeColor="text1"/>
                <w:sz w:val="20"/>
                <w:rPrChange w:id="8636" w:author="Craig Parker" w:date="2024-08-07T12:23:00Z">
                  <w:rPr>
                    <w:del w:id="8637" w:author="Craig Parker" w:date="2024-08-07T12:22:00Z"/>
                  </w:rPr>
                </w:rPrChange>
              </w:rPr>
            </w:pPr>
            <w:del w:id="8638" w:author="Craig Parker" w:date="2024-08-07T12:22:00Z">
              <w:r w:rsidRPr="002E4822" w:rsidDel="006E7398">
                <w:rPr>
                  <w:rFonts w:ascii="Nunito" w:eastAsia="Aptos Narrow" w:hAnsi="Nunito" w:cs="Aptos Narrow"/>
                  <w:color w:val="000000" w:themeColor="text1"/>
                  <w:sz w:val="20"/>
                </w:rPr>
                <w:delText>Research Project 2: provides information on socio-economic circumstances and attitudes of residents within the Gauteng City-Region.</w:delText>
              </w:r>
            </w:del>
          </w:p>
        </w:tc>
      </w:tr>
      <w:tr w:rsidR="006E7398" w:rsidRPr="002E4822" w:rsidDel="006E7398" w14:paraId="2459260B" w14:textId="77777777" w:rsidTr="3DE9DB2F">
        <w:trPr>
          <w:trHeight w:val="870"/>
          <w:del w:id="8639" w:author="Craig Parker" w:date="2024-08-07T12:22:00Z"/>
        </w:trPr>
        <w:tc>
          <w:tcPr>
            <w:tcW w:w="3671"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048C0EE3" w14:textId="31669D2B" w:rsidR="3E93EB8D" w:rsidRPr="002E4822" w:rsidDel="006E7398" w:rsidRDefault="3E93EB8D" w:rsidP="3E93EB8D">
            <w:pPr>
              <w:rPr>
                <w:del w:id="8640" w:author="Craig Parker" w:date="2024-08-07T12:22:00Z"/>
                <w:rFonts w:ascii="Nunito" w:hAnsi="Nunito"/>
                <w:color w:val="000000" w:themeColor="text1"/>
                <w:sz w:val="20"/>
                <w:rPrChange w:id="8641" w:author="Craig Parker" w:date="2024-08-07T12:23:00Z">
                  <w:rPr>
                    <w:del w:id="8642" w:author="Craig Parker" w:date="2024-08-07T12:22:00Z"/>
                  </w:rPr>
                </w:rPrChange>
              </w:rPr>
            </w:pPr>
            <w:del w:id="8643" w:author="Craig Parker" w:date="2024-08-07T12:22:00Z">
              <w:r w:rsidRPr="002E4822" w:rsidDel="006E7398">
                <w:rPr>
                  <w:rFonts w:ascii="Nunito" w:eastAsia="Aptos Narrow" w:hAnsi="Nunito" w:cs="Aptos Narrow"/>
                  <w:color w:val="000000" w:themeColor="text1"/>
                  <w:sz w:val="20"/>
                </w:rPr>
                <w:delText xml:space="preserve">Distribution of human population (counts and densities) on continuous global raster surface. Input data are </w:delText>
              </w:r>
              <w:r w:rsidRPr="002E4822" w:rsidDel="006E7398">
                <w:rPr>
                  <w:rFonts w:ascii="Nunito" w:eastAsia="Aptos Narrow" w:hAnsi="Nunito" w:cs="Aptos Narrow"/>
                  <w:color w:val="000000" w:themeColor="text1"/>
                  <w:sz w:val="20"/>
                </w:rPr>
                <w:lastRenderedPageBreak/>
                <w:delText>extrapolated to produce population estimates for 5-year intervals</w:delText>
              </w:r>
            </w:del>
          </w:p>
        </w:tc>
        <w:tc>
          <w:tcPr>
            <w:tcW w:w="3097"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5224D9A0" w14:textId="79AF27B6" w:rsidR="3E93EB8D" w:rsidRPr="002E4822" w:rsidDel="006E7398" w:rsidRDefault="3E93EB8D" w:rsidP="3E93EB8D">
            <w:pPr>
              <w:rPr>
                <w:del w:id="8644" w:author="Craig Parker" w:date="2024-08-07T12:22:00Z"/>
                <w:rFonts w:ascii="Nunito" w:hAnsi="Nunito"/>
                <w:color w:val="000000" w:themeColor="text1"/>
                <w:sz w:val="20"/>
                <w:rPrChange w:id="8645" w:author="Craig Parker" w:date="2024-08-07T12:23:00Z">
                  <w:rPr>
                    <w:del w:id="8646" w:author="Craig Parker" w:date="2024-08-07T12:22:00Z"/>
                  </w:rPr>
                </w:rPrChange>
              </w:rPr>
            </w:pPr>
            <w:del w:id="8647" w:author="Craig Parker" w:date="2024-08-07T12:22:00Z">
              <w:r w:rsidRPr="002E4822" w:rsidDel="006E7398">
                <w:rPr>
                  <w:rFonts w:ascii="Nunito" w:eastAsia="Aptos Narrow" w:hAnsi="Nunito" w:cs="Aptos Narrow"/>
                  <w:color w:val="000000" w:themeColor="text1"/>
                  <w:sz w:val="20"/>
                </w:rPr>
                <w:lastRenderedPageBreak/>
                <w:delText>Population counts and density estimates</w:delText>
              </w:r>
            </w:del>
          </w:p>
        </w:tc>
        <w:tc>
          <w:tcPr>
            <w:tcW w:w="3095"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551AFF0F" w14:textId="679FDAD3" w:rsidR="3E93EB8D" w:rsidRPr="002E4822" w:rsidDel="006E7398" w:rsidRDefault="3E93EB8D" w:rsidP="3E93EB8D">
            <w:pPr>
              <w:rPr>
                <w:del w:id="8648" w:author="Craig Parker" w:date="2024-08-07T12:22:00Z"/>
                <w:rFonts w:ascii="Nunito" w:hAnsi="Nunito"/>
                <w:color w:val="000000" w:themeColor="text1"/>
                <w:sz w:val="20"/>
                <w:rPrChange w:id="8649" w:author="Craig Parker" w:date="2024-08-07T12:23:00Z">
                  <w:rPr>
                    <w:del w:id="8650" w:author="Craig Parker" w:date="2024-08-07T12:22:00Z"/>
                  </w:rPr>
                </w:rPrChange>
              </w:rPr>
            </w:pPr>
            <w:del w:id="8651" w:author="Craig Parker" w:date="2024-08-07T12:22:00Z">
              <w:r w:rsidRPr="002E4822" w:rsidDel="006E7398">
                <w:rPr>
                  <w:rFonts w:ascii="Nunito" w:eastAsia="Aptos Narrow" w:hAnsi="Nunito" w:cs="Aptos Narrow"/>
                  <w:color w:val="000000" w:themeColor="text1"/>
                  <w:sz w:val="20"/>
                </w:rPr>
                <w:delText>Spatial: Global coverage, 1km grid res Temporal: 5-yearly; coverage from Jan 2000 to Jan 2020</w:delText>
              </w:r>
            </w:del>
          </w:p>
        </w:tc>
        <w:tc>
          <w:tcPr>
            <w:tcW w:w="3097" w:type="dxa"/>
            <w:tcBorders>
              <w:top w:val="single" w:sz="4" w:space="0" w:color="44B3E1"/>
              <w:left w:val="nil"/>
              <w:bottom w:val="single" w:sz="4" w:space="0" w:color="44B3E1"/>
              <w:right w:val="single" w:sz="4" w:space="0" w:color="44B3E1"/>
            </w:tcBorders>
            <w:shd w:val="clear" w:color="auto" w:fill="C0E6F5"/>
            <w:tcMar>
              <w:top w:w="15" w:type="dxa"/>
              <w:left w:w="15" w:type="dxa"/>
              <w:right w:w="15" w:type="dxa"/>
            </w:tcMar>
            <w:vAlign w:val="bottom"/>
          </w:tcPr>
          <w:p w14:paraId="515FBB8B" w14:textId="1F0C2197" w:rsidR="3E93EB8D" w:rsidRPr="002E4822" w:rsidDel="006E7398" w:rsidRDefault="3E93EB8D" w:rsidP="3E93EB8D">
            <w:pPr>
              <w:rPr>
                <w:del w:id="8652" w:author="Craig Parker" w:date="2024-08-07T12:22:00Z"/>
                <w:rFonts w:ascii="Nunito" w:hAnsi="Nunito"/>
                <w:color w:val="000000" w:themeColor="text1"/>
                <w:sz w:val="20"/>
                <w:rPrChange w:id="8653" w:author="Craig Parker" w:date="2024-08-07T12:23:00Z">
                  <w:rPr>
                    <w:del w:id="8654" w:author="Craig Parker" w:date="2024-08-07T12:22:00Z"/>
                  </w:rPr>
                </w:rPrChange>
              </w:rPr>
            </w:pPr>
            <w:del w:id="8655" w:author="Craig Parker" w:date="2024-08-07T12:22:00Z">
              <w:r w:rsidRPr="002E4822" w:rsidDel="006E7398">
                <w:rPr>
                  <w:rFonts w:ascii="Nunito" w:eastAsia="Aptos Narrow" w:hAnsi="Nunito" w:cs="Aptos Narrow"/>
                  <w:color w:val="000000" w:themeColor="text1"/>
                  <w:sz w:val="20"/>
                </w:rPr>
                <w:delText>Accounting for the population exposed</w:delText>
              </w:r>
            </w:del>
          </w:p>
        </w:tc>
      </w:tr>
      <w:tr w:rsidR="006E7398" w:rsidRPr="002E4822" w:rsidDel="006E7398" w14:paraId="0B152AEC" w14:textId="77777777" w:rsidTr="3DE9DB2F">
        <w:trPr>
          <w:trHeight w:val="285"/>
          <w:del w:id="8656" w:author="Craig Parker" w:date="2024-08-07T12:22:00Z"/>
        </w:trPr>
        <w:tc>
          <w:tcPr>
            <w:tcW w:w="3671" w:type="dxa"/>
            <w:tcBorders>
              <w:top w:val="single" w:sz="4" w:space="0" w:color="44B3E1"/>
              <w:left w:val="nil"/>
              <w:bottom w:val="single" w:sz="4" w:space="0" w:color="44B3E1"/>
              <w:right w:val="nil"/>
            </w:tcBorders>
            <w:tcMar>
              <w:top w:w="15" w:type="dxa"/>
              <w:left w:w="15" w:type="dxa"/>
              <w:right w:w="15" w:type="dxa"/>
            </w:tcMar>
            <w:vAlign w:val="bottom"/>
          </w:tcPr>
          <w:p w14:paraId="3F3B690C" w14:textId="2229F66D" w:rsidR="3E93EB8D" w:rsidRPr="002E4822" w:rsidDel="006E7398" w:rsidRDefault="3E93EB8D" w:rsidP="3E93EB8D">
            <w:pPr>
              <w:rPr>
                <w:del w:id="8657" w:author="Craig Parker" w:date="2024-08-07T12:22:00Z"/>
                <w:rFonts w:ascii="Nunito" w:hAnsi="Nunito"/>
                <w:color w:val="000000" w:themeColor="text1"/>
                <w:sz w:val="20"/>
                <w:rPrChange w:id="8658" w:author="Craig Parker" w:date="2024-08-07T12:23:00Z">
                  <w:rPr>
                    <w:del w:id="8659" w:author="Craig Parker" w:date="2024-08-07T12:22:00Z"/>
                  </w:rPr>
                </w:rPrChange>
              </w:rPr>
            </w:pPr>
            <w:del w:id="8660" w:author="Craig Parker" w:date="2024-08-07T12:22:00Z">
              <w:r w:rsidRPr="002E4822" w:rsidDel="006E7398">
                <w:rPr>
                  <w:rFonts w:ascii="Nunito" w:eastAsia="Aptos Narrow" w:hAnsi="Nunito" w:cs="Aptos Narrow"/>
                  <w:color w:val="000000" w:themeColor="text1"/>
                  <w:sz w:val="20"/>
                </w:rPr>
                <w:delText>Portion of news coverage about specific area and time related to Covid-19</w:delText>
              </w:r>
            </w:del>
          </w:p>
        </w:tc>
        <w:tc>
          <w:tcPr>
            <w:tcW w:w="3097" w:type="dxa"/>
            <w:tcBorders>
              <w:top w:val="single" w:sz="4" w:space="0" w:color="44B3E1"/>
              <w:left w:val="nil"/>
              <w:bottom w:val="single" w:sz="4" w:space="0" w:color="44B3E1"/>
              <w:right w:val="nil"/>
            </w:tcBorders>
            <w:tcMar>
              <w:top w:w="15" w:type="dxa"/>
              <w:left w:w="15" w:type="dxa"/>
              <w:right w:w="15" w:type="dxa"/>
            </w:tcMar>
            <w:vAlign w:val="bottom"/>
          </w:tcPr>
          <w:p w14:paraId="7E4825DB" w14:textId="1D0BE3DC" w:rsidR="3E93EB8D" w:rsidRPr="002E4822" w:rsidDel="006E7398" w:rsidRDefault="3E93EB8D" w:rsidP="3E93EB8D">
            <w:pPr>
              <w:rPr>
                <w:del w:id="8661" w:author="Craig Parker" w:date="2024-08-07T12:22:00Z"/>
                <w:rFonts w:ascii="Nunito" w:hAnsi="Nunito"/>
                <w:color w:val="000000" w:themeColor="text1"/>
                <w:sz w:val="20"/>
                <w:rPrChange w:id="8662" w:author="Craig Parker" w:date="2024-08-07T12:23:00Z">
                  <w:rPr>
                    <w:del w:id="8663" w:author="Craig Parker" w:date="2024-08-07T12:22:00Z"/>
                  </w:rPr>
                </w:rPrChange>
              </w:rPr>
            </w:pPr>
            <w:del w:id="8664" w:author="Craig Parker" w:date="2024-08-07T12:22:00Z">
              <w:r w:rsidRPr="002E4822" w:rsidDel="006E7398">
                <w:rPr>
                  <w:rFonts w:ascii="Nunito" w:eastAsia="Aptos Narrow" w:hAnsi="Nunito" w:cs="Aptos Narrow"/>
                  <w:color w:val="000000" w:themeColor="text1"/>
                  <w:sz w:val="20"/>
                </w:rPr>
                <w:delText>Global events derived from worldwide news coverage.</w:delText>
              </w:r>
            </w:del>
          </w:p>
        </w:tc>
        <w:tc>
          <w:tcPr>
            <w:tcW w:w="3095" w:type="dxa"/>
            <w:tcBorders>
              <w:top w:val="single" w:sz="4" w:space="0" w:color="44B3E1"/>
              <w:left w:val="nil"/>
              <w:bottom w:val="single" w:sz="4" w:space="0" w:color="44B3E1"/>
              <w:right w:val="nil"/>
            </w:tcBorders>
            <w:tcMar>
              <w:top w:w="15" w:type="dxa"/>
              <w:left w:w="15" w:type="dxa"/>
              <w:right w:w="15" w:type="dxa"/>
            </w:tcMar>
            <w:vAlign w:val="bottom"/>
          </w:tcPr>
          <w:p w14:paraId="3382221A" w14:textId="17235BD7" w:rsidR="3E93EB8D" w:rsidRPr="002E4822" w:rsidDel="006E7398" w:rsidRDefault="3E93EB8D" w:rsidP="3E93EB8D">
            <w:pPr>
              <w:rPr>
                <w:del w:id="8665" w:author="Craig Parker" w:date="2024-08-07T12:22:00Z"/>
                <w:rFonts w:ascii="Nunito" w:hAnsi="Nunito"/>
                <w:color w:val="000000" w:themeColor="text1"/>
                <w:sz w:val="20"/>
                <w:rPrChange w:id="8666" w:author="Craig Parker" w:date="2024-08-07T12:23:00Z">
                  <w:rPr>
                    <w:del w:id="8667" w:author="Craig Parker" w:date="2024-08-07T12:22:00Z"/>
                  </w:rPr>
                </w:rPrChange>
              </w:rPr>
            </w:pPr>
            <w:del w:id="8668" w:author="Craig Parker" w:date="2024-08-07T12:22:00Z">
              <w:r w:rsidRPr="002E4822" w:rsidDel="006E7398">
                <w:rPr>
                  <w:rFonts w:ascii="Nunito" w:eastAsia="Aptos Narrow" w:hAnsi="Nunito" w:cs="Aptos Narrow"/>
                  <w:color w:val="000000" w:themeColor="text1"/>
                  <w:sz w:val="20"/>
                </w:rPr>
                <w:delText>Spatial: Global coverage, 0.008192 deg. res</w:delText>
              </w:r>
            </w:del>
          </w:p>
        </w:tc>
        <w:tc>
          <w:tcPr>
            <w:tcW w:w="3097" w:type="dxa"/>
            <w:tcBorders>
              <w:top w:val="single" w:sz="4" w:space="0" w:color="44B3E1"/>
              <w:left w:val="nil"/>
              <w:bottom w:val="single" w:sz="4" w:space="0" w:color="44B3E1"/>
              <w:right w:val="single" w:sz="4" w:space="0" w:color="44B3E1"/>
            </w:tcBorders>
            <w:tcMar>
              <w:top w:w="15" w:type="dxa"/>
              <w:left w:w="15" w:type="dxa"/>
              <w:right w:w="15" w:type="dxa"/>
            </w:tcMar>
            <w:vAlign w:val="bottom"/>
          </w:tcPr>
          <w:p w14:paraId="16214ABA" w14:textId="50A3C827" w:rsidR="3E93EB8D" w:rsidRPr="002E4822" w:rsidDel="006E7398" w:rsidRDefault="3E93EB8D" w:rsidP="3E93EB8D">
            <w:pPr>
              <w:rPr>
                <w:del w:id="8669" w:author="Craig Parker" w:date="2024-08-07T12:22:00Z"/>
                <w:rFonts w:ascii="Nunito" w:hAnsi="Nunito"/>
                <w:color w:val="000000" w:themeColor="text1"/>
                <w:sz w:val="20"/>
                <w:rPrChange w:id="8670" w:author="Craig Parker" w:date="2024-08-07T12:23:00Z">
                  <w:rPr>
                    <w:del w:id="8671" w:author="Craig Parker" w:date="2024-08-07T12:22:00Z"/>
                  </w:rPr>
                </w:rPrChange>
              </w:rPr>
            </w:pPr>
            <w:del w:id="8672" w:author="Craig Parker" w:date="2024-08-07T12:22:00Z">
              <w:r w:rsidRPr="002E4822" w:rsidDel="006E7398">
                <w:rPr>
                  <w:rFonts w:ascii="Nunito" w:eastAsia="Aptos Narrow" w:hAnsi="Nunito" w:cs="Aptos Narrow"/>
                  <w:color w:val="000000" w:themeColor="text1"/>
                  <w:sz w:val="20"/>
                </w:rPr>
                <w:delText>Example for production of spatial data layer for news events</w:delText>
              </w:r>
            </w:del>
          </w:p>
        </w:tc>
      </w:tr>
    </w:tbl>
    <w:p w14:paraId="7553C30E" w14:textId="77777777" w:rsidR="00E5173C" w:rsidRDefault="00E5173C">
      <w:pPr>
        <w:pStyle w:val="Heading1"/>
        <w:spacing w:line="360" w:lineRule="auto"/>
        <w:rPr>
          <w:ins w:id="8673" w:author="Matthew Chersich" w:date="2024-08-13T20:36:00Z"/>
          <w:rFonts w:ascii="Nunito" w:hAnsi="Nunito"/>
          <w:b/>
          <w:bCs/>
          <w:color w:val="000000" w:themeColor="text1"/>
          <w:sz w:val="20"/>
          <w:szCs w:val="20"/>
          <w:highlight w:val="yellow"/>
        </w:rPr>
        <w:sectPr w:rsidR="00E5173C" w:rsidSect="003C65B3">
          <w:footerReference w:type="default" r:id="rId22"/>
          <w:pgSz w:w="15840" w:h="12240" w:orient="landscape"/>
          <w:pgMar w:top="1440" w:right="1440" w:bottom="1440" w:left="1440" w:header="708" w:footer="708" w:gutter="0"/>
          <w:pgNumType w:start="1"/>
          <w:cols w:space="720"/>
          <w:docGrid w:linePitch="245"/>
        </w:sectPr>
      </w:pPr>
    </w:p>
    <w:p w14:paraId="6FAD9360" w14:textId="75C9A04A" w:rsidR="3DE9DB2F" w:rsidDel="00E278EA" w:rsidRDefault="3DE9DB2F" w:rsidP="3DE9DB2F">
      <w:pPr>
        <w:pStyle w:val="Heading1"/>
        <w:spacing w:line="360" w:lineRule="auto"/>
        <w:rPr>
          <w:del w:id="8674" w:author="Matthew Chersich" w:date="2024-08-13T20:18:00Z"/>
          <w:rFonts w:ascii="Nunito" w:hAnsi="Nunito"/>
          <w:b/>
          <w:bCs/>
          <w:color w:val="000000" w:themeColor="text1"/>
          <w:sz w:val="20"/>
          <w:szCs w:val="20"/>
          <w:highlight w:val="yellow"/>
          <w:rPrChange w:id="8675" w:author="">
            <w:rPr>
              <w:del w:id="8676" w:author="Matthew Chersich" w:date="2024-08-13T20:18:00Z"/>
            </w:rPr>
          </w:rPrChange>
        </w:rPr>
      </w:pPr>
      <w:del w:id="8677" w:author="Matthew Chersich" w:date="2024-08-13T20:18:00Z">
        <w:r w:rsidRPr="3DE9DB2F" w:rsidDel="00E278EA">
          <w:rPr>
            <w:rFonts w:ascii="Nunito" w:hAnsi="Nunito"/>
            <w:b/>
            <w:bCs/>
            <w:color w:val="000000" w:themeColor="text1"/>
            <w:sz w:val="20"/>
            <w:szCs w:val="20"/>
            <w:highlight w:val="yellow"/>
          </w:rPr>
          <w:lastRenderedPageBreak/>
          <w:delText>Portrait from here onwards</w:delText>
        </w:r>
      </w:del>
    </w:p>
    <w:p w14:paraId="000002C2" w14:textId="7AD7D561" w:rsidR="007813F4" w:rsidRPr="00594D30" w:rsidRDefault="52A8C99F">
      <w:pPr>
        <w:pStyle w:val="Heading1"/>
        <w:spacing w:line="360" w:lineRule="auto"/>
        <w:rPr>
          <w:rFonts w:ascii="Nunito" w:hAnsi="Nunito"/>
          <w:b/>
          <w:bCs/>
          <w:color w:val="000000" w:themeColor="text1"/>
          <w:sz w:val="20"/>
          <w:szCs w:val="20"/>
          <w:rPrChange w:id="8678" w:author="Craig Parker" w:date="2024-08-07T12:23:00Z">
            <w:rPr/>
          </w:rPrChange>
        </w:rPr>
      </w:pPr>
      <w:bookmarkStart w:id="8679" w:name="_Toc172635240"/>
      <w:bookmarkStart w:id="8680" w:name="_Toc173777830"/>
      <w:bookmarkStart w:id="8681" w:name="_Toc174562965"/>
      <w:ins w:id="8682" w:author="Craig Parker" w:date="2024-07-09T11:55:00Z">
        <w:r w:rsidRPr="00594D30">
          <w:rPr>
            <w:rFonts w:ascii="Nunito" w:hAnsi="Nunito"/>
            <w:b/>
            <w:bCs/>
            <w:color w:val="000000" w:themeColor="text1"/>
            <w:sz w:val="20"/>
            <w:szCs w:val="20"/>
            <w:rPrChange w:id="8683" w:author="Craig Parker" w:date="2024-08-07T12:23:00Z">
              <w:rPr/>
            </w:rPrChange>
          </w:rPr>
          <w:t>Annex</w:t>
        </w:r>
      </w:ins>
      <w:del w:id="8684" w:author="Matthew Chersich" w:date="2024-08-04T20:11:00Z">
        <w:r w:rsidR="6E1C0E23" w:rsidRPr="00594D30" w:rsidDel="52A8C99F">
          <w:rPr>
            <w:rFonts w:ascii="Nunito" w:hAnsi="Nunito"/>
            <w:b/>
            <w:bCs/>
            <w:color w:val="000000" w:themeColor="text1"/>
            <w:sz w:val="20"/>
            <w:szCs w:val="20"/>
            <w:rPrChange w:id="8685" w:author="Craig Parker" w:date="2024-08-07T12:23:00Z">
              <w:rPr/>
            </w:rPrChange>
          </w:rPr>
          <w:delText>e</w:delText>
        </w:r>
      </w:del>
      <w:ins w:id="8686" w:author="Craig Parker" w:date="2024-07-09T11:55:00Z">
        <w:r w:rsidRPr="00594D30">
          <w:rPr>
            <w:rFonts w:ascii="Nunito" w:hAnsi="Nunito"/>
            <w:b/>
            <w:bCs/>
            <w:color w:val="000000" w:themeColor="text1"/>
            <w:sz w:val="20"/>
            <w:szCs w:val="20"/>
            <w:rPrChange w:id="8687" w:author="Craig Parker" w:date="2024-08-07T12:23:00Z">
              <w:rPr/>
            </w:rPrChange>
          </w:rPr>
          <w:t xml:space="preserve"> </w:t>
        </w:r>
      </w:ins>
      <w:r w:rsidRPr="00594D30">
        <w:rPr>
          <w:rFonts w:ascii="Nunito" w:hAnsi="Nunito"/>
          <w:b/>
          <w:bCs/>
          <w:color w:val="000000" w:themeColor="text1"/>
          <w:sz w:val="20"/>
          <w:szCs w:val="20"/>
          <w:rPrChange w:id="8688" w:author="Craig Parker" w:date="2024-08-07T12:23:00Z">
            <w:rPr/>
          </w:rPrChange>
        </w:rPr>
        <w:t>2</w:t>
      </w:r>
      <w:del w:id="8689" w:author="Matthew Chersich" w:date="2024-08-04T20:12:00Z">
        <w:r w:rsidR="6E1C0E23" w:rsidRPr="00594D30" w:rsidDel="52A8C99F">
          <w:rPr>
            <w:rFonts w:ascii="Nunito" w:hAnsi="Nunito"/>
            <w:b/>
            <w:bCs/>
            <w:color w:val="000000" w:themeColor="text1"/>
            <w:sz w:val="20"/>
            <w:szCs w:val="20"/>
            <w:rPrChange w:id="8690" w:author="Craig Parker" w:date="2024-08-07T12:23:00Z">
              <w:rPr/>
            </w:rPrChange>
          </w:rPr>
          <w:delText xml:space="preserve"> </w:delText>
        </w:r>
      </w:del>
      <w:r w:rsidRPr="00594D30">
        <w:rPr>
          <w:rFonts w:ascii="Nunito" w:hAnsi="Nunito"/>
          <w:b/>
          <w:bCs/>
          <w:color w:val="000000" w:themeColor="text1"/>
          <w:sz w:val="20"/>
          <w:szCs w:val="20"/>
          <w:rPrChange w:id="8691" w:author="Craig Parker" w:date="2024-08-07T12:23:00Z">
            <w:rPr/>
          </w:rPrChange>
        </w:rPr>
        <w:t>: Personal information processing agreement</w:t>
      </w:r>
      <w:bookmarkEnd w:id="8679"/>
      <w:bookmarkEnd w:id="8680"/>
      <w:bookmarkEnd w:id="8681"/>
    </w:p>
    <w:p w14:paraId="7E118031" w14:textId="77777777" w:rsidR="00E278EA" w:rsidRPr="000059DF" w:rsidRDefault="00E278EA" w:rsidP="00E278EA">
      <w:pPr>
        <w:spacing w:line="360" w:lineRule="auto"/>
        <w:rPr>
          <w:ins w:id="8692" w:author="Matthew Chersich" w:date="2024-08-13T20:18:00Z"/>
          <w:rFonts w:ascii="Nunito" w:hAnsi="Nunito"/>
          <w:color w:val="000000" w:themeColor="text1"/>
          <w:sz w:val="20"/>
        </w:rPr>
      </w:pPr>
      <w:ins w:id="8693" w:author="Matthew Chersich" w:date="2024-08-13T20:18:00Z">
        <w:r w:rsidRPr="000059DF">
          <w:rPr>
            <w:rFonts w:ascii="Nunito" w:hAnsi="Nunito"/>
            <w:color w:val="000000" w:themeColor="text1"/>
            <w:sz w:val="20"/>
          </w:rPr>
          <w:t xml:space="preserve">The following agreement will be signed by each person (Operator under POPIA definitions) involved in processing personal information used by the </w:t>
        </w:r>
        <w:r>
          <w:rPr>
            <w:rFonts w:ascii="Nunito" w:hAnsi="Nunito"/>
            <w:color w:val="000000" w:themeColor="text1"/>
            <w:sz w:val="20"/>
          </w:rPr>
          <w:t xml:space="preserve">HEAT Center </w:t>
        </w:r>
        <w:r w:rsidRPr="000059DF">
          <w:rPr>
            <w:rFonts w:ascii="Nunito" w:hAnsi="Nunito"/>
            <w:color w:val="000000" w:themeColor="text1"/>
            <w:sz w:val="20"/>
          </w:rPr>
          <w:t>project.</w:t>
        </w:r>
        <w:r>
          <w:rPr>
            <w:rFonts w:ascii="Nunito" w:hAnsi="Nunito"/>
            <w:color w:val="000000" w:themeColor="text1"/>
            <w:sz w:val="20"/>
          </w:rPr>
          <w:t xml:space="preserve"> This includes the </w:t>
        </w:r>
        <w:r w:rsidRPr="00243BE4">
          <w:rPr>
            <w:rFonts w:ascii="Nunito" w:hAnsi="Nunito"/>
            <w:color w:val="000000" w:themeColor="text1"/>
            <w:sz w:val="20"/>
            <w:highlight w:val="yellow"/>
          </w:rPr>
          <w:t>Core</w:t>
        </w:r>
      </w:ins>
    </w:p>
    <w:p w14:paraId="006FC906" w14:textId="77777777" w:rsidR="00E278EA" w:rsidRPr="000059DF" w:rsidRDefault="00E278EA" w:rsidP="00E278EA">
      <w:pPr>
        <w:spacing w:line="360" w:lineRule="auto"/>
        <w:rPr>
          <w:ins w:id="8694" w:author="Matthew Chersich" w:date="2024-08-13T20:18:00Z"/>
          <w:rFonts w:ascii="Nunito" w:hAnsi="Nunito"/>
          <w:color w:val="000000" w:themeColor="text1"/>
          <w:sz w:val="20"/>
        </w:rPr>
      </w:pPr>
    </w:p>
    <w:p w14:paraId="5B7F89F9" w14:textId="77777777" w:rsidR="00E278EA" w:rsidRPr="000059DF" w:rsidRDefault="00E278EA" w:rsidP="00E278EA">
      <w:pPr>
        <w:spacing w:line="360" w:lineRule="auto"/>
        <w:rPr>
          <w:ins w:id="8695" w:author="Matthew Chersich" w:date="2024-08-13T20:18:00Z"/>
          <w:rFonts w:ascii="Nunito" w:hAnsi="Nunito"/>
          <w:color w:val="000000" w:themeColor="text1"/>
          <w:sz w:val="20"/>
        </w:rPr>
      </w:pPr>
      <w:ins w:id="8696" w:author="Matthew Chersich" w:date="2024-08-13T20:18:00Z">
        <w:r w:rsidRPr="000059DF">
          <w:rPr>
            <w:rFonts w:ascii="Nunito" w:hAnsi="Nunito"/>
            <w:color w:val="000000" w:themeColor="text1"/>
            <w:sz w:val="20"/>
          </w:rPr>
          <w:t xml:space="preserve">[Full name] hereby </w:t>
        </w:r>
        <w:proofErr w:type="gramStart"/>
        <w:r w:rsidRPr="000059DF">
          <w:rPr>
            <w:rFonts w:ascii="Nunito" w:hAnsi="Nunito"/>
            <w:color w:val="000000" w:themeColor="text1"/>
            <w:sz w:val="20"/>
          </w:rPr>
          <w:t>agrees</w:t>
        </w:r>
        <w:proofErr w:type="gramEnd"/>
        <w:r w:rsidRPr="000059DF">
          <w:rPr>
            <w:rFonts w:ascii="Nunito" w:hAnsi="Nunito"/>
            <w:color w:val="000000" w:themeColor="text1"/>
            <w:sz w:val="20"/>
          </w:rPr>
          <w:t xml:space="preserve"> to comply with the requirements of the POPIA Act of South Africa as regards the processing of personal information.  These requirements include:</w:t>
        </w:r>
      </w:ins>
    </w:p>
    <w:p w14:paraId="46DD0866" w14:textId="77777777" w:rsidR="00E278EA" w:rsidRPr="000059DF" w:rsidRDefault="00E278EA" w:rsidP="00E278EA">
      <w:pPr>
        <w:spacing w:line="360" w:lineRule="auto"/>
        <w:rPr>
          <w:ins w:id="8697" w:author="Matthew Chersich" w:date="2024-08-13T20:18:00Z"/>
          <w:rFonts w:ascii="Nunito" w:hAnsi="Nunito"/>
          <w:color w:val="000000" w:themeColor="text1"/>
          <w:sz w:val="20"/>
        </w:rPr>
      </w:pPr>
    </w:p>
    <w:p w14:paraId="2898086C" w14:textId="77777777" w:rsidR="00E278EA" w:rsidRPr="000059DF" w:rsidRDefault="00E278EA" w:rsidP="00E278EA">
      <w:pPr>
        <w:numPr>
          <w:ilvl w:val="0"/>
          <w:numId w:val="21"/>
        </w:numPr>
        <w:spacing w:line="360" w:lineRule="auto"/>
        <w:rPr>
          <w:ins w:id="8698" w:author="Matthew Chersich" w:date="2024-08-13T20:18:00Z"/>
          <w:rFonts w:ascii="Nunito" w:hAnsi="Nunito"/>
          <w:color w:val="000000" w:themeColor="text1"/>
          <w:sz w:val="20"/>
        </w:rPr>
      </w:pPr>
      <w:ins w:id="8699" w:author="Matthew Chersich" w:date="2024-08-13T20:18:00Z">
        <w:r w:rsidRPr="000059DF">
          <w:rPr>
            <w:rFonts w:ascii="Nunito" w:hAnsi="Nunito"/>
            <w:color w:val="000000" w:themeColor="text1"/>
            <w:sz w:val="20"/>
          </w:rPr>
          <w:t xml:space="preserve">Only processing personal information for the purposes described in the HE²AT </w:t>
        </w:r>
        <w:r>
          <w:rPr>
            <w:rFonts w:ascii="Nunito" w:hAnsi="Nunito"/>
            <w:color w:val="000000" w:themeColor="text1"/>
            <w:sz w:val="20"/>
          </w:rPr>
          <w:t>C</w:t>
        </w:r>
        <w:r w:rsidRPr="000059DF">
          <w:rPr>
            <w:rFonts w:ascii="Nunito" w:hAnsi="Nunito"/>
            <w:color w:val="000000" w:themeColor="text1"/>
            <w:sz w:val="20"/>
          </w:rPr>
          <w:t xml:space="preserve">enter research </w:t>
        </w:r>
        <w:proofErr w:type="gramStart"/>
        <w:r w:rsidRPr="000059DF">
          <w:rPr>
            <w:rFonts w:ascii="Nunito" w:hAnsi="Nunito"/>
            <w:color w:val="000000" w:themeColor="text1"/>
            <w:sz w:val="20"/>
          </w:rPr>
          <w:t>protocols</w:t>
        </w:r>
        <w:r>
          <w:rPr>
            <w:rFonts w:ascii="Nunito" w:hAnsi="Nunito"/>
            <w:color w:val="000000" w:themeColor="text1"/>
            <w:sz w:val="20"/>
          </w:rPr>
          <w:t>;</w:t>
        </w:r>
        <w:proofErr w:type="gramEnd"/>
      </w:ins>
    </w:p>
    <w:p w14:paraId="6B87E921" w14:textId="77777777" w:rsidR="00E278EA" w:rsidRPr="000059DF" w:rsidRDefault="00E278EA" w:rsidP="00E278EA">
      <w:pPr>
        <w:numPr>
          <w:ilvl w:val="0"/>
          <w:numId w:val="21"/>
        </w:numPr>
        <w:spacing w:line="360" w:lineRule="auto"/>
        <w:rPr>
          <w:ins w:id="8700" w:author="Matthew Chersich" w:date="2024-08-13T20:18:00Z"/>
          <w:rFonts w:ascii="Nunito" w:hAnsi="Nunito"/>
          <w:color w:val="000000" w:themeColor="text1"/>
          <w:sz w:val="20"/>
        </w:rPr>
      </w:pPr>
      <w:ins w:id="8701" w:author="Matthew Chersich" w:date="2024-08-13T20:18:00Z">
        <w:r w:rsidRPr="000059DF">
          <w:rPr>
            <w:rFonts w:ascii="Nunito" w:hAnsi="Nunito"/>
            <w:color w:val="000000" w:themeColor="text1"/>
            <w:sz w:val="20"/>
          </w:rPr>
          <w:t xml:space="preserve">Only processing personal information that is required for these </w:t>
        </w:r>
        <w:proofErr w:type="gramStart"/>
        <w:r w:rsidRPr="000059DF">
          <w:rPr>
            <w:rFonts w:ascii="Nunito" w:hAnsi="Nunito"/>
            <w:color w:val="000000" w:themeColor="text1"/>
            <w:sz w:val="20"/>
          </w:rPr>
          <w:t>purposes</w:t>
        </w:r>
        <w:r>
          <w:rPr>
            <w:rFonts w:ascii="Nunito" w:hAnsi="Nunito"/>
            <w:color w:val="000000" w:themeColor="text1"/>
            <w:sz w:val="20"/>
          </w:rPr>
          <w:t>;</w:t>
        </w:r>
        <w:proofErr w:type="gramEnd"/>
      </w:ins>
    </w:p>
    <w:p w14:paraId="58078548" w14:textId="77777777" w:rsidR="00E278EA" w:rsidRPr="000059DF" w:rsidRDefault="00E278EA" w:rsidP="00E278EA">
      <w:pPr>
        <w:numPr>
          <w:ilvl w:val="0"/>
          <w:numId w:val="21"/>
        </w:numPr>
        <w:spacing w:line="360" w:lineRule="auto"/>
        <w:rPr>
          <w:ins w:id="8702" w:author="Matthew Chersich" w:date="2024-08-13T20:18:00Z"/>
          <w:rFonts w:ascii="Nunito" w:hAnsi="Nunito"/>
          <w:color w:val="000000" w:themeColor="text1"/>
          <w:sz w:val="20"/>
        </w:rPr>
      </w:pPr>
      <w:ins w:id="8703" w:author="Matthew Chersich" w:date="2024-08-13T20:18:00Z">
        <w:r w:rsidRPr="000059DF">
          <w:rPr>
            <w:rFonts w:ascii="Nunito" w:hAnsi="Nunito"/>
            <w:color w:val="000000" w:themeColor="text1"/>
            <w:sz w:val="20"/>
          </w:rPr>
          <w:t xml:space="preserve">Not enabling or allowing access to personal information to anyone who does not have authorization for such </w:t>
        </w:r>
        <w:proofErr w:type="gramStart"/>
        <w:r w:rsidRPr="000059DF">
          <w:rPr>
            <w:rFonts w:ascii="Nunito" w:hAnsi="Nunito"/>
            <w:color w:val="000000" w:themeColor="text1"/>
            <w:sz w:val="20"/>
          </w:rPr>
          <w:t>access</w:t>
        </w:r>
        <w:r>
          <w:rPr>
            <w:rFonts w:ascii="Nunito" w:hAnsi="Nunito"/>
            <w:color w:val="000000" w:themeColor="text1"/>
            <w:sz w:val="20"/>
          </w:rPr>
          <w:t>;</w:t>
        </w:r>
        <w:proofErr w:type="gramEnd"/>
      </w:ins>
    </w:p>
    <w:p w14:paraId="33910362" w14:textId="77777777" w:rsidR="00E278EA" w:rsidRPr="000059DF" w:rsidRDefault="00E278EA" w:rsidP="00E278EA">
      <w:pPr>
        <w:numPr>
          <w:ilvl w:val="0"/>
          <w:numId w:val="21"/>
        </w:numPr>
        <w:spacing w:line="360" w:lineRule="auto"/>
        <w:rPr>
          <w:ins w:id="8704" w:author="Matthew Chersich" w:date="2024-08-13T20:18:00Z"/>
          <w:rFonts w:ascii="Nunito" w:hAnsi="Nunito"/>
          <w:color w:val="000000" w:themeColor="text1"/>
          <w:sz w:val="20"/>
        </w:rPr>
      </w:pPr>
      <w:ins w:id="8705" w:author="Matthew Chersich" w:date="2024-08-13T20:18:00Z">
        <w:r w:rsidRPr="000059DF">
          <w:rPr>
            <w:rFonts w:ascii="Nunito" w:hAnsi="Nunito"/>
            <w:color w:val="000000" w:themeColor="text1"/>
            <w:sz w:val="20"/>
          </w:rPr>
          <w:t>Notifying the HE²AT, Steering Committee as the responsible party, if there is any reason to believe that personal information has been accessed or made available to an unauthori</w:t>
        </w:r>
        <w:r>
          <w:rPr>
            <w:rFonts w:ascii="Nunito" w:hAnsi="Nunito"/>
            <w:color w:val="000000" w:themeColor="text1"/>
            <w:sz w:val="20"/>
          </w:rPr>
          <w:t>z</w:t>
        </w:r>
        <w:r w:rsidRPr="000059DF">
          <w:rPr>
            <w:rFonts w:ascii="Nunito" w:hAnsi="Nunito"/>
            <w:color w:val="000000" w:themeColor="text1"/>
            <w:sz w:val="20"/>
          </w:rPr>
          <w:t>ed person</w:t>
        </w:r>
        <w:r>
          <w:rPr>
            <w:rFonts w:ascii="Nunito" w:hAnsi="Nunito"/>
            <w:color w:val="000000" w:themeColor="text1"/>
            <w:sz w:val="20"/>
          </w:rPr>
          <w:t>.</w:t>
        </w:r>
      </w:ins>
    </w:p>
    <w:p w14:paraId="5D3B937A" w14:textId="77777777" w:rsidR="00E278EA" w:rsidRDefault="00E278EA" w:rsidP="00E278EA">
      <w:pPr>
        <w:spacing w:line="360" w:lineRule="auto"/>
        <w:rPr>
          <w:ins w:id="8706" w:author="Matthew Chersich" w:date="2024-08-13T20:18:00Z"/>
          <w:rFonts w:ascii="Nunito" w:hAnsi="Nunito"/>
          <w:color w:val="000000" w:themeColor="text1"/>
          <w:sz w:val="20"/>
        </w:rPr>
      </w:pPr>
    </w:p>
    <w:p w14:paraId="51959718" w14:textId="77777777" w:rsidR="00E278EA" w:rsidRPr="000059DF" w:rsidRDefault="00E278EA" w:rsidP="00E278EA">
      <w:pPr>
        <w:spacing w:line="360" w:lineRule="auto"/>
        <w:rPr>
          <w:ins w:id="8707" w:author="Matthew Chersich" w:date="2024-08-13T20:18:00Z"/>
          <w:rFonts w:ascii="Nunito" w:hAnsi="Nunito"/>
          <w:color w:val="000000" w:themeColor="text1"/>
          <w:sz w:val="20"/>
        </w:rPr>
      </w:pPr>
      <w:ins w:id="8708" w:author="Matthew Chersich" w:date="2024-08-13T20:18:00Z">
        <w:r>
          <w:rPr>
            <w:rFonts w:ascii="Nunito" w:hAnsi="Nunito"/>
            <w:color w:val="000000" w:themeColor="text1"/>
            <w:sz w:val="20"/>
          </w:rPr>
          <w:t xml:space="preserve">I further note that I have received appropriate training on my </w:t>
        </w:r>
        <w:proofErr w:type="gramStart"/>
        <w:r>
          <w:rPr>
            <w:rFonts w:ascii="Nunito" w:hAnsi="Nunito"/>
            <w:color w:val="000000" w:themeColor="text1"/>
            <w:sz w:val="20"/>
          </w:rPr>
          <w:t>responsibilities</w:t>
        </w:r>
        <w:proofErr w:type="gramEnd"/>
        <w:r>
          <w:rPr>
            <w:rFonts w:ascii="Nunito" w:hAnsi="Nunito"/>
            <w:color w:val="000000" w:themeColor="text1"/>
            <w:sz w:val="20"/>
          </w:rPr>
          <w:t xml:space="preserve"> and I am subject to professional obligations of confidentiality. </w:t>
        </w:r>
      </w:ins>
    </w:p>
    <w:p w14:paraId="72D26382" w14:textId="77777777" w:rsidR="00E278EA" w:rsidRPr="000059DF" w:rsidRDefault="00E278EA" w:rsidP="00E278EA">
      <w:pPr>
        <w:spacing w:line="360" w:lineRule="auto"/>
        <w:rPr>
          <w:ins w:id="8709" w:author="Matthew Chersich" w:date="2024-08-13T20:18:00Z"/>
          <w:rFonts w:ascii="Nunito" w:hAnsi="Nunito"/>
          <w:color w:val="000000" w:themeColor="text1"/>
          <w:sz w:val="20"/>
        </w:rPr>
      </w:pPr>
    </w:p>
    <w:p w14:paraId="0C4072BB" w14:textId="77777777" w:rsidR="00E278EA" w:rsidRPr="000059DF" w:rsidRDefault="00E278EA" w:rsidP="00E278EA">
      <w:pPr>
        <w:spacing w:line="360" w:lineRule="auto"/>
        <w:rPr>
          <w:ins w:id="8710" w:author="Matthew Chersich" w:date="2024-08-13T20:18:00Z"/>
          <w:rFonts w:ascii="Nunito" w:hAnsi="Nunito"/>
          <w:color w:val="000000" w:themeColor="text1"/>
          <w:sz w:val="20"/>
        </w:rPr>
      </w:pPr>
    </w:p>
    <w:p w14:paraId="1F7E3731" w14:textId="77777777" w:rsidR="00E278EA" w:rsidRPr="000059DF" w:rsidRDefault="00E278EA" w:rsidP="00E278EA">
      <w:pPr>
        <w:spacing w:line="360" w:lineRule="auto"/>
        <w:rPr>
          <w:ins w:id="8711" w:author="Matthew Chersich" w:date="2024-08-13T20:18:00Z"/>
          <w:rFonts w:ascii="Nunito" w:hAnsi="Nunito"/>
          <w:color w:val="000000" w:themeColor="text1"/>
          <w:sz w:val="20"/>
        </w:rPr>
      </w:pPr>
    </w:p>
    <w:p w14:paraId="000002C3" w14:textId="0004109D" w:rsidR="007813F4" w:rsidRPr="002E4822" w:rsidDel="00E278EA" w:rsidRDefault="00E278EA" w:rsidP="00CA5950">
      <w:pPr>
        <w:spacing w:line="360" w:lineRule="auto"/>
        <w:rPr>
          <w:del w:id="8712" w:author="Matthew Chersich" w:date="2024-08-13T20:18:00Z"/>
          <w:rFonts w:ascii="Nunito" w:hAnsi="Nunito"/>
          <w:color w:val="000000" w:themeColor="text1"/>
          <w:sz w:val="20"/>
          <w:rPrChange w:id="8713" w:author="Craig Parker" w:date="2024-08-07T12:23:00Z">
            <w:rPr>
              <w:del w:id="8714" w:author="Matthew Chersich" w:date="2024-08-13T20:18:00Z"/>
            </w:rPr>
          </w:rPrChange>
        </w:rPr>
      </w:pPr>
      <w:ins w:id="8715" w:author="Matthew Chersich" w:date="2024-08-13T20:18:00Z">
        <w:r w:rsidRPr="000059DF">
          <w:rPr>
            <w:rFonts w:ascii="Nunito" w:hAnsi="Nunito"/>
            <w:color w:val="000000" w:themeColor="text1"/>
            <w:sz w:val="20"/>
          </w:rPr>
          <w:t>Signed ________________________________ at _________________ on this ___ day of __ in the year _______</w:t>
        </w:r>
      </w:ins>
      <w:del w:id="8716" w:author="Matthew Chersich" w:date="2024-08-13T20:18:00Z">
        <w:r w:rsidR="009511AE" w:rsidRPr="002E4822" w:rsidDel="00E278EA">
          <w:rPr>
            <w:rFonts w:ascii="Nunito" w:hAnsi="Nunito"/>
            <w:color w:val="000000" w:themeColor="text1"/>
            <w:sz w:val="20"/>
            <w:rPrChange w:id="8717" w:author="Craig Parker" w:date="2024-08-07T12:23:00Z">
              <w:rPr/>
            </w:rPrChange>
          </w:rPr>
          <w:delText>The following agreement will be signed by each person (Operator under POPIA definitions) involved in processing personal information used by the project.</w:delText>
        </w:r>
      </w:del>
    </w:p>
    <w:p w14:paraId="000002C4" w14:textId="5096C46B" w:rsidR="007813F4" w:rsidRPr="002E4822" w:rsidDel="00E278EA" w:rsidRDefault="007813F4">
      <w:pPr>
        <w:spacing w:line="360" w:lineRule="auto"/>
        <w:rPr>
          <w:del w:id="8718" w:author="Matthew Chersich" w:date="2024-08-13T20:18:00Z"/>
          <w:rFonts w:ascii="Nunito" w:hAnsi="Nunito"/>
          <w:color w:val="000000" w:themeColor="text1"/>
          <w:sz w:val="20"/>
          <w:rPrChange w:id="8719" w:author="Craig Parker" w:date="2024-08-07T12:23:00Z">
            <w:rPr>
              <w:del w:id="8720" w:author="Matthew Chersich" w:date="2024-08-13T20:18:00Z"/>
            </w:rPr>
          </w:rPrChange>
        </w:rPr>
      </w:pPr>
    </w:p>
    <w:p w14:paraId="000002C5" w14:textId="4B86A959" w:rsidR="007813F4" w:rsidRPr="002E4822" w:rsidDel="00E278EA" w:rsidRDefault="009511AE">
      <w:pPr>
        <w:spacing w:line="360" w:lineRule="auto"/>
        <w:rPr>
          <w:del w:id="8721" w:author="Matthew Chersich" w:date="2024-08-13T20:18:00Z"/>
          <w:rFonts w:ascii="Nunito" w:hAnsi="Nunito"/>
          <w:color w:val="000000" w:themeColor="text1"/>
          <w:sz w:val="20"/>
          <w:rPrChange w:id="8722" w:author="Craig Parker" w:date="2024-08-07T12:23:00Z">
            <w:rPr>
              <w:del w:id="8723" w:author="Matthew Chersich" w:date="2024-08-13T20:18:00Z"/>
            </w:rPr>
          </w:rPrChange>
        </w:rPr>
      </w:pPr>
      <w:del w:id="8724" w:author="Matthew Chersich" w:date="2024-08-13T20:18:00Z">
        <w:r w:rsidRPr="002E4822" w:rsidDel="00E278EA">
          <w:rPr>
            <w:rFonts w:ascii="Nunito" w:hAnsi="Nunito"/>
            <w:color w:val="000000" w:themeColor="text1"/>
            <w:sz w:val="20"/>
            <w:rPrChange w:id="8725" w:author="Craig Parker" w:date="2024-08-07T12:23:00Z">
              <w:rPr/>
            </w:rPrChange>
          </w:rPr>
          <w:lastRenderedPageBreak/>
          <w:delText xml:space="preserve">[Full name] hereby agree to comply with the requirements of the POPIA Act of South Africa as regards </w:delText>
        </w:r>
      </w:del>
      <w:ins w:id="8726" w:author="Craig Parker" w:date="2024-07-08T12:02:00Z">
        <w:del w:id="8727" w:author="Matthew Chersich" w:date="2024-08-13T20:18:00Z">
          <w:r w:rsidR="003C65B3" w:rsidRPr="002E4822" w:rsidDel="00E278EA">
            <w:rPr>
              <w:rFonts w:ascii="Nunito" w:hAnsi="Nunito"/>
              <w:color w:val="000000" w:themeColor="text1"/>
              <w:sz w:val="20"/>
              <w:rPrChange w:id="8728" w:author="Craig Parker" w:date="2024-08-07T12:23:00Z">
                <w:rPr/>
              </w:rPrChange>
            </w:rPr>
            <w:delText xml:space="preserve">agrees to comply with the requirements of the POPIA Act of South Africa as regards the </w:delText>
          </w:r>
        </w:del>
      </w:ins>
      <w:del w:id="8729" w:author="Matthew Chersich" w:date="2024-08-13T20:18:00Z">
        <w:r w:rsidRPr="002E4822" w:rsidDel="00E278EA">
          <w:rPr>
            <w:rFonts w:ascii="Nunito" w:hAnsi="Nunito"/>
            <w:color w:val="000000" w:themeColor="text1"/>
            <w:sz w:val="20"/>
            <w:rPrChange w:id="8730" w:author="Craig Parker" w:date="2024-08-07T12:23:00Z">
              <w:rPr/>
            </w:rPrChange>
          </w:rPr>
          <w:delText>processing of personal information.  These requirements include:</w:delText>
        </w:r>
      </w:del>
    </w:p>
    <w:p w14:paraId="000002C6" w14:textId="081B8F55" w:rsidR="007813F4" w:rsidRPr="002E4822" w:rsidDel="00E278EA" w:rsidRDefault="007813F4">
      <w:pPr>
        <w:spacing w:line="360" w:lineRule="auto"/>
        <w:rPr>
          <w:del w:id="8731" w:author="Matthew Chersich" w:date="2024-08-13T20:18:00Z"/>
          <w:rFonts w:ascii="Nunito" w:hAnsi="Nunito"/>
          <w:color w:val="000000" w:themeColor="text1"/>
          <w:sz w:val="20"/>
          <w:rPrChange w:id="8732" w:author="Craig Parker" w:date="2024-08-07T12:23:00Z">
            <w:rPr>
              <w:del w:id="8733" w:author="Matthew Chersich" w:date="2024-08-13T20:18:00Z"/>
            </w:rPr>
          </w:rPrChange>
        </w:rPr>
      </w:pPr>
    </w:p>
    <w:p w14:paraId="000002C7" w14:textId="2130FC0A" w:rsidR="007813F4" w:rsidRPr="002E4822" w:rsidDel="00E278EA" w:rsidRDefault="54FBA741">
      <w:pPr>
        <w:numPr>
          <w:ilvl w:val="0"/>
          <w:numId w:val="21"/>
        </w:numPr>
        <w:spacing w:line="360" w:lineRule="auto"/>
        <w:rPr>
          <w:del w:id="8734" w:author="Matthew Chersich" w:date="2024-08-13T20:18:00Z"/>
          <w:rFonts w:ascii="Nunito" w:hAnsi="Nunito"/>
          <w:color w:val="000000" w:themeColor="text1"/>
          <w:sz w:val="20"/>
          <w:rPrChange w:id="8735" w:author="Craig Parker" w:date="2024-08-07T12:23:00Z">
            <w:rPr>
              <w:del w:id="8736" w:author="Matthew Chersich" w:date="2024-08-13T20:18:00Z"/>
            </w:rPr>
          </w:rPrChange>
        </w:rPr>
      </w:pPr>
      <w:del w:id="8737" w:author="Matthew Chersich" w:date="2024-08-13T20:18:00Z">
        <w:r w:rsidRPr="002E4822" w:rsidDel="00E278EA">
          <w:rPr>
            <w:rFonts w:ascii="Nunito" w:hAnsi="Nunito"/>
            <w:color w:val="000000" w:themeColor="text1"/>
            <w:sz w:val="20"/>
            <w:rPrChange w:id="8738" w:author="Craig Parker" w:date="2024-08-07T12:23:00Z">
              <w:rPr/>
            </w:rPrChange>
          </w:rPr>
          <w:delText xml:space="preserve">Only processing personal information for the purposes described in the </w:delText>
        </w:r>
        <w:r w:rsidR="009511AE" w:rsidRPr="002E4822" w:rsidDel="00E278EA">
          <w:rPr>
            <w:rFonts w:ascii="Nunito" w:hAnsi="Nunito"/>
            <w:color w:val="000000" w:themeColor="text1"/>
            <w:sz w:val="20"/>
            <w:rPrChange w:id="8739" w:author="Craig Parker" w:date="2024-08-07T12:23:00Z">
              <w:rPr/>
            </w:rPrChange>
          </w:rPr>
          <w:delText>HE2AT</w:delText>
        </w:r>
      </w:del>
      <w:ins w:id="8740" w:author="Craig Parker" w:date="2024-07-08T09:29:00Z">
        <w:del w:id="8741" w:author="Matthew Chersich" w:date="2024-08-13T20:18:00Z">
          <w:r w:rsidRPr="002E4822" w:rsidDel="00E278EA">
            <w:rPr>
              <w:rFonts w:ascii="Nunito" w:hAnsi="Nunito"/>
              <w:color w:val="000000" w:themeColor="text1"/>
              <w:sz w:val="20"/>
              <w:rPrChange w:id="8742" w:author="Craig Parker" w:date="2024-08-07T12:23:00Z">
                <w:rPr/>
              </w:rPrChange>
            </w:rPr>
            <w:delText>HE²AT</w:delText>
          </w:r>
        </w:del>
      </w:ins>
      <w:del w:id="8743" w:author="Matthew Chersich" w:date="2024-08-13T20:18:00Z">
        <w:r w:rsidRPr="002E4822" w:rsidDel="00E278EA">
          <w:rPr>
            <w:rFonts w:ascii="Nunito" w:hAnsi="Nunito"/>
            <w:color w:val="000000" w:themeColor="text1"/>
            <w:sz w:val="20"/>
            <w:rPrChange w:id="8744" w:author="Craig Parker" w:date="2024-08-07T12:23:00Z">
              <w:rPr/>
            </w:rPrChange>
          </w:rPr>
          <w:delText xml:space="preserve"> center research protocols</w:delText>
        </w:r>
      </w:del>
    </w:p>
    <w:p w14:paraId="000002C8" w14:textId="4A754E03" w:rsidR="007813F4" w:rsidRPr="002E4822" w:rsidDel="00E278EA" w:rsidRDefault="009511AE">
      <w:pPr>
        <w:numPr>
          <w:ilvl w:val="0"/>
          <w:numId w:val="21"/>
        </w:numPr>
        <w:spacing w:line="360" w:lineRule="auto"/>
        <w:rPr>
          <w:del w:id="8745" w:author="Matthew Chersich" w:date="2024-08-13T20:18:00Z"/>
          <w:rFonts w:ascii="Nunito" w:hAnsi="Nunito"/>
          <w:color w:val="000000" w:themeColor="text1"/>
          <w:sz w:val="20"/>
          <w:rPrChange w:id="8746" w:author="Craig Parker" w:date="2024-08-07T12:23:00Z">
            <w:rPr>
              <w:del w:id="8747" w:author="Matthew Chersich" w:date="2024-08-13T20:18:00Z"/>
            </w:rPr>
          </w:rPrChange>
        </w:rPr>
      </w:pPr>
      <w:del w:id="8748" w:author="Matthew Chersich" w:date="2024-08-13T20:18:00Z">
        <w:r w:rsidRPr="002E4822" w:rsidDel="00E278EA">
          <w:rPr>
            <w:rFonts w:ascii="Nunito" w:hAnsi="Nunito"/>
            <w:color w:val="000000" w:themeColor="text1"/>
            <w:sz w:val="20"/>
            <w:rPrChange w:id="8749" w:author="Craig Parker" w:date="2024-08-07T12:23:00Z">
              <w:rPr/>
            </w:rPrChange>
          </w:rPr>
          <w:delText>Only processing personal information that is required for these purposes</w:delText>
        </w:r>
      </w:del>
    </w:p>
    <w:p w14:paraId="000002C9" w14:textId="2D19BDD2" w:rsidR="007813F4" w:rsidRPr="002E4822" w:rsidDel="00E278EA" w:rsidRDefault="009511AE">
      <w:pPr>
        <w:numPr>
          <w:ilvl w:val="0"/>
          <w:numId w:val="21"/>
        </w:numPr>
        <w:spacing w:line="360" w:lineRule="auto"/>
        <w:rPr>
          <w:del w:id="8750" w:author="Matthew Chersich" w:date="2024-08-13T20:18:00Z"/>
          <w:rFonts w:ascii="Nunito" w:hAnsi="Nunito"/>
          <w:color w:val="000000" w:themeColor="text1"/>
          <w:sz w:val="20"/>
          <w:rPrChange w:id="8751" w:author="Craig Parker" w:date="2024-08-07T12:23:00Z">
            <w:rPr>
              <w:del w:id="8752" w:author="Matthew Chersich" w:date="2024-08-13T20:18:00Z"/>
            </w:rPr>
          </w:rPrChange>
        </w:rPr>
      </w:pPr>
      <w:del w:id="8753" w:author="Matthew Chersich" w:date="2024-08-13T20:18:00Z">
        <w:r w:rsidRPr="002E4822" w:rsidDel="00E278EA">
          <w:rPr>
            <w:rFonts w:ascii="Nunito" w:hAnsi="Nunito"/>
            <w:color w:val="000000" w:themeColor="text1"/>
            <w:sz w:val="20"/>
            <w:rPrChange w:id="8754" w:author="Craig Parker" w:date="2024-08-07T12:23:00Z">
              <w:rPr/>
            </w:rPrChange>
          </w:rPr>
          <w:delText>Not enabling or allowing access to personal information to anyone who does not have authorization for such access</w:delText>
        </w:r>
      </w:del>
    </w:p>
    <w:p w14:paraId="000002CA" w14:textId="5A884393" w:rsidR="007813F4" w:rsidRPr="002E4822" w:rsidDel="00E278EA" w:rsidRDefault="54FBA741">
      <w:pPr>
        <w:numPr>
          <w:ilvl w:val="0"/>
          <w:numId w:val="21"/>
        </w:numPr>
        <w:spacing w:line="360" w:lineRule="auto"/>
        <w:rPr>
          <w:del w:id="8755" w:author="Matthew Chersich" w:date="2024-08-13T20:18:00Z"/>
          <w:rFonts w:ascii="Nunito" w:hAnsi="Nunito"/>
          <w:color w:val="000000" w:themeColor="text1"/>
          <w:sz w:val="20"/>
          <w:rPrChange w:id="8756" w:author="Craig Parker" w:date="2024-08-07T12:23:00Z">
            <w:rPr>
              <w:del w:id="8757" w:author="Matthew Chersich" w:date="2024-08-13T20:18:00Z"/>
            </w:rPr>
          </w:rPrChange>
        </w:rPr>
      </w:pPr>
      <w:del w:id="8758" w:author="Matthew Chersich" w:date="2024-08-13T20:18:00Z">
        <w:r w:rsidRPr="002E4822" w:rsidDel="00E278EA">
          <w:rPr>
            <w:rFonts w:ascii="Nunito" w:hAnsi="Nunito"/>
            <w:color w:val="000000" w:themeColor="text1"/>
            <w:sz w:val="20"/>
            <w:rPrChange w:id="8759" w:author="Craig Parker" w:date="2024-08-07T12:23:00Z">
              <w:rPr/>
            </w:rPrChange>
          </w:rPr>
          <w:delText xml:space="preserve">Notifying the </w:delText>
        </w:r>
        <w:r w:rsidR="009511AE" w:rsidRPr="002E4822" w:rsidDel="00E278EA">
          <w:rPr>
            <w:rFonts w:ascii="Nunito" w:hAnsi="Nunito"/>
            <w:color w:val="000000" w:themeColor="text1"/>
            <w:sz w:val="20"/>
            <w:rPrChange w:id="8760" w:author="Craig Parker" w:date="2024-08-07T12:23:00Z">
              <w:rPr/>
            </w:rPrChange>
          </w:rPr>
          <w:delText>HE2AT</w:delText>
        </w:r>
      </w:del>
      <w:ins w:id="8761" w:author="Craig Parker" w:date="2024-07-08T09:29:00Z">
        <w:del w:id="8762" w:author="Matthew Chersich" w:date="2024-08-13T20:18:00Z">
          <w:r w:rsidRPr="002E4822" w:rsidDel="00E278EA">
            <w:rPr>
              <w:rFonts w:ascii="Nunito" w:hAnsi="Nunito"/>
              <w:color w:val="000000" w:themeColor="text1"/>
              <w:sz w:val="20"/>
              <w:rPrChange w:id="8763" w:author="Craig Parker" w:date="2024-08-07T12:23:00Z">
                <w:rPr/>
              </w:rPrChange>
            </w:rPr>
            <w:delText>HE²AT</w:delText>
          </w:r>
        </w:del>
      </w:ins>
      <w:del w:id="8764" w:author="Matthew Chersich" w:date="2024-08-13T20:18:00Z">
        <w:r w:rsidRPr="002E4822" w:rsidDel="00E278EA">
          <w:rPr>
            <w:rFonts w:ascii="Nunito" w:hAnsi="Nunito"/>
            <w:color w:val="000000" w:themeColor="text1"/>
            <w:sz w:val="20"/>
            <w:rPrChange w:id="8765" w:author="Craig Parker" w:date="2024-08-07T12:23:00Z">
              <w:rPr/>
            </w:rPrChange>
          </w:rPr>
          <w:delText xml:space="preserve">, Steering Committee as the responsible party, if there is any reason to believe that personal information has been accessed or made available to an unauthorized </w:delText>
        </w:r>
      </w:del>
      <w:ins w:id="8766" w:author="Craig Parker" w:date="2024-07-08T12:02:00Z">
        <w:del w:id="8767" w:author="Matthew Chersich" w:date="2024-08-13T20:18:00Z">
          <w:r w:rsidR="003C65B3" w:rsidRPr="002E4822" w:rsidDel="00E278EA">
            <w:rPr>
              <w:rFonts w:ascii="Nunito" w:hAnsi="Nunito"/>
              <w:color w:val="000000" w:themeColor="text1"/>
              <w:sz w:val="20"/>
              <w:rPrChange w:id="8768" w:author="Craig Parker" w:date="2024-08-07T12:23:00Z">
                <w:rPr/>
              </w:rPrChange>
            </w:rPr>
            <w:delText xml:space="preserve">unauthorised </w:delText>
          </w:r>
        </w:del>
      </w:ins>
      <w:del w:id="8769" w:author="Matthew Chersich" w:date="2024-08-13T20:18:00Z">
        <w:r w:rsidRPr="002E4822" w:rsidDel="00E278EA">
          <w:rPr>
            <w:rFonts w:ascii="Nunito" w:hAnsi="Nunito"/>
            <w:color w:val="000000" w:themeColor="text1"/>
            <w:sz w:val="20"/>
            <w:rPrChange w:id="8770" w:author="Craig Parker" w:date="2024-08-07T12:23:00Z">
              <w:rPr/>
            </w:rPrChange>
          </w:rPr>
          <w:delText>person</w:delText>
        </w:r>
      </w:del>
    </w:p>
    <w:p w14:paraId="000002CB" w14:textId="389553D1" w:rsidR="007813F4" w:rsidRPr="002E4822" w:rsidDel="00E278EA" w:rsidRDefault="007813F4">
      <w:pPr>
        <w:spacing w:line="360" w:lineRule="auto"/>
        <w:rPr>
          <w:del w:id="8771" w:author="Matthew Chersich" w:date="2024-08-13T20:18:00Z"/>
          <w:rFonts w:ascii="Nunito" w:hAnsi="Nunito"/>
          <w:color w:val="000000" w:themeColor="text1"/>
          <w:sz w:val="20"/>
          <w:rPrChange w:id="8772" w:author="Craig Parker" w:date="2024-08-07T12:23:00Z">
            <w:rPr>
              <w:del w:id="8773" w:author="Matthew Chersich" w:date="2024-08-13T20:18:00Z"/>
            </w:rPr>
          </w:rPrChange>
        </w:rPr>
      </w:pPr>
    </w:p>
    <w:p w14:paraId="000002CC" w14:textId="53BD449A" w:rsidR="007813F4" w:rsidRPr="002E4822" w:rsidDel="00E278EA" w:rsidRDefault="007813F4">
      <w:pPr>
        <w:spacing w:line="360" w:lineRule="auto"/>
        <w:rPr>
          <w:del w:id="8774" w:author="Matthew Chersich" w:date="2024-08-13T20:18:00Z"/>
          <w:rFonts w:ascii="Nunito" w:hAnsi="Nunito"/>
          <w:color w:val="000000" w:themeColor="text1"/>
          <w:sz w:val="20"/>
          <w:rPrChange w:id="8775" w:author="Craig Parker" w:date="2024-08-07T12:23:00Z">
            <w:rPr>
              <w:del w:id="8776" w:author="Matthew Chersich" w:date="2024-08-13T20:18:00Z"/>
            </w:rPr>
          </w:rPrChange>
        </w:rPr>
      </w:pPr>
    </w:p>
    <w:p w14:paraId="000002CD" w14:textId="1EFDB352" w:rsidR="007813F4" w:rsidRPr="002E4822" w:rsidDel="00E278EA" w:rsidRDefault="007813F4">
      <w:pPr>
        <w:spacing w:line="360" w:lineRule="auto"/>
        <w:rPr>
          <w:del w:id="8777" w:author="Matthew Chersich" w:date="2024-08-13T20:18:00Z"/>
          <w:rFonts w:ascii="Nunito" w:hAnsi="Nunito"/>
          <w:color w:val="000000" w:themeColor="text1"/>
          <w:sz w:val="20"/>
          <w:rPrChange w:id="8778" w:author="Craig Parker" w:date="2024-08-07T12:23:00Z">
            <w:rPr>
              <w:del w:id="8779" w:author="Matthew Chersich" w:date="2024-08-13T20:18:00Z"/>
            </w:rPr>
          </w:rPrChange>
        </w:rPr>
      </w:pPr>
    </w:p>
    <w:p w14:paraId="000002CE" w14:textId="05D50F6F" w:rsidR="007813F4" w:rsidRPr="002E4822" w:rsidDel="00E278EA" w:rsidRDefault="007813F4">
      <w:pPr>
        <w:spacing w:line="360" w:lineRule="auto"/>
        <w:rPr>
          <w:del w:id="8780" w:author="Matthew Chersich" w:date="2024-08-13T20:18:00Z"/>
          <w:rFonts w:ascii="Nunito" w:hAnsi="Nunito"/>
          <w:color w:val="000000" w:themeColor="text1"/>
          <w:sz w:val="20"/>
          <w:rPrChange w:id="8781" w:author="Craig Parker" w:date="2024-08-07T12:23:00Z">
            <w:rPr>
              <w:del w:id="8782" w:author="Matthew Chersich" w:date="2024-08-13T20:18:00Z"/>
            </w:rPr>
          </w:rPrChange>
        </w:rPr>
      </w:pPr>
    </w:p>
    <w:p w14:paraId="000002CF" w14:textId="5FF2BBF9" w:rsidR="007813F4" w:rsidRPr="002E4822" w:rsidDel="00E278EA" w:rsidRDefault="009511AE">
      <w:pPr>
        <w:spacing w:line="360" w:lineRule="auto"/>
        <w:rPr>
          <w:del w:id="8783" w:author="Matthew Chersich" w:date="2024-08-13T20:18:00Z"/>
          <w:rFonts w:ascii="Nunito" w:hAnsi="Nunito"/>
          <w:color w:val="000000" w:themeColor="text1"/>
          <w:sz w:val="20"/>
          <w:rPrChange w:id="8784" w:author="Craig Parker" w:date="2024-08-07T12:23:00Z">
            <w:rPr>
              <w:del w:id="8785" w:author="Matthew Chersich" w:date="2024-08-13T20:18:00Z"/>
            </w:rPr>
          </w:rPrChange>
        </w:rPr>
      </w:pPr>
      <w:del w:id="8786" w:author="Matthew Chersich" w:date="2024-08-13T20:18:00Z">
        <w:r w:rsidRPr="002E4822" w:rsidDel="00E278EA">
          <w:rPr>
            <w:rFonts w:ascii="Nunito" w:hAnsi="Nunito"/>
            <w:color w:val="000000" w:themeColor="text1"/>
            <w:sz w:val="20"/>
            <w:rPrChange w:id="8787" w:author="Craig Parker" w:date="2024-08-07T12:23:00Z">
              <w:rPr/>
            </w:rPrChange>
          </w:rPr>
          <w:delText>Signed ________________________________ at _________________ on this ___ day of __ in the year _______</w:delText>
        </w:r>
      </w:del>
    </w:p>
    <w:p w14:paraId="000002D0" w14:textId="7E221F23" w:rsidR="007813F4" w:rsidRPr="002E4822" w:rsidDel="00E278EA" w:rsidRDefault="007813F4">
      <w:pPr>
        <w:spacing w:line="360" w:lineRule="auto"/>
        <w:rPr>
          <w:del w:id="8788" w:author="Matthew Chersich" w:date="2024-08-13T20:18:00Z"/>
          <w:rFonts w:ascii="Nunito" w:hAnsi="Nunito"/>
          <w:color w:val="000000" w:themeColor="text1"/>
          <w:sz w:val="20"/>
          <w:rPrChange w:id="8789" w:author="Craig Parker" w:date="2024-08-07T12:23:00Z">
            <w:rPr>
              <w:del w:id="8790" w:author="Matthew Chersich" w:date="2024-08-13T20:18:00Z"/>
            </w:rPr>
          </w:rPrChange>
        </w:rPr>
      </w:pPr>
    </w:p>
    <w:p w14:paraId="000002D1" w14:textId="15991979" w:rsidR="00E348AE" w:rsidRPr="002E4822" w:rsidRDefault="00E348AE">
      <w:pPr>
        <w:overflowPunct/>
        <w:autoSpaceDE/>
        <w:autoSpaceDN/>
        <w:adjustRightInd/>
        <w:spacing w:line="360" w:lineRule="auto"/>
        <w:rPr>
          <w:ins w:id="8791" w:author="Craig Parker" w:date="2024-07-23T13:49:00Z"/>
          <w:rFonts w:ascii="Nunito" w:hAnsi="Nunito"/>
          <w:color w:val="000000" w:themeColor="text1"/>
          <w:sz w:val="20"/>
          <w:rPrChange w:id="8792" w:author="Craig Parker" w:date="2024-08-07T12:23:00Z">
            <w:rPr>
              <w:ins w:id="8793" w:author="Craig Parker" w:date="2024-07-23T13:49:00Z"/>
            </w:rPr>
          </w:rPrChange>
        </w:rPr>
      </w:pPr>
      <w:bookmarkStart w:id="8794" w:name="_heading=h.ut6guqapo7m" w:colFirst="0" w:colLast="0"/>
      <w:bookmarkEnd w:id="8794"/>
      <w:ins w:id="8795" w:author="Craig Parker" w:date="2024-07-23T13:49:00Z">
        <w:del w:id="8796" w:author="Matthew Chersich" w:date="2024-08-13T20:36:00Z">
          <w:r w:rsidRPr="002E4822" w:rsidDel="00E5173C">
            <w:rPr>
              <w:rFonts w:ascii="Nunito" w:hAnsi="Nunito"/>
              <w:color w:val="000000" w:themeColor="text1"/>
              <w:sz w:val="20"/>
              <w:rPrChange w:id="8797" w:author="Craig Parker" w:date="2024-08-07T12:23:00Z">
                <w:rPr/>
              </w:rPrChange>
            </w:rPr>
            <w:br w:type="page"/>
          </w:r>
        </w:del>
      </w:ins>
    </w:p>
    <w:p w14:paraId="1791F207" w14:textId="77777777" w:rsidR="007813F4" w:rsidRPr="002E4822" w:rsidDel="00E348AE" w:rsidRDefault="007813F4">
      <w:pPr>
        <w:pStyle w:val="Heading1"/>
        <w:spacing w:line="360" w:lineRule="auto"/>
        <w:rPr>
          <w:del w:id="8798" w:author="Craig Parker" w:date="2024-07-23T13:49:00Z"/>
          <w:rFonts w:ascii="Nunito" w:hAnsi="Nunito"/>
          <w:color w:val="000000" w:themeColor="text1"/>
          <w:sz w:val="20"/>
          <w:szCs w:val="20"/>
          <w:rPrChange w:id="8799" w:author="Craig Parker" w:date="2024-08-07T12:23:00Z">
            <w:rPr>
              <w:del w:id="8800" w:author="Craig Parker" w:date="2024-07-23T13:49:00Z"/>
            </w:rPr>
          </w:rPrChange>
        </w:rPr>
      </w:pPr>
    </w:p>
    <w:p w14:paraId="000002D2" w14:textId="77777777" w:rsidR="007813F4" w:rsidRPr="002E4822" w:rsidDel="00400083" w:rsidRDefault="009511AE" w:rsidP="00400083">
      <w:pPr>
        <w:pStyle w:val="Heading1"/>
        <w:spacing w:line="360" w:lineRule="auto"/>
        <w:rPr>
          <w:del w:id="8801" w:author="Craig Parker" w:date="2024-07-09T11:55:00Z"/>
          <w:rFonts w:ascii="Nunito" w:hAnsi="Nunito"/>
          <w:color w:val="000000" w:themeColor="text1"/>
          <w:sz w:val="20"/>
          <w:szCs w:val="20"/>
          <w:rPrChange w:id="8802" w:author="Craig Parker" w:date="2024-08-07T12:23:00Z">
            <w:rPr>
              <w:del w:id="8803" w:author="Craig Parker" w:date="2024-07-09T11:55:00Z"/>
            </w:rPr>
          </w:rPrChange>
        </w:rPr>
      </w:pPr>
      <w:bookmarkStart w:id="8804" w:name="_heading=h.el2vygt3jnod" w:colFirst="0" w:colLast="0"/>
      <w:bookmarkEnd w:id="8804"/>
      <w:del w:id="8805" w:author="Craig Parker" w:date="2024-07-09T11:55:00Z">
        <w:r w:rsidRPr="002E4822" w:rsidDel="00400083">
          <w:rPr>
            <w:rFonts w:ascii="Nunito" w:hAnsi="Nunito"/>
            <w:color w:val="000000" w:themeColor="text1"/>
            <w:sz w:val="20"/>
            <w:szCs w:val="20"/>
            <w:rPrChange w:id="8806" w:author="Craig Parker" w:date="2024-08-07T12:23:00Z">
              <w:rPr/>
            </w:rPrChange>
          </w:rPr>
          <w:br w:type="page"/>
        </w:r>
      </w:del>
    </w:p>
    <w:p w14:paraId="1B1B6C0D" w14:textId="77777777" w:rsidR="00400083" w:rsidRPr="002E4822" w:rsidRDefault="00400083">
      <w:pPr>
        <w:spacing w:line="360" w:lineRule="auto"/>
        <w:rPr>
          <w:ins w:id="8807" w:author="Craig Parker" w:date="2024-07-09T11:55:00Z"/>
          <w:rFonts w:ascii="Nunito" w:hAnsi="Nunito"/>
          <w:color w:val="000000" w:themeColor="text1"/>
          <w:sz w:val="20"/>
          <w:rPrChange w:id="8808" w:author="Craig Parker" w:date="2024-08-07T12:23:00Z">
            <w:rPr>
              <w:ins w:id="8809" w:author="Craig Parker" w:date="2024-07-09T11:55:00Z"/>
            </w:rPr>
          </w:rPrChange>
        </w:rPr>
        <w:pPrChange w:id="8810" w:author="Craig Parker" w:date="2024-07-09T11:55:00Z">
          <w:pPr>
            <w:pStyle w:val="Heading1"/>
          </w:pPr>
        </w:pPrChange>
      </w:pPr>
    </w:p>
    <w:p w14:paraId="000002D3" w14:textId="7C3C2F97" w:rsidR="007813F4" w:rsidRPr="002E4822" w:rsidDel="00400083" w:rsidRDefault="009511AE">
      <w:pPr>
        <w:pStyle w:val="Heading1"/>
        <w:spacing w:line="360" w:lineRule="auto"/>
        <w:rPr>
          <w:del w:id="8811" w:author="Craig Parker" w:date="2024-07-09T11:55:00Z"/>
          <w:rFonts w:ascii="Nunito" w:hAnsi="Nunito"/>
          <w:color w:val="000000" w:themeColor="text1"/>
          <w:sz w:val="20"/>
          <w:szCs w:val="20"/>
          <w:rPrChange w:id="8812" w:author="Craig Parker" w:date="2024-08-07T12:23:00Z">
            <w:rPr>
              <w:del w:id="8813" w:author="Craig Parker" w:date="2024-07-09T11:55:00Z"/>
            </w:rPr>
          </w:rPrChange>
        </w:rPr>
      </w:pPr>
      <w:bookmarkStart w:id="8814" w:name="_heading=h.chb2dbfpizax" w:colFirst="0" w:colLast="0"/>
      <w:bookmarkEnd w:id="8814"/>
      <w:del w:id="8815" w:author="Craig Parker" w:date="2024-07-09T11:55:00Z">
        <w:r w:rsidRPr="002E4822" w:rsidDel="00400083">
          <w:rPr>
            <w:rFonts w:ascii="Nunito" w:hAnsi="Nunito"/>
            <w:color w:val="000000" w:themeColor="text1"/>
            <w:sz w:val="20"/>
            <w:szCs w:val="20"/>
            <w:rPrChange w:id="8816" w:author="Craig Parker" w:date="2024-08-07T12:23:00Z">
              <w:rPr/>
            </w:rPrChange>
          </w:rPr>
          <w:delText>References</w:delText>
        </w:r>
      </w:del>
    </w:p>
    <w:p w14:paraId="000002D4" w14:textId="0F6B13B6" w:rsidR="007813F4" w:rsidRPr="002E4822" w:rsidDel="00E348AE" w:rsidRDefault="009511AE">
      <w:pPr>
        <w:spacing w:line="360" w:lineRule="auto"/>
        <w:rPr>
          <w:del w:id="8817" w:author="Craig Parker" w:date="2024-07-09T11:55:00Z"/>
          <w:rFonts w:ascii="Nunito" w:hAnsi="Nunito"/>
          <w:color w:val="000000" w:themeColor="text1"/>
          <w:sz w:val="20"/>
          <w:rPrChange w:id="8818" w:author="Craig Parker" w:date="2024-08-07T12:23:00Z">
            <w:rPr>
              <w:del w:id="8819" w:author="Craig Parker" w:date="2024-07-09T11:55:00Z"/>
            </w:rPr>
          </w:rPrChange>
        </w:rPr>
      </w:pPr>
      <w:del w:id="8820" w:author="Craig Parker" w:date="2024-07-09T11:55:00Z">
        <w:r w:rsidRPr="002E4822" w:rsidDel="00400083">
          <w:rPr>
            <w:rFonts w:ascii="Nunito" w:hAnsi="Nunito"/>
            <w:color w:val="000000" w:themeColor="text1"/>
            <w:sz w:val="20"/>
            <w:rPrChange w:id="8821" w:author="Craig Parker" w:date="2024-08-07T12:23:00Z">
              <w:rPr/>
            </w:rPrChange>
          </w:rPr>
          <w:delText xml:space="preserve">Zandbergen, P. A. (2014). Ensuring confidentiality of geocoded health data: assessing geographic masking strategies for individual-level data. </w:delText>
        </w:r>
        <w:r w:rsidRPr="002E4822" w:rsidDel="00400083">
          <w:rPr>
            <w:rFonts w:ascii="Nunito" w:hAnsi="Nunito"/>
            <w:i/>
            <w:color w:val="000000" w:themeColor="text1"/>
            <w:sz w:val="20"/>
            <w:rPrChange w:id="8822" w:author="Craig Parker" w:date="2024-08-07T12:23:00Z">
              <w:rPr>
                <w:i/>
              </w:rPr>
            </w:rPrChange>
          </w:rPr>
          <w:delText>Advances in medicine</w:delText>
        </w:r>
        <w:r w:rsidRPr="002E4822" w:rsidDel="00400083">
          <w:rPr>
            <w:rFonts w:ascii="Nunito" w:hAnsi="Nunito"/>
            <w:color w:val="000000" w:themeColor="text1"/>
            <w:sz w:val="20"/>
            <w:rPrChange w:id="8823" w:author="Craig Parker" w:date="2024-08-07T12:23:00Z">
              <w:rPr/>
            </w:rPrChange>
          </w:rPr>
          <w:delText xml:space="preserve">, </w:delText>
        </w:r>
        <w:r w:rsidRPr="002E4822" w:rsidDel="00400083">
          <w:rPr>
            <w:rFonts w:ascii="Nunito" w:hAnsi="Nunito"/>
            <w:i/>
            <w:color w:val="000000" w:themeColor="text1"/>
            <w:sz w:val="20"/>
            <w:rPrChange w:id="8824" w:author="Craig Parker" w:date="2024-08-07T12:23:00Z">
              <w:rPr>
                <w:i/>
              </w:rPr>
            </w:rPrChange>
          </w:rPr>
          <w:delText>2014</w:delText>
        </w:r>
        <w:r w:rsidRPr="002E4822" w:rsidDel="00400083">
          <w:rPr>
            <w:rFonts w:ascii="Nunito" w:hAnsi="Nunito"/>
            <w:color w:val="000000" w:themeColor="text1"/>
            <w:sz w:val="20"/>
            <w:rPrChange w:id="8825" w:author="Craig Parker" w:date="2024-08-07T12:23:00Z">
              <w:rPr/>
            </w:rPrChange>
          </w:rPr>
          <w:delText>.</w:delText>
        </w:r>
      </w:del>
    </w:p>
    <w:p w14:paraId="000002D5" w14:textId="77777777" w:rsidR="007813F4" w:rsidRPr="002E4822" w:rsidDel="00E348AE" w:rsidRDefault="007813F4">
      <w:pPr>
        <w:pStyle w:val="Heading1"/>
        <w:spacing w:line="360" w:lineRule="auto"/>
        <w:rPr>
          <w:del w:id="8826" w:author="Craig Parker" w:date="2024-07-23T13:48:00Z"/>
          <w:rFonts w:ascii="Nunito" w:hAnsi="Nunito"/>
          <w:color w:val="000000" w:themeColor="text1"/>
          <w:sz w:val="20"/>
          <w:rPrChange w:id="8827" w:author="Craig Parker" w:date="2024-08-07T12:23:00Z">
            <w:rPr>
              <w:del w:id="8828" w:author="Craig Parker" w:date="2024-07-23T13:48:00Z"/>
            </w:rPr>
          </w:rPrChange>
        </w:rPr>
        <w:pPrChange w:id="8829" w:author="Craig Parker" w:date="2024-07-09T11:55:00Z">
          <w:pPr/>
        </w:pPrChange>
      </w:pPr>
    </w:p>
    <w:p w14:paraId="000002D6" w14:textId="77777777" w:rsidR="007813F4" w:rsidRPr="002E4822" w:rsidRDefault="007813F4">
      <w:pPr>
        <w:spacing w:line="360" w:lineRule="auto"/>
        <w:rPr>
          <w:rFonts w:ascii="Nunito" w:eastAsia="Nunito" w:hAnsi="Nunito" w:cs="Nunito"/>
          <w:color w:val="000000" w:themeColor="text1"/>
          <w:sz w:val="20"/>
          <w:rPrChange w:id="8830" w:author="Craig Parker" w:date="2024-08-07T12:23:00Z">
            <w:rPr>
              <w:rFonts w:ascii="Nunito" w:eastAsia="Nunito" w:hAnsi="Nunito" w:cs="Nunito"/>
            </w:rPr>
          </w:rPrChange>
        </w:rPr>
      </w:pPr>
    </w:p>
    <w:p w14:paraId="0D8CB026" w14:textId="77777777" w:rsidR="00E5173C" w:rsidRDefault="00E5173C">
      <w:pPr>
        <w:overflowPunct/>
        <w:autoSpaceDE/>
        <w:autoSpaceDN/>
        <w:adjustRightInd/>
        <w:spacing w:line="360" w:lineRule="auto"/>
        <w:rPr>
          <w:ins w:id="8831" w:author="Matthew Chersich" w:date="2024-08-13T20:36:00Z"/>
          <w:rFonts w:ascii="Nunito" w:eastAsia="Nunito" w:hAnsi="Nunito"/>
          <w:b/>
          <w:bCs/>
          <w:color w:val="000000" w:themeColor="text1"/>
          <w:sz w:val="20"/>
        </w:rPr>
      </w:pPr>
      <w:bookmarkStart w:id="8832" w:name="_Toc172635241"/>
      <w:bookmarkStart w:id="8833" w:name="_Toc173777831"/>
      <w:ins w:id="8834" w:author="Matthew Chersich" w:date="2024-08-13T20:36:00Z">
        <w:r>
          <w:rPr>
            <w:rFonts w:ascii="Nunito" w:eastAsia="Nunito" w:hAnsi="Nunito"/>
            <w:b/>
            <w:bCs/>
            <w:color w:val="000000" w:themeColor="text1"/>
            <w:sz w:val="20"/>
          </w:rPr>
          <w:br w:type="page"/>
        </w:r>
      </w:ins>
    </w:p>
    <w:p w14:paraId="000002D7" w14:textId="432F6D9B" w:rsidR="007813F4" w:rsidRPr="00594D30" w:rsidRDefault="52A8C99F">
      <w:pPr>
        <w:pStyle w:val="Heading1"/>
        <w:spacing w:line="360" w:lineRule="auto"/>
        <w:rPr>
          <w:ins w:id="8835" w:author="Craig Parker" w:date="2024-07-16T12:20:00Z"/>
          <w:rFonts w:ascii="Nunito" w:eastAsia="Nunito" w:hAnsi="Nunito"/>
          <w:b/>
          <w:bCs/>
          <w:color w:val="000000" w:themeColor="text1"/>
          <w:sz w:val="20"/>
          <w:szCs w:val="20"/>
          <w:rPrChange w:id="8836" w:author="Craig Parker" w:date="2024-08-07T12:23:00Z">
            <w:rPr>
              <w:ins w:id="8837" w:author="Craig Parker" w:date="2024-07-16T12:20:00Z"/>
              <w:rFonts w:eastAsia="Nunito"/>
            </w:rPr>
          </w:rPrChange>
        </w:rPr>
      </w:pPr>
      <w:bookmarkStart w:id="8838" w:name="_Toc174562966"/>
      <w:ins w:id="8839" w:author="Craig Parker" w:date="2024-07-09T11:49:00Z">
        <w:r w:rsidRPr="00594D30">
          <w:rPr>
            <w:rFonts w:ascii="Nunito" w:eastAsia="Nunito" w:hAnsi="Nunito"/>
            <w:b/>
            <w:bCs/>
            <w:color w:val="000000" w:themeColor="text1"/>
            <w:sz w:val="20"/>
            <w:szCs w:val="20"/>
            <w:rPrChange w:id="8840" w:author="Craig Parker" w:date="2024-08-07T12:23:00Z">
              <w:rPr>
                <w:rFonts w:eastAsia="Nunito"/>
              </w:rPr>
            </w:rPrChange>
          </w:rPr>
          <w:lastRenderedPageBreak/>
          <w:t>Annex</w:t>
        </w:r>
      </w:ins>
      <w:del w:id="8841" w:author="Matthew Chersich" w:date="2024-08-04T18:05:00Z">
        <w:r w:rsidR="6E1C0E23" w:rsidRPr="00594D30" w:rsidDel="52A8C99F">
          <w:rPr>
            <w:rFonts w:ascii="Nunito" w:eastAsia="Nunito" w:hAnsi="Nunito"/>
            <w:b/>
            <w:bCs/>
            <w:color w:val="000000" w:themeColor="text1"/>
            <w:sz w:val="20"/>
            <w:szCs w:val="20"/>
            <w:rPrChange w:id="8842" w:author="Craig Parker" w:date="2024-08-07T12:23:00Z">
              <w:rPr>
                <w:rFonts w:eastAsia="Nunito"/>
              </w:rPr>
            </w:rPrChange>
          </w:rPr>
          <w:delText>e</w:delText>
        </w:r>
      </w:del>
      <w:ins w:id="8843" w:author="Craig Parker" w:date="2024-07-09T11:49:00Z">
        <w:r w:rsidRPr="00594D30">
          <w:rPr>
            <w:rFonts w:ascii="Nunito" w:eastAsia="Nunito" w:hAnsi="Nunito"/>
            <w:b/>
            <w:bCs/>
            <w:color w:val="000000" w:themeColor="text1"/>
            <w:sz w:val="20"/>
            <w:szCs w:val="20"/>
            <w:rPrChange w:id="8844" w:author="Craig Parker" w:date="2024-08-07T12:23:00Z">
              <w:rPr>
                <w:rFonts w:eastAsia="Nunito"/>
              </w:rPr>
            </w:rPrChange>
          </w:rPr>
          <w:t xml:space="preserve"> 3</w:t>
        </w:r>
      </w:ins>
      <w:ins w:id="8845" w:author="Craig Parker" w:date="2024-07-09T11:54:00Z">
        <w:r w:rsidRPr="00594D30">
          <w:rPr>
            <w:rFonts w:ascii="Nunito" w:eastAsia="Nunito" w:hAnsi="Nunito"/>
            <w:b/>
            <w:bCs/>
            <w:color w:val="000000" w:themeColor="text1"/>
            <w:sz w:val="20"/>
            <w:szCs w:val="20"/>
            <w:rPrChange w:id="8846" w:author="Craig Parker" w:date="2024-08-07T12:23:00Z">
              <w:rPr>
                <w:rFonts w:eastAsia="Nunito"/>
              </w:rPr>
            </w:rPrChange>
          </w:rPr>
          <w:t>: Ethic</w:t>
        </w:r>
      </w:ins>
      <w:ins w:id="8847" w:author="Matthew Chersich" w:date="2024-08-04T18:13:00Z">
        <w:r w:rsidRPr="00594D30">
          <w:rPr>
            <w:rFonts w:ascii="Nunito" w:eastAsia="Nunito" w:hAnsi="Nunito"/>
            <w:b/>
            <w:bCs/>
            <w:color w:val="000000" w:themeColor="text1"/>
            <w:sz w:val="20"/>
            <w:szCs w:val="20"/>
            <w:rPrChange w:id="8848" w:author="Craig Parker" w:date="2024-08-07T12:23:00Z">
              <w:rPr>
                <w:rFonts w:eastAsia="Nunito"/>
              </w:rPr>
            </w:rPrChange>
          </w:rPr>
          <w:t>s</w:t>
        </w:r>
      </w:ins>
      <w:ins w:id="8849" w:author="Craig Parker" w:date="2024-07-09T11:54:00Z">
        <w:r w:rsidRPr="00594D30">
          <w:rPr>
            <w:rFonts w:ascii="Nunito" w:eastAsia="Nunito" w:hAnsi="Nunito"/>
            <w:b/>
            <w:bCs/>
            <w:color w:val="000000" w:themeColor="text1"/>
            <w:sz w:val="20"/>
            <w:szCs w:val="20"/>
            <w:rPrChange w:id="8850" w:author="Craig Parker" w:date="2024-08-07T12:23:00Z">
              <w:rPr>
                <w:rFonts w:eastAsia="Nunito"/>
              </w:rPr>
            </w:rPrChange>
          </w:rPr>
          <w:t xml:space="preserve"> </w:t>
        </w:r>
      </w:ins>
      <w:ins w:id="8851" w:author="Craig Parker" w:date="2024-07-09T11:56:00Z">
        <w:r w:rsidRPr="00594D30">
          <w:rPr>
            <w:rFonts w:ascii="Nunito" w:eastAsia="Nunito" w:hAnsi="Nunito"/>
            <w:b/>
            <w:bCs/>
            <w:color w:val="000000" w:themeColor="text1"/>
            <w:sz w:val="20"/>
            <w:szCs w:val="20"/>
            <w:rPrChange w:id="8852" w:author="Craig Parker" w:date="2024-08-07T12:23:00Z">
              <w:rPr>
                <w:rFonts w:eastAsia="Nunito"/>
              </w:rPr>
            </w:rPrChange>
          </w:rPr>
          <w:t>n</w:t>
        </w:r>
      </w:ins>
      <w:ins w:id="8853" w:author="Craig Parker" w:date="2024-07-09T11:54:00Z">
        <w:r w:rsidRPr="00594D30">
          <w:rPr>
            <w:rFonts w:ascii="Nunito" w:eastAsia="Nunito" w:hAnsi="Nunito"/>
            <w:b/>
            <w:bCs/>
            <w:color w:val="000000" w:themeColor="text1"/>
            <w:sz w:val="20"/>
            <w:szCs w:val="20"/>
            <w:rPrChange w:id="8854" w:author="Craig Parker" w:date="2024-08-07T12:23:00Z">
              <w:rPr>
                <w:rFonts w:eastAsia="Nunito"/>
              </w:rPr>
            </w:rPrChange>
          </w:rPr>
          <w:t xml:space="preserve">otification </w:t>
        </w:r>
      </w:ins>
      <w:ins w:id="8855" w:author="Craig Parker" w:date="2024-07-09T11:56:00Z">
        <w:r w:rsidRPr="00594D30">
          <w:rPr>
            <w:rFonts w:ascii="Nunito" w:eastAsia="Nunito" w:hAnsi="Nunito"/>
            <w:b/>
            <w:bCs/>
            <w:color w:val="000000" w:themeColor="text1"/>
            <w:sz w:val="20"/>
            <w:szCs w:val="20"/>
            <w:rPrChange w:id="8856" w:author="Craig Parker" w:date="2024-08-07T12:23:00Z">
              <w:rPr>
                <w:rFonts w:eastAsia="Nunito"/>
              </w:rPr>
            </w:rPrChange>
          </w:rPr>
          <w:t>l</w:t>
        </w:r>
      </w:ins>
      <w:ins w:id="8857" w:author="Craig Parker" w:date="2024-07-09T11:54:00Z">
        <w:r w:rsidRPr="00594D30">
          <w:rPr>
            <w:rFonts w:ascii="Nunito" w:eastAsia="Nunito" w:hAnsi="Nunito"/>
            <w:b/>
            <w:bCs/>
            <w:color w:val="000000" w:themeColor="text1"/>
            <w:sz w:val="20"/>
            <w:szCs w:val="20"/>
            <w:rPrChange w:id="8858" w:author="Craig Parker" w:date="2024-08-07T12:23:00Z">
              <w:rPr>
                <w:rFonts w:eastAsia="Nunito"/>
              </w:rPr>
            </w:rPrChange>
          </w:rPr>
          <w:t>etter</w:t>
        </w:r>
      </w:ins>
      <w:bookmarkEnd w:id="8832"/>
      <w:bookmarkEnd w:id="8833"/>
      <w:bookmarkEnd w:id="8838"/>
    </w:p>
    <w:p w14:paraId="2795B9D6" w14:textId="77777777" w:rsidR="00BF3362" w:rsidRPr="002E4822" w:rsidRDefault="00BF3362" w:rsidP="00BF3362">
      <w:pPr>
        <w:spacing w:line="360" w:lineRule="auto"/>
        <w:rPr>
          <w:ins w:id="8859" w:author="Craig Parker" w:date="2024-07-23T13:44:00Z"/>
          <w:rFonts w:ascii="Nunito" w:eastAsia="Nunito" w:hAnsi="Nunito"/>
          <w:color w:val="000000" w:themeColor="text1"/>
          <w:sz w:val="20"/>
          <w:rPrChange w:id="8860" w:author="Craig Parker" w:date="2024-08-07T12:23:00Z">
            <w:rPr>
              <w:ins w:id="8861" w:author="Craig Parker" w:date="2024-07-23T13:44:00Z"/>
              <w:rFonts w:eastAsia="Nunito"/>
            </w:rPr>
          </w:rPrChange>
        </w:rPr>
      </w:pPr>
    </w:p>
    <w:p w14:paraId="778D9870" w14:textId="0141EDD6" w:rsidR="008734CC" w:rsidRPr="002E4822" w:rsidRDefault="008734CC" w:rsidP="008734CC">
      <w:pPr>
        <w:spacing w:line="360" w:lineRule="auto"/>
        <w:ind w:left="720"/>
        <w:jc w:val="both"/>
        <w:rPr>
          <w:ins w:id="8862" w:author="Craig Parker" w:date="2024-07-23T13:47:00Z"/>
          <w:rFonts w:ascii="Nunito" w:hAnsi="Nunito" w:cs="Arial"/>
          <w:b/>
          <w:i/>
          <w:color w:val="000000" w:themeColor="text1"/>
          <w:sz w:val="20"/>
          <w:rPrChange w:id="8863" w:author="Craig Parker" w:date="2024-08-07T12:23:00Z">
            <w:rPr>
              <w:ins w:id="8864" w:author="Craig Parker" w:date="2024-07-23T13:47:00Z"/>
              <w:rFonts w:cs="Arial"/>
              <w:b/>
              <w:i/>
            </w:rPr>
          </w:rPrChange>
        </w:rPr>
      </w:pPr>
      <w:ins w:id="8865" w:author="Craig Parker" w:date="2024-07-23T13:47:00Z">
        <w:r w:rsidRPr="002E4822">
          <w:rPr>
            <w:rFonts w:ascii="Nunito" w:hAnsi="Nunito"/>
            <w:noProof/>
            <w:color w:val="000000" w:themeColor="text1"/>
            <w:sz w:val="20"/>
            <w:rPrChange w:id="8866" w:author="Craig Parker" w:date="2024-08-07T12:23:00Z">
              <w:rPr>
                <w:noProof/>
              </w:rPr>
            </w:rPrChange>
          </w:rPr>
          <w:drawing>
            <wp:anchor distT="0" distB="0" distL="114300" distR="114300" simplePos="0" relativeHeight="251660288" behindDoc="0" locked="0" layoutInCell="1" allowOverlap="1" wp14:anchorId="69803C13" wp14:editId="4C852FB3">
              <wp:simplePos x="0" y="0"/>
              <wp:positionH relativeFrom="column">
                <wp:posOffset>-289560</wp:posOffset>
              </wp:positionH>
              <wp:positionV relativeFrom="paragraph">
                <wp:posOffset>-91440</wp:posOffset>
              </wp:positionV>
              <wp:extent cx="1165860" cy="1066800"/>
              <wp:effectExtent l="0" t="0" r="0" b="0"/>
              <wp:wrapSquare wrapText="right"/>
              <wp:docPr id="196643318" name="Picture 1"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3318" name="Picture 1" descr="A logo of a university&#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5860" cy="106680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E1E0457" w14:textId="77777777" w:rsidR="008734CC" w:rsidRPr="002E4822" w:rsidRDefault="008734CC" w:rsidP="008734CC">
      <w:pPr>
        <w:spacing w:line="360" w:lineRule="auto"/>
        <w:rPr>
          <w:ins w:id="8867" w:author="Craig Parker" w:date="2024-07-23T13:47:00Z"/>
          <w:rFonts w:ascii="Nunito" w:hAnsi="Nunito"/>
          <w:color w:val="000000" w:themeColor="text1"/>
          <w:sz w:val="20"/>
          <w:rPrChange w:id="8868" w:author="Craig Parker" w:date="2024-08-07T12:23:00Z">
            <w:rPr>
              <w:ins w:id="8869" w:author="Craig Parker" w:date="2024-07-23T13:47:00Z"/>
            </w:rPr>
          </w:rPrChange>
        </w:rPr>
      </w:pPr>
    </w:p>
    <w:p w14:paraId="309936A1" w14:textId="77777777" w:rsidR="008734CC" w:rsidRPr="002E4822" w:rsidRDefault="008734CC" w:rsidP="008734CC">
      <w:pPr>
        <w:spacing w:line="360" w:lineRule="auto"/>
        <w:ind w:left="1588" w:firstLine="397"/>
        <w:jc w:val="center"/>
        <w:rPr>
          <w:ins w:id="8870" w:author="Craig Parker" w:date="2024-07-23T13:47:00Z"/>
          <w:rFonts w:ascii="Nunito" w:hAnsi="Nunito" w:cs="Arial"/>
          <w:b/>
          <w:iCs/>
          <w:color w:val="000000" w:themeColor="text1"/>
          <w:sz w:val="20"/>
          <w:rPrChange w:id="8871" w:author="Craig Parker" w:date="2024-08-07T12:23:00Z">
            <w:rPr>
              <w:ins w:id="8872" w:author="Craig Parker" w:date="2024-07-23T13:47:00Z"/>
              <w:rFonts w:cs="Arial"/>
              <w:b/>
              <w:iCs/>
              <w:color w:val="000000"/>
              <w:sz w:val="28"/>
              <w:szCs w:val="28"/>
            </w:rPr>
          </w:rPrChange>
        </w:rPr>
      </w:pPr>
    </w:p>
    <w:p w14:paraId="00D17ABC" w14:textId="77777777" w:rsidR="008734CC" w:rsidRPr="002E4822" w:rsidRDefault="008734CC" w:rsidP="008734CC">
      <w:pPr>
        <w:spacing w:line="360" w:lineRule="auto"/>
        <w:ind w:left="1588" w:firstLine="397"/>
        <w:jc w:val="center"/>
        <w:rPr>
          <w:ins w:id="8873" w:author="Craig Parker" w:date="2024-07-23T13:47:00Z"/>
          <w:rFonts w:ascii="Nunito" w:hAnsi="Nunito" w:cs="Arial"/>
          <w:b/>
          <w:iCs/>
          <w:color w:val="000000" w:themeColor="text1"/>
          <w:sz w:val="20"/>
          <w:rPrChange w:id="8874" w:author="Craig Parker" w:date="2024-08-07T12:23:00Z">
            <w:rPr>
              <w:ins w:id="8875" w:author="Craig Parker" w:date="2024-07-23T13:47:00Z"/>
              <w:rFonts w:cs="Arial"/>
              <w:b/>
              <w:iCs/>
              <w:color w:val="000000"/>
              <w:sz w:val="28"/>
              <w:szCs w:val="28"/>
            </w:rPr>
          </w:rPrChange>
        </w:rPr>
      </w:pPr>
      <w:ins w:id="8876" w:author="Craig Parker" w:date="2024-07-23T13:47:00Z">
        <w:r w:rsidRPr="002E4822">
          <w:rPr>
            <w:rFonts w:ascii="Nunito" w:hAnsi="Nunito" w:cs="Arial"/>
            <w:b/>
            <w:iCs/>
            <w:color w:val="000000" w:themeColor="text1"/>
            <w:sz w:val="20"/>
            <w:rPrChange w:id="8877" w:author="Craig Parker" w:date="2024-08-07T12:23:00Z">
              <w:rPr>
                <w:rFonts w:cs="Arial"/>
                <w:b/>
                <w:iCs/>
                <w:color w:val="000000"/>
                <w:sz w:val="28"/>
                <w:szCs w:val="28"/>
              </w:rPr>
            </w:rPrChange>
          </w:rPr>
          <w:t>APPLICATION FOR A NOTIFICATION REGARDING AN APPROVED STUDY</w:t>
        </w:r>
      </w:ins>
    </w:p>
    <w:p w14:paraId="7F5E3345" w14:textId="77777777" w:rsidR="008734CC" w:rsidRPr="002E4822" w:rsidRDefault="008734CC" w:rsidP="008734CC">
      <w:pPr>
        <w:spacing w:line="360" w:lineRule="auto"/>
        <w:jc w:val="both"/>
        <w:rPr>
          <w:ins w:id="8878" w:author="Craig Parker" w:date="2024-07-23T13:47:00Z"/>
          <w:rFonts w:ascii="Nunito" w:hAnsi="Nunito" w:cs="Arial"/>
          <w:b/>
          <w:bCs/>
          <w:color w:val="000000" w:themeColor="text1"/>
          <w:sz w:val="20"/>
          <w:rPrChange w:id="8879" w:author="Craig Parker" w:date="2024-08-07T12:23:00Z">
            <w:rPr>
              <w:ins w:id="8880" w:author="Craig Parker" w:date="2024-07-23T13:47:00Z"/>
              <w:rFonts w:cs="Arial"/>
              <w:b/>
              <w:bCs/>
              <w:color w:val="000000"/>
            </w:rPr>
          </w:rPrChange>
        </w:rPr>
      </w:pPr>
    </w:p>
    <w:p w14:paraId="5BE1C804" w14:textId="77777777" w:rsidR="008734CC" w:rsidRPr="002E4822" w:rsidRDefault="008734CC" w:rsidP="008734CC">
      <w:pPr>
        <w:tabs>
          <w:tab w:val="left" w:pos="4524"/>
        </w:tabs>
        <w:spacing w:line="360" w:lineRule="auto"/>
        <w:jc w:val="both"/>
        <w:rPr>
          <w:ins w:id="8881" w:author="Craig Parker" w:date="2024-07-23T13:47:00Z"/>
          <w:rFonts w:ascii="Nunito" w:hAnsi="Nunito" w:cs="Arial"/>
          <w:b/>
          <w:bCs/>
          <w:color w:val="000000" w:themeColor="text1"/>
          <w:sz w:val="20"/>
          <w:rPrChange w:id="8882" w:author="Craig Parker" w:date="2024-08-07T12:23:00Z">
            <w:rPr>
              <w:ins w:id="8883" w:author="Craig Parker" w:date="2024-07-23T13:47:00Z"/>
              <w:rFonts w:cs="Arial"/>
              <w:b/>
              <w:bCs/>
              <w:color w:val="0000FF"/>
            </w:rPr>
          </w:rPrChange>
        </w:rPr>
      </w:pPr>
      <w:bookmarkStart w:id="8884" w:name="_Hlk174473349"/>
      <w:ins w:id="8885" w:author="Craig Parker" w:date="2024-07-23T13:47:00Z">
        <w:r w:rsidRPr="002E4822">
          <w:rPr>
            <w:rFonts w:ascii="Nunito" w:hAnsi="Nunito" w:cs="Arial"/>
            <w:b/>
            <w:bCs/>
            <w:color w:val="000000" w:themeColor="text1"/>
            <w:sz w:val="20"/>
            <w:rPrChange w:id="8886" w:author="Craig Parker" w:date="2024-08-07T12:23:00Z">
              <w:rPr>
                <w:rFonts w:cs="Arial"/>
                <w:b/>
                <w:bCs/>
                <w:color w:val="0000FF"/>
              </w:rPr>
            </w:rPrChange>
          </w:rPr>
          <w:tab/>
        </w:r>
      </w:ins>
    </w:p>
    <w:tbl>
      <w:tblPr>
        <w:tblW w:w="991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7"/>
        <w:gridCol w:w="7111"/>
      </w:tblGrid>
      <w:tr w:rsidR="006E7398" w:rsidRPr="002E4822" w14:paraId="329CAA7B" w14:textId="77777777" w:rsidTr="00E35E7F">
        <w:trPr>
          <w:ins w:id="8887" w:author="Craig Parker" w:date="2024-07-23T13:47:00Z"/>
        </w:trPr>
        <w:tc>
          <w:tcPr>
            <w:tcW w:w="9918" w:type="dxa"/>
            <w:gridSpan w:val="2"/>
            <w:shd w:val="clear" w:color="auto" w:fill="auto"/>
          </w:tcPr>
          <w:p w14:paraId="7FC320AF" w14:textId="77777777" w:rsidR="008734CC" w:rsidRPr="002E4822" w:rsidRDefault="008734CC" w:rsidP="00E35E7F">
            <w:pPr>
              <w:rPr>
                <w:ins w:id="8888" w:author="Craig Parker" w:date="2024-07-23T13:47:00Z"/>
                <w:rFonts w:ascii="Nunito" w:eastAsia="Calibri" w:hAnsi="Nunito" w:cs="Arial"/>
                <w:b/>
                <w:color w:val="000000" w:themeColor="text1"/>
                <w:sz w:val="20"/>
                <w:rPrChange w:id="8889" w:author="Craig Parker" w:date="2024-08-07T12:23:00Z">
                  <w:rPr>
                    <w:ins w:id="8890" w:author="Craig Parker" w:date="2024-07-23T13:47:00Z"/>
                    <w:rFonts w:eastAsia="Calibri" w:cs="Arial"/>
                    <w:b/>
                  </w:rPr>
                </w:rPrChange>
              </w:rPr>
            </w:pPr>
            <w:ins w:id="8891" w:author="Craig Parker" w:date="2024-07-23T13:47:00Z">
              <w:r w:rsidRPr="002E4822">
                <w:rPr>
                  <w:rFonts w:ascii="Nunito" w:eastAsia="Calibri" w:hAnsi="Nunito" w:cs="Arial"/>
                  <w:b/>
                  <w:color w:val="000000" w:themeColor="text1"/>
                  <w:sz w:val="20"/>
                  <w:rPrChange w:id="8892" w:author="Craig Parker" w:date="2024-08-07T12:23:00Z">
                    <w:rPr>
                      <w:rFonts w:eastAsia="Calibri" w:cs="Arial"/>
                      <w:b/>
                    </w:rPr>
                  </w:rPrChange>
                </w:rPr>
                <w:t xml:space="preserve">PART 1: ADMINISTRATIVE </w:t>
              </w:r>
            </w:ins>
          </w:p>
          <w:p w14:paraId="7BC9D49A" w14:textId="77777777" w:rsidR="008734CC" w:rsidRPr="002E4822" w:rsidRDefault="008734CC" w:rsidP="00E35E7F">
            <w:pPr>
              <w:rPr>
                <w:ins w:id="8893" w:author="Craig Parker" w:date="2024-07-23T13:47:00Z"/>
                <w:rFonts w:ascii="Nunito" w:eastAsia="Calibri" w:hAnsi="Nunito" w:cs="Arial"/>
                <w:b/>
                <w:color w:val="000000" w:themeColor="text1"/>
                <w:sz w:val="20"/>
                <w:rPrChange w:id="8894" w:author="Craig Parker" w:date="2024-08-07T12:23:00Z">
                  <w:rPr>
                    <w:ins w:id="8895" w:author="Craig Parker" w:date="2024-07-23T13:47:00Z"/>
                    <w:rFonts w:eastAsia="Calibri" w:cs="Arial"/>
                    <w:b/>
                  </w:rPr>
                </w:rPrChange>
              </w:rPr>
            </w:pPr>
            <w:ins w:id="8896" w:author="Craig Parker" w:date="2024-07-23T13:47:00Z">
              <w:r w:rsidRPr="002E4822">
                <w:rPr>
                  <w:rFonts w:ascii="Nunito" w:eastAsia="Calibri" w:hAnsi="Nunito" w:cs="Arial"/>
                  <w:bCs/>
                  <w:i/>
                  <w:iCs/>
                  <w:color w:val="000000" w:themeColor="text1"/>
                  <w:sz w:val="20"/>
                  <w:rPrChange w:id="8897" w:author="Craig Parker" w:date="2024-08-07T12:23:00Z">
                    <w:rPr>
                      <w:rFonts w:eastAsia="Calibri" w:cs="Arial"/>
                      <w:bCs/>
                      <w:i/>
                      <w:iCs/>
                    </w:rPr>
                  </w:rPrChange>
                </w:rPr>
                <w:t>(Blocks will expand to contain the information required, no extra references or pages should be added)</w:t>
              </w:r>
            </w:ins>
          </w:p>
          <w:p w14:paraId="08EE220B" w14:textId="77777777" w:rsidR="008734CC" w:rsidRPr="002E4822" w:rsidRDefault="008734CC" w:rsidP="00E35E7F">
            <w:pPr>
              <w:rPr>
                <w:ins w:id="8898" w:author="Craig Parker" w:date="2024-07-23T13:47:00Z"/>
                <w:rFonts w:ascii="Nunito" w:eastAsia="Calibri" w:hAnsi="Nunito" w:cs="Arial"/>
                <w:b/>
                <w:color w:val="000000" w:themeColor="text1"/>
                <w:sz w:val="20"/>
                <w:rPrChange w:id="8899" w:author="Craig Parker" w:date="2024-08-07T12:23:00Z">
                  <w:rPr>
                    <w:ins w:id="8900" w:author="Craig Parker" w:date="2024-07-23T13:47:00Z"/>
                    <w:rFonts w:eastAsia="Calibri" w:cs="Arial"/>
                    <w:b/>
                  </w:rPr>
                </w:rPrChange>
              </w:rPr>
            </w:pPr>
          </w:p>
        </w:tc>
      </w:tr>
      <w:tr w:rsidR="006E7398" w:rsidRPr="002E4822" w14:paraId="4C68ACA2" w14:textId="77777777" w:rsidTr="00E35E7F">
        <w:trPr>
          <w:ins w:id="8901" w:author="Craig Parker" w:date="2024-07-23T13:47:00Z"/>
        </w:trPr>
        <w:tc>
          <w:tcPr>
            <w:tcW w:w="2807" w:type="dxa"/>
            <w:shd w:val="clear" w:color="auto" w:fill="auto"/>
          </w:tcPr>
          <w:p w14:paraId="3F450A26" w14:textId="77777777" w:rsidR="008734CC" w:rsidRPr="002E4822" w:rsidRDefault="008734CC" w:rsidP="00E35E7F">
            <w:pPr>
              <w:rPr>
                <w:ins w:id="8902" w:author="Craig Parker" w:date="2024-07-23T13:47:00Z"/>
                <w:rFonts w:ascii="Nunito" w:eastAsia="Calibri" w:hAnsi="Nunito" w:cs="Arial"/>
                <w:bCs/>
                <w:color w:val="000000" w:themeColor="text1"/>
                <w:sz w:val="20"/>
                <w:rPrChange w:id="8903" w:author="Craig Parker" w:date="2024-08-07T12:23:00Z">
                  <w:rPr>
                    <w:ins w:id="8904" w:author="Craig Parker" w:date="2024-07-23T13:47:00Z"/>
                    <w:rFonts w:eastAsia="Calibri" w:cs="Arial"/>
                    <w:bCs/>
                  </w:rPr>
                </w:rPrChange>
              </w:rPr>
            </w:pPr>
            <w:ins w:id="8905" w:author="Craig Parker" w:date="2024-07-23T13:47:00Z">
              <w:r w:rsidRPr="002E4822">
                <w:rPr>
                  <w:rFonts w:ascii="Nunito" w:eastAsia="Calibri" w:hAnsi="Nunito" w:cs="Arial"/>
                  <w:bCs/>
                  <w:color w:val="000000" w:themeColor="text1"/>
                  <w:sz w:val="20"/>
                  <w:rPrChange w:id="8906" w:author="Craig Parker" w:date="2024-08-07T12:23:00Z">
                    <w:rPr>
                      <w:rFonts w:eastAsia="Calibri" w:cs="Arial"/>
                      <w:bCs/>
                    </w:rPr>
                  </w:rPrChange>
                </w:rPr>
                <w:t>Ethics Reference Number:</w:t>
              </w:r>
            </w:ins>
          </w:p>
        </w:tc>
        <w:tc>
          <w:tcPr>
            <w:tcW w:w="7111" w:type="dxa"/>
            <w:shd w:val="clear" w:color="auto" w:fill="auto"/>
          </w:tcPr>
          <w:p w14:paraId="56A328FF" w14:textId="77777777" w:rsidR="008734CC" w:rsidRPr="002E4822" w:rsidRDefault="008734CC" w:rsidP="00E35E7F">
            <w:pPr>
              <w:rPr>
                <w:ins w:id="8907" w:author="Craig Parker" w:date="2024-07-23T13:47:00Z"/>
                <w:rFonts w:ascii="Nunito" w:eastAsia="Calibri" w:hAnsi="Nunito" w:cs="Arial"/>
                <w:b/>
                <w:color w:val="000000" w:themeColor="text1"/>
                <w:sz w:val="20"/>
                <w:rPrChange w:id="8908" w:author="Craig Parker" w:date="2024-08-07T12:23:00Z">
                  <w:rPr>
                    <w:ins w:id="8909" w:author="Craig Parker" w:date="2024-07-23T13:47:00Z"/>
                    <w:rFonts w:eastAsia="Calibri" w:cs="Arial"/>
                    <w:b/>
                  </w:rPr>
                </w:rPrChange>
              </w:rPr>
            </w:pPr>
          </w:p>
        </w:tc>
      </w:tr>
      <w:tr w:rsidR="006E7398" w:rsidRPr="002E4822" w14:paraId="1A8B03C9" w14:textId="77777777" w:rsidTr="00E35E7F">
        <w:trPr>
          <w:ins w:id="8910" w:author="Craig Parker" w:date="2024-07-23T13:47:00Z"/>
        </w:trPr>
        <w:tc>
          <w:tcPr>
            <w:tcW w:w="2807" w:type="dxa"/>
            <w:shd w:val="clear" w:color="auto" w:fill="auto"/>
          </w:tcPr>
          <w:p w14:paraId="66B38F34" w14:textId="77777777" w:rsidR="008734CC" w:rsidRPr="002E4822" w:rsidRDefault="008734CC" w:rsidP="00E35E7F">
            <w:pPr>
              <w:rPr>
                <w:ins w:id="8911" w:author="Craig Parker" w:date="2024-07-23T13:47:00Z"/>
                <w:rFonts w:ascii="Nunito" w:eastAsia="Calibri" w:hAnsi="Nunito" w:cs="Arial"/>
                <w:bCs/>
                <w:color w:val="000000" w:themeColor="text1"/>
                <w:sz w:val="20"/>
                <w:rPrChange w:id="8912" w:author="Craig Parker" w:date="2024-08-07T12:23:00Z">
                  <w:rPr>
                    <w:ins w:id="8913" w:author="Craig Parker" w:date="2024-07-23T13:47:00Z"/>
                    <w:rFonts w:eastAsia="Calibri" w:cs="Arial"/>
                    <w:bCs/>
                  </w:rPr>
                </w:rPrChange>
              </w:rPr>
            </w:pPr>
            <w:ins w:id="8914" w:author="Craig Parker" w:date="2024-07-23T13:47:00Z">
              <w:r w:rsidRPr="002E4822">
                <w:rPr>
                  <w:rFonts w:ascii="Nunito" w:eastAsia="Calibri" w:hAnsi="Nunito" w:cs="Arial"/>
                  <w:bCs/>
                  <w:color w:val="000000" w:themeColor="text1"/>
                  <w:sz w:val="20"/>
                  <w:rPrChange w:id="8915" w:author="Craig Parker" w:date="2024-08-07T12:23:00Z">
                    <w:rPr>
                      <w:rFonts w:eastAsia="Calibri" w:cs="Arial"/>
                      <w:bCs/>
                    </w:rPr>
                  </w:rPrChange>
                </w:rPr>
                <w:t>Study Title:</w:t>
              </w:r>
            </w:ins>
          </w:p>
          <w:p w14:paraId="11899B41" w14:textId="77777777" w:rsidR="008734CC" w:rsidRPr="002E4822" w:rsidRDefault="008734CC" w:rsidP="00E35E7F">
            <w:pPr>
              <w:tabs>
                <w:tab w:val="left" w:pos="720"/>
              </w:tabs>
              <w:rPr>
                <w:ins w:id="8916" w:author="Craig Parker" w:date="2024-07-23T13:47:00Z"/>
                <w:rFonts w:ascii="Nunito" w:eastAsia="Calibri" w:hAnsi="Nunito" w:cs="Arial"/>
                <w:bCs/>
                <w:color w:val="000000" w:themeColor="text1"/>
                <w:sz w:val="20"/>
                <w:rPrChange w:id="8917" w:author="Craig Parker" w:date="2024-08-07T12:23:00Z">
                  <w:rPr>
                    <w:ins w:id="8918" w:author="Craig Parker" w:date="2024-07-23T13:47:00Z"/>
                    <w:rFonts w:eastAsia="Calibri" w:cs="Arial"/>
                    <w:bCs/>
                  </w:rPr>
                </w:rPrChange>
              </w:rPr>
            </w:pPr>
          </w:p>
        </w:tc>
        <w:tc>
          <w:tcPr>
            <w:tcW w:w="7111" w:type="dxa"/>
            <w:shd w:val="clear" w:color="auto" w:fill="auto"/>
          </w:tcPr>
          <w:p w14:paraId="6715CC86" w14:textId="77777777" w:rsidR="008734CC" w:rsidRPr="002E4822" w:rsidRDefault="008734CC" w:rsidP="00E35E7F">
            <w:pPr>
              <w:rPr>
                <w:ins w:id="8919" w:author="Craig Parker" w:date="2024-07-23T13:47:00Z"/>
                <w:rFonts w:ascii="Nunito" w:eastAsia="Calibri" w:hAnsi="Nunito" w:cs="Arial"/>
                <w:b/>
                <w:color w:val="000000" w:themeColor="text1"/>
                <w:sz w:val="20"/>
                <w:rPrChange w:id="8920" w:author="Craig Parker" w:date="2024-08-07T12:23:00Z">
                  <w:rPr>
                    <w:ins w:id="8921" w:author="Craig Parker" w:date="2024-07-23T13:47:00Z"/>
                    <w:rFonts w:eastAsia="Calibri" w:cs="Arial"/>
                    <w:b/>
                  </w:rPr>
                </w:rPrChange>
              </w:rPr>
            </w:pPr>
          </w:p>
          <w:p w14:paraId="4A542E8F" w14:textId="77777777" w:rsidR="008734CC" w:rsidRPr="002E4822" w:rsidRDefault="008734CC" w:rsidP="00E35E7F">
            <w:pPr>
              <w:rPr>
                <w:ins w:id="8922" w:author="Craig Parker" w:date="2024-07-23T13:47:00Z"/>
                <w:rFonts w:ascii="Nunito" w:eastAsia="Calibri" w:hAnsi="Nunito" w:cs="Arial"/>
                <w:b/>
                <w:color w:val="000000" w:themeColor="text1"/>
                <w:sz w:val="20"/>
                <w:rPrChange w:id="8923" w:author="Craig Parker" w:date="2024-08-07T12:23:00Z">
                  <w:rPr>
                    <w:ins w:id="8924" w:author="Craig Parker" w:date="2024-07-23T13:47:00Z"/>
                    <w:rFonts w:eastAsia="Calibri" w:cs="Arial"/>
                    <w:b/>
                  </w:rPr>
                </w:rPrChange>
              </w:rPr>
            </w:pPr>
          </w:p>
        </w:tc>
      </w:tr>
      <w:tr w:rsidR="006E7398" w:rsidRPr="002E4822" w14:paraId="586D1421" w14:textId="77777777" w:rsidTr="00E35E7F">
        <w:trPr>
          <w:ins w:id="8925" w:author="Craig Parker" w:date="2024-07-23T13:47:00Z"/>
        </w:trPr>
        <w:tc>
          <w:tcPr>
            <w:tcW w:w="2807" w:type="dxa"/>
            <w:shd w:val="clear" w:color="auto" w:fill="auto"/>
          </w:tcPr>
          <w:p w14:paraId="621CF5B5" w14:textId="77777777" w:rsidR="008734CC" w:rsidRPr="002E4822" w:rsidRDefault="008734CC" w:rsidP="00E35E7F">
            <w:pPr>
              <w:rPr>
                <w:ins w:id="8926" w:author="Craig Parker" w:date="2024-07-23T13:47:00Z"/>
                <w:rFonts w:ascii="Nunito" w:eastAsia="Calibri" w:hAnsi="Nunito" w:cs="Arial"/>
                <w:bCs/>
                <w:color w:val="000000" w:themeColor="text1"/>
                <w:sz w:val="20"/>
                <w:rPrChange w:id="8927" w:author="Craig Parker" w:date="2024-08-07T12:23:00Z">
                  <w:rPr>
                    <w:ins w:id="8928" w:author="Craig Parker" w:date="2024-07-23T13:47:00Z"/>
                    <w:rFonts w:eastAsia="Calibri" w:cs="Arial"/>
                    <w:bCs/>
                  </w:rPr>
                </w:rPrChange>
              </w:rPr>
            </w:pPr>
            <w:ins w:id="8929" w:author="Craig Parker" w:date="2024-07-23T13:47:00Z">
              <w:r w:rsidRPr="002E4822">
                <w:rPr>
                  <w:rFonts w:ascii="Nunito" w:eastAsia="Calibri" w:hAnsi="Nunito" w:cs="Arial"/>
                  <w:bCs/>
                  <w:color w:val="000000" w:themeColor="text1"/>
                  <w:sz w:val="20"/>
                  <w:rPrChange w:id="8930" w:author="Craig Parker" w:date="2024-08-07T12:23:00Z">
                    <w:rPr>
                      <w:rFonts w:eastAsia="Calibri" w:cs="Arial"/>
                      <w:bCs/>
                    </w:rPr>
                  </w:rPrChange>
                </w:rPr>
                <w:t>Phase of trial:</w:t>
              </w:r>
            </w:ins>
          </w:p>
          <w:p w14:paraId="0C0B09BB" w14:textId="77777777" w:rsidR="008734CC" w:rsidRPr="002E4822" w:rsidRDefault="008734CC" w:rsidP="00E35E7F">
            <w:pPr>
              <w:rPr>
                <w:ins w:id="8931" w:author="Craig Parker" w:date="2024-07-23T13:47:00Z"/>
                <w:rFonts w:ascii="Nunito" w:eastAsia="Calibri" w:hAnsi="Nunito" w:cs="Arial"/>
                <w:bCs/>
                <w:color w:val="000000" w:themeColor="text1"/>
                <w:sz w:val="20"/>
                <w:rPrChange w:id="8932" w:author="Craig Parker" w:date="2024-08-07T12:23:00Z">
                  <w:rPr>
                    <w:ins w:id="8933" w:author="Craig Parker" w:date="2024-07-23T13:47:00Z"/>
                    <w:rFonts w:eastAsia="Calibri" w:cs="Arial"/>
                    <w:bCs/>
                  </w:rPr>
                </w:rPrChange>
              </w:rPr>
            </w:pPr>
          </w:p>
        </w:tc>
        <w:tc>
          <w:tcPr>
            <w:tcW w:w="7111" w:type="dxa"/>
            <w:shd w:val="clear" w:color="auto" w:fill="auto"/>
          </w:tcPr>
          <w:p w14:paraId="1E8110C5" w14:textId="77777777" w:rsidR="008734CC" w:rsidRPr="002E4822" w:rsidRDefault="008734CC" w:rsidP="00E35E7F">
            <w:pPr>
              <w:rPr>
                <w:ins w:id="8934" w:author="Craig Parker" w:date="2024-07-23T13:47:00Z"/>
                <w:rFonts w:ascii="Nunito" w:eastAsia="Calibri" w:hAnsi="Nunito" w:cs="Arial"/>
                <w:b/>
                <w:color w:val="000000" w:themeColor="text1"/>
                <w:sz w:val="20"/>
                <w:rPrChange w:id="8935" w:author="Craig Parker" w:date="2024-08-07T12:23:00Z">
                  <w:rPr>
                    <w:ins w:id="8936" w:author="Craig Parker" w:date="2024-07-23T13:47:00Z"/>
                    <w:rFonts w:eastAsia="Calibri" w:cs="Arial"/>
                    <w:b/>
                  </w:rPr>
                </w:rPrChange>
              </w:rPr>
            </w:pPr>
          </w:p>
        </w:tc>
      </w:tr>
      <w:tr w:rsidR="006E7398" w:rsidRPr="002E4822" w14:paraId="06D3601B" w14:textId="77777777" w:rsidTr="00E35E7F">
        <w:trPr>
          <w:ins w:id="8937" w:author="Craig Parker" w:date="2024-07-23T13:47:00Z"/>
        </w:trPr>
        <w:tc>
          <w:tcPr>
            <w:tcW w:w="2807" w:type="dxa"/>
            <w:shd w:val="clear" w:color="auto" w:fill="auto"/>
          </w:tcPr>
          <w:p w14:paraId="6BAA2986" w14:textId="77777777" w:rsidR="008734CC" w:rsidRPr="002E4822" w:rsidRDefault="008734CC" w:rsidP="00E35E7F">
            <w:pPr>
              <w:rPr>
                <w:ins w:id="8938" w:author="Craig Parker" w:date="2024-07-23T13:47:00Z"/>
                <w:rFonts w:ascii="Nunito" w:eastAsia="Calibri" w:hAnsi="Nunito" w:cs="Arial"/>
                <w:color w:val="000000" w:themeColor="text1"/>
                <w:sz w:val="20"/>
                <w:rPrChange w:id="8939" w:author="Craig Parker" w:date="2024-08-07T12:23:00Z">
                  <w:rPr>
                    <w:ins w:id="8940" w:author="Craig Parker" w:date="2024-07-23T13:47:00Z"/>
                    <w:rFonts w:eastAsia="Calibri" w:cs="Arial"/>
                  </w:rPr>
                </w:rPrChange>
              </w:rPr>
            </w:pPr>
            <w:ins w:id="8941" w:author="Craig Parker" w:date="2024-07-23T13:47:00Z">
              <w:r w:rsidRPr="002E4822">
                <w:rPr>
                  <w:rFonts w:ascii="Nunito" w:eastAsia="Calibri" w:hAnsi="Nunito" w:cs="Arial"/>
                  <w:color w:val="000000" w:themeColor="text1"/>
                  <w:sz w:val="20"/>
                  <w:rPrChange w:id="8942" w:author="Craig Parker" w:date="2024-08-07T12:23:00Z">
                    <w:rPr>
                      <w:rFonts w:eastAsia="Calibri" w:cs="Arial"/>
                    </w:rPr>
                  </w:rPrChange>
                </w:rPr>
                <w:t xml:space="preserve">Protocol/Project/Study Number: </w:t>
              </w:r>
            </w:ins>
          </w:p>
        </w:tc>
        <w:tc>
          <w:tcPr>
            <w:tcW w:w="7111" w:type="dxa"/>
            <w:shd w:val="clear" w:color="auto" w:fill="auto"/>
          </w:tcPr>
          <w:p w14:paraId="7A07FD53" w14:textId="77777777" w:rsidR="008734CC" w:rsidRPr="002E4822" w:rsidRDefault="008734CC" w:rsidP="00E35E7F">
            <w:pPr>
              <w:rPr>
                <w:ins w:id="8943" w:author="Craig Parker" w:date="2024-07-23T13:47:00Z"/>
                <w:rFonts w:ascii="Nunito" w:eastAsia="Calibri" w:hAnsi="Nunito" w:cs="Arial"/>
                <w:color w:val="000000" w:themeColor="text1"/>
                <w:sz w:val="20"/>
                <w:rPrChange w:id="8944" w:author="Craig Parker" w:date="2024-08-07T12:23:00Z">
                  <w:rPr>
                    <w:ins w:id="8945" w:author="Craig Parker" w:date="2024-07-23T13:47:00Z"/>
                    <w:rFonts w:eastAsia="Calibri" w:cs="Arial"/>
                  </w:rPr>
                </w:rPrChange>
              </w:rPr>
            </w:pPr>
          </w:p>
          <w:p w14:paraId="1F8E5EE7" w14:textId="77777777" w:rsidR="008734CC" w:rsidRPr="002E4822" w:rsidRDefault="008734CC" w:rsidP="00E35E7F">
            <w:pPr>
              <w:rPr>
                <w:ins w:id="8946" w:author="Craig Parker" w:date="2024-07-23T13:47:00Z"/>
                <w:rFonts w:ascii="Nunito" w:eastAsia="Calibri" w:hAnsi="Nunito" w:cs="Arial"/>
                <w:color w:val="000000" w:themeColor="text1"/>
                <w:sz w:val="20"/>
                <w:rPrChange w:id="8947" w:author="Craig Parker" w:date="2024-08-07T12:23:00Z">
                  <w:rPr>
                    <w:ins w:id="8948" w:author="Craig Parker" w:date="2024-07-23T13:47:00Z"/>
                    <w:rFonts w:eastAsia="Calibri" w:cs="Arial"/>
                  </w:rPr>
                </w:rPrChange>
              </w:rPr>
            </w:pPr>
          </w:p>
          <w:p w14:paraId="33DB803C" w14:textId="77777777" w:rsidR="008734CC" w:rsidRPr="002E4822" w:rsidRDefault="008734CC" w:rsidP="00E35E7F">
            <w:pPr>
              <w:rPr>
                <w:ins w:id="8949" w:author="Craig Parker" w:date="2024-07-23T13:47:00Z"/>
                <w:rFonts w:ascii="Nunito" w:eastAsia="Calibri" w:hAnsi="Nunito" w:cs="Arial"/>
                <w:color w:val="000000" w:themeColor="text1"/>
                <w:sz w:val="20"/>
                <w:rPrChange w:id="8950" w:author="Craig Parker" w:date="2024-08-07T12:23:00Z">
                  <w:rPr>
                    <w:ins w:id="8951" w:author="Craig Parker" w:date="2024-07-23T13:47:00Z"/>
                    <w:rFonts w:eastAsia="Calibri" w:cs="Arial"/>
                  </w:rPr>
                </w:rPrChange>
              </w:rPr>
            </w:pPr>
          </w:p>
        </w:tc>
      </w:tr>
      <w:tr w:rsidR="006E7398" w:rsidRPr="002E4822" w14:paraId="68CDB0D8" w14:textId="77777777" w:rsidTr="00E35E7F">
        <w:trPr>
          <w:ins w:id="8952" w:author="Craig Parker" w:date="2024-07-23T13:47:00Z"/>
        </w:trPr>
        <w:tc>
          <w:tcPr>
            <w:tcW w:w="2807" w:type="dxa"/>
            <w:shd w:val="clear" w:color="auto" w:fill="auto"/>
          </w:tcPr>
          <w:p w14:paraId="761AAB45" w14:textId="77777777" w:rsidR="008734CC" w:rsidRPr="002E4822" w:rsidRDefault="008734CC" w:rsidP="00E35E7F">
            <w:pPr>
              <w:rPr>
                <w:ins w:id="8953" w:author="Craig Parker" w:date="2024-07-23T13:47:00Z"/>
                <w:rFonts w:ascii="Nunito" w:eastAsia="Calibri" w:hAnsi="Nunito" w:cs="Arial"/>
                <w:color w:val="000000" w:themeColor="text1"/>
                <w:sz w:val="20"/>
                <w:rPrChange w:id="8954" w:author="Craig Parker" w:date="2024-08-07T12:23:00Z">
                  <w:rPr>
                    <w:ins w:id="8955" w:author="Craig Parker" w:date="2024-07-23T13:47:00Z"/>
                    <w:rFonts w:eastAsia="Calibri" w:cs="Arial"/>
                  </w:rPr>
                </w:rPrChange>
              </w:rPr>
            </w:pPr>
            <w:ins w:id="8956" w:author="Craig Parker" w:date="2024-07-23T13:47:00Z">
              <w:r w:rsidRPr="002E4822">
                <w:rPr>
                  <w:rFonts w:ascii="Nunito" w:eastAsia="Calibri" w:hAnsi="Nunito" w:cs="Arial"/>
                  <w:color w:val="000000" w:themeColor="text1"/>
                  <w:sz w:val="20"/>
                  <w:rPrChange w:id="8957" w:author="Craig Parker" w:date="2024-08-07T12:23:00Z">
                    <w:rPr>
                      <w:rFonts w:eastAsia="Calibri" w:cs="Arial"/>
                    </w:rPr>
                  </w:rPrChange>
                </w:rPr>
                <w:t>Approved Version/No. and Date:</w:t>
              </w:r>
            </w:ins>
          </w:p>
        </w:tc>
        <w:tc>
          <w:tcPr>
            <w:tcW w:w="7111" w:type="dxa"/>
            <w:shd w:val="clear" w:color="auto" w:fill="auto"/>
          </w:tcPr>
          <w:p w14:paraId="7829707F" w14:textId="77777777" w:rsidR="008734CC" w:rsidRPr="002E4822" w:rsidRDefault="008734CC" w:rsidP="00E35E7F">
            <w:pPr>
              <w:rPr>
                <w:ins w:id="8958" w:author="Craig Parker" w:date="2024-07-23T13:47:00Z"/>
                <w:rFonts w:ascii="Nunito" w:eastAsia="Calibri" w:hAnsi="Nunito" w:cs="Arial"/>
                <w:color w:val="000000" w:themeColor="text1"/>
                <w:sz w:val="20"/>
                <w:rPrChange w:id="8959" w:author="Craig Parker" w:date="2024-08-07T12:23:00Z">
                  <w:rPr>
                    <w:ins w:id="8960" w:author="Craig Parker" w:date="2024-07-23T13:47:00Z"/>
                    <w:rFonts w:eastAsia="Calibri" w:cs="Arial"/>
                  </w:rPr>
                </w:rPrChange>
              </w:rPr>
            </w:pPr>
          </w:p>
        </w:tc>
      </w:tr>
      <w:tr w:rsidR="006E7398" w:rsidRPr="002E4822" w14:paraId="404AFE07" w14:textId="77777777" w:rsidTr="00E35E7F">
        <w:trPr>
          <w:ins w:id="8961" w:author="Craig Parker" w:date="2024-07-23T13:47:00Z"/>
        </w:trPr>
        <w:tc>
          <w:tcPr>
            <w:tcW w:w="2807" w:type="dxa"/>
            <w:shd w:val="clear" w:color="auto" w:fill="auto"/>
          </w:tcPr>
          <w:p w14:paraId="36064049" w14:textId="77777777" w:rsidR="008734CC" w:rsidRPr="002E4822" w:rsidRDefault="008734CC" w:rsidP="00E35E7F">
            <w:pPr>
              <w:rPr>
                <w:ins w:id="8962" w:author="Craig Parker" w:date="2024-07-23T13:47:00Z"/>
                <w:rFonts w:ascii="Nunito" w:eastAsia="Calibri" w:hAnsi="Nunito" w:cs="Arial"/>
                <w:color w:val="000000" w:themeColor="text1"/>
                <w:sz w:val="20"/>
                <w:rPrChange w:id="8963" w:author="Craig Parker" w:date="2024-08-07T12:23:00Z">
                  <w:rPr>
                    <w:ins w:id="8964" w:author="Craig Parker" w:date="2024-07-23T13:47:00Z"/>
                    <w:rFonts w:eastAsia="Calibri" w:cs="Arial"/>
                  </w:rPr>
                </w:rPrChange>
              </w:rPr>
            </w:pPr>
            <w:ins w:id="8965" w:author="Craig Parker" w:date="2024-07-23T13:47:00Z">
              <w:r w:rsidRPr="002E4822">
                <w:rPr>
                  <w:rFonts w:ascii="Nunito" w:eastAsia="Calibri" w:hAnsi="Nunito" w:cs="Arial"/>
                  <w:color w:val="000000" w:themeColor="text1"/>
                  <w:sz w:val="20"/>
                  <w:rPrChange w:id="8966" w:author="Craig Parker" w:date="2024-08-07T12:23:00Z">
                    <w:rPr>
                      <w:rFonts w:eastAsia="Calibri" w:cs="Arial"/>
                    </w:rPr>
                  </w:rPrChange>
                </w:rPr>
                <w:t>Amended Version/No.  and Date:</w:t>
              </w:r>
            </w:ins>
          </w:p>
          <w:p w14:paraId="28DD06FD" w14:textId="77777777" w:rsidR="008734CC" w:rsidRPr="002E4822" w:rsidRDefault="008734CC" w:rsidP="00E35E7F">
            <w:pPr>
              <w:rPr>
                <w:ins w:id="8967" w:author="Craig Parker" w:date="2024-07-23T13:47:00Z"/>
                <w:rFonts w:ascii="Nunito" w:eastAsia="Calibri" w:hAnsi="Nunito" w:cs="Arial"/>
                <w:color w:val="000000" w:themeColor="text1"/>
                <w:sz w:val="20"/>
                <w:rPrChange w:id="8968" w:author="Craig Parker" w:date="2024-08-07T12:23:00Z">
                  <w:rPr>
                    <w:ins w:id="8969" w:author="Craig Parker" w:date="2024-07-23T13:47:00Z"/>
                    <w:rFonts w:eastAsia="Calibri" w:cs="Arial"/>
                  </w:rPr>
                </w:rPrChange>
              </w:rPr>
            </w:pPr>
          </w:p>
        </w:tc>
        <w:tc>
          <w:tcPr>
            <w:tcW w:w="7111" w:type="dxa"/>
            <w:shd w:val="clear" w:color="auto" w:fill="auto"/>
          </w:tcPr>
          <w:p w14:paraId="4261E2EA" w14:textId="77777777" w:rsidR="008734CC" w:rsidRPr="002E4822" w:rsidRDefault="008734CC" w:rsidP="00E35E7F">
            <w:pPr>
              <w:rPr>
                <w:ins w:id="8970" w:author="Craig Parker" w:date="2024-07-23T13:47:00Z"/>
                <w:rFonts w:ascii="Nunito" w:eastAsia="Calibri" w:hAnsi="Nunito" w:cs="Arial"/>
                <w:color w:val="000000" w:themeColor="text1"/>
                <w:sz w:val="20"/>
                <w:rPrChange w:id="8971" w:author="Craig Parker" w:date="2024-08-07T12:23:00Z">
                  <w:rPr>
                    <w:ins w:id="8972" w:author="Craig Parker" w:date="2024-07-23T13:47:00Z"/>
                    <w:rFonts w:eastAsia="Calibri" w:cs="Arial"/>
                  </w:rPr>
                </w:rPrChange>
              </w:rPr>
            </w:pPr>
          </w:p>
        </w:tc>
      </w:tr>
      <w:tr w:rsidR="006E7398" w:rsidRPr="002E4822" w14:paraId="2283056A" w14:textId="77777777" w:rsidTr="00E35E7F">
        <w:trPr>
          <w:ins w:id="8973" w:author="Craig Parker" w:date="2024-07-23T13:47:00Z"/>
        </w:trPr>
        <w:tc>
          <w:tcPr>
            <w:tcW w:w="2807" w:type="dxa"/>
            <w:shd w:val="clear" w:color="auto" w:fill="auto"/>
          </w:tcPr>
          <w:p w14:paraId="18003646" w14:textId="77777777" w:rsidR="008734CC" w:rsidRPr="002E4822" w:rsidRDefault="008734CC" w:rsidP="00E35E7F">
            <w:pPr>
              <w:rPr>
                <w:ins w:id="8974" w:author="Craig Parker" w:date="2024-07-23T13:47:00Z"/>
                <w:rFonts w:ascii="Nunito" w:eastAsia="Calibri" w:hAnsi="Nunito" w:cs="Arial"/>
                <w:color w:val="000000" w:themeColor="text1"/>
                <w:sz w:val="20"/>
                <w:rPrChange w:id="8975" w:author="Craig Parker" w:date="2024-08-07T12:23:00Z">
                  <w:rPr>
                    <w:ins w:id="8976" w:author="Craig Parker" w:date="2024-07-23T13:47:00Z"/>
                    <w:rFonts w:eastAsia="Calibri" w:cs="Arial"/>
                  </w:rPr>
                </w:rPrChange>
              </w:rPr>
            </w:pPr>
            <w:ins w:id="8977" w:author="Craig Parker" w:date="2024-07-23T13:47:00Z">
              <w:r w:rsidRPr="002E4822">
                <w:rPr>
                  <w:rFonts w:ascii="Nunito" w:eastAsia="Calibri" w:hAnsi="Nunito" w:cs="Arial"/>
                  <w:color w:val="000000" w:themeColor="text1"/>
                  <w:sz w:val="20"/>
                  <w:rPrChange w:id="8978" w:author="Craig Parker" w:date="2024-08-07T12:23:00Z">
                    <w:rPr>
                      <w:rFonts w:eastAsia="Calibri" w:cs="Arial"/>
                    </w:rPr>
                  </w:rPrChange>
                </w:rPr>
                <w:t>Health product being studied:</w:t>
              </w:r>
            </w:ins>
          </w:p>
        </w:tc>
        <w:tc>
          <w:tcPr>
            <w:tcW w:w="7111" w:type="dxa"/>
            <w:shd w:val="clear" w:color="auto" w:fill="auto"/>
          </w:tcPr>
          <w:p w14:paraId="5B2EEC33" w14:textId="77777777" w:rsidR="008734CC" w:rsidRPr="002E4822" w:rsidRDefault="008734CC" w:rsidP="00E35E7F">
            <w:pPr>
              <w:rPr>
                <w:ins w:id="8979" w:author="Craig Parker" w:date="2024-07-23T13:47:00Z"/>
                <w:rFonts w:ascii="Nunito" w:eastAsia="Calibri" w:hAnsi="Nunito" w:cs="Arial"/>
                <w:color w:val="000000" w:themeColor="text1"/>
                <w:sz w:val="20"/>
                <w:rPrChange w:id="8980" w:author="Craig Parker" w:date="2024-08-07T12:23:00Z">
                  <w:rPr>
                    <w:ins w:id="8981" w:author="Craig Parker" w:date="2024-07-23T13:47:00Z"/>
                    <w:rFonts w:eastAsia="Calibri" w:cs="Arial"/>
                  </w:rPr>
                </w:rPrChange>
              </w:rPr>
            </w:pPr>
          </w:p>
          <w:p w14:paraId="32285963" w14:textId="77777777" w:rsidR="008734CC" w:rsidRPr="002E4822" w:rsidRDefault="008734CC" w:rsidP="00E35E7F">
            <w:pPr>
              <w:rPr>
                <w:ins w:id="8982" w:author="Craig Parker" w:date="2024-07-23T13:47:00Z"/>
                <w:rFonts w:ascii="Nunito" w:eastAsia="Calibri" w:hAnsi="Nunito" w:cs="Arial"/>
                <w:color w:val="000000" w:themeColor="text1"/>
                <w:sz w:val="20"/>
                <w:rPrChange w:id="8983" w:author="Craig Parker" w:date="2024-08-07T12:23:00Z">
                  <w:rPr>
                    <w:ins w:id="8984" w:author="Craig Parker" w:date="2024-07-23T13:47:00Z"/>
                    <w:rFonts w:eastAsia="Calibri" w:cs="Arial"/>
                  </w:rPr>
                </w:rPrChange>
              </w:rPr>
            </w:pPr>
          </w:p>
          <w:p w14:paraId="50FA0447" w14:textId="77777777" w:rsidR="008734CC" w:rsidRPr="002E4822" w:rsidRDefault="008734CC" w:rsidP="00E35E7F">
            <w:pPr>
              <w:rPr>
                <w:ins w:id="8985" w:author="Craig Parker" w:date="2024-07-23T13:47:00Z"/>
                <w:rFonts w:ascii="Nunito" w:eastAsia="Calibri" w:hAnsi="Nunito" w:cs="Arial"/>
                <w:color w:val="000000" w:themeColor="text1"/>
                <w:sz w:val="20"/>
                <w:rPrChange w:id="8986" w:author="Craig Parker" w:date="2024-08-07T12:23:00Z">
                  <w:rPr>
                    <w:ins w:id="8987" w:author="Craig Parker" w:date="2024-07-23T13:47:00Z"/>
                    <w:rFonts w:eastAsia="Calibri" w:cs="Arial"/>
                  </w:rPr>
                </w:rPrChange>
              </w:rPr>
            </w:pPr>
          </w:p>
        </w:tc>
      </w:tr>
      <w:tr w:rsidR="006E7398" w:rsidRPr="002E4822" w14:paraId="0791DB60" w14:textId="77777777" w:rsidTr="00E35E7F">
        <w:trPr>
          <w:ins w:id="8988" w:author="Craig Parker" w:date="2024-07-23T13:47:00Z"/>
        </w:trPr>
        <w:tc>
          <w:tcPr>
            <w:tcW w:w="2807" w:type="dxa"/>
            <w:tcBorders>
              <w:top w:val="nil"/>
            </w:tcBorders>
            <w:shd w:val="clear" w:color="auto" w:fill="auto"/>
          </w:tcPr>
          <w:p w14:paraId="17738362" w14:textId="77777777" w:rsidR="008734CC" w:rsidRPr="002E4822" w:rsidRDefault="008734CC" w:rsidP="00E35E7F">
            <w:pPr>
              <w:rPr>
                <w:ins w:id="8989" w:author="Craig Parker" w:date="2024-07-23T13:47:00Z"/>
                <w:rFonts w:ascii="Nunito" w:eastAsia="Calibri" w:hAnsi="Nunito" w:cs="Arial"/>
                <w:color w:val="000000" w:themeColor="text1"/>
                <w:sz w:val="20"/>
                <w:rPrChange w:id="8990" w:author="Craig Parker" w:date="2024-08-07T12:23:00Z">
                  <w:rPr>
                    <w:ins w:id="8991" w:author="Craig Parker" w:date="2024-07-23T13:47:00Z"/>
                    <w:rFonts w:eastAsia="Calibri" w:cs="Arial"/>
                  </w:rPr>
                </w:rPrChange>
              </w:rPr>
            </w:pPr>
            <w:ins w:id="8992" w:author="Craig Parker" w:date="2024-07-23T13:47:00Z">
              <w:r w:rsidRPr="002E4822">
                <w:rPr>
                  <w:rFonts w:ascii="Nunito" w:eastAsia="Calibri" w:hAnsi="Nunito" w:cs="Arial"/>
                  <w:color w:val="000000" w:themeColor="text1"/>
                  <w:sz w:val="20"/>
                  <w:rPrChange w:id="8993" w:author="Craig Parker" w:date="2024-08-07T12:23:00Z">
                    <w:rPr>
                      <w:rFonts w:eastAsia="Calibri" w:cs="Arial"/>
                    </w:rPr>
                  </w:rPrChange>
                </w:rPr>
                <w:t>Sponsor/Funder/Donor:</w:t>
              </w:r>
            </w:ins>
          </w:p>
        </w:tc>
        <w:tc>
          <w:tcPr>
            <w:tcW w:w="7111" w:type="dxa"/>
            <w:shd w:val="clear" w:color="auto" w:fill="auto"/>
          </w:tcPr>
          <w:p w14:paraId="45841234" w14:textId="77777777" w:rsidR="008734CC" w:rsidRPr="002E4822" w:rsidRDefault="008734CC" w:rsidP="00E35E7F">
            <w:pPr>
              <w:rPr>
                <w:ins w:id="8994" w:author="Craig Parker" w:date="2024-07-23T13:47:00Z"/>
                <w:rFonts w:ascii="Nunito" w:eastAsia="Calibri" w:hAnsi="Nunito" w:cs="Arial"/>
                <w:color w:val="000000" w:themeColor="text1"/>
                <w:sz w:val="20"/>
                <w:rPrChange w:id="8995" w:author="Craig Parker" w:date="2024-08-07T12:23:00Z">
                  <w:rPr>
                    <w:ins w:id="8996" w:author="Craig Parker" w:date="2024-07-23T13:47:00Z"/>
                    <w:rFonts w:eastAsia="Calibri" w:cs="Arial"/>
                  </w:rPr>
                </w:rPrChange>
              </w:rPr>
            </w:pPr>
          </w:p>
          <w:p w14:paraId="76BB394B" w14:textId="77777777" w:rsidR="008734CC" w:rsidRPr="002E4822" w:rsidRDefault="008734CC" w:rsidP="00E35E7F">
            <w:pPr>
              <w:rPr>
                <w:ins w:id="8997" w:author="Craig Parker" w:date="2024-07-23T13:47:00Z"/>
                <w:rFonts w:ascii="Nunito" w:eastAsia="Calibri" w:hAnsi="Nunito" w:cs="Arial"/>
                <w:color w:val="000000" w:themeColor="text1"/>
                <w:sz w:val="20"/>
                <w:rPrChange w:id="8998" w:author="Craig Parker" w:date="2024-08-07T12:23:00Z">
                  <w:rPr>
                    <w:ins w:id="8999" w:author="Craig Parker" w:date="2024-07-23T13:47:00Z"/>
                    <w:rFonts w:eastAsia="Calibri" w:cs="Arial"/>
                  </w:rPr>
                </w:rPrChange>
              </w:rPr>
            </w:pPr>
          </w:p>
        </w:tc>
      </w:tr>
      <w:tr w:rsidR="006E7398" w:rsidRPr="002E4822" w14:paraId="60B0C1C0" w14:textId="77777777" w:rsidTr="00E35E7F">
        <w:trPr>
          <w:ins w:id="9000" w:author="Craig Parker" w:date="2024-07-23T13:47:00Z"/>
        </w:trPr>
        <w:tc>
          <w:tcPr>
            <w:tcW w:w="2807" w:type="dxa"/>
            <w:tcBorders>
              <w:top w:val="nil"/>
            </w:tcBorders>
            <w:shd w:val="clear" w:color="auto" w:fill="auto"/>
          </w:tcPr>
          <w:p w14:paraId="01999F5C" w14:textId="77777777" w:rsidR="008734CC" w:rsidRPr="002E4822" w:rsidRDefault="008734CC" w:rsidP="00E35E7F">
            <w:pPr>
              <w:rPr>
                <w:ins w:id="9001" w:author="Craig Parker" w:date="2024-07-23T13:47:00Z"/>
                <w:rFonts w:ascii="Nunito" w:eastAsia="Calibri" w:hAnsi="Nunito" w:cs="Arial"/>
                <w:color w:val="000000" w:themeColor="text1"/>
                <w:sz w:val="20"/>
                <w:rPrChange w:id="9002" w:author="Craig Parker" w:date="2024-08-07T12:23:00Z">
                  <w:rPr>
                    <w:ins w:id="9003" w:author="Craig Parker" w:date="2024-07-23T13:47:00Z"/>
                    <w:rFonts w:eastAsia="Calibri" w:cs="Arial"/>
                  </w:rPr>
                </w:rPrChange>
              </w:rPr>
            </w:pPr>
            <w:ins w:id="9004" w:author="Craig Parker" w:date="2024-07-23T13:47:00Z">
              <w:r w:rsidRPr="002E4822">
                <w:rPr>
                  <w:rFonts w:ascii="Nunito" w:eastAsia="Calibri" w:hAnsi="Nunito" w:cs="Arial"/>
                  <w:color w:val="000000" w:themeColor="text1"/>
                  <w:sz w:val="20"/>
                  <w:rPrChange w:id="9005" w:author="Craig Parker" w:date="2024-08-07T12:23:00Z">
                    <w:rPr>
                      <w:rFonts w:eastAsia="Calibri" w:cs="Arial"/>
                    </w:rPr>
                  </w:rPrChange>
                </w:rPr>
                <w:t>Applicant:</w:t>
              </w:r>
            </w:ins>
          </w:p>
        </w:tc>
        <w:tc>
          <w:tcPr>
            <w:tcW w:w="7111" w:type="dxa"/>
            <w:shd w:val="clear" w:color="auto" w:fill="auto"/>
          </w:tcPr>
          <w:p w14:paraId="7D8349B6" w14:textId="77777777" w:rsidR="008734CC" w:rsidRPr="002E4822" w:rsidRDefault="008734CC" w:rsidP="00E35E7F">
            <w:pPr>
              <w:rPr>
                <w:ins w:id="9006" w:author="Craig Parker" w:date="2024-07-23T13:47:00Z"/>
                <w:rFonts w:ascii="Nunito" w:eastAsia="Calibri" w:hAnsi="Nunito" w:cs="Arial"/>
                <w:color w:val="000000" w:themeColor="text1"/>
                <w:sz w:val="20"/>
                <w:rPrChange w:id="9007" w:author="Craig Parker" w:date="2024-08-07T12:23:00Z">
                  <w:rPr>
                    <w:ins w:id="9008" w:author="Craig Parker" w:date="2024-07-23T13:47:00Z"/>
                    <w:rFonts w:eastAsia="Calibri" w:cs="Arial"/>
                  </w:rPr>
                </w:rPrChange>
              </w:rPr>
            </w:pPr>
          </w:p>
          <w:p w14:paraId="30AFBB4A" w14:textId="77777777" w:rsidR="008734CC" w:rsidRPr="002E4822" w:rsidRDefault="008734CC" w:rsidP="00E35E7F">
            <w:pPr>
              <w:rPr>
                <w:ins w:id="9009" w:author="Craig Parker" w:date="2024-07-23T13:47:00Z"/>
                <w:rFonts w:ascii="Nunito" w:eastAsia="Calibri" w:hAnsi="Nunito" w:cs="Arial"/>
                <w:color w:val="000000" w:themeColor="text1"/>
                <w:sz w:val="20"/>
                <w:rPrChange w:id="9010" w:author="Craig Parker" w:date="2024-08-07T12:23:00Z">
                  <w:rPr>
                    <w:ins w:id="9011" w:author="Craig Parker" w:date="2024-07-23T13:47:00Z"/>
                    <w:rFonts w:eastAsia="Calibri" w:cs="Arial"/>
                  </w:rPr>
                </w:rPrChange>
              </w:rPr>
            </w:pPr>
          </w:p>
        </w:tc>
      </w:tr>
      <w:tr w:rsidR="006E7398" w:rsidRPr="002E4822" w14:paraId="0B10C002" w14:textId="77777777" w:rsidTr="00E35E7F">
        <w:trPr>
          <w:ins w:id="9012" w:author="Craig Parker" w:date="2024-07-23T13:47:00Z"/>
        </w:trPr>
        <w:tc>
          <w:tcPr>
            <w:tcW w:w="2807" w:type="dxa"/>
            <w:shd w:val="clear" w:color="auto" w:fill="auto"/>
          </w:tcPr>
          <w:p w14:paraId="7805C19B" w14:textId="77777777" w:rsidR="008734CC" w:rsidRPr="002E4822" w:rsidRDefault="008734CC" w:rsidP="00E35E7F">
            <w:pPr>
              <w:rPr>
                <w:ins w:id="9013" w:author="Craig Parker" w:date="2024-07-23T13:47:00Z"/>
                <w:rFonts w:ascii="Nunito" w:eastAsia="Calibri" w:hAnsi="Nunito" w:cs="Arial"/>
                <w:color w:val="000000" w:themeColor="text1"/>
                <w:sz w:val="20"/>
                <w:rPrChange w:id="9014" w:author="Craig Parker" w:date="2024-08-07T12:23:00Z">
                  <w:rPr>
                    <w:ins w:id="9015" w:author="Craig Parker" w:date="2024-07-23T13:47:00Z"/>
                    <w:rFonts w:eastAsia="Calibri" w:cs="Arial"/>
                  </w:rPr>
                </w:rPrChange>
              </w:rPr>
            </w:pPr>
            <w:ins w:id="9016" w:author="Craig Parker" w:date="2024-07-23T13:47:00Z">
              <w:r w:rsidRPr="002E4822">
                <w:rPr>
                  <w:rFonts w:ascii="Nunito" w:eastAsia="Calibri" w:hAnsi="Nunito" w:cs="Arial"/>
                  <w:color w:val="000000" w:themeColor="text1"/>
                  <w:sz w:val="20"/>
                  <w:rPrChange w:id="9017" w:author="Craig Parker" w:date="2024-08-07T12:23:00Z">
                    <w:rPr>
                      <w:rFonts w:eastAsia="Calibri" w:cs="Arial"/>
                    </w:rPr>
                  </w:rPrChange>
                </w:rPr>
                <w:t>Contact Person:</w:t>
              </w:r>
            </w:ins>
          </w:p>
        </w:tc>
        <w:tc>
          <w:tcPr>
            <w:tcW w:w="7111" w:type="dxa"/>
            <w:shd w:val="clear" w:color="auto" w:fill="auto"/>
          </w:tcPr>
          <w:p w14:paraId="0FE155DE" w14:textId="77777777" w:rsidR="008734CC" w:rsidRPr="002E4822" w:rsidRDefault="008734CC" w:rsidP="00E35E7F">
            <w:pPr>
              <w:rPr>
                <w:ins w:id="9018" w:author="Craig Parker" w:date="2024-07-23T13:47:00Z"/>
                <w:rFonts w:ascii="Nunito" w:eastAsia="Calibri" w:hAnsi="Nunito" w:cs="Arial"/>
                <w:color w:val="000000" w:themeColor="text1"/>
                <w:sz w:val="20"/>
                <w:rPrChange w:id="9019" w:author="Craig Parker" w:date="2024-08-07T12:23:00Z">
                  <w:rPr>
                    <w:ins w:id="9020" w:author="Craig Parker" w:date="2024-07-23T13:47:00Z"/>
                    <w:rFonts w:eastAsia="Calibri" w:cs="Arial"/>
                  </w:rPr>
                </w:rPrChange>
              </w:rPr>
            </w:pPr>
          </w:p>
          <w:p w14:paraId="52A7D12E" w14:textId="77777777" w:rsidR="008734CC" w:rsidRPr="002E4822" w:rsidRDefault="008734CC" w:rsidP="00E35E7F">
            <w:pPr>
              <w:rPr>
                <w:ins w:id="9021" w:author="Craig Parker" w:date="2024-07-23T13:47:00Z"/>
                <w:rFonts w:ascii="Nunito" w:eastAsia="Calibri" w:hAnsi="Nunito" w:cs="Arial"/>
                <w:color w:val="000000" w:themeColor="text1"/>
                <w:sz w:val="20"/>
                <w:rPrChange w:id="9022" w:author="Craig Parker" w:date="2024-08-07T12:23:00Z">
                  <w:rPr>
                    <w:ins w:id="9023" w:author="Craig Parker" w:date="2024-07-23T13:47:00Z"/>
                    <w:rFonts w:eastAsia="Calibri" w:cs="Arial"/>
                  </w:rPr>
                </w:rPrChange>
              </w:rPr>
            </w:pPr>
          </w:p>
        </w:tc>
      </w:tr>
      <w:tr w:rsidR="006E7398" w:rsidRPr="002E4822" w14:paraId="5F9BC38C" w14:textId="77777777" w:rsidTr="00E35E7F">
        <w:trPr>
          <w:ins w:id="9024" w:author="Craig Parker" w:date="2024-07-23T13:47:00Z"/>
        </w:trPr>
        <w:tc>
          <w:tcPr>
            <w:tcW w:w="2807" w:type="dxa"/>
            <w:shd w:val="clear" w:color="auto" w:fill="auto"/>
          </w:tcPr>
          <w:p w14:paraId="1CA2CE97" w14:textId="77777777" w:rsidR="008734CC" w:rsidRPr="002E4822" w:rsidRDefault="008734CC" w:rsidP="00E35E7F">
            <w:pPr>
              <w:rPr>
                <w:ins w:id="9025" w:author="Craig Parker" w:date="2024-07-23T13:47:00Z"/>
                <w:rFonts w:ascii="Nunito" w:eastAsia="Calibri" w:hAnsi="Nunito" w:cs="Arial"/>
                <w:color w:val="000000" w:themeColor="text1"/>
                <w:sz w:val="20"/>
                <w:rPrChange w:id="9026" w:author="Craig Parker" w:date="2024-08-07T12:23:00Z">
                  <w:rPr>
                    <w:ins w:id="9027" w:author="Craig Parker" w:date="2024-07-23T13:47:00Z"/>
                    <w:rFonts w:eastAsia="Calibri" w:cs="Arial"/>
                  </w:rPr>
                </w:rPrChange>
              </w:rPr>
            </w:pPr>
            <w:ins w:id="9028" w:author="Craig Parker" w:date="2024-07-23T13:47:00Z">
              <w:r w:rsidRPr="002E4822">
                <w:rPr>
                  <w:rFonts w:ascii="Nunito" w:eastAsia="Calibri" w:hAnsi="Nunito" w:cs="Arial"/>
                  <w:color w:val="000000" w:themeColor="text1"/>
                  <w:sz w:val="20"/>
                  <w:rPrChange w:id="9029" w:author="Craig Parker" w:date="2024-08-07T12:23:00Z">
                    <w:rPr>
                      <w:rFonts w:eastAsia="Calibri" w:cs="Arial"/>
                    </w:rPr>
                  </w:rPrChange>
                </w:rPr>
                <w:t>Address:</w:t>
              </w:r>
            </w:ins>
          </w:p>
        </w:tc>
        <w:tc>
          <w:tcPr>
            <w:tcW w:w="7111" w:type="dxa"/>
            <w:shd w:val="clear" w:color="auto" w:fill="auto"/>
          </w:tcPr>
          <w:p w14:paraId="2CDC43BC" w14:textId="77777777" w:rsidR="008734CC" w:rsidRPr="002E4822" w:rsidRDefault="008734CC" w:rsidP="00E35E7F">
            <w:pPr>
              <w:rPr>
                <w:ins w:id="9030" w:author="Craig Parker" w:date="2024-07-23T13:47:00Z"/>
                <w:rFonts w:ascii="Nunito" w:eastAsia="Calibri" w:hAnsi="Nunito" w:cs="Arial"/>
                <w:color w:val="000000" w:themeColor="text1"/>
                <w:sz w:val="20"/>
                <w:rPrChange w:id="9031" w:author="Craig Parker" w:date="2024-08-07T12:23:00Z">
                  <w:rPr>
                    <w:ins w:id="9032" w:author="Craig Parker" w:date="2024-07-23T13:47:00Z"/>
                    <w:rFonts w:eastAsia="Calibri" w:cs="Arial"/>
                  </w:rPr>
                </w:rPrChange>
              </w:rPr>
            </w:pPr>
          </w:p>
          <w:p w14:paraId="191F44B6" w14:textId="77777777" w:rsidR="008734CC" w:rsidRPr="002E4822" w:rsidRDefault="008734CC" w:rsidP="00E35E7F">
            <w:pPr>
              <w:rPr>
                <w:ins w:id="9033" w:author="Craig Parker" w:date="2024-07-23T13:47:00Z"/>
                <w:rFonts w:ascii="Nunito" w:eastAsia="Calibri" w:hAnsi="Nunito" w:cs="Arial"/>
                <w:color w:val="000000" w:themeColor="text1"/>
                <w:sz w:val="20"/>
                <w:rPrChange w:id="9034" w:author="Craig Parker" w:date="2024-08-07T12:23:00Z">
                  <w:rPr>
                    <w:ins w:id="9035" w:author="Craig Parker" w:date="2024-07-23T13:47:00Z"/>
                    <w:rFonts w:eastAsia="Calibri" w:cs="Arial"/>
                  </w:rPr>
                </w:rPrChange>
              </w:rPr>
            </w:pPr>
          </w:p>
        </w:tc>
      </w:tr>
      <w:tr w:rsidR="006E7398" w:rsidRPr="002E4822" w14:paraId="26616EA7" w14:textId="77777777" w:rsidTr="00E35E7F">
        <w:trPr>
          <w:ins w:id="9036" w:author="Craig Parker" w:date="2024-07-23T13:47:00Z"/>
        </w:trPr>
        <w:tc>
          <w:tcPr>
            <w:tcW w:w="2807" w:type="dxa"/>
            <w:shd w:val="clear" w:color="auto" w:fill="auto"/>
          </w:tcPr>
          <w:p w14:paraId="75A9ABFF" w14:textId="77777777" w:rsidR="008734CC" w:rsidRPr="002E4822" w:rsidRDefault="008734CC" w:rsidP="00E35E7F">
            <w:pPr>
              <w:rPr>
                <w:ins w:id="9037" w:author="Craig Parker" w:date="2024-07-23T13:47:00Z"/>
                <w:rFonts w:ascii="Nunito" w:eastAsia="Calibri" w:hAnsi="Nunito" w:cs="Arial"/>
                <w:color w:val="000000" w:themeColor="text1"/>
                <w:sz w:val="20"/>
                <w:rPrChange w:id="9038" w:author="Craig Parker" w:date="2024-08-07T12:23:00Z">
                  <w:rPr>
                    <w:ins w:id="9039" w:author="Craig Parker" w:date="2024-07-23T13:47:00Z"/>
                    <w:rFonts w:eastAsia="Calibri" w:cs="Arial"/>
                  </w:rPr>
                </w:rPrChange>
              </w:rPr>
            </w:pPr>
            <w:ins w:id="9040" w:author="Craig Parker" w:date="2024-07-23T13:47:00Z">
              <w:r w:rsidRPr="002E4822">
                <w:rPr>
                  <w:rFonts w:ascii="Nunito" w:eastAsia="Calibri" w:hAnsi="Nunito" w:cs="Arial"/>
                  <w:color w:val="000000" w:themeColor="text1"/>
                  <w:sz w:val="20"/>
                  <w:rPrChange w:id="9041" w:author="Craig Parker" w:date="2024-08-07T12:23:00Z">
                    <w:rPr>
                      <w:rFonts w:eastAsia="Calibri" w:cs="Arial"/>
                    </w:rPr>
                  </w:rPrChange>
                </w:rPr>
                <w:lastRenderedPageBreak/>
                <w:t>Cell No.:</w:t>
              </w:r>
            </w:ins>
          </w:p>
        </w:tc>
        <w:tc>
          <w:tcPr>
            <w:tcW w:w="7111" w:type="dxa"/>
            <w:shd w:val="clear" w:color="auto" w:fill="auto"/>
          </w:tcPr>
          <w:p w14:paraId="09384330" w14:textId="77777777" w:rsidR="008734CC" w:rsidRPr="002E4822" w:rsidRDefault="008734CC" w:rsidP="00E35E7F">
            <w:pPr>
              <w:rPr>
                <w:ins w:id="9042" w:author="Craig Parker" w:date="2024-07-23T13:47:00Z"/>
                <w:rFonts w:ascii="Nunito" w:eastAsia="Calibri" w:hAnsi="Nunito" w:cs="Arial"/>
                <w:color w:val="000000" w:themeColor="text1"/>
                <w:sz w:val="20"/>
                <w:rPrChange w:id="9043" w:author="Craig Parker" w:date="2024-08-07T12:23:00Z">
                  <w:rPr>
                    <w:ins w:id="9044" w:author="Craig Parker" w:date="2024-07-23T13:47:00Z"/>
                    <w:rFonts w:eastAsia="Calibri" w:cs="Arial"/>
                  </w:rPr>
                </w:rPrChange>
              </w:rPr>
            </w:pPr>
          </w:p>
          <w:p w14:paraId="4E762B21" w14:textId="77777777" w:rsidR="008734CC" w:rsidRPr="002E4822" w:rsidRDefault="008734CC" w:rsidP="00E35E7F">
            <w:pPr>
              <w:rPr>
                <w:ins w:id="9045" w:author="Craig Parker" w:date="2024-07-23T13:47:00Z"/>
                <w:rFonts w:ascii="Nunito" w:eastAsia="Calibri" w:hAnsi="Nunito" w:cs="Arial"/>
                <w:color w:val="000000" w:themeColor="text1"/>
                <w:sz w:val="20"/>
                <w:rPrChange w:id="9046" w:author="Craig Parker" w:date="2024-08-07T12:23:00Z">
                  <w:rPr>
                    <w:ins w:id="9047" w:author="Craig Parker" w:date="2024-07-23T13:47:00Z"/>
                    <w:rFonts w:eastAsia="Calibri" w:cs="Arial"/>
                  </w:rPr>
                </w:rPrChange>
              </w:rPr>
            </w:pPr>
          </w:p>
        </w:tc>
      </w:tr>
      <w:tr w:rsidR="006E7398" w:rsidRPr="002E4822" w14:paraId="1E62D09A" w14:textId="77777777" w:rsidTr="00E35E7F">
        <w:trPr>
          <w:ins w:id="9048" w:author="Craig Parker" w:date="2024-07-23T13:47:00Z"/>
        </w:trPr>
        <w:tc>
          <w:tcPr>
            <w:tcW w:w="2807" w:type="dxa"/>
            <w:shd w:val="clear" w:color="auto" w:fill="auto"/>
          </w:tcPr>
          <w:p w14:paraId="02DEB219" w14:textId="77777777" w:rsidR="008734CC" w:rsidRPr="002E4822" w:rsidRDefault="008734CC" w:rsidP="00E35E7F">
            <w:pPr>
              <w:rPr>
                <w:ins w:id="9049" w:author="Craig Parker" w:date="2024-07-23T13:47:00Z"/>
                <w:rFonts w:ascii="Nunito" w:eastAsia="Calibri" w:hAnsi="Nunito" w:cs="Arial"/>
                <w:color w:val="000000" w:themeColor="text1"/>
                <w:sz w:val="20"/>
                <w:rPrChange w:id="9050" w:author="Craig Parker" w:date="2024-08-07T12:23:00Z">
                  <w:rPr>
                    <w:ins w:id="9051" w:author="Craig Parker" w:date="2024-07-23T13:47:00Z"/>
                    <w:rFonts w:eastAsia="Calibri" w:cs="Arial"/>
                  </w:rPr>
                </w:rPrChange>
              </w:rPr>
            </w:pPr>
            <w:ins w:id="9052" w:author="Craig Parker" w:date="2024-07-23T13:47:00Z">
              <w:r w:rsidRPr="002E4822">
                <w:rPr>
                  <w:rFonts w:ascii="Nunito" w:eastAsia="Calibri" w:hAnsi="Nunito" w:cs="Arial"/>
                  <w:color w:val="000000" w:themeColor="text1"/>
                  <w:sz w:val="20"/>
                  <w:rPrChange w:id="9053" w:author="Craig Parker" w:date="2024-08-07T12:23:00Z">
                    <w:rPr>
                      <w:rFonts w:eastAsia="Calibri" w:cs="Arial"/>
                    </w:rPr>
                  </w:rPrChange>
                </w:rPr>
                <w:t>E-mail address:</w:t>
              </w:r>
            </w:ins>
          </w:p>
        </w:tc>
        <w:tc>
          <w:tcPr>
            <w:tcW w:w="7111" w:type="dxa"/>
            <w:shd w:val="clear" w:color="auto" w:fill="auto"/>
          </w:tcPr>
          <w:p w14:paraId="346309C0" w14:textId="77777777" w:rsidR="008734CC" w:rsidRPr="002E4822" w:rsidRDefault="008734CC" w:rsidP="00E35E7F">
            <w:pPr>
              <w:rPr>
                <w:ins w:id="9054" w:author="Craig Parker" w:date="2024-07-23T13:47:00Z"/>
                <w:rFonts w:ascii="Nunito" w:eastAsia="Calibri" w:hAnsi="Nunito" w:cs="Arial"/>
                <w:color w:val="000000" w:themeColor="text1"/>
                <w:sz w:val="20"/>
                <w:rPrChange w:id="9055" w:author="Craig Parker" w:date="2024-08-07T12:23:00Z">
                  <w:rPr>
                    <w:ins w:id="9056" w:author="Craig Parker" w:date="2024-07-23T13:47:00Z"/>
                    <w:rFonts w:eastAsia="Calibri" w:cs="Arial"/>
                  </w:rPr>
                </w:rPrChange>
              </w:rPr>
            </w:pPr>
          </w:p>
          <w:p w14:paraId="5679EC15" w14:textId="77777777" w:rsidR="008734CC" w:rsidRPr="002E4822" w:rsidRDefault="008734CC" w:rsidP="00E35E7F">
            <w:pPr>
              <w:rPr>
                <w:ins w:id="9057" w:author="Craig Parker" w:date="2024-07-23T13:47:00Z"/>
                <w:rFonts w:ascii="Nunito" w:eastAsia="Calibri" w:hAnsi="Nunito" w:cs="Arial"/>
                <w:color w:val="000000" w:themeColor="text1"/>
                <w:sz w:val="20"/>
                <w:rPrChange w:id="9058" w:author="Craig Parker" w:date="2024-08-07T12:23:00Z">
                  <w:rPr>
                    <w:ins w:id="9059" w:author="Craig Parker" w:date="2024-07-23T13:47:00Z"/>
                    <w:rFonts w:eastAsia="Calibri" w:cs="Arial"/>
                  </w:rPr>
                </w:rPrChange>
              </w:rPr>
            </w:pPr>
          </w:p>
        </w:tc>
      </w:tr>
      <w:tr w:rsidR="006E7398" w:rsidRPr="002E4822" w14:paraId="6089E1B9" w14:textId="77777777" w:rsidTr="00E35E7F">
        <w:trPr>
          <w:ins w:id="9060" w:author="Craig Parker" w:date="2024-07-23T13:47:00Z"/>
        </w:trPr>
        <w:tc>
          <w:tcPr>
            <w:tcW w:w="2807" w:type="dxa"/>
            <w:shd w:val="clear" w:color="auto" w:fill="auto"/>
          </w:tcPr>
          <w:p w14:paraId="4FE957CC" w14:textId="77777777" w:rsidR="008734CC" w:rsidRPr="002E4822" w:rsidRDefault="008734CC" w:rsidP="00E35E7F">
            <w:pPr>
              <w:rPr>
                <w:ins w:id="9061" w:author="Craig Parker" w:date="2024-07-23T13:47:00Z"/>
                <w:rFonts w:ascii="Nunito" w:eastAsia="Calibri" w:hAnsi="Nunito" w:cs="Arial"/>
                <w:color w:val="000000" w:themeColor="text1"/>
                <w:sz w:val="20"/>
                <w:rPrChange w:id="9062" w:author="Craig Parker" w:date="2024-08-07T12:23:00Z">
                  <w:rPr>
                    <w:ins w:id="9063" w:author="Craig Parker" w:date="2024-07-23T13:47:00Z"/>
                    <w:rFonts w:eastAsia="Calibri" w:cs="Arial"/>
                  </w:rPr>
                </w:rPrChange>
              </w:rPr>
            </w:pPr>
            <w:ins w:id="9064" w:author="Craig Parker" w:date="2024-07-23T13:47:00Z">
              <w:r w:rsidRPr="002E4822">
                <w:rPr>
                  <w:rFonts w:ascii="Nunito" w:eastAsia="Calibri" w:hAnsi="Nunito" w:cs="Arial"/>
                  <w:color w:val="000000" w:themeColor="text1"/>
                  <w:sz w:val="20"/>
                  <w:rPrChange w:id="9065" w:author="Craig Parker" w:date="2024-08-07T12:23:00Z">
                    <w:rPr>
                      <w:rFonts w:eastAsia="Calibri" w:cs="Arial"/>
                    </w:rPr>
                  </w:rPrChange>
                </w:rPr>
                <w:t xml:space="preserve">Date of Application: </w:t>
              </w:r>
            </w:ins>
          </w:p>
        </w:tc>
        <w:tc>
          <w:tcPr>
            <w:tcW w:w="7111" w:type="dxa"/>
            <w:shd w:val="clear" w:color="auto" w:fill="auto"/>
          </w:tcPr>
          <w:p w14:paraId="45D9FB42" w14:textId="77777777" w:rsidR="008734CC" w:rsidRPr="002E4822" w:rsidRDefault="008734CC" w:rsidP="00E35E7F">
            <w:pPr>
              <w:rPr>
                <w:ins w:id="9066" w:author="Craig Parker" w:date="2024-07-23T13:47:00Z"/>
                <w:rFonts w:ascii="Nunito" w:eastAsia="Calibri" w:hAnsi="Nunito" w:cs="Arial"/>
                <w:color w:val="000000" w:themeColor="text1"/>
                <w:sz w:val="20"/>
                <w:rPrChange w:id="9067" w:author="Craig Parker" w:date="2024-08-07T12:23:00Z">
                  <w:rPr>
                    <w:ins w:id="9068" w:author="Craig Parker" w:date="2024-07-23T13:47:00Z"/>
                    <w:rFonts w:eastAsia="Calibri" w:cs="Arial"/>
                  </w:rPr>
                </w:rPrChange>
              </w:rPr>
            </w:pPr>
          </w:p>
          <w:p w14:paraId="5688FE1F" w14:textId="77777777" w:rsidR="008734CC" w:rsidRPr="002E4822" w:rsidRDefault="008734CC" w:rsidP="00E35E7F">
            <w:pPr>
              <w:rPr>
                <w:ins w:id="9069" w:author="Craig Parker" w:date="2024-07-23T13:47:00Z"/>
                <w:rFonts w:ascii="Nunito" w:eastAsia="Calibri" w:hAnsi="Nunito" w:cs="Arial"/>
                <w:color w:val="000000" w:themeColor="text1"/>
                <w:sz w:val="20"/>
                <w:rPrChange w:id="9070" w:author="Craig Parker" w:date="2024-08-07T12:23:00Z">
                  <w:rPr>
                    <w:ins w:id="9071" w:author="Craig Parker" w:date="2024-07-23T13:47:00Z"/>
                    <w:rFonts w:eastAsia="Calibri" w:cs="Arial"/>
                  </w:rPr>
                </w:rPrChange>
              </w:rPr>
            </w:pPr>
          </w:p>
        </w:tc>
      </w:tr>
    </w:tbl>
    <w:p w14:paraId="24A556B7" w14:textId="77777777" w:rsidR="008734CC" w:rsidRPr="002E4822" w:rsidRDefault="008734CC" w:rsidP="008734CC">
      <w:pPr>
        <w:spacing w:line="360" w:lineRule="auto"/>
        <w:rPr>
          <w:ins w:id="9072" w:author="Craig Parker" w:date="2024-07-23T13:47:00Z"/>
          <w:rFonts w:ascii="Nunito" w:eastAsia="Calibri" w:hAnsi="Nunito"/>
          <w:b/>
          <w:color w:val="000000" w:themeColor="text1"/>
          <w:sz w:val="20"/>
          <w:rPrChange w:id="9073" w:author="Craig Parker" w:date="2024-08-07T12:23:00Z">
            <w:rPr>
              <w:ins w:id="9074" w:author="Craig Parker" w:date="2024-07-23T13:47:00Z"/>
              <w:rFonts w:ascii="Calibri" w:eastAsia="Calibri" w:hAnsi="Calibri"/>
              <w:b/>
            </w:rPr>
          </w:rPrChange>
        </w:rPr>
      </w:pPr>
    </w:p>
    <w:p w14:paraId="75FC8285" w14:textId="77777777" w:rsidR="008734CC" w:rsidRPr="002E4822" w:rsidRDefault="008734CC" w:rsidP="008734CC">
      <w:pPr>
        <w:spacing w:line="360" w:lineRule="auto"/>
        <w:rPr>
          <w:ins w:id="9075" w:author="Craig Parker" w:date="2024-07-23T13:47:00Z"/>
          <w:rFonts w:ascii="Nunito" w:eastAsia="Calibri" w:hAnsi="Nunito"/>
          <w:b/>
          <w:color w:val="000000" w:themeColor="text1"/>
          <w:sz w:val="20"/>
          <w:rPrChange w:id="9076" w:author="Craig Parker" w:date="2024-08-07T12:23:00Z">
            <w:rPr>
              <w:ins w:id="9077" w:author="Craig Parker" w:date="2024-07-23T13:47:00Z"/>
              <w:rFonts w:ascii="Calibri" w:eastAsia="Calibri" w:hAnsi="Calibri"/>
              <w:b/>
            </w:rPr>
          </w:rPrChange>
        </w:rPr>
      </w:pPr>
    </w:p>
    <w:p w14:paraId="73281290" w14:textId="77777777" w:rsidR="008734CC" w:rsidRPr="002E4822" w:rsidRDefault="008734CC" w:rsidP="008734CC">
      <w:pPr>
        <w:spacing w:line="360" w:lineRule="auto"/>
        <w:rPr>
          <w:ins w:id="9078" w:author="Craig Parker" w:date="2024-07-23T13:47:00Z"/>
          <w:rFonts w:ascii="Nunito" w:eastAsia="Calibri" w:hAnsi="Nunito"/>
          <w:b/>
          <w:color w:val="000000" w:themeColor="text1"/>
          <w:sz w:val="20"/>
          <w:rPrChange w:id="9079" w:author="Craig Parker" w:date="2024-08-07T12:23:00Z">
            <w:rPr>
              <w:ins w:id="9080" w:author="Craig Parker" w:date="2024-07-23T13:47:00Z"/>
              <w:rFonts w:ascii="Calibri" w:eastAsia="Calibri" w:hAnsi="Calibri"/>
              <w:b/>
            </w:rPr>
          </w:rPrChange>
        </w:rPr>
      </w:pPr>
    </w:p>
    <w:p w14:paraId="635D0E07" w14:textId="77777777" w:rsidR="008734CC" w:rsidRPr="002E4822" w:rsidRDefault="008734CC" w:rsidP="008734CC">
      <w:pPr>
        <w:spacing w:line="360" w:lineRule="auto"/>
        <w:rPr>
          <w:ins w:id="9081" w:author="Craig Parker" w:date="2024-07-23T13:47:00Z"/>
          <w:rFonts w:ascii="Nunito" w:eastAsia="Calibri" w:hAnsi="Nunito" w:cs="Arial"/>
          <w:b/>
          <w:color w:val="000000" w:themeColor="text1"/>
          <w:sz w:val="20"/>
          <w:rPrChange w:id="9082" w:author="Craig Parker" w:date="2024-08-07T12:23:00Z">
            <w:rPr>
              <w:ins w:id="9083" w:author="Craig Parker" w:date="2024-07-23T13:47:00Z"/>
              <w:rFonts w:eastAsia="Calibri" w:cs="Arial"/>
              <w:b/>
            </w:rPr>
          </w:rPrChange>
        </w:rPr>
      </w:pPr>
      <w:ins w:id="9084" w:author="Craig Parker" w:date="2024-07-23T13:47:00Z">
        <w:r w:rsidRPr="002E4822">
          <w:rPr>
            <w:rFonts w:ascii="Nunito" w:eastAsia="Calibri" w:hAnsi="Nunito"/>
            <w:b/>
            <w:color w:val="000000" w:themeColor="text1"/>
            <w:sz w:val="20"/>
            <w:rPrChange w:id="9085" w:author="Craig Parker" w:date="2024-08-07T12:23:00Z">
              <w:rPr>
                <w:rFonts w:ascii="Calibri" w:eastAsia="Calibri" w:hAnsi="Calibri"/>
                <w:b/>
              </w:rPr>
            </w:rPrChange>
          </w:rPr>
          <w:br w:type="page"/>
        </w:r>
      </w:ins>
    </w:p>
    <w:p w14:paraId="03F01C28" w14:textId="77777777" w:rsidR="008734CC" w:rsidRPr="002E4822" w:rsidRDefault="008734CC" w:rsidP="008734CC">
      <w:pPr>
        <w:spacing w:line="360" w:lineRule="auto"/>
        <w:rPr>
          <w:ins w:id="9086" w:author="Craig Parker" w:date="2024-07-23T13:47:00Z"/>
          <w:rFonts w:ascii="Nunito" w:eastAsia="Calibri" w:hAnsi="Nunito" w:cs="Arial"/>
          <w:color w:val="000000" w:themeColor="text1"/>
          <w:sz w:val="20"/>
          <w:rPrChange w:id="9087" w:author="Craig Parker" w:date="2024-08-07T12:23:00Z">
            <w:rPr>
              <w:ins w:id="9088" w:author="Craig Parker" w:date="2024-07-23T13:47:00Z"/>
              <w:rFonts w:eastAsia="Calibri" w:cs="Arial"/>
            </w:rPr>
          </w:rPrChange>
        </w:rPr>
      </w:pPr>
      <w:ins w:id="9089" w:author="Craig Parker" w:date="2024-07-23T13:47:00Z">
        <w:r w:rsidRPr="002E4822">
          <w:rPr>
            <w:rFonts w:ascii="Nunito" w:eastAsia="Calibri" w:hAnsi="Nunito" w:cs="Arial"/>
            <w:color w:val="000000" w:themeColor="text1"/>
            <w:sz w:val="20"/>
            <w:rPrChange w:id="9090" w:author="Craig Parker" w:date="2024-08-07T12:23:00Z">
              <w:rPr>
                <w:rFonts w:eastAsia="Calibri" w:cs="Arial"/>
              </w:rPr>
            </w:rPrChange>
          </w:rPr>
          <w:lastRenderedPageBreak/>
          <w:t xml:space="preserve"> </w:t>
        </w:r>
      </w:ins>
    </w:p>
    <w:tbl>
      <w:tblPr>
        <w:tblW w:w="9923" w:type="dxa"/>
        <w:tblInd w:w="-147" w:type="dxa"/>
        <w:tblCellMar>
          <w:left w:w="10" w:type="dxa"/>
          <w:right w:w="10" w:type="dxa"/>
        </w:tblCellMar>
        <w:tblLook w:val="0000" w:firstRow="0" w:lastRow="0" w:firstColumn="0" w:lastColumn="0" w:noHBand="0" w:noVBand="0"/>
      </w:tblPr>
      <w:tblGrid>
        <w:gridCol w:w="9923"/>
      </w:tblGrid>
      <w:tr w:rsidR="006E7398" w:rsidRPr="002E4822" w14:paraId="76537175" w14:textId="77777777" w:rsidTr="00E35E7F">
        <w:trPr>
          <w:ins w:id="9091" w:author="Craig Parker" w:date="2024-07-23T13:47:00Z"/>
        </w:trPr>
        <w:tc>
          <w:tcPr>
            <w:tcW w:w="99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74D671" w14:textId="77777777" w:rsidR="008734CC" w:rsidRPr="002E4822" w:rsidRDefault="008734CC" w:rsidP="00E35E7F">
            <w:pPr>
              <w:rPr>
                <w:ins w:id="9092" w:author="Craig Parker" w:date="2024-07-23T13:47:00Z"/>
                <w:rFonts w:ascii="Nunito" w:eastAsia="Calibri" w:hAnsi="Nunito" w:cs="Arial"/>
                <w:color w:val="000000" w:themeColor="text1"/>
                <w:sz w:val="20"/>
                <w:rPrChange w:id="9093" w:author="Craig Parker" w:date="2024-08-07T12:23:00Z">
                  <w:rPr>
                    <w:ins w:id="9094" w:author="Craig Parker" w:date="2024-07-23T13:47:00Z"/>
                    <w:rFonts w:eastAsia="Calibri" w:cs="Arial"/>
                  </w:rPr>
                </w:rPrChange>
              </w:rPr>
            </w:pPr>
            <w:ins w:id="9095" w:author="Craig Parker" w:date="2024-07-23T13:47:00Z">
              <w:r w:rsidRPr="002E4822">
                <w:rPr>
                  <w:rFonts w:ascii="Nunito" w:eastAsia="Calibri" w:hAnsi="Nunito" w:cs="Arial"/>
                  <w:b/>
                  <w:color w:val="000000" w:themeColor="text1"/>
                  <w:sz w:val="20"/>
                  <w:rPrChange w:id="9096" w:author="Craig Parker" w:date="2024-08-07T12:23:00Z">
                    <w:rPr>
                      <w:rFonts w:eastAsia="Calibri" w:cs="Arial"/>
                      <w:b/>
                    </w:rPr>
                  </w:rPrChange>
                </w:rPr>
                <w:t>PART 2: DETAILS OF NOTIFICATION</w:t>
              </w:r>
            </w:ins>
          </w:p>
        </w:tc>
      </w:tr>
    </w:tbl>
    <w:p w14:paraId="7A348F7C" w14:textId="77777777" w:rsidR="008734CC" w:rsidRPr="002E4822" w:rsidRDefault="008734CC" w:rsidP="008734CC">
      <w:pPr>
        <w:spacing w:line="360" w:lineRule="auto"/>
        <w:rPr>
          <w:ins w:id="9097" w:author="Craig Parker" w:date="2024-07-23T13:47:00Z"/>
          <w:rFonts w:ascii="Nunito" w:eastAsia="Calibri" w:hAnsi="Nunito" w:cs="Arial"/>
          <w:b/>
          <w:color w:val="000000" w:themeColor="text1"/>
          <w:sz w:val="20"/>
          <w:rPrChange w:id="9098" w:author="Craig Parker" w:date="2024-08-07T12:23:00Z">
            <w:rPr>
              <w:ins w:id="9099" w:author="Craig Parker" w:date="2024-07-23T13:47:00Z"/>
              <w:rFonts w:eastAsia="Calibri" w:cs="Arial"/>
              <w:b/>
            </w:rPr>
          </w:rPrChange>
        </w:rPr>
      </w:pPr>
    </w:p>
    <w:p w14:paraId="4D717D29" w14:textId="77777777" w:rsidR="008734CC" w:rsidRPr="002E4822" w:rsidRDefault="008734CC" w:rsidP="008734CC">
      <w:pPr>
        <w:spacing w:line="360" w:lineRule="auto"/>
        <w:rPr>
          <w:ins w:id="9100" w:author="Craig Parker" w:date="2024-07-23T13:47:00Z"/>
          <w:rFonts w:ascii="Nunito" w:eastAsia="Calibri" w:hAnsi="Nunito" w:cs="Arial"/>
          <w:b/>
          <w:color w:val="000000" w:themeColor="text1"/>
          <w:sz w:val="20"/>
          <w:rPrChange w:id="9101" w:author="Craig Parker" w:date="2024-08-07T12:23:00Z">
            <w:rPr>
              <w:ins w:id="9102" w:author="Craig Parker" w:date="2024-07-23T13:47:00Z"/>
              <w:rFonts w:eastAsia="Calibri" w:cs="Arial"/>
              <w:b/>
            </w:rPr>
          </w:rPrChange>
        </w:rPr>
      </w:pPr>
      <w:ins w:id="9103" w:author="Craig Parker" w:date="2024-07-23T13:47:00Z">
        <w:r w:rsidRPr="002E4822">
          <w:rPr>
            <w:rFonts w:ascii="Nunito" w:eastAsia="Calibri" w:hAnsi="Nunito" w:cs="Arial"/>
            <w:b/>
            <w:color w:val="000000" w:themeColor="text1"/>
            <w:sz w:val="20"/>
            <w:rPrChange w:id="9104" w:author="Craig Parker" w:date="2024-08-07T12:23:00Z">
              <w:rPr>
                <w:rFonts w:eastAsia="Calibri" w:cs="Arial"/>
                <w:b/>
              </w:rPr>
            </w:rPrChange>
          </w:rPr>
          <w:t>Briefly provide:</w:t>
        </w:r>
      </w:ins>
    </w:p>
    <w:p w14:paraId="15DB6424" w14:textId="77777777" w:rsidR="008734CC" w:rsidRPr="002E4822" w:rsidRDefault="008734CC" w:rsidP="008734CC">
      <w:pPr>
        <w:spacing w:line="360" w:lineRule="auto"/>
        <w:rPr>
          <w:ins w:id="9105" w:author="Craig Parker" w:date="2024-07-23T13:47:00Z"/>
          <w:rFonts w:ascii="Nunito" w:eastAsia="Calibri" w:hAnsi="Nunito" w:cs="Arial"/>
          <w:b/>
          <w:color w:val="000000" w:themeColor="text1"/>
          <w:sz w:val="20"/>
          <w:rPrChange w:id="9106" w:author="Craig Parker" w:date="2024-08-07T12:23:00Z">
            <w:rPr>
              <w:ins w:id="9107" w:author="Craig Parker" w:date="2024-07-23T13:47:00Z"/>
              <w:rFonts w:eastAsia="Calibri" w:cs="Arial"/>
              <w:b/>
            </w:rPr>
          </w:rPrChange>
        </w:rPr>
      </w:pPr>
    </w:p>
    <w:p w14:paraId="1C9D6F2E" w14:textId="77777777" w:rsidR="008734CC" w:rsidRPr="002E4822" w:rsidRDefault="008734CC" w:rsidP="008734CC">
      <w:pPr>
        <w:spacing w:line="360" w:lineRule="auto"/>
        <w:rPr>
          <w:ins w:id="9108" w:author="Craig Parker" w:date="2024-07-23T13:47:00Z"/>
          <w:rFonts w:ascii="Nunito" w:eastAsia="Calibri" w:hAnsi="Nunito" w:cs="Arial"/>
          <w:bCs/>
          <w:color w:val="000000" w:themeColor="text1"/>
          <w:sz w:val="20"/>
          <w:rPrChange w:id="9109" w:author="Craig Parker" w:date="2024-08-07T12:23:00Z">
            <w:rPr>
              <w:ins w:id="9110" w:author="Craig Parker" w:date="2024-07-23T13:47:00Z"/>
              <w:rFonts w:eastAsia="Calibri" w:cs="Arial"/>
              <w:b/>
            </w:rPr>
          </w:rPrChange>
        </w:rPr>
      </w:pPr>
    </w:p>
    <w:p w14:paraId="5EBEF0BB" w14:textId="77777777" w:rsidR="008734CC" w:rsidRPr="002E4822" w:rsidRDefault="008734CC" w:rsidP="008734CC">
      <w:pPr>
        <w:spacing w:line="360" w:lineRule="auto"/>
        <w:rPr>
          <w:ins w:id="9111" w:author="Craig Parker" w:date="2024-07-23T13:47:00Z"/>
          <w:rFonts w:ascii="Nunito" w:eastAsia="Calibri" w:hAnsi="Nunito" w:cs="Arial"/>
          <w:bCs/>
          <w:color w:val="000000" w:themeColor="text1"/>
          <w:sz w:val="20"/>
          <w:rPrChange w:id="9112" w:author="Craig Parker" w:date="2024-08-07T12:23:00Z">
            <w:rPr>
              <w:ins w:id="9113" w:author="Craig Parker" w:date="2024-07-23T13:47:00Z"/>
              <w:rFonts w:eastAsia="Calibri" w:cs="Arial"/>
              <w:b/>
            </w:rPr>
          </w:rPrChange>
        </w:rPr>
      </w:pPr>
      <w:ins w:id="9114" w:author="Craig Parker" w:date="2024-07-23T13:47:00Z">
        <w:r w:rsidRPr="002E4822">
          <w:rPr>
            <w:rFonts w:ascii="Nunito" w:eastAsia="Calibri" w:hAnsi="Nunito" w:cs="Arial"/>
            <w:bCs/>
            <w:color w:val="000000" w:themeColor="text1"/>
            <w:sz w:val="20"/>
            <w:rPrChange w:id="9115" w:author="Craig Parker" w:date="2024-08-07T12:23:00Z">
              <w:rPr>
                <w:rFonts w:eastAsia="Calibri" w:cs="Arial"/>
                <w:b/>
              </w:rPr>
            </w:rPrChange>
          </w:rPr>
          <w:t>1. Motivation / Background:</w:t>
        </w:r>
      </w:ins>
    </w:p>
    <w:p w14:paraId="5E26188A" w14:textId="77777777" w:rsidR="008734CC" w:rsidRPr="002E4822" w:rsidRDefault="008734CC" w:rsidP="008734CC">
      <w:pPr>
        <w:spacing w:line="360" w:lineRule="auto"/>
        <w:rPr>
          <w:ins w:id="9116" w:author="Craig Parker" w:date="2024-07-23T13:47:00Z"/>
          <w:rFonts w:ascii="Nunito" w:eastAsia="Calibri" w:hAnsi="Nunito" w:cs="Arial"/>
          <w:b/>
          <w:color w:val="000000" w:themeColor="text1"/>
          <w:sz w:val="20"/>
          <w:rPrChange w:id="9117" w:author="Craig Parker" w:date="2024-08-07T12:23:00Z">
            <w:rPr>
              <w:ins w:id="9118" w:author="Craig Parker" w:date="2024-07-23T13:47:00Z"/>
              <w:rFonts w:eastAsia="Calibri" w:cs="Arial"/>
              <w:b/>
            </w:rPr>
          </w:rPrChange>
        </w:rPr>
      </w:pPr>
    </w:p>
    <w:p w14:paraId="76884178" w14:textId="49FB73F2" w:rsidR="008734CC" w:rsidRPr="002E4822" w:rsidDel="00E5173C" w:rsidRDefault="008734CC" w:rsidP="008734CC">
      <w:pPr>
        <w:spacing w:line="360" w:lineRule="auto"/>
        <w:rPr>
          <w:ins w:id="9119" w:author="Craig Parker" w:date="2024-07-23T13:47:00Z"/>
          <w:del w:id="9120" w:author="Matthew Chersich" w:date="2024-08-13T20:28:00Z"/>
          <w:rFonts w:ascii="Nunito" w:eastAsia="Calibri" w:hAnsi="Nunito" w:cs="Arial"/>
          <w:b/>
          <w:color w:val="000000" w:themeColor="text1"/>
          <w:sz w:val="20"/>
          <w:rPrChange w:id="9121" w:author="Craig Parker" w:date="2024-08-07T12:23:00Z">
            <w:rPr>
              <w:ins w:id="9122" w:author="Craig Parker" w:date="2024-07-23T13:47:00Z"/>
              <w:del w:id="9123" w:author="Matthew Chersich" w:date="2024-08-13T20:28:00Z"/>
              <w:rFonts w:eastAsia="Calibri" w:cs="Arial"/>
              <w:b/>
            </w:rPr>
          </w:rPrChange>
        </w:rPr>
      </w:pPr>
    </w:p>
    <w:p w14:paraId="6444828A" w14:textId="77777777" w:rsidR="008734CC" w:rsidRPr="002E4822" w:rsidRDefault="008734CC" w:rsidP="008734CC">
      <w:pPr>
        <w:spacing w:line="360" w:lineRule="auto"/>
        <w:rPr>
          <w:ins w:id="9124" w:author="Craig Parker" w:date="2024-07-23T13:47:00Z"/>
          <w:rFonts w:ascii="Nunito" w:eastAsia="Calibri" w:hAnsi="Nunito" w:cs="Arial"/>
          <w:b/>
          <w:color w:val="000000" w:themeColor="text1"/>
          <w:sz w:val="20"/>
          <w:rPrChange w:id="9125" w:author="Craig Parker" w:date="2024-08-07T12:23:00Z">
            <w:rPr>
              <w:ins w:id="9126" w:author="Craig Parker" w:date="2024-07-23T13:47:00Z"/>
              <w:rFonts w:eastAsia="Calibri" w:cs="Arial"/>
              <w:b/>
            </w:rPr>
          </w:rPrChange>
        </w:rPr>
      </w:pPr>
    </w:p>
    <w:p w14:paraId="3350E258" w14:textId="763DC252" w:rsidR="008734CC" w:rsidRPr="002E4822" w:rsidDel="00E5173C" w:rsidRDefault="008734CC">
      <w:pPr>
        <w:spacing w:line="360" w:lineRule="auto"/>
        <w:rPr>
          <w:ins w:id="9127" w:author="Craig Parker" w:date="2024-07-23T13:47:00Z"/>
          <w:del w:id="9128" w:author="Matthew Chersich" w:date="2024-08-13T20:35:00Z"/>
          <w:rFonts w:ascii="Nunito" w:eastAsia="Calibri" w:hAnsi="Nunito"/>
          <w:color w:val="000000" w:themeColor="text1"/>
          <w:sz w:val="20"/>
          <w:rPrChange w:id="9129" w:author="Craig Parker" w:date="2024-08-07T12:23:00Z">
            <w:rPr>
              <w:ins w:id="9130" w:author="Craig Parker" w:date="2024-07-23T13:47:00Z"/>
              <w:del w:id="9131" w:author="Matthew Chersich" w:date="2024-08-13T20:35:00Z"/>
              <w:rFonts w:eastAsia="Calibri"/>
            </w:rPr>
          </w:rPrChange>
        </w:rPr>
        <w:pPrChange w:id="9132" w:author="Craig Parker" w:date="2024-07-23T13:51:00Z">
          <w:pPr>
            <w:keepNext/>
            <w:keepLines/>
            <w:spacing w:after="120"/>
            <w:outlineLvl w:val="1"/>
          </w:pPr>
        </w:pPrChange>
      </w:pPr>
      <w:ins w:id="9133" w:author="Craig Parker" w:date="2024-07-23T13:47:00Z">
        <w:r w:rsidRPr="002E4822">
          <w:rPr>
            <w:rFonts w:ascii="Nunito" w:eastAsia="Calibri" w:hAnsi="Nunito"/>
            <w:color w:val="000000" w:themeColor="text1"/>
            <w:sz w:val="20"/>
            <w:rPrChange w:id="9134" w:author="Craig Parker" w:date="2024-08-07T12:23:00Z">
              <w:rPr>
                <w:rFonts w:eastAsia="Calibri"/>
              </w:rPr>
            </w:rPrChange>
          </w:rPr>
          <w:t>2. Study Plan:</w:t>
        </w:r>
      </w:ins>
      <w:ins w:id="9135" w:author="Matthew Chersich" w:date="2024-08-13T20:36:00Z">
        <w:r w:rsidR="00E5173C">
          <w:rPr>
            <w:rFonts w:ascii="Nunito" w:eastAsia="Calibri" w:hAnsi="Nunito"/>
            <w:color w:val="000000" w:themeColor="text1"/>
            <w:sz w:val="20"/>
          </w:rPr>
          <w:br/>
        </w:r>
      </w:ins>
      <w:ins w:id="9136" w:author="Matthew Chersich" w:date="2024-08-13T20:35:00Z">
        <w:r w:rsidR="00E5173C">
          <w:rPr>
            <w:rFonts w:ascii="Nunito" w:eastAsia="Calibri" w:hAnsi="Nunito"/>
            <w:color w:val="000000" w:themeColor="text1"/>
            <w:sz w:val="20"/>
          </w:rPr>
          <w:br/>
        </w:r>
      </w:ins>
    </w:p>
    <w:p w14:paraId="41080743" w14:textId="033C8959" w:rsidR="008734CC" w:rsidRPr="002E4822" w:rsidDel="00E5173C" w:rsidRDefault="008734CC">
      <w:pPr>
        <w:spacing w:line="360" w:lineRule="auto"/>
        <w:rPr>
          <w:ins w:id="9137" w:author="Craig Parker" w:date="2024-07-23T13:47:00Z"/>
          <w:del w:id="9138" w:author="Matthew Chersich" w:date="2024-08-13T20:28:00Z"/>
          <w:rFonts w:ascii="Nunito" w:eastAsia="Calibri" w:hAnsi="Nunito" w:cs="Arial"/>
          <w:b/>
          <w:color w:val="000000" w:themeColor="text1"/>
          <w:sz w:val="20"/>
          <w:rPrChange w:id="9139" w:author="Craig Parker" w:date="2024-08-07T12:23:00Z">
            <w:rPr>
              <w:ins w:id="9140" w:author="Craig Parker" w:date="2024-07-23T13:47:00Z"/>
              <w:del w:id="9141" w:author="Matthew Chersich" w:date="2024-08-13T20:28:00Z"/>
              <w:rFonts w:eastAsia="Calibri" w:cs="Arial"/>
              <w:b/>
            </w:rPr>
          </w:rPrChange>
        </w:rPr>
        <w:pPrChange w:id="9142" w:author="Matthew Chersich" w:date="2024-08-13T20:35:00Z">
          <w:pPr>
            <w:keepNext/>
            <w:keepLines/>
            <w:spacing w:after="120"/>
            <w:outlineLvl w:val="1"/>
          </w:pPr>
        </w:pPrChange>
      </w:pPr>
    </w:p>
    <w:p w14:paraId="6C0B5F24" w14:textId="57012B27" w:rsidR="008734CC" w:rsidRPr="002E4822" w:rsidDel="00E5173C" w:rsidRDefault="008734CC" w:rsidP="008734CC">
      <w:pPr>
        <w:keepNext/>
        <w:keepLines/>
        <w:spacing w:line="360" w:lineRule="auto"/>
        <w:outlineLvl w:val="1"/>
        <w:rPr>
          <w:ins w:id="9143" w:author="Craig Parker" w:date="2024-07-23T13:47:00Z"/>
          <w:del w:id="9144" w:author="Matthew Chersich" w:date="2024-08-13T20:28:00Z"/>
          <w:rFonts w:ascii="Nunito" w:eastAsia="Calibri" w:hAnsi="Nunito" w:cs="Arial"/>
          <w:b/>
          <w:color w:val="000000" w:themeColor="text1"/>
          <w:sz w:val="20"/>
          <w:rPrChange w:id="9145" w:author="Craig Parker" w:date="2024-08-07T12:23:00Z">
            <w:rPr>
              <w:ins w:id="9146" w:author="Craig Parker" w:date="2024-07-23T13:47:00Z"/>
              <w:del w:id="9147" w:author="Matthew Chersich" w:date="2024-08-13T20:28:00Z"/>
              <w:rFonts w:eastAsia="Calibri" w:cs="Arial"/>
              <w:b/>
            </w:rPr>
          </w:rPrChange>
        </w:rPr>
      </w:pPr>
      <w:ins w:id="9148" w:author="Craig Parker" w:date="2024-07-23T13:47:00Z">
        <w:del w:id="9149" w:author="Matthew Chersich" w:date="2024-08-13T20:28:00Z">
          <w:r w:rsidRPr="002E4822" w:rsidDel="00E5173C">
            <w:rPr>
              <w:rFonts w:ascii="Nunito" w:eastAsia="Calibri" w:hAnsi="Nunito" w:cs="Arial"/>
              <w:b/>
              <w:color w:val="000000" w:themeColor="text1"/>
              <w:sz w:val="20"/>
              <w:rPrChange w:id="9150" w:author="Craig Parker" w:date="2024-08-07T12:23:00Z">
                <w:rPr>
                  <w:rFonts w:eastAsia="Calibri" w:cs="Arial"/>
                  <w:b/>
                </w:rPr>
              </w:rPrChange>
            </w:rPr>
            <w:delText xml:space="preserve"> </w:delText>
          </w:r>
        </w:del>
      </w:ins>
    </w:p>
    <w:p w14:paraId="0B4DE510" w14:textId="24DC1AB3" w:rsidR="008734CC" w:rsidRPr="002E4822" w:rsidDel="00E5173C" w:rsidRDefault="008734CC" w:rsidP="008734CC">
      <w:pPr>
        <w:keepNext/>
        <w:keepLines/>
        <w:spacing w:line="360" w:lineRule="auto"/>
        <w:outlineLvl w:val="1"/>
        <w:rPr>
          <w:ins w:id="9151" w:author="Craig Parker" w:date="2024-07-23T13:47:00Z"/>
          <w:del w:id="9152" w:author="Matthew Chersich" w:date="2024-08-13T20:28:00Z"/>
          <w:rFonts w:ascii="Nunito" w:eastAsia="Calibri" w:hAnsi="Nunito" w:cs="Arial"/>
          <w:b/>
          <w:color w:val="000000" w:themeColor="text1"/>
          <w:sz w:val="20"/>
          <w:rPrChange w:id="9153" w:author="Craig Parker" w:date="2024-08-07T12:23:00Z">
            <w:rPr>
              <w:ins w:id="9154" w:author="Craig Parker" w:date="2024-07-23T13:47:00Z"/>
              <w:del w:id="9155" w:author="Matthew Chersich" w:date="2024-08-13T20:28:00Z"/>
              <w:rFonts w:eastAsia="Calibri" w:cs="Arial"/>
              <w:b/>
            </w:rPr>
          </w:rPrChange>
        </w:rPr>
      </w:pPr>
    </w:p>
    <w:p w14:paraId="46594964" w14:textId="64C6C3BB" w:rsidR="008734CC" w:rsidRPr="002E4822" w:rsidDel="00E5173C" w:rsidRDefault="008734CC" w:rsidP="008734CC">
      <w:pPr>
        <w:keepNext/>
        <w:keepLines/>
        <w:spacing w:line="360" w:lineRule="auto"/>
        <w:outlineLvl w:val="1"/>
        <w:rPr>
          <w:ins w:id="9156" w:author="Craig Parker" w:date="2024-07-23T13:47:00Z"/>
          <w:del w:id="9157" w:author="Matthew Chersich" w:date="2024-08-13T20:28:00Z"/>
          <w:rFonts w:ascii="Nunito" w:eastAsia="Calibri" w:hAnsi="Nunito" w:cs="Arial"/>
          <w:b/>
          <w:color w:val="000000" w:themeColor="text1"/>
          <w:sz w:val="20"/>
          <w:rPrChange w:id="9158" w:author="Craig Parker" w:date="2024-08-07T12:23:00Z">
            <w:rPr>
              <w:ins w:id="9159" w:author="Craig Parker" w:date="2024-07-23T13:47:00Z"/>
              <w:del w:id="9160" w:author="Matthew Chersich" w:date="2024-08-13T20:28:00Z"/>
              <w:rFonts w:eastAsia="Calibri" w:cs="Arial"/>
              <w:b/>
            </w:rPr>
          </w:rPrChange>
        </w:rPr>
      </w:pPr>
    </w:p>
    <w:p w14:paraId="6A614C1B" w14:textId="001BEAF8" w:rsidR="008734CC" w:rsidRPr="002E4822" w:rsidDel="00E5173C" w:rsidRDefault="008734CC" w:rsidP="008734CC">
      <w:pPr>
        <w:keepNext/>
        <w:keepLines/>
        <w:spacing w:line="360" w:lineRule="auto"/>
        <w:outlineLvl w:val="1"/>
        <w:rPr>
          <w:ins w:id="9161" w:author="Craig Parker" w:date="2024-07-23T13:47:00Z"/>
          <w:del w:id="9162" w:author="Matthew Chersich" w:date="2024-08-13T20:35:00Z"/>
          <w:rFonts w:ascii="Nunito" w:eastAsia="Calibri" w:hAnsi="Nunito" w:cs="Arial"/>
          <w:b/>
          <w:color w:val="000000" w:themeColor="text1"/>
          <w:sz w:val="20"/>
          <w:rPrChange w:id="9163" w:author="Craig Parker" w:date="2024-08-07T12:23:00Z">
            <w:rPr>
              <w:ins w:id="9164" w:author="Craig Parker" w:date="2024-07-23T13:47:00Z"/>
              <w:del w:id="9165" w:author="Matthew Chersich" w:date="2024-08-13T20:35:00Z"/>
              <w:rFonts w:eastAsia="Calibri" w:cs="Arial"/>
              <w:b/>
            </w:rPr>
          </w:rPrChange>
        </w:rPr>
      </w:pPr>
    </w:p>
    <w:p w14:paraId="31B18C4A" w14:textId="067B1FFF" w:rsidR="008734CC" w:rsidRPr="002E4822" w:rsidDel="00E5173C" w:rsidRDefault="008734CC" w:rsidP="008734CC">
      <w:pPr>
        <w:keepNext/>
        <w:keepLines/>
        <w:spacing w:line="360" w:lineRule="auto"/>
        <w:outlineLvl w:val="1"/>
        <w:rPr>
          <w:ins w:id="9166" w:author="Craig Parker" w:date="2024-07-23T13:47:00Z"/>
          <w:del w:id="9167" w:author="Matthew Chersich" w:date="2024-08-13T20:36:00Z"/>
          <w:rFonts w:ascii="Nunito" w:hAnsi="Nunito" w:cs="Arial"/>
          <w:b/>
          <w:color w:val="000000" w:themeColor="text1"/>
          <w:sz w:val="20"/>
          <w:rPrChange w:id="9168" w:author="Craig Parker" w:date="2024-08-07T12:23:00Z">
            <w:rPr>
              <w:ins w:id="9169" w:author="Craig Parker" w:date="2024-07-23T13:47:00Z"/>
              <w:del w:id="9170" w:author="Matthew Chersich" w:date="2024-08-13T20:36:00Z"/>
              <w:rFonts w:cs="Arial"/>
              <w:b/>
              <w:color w:val="0077A0"/>
            </w:rPr>
          </w:rPrChange>
        </w:rPr>
      </w:pPr>
    </w:p>
    <w:tbl>
      <w:tblPr>
        <w:tblW w:w="9923" w:type="dxa"/>
        <w:tblInd w:w="-5" w:type="dxa"/>
        <w:tblCellMar>
          <w:left w:w="10" w:type="dxa"/>
          <w:right w:w="10" w:type="dxa"/>
        </w:tblCellMar>
        <w:tblLook w:val="0000" w:firstRow="0" w:lastRow="0" w:firstColumn="0" w:lastColumn="0" w:noHBand="0" w:noVBand="0"/>
      </w:tblPr>
      <w:tblGrid>
        <w:gridCol w:w="5128"/>
        <w:gridCol w:w="4795"/>
      </w:tblGrid>
      <w:tr w:rsidR="006E7398" w:rsidRPr="002E4822" w14:paraId="0AD3A2B0" w14:textId="77777777" w:rsidTr="00E35E7F">
        <w:trPr>
          <w:ins w:id="9171" w:author="Craig Parker" w:date="2024-07-23T13:47:00Z"/>
        </w:trPr>
        <w:tc>
          <w:tcPr>
            <w:tcW w:w="9923"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5FBC9E" w14:textId="77777777" w:rsidR="008734CC" w:rsidRPr="002E4822" w:rsidRDefault="008734CC" w:rsidP="00E35E7F">
            <w:pPr>
              <w:rPr>
                <w:ins w:id="9172" w:author="Craig Parker" w:date="2024-07-23T13:47:00Z"/>
                <w:rFonts w:ascii="Nunito" w:eastAsia="Calibri" w:hAnsi="Nunito" w:cs="Arial"/>
                <w:color w:val="000000" w:themeColor="text1"/>
                <w:sz w:val="20"/>
                <w:rPrChange w:id="9173" w:author="Craig Parker" w:date="2024-08-07T12:23:00Z">
                  <w:rPr>
                    <w:ins w:id="9174" w:author="Craig Parker" w:date="2024-07-23T13:47:00Z"/>
                    <w:rFonts w:eastAsia="Calibri" w:cs="Arial"/>
                  </w:rPr>
                </w:rPrChange>
              </w:rPr>
            </w:pPr>
            <w:ins w:id="9175" w:author="Craig Parker" w:date="2024-07-23T13:47:00Z">
              <w:r w:rsidRPr="002E4822">
                <w:rPr>
                  <w:rFonts w:ascii="Nunito" w:eastAsia="Calibri" w:hAnsi="Nunito" w:cs="Arial"/>
                  <w:color w:val="000000" w:themeColor="text1"/>
                  <w:sz w:val="20"/>
                  <w:rPrChange w:id="9176" w:author="Craig Parker" w:date="2024-08-07T12:23:00Z">
                    <w:rPr>
                      <w:rFonts w:eastAsia="Calibri" w:cs="Arial"/>
                    </w:rPr>
                  </w:rPrChange>
                </w:rPr>
                <w:t>I, the undersigned, agree to conduct/manage the above-mentioned study under the conditions as stated in this application</w:t>
              </w:r>
            </w:ins>
          </w:p>
        </w:tc>
      </w:tr>
      <w:tr w:rsidR="006E7398" w:rsidRPr="002E4822" w14:paraId="21787BE5" w14:textId="77777777" w:rsidTr="00E35E7F">
        <w:trPr>
          <w:ins w:id="9177" w:author="Craig Parker" w:date="2024-07-23T13:47:00Z"/>
        </w:trPr>
        <w:tc>
          <w:tcPr>
            <w:tcW w:w="51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14F0A2" w14:textId="77777777" w:rsidR="008734CC" w:rsidRPr="002E4822" w:rsidRDefault="008734CC" w:rsidP="00E35E7F">
            <w:pPr>
              <w:rPr>
                <w:ins w:id="9178" w:author="Craig Parker" w:date="2024-07-23T13:47:00Z"/>
                <w:rFonts w:ascii="Nunito" w:eastAsia="Calibri" w:hAnsi="Nunito" w:cs="Arial"/>
                <w:color w:val="000000" w:themeColor="text1"/>
                <w:sz w:val="20"/>
                <w:rPrChange w:id="9179" w:author="Craig Parker" w:date="2024-08-07T12:23:00Z">
                  <w:rPr>
                    <w:ins w:id="9180" w:author="Craig Parker" w:date="2024-07-23T13:47:00Z"/>
                    <w:rFonts w:eastAsia="Calibri" w:cs="Arial"/>
                  </w:rPr>
                </w:rPrChange>
              </w:rPr>
            </w:pPr>
          </w:p>
          <w:p w14:paraId="6260679E" w14:textId="77777777" w:rsidR="008734CC" w:rsidRPr="002E4822" w:rsidRDefault="008734CC" w:rsidP="00E35E7F">
            <w:pPr>
              <w:rPr>
                <w:ins w:id="9181" w:author="Craig Parker" w:date="2024-07-23T13:47:00Z"/>
                <w:rFonts w:ascii="Nunito" w:eastAsia="Calibri" w:hAnsi="Nunito" w:cs="Arial"/>
                <w:color w:val="000000" w:themeColor="text1"/>
                <w:sz w:val="20"/>
                <w:rPrChange w:id="9182" w:author="Craig Parker" w:date="2024-08-07T12:23:00Z">
                  <w:rPr>
                    <w:ins w:id="9183" w:author="Craig Parker" w:date="2024-07-23T13:47:00Z"/>
                    <w:rFonts w:eastAsia="Calibri" w:cs="Arial"/>
                  </w:rPr>
                </w:rPrChange>
              </w:rPr>
            </w:pPr>
            <w:ins w:id="9184" w:author="Craig Parker" w:date="2024-07-23T13:47:00Z">
              <w:r w:rsidRPr="002E4822">
                <w:rPr>
                  <w:rFonts w:ascii="Nunito" w:eastAsia="Calibri" w:hAnsi="Nunito" w:cs="Arial"/>
                  <w:color w:val="000000" w:themeColor="text1"/>
                  <w:sz w:val="20"/>
                  <w:rPrChange w:id="9185" w:author="Craig Parker" w:date="2024-08-07T12:23:00Z">
                    <w:rPr>
                      <w:rFonts w:eastAsia="Calibri" w:cs="Arial"/>
                    </w:rPr>
                  </w:rPrChange>
                </w:rPr>
                <w:t>Applicant/Principal Investigator:</w:t>
              </w:r>
            </w:ins>
          </w:p>
          <w:p w14:paraId="2774007A" w14:textId="77777777" w:rsidR="008734CC" w:rsidRPr="002E4822" w:rsidRDefault="008734CC" w:rsidP="00E35E7F">
            <w:pPr>
              <w:rPr>
                <w:ins w:id="9186" w:author="Craig Parker" w:date="2024-07-23T13:47:00Z"/>
                <w:rFonts w:ascii="Nunito" w:eastAsia="Calibri" w:hAnsi="Nunito" w:cs="Arial"/>
                <w:color w:val="000000" w:themeColor="text1"/>
                <w:sz w:val="20"/>
                <w:rPrChange w:id="9187" w:author="Craig Parker" w:date="2024-08-07T12:23:00Z">
                  <w:rPr>
                    <w:ins w:id="9188" w:author="Craig Parker" w:date="2024-07-23T13:47:00Z"/>
                    <w:rFonts w:eastAsia="Calibri" w:cs="Arial"/>
                  </w:rPr>
                </w:rPrChange>
              </w:rPr>
            </w:pPr>
          </w:p>
          <w:p w14:paraId="28430743" w14:textId="77777777" w:rsidR="008734CC" w:rsidRPr="002E4822" w:rsidRDefault="008734CC" w:rsidP="00E35E7F">
            <w:pPr>
              <w:rPr>
                <w:ins w:id="9189" w:author="Craig Parker" w:date="2024-07-23T13:47:00Z"/>
                <w:rFonts w:ascii="Nunito" w:eastAsia="Calibri" w:hAnsi="Nunito" w:cs="Arial"/>
                <w:color w:val="000000" w:themeColor="text1"/>
                <w:sz w:val="20"/>
                <w:rPrChange w:id="9190" w:author="Craig Parker" w:date="2024-08-07T12:23:00Z">
                  <w:rPr>
                    <w:ins w:id="9191" w:author="Craig Parker" w:date="2024-07-23T13:47:00Z"/>
                    <w:rFonts w:eastAsia="Calibri" w:cs="Arial"/>
                  </w:rPr>
                </w:rPrChange>
              </w:rPr>
            </w:pPr>
          </w:p>
          <w:p w14:paraId="2E7A5EFF" w14:textId="77777777" w:rsidR="008734CC" w:rsidRPr="002E4822" w:rsidRDefault="008734CC" w:rsidP="00E35E7F">
            <w:pPr>
              <w:rPr>
                <w:ins w:id="9192" w:author="Craig Parker" w:date="2024-07-23T13:47:00Z"/>
                <w:rFonts w:ascii="Nunito" w:eastAsia="Calibri" w:hAnsi="Nunito" w:cs="Arial"/>
                <w:color w:val="000000" w:themeColor="text1"/>
                <w:sz w:val="20"/>
                <w:rPrChange w:id="9193" w:author="Craig Parker" w:date="2024-08-07T12:23:00Z">
                  <w:rPr>
                    <w:ins w:id="9194" w:author="Craig Parker" w:date="2024-07-23T13:47:00Z"/>
                    <w:rFonts w:eastAsia="Calibri" w:cs="Arial"/>
                  </w:rPr>
                </w:rPrChange>
              </w:rPr>
            </w:pPr>
            <w:ins w:id="9195" w:author="Craig Parker" w:date="2024-07-23T13:47:00Z">
              <w:r w:rsidRPr="002E4822">
                <w:rPr>
                  <w:rFonts w:ascii="Nunito" w:eastAsia="Calibri" w:hAnsi="Nunito" w:cs="Arial"/>
                  <w:color w:val="000000" w:themeColor="text1"/>
                  <w:sz w:val="20"/>
                  <w:rPrChange w:id="9196" w:author="Craig Parker" w:date="2024-08-07T12:23:00Z">
                    <w:rPr>
                      <w:rFonts w:eastAsia="Calibri" w:cs="Arial"/>
                    </w:rPr>
                  </w:rPrChange>
                </w:rPr>
                <w:t xml:space="preserve">Signature: </w:t>
              </w:r>
            </w:ins>
          </w:p>
          <w:p w14:paraId="279B2552" w14:textId="77777777" w:rsidR="008734CC" w:rsidRPr="002E4822" w:rsidRDefault="008734CC" w:rsidP="00E35E7F">
            <w:pPr>
              <w:rPr>
                <w:ins w:id="9197" w:author="Craig Parker" w:date="2024-07-23T13:47:00Z"/>
                <w:rFonts w:ascii="Nunito" w:eastAsia="Calibri" w:hAnsi="Nunito" w:cs="Arial"/>
                <w:color w:val="000000" w:themeColor="text1"/>
                <w:sz w:val="20"/>
                <w:rPrChange w:id="9198" w:author="Craig Parker" w:date="2024-08-07T12:23:00Z">
                  <w:rPr>
                    <w:ins w:id="9199" w:author="Craig Parker" w:date="2024-07-23T13:47:00Z"/>
                    <w:rFonts w:eastAsia="Calibri" w:cs="Arial"/>
                  </w:rPr>
                </w:rPrChange>
              </w:rPr>
            </w:pPr>
            <w:ins w:id="9200" w:author="Craig Parker" w:date="2024-07-23T13:47:00Z">
              <w:r w:rsidRPr="002E4822">
                <w:rPr>
                  <w:rFonts w:ascii="Nunito" w:eastAsia="Calibri" w:hAnsi="Nunito" w:cs="Arial"/>
                  <w:color w:val="000000" w:themeColor="text1"/>
                  <w:sz w:val="20"/>
                  <w:rPrChange w:id="9201" w:author="Craig Parker" w:date="2024-08-07T12:23:00Z">
                    <w:rPr>
                      <w:rFonts w:eastAsia="Calibri" w:cs="Arial"/>
                    </w:rPr>
                  </w:rPrChange>
                </w:rPr>
                <w:t>…………………………………………………</w:t>
              </w:r>
            </w:ins>
          </w:p>
        </w:tc>
        <w:tc>
          <w:tcPr>
            <w:tcW w:w="47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F3759D" w14:textId="77777777" w:rsidR="008734CC" w:rsidRPr="002E4822" w:rsidRDefault="008734CC" w:rsidP="00E35E7F">
            <w:pPr>
              <w:rPr>
                <w:ins w:id="9202" w:author="Craig Parker" w:date="2024-07-23T13:47:00Z"/>
                <w:rFonts w:ascii="Nunito" w:eastAsia="Calibri" w:hAnsi="Nunito" w:cs="Arial"/>
                <w:color w:val="000000" w:themeColor="text1"/>
                <w:sz w:val="20"/>
                <w:rPrChange w:id="9203" w:author="Craig Parker" w:date="2024-08-07T12:23:00Z">
                  <w:rPr>
                    <w:ins w:id="9204" w:author="Craig Parker" w:date="2024-07-23T13:47:00Z"/>
                    <w:rFonts w:eastAsia="Calibri" w:cs="Arial"/>
                  </w:rPr>
                </w:rPrChange>
              </w:rPr>
            </w:pPr>
          </w:p>
          <w:p w14:paraId="67F3ABB3" w14:textId="77777777" w:rsidR="008734CC" w:rsidRPr="002E4822" w:rsidRDefault="008734CC" w:rsidP="00E35E7F">
            <w:pPr>
              <w:rPr>
                <w:ins w:id="9205" w:author="Craig Parker" w:date="2024-07-23T13:47:00Z"/>
                <w:rFonts w:ascii="Nunito" w:eastAsia="Calibri" w:hAnsi="Nunito" w:cs="Arial"/>
                <w:color w:val="000000" w:themeColor="text1"/>
                <w:sz w:val="20"/>
                <w:rPrChange w:id="9206" w:author="Craig Parker" w:date="2024-08-07T12:23:00Z">
                  <w:rPr>
                    <w:ins w:id="9207" w:author="Craig Parker" w:date="2024-07-23T13:47:00Z"/>
                    <w:rFonts w:eastAsia="Calibri" w:cs="Arial"/>
                  </w:rPr>
                </w:rPrChange>
              </w:rPr>
            </w:pPr>
            <w:ins w:id="9208" w:author="Craig Parker" w:date="2024-07-23T13:47:00Z">
              <w:r w:rsidRPr="002E4822">
                <w:rPr>
                  <w:rFonts w:ascii="Nunito" w:eastAsia="Calibri" w:hAnsi="Nunito" w:cs="Arial"/>
                  <w:color w:val="000000" w:themeColor="text1"/>
                  <w:sz w:val="20"/>
                  <w:rPrChange w:id="9209" w:author="Craig Parker" w:date="2024-08-07T12:23:00Z">
                    <w:rPr>
                      <w:rFonts w:eastAsia="Calibri" w:cs="Arial"/>
                    </w:rPr>
                  </w:rPrChange>
                </w:rPr>
                <w:t>Date</w:t>
              </w:r>
            </w:ins>
          </w:p>
          <w:p w14:paraId="0A0EDD8E" w14:textId="77777777" w:rsidR="008734CC" w:rsidRPr="002E4822" w:rsidRDefault="008734CC" w:rsidP="00E35E7F">
            <w:pPr>
              <w:rPr>
                <w:ins w:id="9210" w:author="Craig Parker" w:date="2024-07-23T13:47:00Z"/>
                <w:rFonts w:ascii="Nunito" w:eastAsia="Calibri" w:hAnsi="Nunito" w:cs="Arial"/>
                <w:color w:val="000000" w:themeColor="text1"/>
                <w:sz w:val="20"/>
                <w:rPrChange w:id="9211" w:author="Craig Parker" w:date="2024-08-07T12:23:00Z">
                  <w:rPr>
                    <w:ins w:id="9212" w:author="Craig Parker" w:date="2024-07-23T13:47:00Z"/>
                    <w:rFonts w:eastAsia="Calibri" w:cs="Arial"/>
                  </w:rPr>
                </w:rPrChange>
              </w:rPr>
            </w:pPr>
          </w:p>
          <w:p w14:paraId="775636CC" w14:textId="77777777" w:rsidR="008734CC" w:rsidRPr="002E4822" w:rsidRDefault="008734CC" w:rsidP="00E35E7F">
            <w:pPr>
              <w:rPr>
                <w:ins w:id="9213" w:author="Craig Parker" w:date="2024-07-23T13:47:00Z"/>
                <w:rFonts w:ascii="Nunito" w:eastAsia="Calibri" w:hAnsi="Nunito" w:cs="Arial"/>
                <w:color w:val="000000" w:themeColor="text1"/>
                <w:sz w:val="20"/>
                <w:rPrChange w:id="9214" w:author="Craig Parker" w:date="2024-08-07T12:23:00Z">
                  <w:rPr>
                    <w:ins w:id="9215" w:author="Craig Parker" w:date="2024-07-23T13:47:00Z"/>
                    <w:rFonts w:eastAsia="Calibri" w:cs="Arial"/>
                  </w:rPr>
                </w:rPrChange>
              </w:rPr>
            </w:pPr>
          </w:p>
          <w:p w14:paraId="41812260" w14:textId="77777777" w:rsidR="008734CC" w:rsidRPr="002E4822" w:rsidRDefault="008734CC" w:rsidP="00E35E7F">
            <w:pPr>
              <w:rPr>
                <w:ins w:id="9216" w:author="Craig Parker" w:date="2024-07-23T13:47:00Z"/>
                <w:rFonts w:ascii="Nunito" w:eastAsia="Calibri" w:hAnsi="Nunito" w:cs="Arial"/>
                <w:color w:val="000000" w:themeColor="text1"/>
                <w:sz w:val="20"/>
                <w:rPrChange w:id="9217" w:author="Craig Parker" w:date="2024-08-07T12:23:00Z">
                  <w:rPr>
                    <w:ins w:id="9218" w:author="Craig Parker" w:date="2024-07-23T13:47:00Z"/>
                    <w:rFonts w:eastAsia="Calibri" w:cs="Arial"/>
                  </w:rPr>
                </w:rPrChange>
              </w:rPr>
            </w:pPr>
          </w:p>
          <w:p w14:paraId="121096DE" w14:textId="77777777" w:rsidR="008734CC" w:rsidRPr="002E4822" w:rsidRDefault="008734CC" w:rsidP="00E35E7F">
            <w:pPr>
              <w:rPr>
                <w:ins w:id="9219" w:author="Craig Parker" w:date="2024-07-23T13:47:00Z"/>
                <w:rFonts w:ascii="Nunito" w:eastAsia="Calibri" w:hAnsi="Nunito" w:cs="Arial"/>
                <w:color w:val="000000" w:themeColor="text1"/>
                <w:sz w:val="20"/>
                <w:rPrChange w:id="9220" w:author="Craig Parker" w:date="2024-08-07T12:23:00Z">
                  <w:rPr>
                    <w:ins w:id="9221" w:author="Craig Parker" w:date="2024-07-23T13:47:00Z"/>
                    <w:rFonts w:eastAsia="Calibri" w:cs="Arial"/>
                  </w:rPr>
                </w:rPrChange>
              </w:rPr>
            </w:pPr>
            <w:ins w:id="9222" w:author="Craig Parker" w:date="2024-07-23T13:47:00Z">
              <w:r w:rsidRPr="002E4822">
                <w:rPr>
                  <w:rFonts w:ascii="Nunito" w:eastAsia="Calibri" w:hAnsi="Nunito" w:cs="Arial"/>
                  <w:color w:val="000000" w:themeColor="text1"/>
                  <w:sz w:val="20"/>
                  <w:rPrChange w:id="9223" w:author="Craig Parker" w:date="2024-08-07T12:23:00Z">
                    <w:rPr>
                      <w:rFonts w:eastAsia="Calibri" w:cs="Arial"/>
                    </w:rPr>
                  </w:rPrChange>
                </w:rPr>
                <w:t>…………………………………….</w:t>
              </w:r>
            </w:ins>
          </w:p>
        </w:tc>
      </w:tr>
    </w:tbl>
    <w:p w14:paraId="2635D157" w14:textId="77777777" w:rsidR="008734CC" w:rsidRPr="002E4822" w:rsidRDefault="008734CC" w:rsidP="008734CC">
      <w:pPr>
        <w:spacing w:line="360" w:lineRule="auto"/>
        <w:ind w:left="397"/>
        <w:jc w:val="both"/>
        <w:rPr>
          <w:ins w:id="9224" w:author="Craig Parker" w:date="2024-07-23T13:47:00Z"/>
          <w:rFonts w:ascii="Nunito" w:hAnsi="Nunito" w:cs="Arial"/>
          <w:i/>
          <w:iCs/>
          <w:color w:val="000000" w:themeColor="text1"/>
          <w:sz w:val="20"/>
          <w:rPrChange w:id="9225" w:author="Craig Parker" w:date="2024-08-07T12:23:00Z">
            <w:rPr>
              <w:ins w:id="9226" w:author="Craig Parker" w:date="2024-07-23T13:47:00Z"/>
              <w:rFonts w:cs="Arial"/>
              <w:i/>
              <w:iCs/>
            </w:rPr>
          </w:rPrChange>
        </w:rPr>
      </w:pPr>
    </w:p>
    <w:p w14:paraId="1B4CE7C8" w14:textId="77777777" w:rsidR="00E5173C" w:rsidRDefault="00E5173C" w:rsidP="00E5173C">
      <w:pPr>
        <w:pStyle w:val="Heading1"/>
        <w:spacing w:line="360" w:lineRule="auto"/>
        <w:rPr>
          <w:ins w:id="9227" w:author="Craig Parker" w:date="2024-08-14T18:01:00Z" w16du:dateUtc="2024-08-14T16:01:00Z"/>
          <w:rFonts w:ascii="Nunito" w:eastAsia="Nunito" w:hAnsi="Nunito"/>
          <w:b/>
          <w:bCs/>
          <w:color w:val="000000" w:themeColor="text1"/>
          <w:sz w:val="20"/>
          <w:szCs w:val="20"/>
        </w:rPr>
      </w:pPr>
      <w:bookmarkStart w:id="9228" w:name="_Toc174562967"/>
      <w:commentRangeStart w:id="9229"/>
      <w:ins w:id="9230" w:author="Matthew Chersich" w:date="2024-08-13T20:37:00Z">
        <w:r w:rsidRPr="000059DF">
          <w:rPr>
            <w:rFonts w:ascii="Nunito" w:eastAsia="Nunito" w:hAnsi="Nunito"/>
            <w:b/>
            <w:bCs/>
            <w:color w:val="000000" w:themeColor="text1"/>
            <w:sz w:val="20"/>
            <w:szCs w:val="20"/>
          </w:rPr>
          <w:t>Annex</w:t>
        </w:r>
        <w:commentRangeEnd w:id="9229"/>
        <w:r>
          <w:rPr>
            <w:rStyle w:val="CommentReference"/>
          </w:rPr>
          <w:commentReference w:id="9229"/>
        </w:r>
        <w:r w:rsidRPr="000059DF">
          <w:rPr>
            <w:rFonts w:ascii="Nunito" w:eastAsia="Nunito" w:hAnsi="Nunito"/>
            <w:b/>
            <w:bCs/>
            <w:color w:val="000000" w:themeColor="text1"/>
            <w:sz w:val="20"/>
            <w:szCs w:val="20"/>
          </w:rPr>
          <w:t xml:space="preserve"> </w:t>
        </w:r>
        <w:r>
          <w:rPr>
            <w:rFonts w:ascii="Nunito" w:eastAsia="Nunito" w:hAnsi="Nunito"/>
            <w:b/>
            <w:bCs/>
            <w:color w:val="000000" w:themeColor="text1"/>
            <w:sz w:val="20"/>
            <w:szCs w:val="20"/>
          </w:rPr>
          <w:t>4</w:t>
        </w:r>
        <w:r w:rsidRPr="000059DF">
          <w:rPr>
            <w:rFonts w:ascii="Nunito" w:eastAsia="Nunito" w:hAnsi="Nunito"/>
            <w:b/>
            <w:bCs/>
            <w:color w:val="000000" w:themeColor="text1"/>
            <w:sz w:val="20"/>
            <w:szCs w:val="20"/>
          </w:rPr>
          <w:t xml:space="preserve">: </w:t>
        </w:r>
        <w:r>
          <w:rPr>
            <w:rFonts w:ascii="Nunito" w:eastAsia="Nunito" w:hAnsi="Nunito"/>
            <w:b/>
            <w:bCs/>
            <w:color w:val="000000" w:themeColor="text1"/>
            <w:sz w:val="20"/>
            <w:szCs w:val="20"/>
          </w:rPr>
          <w:t>Data Access Committee: Data Request form</w:t>
        </w:r>
      </w:ins>
      <w:bookmarkEnd w:id="9228"/>
    </w:p>
    <w:p w14:paraId="518FE41F" w14:textId="77777777" w:rsidR="002277C1" w:rsidRDefault="002277C1" w:rsidP="002277C1">
      <w:pPr>
        <w:spacing w:line="360" w:lineRule="auto"/>
        <w:rPr>
          <w:ins w:id="9231" w:author="Craig Parker" w:date="2024-08-14T18:01:00Z" w16du:dateUtc="2024-08-14T16:01:00Z"/>
          <w:rFonts w:eastAsia="Nunito"/>
        </w:rPr>
      </w:pPr>
    </w:p>
    <w:p w14:paraId="6E4E2FFB" w14:textId="77777777" w:rsidR="002277C1" w:rsidRPr="002277C1" w:rsidRDefault="002277C1" w:rsidP="002277C1">
      <w:pPr>
        <w:spacing w:line="360" w:lineRule="auto"/>
        <w:rPr>
          <w:ins w:id="9232" w:author="Craig Parker" w:date="2024-08-14T18:02:00Z"/>
          <w:rFonts w:eastAsia="Nunito"/>
          <w:b/>
          <w:bCs/>
        </w:rPr>
      </w:pPr>
      <w:ins w:id="9233" w:author="Craig Parker" w:date="2024-08-14T18:02:00Z">
        <w:r w:rsidRPr="002277C1">
          <w:rPr>
            <w:rFonts w:eastAsia="Nunito"/>
            <w:b/>
            <w:bCs/>
          </w:rPr>
          <w:lastRenderedPageBreak/>
          <w:t>Requesting HE</w:t>
        </w:r>
        <w:r w:rsidRPr="002277C1">
          <w:rPr>
            <w:rFonts w:eastAsia="Nunito"/>
            <w:b/>
            <w:bCs/>
            <w:vertAlign w:val="superscript"/>
          </w:rPr>
          <w:t>2</w:t>
        </w:r>
        <w:r w:rsidRPr="002277C1">
          <w:rPr>
            <w:rFonts w:eastAsia="Nunito"/>
            <w:b/>
            <w:bCs/>
          </w:rPr>
          <w:t xml:space="preserve">AT Center data </w:t>
        </w:r>
      </w:ins>
    </w:p>
    <w:p w14:paraId="48939ACE" w14:textId="77777777" w:rsidR="002277C1" w:rsidRPr="002277C1" w:rsidRDefault="002277C1" w:rsidP="002277C1">
      <w:pPr>
        <w:spacing w:line="360" w:lineRule="auto"/>
        <w:rPr>
          <w:ins w:id="9234" w:author="Craig Parker" w:date="2024-08-14T18:02:00Z"/>
          <w:rFonts w:eastAsia="Nunito"/>
        </w:rPr>
      </w:pPr>
      <w:ins w:id="9235" w:author="Craig Parker" w:date="2024-08-14T18:02:00Z">
        <w:r w:rsidRPr="002277C1">
          <w:rPr>
            <w:rFonts w:eastAsia="Nunito"/>
          </w:rPr>
          <w:t>Proposals for new studies that utilize data collected in the HE</w:t>
        </w:r>
        <w:r w:rsidRPr="002277C1">
          <w:rPr>
            <w:rFonts w:eastAsia="Nunito"/>
            <w:vertAlign w:val="superscript"/>
          </w:rPr>
          <w:t>2</w:t>
        </w:r>
        <w:r w:rsidRPr="002277C1">
          <w:rPr>
            <w:rFonts w:eastAsia="Nunito"/>
          </w:rPr>
          <w:t>AT Center may be submitted by external investigators in the form of a study proposal at any time. The proposal will be reviewed by the xxx HE</w:t>
        </w:r>
        <w:r w:rsidRPr="002277C1">
          <w:rPr>
            <w:rFonts w:eastAsia="Nunito"/>
            <w:vertAlign w:val="superscript"/>
          </w:rPr>
          <w:t>2</w:t>
        </w:r>
        <w:r w:rsidRPr="002277C1">
          <w:rPr>
            <w:rFonts w:eastAsia="Nunito"/>
          </w:rPr>
          <w:t xml:space="preserve">AT Center Committee, using the following criteria: </w:t>
        </w:r>
      </w:ins>
    </w:p>
    <w:p w14:paraId="61A6BCF5" w14:textId="77777777" w:rsidR="002277C1" w:rsidRPr="002277C1" w:rsidRDefault="002277C1" w:rsidP="002277C1">
      <w:pPr>
        <w:numPr>
          <w:ilvl w:val="0"/>
          <w:numId w:val="88"/>
        </w:numPr>
        <w:spacing w:line="360" w:lineRule="auto"/>
        <w:rPr>
          <w:ins w:id="9236" w:author="Craig Parker" w:date="2024-08-14T18:02:00Z"/>
          <w:rFonts w:eastAsia="Nunito"/>
        </w:rPr>
      </w:pPr>
      <w:ins w:id="9237" w:author="Craig Parker" w:date="2024-08-14T18:02:00Z">
        <w:r w:rsidRPr="002277C1">
          <w:rPr>
            <w:rFonts w:eastAsia="Nunito"/>
            <w:b/>
            <w:bCs/>
          </w:rPr>
          <w:t>Scientific merit</w:t>
        </w:r>
        <w:commentRangeStart w:id="9238"/>
      </w:ins>
    </w:p>
    <w:p w14:paraId="54ABE0F7" w14:textId="77777777" w:rsidR="002277C1" w:rsidRPr="002277C1" w:rsidRDefault="002277C1" w:rsidP="002277C1">
      <w:pPr>
        <w:numPr>
          <w:ilvl w:val="1"/>
          <w:numId w:val="88"/>
        </w:numPr>
        <w:spacing w:line="360" w:lineRule="auto"/>
        <w:rPr>
          <w:ins w:id="9239" w:author="Craig Parker" w:date="2024-08-14T18:02:00Z"/>
          <w:rFonts w:eastAsia="Nunito"/>
        </w:rPr>
      </w:pPr>
      <w:ins w:id="9240" w:author="Craig Parker" w:date="2024-08-14T18:02:00Z">
        <w:r w:rsidRPr="002277C1">
          <w:rPr>
            <w:rFonts w:eastAsia="Nunito"/>
          </w:rPr>
          <w:t>Study is aligned with HE</w:t>
        </w:r>
        <w:r w:rsidRPr="002277C1">
          <w:rPr>
            <w:rFonts w:eastAsia="Nunito"/>
            <w:vertAlign w:val="superscript"/>
          </w:rPr>
          <w:t>2</w:t>
        </w:r>
        <w:r w:rsidRPr="002277C1">
          <w:rPr>
            <w:rFonts w:eastAsia="Nunito"/>
          </w:rPr>
          <w:t>AT Center scientific agenda and priorities</w:t>
        </w:r>
        <w:commentRangeEnd w:id="9238"/>
        <w:r w:rsidRPr="002277C1">
          <w:rPr>
            <w:rFonts w:eastAsia="Nunito"/>
          </w:rPr>
          <w:commentReference w:id="9238"/>
        </w:r>
      </w:ins>
    </w:p>
    <w:p w14:paraId="60E23507" w14:textId="77777777" w:rsidR="002277C1" w:rsidRPr="002277C1" w:rsidRDefault="002277C1" w:rsidP="002277C1">
      <w:pPr>
        <w:numPr>
          <w:ilvl w:val="1"/>
          <w:numId w:val="88"/>
        </w:numPr>
        <w:spacing w:line="360" w:lineRule="auto"/>
        <w:rPr>
          <w:ins w:id="9241" w:author="Craig Parker" w:date="2024-08-14T18:02:00Z"/>
          <w:rFonts w:eastAsia="Nunito"/>
        </w:rPr>
      </w:pPr>
      <w:ins w:id="9242" w:author="Craig Parker" w:date="2024-08-14T18:02:00Z">
        <w:r w:rsidRPr="002277C1">
          <w:rPr>
            <w:rFonts w:eastAsia="Nunito"/>
          </w:rPr>
          <w:t>Research question is scientifically sound and can be tested with the proposed study design and methodologies</w:t>
        </w:r>
      </w:ins>
    </w:p>
    <w:p w14:paraId="61192A74" w14:textId="77777777" w:rsidR="002277C1" w:rsidRPr="002277C1" w:rsidRDefault="002277C1" w:rsidP="002277C1">
      <w:pPr>
        <w:numPr>
          <w:ilvl w:val="1"/>
          <w:numId w:val="88"/>
        </w:numPr>
        <w:spacing w:line="360" w:lineRule="auto"/>
        <w:rPr>
          <w:ins w:id="9243" w:author="Craig Parker" w:date="2024-08-14T18:02:00Z"/>
          <w:rFonts w:eastAsia="Nunito"/>
        </w:rPr>
      </w:pPr>
      <w:ins w:id="9244" w:author="Craig Parker" w:date="2024-08-14T18:02:00Z">
        <w:r w:rsidRPr="002277C1">
          <w:rPr>
            <w:rFonts w:eastAsia="Nunito"/>
          </w:rPr>
          <w:t>Appropriate skills and expertise available in the proposed investigators</w:t>
        </w:r>
      </w:ins>
    </w:p>
    <w:p w14:paraId="1D7E86F9" w14:textId="77777777" w:rsidR="002277C1" w:rsidRPr="002277C1" w:rsidRDefault="002277C1" w:rsidP="002277C1">
      <w:pPr>
        <w:numPr>
          <w:ilvl w:val="0"/>
          <w:numId w:val="88"/>
        </w:numPr>
        <w:spacing w:line="360" w:lineRule="auto"/>
        <w:rPr>
          <w:ins w:id="9245" w:author="Craig Parker" w:date="2024-08-14T18:02:00Z"/>
          <w:rFonts w:eastAsia="Nunito"/>
        </w:rPr>
      </w:pPr>
      <w:ins w:id="9246" w:author="Craig Parker" w:date="2024-08-14T18:02:00Z">
        <w:r w:rsidRPr="002277C1">
          <w:rPr>
            <w:rFonts w:eastAsia="Nunito"/>
            <w:b/>
            <w:bCs/>
          </w:rPr>
          <w:t>Potential public health impact</w:t>
        </w:r>
      </w:ins>
    </w:p>
    <w:p w14:paraId="1A0CC857" w14:textId="77777777" w:rsidR="002277C1" w:rsidRPr="002277C1" w:rsidRDefault="002277C1" w:rsidP="002277C1">
      <w:pPr>
        <w:numPr>
          <w:ilvl w:val="1"/>
          <w:numId w:val="88"/>
        </w:numPr>
        <w:spacing w:line="360" w:lineRule="auto"/>
        <w:rPr>
          <w:ins w:id="9247" w:author="Craig Parker" w:date="2024-08-14T18:02:00Z"/>
          <w:rFonts w:eastAsia="Nunito"/>
        </w:rPr>
      </w:pPr>
      <w:ins w:id="9248" w:author="Craig Parker" w:date="2024-08-14T18:02:00Z">
        <w:r w:rsidRPr="002277C1">
          <w:rPr>
            <w:rFonts w:eastAsia="Nunito"/>
          </w:rPr>
          <w:t>Study is relevant to one or more HE</w:t>
        </w:r>
        <w:r w:rsidRPr="002277C1">
          <w:rPr>
            <w:rFonts w:eastAsia="Nunito"/>
            <w:vertAlign w:val="superscript"/>
          </w:rPr>
          <w:t>2</w:t>
        </w:r>
        <w:r w:rsidRPr="002277C1">
          <w:rPr>
            <w:rFonts w:eastAsia="Nunito"/>
          </w:rPr>
          <w:t>AT Center study populations (infants, pregnant women, postpartum women)</w:t>
        </w:r>
      </w:ins>
    </w:p>
    <w:p w14:paraId="776E68D3" w14:textId="77777777" w:rsidR="002277C1" w:rsidRPr="002277C1" w:rsidRDefault="002277C1" w:rsidP="002277C1">
      <w:pPr>
        <w:numPr>
          <w:ilvl w:val="1"/>
          <w:numId w:val="88"/>
        </w:numPr>
        <w:spacing w:line="360" w:lineRule="auto"/>
        <w:rPr>
          <w:ins w:id="9249" w:author="Craig Parker" w:date="2024-08-14T18:02:00Z"/>
          <w:rFonts w:eastAsia="Nunito"/>
        </w:rPr>
      </w:pPr>
      <w:ins w:id="9250" w:author="Craig Parker" w:date="2024-08-14T18:02:00Z">
        <w:r w:rsidRPr="002277C1">
          <w:rPr>
            <w:rFonts w:eastAsia="Nunito"/>
          </w:rPr>
          <w:t>Study will answer important public health questions or is in the critical pathway of research toward such answers</w:t>
        </w:r>
      </w:ins>
    </w:p>
    <w:p w14:paraId="61B861D5" w14:textId="77777777" w:rsidR="002277C1" w:rsidRPr="002277C1" w:rsidRDefault="002277C1" w:rsidP="002277C1">
      <w:pPr>
        <w:numPr>
          <w:ilvl w:val="0"/>
          <w:numId w:val="89"/>
        </w:numPr>
        <w:spacing w:line="360" w:lineRule="auto"/>
        <w:rPr>
          <w:ins w:id="9251" w:author="Craig Parker" w:date="2024-08-14T18:02:00Z"/>
          <w:rFonts w:eastAsia="Nunito"/>
        </w:rPr>
      </w:pPr>
      <w:ins w:id="9252" w:author="Craig Parker" w:date="2024-08-14T18:02:00Z">
        <w:r w:rsidRPr="002277C1">
          <w:rPr>
            <w:rFonts w:eastAsia="Nunito"/>
            <w:b/>
            <w:bCs/>
          </w:rPr>
          <w:t>Feasibility</w:t>
        </w:r>
      </w:ins>
    </w:p>
    <w:p w14:paraId="798E19E4" w14:textId="77777777" w:rsidR="002277C1" w:rsidRPr="002277C1" w:rsidRDefault="002277C1" w:rsidP="002277C1">
      <w:pPr>
        <w:numPr>
          <w:ilvl w:val="1"/>
          <w:numId w:val="89"/>
        </w:numPr>
        <w:spacing w:line="360" w:lineRule="auto"/>
        <w:rPr>
          <w:ins w:id="9253" w:author="Craig Parker" w:date="2024-08-14T18:02:00Z"/>
          <w:rFonts w:eastAsia="Nunito"/>
        </w:rPr>
      </w:pPr>
      <w:ins w:id="9254" w:author="Craig Parker" w:date="2024-08-14T18:02:00Z">
        <w:r w:rsidRPr="002277C1">
          <w:rPr>
            <w:rFonts w:eastAsia="Nunito"/>
          </w:rPr>
          <w:t>Study population and variables required are available in the HE</w:t>
        </w:r>
        <w:r w:rsidRPr="002277C1">
          <w:rPr>
            <w:rFonts w:eastAsia="Nunito"/>
            <w:vertAlign w:val="superscript"/>
          </w:rPr>
          <w:t>2</w:t>
        </w:r>
        <w:r w:rsidRPr="002277C1">
          <w:rPr>
            <w:rFonts w:eastAsia="Nunito"/>
          </w:rPr>
          <w:t>AT Center data</w:t>
        </w:r>
      </w:ins>
    </w:p>
    <w:p w14:paraId="5B844726" w14:textId="77777777" w:rsidR="002277C1" w:rsidRPr="002277C1" w:rsidRDefault="002277C1" w:rsidP="002277C1">
      <w:pPr>
        <w:numPr>
          <w:ilvl w:val="1"/>
          <w:numId w:val="89"/>
        </w:numPr>
        <w:spacing w:line="360" w:lineRule="auto"/>
        <w:rPr>
          <w:ins w:id="9255" w:author="Craig Parker" w:date="2024-08-14T18:02:00Z"/>
          <w:rFonts w:eastAsia="Nunito"/>
        </w:rPr>
      </w:pPr>
      <w:ins w:id="9256" w:author="Craig Parker" w:date="2024-08-14T18:02:00Z">
        <w:r w:rsidRPr="002277C1">
          <w:rPr>
            <w:rFonts w:eastAsia="Nunito"/>
          </w:rPr>
          <w:t>Study is feasible within proposed timelines</w:t>
        </w:r>
      </w:ins>
    </w:p>
    <w:p w14:paraId="7CAA5870" w14:textId="77777777" w:rsidR="002277C1" w:rsidRPr="002277C1" w:rsidRDefault="002277C1" w:rsidP="002277C1">
      <w:pPr>
        <w:numPr>
          <w:ilvl w:val="0"/>
          <w:numId w:val="89"/>
        </w:numPr>
        <w:spacing w:line="360" w:lineRule="auto"/>
        <w:rPr>
          <w:ins w:id="9257" w:author="Craig Parker" w:date="2024-08-14T18:02:00Z"/>
          <w:rFonts w:eastAsia="Nunito"/>
          <w:b/>
          <w:bCs/>
        </w:rPr>
      </w:pPr>
      <w:ins w:id="9258" w:author="Craig Parker" w:date="2024-08-14T18:02:00Z">
        <w:r w:rsidRPr="002277C1">
          <w:rPr>
            <w:rFonts w:eastAsia="Nunito"/>
            <w:b/>
            <w:bCs/>
          </w:rPr>
          <w:t xml:space="preserve">Data management  </w:t>
        </w:r>
      </w:ins>
    </w:p>
    <w:p w14:paraId="2E0FC683" w14:textId="77777777" w:rsidR="002277C1" w:rsidRPr="002277C1" w:rsidRDefault="002277C1" w:rsidP="002277C1">
      <w:pPr>
        <w:numPr>
          <w:ilvl w:val="1"/>
          <w:numId w:val="89"/>
        </w:numPr>
        <w:spacing w:line="360" w:lineRule="auto"/>
        <w:rPr>
          <w:ins w:id="9259" w:author="Craig Parker" w:date="2024-08-14T18:02:00Z"/>
          <w:rFonts w:eastAsia="Nunito"/>
        </w:rPr>
      </w:pPr>
      <w:ins w:id="9260" w:author="Craig Parker" w:date="2024-08-14T18:02:00Z">
        <w:r w:rsidRPr="002277C1">
          <w:rPr>
            <w:rFonts w:eastAsia="Nunito"/>
          </w:rPr>
          <w:t>The study proposal has outlined how data will be managed to ensure the protection of individual’s health data</w:t>
        </w:r>
      </w:ins>
    </w:p>
    <w:p w14:paraId="2E3F52F4" w14:textId="77777777" w:rsidR="002277C1" w:rsidRPr="002277C1" w:rsidRDefault="002277C1" w:rsidP="002277C1">
      <w:pPr>
        <w:spacing w:line="360" w:lineRule="auto"/>
        <w:rPr>
          <w:ins w:id="9261" w:author="Craig Parker" w:date="2024-08-14T18:02:00Z"/>
          <w:rFonts w:eastAsia="Nunito"/>
        </w:rPr>
      </w:pPr>
      <w:ins w:id="9262" w:author="Craig Parker" w:date="2024-08-14T18:02:00Z">
        <w:r w:rsidRPr="002277C1">
          <w:rPr>
            <w:rFonts w:eastAsia="Nunito"/>
          </w:rPr>
          <w:t>Please contact </w:t>
        </w:r>
        <w:r w:rsidRPr="002277C1">
          <w:rPr>
            <w:rFonts w:eastAsia="Nunito"/>
          </w:rPr>
          <w:fldChar w:fldCharType="begin"/>
        </w:r>
        <w:r w:rsidRPr="002277C1">
          <w:rPr>
            <w:rFonts w:eastAsia="Nunito"/>
          </w:rPr>
          <w:instrText>HYPERLINK "mailto:impaact.capsubmissions@fstrf.org"</w:instrText>
        </w:r>
        <w:r w:rsidRPr="002277C1">
          <w:rPr>
            <w:rFonts w:eastAsia="Nunito"/>
          </w:rPr>
        </w:r>
        <w:r w:rsidRPr="002277C1">
          <w:rPr>
            <w:rFonts w:eastAsia="Nunito"/>
          </w:rPr>
          <w:fldChar w:fldCharType="separate"/>
        </w:r>
        <w:r w:rsidRPr="002277C1">
          <w:rPr>
            <w:rStyle w:val="Hyperlink"/>
            <w:rFonts w:eastAsia="Nunito"/>
            <w:b/>
            <w:bCs/>
          </w:rPr>
          <w:t>xxx </w:t>
        </w:r>
      </w:ins>
      <w:ins w:id="9263" w:author="Craig Parker" w:date="2024-08-14T18:02:00Z" w16du:dateUtc="2024-08-14T16:02:00Z">
        <w:r w:rsidRPr="002277C1">
          <w:rPr>
            <w:rFonts w:eastAsia="Nunito"/>
          </w:rPr>
          <w:fldChar w:fldCharType="end"/>
        </w:r>
      </w:ins>
      <w:ins w:id="9264" w:author="Craig Parker" w:date="2024-08-14T18:02:00Z">
        <w:r w:rsidRPr="002277C1">
          <w:rPr>
            <w:rFonts w:eastAsia="Nunito"/>
          </w:rPr>
          <w:t>with any questions.</w:t>
        </w:r>
      </w:ins>
    </w:p>
    <w:p w14:paraId="4E5E196E" w14:textId="77777777" w:rsidR="002277C1" w:rsidRPr="002277C1" w:rsidRDefault="002277C1" w:rsidP="002277C1">
      <w:pPr>
        <w:spacing w:line="360" w:lineRule="auto"/>
        <w:rPr>
          <w:ins w:id="9265" w:author="Craig Parker" w:date="2024-08-14T18:02:00Z"/>
          <w:rFonts w:eastAsia="Nunito"/>
        </w:rPr>
      </w:pPr>
      <w:ins w:id="9266" w:author="Craig Parker" w:date="2024-08-14T18:02:00Z">
        <w:r w:rsidRPr="002277C1">
          <w:rPr>
            <w:rFonts w:eastAsia="Nunito"/>
          </w:rPr>
          <w:t>All completed submissions should be sent to the HE</w:t>
        </w:r>
        <w:r w:rsidRPr="002277C1">
          <w:rPr>
            <w:rFonts w:eastAsia="Nunito"/>
            <w:vertAlign w:val="superscript"/>
          </w:rPr>
          <w:t>2</w:t>
        </w:r>
        <w:r w:rsidRPr="002277C1">
          <w:rPr>
            <w:rFonts w:eastAsia="Nunito"/>
          </w:rPr>
          <w:t>AT Center using this email: xxx.</w:t>
        </w:r>
      </w:ins>
    </w:p>
    <w:p w14:paraId="0B02730C" w14:textId="77777777" w:rsidR="002277C1" w:rsidRPr="002277C1" w:rsidRDefault="002277C1" w:rsidP="002277C1">
      <w:pPr>
        <w:spacing w:line="360" w:lineRule="auto"/>
        <w:rPr>
          <w:ins w:id="9267" w:author="Craig Parker" w:date="2024-08-14T18:02:00Z"/>
          <w:rFonts w:eastAsia="Nunito"/>
        </w:rPr>
      </w:pPr>
      <w:ins w:id="9268" w:author="Craig Parker" w:date="2024-08-14T18:02:00Z">
        <w:r w:rsidRPr="002277C1">
          <w:rPr>
            <w:rFonts w:eastAsia="Nunito"/>
          </w:rPr>
          <w:t> </w:t>
        </w:r>
      </w:ins>
    </w:p>
    <w:p w14:paraId="78043DEA" w14:textId="77777777" w:rsidR="002277C1" w:rsidRPr="002277C1" w:rsidRDefault="002277C1" w:rsidP="002277C1">
      <w:pPr>
        <w:spacing w:line="360" w:lineRule="auto"/>
        <w:rPr>
          <w:ins w:id="9269" w:author="Craig Parker" w:date="2024-08-14T18:02:00Z"/>
          <w:rFonts w:eastAsia="Nunito"/>
        </w:rPr>
      </w:pPr>
      <w:ins w:id="9270" w:author="Craig Parker" w:date="2024-08-14T18:02:00Z">
        <w:r w:rsidRPr="002277C1">
          <w:rPr>
            <w:rFonts w:eastAsia="Nunito"/>
          </w:rPr>
          <w:br w:type="page"/>
        </w:r>
      </w:ins>
    </w:p>
    <w:p w14:paraId="55C840CE" w14:textId="77777777" w:rsidR="002277C1" w:rsidRPr="002277C1" w:rsidRDefault="002277C1" w:rsidP="002277C1">
      <w:pPr>
        <w:spacing w:line="360" w:lineRule="auto"/>
        <w:rPr>
          <w:ins w:id="9271" w:author="Craig Parker" w:date="2024-08-14T18:02:00Z"/>
          <w:rFonts w:eastAsia="Nunito"/>
          <w:b/>
        </w:rPr>
      </w:pPr>
      <w:ins w:id="9272" w:author="Craig Parker" w:date="2024-08-14T18:02:00Z">
        <w:r w:rsidRPr="002277C1">
          <w:rPr>
            <w:rFonts w:eastAsia="Nunito"/>
            <w:b/>
          </w:rPr>
          <w:lastRenderedPageBreak/>
          <w:t>HE</w:t>
        </w:r>
        <w:r w:rsidRPr="002277C1">
          <w:rPr>
            <w:rFonts w:eastAsia="Nunito"/>
            <w:b/>
            <w:vertAlign w:val="superscript"/>
          </w:rPr>
          <w:t>2</w:t>
        </w:r>
        <w:r w:rsidRPr="002277C1">
          <w:rPr>
            <w:rFonts w:eastAsia="Nunito"/>
            <w:b/>
          </w:rPr>
          <w:t>AT Center Data Request Application Form</w:t>
        </w:r>
      </w:ins>
    </w:p>
    <w:p w14:paraId="7E6AEFFB" w14:textId="77777777" w:rsidR="002277C1" w:rsidRPr="002277C1" w:rsidRDefault="002277C1" w:rsidP="002277C1">
      <w:pPr>
        <w:spacing w:line="360" w:lineRule="auto"/>
        <w:rPr>
          <w:ins w:id="9273" w:author="Craig Parker" w:date="2024-08-14T18:02:00Z"/>
          <w:rFonts w:eastAsia="Nunito"/>
        </w:rPr>
      </w:pPr>
    </w:p>
    <w:p w14:paraId="67856585" w14:textId="77777777" w:rsidR="002277C1" w:rsidRPr="002277C1" w:rsidRDefault="002277C1" w:rsidP="002277C1">
      <w:pPr>
        <w:spacing w:line="360" w:lineRule="auto"/>
        <w:rPr>
          <w:ins w:id="9274" w:author="Craig Parker" w:date="2024-08-14T18:02:00Z"/>
          <w:rFonts w:eastAsia="Nunito"/>
        </w:rPr>
      </w:pPr>
      <w:ins w:id="9275" w:author="Craig Parker" w:date="2024-08-14T18:02:00Z">
        <w:r w:rsidRPr="002277C1">
          <w:rPr>
            <w:rFonts w:eastAsia="Nunito"/>
          </w:rPr>
          <w:t xml:space="preserve">Submit the completed form to the </w:t>
        </w:r>
        <w:r w:rsidRPr="002277C1">
          <w:rPr>
            <w:rFonts w:eastAsia="Nunito"/>
            <w:b/>
          </w:rPr>
          <w:t>HE</w:t>
        </w:r>
        <w:r w:rsidRPr="002277C1">
          <w:rPr>
            <w:rFonts w:eastAsia="Nunito"/>
            <w:b/>
            <w:vertAlign w:val="superscript"/>
          </w:rPr>
          <w:t>2</w:t>
        </w:r>
        <w:r w:rsidRPr="002277C1">
          <w:rPr>
            <w:rFonts w:eastAsia="Nunito"/>
            <w:b/>
          </w:rPr>
          <w:t>AT Center</w:t>
        </w:r>
        <w:r w:rsidRPr="002277C1">
          <w:rPr>
            <w:rFonts w:eastAsia="Nunito"/>
          </w:rPr>
          <w:t xml:space="preserve"> for consideration using this email address: xxx</w:t>
        </w:r>
      </w:ins>
    </w:p>
    <w:p w14:paraId="03948A8B" w14:textId="77777777" w:rsidR="002277C1" w:rsidRPr="002277C1" w:rsidRDefault="002277C1" w:rsidP="002277C1">
      <w:pPr>
        <w:spacing w:line="360" w:lineRule="auto"/>
        <w:rPr>
          <w:ins w:id="9276" w:author="Craig Parker" w:date="2024-08-14T18:02:00Z"/>
          <w:rFonts w:eastAsia="Nunito"/>
          <w:b/>
          <w:bCs/>
          <w:u w:val="single"/>
        </w:rPr>
      </w:pPr>
      <w:ins w:id="9277" w:author="Craig Parker" w:date="2024-08-14T18:02:00Z">
        <w:r w:rsidRPr="002277C1">
          <w:rPr>
            <w:rFonts w:eastAsia="Nunito"/>
            <w:b/>
            <w:bCs/>
          </w:rPr>
          <w:t>GENERAL INFORMATION</w:t>
        </w:r>
      </w:ins>
    </w:p>
    <w:p w14:paraId="7493A732" w14:textId="77777777" w:rsidR="002277C1" w:rsidRPr="002277C1" w:rsidRDefault="002277C1" w:rsidP="002277C1">
      <w:pPr>
        <w:numPr>
          <w:ilvl w:val="2"/>
          <w:numId w:val="88"/>
        </w:numPr>
        <w:tabs>
          <w:tab w:val="left" w:pos="720"/>
        </w:tabs>
        <w:spacing w:line="360" w:lineRule="auto"/>
        <w:rPr>
          <w:ins w:id="9278" w:author="Craig Parker" w:date="2024-08-14T18:02:00Z"/>
          <w:rFonts w:eastAsia="Nunito"/>
          <w:bCs/>
        </w:rPr>
      </w:pPr>
      <w:bookmarkStart w:id="9279" w:name="_Hlk62120802"/>
      <w:ins w:id="9280" w:author="Craig Parker" w:date="2024-08-14T18:02:00Z">
        <w:r w:rsidRPr="002277C1">
          <w:rPr>
            <w:rFonts w:eastAsia="Nunito"/>
            <w:b/>
          </w:rPr>
          <w:t xml:space="preserve">Request submitted by: </w:t>
        </w:r>
        <w:bookmarkEnd w:id="9279"/>
      </w:ins>
    </w:p>
    <w:p w14:paraId="5F822BEA" w14:textId="77777777" w:rsidR="002277C1" w:rsidRPr="002277C1" w:rsidRDefault="002277C1" w:rsidP="002277C1">
      <w:pPr>
        <w:numPr>
          <w:ilvl w:val="0"/>
          <w:numId w:val="90"/>
        </w:numPr>
        <w:spacing w:line="360" w:lineRule="auto"/>
        <w:rPr>
          <w:ins w:id="9281" w:author="Craig Parker" w:date="2024-08-14T18:02:00Z"/>
          <w:rFonts w:eastAsia="Nunito"/>
          <w:bCs/>
        </w:rPr>
      </w:pPr>
      <w:ins w:id="9282" w:author="Craig Parker" w:date="2024-08-14T18:02:00Z">
        <w:r w:rsidRPr="002277C1">
          <w:rPr>
            <w:rFonts w:eastAsia="Nunito"/>
            <w:bCs/>
          </w:rPr>
          <w:t xml:space="preserve">Name: </w:t>
        </w:r>
      </w:ins>
    </w:p>
    <w:p w14:paraId="1FDB8880" w14:textId="77777777" w:rsidR="002277C1" w:rsidRPr="002277C1" w:rsidRDefault="002277C1" w:rsidP="002277C1">
      <w:pPr>
        <w:numPr>
          <w:ilvl w:val="0"/>
          <w:numId w:val="90"/>
        </w:numPr>
        <w:spacing w:line="360" w:lineRule="auto"/>
        <w:rPr>
          <w:ins w:id="9283" w:author="Craig Parker" w:date="2024-08-14T18:02:00Z"/>
          <w:rFonts w:eastAsia="Nunito"/>
          <w:bCs/>
        </w:rPr>
      </w:pPr>
      <w:ins w:id="9284" w:author="Craig Parker" w:date="2024-08-14T18:02:00Z">
        <w:r w:rsidRPr="002277C1">
          <w:rPr>
            <w:rFonts w:eastAsia="Nunito"/>
            <w:bCs/>
          </w:rPr>
          <w:t xml:space="preserve">Institution </w:t>
        </w:r>
      </w:ins>
    </w:p>
    <w:p w14:paraId="44105DD5" w14:textId="77777777" w:rsidR="002277C1" w:rsidRPr="002277C1" w:rsidRDefault="002277C1" w:rsidP="002277C1">
      <w:pPr>
        <w:numPr>
          <w:ilvl w:val="0"/>
          <w:numId w:val="90"/>
        </w:numPr>
        <w:spacing w:line="360" w:lineRule="auto"/>
        <w:rPr>
          <w:ins w:id="9285" w:author="Craig Parker" w:date="2024-08-14T18:02:00Z"/>
          <w:rFonts w:eastAsia="Nunito"/>
        </w:rPr>
      </w:pPr>
      <w:ins w:id="9286" w:author="Craig Parker" w:date="2024-08-14T18:02:00Z">
        <w:r w:rsidRPr="002277C1">
          <w:rPr>
            <w:rFonts w:eastAsia="Nunito"/>
            <w:bCs/>
          </w:rPr>
          <w:t xml:space="preserve">Email address: </w:t>
        </w:r>
      </w:ins>
    </w:p>
    <w:p w14:paraId="42EC8B39" w14:textId="77777777" w:rsidR="002277C1" w:rsidRPr="002277C1" w:rsidRDefault="002277C1" w:rsidP="002277C1">
      <w:pPr>
        <w:spacing w:line="360" w:lineRule="auto"/>
        <w:rPr>
          <w:ins w:id="9287" w:author="Craig Parker" w:date="2024-08-14T18:02:00Z"/>
          <w:rFonts w:eastAsia="Nunito"/>
        </w:rPr>
      </w:pPr>
    </w:p>
    <w:p w14:paraId="07A5D131" w14:textId="77777777" w:rsidR="002277C1" w:rsidRPr="002277C1" w:rsidRDefault="002277C1" w:rsidP="002277C1">
      <w:pPr>
        <w:numPr>
          <w:ilvl w:val="2"/>
          <w:numId w:val="88"/>
        </w:numPr>
        <w:spacing w:line="360" w:lineRule="auto"/>
        <w:rPr>
          <w:ins w:id="9288" w:author="Craig Parker" w:date="2024-08-14T18:02:00Z"/>
          <w:rFonts w:eastAsia="Nunito"/>
          <w:b/>
        </w:rPr>
      </w:pPr>
      <w:ins w:id="9289" w:author="Craig Parker" w:date="2024-08-14T18:02:00Z">
        <w:r w:rsidRPr="002277C1">
          <w:rPr>
            <w:rFonts w:eastAsia="Nunito"/>
            <w:b/>
          </w:rPr>
          <w:t xml:space="preserve">Date submitted: </w:t>
        </w:r>
      </w:ins>
    </w:p>
    <w:p w14:paraId="7F570336" w14:textId="77777777" w:rsidR="002277C1" w:rsidRPr="002277C1" w:rsidRDefault="002277C1" w:rsidP="002277C1">
      <w:pPr>
        <w:spacing w:line="360" w:lineRule="auto"/>
        <w:rPr>
          <w:ins w:id="9290" w:author="Craig Parker" w:date="2024-08-14T18:02:00Z"/>
          <w:rFonts w:eastAsia="Nunito"/>
          <w:b/>
        </w:rPr>
      </w:pPr>
    </w:p>
    <w:p w14:paraId="48233A95" w14:textId="77777777" w:rsidR="002277C1" w:rsidRPr="002277C1" w:rsidRDefault="002277C1" w:rsidP="002277C1">
      <w:pPr>
        <w:numPr>
          <w:ilvl w:val="2"/>
          <w:numId w:val="88"/>
        </w:numPr>
        <w:spacing w:line="360" w:lineRule="auto"/>
        <w:rPr>
          <w:ins w:id="9291" w:author="Craig Parker" w:date="2024-08-14T18:02:00Z"/>
          <w:rFonts w:eastAsia="Nunito"/>
          <w:b/>
        </w:rPr>
      </w:pPr>
      <w:ins w:id="9292" w:author="Craig Parker" w:date="2024-08-14T18:02:00Z">
        <w:r w:rsidRPr="002277C1">
          <w:rPr>
            <w:rFonts w:eastAsia="Nunito"/>
            <w:b/>
          </w:rPr>
          <w:t xml:space="preserve">Title: </w:t>
        </w:r>
      </w:ins>
    </w:p>
    <w:p w14:paraId="0A8B4BA9" w14:textId="77777777" w:rsidR="002277C1" w:rsidRPr="002277C1" w:rsidRDefault="002277C1" w:rsidP="002277C1">
      <w:pPr>
        <w:spacing w:line="360" w:lineRule="auto"/>
        <w:rPr>
          <w:ins w:id="9293" w:author="Craig Parker" w:date="2024-08-14T18:02:00Z"/>
          <w:rFonts w:eastAsia="Nunito"/>
          <w:b/>
        </w:rPr>
      </w:pPr>
    </w:p>
    <w:p w14:paraId="1CE24A98" w14:textId="77777777" w:rsidR="002277C1" w:rsidRPr="002277C1" w:rsidRDefault="002277C1" w:rsidP="002277C1">
      <w:pPr>
        <w:numPr>
          <w:ilvl w:val="2"/>
          <w:numId w:val="88"/>
        </w:numPr>
        <w:spacing w:line="360" w:lineRule="auto"/>
        <w:rPr>
          <w:ins w:id="9294" w:author="Craig Parker" w:date="2024-08-14T18:02:00Z"/>
          <w:rFonts w:eastAsia="Nunito"/>
          <w:b/>
        </w:rPr>
      </w:pPr>
      <w:ins w:id="9295" w:author="Craig Parker" w:date="2024-08-14T18:02:00Z">
        <w:r w:rsidRPr="002277C1">
          <w:rPr>
            <w:rFonts w:eastAsia="Nunito"/>
            <w:b/>
          </w:rPr>
          <w:t>Lead investigator:</w:t>
        </w:r>
      </w:ins>
    </w:p>
    <w:p w14:paraId="3054658A" w14:textId="77777777" w:rsidR="002277C1" w:rsidRPr="002277C1" w:rsidRDefault="002277C1" w:rsidP="002277C1">
      <w:pPr>
        <w:numPr>
          <w:ilvl w:val="0"/>
          <w:numId w:val="91"/>
        </w:numPr>
        <w:spacing w:line="360" w:lineRule="auto"/>
        <w:rPr>
          <w:ins w:id="9296" w:author="Craig Parker" w:date="2024-08-14T18:02:00Z"/>
          <w:rFonts w:eastAsia="Nunito"/>
          <w:bCs/>
        </w:rPr>
      </w:pPr>
      <w:ins w:id="9297" w:author="Craig Parker" w:date="2024-08-14T18:02:00Z">
        <w:r w:rsidRPr="002277C1">
          <w:rPr>
            <w:rFonts w:eastAsia="Nunito"/>
            <w:bCs/>
          </w:rPr>
          <w:t xml:space="preserve">Name </w:t>
        </w:r>
      </w:ins>
    </w:p>
    <w:p w14:paraId="30C81B14" w14:textId="77777777" w:rsidR="002277C1" w:rsidRPr="002277C1" w:rsidRDefault="002277C1" w:rsidP="002277C1">
      <w:pPr>
        <w:numPr>
          <w:ilvl w:val="0"/>
          <w:numId w:val="91"/>
        </w:numPr>
        <w:spacing w:line="360" w:lineRule="auto"/>
        <w:rPr>
          <w:ins w:id="9298" w:author="Craig Parker" w:date="2024-08-14T18:02:00Z"/>
          <w:rFonts w:eastAsia="Nunito"/>
          <w:bCs/>
        </w:rPr>
      </w:pPr>
      <w:ins w:id="9299" w:author="Craig Parker" w:date="2024-08-14T18:02:00Z">
        <w:r w:rsidRPr="002277C1">
          <w:rPr>
            <w:rFonts w:eastAsia="Nunito"/>
            <w:bCs/>
          </w:rPr>
          <w:t xml:space="preserve">Institution </w:t>
        </w:r>
      </w:ins>
    </w:p>
    <w:p w14:paraId="07C38DBC" w14:textId="77777777" w:rsidR="002277C1" w:rsidRPr="002277C1" w:rsidRDefault="002277C1" w:rsidP="002277C1">
      <w:pPr>
        <w:numPr>
          <w:ilvl w:val="0"/>
          <w:numId w:val="91"/>
        </w:numPr>
        <w:spacing w:line="360" w:lineRule="auto"/>
        <w:rPr>
          <w:ins w:id="9300" w:author="Craig Parker" w:date="2024-08-14T18:02:00Z"/>
          <w:rFonts w:eastAsia="Nunito"/>
          <w:bCs/>
        </w:rPr>
      </w:pPr>
      <w:ins w:id="9301" w:author="Craig Parker" w:date="2024-08-14T18:02:00Z">
        <w:r w:rsidRPr="002277C1">
          <w:rPr>
            <w:rFonts w:eastAsia="Nunito"/>
            <w:bCs/>
          </w:rPr>
          <w:t xml:space="preserve">Email address: </w:t>
        </w:r>
      </w:ins>
    </w:p>
    <w:p w14:paraId="74211300" w14:textId="77777777" w:rsidR="002277C1" w:rsidRPr="002277C1" w:rsidRDefault="002277C1" w:rsidP="002277C1">
      <w:pPr>
        <w:spacing w:line="360" w:lineRule="auto"/>
        <w:rPr>
          <w:ins w:id="9302" w:author="Craig Parker" w:date="2024-08-14T18:02:00Z"/>
          <w:rFonts w:eastAsia="Nunito"/>
          <w:bCs/>
        </w:rPr>
      </w:pPr>
    </w:p>
    <w:p w14:paraId="33E2DF90" w14:textId="77777777" w:rsidR="002277C1" w:rsidRPr="002277C1" w:rsidRDefault="002277C1" w:rsidP="002277C1">
      <w:pPr>
        <w:numPr>
          <w:ilvl w:val="2"/>
          <w:numId w:val="88"/>
        </w:numPr>
        <w:spacing w:line="360" w:lineRule="auto"/>
        <w:rPr>
          <w:ins w:id="9303" w:author="Craig Parker" w:date="2024-08-14T18:02:00Z"/>
          <w:rFonts w:eastAsia="Nunito"/>
          <w:b/>
        </w:rPr>
      </w:pPr>
      <w:ins w:id="9304" w:author="Craig Parker" w:date="2024-08-14T18:02:00Z">
        <w:r w:rsidRPr="002277C1">
          <w:rPr>
            <w:rFonts w:eastAsia="Nunito"/>
            <w:b/>
          </w:rPr>
          <w:t xml:space="preserve">Co-investigator(s): </w:t>
        </w:r>
        <w:r w:rsidRPr="002277C1">
          <w:rPr>
            <w:rFonts w:eastAsia="Nunito"/>
          </w:rPr>
          <w:t>Include name(s), institution(s), email(s)</w:t>
        </w:r>
      </w:ins>
    </w:p>
    <w:p w14:paraId="21A754D5" w14:textId="77777777" w:rsidR="002277C1" w:rsidRPr="002277C1" w:rsidRDefault="002277C1" w:rsidP="002277C1">
      <w:pPr>
        <w:spacing w:line="360" w:lineRule="auto"/>
        <w:rPr>
          <w:ins w:id="9305" w:author="Craig Parker" w:date="2024-08-14T18:02:00Z"/>
          <w:rFonts w:eastAsia="Nunito"/>
          <w:b/>
        </w:rPr>
      </w:pPr>
      <w:commentRangeStart w:id="9306"/>
    </w:p>
    <w:p w14:paraId="2B6E27BA" w14:textId="77777777" w:rsidR="002277C1" w:rsidRPr="002277C1" w:rsidRDefault="002277C1" w:rsidP="002277C1">
      <w:pPr>
        <w:numPr>
          <w:ilvl w:val="2"/>
          <w:numId w:val="88"/>
        </w:numPr>
        <w:spacing w:line="360" w:lineRule="auto"/>
        <w:rPr>
          <w:ins w:id="9307" w:author="Craig Parker" w:date="2024-08-14T18:02:00Z"/>
          <w:rFonts w:eastAsia="Nunito"/>
        </w:rPr>
      </w:pPr>
      <w:ins w:id="9308" w:author="Craig Parker" w:date="2024-08-14T18:02:00Z">
        <w:r w:rsidRPr="002277C1">
          <w:rPr>
            <w:rFonts w:eastAsia="Nunito"/>
            <w:b/>
          </w:rPr>
          <w:t xml:space="preserve">Relevant studies: </w:t>
        </w:r>
        <w:r w:rsidRPr="002277C1">
          <w:rPr>
            <w:rFonts w:eastAsia="Nunito"/>
          </w:rPr>
          <w:t>List all HE</w:t>
        </w:r>
        <w:r w:rsidRPr="002277C1">
          <w:rPr>
            <w:rFonts w:eastAsia="Nunito"/>
            <w:vertAlign w:val="superscript"/>
          </w:rPr>
          <w:t>2</w:t>
        </w:r>
        <w:r w:rsidRPr="002277C1">
          <w:rPr>
            <w:rFonts w:eastAsia="Nunito"/>
          </w:rPr>
          <w:t xml:space="preserve">AT Center studies from which data are being requested: </w:t>
        </w:r>
        <w:commentRangeEnd w:id="9306"/>
        <w:r w:rsidRPr="002277C1">
          <w:rPr>
            <w:rFonts w:eastAsia="Nunito"/>
          </w:rPr>
          <w:commentReference w:id="9306"/>
        </w:r>
      </w:ins>
    </w:p>
    <w:p w14:paraId="3BF6D4D3" w14:textId="77777777" w:rsidR="002277C1" w:rsidRPr="002277C1" w:rsidRDefault="002277C1" w:rsidP="002277C1">
      <w:pPr>
        <w:spacing w:line="360" w:lineRule="auto"/>
        <w:rPr>
          <w:ins w:id="9309" w:author="Craig Parker" w:date="2024-08-14T18:02:00Z"/>
          <w:rFonts w:eastAsia="Nunito"/>
        </w:rPr>
      </w:pPr>
    </w:p>
    <w:p w14:paraId="074F7CB8" w14:textId="77777777" w:rsidR="002277C1" w:rsidRPr="002277C1" w:rsidRDefault="002277C1" w:rsidP="002277C1">
      <w:pPr>
        <w:numPr>
          <w:ilvl w:val="2"/>
          <w:numId w:val="88"/>
        </w:numPr>
        <w:spacing w:line="360" w:lineRule="auto"/>
        <w:rPr>
          <w:ins w:id="9310" w:author="Craig Parker" w:date="2024-08-14T18:02:00Z"/>
          <w:rFonts w:eastAsia="Nunito"/>
        </w:rPr>
      </w:pPr>
      <w:ins w:id="9311" w:author="Craig Parker" w:date="2024-08-14T18:02:00Z">
        <w:r w:rsidRPr="002277C1">
          <w:rPr>
            <w:rFonts w:eastAsia="Nunito"/>
            <w:b/>
          </w:rPr>
          <w:t xml:space="preserve">Relevant variables: </w:t>
        </w:r>
        <w:r w:rsidRPr="002277C1">
          <w:rPr>
            <w:rFonts w:eastAsia="Nunito"/>
          </w:rPr>
          <w:t xml:space="preserve">List all variables that are being requested: </w:t>
        </w:r>
      </w:ins>
    </w:p>
    <w:p w14:paraId="0F705F10" w14:textId="77777777" w:rsidR="002277C1" w:rsidRPr="002277C1" w:rsidRDefault="002277C1" w:rsidP="002277C1">
      <w:pPr>
        <w:spacing w:line="360" w:lineRule="auto"/>
        <w:rPr>
          <w:ins w:id="9312" w:author="Craig Parker" w:date="2024-08-14T18:02:00Z"/>
          <w:rFonts w:eastAsia="Nunito"/>
          <w:b/>
          <w:bCs/>
        </w:rPr>
      </w:pPr>
    </w:p>
    <w:p w14:paraId="64FB8F79" w14:textId="77777777" w:rsidR="002277C1" w:rsidRPr="002277C1" w:rsidRDefault="002277C1" w:rsidP="002277C1">
      <w:pPr>
        <w:numPr>
          <w:ilvl w:val="2"/>
          <w:numId w:val="88"/>
        </w:numPr>
        <w:spacing w:line="360" w:lineRule="auto"/>
        <w:rPr>
          <w:ins w:id="9313" w:author="Craig Parker" w:date="2024-08-14T18:02:00Z"/>
          <w:rFonts w:eastAsia="Nunito"/>
          <w:b/>
          <w:bCs/>
        </w:rPr>
      </w:pPr>
      <w:ins w:id="9314" w:author="Craig Parker" w:date="2024-08-14T18:02:00Z">
        <w:r w:rsidRPr="002277C1">
          <w:rPr>
            <w:rFonts w:eastAsia="Nunito"/>
            <w:b/>
            <w:bCs/>
          </w:rPr>
          <w:t>Please indicate your preference regarding the type of file format you wish to receive.</w:t>
        </w:r>
      </w:ins>
    </w:p>
    <w:p w14:paraId="21BC0AAC" w14:textId="77777777" w:rsidR="002277C1" w:rsidRPr="002277C1" w:rsidRDefault="006063DF" w:rsidP="002277C1">
      <w:pPr>
        <w:spacing w:line="360" w:lineRule="auto"/>
        <w:rPr>
          <w:ins w:id="9315" w:author="Craig Parker" w:date="2024-08-14T18:02:00Z"/>
          <w:rFonts w:eastAsia="Nunito"/>
        </w:rPr>
      </w:pPr>
      <w:customXmlInsRangeStart w:id="9316" w:author="Craig Parker" w:date="2024-08-14T18:02:00Z"/>
      <w:sdt>
        <w:sdtPr>
          <w:rPr>
            <w:rFonts w:eastAsia="Nunito"/>
          </w:rPr>
          <w:id w:val="1847824728"/>
          <w14:checkbox>
            <w14:checked w14:val="0"/>
            <w14:checkedState w14:val="2612" w14:font="MS Gothic"/>
            <w14:uncheckedState w14:val="2610" w14:font="MS Gothic"/>
          </w14:checkbox>
        </w:sdtPr>
        <w:sdtEndPr/>
        <w:sdtContent>
          <w:customXmlInsRangeEnd w:id="9316"/>
          <w:ins w:id="9317" w:author="Craig Parker" w:date="2024-08-14T18:02:00Z">
            <w:r w:rsidR="002277C1" w:rsidRPr="002277C1">
              <w:rPr>
                <w:rFonts w:ascii="Segoe UI Symbol" w:eastAsia="Nunito" w:hAnsi="Segoe UI Symbol" w:cs="Segoe UI Symbol"/>
              </w:rPr>
              <w:t>☐</w:t>
            </w:r>
          </w:ins>
          <w:customXmlInsRangeStart w:id="9318" w:author="Craig Parker" w:date="2024-08-14T18:02:00Z"/>
        </w:sdtContent>
      </w:sdt>
      <w:customXmlInsRangeEnd w:id="9318"/>
      <w:ins w:id="9319" w:author="Craig Parker" w:date="2024-08-14T18:02:00Z">
        <w:r w:rsidR="002277C1" w:rsidRPr="002277C1">
          <w:rPr>
            <w:rFonts w:eastAsia="Nunito"/>
          </w:rPr>
          <w:t xml:space="preserve"> .csv (text)</w:t>
        </w:r>
      </w:ins>
    </w:p>
    <w:p w14:paraId="45F229AC" w14:textId="77777777" w:rsidR="002277C1" w:rsidRPr="002277C1" w:rsidRDefault="006063DF" w:rsidP="002277C1">
      <w:pPr>
        <w:spacing w:line="360" w:lineRule="auto"/>
        <w:rPr>
          <w:ins w:id="9320" w:author="Craig Parker" w:date="2024-08-14T18:02:00Z"/>
          <w:rFonts w:eastAsia="Nunito"/>
        </w:rPr>
      </w:pPr>
      <w:customXmlInsRangeStart w:id="9321" w:author="Craig Parker" w:date="2024-08-14T18:02:00Z"/>
      <w:sdt>
        <w:sdtPr>
          <w:rPr>
            <w:rFonts w:eastAsia="Nunito"/>
          </w:rPr>
          <w:id w:val="-527255888"/>
          <w14:checkbox>
            <w14:checked w14:val="0"/>
            <w14:checkedState w14:val="2612" w14:font="MS Gothic"/>
            <w14:uncheckedState w14:val="2610" w14:font="MS Gothic"/>
          </w14:checkbox>
        </w:sdtPr>
        <w:sdtEndPr/>
        <w:sdtContent>
          <w:customXmlInsRangeEnd w:id="9321"/>
          <w:ins w:id="9322" w:author="Craig Parker" w:date="2024-08-14T18:02:00Z">
            <w:r w:rsidR="002277C1" w:rsidRPr="002277C1">
              <w:rPr>
                <w:rFonts w:ascii="Segoe UI Symbol" w:eastAsia="Nunito" w:hAnsi="Segoe UI Symbol" w:cs="Segoe UI Symbol"/>
              </w:rPr>
              <w:t>☐</w:t>
            </w:r>
          </w:ins>
          <w:customXmlInsRangeStart w:id="9323" w:author="Craig Parker" w:date="2024-08-14T18:02:00Z"/>
        </w:sdtContent>
      </w:sdt>
      <w:customXmlInsRangeEnd w:id="9323"/>
      <w:ins w:id="9324" w:author="Craig Parker" w:date="2024-08-14T18:02:00Z">
        <w:r w:rsidR="002277C1" w:rsidRPr="002277C1">
          <w:rPr>
            <w:rFonts w:eastAsia="Nunito"/>
          </w:rPr>
          <w:t xml:space="preserve"> .xlsx (Excel)</w:t>
        </w:r>
      </w:ins>
    </w:p>
    <w:p w14:paraId="7635865F" w14:textId="77777777" w:rsidR="002277C1" w:rsidRPr="002277C1" w:rsidRDefault="006063DF" w:rsidP="002277C1">
      <w:pPr>
        <w:spacing w:line="360" w:lineRule="auto"/>
        <w:rPr>
          <w:ins w:id="9325" w:author="Craig Parker" w:date="2024-08-14T18:02:00Z"/>
          <w:rFonts w:eastAsia="Nunito"/>
        </w:rPr>
      </w:pPr>
      <w:customXmlInsRangeStart w:id="9326" w:author="Craig Parker" w:date="2024-08-14T18:02:00Z"/>
      <w:sdt>
        <w:sdtPr>
          <w:rPr>
            <w:rFonts w:eastAsia="Nunito"/>
          </w:rPr>
          <w:id w:val="-771167965"/>
          <w14:checkbox>
            <w14:checked w14:val="0"/>
            <w14:checkedState w14:val="2612" w14:font="MS Gothic"/>
            <w14:uncheckedState w14:val="2610" w14:font="MS Gothic"/>
          </w14:checkbox>
        </w:sdtPr>
        <w:sdtEndPr/>
        <w:sdtContent>
          <w:customXmlInsRangeEnd w:id="9326"/>
          <w:ins w:id="9327" w:author="Craig Parker" w:date="2024-08-14T18:02:00Z">
            <w:r w:rsidR="002277C1" w:rsidRPr="002277C1">
              <w:rPr>
                <w:rFonts w:ascii="Segoe UI Symbol" w:eastAsia="Nunito" w:hAnsi="Segoe UI Symbol" w:cs="Segoe UI Symbol"/>
              </w:rPr>
              <w:t>☐</w:t>
            </w:r>
          </w:ins>
          <w:customXmlInsRangeStart w:id="9328" w:author="Craig Parker" w:date="2024-08-14T18:02:00Z"/>
        </w:sdtContent>
      </w:sdt>
      <w:customXmlInsRangeEnd w:id="9328"/>
      <w:ins w:id="9329" w:author="Craig Parker" w:date="2024-08-14T18:02:00Z">
        <w:r w:rsidR="002277C1" w:rsidRPr="002277C1">
          <w:rPr>
            <w:rFonts w:eastAsia="Nunito"/>
          </w:rPr>
          <w:t xml:space="preserve"> Other (please specify): </w:t>
        </w:r>
      </w:ins>
    </w:p>
    <w:p w14:paraId="7E70D103" w14:textId="77777777" w:rsidR="002277C1" w:rsidRPr="002277C1" w:rsidRDefault="002277C1" w:rsidP="002277C1">
      <w:pPr>
        <w:spacing w:line="360" w:lineRule="auto"/>
        <w:rPr>
          <w:ins w:id="9330" w:author="Craig Parker" w:date="2024-08-14T18:02:00Z"/>
          <w:rFonts w:eastAsia="Nunito"/>
        </w:rPr>
      </w:pPr>
    </w:p>
    <w:p w14:paraId="490F4C83" w14:textId="77777777" w:rsidR="002277C1" w:rsidRPr="002277C1" w:rsidRDefault="002277C1" w:rsidP="002277C1">
      <w:pPr>
        <w:numPr>
          <w:ilvl w:val="2"/>
          <w:numId w:val="88"/>
        </w:numPr>
        <w:spacing w:line="360" w:lineRule="auto"/>
        <w:rPr>
          <w:ins w:id="9331" w:author="Craig Parker" w:date="2024-08-14T18:02:00Z"/>
          <w:rFonts w:eastAsia="Nunito"/>
          <w:b/>
          <w:bCs/>
        </w:rPr>
      </w:pPr>
      <w:ins w:id="9332" w:author="Craig Parker" w:date="2024-08-14T18:02:00Z">
        <w:r w:rsidRPr="002277C1">
          <w:rPr>
            <w:rFonts w:eastAsia="Nunito"/>
            <w:b/>
            <w:bCs/>
          </w:rPr>
          <w:t>For access to HE</w:t>
        </w:r>
        <w:r w:rsidRPr="002277C1">
          <w:rPr>
            <w:rFonts w:eastAsia="Nunito"/>
            <w:b/>
            <w:bCs/>
            <w:vertAlign w:val="superscript"/>
          </w:rPr>
          <w:t>2</w:t>
        </w:r>
        <w:r w:rsidRPr="002277C1">
          <w:rPr>
            <w:rFonts w:eastAsia="Nunito"/>
            <w:b/>
            <w:bCs/>
          </w:rPr>
          <w:t>AT Center study data, you must have your institution's ethics approval or waiver. Please confirm that you have attached a copy of the ethics approval or waiver from your institution.</w:t>
        </w:r>
      </w:ins>
    </w:p>
    <w:p w14:paraId="6AF71122" w14:textId="77777777" w:rsidR="002277C1" w:rsidRPr="002277C1" w:rsidRDefault="006063DF" w:rsidP="002277C1">
      <w:pPr>
        <w:spacing w:line="360" w:lineRule="auto"/>
        <w:rPr>
          <w:ins w:id="9333" w:author="Craig Parker" w:date="2024-08-14T18:02:00Z"/>
          <w:rFonts w:eastAsia="Nunito"/>
        </w:rPr>
      </w:pPr>
      <w:customXmlInsRangeStart w:id="9334" w:author="Craig Parker" w:date="2024-08-14T18:02:00Z"/>
      <w:sdt>
        <w:sdtPr>
          <w:rPr>
            <w:rFonts w:eastAsia="Nunito"/>
          </w:rPr>
          <w:id w:val="1384369159"/>
          <w14:checkbox>
            <w14:checked w14:val="0"/>
            <w14:checkedState w14:val="2612" w14:font="MS Gothic"/>
            <w14:uncheckedState w14:val="2610" w14:font="MS Gothic"/>
          </w14:checkbox>
        </w:sdtPr>
        <w:sdtEndPr/>
        <w:sdtContent>
          <w:customXmlInsRangeEnd w:id="9334"/>
          <w:ins w:id="9335" w:author="Craig Parker" w:date="2024-08-14T18:02:00Z">
            <w:r w:rsidR="002277C1" w:rsidRPr="002277C1">
              <w:rPr>
                <w:rFonts w:ascii="Segoe UI Symbol" w:eastAsia="Nunito" w:hAnsi="Segoe UI Symbol" w:cs="Segoe UI Symbol"/>
              </w:rPr>
              <w:t>☐</w:t>
            </w:r>
          </w:ins>
          <w:customXmlInsRangeStart w:id="9336" w:author="Craig Parker" w:date="2024-08-14T18:02:00Z"/>
        </w:sdtContent>
      </w:sdt>
      <w:customXmlInsRangeEnd w:id="9336"/>
      <w:ins w:id="9337" w:author="Craig Parker" w:date="2024-08-14T18:02:00Z">
        <w:r w:rsidR="002277C1" w:rsidRPr="002277C1">
          <w:rPr>
            <w:rFonts w:eastAsia="Nunito"/>
          </w:rPr>
          <w:t xml:space="preserve"> Confirmed</w:t>
        </w:r>
      </w:ins>
    </w:p>
    <w:p w14:paraId="23593380" w14:textId="77777777" w:rsidR="002277C1" w:rsidRPr="002277C1" w:rsidRDefault="006063DF" w:rsidP="002277C1">
      <w:pPr>
        <w:spacing w:line="360" w:lineRule="auto"/>
        <w:rPr>
          <w:ins w:id="9338" w:author="Craig Parker" w:date="2024-08-14T18:02:00Z"/>
          <w:rFonts w:eastAsia="Nunito"/>
        </w:rPr>
      </w:pPr>
      <w:customXmlInsRangeStart w:id="9339" w:author="Craig Parker" w:date="2024-08-14T18:02:00Z"/>
      <w:sdt>
        <w:sdtPr>
          <w:rPr>
            <w:rFonts w:eastAsia="Nunito"/>
          </w:rPr>
          <w:id w:val="-1962874234"/>
          <w14:checkbox>
            <w14:checked w14:val="0"/>
            <w14:checkedState w14:val="2612" w14:font="MS Gothic"/>
            <w14:uncheckedState w14:val="2610" w14:font="MS Gothic"/>
          </w14:checkbox>
        </w:sdtPr>
        <w:sdtEndPr/>
        <w:sdtContent>
          <w:customXmlInsRangeEnd w:id="9339"/>
          <w:ins w:id="9340" w:author="Craig Parker" w:date="2024-08-14T18:02:00Z">
            <w:r w:rsidR="002277C1" w:rsidRPr="002277C1">
              <w:rPr>
                <w:rFonts w:ascii="Segoe UI Symbol" w:eastAsia="Nunito" w:hAnsi="Segoe UI Symbol" w:cs="Segoe UI Symbol"/>
              </w:rPr>
              <w:t>☐</w:t>
            </w:r>
          </w:ins>
          <w:customXmlInsRangeStart w:id="9341" w:author="Craig Parker" w:date="2024-08-14T18:02:00Z"/>
        </w:sdtContent>
      </w:sdt>
      <w:customXmlInsRangeEnd w:id="9341"/>
      <w:ins w:id="9342" w:author="Craig Parker" w:date="2024-08-14T18:02:00Z">
        <w:r w:rsidR="002277C1" w:rsidRPr="002277C1">
          <w:rPr>
            <w:rFonts w:eastAsia="Nunito"/>
          </w:rPr>
          <w:t xml:space="preserve"> Pending (please provide further details):</w:t>
        </w:r>
      </w:ins>
    </w:p>
    <w:p w14:paraId="30196994" w14:textId="77777777" w:rsidR="002277C1" w:rsidRPr="002277C1" w:rsidRDefault="002277C1" w:rsidP="002277C1">
      <w:pPr>
        <w:spacing w:line="360" w:lineRule="auto"/>
        <w:rPr>
          <w:ins w:id="9343" w:author="Craig Parker" w:date="2024-08-14T18:02:00Z"/>
          <w:rFonts w:eastAsia="Nunito"/>
          <w:b/>
          <w:bCs/>
        </w:rPr>
      </w:pPr>
    </w:p>
    <w:p w14:paraId="59F40F75" w14:textId="77777777" w:rsidR="002277C1" w:rsidRPr="002277C1" w:rsidRDefault="002277C1" w:rsidP="002277C1">
      <w:pPr>
        <w:numPr>
          <w:ilvl w:val="2"/>
          <w:numId w:val="88"/>
        </w:numPr>
        <w:spacing w:line="360" w:lineRule="auto"/>
        <w:rPr>
          <w:ins w:id="9344" w:author="Craig Parker" w:date="2024-08-14T18:02:00Z"/>
          <w:rFonts w:eastAsia="Nunito"/>
          <w:b/>
          <w:bCs/>
        </w:rPr>
      </w:pPr>
      <w:ins w:id="9345" w:author="Craig Parker" w:date="2024-08-14T18:02:00Z">
        <w:r w:rsidRPr="002277C1">
          <w:rPr>
            <w:rFonts w:eastAsia="Nunito"/>
            <w:b/>
            <w:bCs/>
          </w:rPr>
          <w:t>For access to HE</w:t>
        </w:r>
        <w:r w:rsidRPr="002277C1">
          <w:rPr>
            <w:rFonts w:eastAsia="Nunito"/>
            <w:b/>
            <w:bCs/>
            <w:vertAlign w:val="superscript"/>
          </w:rPr>
          <w:t>2</w:t>
        </w:r>
        <w:r w:rsidRPr="002277C1">
          <w:rPr>
            <w:rFonts w:eastAsia="Nunito"/>
            <w:b/>
            <w:bCs/>
          </w:rPr>
          <w:t xml:space="preserve">AT Center data, we will need to execute a data sharing agreement. Will you adhere to the terms and conditions of the data sharing agreement? </w:t>
        </w:r>
      </w:ins>
    </w:p>
    <w:p w14:paraId="0301DA4B" w14:textId="77777777" w:rsidR="002277C1" w:rsidRPr="002277C1" w:rsidRDefault="006063DF" w:rsidP="002277C1">
      <w:pPr>
        <w:spacing w:line="360" w:lineRule="auto"/>
        <w:rPr>
          <w:ins w:id="9346" w:author="Craig Parker" w:date="2024-08-14T18:02:00Z"/>
          <w:rFonts w:eastAsia="Nunito"/>
        </w:rPr>
      </w:pPr>
      <w:customXmlInsRangeStart w:id="9347" w:author="Craig Parker" w:date="2024-08-14T18:02:00Z"/>
      <w:sdt>
        <w:sdtPr>
          <w:rPr>
            <w:rFonts w:eastAsia="Nunito"/>
          </w:rPr>
          <w:id w:val="1565294287"/>
          <w14:checkbox>
            <w14:checked w14:val="0"/>
            <w14:checkedState w14:val="2612" w14:font="MS Gothic"/>
            <w14:uncheckedState w14:val="2610" w14:font="MS Gothic"/>
          </w14:checkbox>
        </w:sdtPr>
        <w:sdtEndPr/>
        <w:sdtContent>
          <w:customXmlInsRangeEnd w:id="9347"/>
          <w:ins w:id="9348" w:author="Craig Parker" w:date="2024-08-14T18:02:00Z">
            <w:r w:rsidR="002277C1" w:rsidRPr="002277C1">
              <w:rPr>
                <w:rFonts w:ascii="Segoe UI Symbol" w:eastAsia="Nunito" w:hAnsi="Segoe UI Symbol" w:cs="Segoe UI Symbol"/>
              </w:rPr>
              <w:t>☐</w:t>
            </w:r>
          </w:ins>
          <w:customXmlInsRangeStart w:id="9349" w:author="Craig Parker" w:date="2024-08-14T18:02:00Z"/>
        </w:sdtContent>
      </w:sdt>
      <w:customXmlInsRangeEnd w:id="9349"/>
      <w:ins w:id="9350" w:author="Craig Parker" w:date="2024-08-14T18:02:00Z">
        <w:r w:rsidR="002277C1" w:rsidRPr="002277C1">
          <w:rPr>
            <w:rFonts w:eastAsia="Nunito"/>
          </w:rPr>
          <w:t xml:space="preserve"> Yes</w:t>
        </w:r>
      </w:ins>
    </w:p>
    <w:p w14:paraId="79201A1A" w14:textId="77777777" w:rsidR="002277C1" w:rsidRPr="002277C1" w:rsidRDefault="006063DF" w:rsidP="002277C1">
      <w:pPr>
        <w:spacing w:line="360" w:lineRule="auto"/>
        <w:rPr>
          <w:ins w:id="9351" w:author="Craig Parker" w:date="2024-08-14T18:02:00Z"/>
          <w:rFonts w:eastAsia="Nunito"/>
        </w:rPr>
      </w:pPr>
      <w:customXmlInsRangeStart w:id="9352" w:author="Craig Parker" w:date="2024-08-14T18:02:00Z"/>
      <w:sdt>
        <w:sdtPr>
          <w:rPr>
            <w:rFonts w:eastAsia="Nunito"/>
          </w:rPr>
          <w:id w:val="589815037"/>
          <w14:checkbox>
            <w14:checked w14:val="0"/>
            <w14:checkedState w14:val="2612" w14:font="MS Gothic"/>
            <w14:uncheckedState w14:val="2610" w14:font="MS Gothic"/>
          </w14:checkbox>
        </w:sdtPr>
        <w:sdtEndPr/>
        <w:sdtContent>
          <w:customXmlInsRangeEnd w:id="9352"/>
          <w:ins w:id="9353" w:author="Craig Parker" w:date="2024-08-14T18:02:00Z">
            <w:r w:rsidR="002277C1" w:rsidRPr="002277C1">
              <w:rPr>
                <w:rFonts w:ascii="Segoe UI Symbol" w:eastAsia="Nunito" w:hAnsi="Segoe UI Symbol" w:cs="Segoe UI Symbol"/>
              </w:rPr>
              <w:t>☐</w:t>
            </w:r>
          </w:ins>
          <w:customXmlInsRangeStart w:id="9354" w:author="Craig Parker" w:date="2024-08-14T18:02:00Z"/>
        </w:sdtContent>
      </w:sdt>
      <w:customXmlInsRangeEnd w:id="9354"/>
      <w:ins w:id="9355" w:author="Craig Parker" w:date="2024-08-14T18:02:00Z">
        <w:r w:rsidR="002277C1" w:rsidRPr="002277C1">
          <w:rPr>
            <w:rFonts w:eastAsia="Nunito"/>
          </w:rPr>
          <w:t xml:space="preserve"> No</w:t>
        </w:r>
      </w:ins>
    </w:p>
    <w:p w14:paraId="5F9653C1" w14:textId="77777777" w:rsidR="002277C1" w:rsidRPr="002277C1" w:rsidRDefault="002277C1" w:rsidP="002277C1">
      <w:pPr>
        <w:spacing w:line="360" w:lineRule="auto"/>
        <w:rPr>
          <w:ins w:id="9356" w:author="Craig Parker" w:date="2024-08-14T18:02:00Z"/>
          <w:rFonts w:eastAsia="Nunito"/>
        </w:rPr>
      </w:pPr>
    </w:p>
    <w:p w14:paraId="2517EAB5" w14:textId="77777777" w:rsidR="002277C1" w:rsidRPr="002277C1" w:rsidRDefault="002277C1" w:rsidP="002277C1">
      <w:pPr>
        <w:spacing w:line="360" w:lineRule="auto"/>
        <w:rPr>
          <w:ins w:id="9357" w:author="Craig Parker" w:date="2024-08-14T18:02:00Z"/>
          <w:rFonts w:eastAsia="Nunito"/>
          <w:b/>
        </w:rPr>
      </w:pPr>
      <w:ins w:id="9358" w:author="Craig Parker" w:date="2024-08-14T18:02:00Z">
        <w:r w:rsidRPr="002277C1">
          <w:rPr>
            <w:rFonts w:eastAsia="Nunito"/>
            <w:b/>
          </w:rPr>
          <w:t xml:space="preserve">STUDY DESIGN </w:t>
        </w:r>
      </w:ins>
    </w:p>
    <w:p w14:paraId="2193E232" w14:textId="77777777" w:rsidR="002277C1" w:rsidRPr="002277C1" w:rsidRDefault="002277C1" w:rsidP="002277C1">
      <w:pPr>
        <w:numPr>
          <w:ilvl w:val="0"/>
          <w:numId w:val="92"/>
        </w:numPr>
        <w:spacing w:line="360" w:lineRule="auto"/>
        <w:rPr>
          <w:ins w:id="9359" w:author="Craig Parker" w:date="2024-08-14T18:02:00Z"/>
          <w:rFonts w:eastAsia="Nunito"/>
          <w:bCs/>
        </w:rPr>
      </w:pPr>
      <w:ins w:id="9360" w:author="Craig Parker" w:date="2024-08-14T18:02:00Z">
        <w:r w:rsidRPr="002277C1">
          <w:rPr>
            <w:rFonts w:eastAsia="Nunito"/>
            <w:b/>
          </w:rPr>
          <w:t>Background:</w:t>
        </w:r>
        <w:r w:rsidRPr="002277C1">
          <w:rPr>
            <w:rFonts w:eastAsia="Nunito"/>
            <w:bCs/>
          </w:rPr>
          <w:t xml:space="preserve"> Include brief literature review, and any research gaps that the proposed analysis will fill (maximum 200 words)</w:t>
        </w:r>
      </w:ins>
    </w:p>
    <w:p w14:paraId="415953BB" w14:textId="77777777" w:rsidR="002277C1" w:rsidRPr="002277C1" w:rsidRDefault="002277C1" w:rsidP="002277C1">
      <w:pPr>
        <w:spacing w:line="360" w:lineRule="auto"/>
        <w:rPr>
          <w:ins w:id="9361" w:author="Craig Parker" w:date="2024-08-14T18:02:00Z"/>
          <w:rFonts w:eastAsia="Nunito"/>
          <w:bCs/>
        </w:rPr>
      </w:pPr>
    </w:p>
    <w:p w14:paraId="1AEE1649" w14:textId="77777777" w:rsidR="002277C1" w:rsidRPr="002277C1" w:rsidRDefault="002277C1" w:rsidP="002277C1">
      <w:pPr>
        <w:numPr>
          <w:ilvl w:val="0"/>
          <w:numId w:val="92"/>
        </w:numPr>
        <w:spacing w:line="360" w:lineRule="auto"/>
        <w:rPr>
          <w:ins w:id="9362" w:author="Craig Parker" w:date="2024-08-14T18:02:00Z"/>
          <w:rFonts w:eastAsia="Nunito"/>
        </w:rPr>
      </w:pPr>
      <w:ins w:id="9363" w:author="Craig Parker" w:date="2024-08-14T18:02:00Z">
        <w:r w:rsidRPr="002277C1">
          <w:rPr>
            <w:rFonts w:eastAsia="Nunito"/>
            <w:b/>
          </w:rPr>
          <w:t xml:space="preserve">Study rationale: </w:t>
        </w:r>
        <w:r w:rsidRPr="002277C1">
          <w:rPr>
            <w:rFonts w:eastAsia="Nunito"/>
            <w:bCs/>
          </w:rPr>
          <w:t>(maximum 100 words)</w:t>
        </w:r>
        <w:r w:rsidRPr="002277C1">
          <w:rPr>
            <w:rFonts w:eastAsia="Nunito"/>
            <w:b/>
          </w:rPr>
          <w:t xml:space="preserve"> </w:t>
        </w:r>
      </w:ins>
    </w:p>
    <w:p w14:paraId="3AD9B0D5" w14:textId="77777777" w:rsidR="002277C1" w:rsidRPr="002277C1" w:rsidRDefault="002277C1" w:rsidP="002277C1">
      <w:pPr>
        <w:spacing w:line="360" w:lineRule="auto"/>
        <w:rPr>
          <w:ins w:id="9364" w:author="Craig Parker" w:date="2024-08-14T18:02:00Z"/>
          <w:rFonts w:eastAsia="Nunito"/>
          <w:b/>
        </w:rPr>
      </w:pPr>
    </w:p>
    <w:p w14:paraId="4C61ABB4" w14:textId="77777777" w:rsidR="002277C1" w:rsidRPr="002277C1" w:rsidRDefault="002277C1" w:rsidP="002277C1">
      <w:pPr>
        <w:numPr>
          <w:ilvl w:val="0"/>
          <w:numId w:val="92"/>
        </w:numPr>
        <w:spacing w:line="360" w:lineRule="auto"/>
        <w:rPr>
          <w:ins w:id="9365" w:author="Craig Parker" w:date="2024-08-14T18:02:00Z"/>
          <w:rFonts w:eastAsia="Nunito"/>
          <w:b/>
        </w:rPr>
      </w:pPr>
      <w:ins w:id="9366" w:author="Craig Parker" w:date="2024-08-14T18:02:00Z">
        <w:r w:rsidRPr="002277C1">
          <w:rPr>
            <w:rFonts w:eastAsia="Nunito"/>
            <w:b/>
          </w:rPr>
          <w:t>Study aims and objectives:</w:t>
        </w:r>
      </w:ins>
    </w:p>
    <w:p w14:paraId="5A04E770" w14:textId="77777777" w:rsidR="002277C1" w:rsidRPr="002277C1" w:rsidRDefault="002277C1" w:rsidP="002277C1">
      <w:pPr>
        <w:spacing w:line="360" w:lineRule="auto"/>
        <w:rPr>
          <w:ins w:id="9367" w:author="Craig Parker" w:date="2024-08-14T18:02:00Z"/>
          <w:rFonts w:eastAsia="Nunito"/>
          <w:b/>
        </w:rPr>
      </w:pPr>
    </w:p>
    <w:p w14:paraId="092FA5BB" w14:textId="77777777" w:rsidR="002277C1" w:rsidRPr="002277C1" w:rsidRDefault="002277C1" w:rsidP="002277C1">
      <w:pPr>
        <w:numPr>
          <w:ilvl w:val="0"/>
          <w:numId w:val="92"/>
        </w:numPr>
        <w:spacing w:line="360" w:lineRule="auto"/>
        <w:rPr>
          <w:ins w:id="9368" w:author="Craig Parker" w:date="2024-08-14T18:02:00Z"/>
          <w:rFonts w:eastAsia="Nunito"/>
          <w:b/>
        </w:rPr>
      </w:pPr>
      <w:ins w:id="9369" w:author="Craig Parker" w:date="2024-08-14T18:02:00Z">
        <w:r w:rsidRPr="002277C1">
          <w:rPr>
            <w:rFonts w:eastAsia="Nunito"/>
            <w:b/>
          </w:rPr>
          <w:t xml:space="preserve">Study design and analysis: </w:t>
        </w:r>
        <w:r w:rsidRPr="002277C1">
          <w:rPr>
            <w:rFonts w:eastAsia="Nunito"/>
            <w:bCs/>
          </w:rPr>
          <w:t>(maximum 300 words)</w:t>
        </w:r>
      </w:ins>
    </w:p>
    <w:p w14:paraId="03F5BBF2" w14:textId="77777777" w:rsidR="002277C1" w:rsidRPr="002277C1" w:rsidRDefault="002277C1" w:rsidP="002277C1">
      <w:pPr>
        <w:spacing w:line="360" w:lineRule="auto"/>
        <w:rPr>
          <w:ins w:id="9370" w:author="Craig Parker" w:date="2024-08-14T18:02:00Z"/>
          <w:rFonts w:eastAsia="Nunito"/>
        </w:rPr>
      </w:pPr>
    </w:p>
    <w:p w14:paraId="0537F18F" w14:textId="77777777" w:rsidR="002277C1" w:rsidRPr="002277C1" w:rsidRDefault="002277C1" w:rsidP="002277C1">
      <w:pPr>
        <w:numPr>
          <w:ilvl w:val="0"/>
          <w:numId w:val="92"/>
        </w:numPr>
        <w:spacing w:line="360" w:lineRule="auto"/>
        <w:rPr>
          <w:ins w:id="9371" w:author="Craig Parker" w:date="2024-08-14T18:02:00Z"/>
          <w:rFonts w:eastAsia="Nunito"/>
        </w:rPr>
      </w:pPr>
      <w:ins w:id="9372" w:author="Craig Parker" w:date="2024-08-14T18:02:00Z">
        <w:r w:rsidRPr="002277C1">
          <w:rPr>
            <w:rFonts w:eastAsia="Nunito"/>
            <w:b/>
          </w:rPr>
          <w:t xml:space="preserve">Data management: </w:t>
        </w:r>
        <w:r w:rsidRPr="002277C1">
          <w:rPr>
            <w:rFonts w:eastAsia="Nunito"/>
            <w:bCs/>
          </w:rPr>
          <w:t xml:space="preserve">Please include information here about your procedures to safely manage and store the data, as well as how the data will be shared between study investigators (maximum 200 words) </w:t>
        </w:r>
      </w:ins>
    </w:p>
    <w:p w14:paraId="4E3AA8BB" w14:textId="77777777" w:rsidR="002277C1" w:rsidRPr="002277C1" w:rsidRDefault="002277C1" w:rsidP="002277C1">
      <w:pPr>
        <w:spacing w:line="360" w:lineRule="auto"/>
        <w:rPr>
          <w:ins w:id="9373" w:author="Craig Parker" w:date="2024-08-14T18:02:00Z"/>
          <w:rFonts w:eastAsia="Nunito"/>
        </w:rPr>
      </w:pPr>
    </w:p>
    <w:p w14:paraId="3B67E719" w14:textId="77777777" w:rsidR="002277C1" w:rsidRPr="002277C1" w:rsidRDefault="002277C1" w:rsidP="002277C1">
      <w:pPr>
        <w:numPr>
          <w:ilvl w:val="0"/>
          <w:numId w:val="92"/>
        </w:numPr>
        <w:spacing w:line="360" w:lineRule="auto"/>
        <w:rPr>
          <w:ins w:id="9374" w:author="Craig Parker" w:date="2024-08-14T18:02:00Z"/>
          <w:rFonts w:eastAsia="Nunito"/>
          <w:b/>
        </w:rPr>
      </w:pPr>
      <w:ins w:id="9375" w:author="Craig Parker" w:date="2024-08-14T18:02:00Z">
        <w:r w:rsidRPr="002277C1">
          <w:rPr>
            <w:rFonts w:eastAsia="Nunito"/>
            <w:b/>
          </w:rPr>
          <w:t>Timeline for completion:</w:t>
        </w:r>
      </w:ins>
    </w:p>
    <w:p w14:paraId="1C1989C5" w14:textId="77777777" w:rsidR="002277C1" w:rsidRPr="002277C1" w:rsidRDefault="002277C1" w:rsidP="002277C1">
      <w:pPr>
        <w:spacing w:line="360" w:lineRule="auto"/>
        <w:rPr>
          <w:ins w:id="9376" w:author="Craig Parker" w:date="2024-08-14T18:02:00Z"/>
          <w:rFonts w:eastAsia="Nunito"/>
          <w:b/>
        </w:rPr>
      </w:pPr>
    </w:p>
    <w:p w14:paraId="1AC6FC52" w14:textId="77777777" w:rsidR="002277C1" w:rsidRPr="002277C1" w:rsidRDefault="002277C1" w:rsidP="002277C1">
      <w:pPr>
        <w:numPr>
          <w:ilvl w:val="0"/>
          <w:numId w:val="92"/>
        </w:numPr>
        <w:spacing w:line="360" w:lineRule="auto"/>
        <w:rPr>
          <w:ins w:id="9377" w:author="Craig Parker" w:date="2024-08-14T18:02:00Z"/>
          <w:rFonts w:eastAsia="Nunito"/>
          <w:b/>
        </w:rPr>
      </w:pPr>
      <w:ins w:id="9378" w:author="Craig Parker" w:date="2024-08-14T18:02:00Z">
        <w:r w:rsidRPr="002277C1">
          <w:rPr>
            <w:rFonts w:eastAsia="Nunito"/>
            <w:b/>
          </w:rPr>
          <w:t xml:space="preserve">Dissemination plan/impact: </w:t>
        </w:r>
        <w:r w:rsidRPr="002277C1">
          <w:rPr>
            <w:rFonts w:eastAsia="Nunito"/>
            <w:bCs/>
          </w:rPr>
          <w:t>Please indicate meetings, conferences, and/or journals where you are planning to submit this work, with anticipated dates. Please include any other planned dissemination activities (maximum 100 words)</w:t>
        </w:r>
      </w:ins>
    </w:p>
    <w:p w14:paraId="5D2D3EE0" w14:textId="77777777" w:rsidR="002277C1" w:rsidRPr="002277C1" w:rsidRDefault="002277C1">
      <w:pPr>
        <w:spacing w:line="360" w:lineRule="auto"/>
        <w:rPr>
          <w:ins w:id="9379" w:author="Matthew Chersich" w:date="2024-08-13T20:37:00Z"/>
          <w:rFonts w:eastAsia="Nunito"/>
          <w:rPrChange w:id="9380" w:author="Craig Parker" w:date="2024-08-14T18:01:00Z" w16du:dateUtc="2024-08-14T16:01:00Z">
            <w:rPr>
              <w:ins w:id="9381" w:author="Matthew Chersich" w:date="2024-08-13T20:37:00Z"/>
              <w:rFonts w:ascii="Nunito" w:eastAsia="Nunito" w:hAnsi="Nunito"/>
              <w:b/>
              <w:bCs/>
              <w:color w:val="000000" w:themeColor="text1"/>
              <w:sz w:val="20"/>
              <w:szCs w:val="20"/>
            </w:rPr>
          </w:rPrChange>
        </w:rPr>
        <w:pPrChange w:id="9382" w:author="Craig Parker" w:date="2024-08-14T18:01:00Z" w16du:dateUtc="2024-08-14T16:01:00Z">
          <w:pPr>
            <w:pStyle w:val="Heading1"/>
          </w:pPr>
        </w:pPrChange>
      </w:pPr>
    </w:p>
    <w:p w14:paraId="70649D6C" w14:textId="77777777" w:rsidR="00E5173C" w:rsidRDefault="00E5173C" w:rsidP="00E5173C">
      <w:pPr>
        <w:spacing w:line="360" w:lineRule="auto"/>
        <w:rPr>
          <w:ins w:id="9383" w:author="Matthew Chersich" w:date="2024-08-13T20:37:00Z"/>
          <w:rFonts w:eastAsia="Nunito"/>
        </w:rPr>
      </w:pPr>
    </w:p>
    <w:p w14:paraId="73DC0F88" w14:textId="77777777" w:rsidR="00E5173C" w:rsidRPr="000059DF" w:rsidRDefault="00E5173C" w:rsidP="00E5173C">
      <w:pPr>
        <w:spacing w:line="360" w:lineRule="auto"/>
        <w:rPr>
          <w:ins w:id="9384" w:author="Matthew Chersich" w:date="2024-08-13T20:37:00Z"/>
          <w:rFonts w:eastAsia="Nunito"/>
          <w:b/>
          <w:bCs/>
        </w:rPr>
      </w:pPr>
      <w:commentRangeStart w:id="9385"/>
      <w:ins w:id="9386" w:author="Matthew Chersich" w:date="2024-08-13T20:37:00Z">
        <w:r w:rsidRPr="000059DF">
          <w:rPr>
            <w:rFonts w:eastAsia="Nunito"/>
            <w:b/>
            <w:bCs/>
          </w:rPr>
          <w:t>Annex</w:t>
        </w:r>
        <w:commentRangeEnd w:id="9385"/>
        <w:r>
          <w:rPr>
            <w:rStyle w:val="CommentReference"/>
          </w:rPr>
          <w:commentReference w:id="9385"/>
        </w:r>
        <w:r w:rsidRPr="000059DF">
          <w:rPr>
            <w:rFonts w:eastAsia="Nunito"/>
            <w:b/>
            <w:bCs/>
          </w:rPr>
          <w:t xml:space="preserve"> 5: Terms of Reference for Data Access Committee</w:t>
        </w:r>
      </w:ins>
    </w:p>
    <w:p w14:paraId="79ACC594" w14:textId="77777777" w:rsidR="008734CC" w:rsidRPr="002E4822" w:rsidRDefault="008734CC" w:rsidP="008734CC">
      <w:pPr>
        <w:spacing w:line="360" w:lineRule="auto"/>
        <w:rPr>
          <w:ins w:id="9387" w:author="Craig Parker" w:date="2024-07-23T13:47:00Z"/>
          <w:rFonts w:ascii="Nunito" w:eastAsia="Calibri" w:hAnsi="Nunito" w:cs="Arial"/>
          <w:b/>
          <w:color w:val="000000" w:themeColor="text1"/>
          <w:sz w:val="20"/>
          <w:u w:val="single"/>
          <w:rPrChange w:id="9388" w:author="Craig Parker" w:date="2024-08-07T12:23:00Z">
            <w:rPr>
              <w:ins w:id="9389" w:author="Craig Parker" w:date="2024-07-23T13:47:00Z"/>
              <w:rFonts w:eastAsia="Calibri" w:cs="Arial"/>
              <w:b/>
              <w:u w:val="single"/>
            </w:rPr>
          </w:rPrChange>
        </w:rPr>
      </w:pPr>
    </w:p>
    <w:bookmarkEnd w:id="8884"/>
    <w:bookmarkEnd w:id="1"/>
    <w:p w14:paraId="30624A82" w14:textId="77777777" w:rsidR="008734CC" w:rsidRPr="002E4822" w:rsidRDefault="008734CC" w:rsidP="00BF3362">
      <w:pPr>
        <w:spacing w:line="360" w:lineRule="auto"/>
        <w:rPr>
          <w:rFonts w:ascii="Nunito" w:eastAsia="Nunito" w:hAnsi="Nunito"/>
          <w:color w:val="000000" w:themeColor="text1"/>
          <w:sz w:val="20"/>
          <w:rPrChange w:id="9390" w:author="Craig Parker" w:date="2024-08-07T12:23:00Z">
            <w:rPr>
              <w:rFonts w:ascii="Nunito" w:eastAsia="Nunito" w:hAnsi="Nunito"/>
            </w:rPr>
          </w:rPrChange>
        </w:rPr>
      </w:pPr>
    </w:p>
    <w:p w14:paraId="15B97A4A" w14:textId="77777777" w:rsidR="0024430E" w:rsidRPr="002E4822" w:rsidRDefault="0024430E">
      <w:pPr>
        <w:pStyle w:val="Heading1"/>
        <w:spacing w:line="360" w:lineRule="auto"/>
        <w:ind w:left="360"/>
        <w:rPr>
          <w:ins w:id="9391" w:author="Craig Parker" w:date="2024-08-07T12:35:00Z"/>
          <w:rFonts w:ascii="Nunito" w:hAnsi="Nunito"/>
          <w:color w:val="000000" w:themeColor="text1"/>
          <w:sz w:val="20"/>
          <w:szCs w:val="20"/>
        </w:rPr>
        <w:pPrChange w:id="9392" w:author="Craig Parker" w:date="2024-08-07T12:35:00Z">
          <w:pPr>
            <w:pStyle w:val="Heading1"/>
            <w:numPr>
              <w:numId w:val="46"/>
            </w:numPr>
            <w:ind w:left="360" w:hanging="360"/>
          </w:pPr>
        </w:pPrChange>
      </w:pPr>
      <w:bookmarkStart w:id="9393" w:name="_Toc172635238"/>
      <w:bookmarkStart w:id="9394" w:name="_Toc173777828"/>
      <w:bookmarkStart w:id="9395" w:name="_Toc174562968"/>
      <w:commentRangeStart w:id="9396"/>
      <w:ins w:id="9397" w:author="Craig Parker" w:date="2024-08-07T12:35:00Z">
        <w:r w:rsidRPr="002E4822">
          <w:rPr>
            <w:rFonts w:ascii="Nunito" w:hAnsi="Nunito"/>
            <w:color w:val="000000" w:themeColor="text1"/>
            <w:sz w:val="20"/>
            <w:szCs w:val="20"/>
          </w:rPr>
          <w:t>References</w:t>
        </w:r>
      </w:ins>
      <w:bookmarkEnd w:id="9393"/>
      <w:bookmarkEnd w:id="9394"/>
      <w:commentRangeEnd w:id="9396"/>
      <w:r w:rsidR="00E5173C">
        <w:rPr>
          <w:rStyle w:val="CommentReference"/>
        </w:rPr>
        <w:commentReference w:id="9396"/>
      </w:r>
      <w:bookmarkEnd w:id="9395"/>
    </w:p>
    <w:p w14:paraId="561CB307" w14:textId="77777777" w:rsidR="00EC6E6B" w:rsidRPr="002E4822" w:rsidRDefault="00EC6E6B" w:rsidP="00EC6E6B">
      <w:pPr>
        <w:spacing w:line="360" w:lineRule="auto"/>
        <w:rPr>
          <w:rFonts w:ascii="Nunito" w:eastAsia="Nunito" w:hAnsi="Nunito"/>
          <w:color w:val="000000" w:themeColor="text1"/>
          <w:sz w:val="20"/>
          <w:rPrChange w:id="9398" w:author="Craig Parker" w:date="2024-08-07T12:23:00Z">
            <w:rPr>
              <w:rFonts w:ascii="Nunito" w:eastAsia="Nunito" w:hAnsi="Nunito"/>
            </w:rPr>
          </w:rPrChange>
        </w:rPr>
      </w:pPr>
    </w:p>
    <w:p w14:paraId="57AE2946" w14:textId="77777777" w:rsidR="00EC6E6B" w:rsidRPr="002E4822" w:rsidRDefault="00EC6E6B" w:rsidP="00EC6E6B">
      <w:pPr>
        <w:spacing w:line="360" w:lineRule="auto"/>
        <w:rPr>
          <w:rFonts w:ascii="Nunito" w:eastAsia="Nunito" w:hAnsi="Nunito"/>
          <w:color w:val="000000" w:themeColor="text1"/>
          <w:sz w:val="20"/>
          <w:rPrChange w:id="9399" w:author="Craig Parker" w:date="2024-08-07T12:23:00Z">
            <w:rPr>
              <w:rFonts w:ascii="Nunito" w:eastAsia="Nunito" w:hAnsi="Nunito"/>
            </w:rPr>
          </w:rPrChange>
        </w:rPr>
      </w:pPr>
    </w:p>
    <w:p w14:paraId="7827ACDA" w14:textId="77777777" w:rsidR="0024430E" w:rsidRPr="002E4822" w:rsidRDefault="00EC6E6B" w:rsidP="0024430E">
      <w:pPr>
        <w:pStyle w:val="EndNoteBibliography"/>
        <w:spacing w:line="360" w:lineRule="auto"/>
        <w:ind w:left="720" w:hanging="720"/>
        <w:rPr>
          <w:rFonts w:ascii="Nunito" w:hAnsi="Nunito"/>
          <w:sz w:val="20"/>
        </w:rPr>
      </w:pPr>
      <w:r w:rsidRPr="002E4822">
        <w:rPr>
          <w:rFonts w:ascii="Nunito" w:eastAsia="Nunito" w:hAnsi="Nunito"/>
          <w:color w:val="000000" w:themeColor="text1"/>
          <w:sz w:val="20"/>
          <w:rPrChange w:id="9400" w:author="Craig Parker" w:date="2024-08-07T12:23:00Z">
            <w:rPr>
              <w:rFonts w:ascii="Nunito" w:eastAsia="Nunito" w:hAnsi="Nunito"/>
            </w:rPr>
          </w:rPrChange>
        </w:rPr>
        <w:fldChar w:fldCharType="begin"/>
      </w:r>
      <w:r w:rsidRPr="002E4822">
        <w:rPr>
          <w:rFonts w:ascii="Nunito" w:eastAsia="Nunito" w:hAnsi="Nunito"/>
          <w:color w:val="000000" w:themeColor="text1"/>
          <w:sz w:val="20"/>
          <w:rPrChange w:id="9401" w:author="Craig Parker" w:date="2024-08-07T12:23:00Z">
            <w:rPr>
              <w:rFonts w:ascii="Nunito" w:eastAsia="Nunito" w:hAnsi="Nunito"/>
            </w:rPr>
          </w:rPrChange>
        </w:rPr>
        <w:instrText xml:space="preserve"> ADDIN EN.REFLIST </w:instrText>
      </w:r>
      <w:r w:rsidRPr="002E4822">
        <w:rPr>
          <w:rFonts w:ascii="Nunito" w:eastAsia="Nunito" w:hAnsi="Nunito"/>
          <w:color w:val="000000" w:themeColor="text1"/>
          <w:sz w:val="20"/>
          <w:rPrChange w:id="9402" w:author="Craig Parker" w:date="2024-08-07T12:23:00Z">
            <w:rPr>
              <w:rFonts w:ascii="Nunito" w:eastAsia="Nunito" w:hAnsi="Nunito" w:cs="Times New Roman"/>
              <w:noProof w:val="0"/>
            </w:rPr>
          </w:rPrChange>
        </w:rPr>
        <w:fldChar w:fldCharType="separate"/>
      </w:r>
      <w:r w:rsidR="0024430E" w:rsidRPr="002E4822">
        <w:rPr>
          <w:rFonts w:ascii="Nunito" w:hAnsi="Nunito"/>
          <w:sz w:val="20"/>
        </w:rPr>
        <w:t>1.</w:t>
      </w:r>
      <w:r w:rsidR="0024430E" w:rsidRPr="002E4822">
        <w:rPr>
          <w:rFonts w:ascii="Nunito" w:hAnsi="Nunito"/>
          <w:sz w:val="20"/>
        </w:rPr>
        <w:tab/>
        <w:t xml:space="preserve">Lakhoo, D.P., et al., </w:t>
      </w:r>
      <w:r w:rsidR="0024430E" w:rsidRPr="002E4822">
        <w:rPr>
          <w:rFonts w:ascii="Nunito" w:hAnsi="Nunito"/>
          <w:i/>
          <w:sz w:val="20"/>
        </w:rPr>
        <w:t>Protocol of an individual participant data meta-analysis to quantify the impact of high ambient temperatures on maternal and child health in Africa (HE(2)AT IPD).</w:t>
      </w:r>
      <w:r w:rsidR="0024430E" w:rsidRPr="002E4822">
        <w:rPr>
          <w:rFonts w:ascii="Nunito" w:hAnsi="Nunito"/>
          <w:sz w:val="20"/>
        </w:rPr>
        <w:t xml:space="preserve"> BMJ Open, 2024. </w:t>
      </w:r>
      <w:r w:rsidR="0024430E" w:rsidRPr="002E4822">
        <w:rPr>
          <w:rFonts w:ascii="Nunito" w:hAnsi="Nunito"/>
          <w:b/>
          <w:sz w:val="20"/>
        </w:rPr>
        <w:t>14</w:t>
      </w:r>
      <w:r w:rsidR="0024430E" w:rsidRPr="002E4822">
        <w:rPr>
          <w:rFonts w:ascii="Nunito" w:hAnsi="Nunito"/>
          <w:sz w:val="20"/>
        </w:rPr>
        <w:t>(1): p. e077768.</w:t>
      </w:r>
    </w:p>
    <w:p w14:paraId="5AD1DEAE" w14:textId="77777777" w:rsidR="0024430E" w:rsidRPr="002E4822" w:rsidRDefault="0024430E" w:rsidP="0024430E">
      <w:pPr>
        <w:pStyle w:val="EndNoteBibliography"/>
        <w:spacing w:line="360" w:lineRule="auto"/>
        <w:ind w:left="720" w:hanging="720"/>
        <w:rPr>
          <w:rFonts w:ascii="Nunito" w:hAnsi="Nunito"/>
          <w:sz w:val="20"/>
        </w:rPr>
      </w:pPr>
      <w:r w:rsidRPr="002E4822">
        <w:rPr>
          <w:rFonts w:ascii="Nunito" w:hAnsi="Nunito"/>
          <w:sz w:val="20"/>
        </w:rPr>
        <w:t>2.</w:t>
      </w:r>
      <w:r w:rsidRPr="002E4822">
        <w:rPr>
          <w:rFonts w:ascii="Nunito" w:hAnsi="Nunito"/>
          <w:sz w:val="20"/>
        </w:rPr>
        <w:tab/>
        <w:t xml:space="preserve">Jack, C., et al., </w:t>
      </w:r>
      <w:r w:rsidRPr="002E4822">
        <w:rPr>
          <w:rFonts w:ascii="Nunito" w:hAnsi="Nunito"/>
          <w:i/>
          <w:sz w:val="20"/>
        </w:rPr>
        <w:t>Leveraging data science and machine learning for urban climate adaptation in two major African cities: a HE(2)AT Center study protocol.</w:t>
      </w:r>
      <w:r w:rsidRPr="002E4822">
        <w:rPr>
          <w:rFonts w:ascii="Nunito" w:hAnsi="Nunito"/>
          <w:sz w:val="20"/>
        </w:rPr>
        <w:t xml:space="preserve"> BMJ Open, 2024. </w:t>
      </w:r>
      <w:r w:rsidRPr="002E4822">
        <w:rPr>
          <w:rFonts w:ascii="Nunito" w:hAnsi="Nunito"/>
          <w:b/>
          <w:sz w:val="20"/>
        </w:rPr>
        <w:t>14</w:t>
      </w:r>
      <w:r w:rsidRPr="002E4822">
        <w:rPr>
          <w:rFonts w:ascii="Nunito" w:hAnsi="Nunito"/>
          <w:sz w:val="20"/>
        </w:rPr>
        <w:t>(6): p. e077529.</w:t>
      </w:r>
    </w:p>
    <w:p w14:paraId="17FE36FE" w14:textId="77777777" w:rsidR="0024430E" w:rsidRPr="002E4822" w:rsidRDefault="0024430E" w:rsidP="0024430E">
      <w:pPr>
        <w:pStyle w:val="EndNoteBibliography"/>
        <w:spacing w:line="360" w:lineRule="auto"/>
        <w:ind w:left="720" w:hanging="720"/>
        <w:rPr>
          <w:rFonts w:ascii="Nunito" w:hAnsi="Nunito"/>
          <w:sz w:val="20"/>
        </w:rPr>
      </w:pPr>
      <w:r w:rsidRPr="002E4822">
        <w:rPr>
          <w:rFonts w:ascii="Nunito" w:hAnsi="Nunito"/>
          <w:sz w:val="20"/>
        </w:rPr>
        <w:lastRenderedPageBreak/>
        <w:t>3.</w:t>
      </w:r>
      <w:r w:rsidRPr="002E4822">
        <w:rPr>
          <w:rFonts w:ascii="Nunito" w:hAnsi="Nunito"/>
          <w:sz w:val="20"/>
        </w:rPr>
        <w:tab/>
        <w:t xml:space="preserve">Zandbergen, P.A., </w:t>
      </w:r>
      <w:r w:rsidRPr="002E4822">
        <w:rPr>
          <w:rFonts w:ascii="Nunito" w:hAnsi="Nunito"/>
          <w:i/>
          <w:sz w:val="20"/>
        </w:rPr>
        <w:t>Ensuring Confidentiality of Geocoded Health Data: Assessing Geographic Masking Strategies for Individual-Level Data.</w:t>
      </w:r>
      <w:r w:rsidRPr="002E4822">
        <w:rPr>
          <w:rFonts w:ascii="Nunito" w:hAnsi="Nunito"/>
          <w:sz w:val="20"/>
        </w:rPr>
        <w:t xml:space="preserve"> Adv Med, 2014. </w:t>
      </w:r>
      <w:r w:rsidRPr="002E4822">
        <w:rPr>
          <w:rFonts w:ascii="Nunito" w:hAnsi="Nunito"/>
          <w:b/>
          <w:sz w:val="20"/>
        </w:rPr>
        <w:t>2014</w:t>
      </w:r>
      <w:r w:rsidRPr="002E4822">
        <w:rPr>
          <w:rFonts w:ascii="Nunito" w:hAnsi="Nunito"/>
          <w:sz w:val="20"/>
        </w:rPr>
        <w:t>: p. 567049.</w:t>
      </w:r>
    </w:p>
    <w:p w14:paraId="6D6D2904" w14:textId="21E2E1D4" w:rsidR="00EC6E6B" w:rsidRPr="002E4822" w:rsidRDefault="00EC6E6B" w:rsidP="00EC6E6B">
      <w:pPr>
        <w:spacing w:line="360" w:lineRule="auto"/>
        <w:rPr>
          <w:rFonts w:ascii="Nunito" w:eastAsia="Nunito" w:hAnsi="Nunito"/>
          <w:color w:val="000000" w:themeColor="text1"/>
          <w:sz w:val="20"/>
          <w:rPrChange w:id="9403" w:author="Craig Parker" w:date="2024-08-07T12:23:00Z">
            <w:rPr>
              <w:rFonts w:eastAsia="Nunito"/>
            </w:rPr>
          </w:rPrChange>
        </w:rPr>
      </w:pPr>
      <w:r w:rsidRPr="002E4822">
        <w:rPr>
          <w:rFonts w:ascii="Nunito" w:eastAsia="Nunito" w:hAnsi="Nunito"/>
          <w:color w:val="000000" w:themeColor="text1"/>
          <w:sz w:val="20"/>
          <w:rPrChange w:id="9404" w:author="Craig Parker" w:date="2024-08-07T12:23:00Z">
            <w:rPr>
              <w:rFonts w:ascii="Nunito" w:eastAsia="Nunito" w:hAnsi="Nunito"/>
            </w:rPr>
          </w:rPrChange>
        </w:rPr>
        <w:fldChar w:fldCharType="end"/>
      </w:r>
      <w:bookmarkEnd w:id="2"/>
    </w:p>
    <w:sectPr w:rsidR="00EC6E6B" w:rsidRPr="002E4822" w:rsidSect="00E5173C">
      <w:pgSz w:w="12240" w:h="15840"/>
      <w:pgMar w:top="1440" w:right="1440" w:bottom="1440" w:left="1440" w:header="709" w:footer="709" w:gutter="0"/>
      <w:pgNumType w:start="1"/>
      <w:cols w:space="720"/>
      <w:docGrid w:linePitch="245"/>
      <w:sectPrChange w:id="9405" w:author="Matthew Chersich" w:date="2024-08-13T20:36:00Z">
        <w:sectPr w:rsidR="00EC6E6B" w:rsidRPr="002E4822" w:rsidSect="00E5173C">
          <w:pgMar w:top="1440" w:right="1440" w:bottom="1440" w:left="1440" w:header="708" w:footer="708" w:gutter="0"/>
          <w:docGrid w:linePitch="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6" w:author="Matthew Chersich" w:date="2024-08-13T20:16:00Z" w:initials="MC">
    <w:p w14:paraId="288D34AF" w14:textId="77777777" w:rsidR="00E278EA" w:rsidRDefault="00E278EA" w:rsidP="00E278EA">
      <w:pPr>
        <w:pStyle w:val="CommentText"/>
      </w:pPr>
      <w:r>
        <w:rPr>
          <w:rStyle w:val="CommentReference"/>
        </w:rPr>
        <w:annotationRef/>
      </w:r>
      <w:r>
        <w:t>Needs a title page giving title of doc version number, this page here is page 2</w:t>
      </w:r>
    </w:p>
  </w:comment>
  <w:comment w:id="40" w:author="Matthew Chersich" w:date="2024-08-13T20:15:00Z" w:initials="MC">
    <w:p w14:paraId="05B03256" w14:textId="091F35A9" w:rsidR="00E278EA" w:rsidRDefault="00E278EA" w:rsidP="00E278EA">
      <w:pPr>
        <w:pStyle w:val="CommentText"/>
      </w:pPr>
      <w:r>
        <w:rPr>
          <w:rStyle w:val="CommentReference"/>
        </w:rPr>
        <w:annotationRef/>
      </w:r>
      <w:r>
        <w:t>Please put version number in the footer and date</w:t>
      </w:r>
    </w:p>
  </w:comment>
  <w:comment w:id="1074" w:author="Matthew Chersich" w:date="2024-08-13T20:38:00Z" w:initials="MC">
    <w:p w14:paraId="71C4673D" w14:textId="77777777" w:rsidR="00E5173C" w:rsidRDefault="00E5173C" w:rsidP="00E5173C">
      <w:pPr>
        <w:pStyle w:val="CommentText"/>
      </w:pPr>
      <w:r>
        <w:rPr>
          <w:rStyle w:val="CommentReference"/>
        </w:rPr>
        <w:annotationRef/>
      </w:r>
      <w:r>
        <w:t>Make alphabetical and in a table, rather than bullets</w:t>
      </w:r>
    </w:p>
  </w:comment>
  <w:comment w:id="1136" w:author="Matthew Chersich" w:date="2024-08-13T20:39:00Z" w:initials="MC">
    <w:p w14:paraId="6C78A745" w14:textId="77777777" w:rsidR="00E5173C" w:rsidRDefault="00E5173C" w:rsidP="00E5173C">
      <w:pPr>
        <w:pStyle w:val="CommentText"/>
      </w:pPr>
      <w:r>
        <w:rPr>
          <w:rStyle w:val="CommentReference"/>
        </w:rPr>
        <w:annotationRef/>
      </w:r>
      <w:r>
        <w:t>Not in bold, make consistent</w:t>
      </w:r>
    </w:p>
  </w:comment>
  <w:comment w:id="1156" w:author="Matthew Chersich" w:date="2024-08-13T20:38:00Z" w:initials="MC">
    <w:p w14:paraId="75FFC109" w14:textId="68D52757" w:rsidR="00E5173C" w:rsidRDefault="00E5173C" w:rsidP="00E5173C">
      <w:pPr>
        <w:pStyle w:val="CommentText"/>
      </w:pPr>
      <w:r>
        <w:rPr>
          <w:rStyle w:val="CommentReference"/>
        </w:rPr>
        <w:annotationRef/>
      </w:r>
      <w:r>
        <w:t>alphabetical</w:t>
      </w:r>
    </w:p>
  </w:comment>
  <w:comment w:id="2383" w:author="Matthew Chersich" w:date="2024-08-13T21:16:00Z" w:initials="MC">
    <w:p w14:paraId="50EA7C1B" w14:textId="77777777" w:rsidR="00C53C5B" w:rsidRDefault="00C53C5B" w:rsidP="00C53C5B">
      <w:pPr>
        <w:pStyle w:val="CommentText"/>
      </w:pPr>
      <w:r>
        <w:rPr>
          <w:rStyle w:val="CommentReference"/>
        </w:rPr>
        <w:annotationRef/>
      </w:r>
      <w:r>
        <w:t>Please check that all stakeholders are mentioned in th edocument</w:t>
      </w:r>
    </w:p>
  </w:comment>
  <w:comment w:id="2402" w:author="Craig Parker" w:date="2024-08-08T10:14:00Z" w:initials="CP">
    <w:p w14:paraId="139FE760" w14:textId="6E0C8800" w:rsidR="60C54407" w:rsidRDefault="60C54407">
      <w:pPr>
        <w:pStyle w:val="CommentText"/>
      </w:pPr>
      <w:r>
        <w:t>as defined by the consortium agreement: living document</w:t>
      </w:r>
      <w:r>
        <w:rPr>
          <w:rStyle w:val="CommentReference"/>
        </w:rPr>
        <w:annotationRef/>
      </w:r>
    </w:p>
  </w:comment>
  <w:comment w:id="2403" w:author="Craig Parker" w:date="2024-08-08T10:16:00Z" w:initials="CP">
    <w:p w14:paraId="2B1F1BEA" w14:textId="6F10BDAA" w:rsidR="60C54407" w:rsidRDefault="60C54407">
      <w:pPr>
        <w:pStyle w:val="CommentText"/>
      </w:pPr>
      <w:r>
        <w:t xml:space="preserve">reference consortium data sharing agreement. </w:t>
      </w:r>
      <w:r>
        <w:rPr>
          <w:rStyle w:val="CommentReference"/>
        </w:rPr>
        <w:annotationRef/>
      </w:r>
    </w:p>
  </w:comment>
  <w:comment w:id="2461" w:author="Matthew Chersich" w:date="2024-08-13T21:17:00Z" w:initials="MC">
    <w:p w14:paraId="3843AE86" w14:textId="77777777" w:rsidR="00C53C5B" w:rsidRDefault="00C53C5B" w:rsidP="00C53C5B">
      <w:pPr>
        <w:pStyle w:val="CommentText"/>
      </w:pPr>
      <w:r>
        <w:rPr>
          <w:rStyle w:val="CommentReference"/>
        </w:rPr>
        <w:annotationRef/>
      </w:r>
      <w:r>
        <w:t>Please make spacing between section to be consistent</w:t>
      </w:r>
    </w:p>
  </w:comment>
  <w:comment w:id="2656" w:author="Matthew Chersich" w:date="2024-08-13T21:26:00Z" w:initials="MC">
    <w:p w14:paraId="6EA04A81" w14:textId="77777777" w:rsidR="0091560D" w:rsidRDefault="0091560D" w:rsidP="0091560D">
      <w:pPr>
        <w:pStyle w:val="CommentText"/>
      </w:pPr>
      <w:r>
        <w:rPr>
          <w:rStyle w:val="CommentReference"/>
        </w:rPr>
        <w:annotationRef/>
      </w:r>
      <w:r>
        <w:t>CP, ask Ijeoma for her ref for the submitted paper</w:t>
      </w:r>
    </w:p>
  </w:comment>
  <w:comment w:id="2890" w:author="Matthew Chersich" w:date="2024-08-13T22:11:00Z" w:initials="MC">
    <w:p w14:paraId="1A4AF954" w14:textId="77777777" w:rsidR="006B749C" w:rsidRDefault="006B749C" w:rsidP="006B749C">
      <w:pPr>
        <w:pStyle w:val="CommentText"/>
      </w:pPr>
      <w:r>
        <w:rPr>
          <w:rStyle w:val="CommentReference"/>
        </w:rPr>
        <w:annotationRef/>
      </w:r>
      <w:r>
        <w:t>Pls copy exact words from the DTA</w:t>
      </w:r>
    </w:p>
  </w:comment>
  <w:comment w:id="2891" w:author="Craig Parker" w:date="2024-08-14T18:34:00Z" w:initials="CP">
    <w:p w14:paraId="185BC5DD" w14:textId="77777777" w:rsidR="00D00C6D" w:rsidRDefault="00D00C6D" w:rsidP="00D00C6D">
      <w:pPr>
        <w:pStyle w:val="CommentText"/>
      </w:pPr>
      <w:r>
        <w:rPr>
          <w:rStyle w:val="CommentReference"/>
        </w:rPr>
        <w:annotationRef/>
      </w:r>
      <w:r>
        <w:t xml:space="preserve">I think it is the other way around , the DTA should include this language as far clearer. Here is the text in the other doc: </w:t>
      </w:r>
      <w:r>
        <w:rPr>
          <w:lang w:val="en-ZA"/>
        </w:rPr>
        <w:t xml:space="preserve">Original study </w:t>
      </w:r>
      <w:r>
        <w:rPr>
          <w:b/>
          <w:bCs/>
          <w:lang w:val="en-ZA"/>
        </w:rPr>
        <w:t xml:space="preserve">“data” </w:t>
      </w:r>
      <w:r>
        <w:rPr>
          <w:lang w:val="en-ZA"/>
        </w:rPr>
        <w:t xml:space="preserve">shall mean the health-related data listed in </w:t>
      </w:r>
      <w:r>
        <w:rPr>
          <w:b/>
          <w:bCs/>
          <w:lang w:val="en-ZA"/>
        </w:rPr>
        <w:t>Annexure “A”</w:t>
      </w:r>
      <w:r>
        <w:rPr>
          <w:lang w:val="en-ZA"/>
        </w:rPr>
        <w:t xml:space="preserve"> hereto and any other data actually transferred by the Data Provider to the Data Recipient under this Agreement;  </w:t>
      </w:r>
    </w:p>
  </w:comment>
  <w:comment w:id="2892" w:author="Craig Parker" w:date="2024-08-14T18:35:00Z" w:initials="CP">
    <w:p w14:paraId="2599B18C" w14:textId="77777777" w:rsidR="00D00C6D" w:rsidRDefault="00D00C6D" w:rsidP="00D00C6D">
      <w:pPr>
        <w:pStyle w:val="CommentText"/>
      </w:pPr>
      <w:r>
        <w:rPr>
          <w:rStyle w:val="CommentReference"/>
        </w:rPr>
        <w:annotationRef/>
      </w:r>
      <w:r>
        <w:t>I have tried to incorporate from both.</w:t>
      </w:r>
    </w:p>
  </w:comment>
  <w:comment w:id="2895" w:author="Matthew Chersich" w:date="2024-08-13T22:13:00Z" w:initials="MC">
    <w:p w14:paraId="52C92027" w14:textId="6735E952" w:rsidR="006B749C" w:rsidRDefault="006B749C" w:rsidP="006B749C">
      <w:pPr>
        <w:pStyle w:val="CommentText"/>
      </w:pPr>
      <w:r>
        <w:rPr>
          <w:rStyle w:val="CommentReference"/>
        </w:rPr>
        <w:annotationRef/>
      </w:r>
      <w:r>
        <w:t>Nic, please review</w:t>
      </w:r>
    </w:p>
  </w:comment>
  <w:comment w:id="3201" w:author="Matthew Chersich" w:date="2024-08-13T22:25:00Z" w:initials="MC">
    <w:p w14:paraId="20802A83" w14:textId="77777777" w:rsidR="00572F71" w:rsidRDefault="00572F71" w:rsidP="00572F71">
      <w:pPr>
        <w:pStyle w:val="CommentText"/>
      </w:pPr>
      <w:r>
        <w:rPr>
          <w:rStyle w:val="CommentReference"/>
        </w:rPr>
        <w:annotationRef/>
      </w:r>
      <w:r>
        <w:t>Remove the words data manangement from the top of this figure</w:t>
      </w:r>
    </w:p>
  </w:comment>
  <w:comment w:id="3202" w:author="Matthew Chersich" w:date="2024-08-13T22:26:00Z" w:initials="MC">
    <w:p w14:paraId="2BBD7EC5" w14:textId="77777777" w:rsidR="00572F71" w:rsidRDefault="00572F71" w:rsidP="00572F71">
      <w:pPr>
        <w:pStyle w:val="CommentText"/>
      </w:pPr>
      <w:r>
        <w:rPr>
          <w:rStyle w:val="CommentReference"/>
        </w:rPr>
        <w:annotationRef/>
      </w:r>
      <w:r>
        <w:t>Add footnotes, I see there is an asterix?</w:t>
      </w:r>
    </w:p>
  </w:comment>
  <w:comment w:id="3239" w:author="Matthew Chersich" w:date="2024-08-13T22:29:00Z" w:initials="MC">
    <w:p w14:paraId="5F4F7367" w14:textId="77777777" w:rsidR="00572F71" w:rsidRDefault="00572F71" w:rsidP="00572F71">
      <w:pPr>
        <w:pStyle w:val="CommentText"/>
      </w:pPr>
      <w:r>
        <w:rPr>
          <w:rStyle w:val="CommentReference"/>
        </w:rPr>
        <w:annotationRef/>
      </w:r>
      <w:r>
        <w:t>Why does remote sensing data get its own category when we mention satelite data here as well?</w:t>
      </w:r>
    </w:p>
  </w:comment>
  <w:comment w:id="3421" w:author="Matthew Chersich" w:date="2024-08-04T17:11:00Z" w:initials="MC">
    <w:p w14:paraId="0CCE63C2" w14:textId="77777777" w:rsidR="00EE434A" w:rsidRDefault="00EE434A" w:rsidP="005726E8">
      <w:pPr>
        <w:pStyle w:val="CommentText"/>
      </w:pPr>
      <w:r>
        <w:rPr>
          <w:rStyle w:val="CommentReference"/>
        </w:rPr>
        <w:annotationRef/>
      </w:r>
      <w:r>
        <w:t>IBM team, please update this</w:t>
      </w:r>
    </w:p>
  </w:comment>
  <w:comment w:id="4038" w:author="Matthew Chersich" w:date="2024-08-13T23:20:00Z" w:initials="MC">
    <w:p w14:paraId="4A644E82" w14:textId="77777777" w:rsidR="00B07FD9" w:rsidRDefault="00B07FD9" w:rsidP="00B07FD9">
      <w:pPr>
        <w:pStyle w:val="CommentText"/>
      </w:pPr>
      <w:r>
        <w:rPr>
          <w:rStyle w:val="CommentReference"/>
        </w:rPr>
        <w:annotationRef/>
      </w:r>
      <w:r>
        <w:t>Don’t give example, say what we use</w:t>
      </w:r>
    </w:p>
  </w:comment>
  <w:comment w:id="4047" w:author="Matthew Chersich" w:date="2024-08-13T23:26:00Z" w:initials="MC">
    <w:p w14:paraId="7B5057EE" w14:textId="77777777" w:rsidR="00CA5950" w:rsidRDefault="00CA5950" w:rsidP="00CA5950">
      <w:pPr>
        <w:pStyle w:val="CommentText"/>
      </w:pPr>
      <w:r>
        <w:rPr>
          <w:rStyle w:val="CommentReference"/>
        </w:rPr>
        <w:annotationRef/>
      </w:r>
      <w:r>
        <w:t>By who?, suggest remove..</w:t>
      </w:r>
      <w:r>
        <w:br/>
      </w:r>
    </w:p>
  </w:comment>
  <w:comment w:id="4053" w:author="Matthew Chersich" w:date="2024-08-13T23:28:00Z" w:initials="MC">
    <w:p w14:paraId="59067D65" w14:textId="77777777" w:rsidR="00CA5950" w:rsidRDefault="00CA5950" w:rsidP="00CA5950">
      <w:pPr>
        <w:pStyle w:val="CommentText"/>
      </w:pPr>
      <w:r>
        <w:rPr>
          <w:rStyle w:val="CommentReference"/>
        </w:rPr>
        <w:annotationRef/>
      </w:r>
      <w:r>
        <w:t>Is this being done?</w:t>
      </w:r>
    </w:p>
  </w:comment>
  <w:comment w:id="4060" w:author="Matthew Chersich" w:date="2024-08-13T23:32:00Z" w:initials="MC">
    <w:p w14:paraId="40D5480E" w14:textId="77777777" w:rsidR="00CA5950" w:rsidRDefault="00CA5950" w:rsidP="00CA5950">
      <w:pPr>
        <w:pStyle w:val="CommentText"/>
      </w:pPr>
      <w:r>
        <w:rPr>
          <w:rStyle w:val="CommentReference"/>
        </w:rPr>
        <w:annotationRef/>
      </w:r>
      <w:r>
        <w:t>State what does indexiing mean actually.. What does it involve</w:t>
      </w:r>
    </w:p>
  </w:comment>
  <w:comment w:id="4158" w:author="Lisa van Aardenne" w:date="2024-03-19T11:25:00Z" w:initials="LA">
    <w:p w14:paraId="66789026" w14:textId="1FC4267B" w:rsidR="5D4A789A" w:rsidRDefault="5D4A789A">
      <w:pPr>
        <w:pStyle w:val="CommentText"/>
      </w:pPr>
      <w:r>
        <w:t xml:space="preserve">I'm not sure if we should include this option since it makes data breaches far more likely. </w:t>
      </w:r>
      <w:r>
        <w:rPr>
          <w:rStyle w:val="CommentReference"/>
        </w:rPr>
        <w:annotationRef/>
      </w:r>
    </w:p>
  </w:comment>
  <w:comment w:id="4159" w:author="Craig Parker" w:date="2024-07-08T12:20:00Z" w:initials="CP">
    <w:p w14:paraId="3E8E682F" w14:textId="77777777" w:rsidR="00DB2411" w:rsidRDefault="00DB2411" w:rsidP="00DB2411">
      <w:pPr>
        <w:pStyle w:val="CommentText"/>
      </w:pPr>
      <w:r>
        <w:rPr>
          <w:rStyle w:val="CommentReference"/>
        </w:rPr>
        <w:annotationRef/>
      </w:r>
      <w:r>
        <w:t>I think it is fine to remove as we have not had this as a case yet.</w:t>
      </w:r>
    </w:p>
  </w:comment>
  <w:comment w:id="4214" w:author="Peter Marsh" w:date="2024-08-05T10:15:00Z" w:initials="PM">
    <w:p w14:paraId="40A10E6F" w14:textId="1C0702C1" w:rsidR="0E3CF60B" w:rsidRDefault="0E3CF60B">
      <w:pPr>
        <w:pStyle w:val="CommentText"/>
      </w:pPr>
      <w:r>
        <w:t>My understanding is this is being done using FileSender but the data is downloaded locally before being uploaded to the protected (ie core access only) 'incoming' folder before the local copy is deleted again. Lisa is best positioned to describe, I am not involved</w:t>
      </w:r>
      <w:r>
        <w:rPr>
          <w:rStyle w:val="CommentReference"/>
        </w:rPr>
        <w:annotationRef/>
      </w:r>
    </w:p>
  </w:comment>
  <w:comment w:id="4247" w:author="Matthew Chersich" w:date="2024-08-13T23:34:00Z" w:initials="MC">
    <w:p w14:paraId="411D9A8F" w14:textId="77777777" w:rsidR="006A7C0B" w:rsidRDefault="006A7C0B" w:rsidP="006A7C0B">
      <w:pPr>
        <w:pStyle w:val="CommentText"/>
      </w:pPr>
      <w:r>
        <w:rPr>
          <w:rStyle w:val="CommentReference"/>
        </w:rPr>
        <w:annotationRef/>
      </w:r>
      <w:r>
        <w:t>Which protocol, you mean the things listed below this? Not really a protocol</w:t>
      </w:r>
    </w:p>
  </w:comment>
  <w:comment w:id="4261" w:author="Matthew Chersich" w:date="2024-08-13T23:34:00Z" w:initials="MC">
    <w:p w14:paraId="7E24EBBA" w14:textId="77777777" w:rsidR="006A7C0B" w:rsidRDefault="006A7C0B" w:rsidP="006A7C0B">
      <w:pPr>
        <w:pStyle w:val="CommentText"/>
      </w:pPr>
      <w:r>
        <w:rPr>
          <w:rStyle w:val="CommentReference"/>
        </w:rPr>
        <w:annotationRef/>
      </w:r>
      <w:r>
        <w:t>State when we use aggregation and when jittering</w:t>
      </w:r>
    </w:p>
  </w:comment>
  <w:comment w:id="4274" w:author="Matthew Chersich" w:date="2024-08-13T23:36:00Z" w:initials="MC">
    <w:p w14:paraId="45BE6FF3" w14:textId="77777777" w:rsidR="006A7C0B" w:rsidRDefault="006A7C0B" w:rsidP="006A7C0B">
      <w:pPr>
        <w:pStyle w:val="CommentText"/>
      </w:pPr>
      <w:r>
        <w:rPr>
          <w:rStyle w:val="CommentReference"/>
        </w:rPr>
        <w:annotationRef/>
      </w:r>
      <w:r>
        <w:t xml:space="preserve">How so… add more detail… something like… If an area has low population density and xx, then it will be better to use a larger geographical area in the aggregation. </w:t>
      </w:r>
    </w:p>
  </w:comment>
  <w:comment w:id="4280" w:author="Matthew Chersich" w:date="2024-08-13T23:36:00Z" w:initials="MC">
    <w:p w14:paraId="74705BA7" w14:textId="77777777" w:rsidR="006A7C0B" w:rsidRDefault="006A7C0B" w:rsidP="006A7C0B">
      <w:pPr>
        <w:pStyle w:val="CommentText"/>
      </w:pPr>
      <w:r>
        <w:rPr>
          <w:rStyle w:val="CommentReference"/>
        </w:rPr>
        <w:annotationRef/>
      </w:r>
      <w:r>
        <w:t>Is this like air bb do?</w:t>
      </w:r>
    </w:p>
  </w:comment>
  <w:comment w:id="4288" w:author="Matthew Chersich" w:date="2024-08-13T23:36:00Z" w:initials="MC">
    <w:p w14:paraId="4EACC9BB" w14:textId="77777777" w:rsidR="006A7C0B" w:rsidRDefault="006A7C0B" w:rsidP="006A7C0B">
      <w:pPr>
        <w:pStyle w:val="CommentText"/>
      </w:pPr>
      <w:r>
        <w:rPr>
          <w:rStyle w:val="CommentReference"/>
        </w:rPr>
        <w:annotationRef/>
      </w:r>
      <w:r>
        <w:t>Need to choose one of these...</w:t>
      </w:r>
    </w:p>
  </w:comment>
  <w:comment w:id="4309" w:author="Matthew Chersich" w:date="2024-08-13T23:37:00Z" w:initials="MC">
    <w:p w14:paraId="40F3B28E" w14:textId="77777777" w:rsidR="006A7C0B" w:rsidRDefault="006A7C0B" w:rsidP="006A7C0B">
      <w:pPr>
        <w:pStyle w:val="CommentText"/>
      </w:pPr>
      <w:r>
        <w:rPr>
          <w:rStyle w:val="CommentReference"/>
        </w:rPr>
        <w:annotationRef/>
      </w:r>
      <w:r>
        <w:t xml:space="preserve">10s of kilometers is too much.. Small jittering is fine no? </w:t>
      </w:r>
    </w:p>
  </w:comment>
  <w:comment w:id="4318" w:author="Matthew Chersich" w:date="2024-08-13T23:38:00Z" w:initials="MC">
    <w:p w14:paraId="04AFB91D" w14:textId="77777777" w:rsidR="006A7C0B" w:rsidRDefault="006A7C0B" w:rsidP="006A7C0B">
      <w:pPr>
        <w:pStyle w:val="CommentText"/>
      </w:pPr>
      <w:r>
        <w:rPr>
          <w:rStyle w:val="CommentReference"/>
        </w:rPr>
        <w:annotationRef/>
      </w:r>
      <w:r>
        <w:t>What does vaidation mean? How do you determine if it is valid?.. I think use softer terms, or define harder ones.. Maybe review is fine</w:t>
      </w:r>
    </w:p>
  </w:comment>
  <w:comment w:id="4327" w:author="Matthew Chersich" w:date="2024-08-13T23:39:00Z" w:initials="MC">
    <w:p w14:paraId="59CA3649" w14:textId="77777777" w:rsidR="006A7C0B" w:rsidRDefault="006A7C0B" w:rsidP="006A7C0B">
      <w:pPr>
        <w:pStyle w:val="CommentText"/>
      </w:pPr>
      <w:r>
        <w:rPr>
          <w:rStyle w:val="CommentReference"/>
        </w:rPr>
        <w:annotationRef/>
      </w:r>
      <w:r>
        <w:t>Please insert the full reference</w:t>
      </w:r>
    </w:p>
  </w:comment>
  <w:comment w:id="4345" w:author="Peter Marsh" w:date="2024-08-05T10:32:00Z" w:initials="PM">
    <w:p w14:paraId="0D4481B9" w14:textId="337FF48B" w:rsidR="0E3CF60B" w:rsidRDefault="0E3CF60B">
      <w:pPr>
        <w:pStyle w:val="CommentText"/>
      </w:pPr>
      <w:r>
        <w:t xml:space="preserve">is this needed here, if it is it should be very explicit so that the data harmonising team can actually follow. At present the only de identification planned from source to consortium level is to anonymise/change Patient IDs (although they are already anonymised) and the plan to jitter street level addresses and make them available as lat/lon/ So no street addresses will be available but hospital names or ward names etc will be available in the consortium level data </w:t>
      </w:r>
      <w:r>
        <w:rPr>
          <w:rStyle w:val="CommentReference"/>
        </w:rPr>
        <w:annotationRef/>
      </w:r>
    </w:p>
  </w:comment>
  <w:comment w:id="4562" w:author="Matthew Chersich" w:date="2024-08-13T23:48:00Z" w:initials="MC">
    <w:p w14:paraId="6F7FF0CF" w14:textId="77777777" w:rsidR="0026318C" w:rsidRDefault="0026318C" w:rsidP="0026318C">
      <w:pPr>
        <w:pStyle w:val="CommentText"/>
      </w:pPr>
      <w:r>
        <w:rPr>
          <w:rStyle w:val="CommentReference"/>
        </w:rPr>
        <w:annotationRef/>
      </w:r>
      <w:r>
        <w:t>Nothing is said here about Parsing and basic error screen</w:t>
      </w:r>
    </w:p>
  </w:comment>
  <w:comment w:id="4575" w:author="Matthew Chersich" w:date="2024-08-13T23:41:00Z" w:initials="MC">
    <w:p w14:paraId="09A8AA04" w14:textId="6EE67C10" w:rsidR="006A7C0B" w:rsidRDefault="006A7C0B" w:rsidP="006A7C0B">
      <w:pPr>
        <w:pStyle w:val="CommentText"/>
      </w:pPr>
      <w:r>
        <w:rPr>
          <w:rStyle w:val="CommentReference"/>
        </w:rPr>
        <w:annotationRef/>
      </w:r>
      <w:r>
        <w:t>Which format?</w:t>
      </w:r>
    </w:p>
  </w:comment>
  <w:comment w:id="4589" w:author="Matthew Chersich" w:date="2024-08-13T23:46:00Z" w:initials="MC">
    <w:p w14:paraId="2CA41B40" w14:textId="77777777" w:rsidR="0026318C" w:rsidRDefault="0026318C" w:rsidP="0026318C">
      <w:pPr>
        <w:pStyle w:val="CommentText"/>
      </w:pPr>
      <w:r>
        <w:rPr>
          <w:rStyle w:val="CommentReference"/>
        </w:rPr>
        <w:annotationRef/>
      </w:r>
      <w:r>
        <w:t>Say what checks you do? You look for names and addresses info, phone numbers, you chek for errors?</w:t>
      </w:r>
    </w:p>
  </w:comment>
  <w:comment w:id="4595" w:author="Matthew Chersich" w:date="2024-08-13T23:44:00Z" w:initials="MC">
    <w:p w14:paraId="19A41B48" w14:textId="16974A12" w:rsidR="0026318C" w:rsidRDefault="0026318C" w:rsidP="0026318C">
      <w:pPr>
        <w:pStyle w:val="CommentText"/>
      </w:pPr>
      <w:r>
        <w:rPr>
          <w:rStyle w:val="CommentReference"/>
        </w:rPr>
        <w:annotationRef/>
      </w:r>
      <w:r>
        <w:t xml:space="preserve">Which data? The original source data? </w:t>
      </w:r>
    </w:p>
  </w:comment>
  <w:comment w:id="4633" w:author="Matthew Chersich" w:date="2024-08-13T23:45:00Z" w:initials="MC">
    <w:p w14:paraId="4CD23CB0" w14:textId="77777777" w:rsidR="0026318C" w:rsidRDefault="0026318C" w:rsidP="0026318C">
      <w:pPr>
        <w:pStyle w:val="CommentText"/>
      </w:pPr>
      <w:r>
        <w:rPr>
          <w:rStyle w:val="CommentReference"/>
        </w:rPr>
        <w:annotationRef/>
      </w:r>
      <w:r>
        <w:t>What does reformatted mean, not descirbed above</w:t>
      </w:r>
    </w:p>
  </w:comment>
  <w:comment w:id="4664" w:author="Craig Parker" w:date="2024-08-07T15:16:00Z" w:initials="CP">
    <w:p w14:paraId="7D2C782C" w14:textId="20FC9F4D" w:rsidR="00494AE0" w:rsidRDefault="00494AE0" w:rsidP="00494AE0">
      <w:pPr>
        <w:pStyle w:val="CommentText"/>
      </w:pPr>
      <w:r>
        <w:rPr>
          <w:rStyle w:val="CommentReference"/>
        </w:rPr>
        <w:annotationRef/>
      </w:r>
      <w:r>
        <w:rPr>
          <w:color w:val="000000"/>
        </w:rPr>
        <w:t>(Revise – integrate w/above section; focus on the development of integrated relational database)</w:t>
      </w:r>
    </w:p>
  </w:comment>
  <w:comment w:id="4884" w:author="Matthew Chersich" w:date="2024-08-13T23:49:00Z" w:initials="MC">
    <w:p w14:paraId="69FF6C4E" w14:textId="77777777" w:rsidR="0026318C" w:rsidRDefault="0026318C" w:rsidP="0026318C">
      <w:pPr>
        <w:pStyle w:val="CommentText"/>
      </w:pPr>
      <w:r>
        <w:rPr>
          <w:rStyle w:val="CommentReference"/>
        </w:rPr>
        <w:annotationRef/>
      </w:r>
      <w:r>
        <w:t>The terms here are not repeated in the text above, eg what is stage 1 file, pls define above</w:t>
      </w:r>
    </w:p>
  </w:comment>
  <w:comment w:id="4931" w:author="Craig Parker" w:date="2024-08-07T16:15:00Z" w:initials="CP">
    <w:p w14:paraId="4B993052" w14:textId="645B2922" w:rsidR="000A3B7B" w:rsidRDefault="000A3B7B" w:rsidP="000A3B7B">
      <w:pPr>
        <w:pStyle w:val="CommentText"/>
      </w:pPr>
      <w:r>
        <w:rPr>
          <w:rStyle w:val="CommentReference"/>
        </w:rPr>
        <w:annotationRef/>
      </w:r>
      <w:r>
        <w:t>Check if Sibu is happy with this</w:t>
      </w:r>
    </w:p>
  </w:comment>
  <w:comment w:id="4932" w:author="Matthew Chersich" w:date="2024-08-13T23:22:00Z" w:initials="MC">
    <w:p w14:paraId="6B6006FD" w14:textId="77777777" w:rsidR="00CA5950" w:rsidRDefault="00CA5950" w:rsidP="00CA5950">
      <w:pPr>
        <w:pStyle w:val="CommentText"/>
      </w:pPr>
      <w:r>
        <w:rPr>
          <w:rStyle w:val="CommentReference"/>
        </w:rPr>
        <w:annotationRef/>
      </w:r>
      <w:r>
        <w:t>Please copy this text into an email for Sibu and send that to her</w:t>
      </w:r>
    </w:p>
  </w:comment>
  <w:comment w:id="5008" w:author="Tamara Rosemary Govindasamy" w:date="2024-08-05T11:23:00Z" w:initials="TG">
    <w:p w14:paraId="57ABEE20" w14:textId="61610601" w:rsidR="0E3CF60B" w:rsidRDefault="0E3CF60B">
      <w:pPr>
        <w:pStyle w:val="CommentText"/>
      </w:pPr>
      <w:r>
        <w:t xml:space="preserve">Not sure if this makes sense? We can work on developing an internal (HEAT centre partners) data sharing procedure for upload to the CSAG platform. </w:t>
      </w:r>
      <w:r>
        <w:rPr>
          <w:rStyle w:val="CommentReference"/>
        </w:rPr>
        <w:annotationRef/>
      </w:r>
    </w:p>
  </w:comment>
  <w:comment w:id="5201" w:author="Matthew Chersich" w:date="2024-08-13T23:30:00Z" w:initials="MC">
    <w:p w14:paraId="44DE9D06" w14:textId="77777777" w:rsidR="00CA5950" w:rsidRDefault="00CA5950" w:rsidP="00CA5950">
      <w:pPr>
        <w:pStyle w:val="CommentText"/>
      </w:pPr>
      <w:r>
        <w:rPr>
          <w:rStyle w:val="CommentReference"/>
        </w:rPr>
        <w:annotationRef/>
      </w:r>
      <w:r>
        <w:t>Merge with 5,4</w:t>
      </w:r>
    </w:p>
  </w:comment>
  <w:comment w:id="5453" w:author="Matthew Chersich" w:date="2024-08-05T09:41:00Z" w:initials="MC">
    <w:p w14:paraId="464CEFB7" w14:textId="55C5EB8C" w:rsidR="0E3CF60B" w:rsidRDefault="0E3CF60B">
      <w:pPr>
        <w:pStyle w:val="CommentText"/>
      </w:pPr>
      <w:r>
        <w:t>check with DTA align with that text</w:t>
      </w:r>
      <w:r>
        <w:rPr>
          <w:rStyle w:val="CommentReference"/>
        </w:rPr>
        <w:annotationRef/>
      </w:r>
    </w:p>
  </w:comment>
  <w:comment w:id="5590" w:author="Matthew Chersich" w:date="2024-08-05T10:52:00Z" w:initials="MC">
    <w:p w14:paraId="65833B16" w14:textId="626A0721" w:rsidR="0E3CF60B" w:rsidRDefault="0E3CF60B">
      <w:pPr>
        <w:pStyle w:val="CommentText"/>
      </w:pPr>
      <w:r>
        <w:t>have section about briing new partners and sharing data within the consortium</w:t>
      </w:r>
      <w:r>
        <w:rPr>
          <w:rStyle w:val="CommentReference"/>
        </w:rPr>
        <w:annotationRef/>
      </w:r>
    </w:p>
  </w:comment>
  <w:comment w:id="5628" w:author="Matthew Chersich" w:date="2024-08-05T10:55:00Z" w:initials="MC">
    <w:p w14:paraId="493914C1" w14:textId="0FCA705D" w:rsidR="0E3CF60B" w:rsidRDefault="0E3CF60B">
      <w:pPr>
        <w:pStyle w:val="CommentText"/>
      </w:pPr>
      <w:r>
        <w:t>add to DTA that new partners may join the HC</w:t>
      </w:r>
      <w:r>
        <w:rPr>
          <w:rStyle w:val="CommentReference"/>
        </w:rPr>
        <w:annotationRef/>
      </w:r>
    </w:p>
  </w:comment>
  <w:comment w:id="6444" w:author="Craig Parker" w:date="2024-07-09T11:47:00Z" w:initials="CP">
    <w:p w14:paraId="2154E919" w14:textId="1F552F5E" w:rsidR="00707C35" w:rsidRDefault="00707C35" w:rsidP="00707C35">
      <w:pPr>
        <w:pStyle w:val="CommentText"/>
      </w:pPr>
      <w:r>
        <w:rPr>
          <w:rStyle w:val="CommentReference"/>
        </w:rPr>
        <w:annotationRef/>
      </w:r>
      <w:r>
        <w:t xml:space="preserve">This needs to align with the new proposed definitions of data </w:t>
      </w:r>
    </w:p>
  </w:comment>
  <w:comment w:id="9229" w:author="Matthew Chersich" w:date="2024-08-13T20:32:00Z" w:initials="MC">
    <w:p w14:paraId="5C4CD009" w14:textId="77777777" w:rsidR="00E5173C" w:rsidRDefault="00E5173C" w:rsidP="00E5173C">
      <w:pPr>
        <w:pStyle w:val="CommentText"/>
      </w:pPr>
      <w:r>
        <w:rPr>
          <w:rStyle w:val="CommentReference"/>
        </w:rPr>
        <w:annotationRef/>
      </w:r>
      <w:r>
        <w:t>Add the doc I sent you Craig</w:t>
      </w:r>
    </w:p>
  </w:comment>
  <w:comment w:id="9238" w:author="Darshnika Lakhoo" w:date="2024-08-08T15:17:00Z" w:initials="DL">
    <w:p w14:paraId="5ECAA0A4" w14:textId="77777777" w:rsidR="002277C1" w:rsidRDefault="002277C1" w:rsidP="002277C1">
      <w:pPr>
        <w:pStyle w:val="CommentText"/>
      </w:pPr>
      <w:r>
        <w:rPr>
          <w:rStyle w:val="CommentReference"/>
        </w:rPr>
        <w:annotationRef/>
      </w:r>
      <w:r>
        <w:rPr>
          <w:lang w:val="en-ZA"/>
        </w:rPr>
        <w:t>This might not be relevant for our purpose, could potentially remove?</w:t>
      </w:r>
    </w:p>
  </w:comment>
  <w:comment w:id="9306" w:author="Darshnika Lakhoo" w:date="2024-08-08T15:43:00Z" w:initials="DL">
    <w:p w14:paraId="1E819F07" w14:textId="77777777" w:rsidR="002277C1" w:rsidRDefault="002277C1" w:rsidP="002277C1">
      <w:pPr>
        <w:pStyle w:val="CommentText"/>
      </w:pPr>
      <w:r>
        <w:rPr>
          <w:rStyle w:val="CommentReference"/>
        </w:rPr>
        <w:annotationRef/>
      </w:r>
      <w:r>
        <w:rPr>
          <w:lang w:val="en-ZA"/>
        </w:rPr>
        <w:t>Could potentially remove</w:t>
      </w:r>
    </w:p>
  </w:comment>
  <w:comment w:id="9385" w:author="Matthew Chersich" w:date="2024-08-13T20:34:00Z" w:initials="MC">
    <w:p w14:paraId="09D5DE63" w14:textId="77777777" w:rsidR="00E5173C" w:rsidRDefault="00E5173C" w:rsidP="00E5173C">
      <w:pPr>
        <w:pStyle w:val="CommentText"/>
      </w:pPr>
      <w:r>
        <w:rPr>
          <w:rStyle w:val="CommentReference"/>
        </w:rPr>
        <w:annotationRef/>
      </w:r>
      <w:r>
        <w:t>Make same level header as other annex headers</w:t>
      </w:r>
    </w:p>
  </w:comment>
  <w:comment w:id="9396" w:author="Matthew Chersich" w:date="2024-08-13T20:37:00Z" w:initials="MC">
    <w:p w14:paraId="31170D35" w14:textId="77777777" w:rsidR="00E5173C" w:rsidRDefault="00E5173C" w:rsidP="00E5173C">
      <w:pPr>
        <w:pStyle w:val="CommentText"/>
      </w:pPr>
      <w:r>
        <w:rPr>
          <w:rStyle w:val="CommentReference"/>
        </w:rPr>
        <w:annotationRef/>
      </w:r>
      <w:r>
        <w:t>Make as footnotes to where they go, not references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88D34AF" w15:done="1"/>
  <w15:commentEx w15:paraId="05B03256" w15:done="1"/>
  <w15:commentEx w15:paraId="71C4673D" w15:done="1"/>
  <w15:commentEx w15:paraId="6C78A745" w15:done="1"/>
  <w15:commentEx w15:paraId="75FFC109" w15:done="1"/>
  <w15:commentEx w15:paraId="50EA7C1B" w15:done="1"/>
  <w15:commentEx w15:paraId="139FE760" w15:done="1"/>
  <w15:commentEx w15:paraId="2B1F1BEA" w15:paraIdParent="139FE760" w15:done="1"/>
  <w15:commentEx w15:paraId="3843AE86" w15:done="0"/>
  <w15:commentEx w15:paraId="6EA04A81" w15:done="0"/>
  <w15:commentEx w15:paraId="1A4AF954" w15:done="0"/>
  <w15:commentEx w15:paraId="185BC5DD" w15:paraIdParent="1A4AF954" w15:done="0"/>
  <w15:commentEx w15:paraId="2599B18C" w15:paraIdParent="1A4AF954" w15:done="0"/>
  <w15:commentEx w15:paraId="52C92027" w15:done="0"/>
  <w15:commentEx w15:paraId="20802A83" w15:done="0"/>
  <w15:commentEx w15:paraId="2BBD7EC5" w15:paraIdParent="20802A83" w15:done="0"/>
  <w15:commentEx w15:paraId="5F4F7367" w15:done="0"/>
  <w15:commentEx w15:paraId="0CCE63C2" w15:done="0"/>
  <w15:commentEx w15:paraId="4A644E82" w15:done="0"/>
  <w15:commentEx w15:paraId="7B5057EE" w15:done="0"/>
  <w15:commentEx w15:paraId="59067D65" w15:done="0"/>
  <w15:commentEx w15:paraId="40D5480E" w15:done="0"/>
  <w15:commentEx w15:paraId="66789026" w15:done="0"/>
  <w15:commentEx w15:paraId="3E8E682F" w15:paraIdParent="66789026" w15:done="0"/>
  <w15:commentEx w15:paraId="40A10E6F" w15:done="0"/>
  <w15:commentEx w15:paraId="411D9A8F" w15:done="0"/>
  <w15:commentEx w15:paraId="7E24EBBA" w15:done="0"/>
  <w15:commentEx w15:paraId="45BE6FF3" w15:done="0"/>
  <w15:commentEx w15:paraId="74705BA7" w15:done="0"/>
  <w15:commentEx w15:paraId="4EACC9BB" w15:done="0"/>
  <w15:commentEx w15:paraId="40F3B28E" w15:done="0"/>
  <w15:commentEx w15:paraId="04AFB91D" w15:done="0"/>
  <w15:commentEx w15:paraId="59CA3649" w15:done="0"/>
  <w15:commentEx w15:paraId="0D4481B9" w15:done="0"/>
  <w15:commentEx w15:paraId="6F7FF0CF" w15:done="0"/>
  <w15:commentEx w15:paraId="09A8AA04" w15:done="0"/>
  <w15:commentEx w15:paraId="2CA41B40" w15:done="0"/>
  <w15:commentEx w15:paraId="19A41B48" w15:done="0"/>
  <w15:commentEx w15:paraId="4CD23CB0" w15:done="0"/>
  <w15:commentEx w15:paraId="7D2C782C" w15:done="0"/>
  <w15:commentEx w15:paraId="69FF6C4E" w15:done="0"/>
  <w15:commentEx w15:paraId="4B993052" w15:done="0"/>
  <w15:commentEx w15:paraId="6B6006FD" w15:paraIdParent="4B993052" w15:done="0"/>
  <w15:commentEx w15:paraId="57ABEE20" w15:done="0"/>
  <w15:commentEx w15:paraId="44DE9D06" w15:done="1"/>
  <w15:commentEx w15:paraId="464CEFB7" w15:done="0"/>
  <w15:commentEx w15:paraId="65833B16" w15:done="0"/>
  <w15:commentEx w15:paraId="493914C1" w15:done="0"/>
  <w15:commentEx w15:paraId="2154E919" w15:done="0"/>
  <w15:commentEx w15:paraId="5C4CD009" w15:done="1"/>
  <w15:commentEx w15:paraId="5ECAA0A4" w15:done="0"/>
  <w15:commentEx w15:paraId="1E819F07" w15:done="0"/>
  <w15:commentEx w15:paraId="09D5DE63" w15:done="0"/>
  <w15:commentEx w15:paraId="31170D3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A663D93" w16cex:dateUtc="2024-08-13T19:16:00Z"/>
  <w16cex:commentExtensible w16cex:durableId="2A663D6E" w16cex:dateUtc="2024-08-13T19:15:00Z"/>
  <w16cex:commentExtensible w16cex:durableId="2A6642CF" w16cex:dateUtc="2024-08-13T19:38:00Z"/>
  <w16cex:commentExtensible w16cex:durableId="2A6642F6" w16cex:dateUtc="2024-08-13T19:39:00Z"/>
  <w16cex:commentExtensible w16cex:durableId="2A6642DA" w16cex:dateUtc="2024-08-13T19:38:00Z"/>
  <w16cex:commentExtensible w16cex:durableId="2A664BC7" w16cex:dateUtc="2024-08-13T20:16:00Z"/>
  <w16cex:commentExtensible w16cex:durableId="4C5E8D31" w16cex:dateUtc="2024-08-08T08:14:00Z"/>
  <w16cex:commentExtensible w16cex:durableId="111E6586" w16cex:dateUtc="2024-08-08T08:16:00Z"/>
  <w16cex:commentExtensible w16cex:durableId="2A664C00" w16cex:dateUtc="2024-08-13T20:17:00Z"/>
  <w16cex:commentExtensible w16cex:durableId="2A664E22" w16cex:dateUtc="2024-08-13T20:26:00Z"/>
  <w16cex:commentExtensible w16cex:durableId="2A6658AD" w16cex:dateUtc="2024-08-13T21:11:00Z"/>
  <w16cex:commentExtensible w16cex:durableId="3A9B0D67" w16cex:dateUtc="2024-08-14T16:34:00Z"/>
  <w16cex:commentExtensible w16cex:durableId="2A31AEA0" w16cex:dateUtc="2024-08-14T16:35:00Z"/>
  <w16cex:commentExtensible w16cex:durableId="2A6658F2" w16cex:dateUtc="2024-08-13T21:13:00Z"/>
  <w16cex:commentExtensible w16cex:durableId="2A665BF7" w16cex:dateUtc="2024-08-13T21:25:00Z"/>
  <w16cex:commentExtensible w16cex:durableId="2A665C07" w16cex:dateUtc="2024-08-13T21:26:00Z"/>
  <w16cex:commentExtensible w16cex:durableId="2A665CAE" w16cex:dateUtc="2024-08-13T21:29:00Z"/>
  <w16cex:commentExtensible w16cex:durableId="2A5A34C4" w16cex:dateUtc="2024-08-04T16:11:00Z"/>
  <w16cex:commentExtensible w16cex:durableId="2A6668AC" w16cex:dateUtc="2024-08-13T22:20:00Z"/>
  <w16cex:commentExtensible w16cex:durableId="2A666A42" w16cex:dateUtc="2024-08-13T22:26:00Z"/>
  <w16cex:commentExtensible w16cex:durableId="2A666AB6" w16cex:dateUtc="2024-08-13T22:28:00Z"/>
  <w16cex:commentExtensible w16cex:durableId="2A666B88" w16cex:dateUtc="2024-08-13T22:32:00Z"/>
  <w16cex:commentExtensible w16cex:durableId="45B0D683" w16cex:dateUtc="2024-03-19T09:25:00Z"/>
  <w16cex:commentExtensible w16cex:durableId="1AA6DA48" w16cex:dateUtc="2024-07-08T10:20:00Z"/>
  <w16cex:commentExtensible w16cex:durableId="7E0C6AB1" w16cex:dateUtc="2024-08-05T08:15:00Z"/>
  <w16cex:commentExtensible w16cex:durableId="2A666BF6" w16cex:dateUtc="2024-08-13T22:34:00Z"/>
  <w16cex:commentExtensible w16cex:durableId="2A666C17" w16cex:dateUtc="2024-08-13T22:34:00Z"/>
  <w16cex:commentExtensible w16cex:durableId="2A666C7A" w16cex:dateUtc="2024-08-13T22:36:00Z"/>
  <w16cex:commentExtensible w16cex:durableId="2A666C85" w16cex:dateUtc="2024-08-13T22:36:00Z"/>
  <w16cex:commentExtensible w16cex:durableId="2A666C93" w16cex:dateUtc="2024-08-13T22:36:00Z"/>
  <w16cex:commentExtensible w16cex:durableId="2A666CBE" w16cex:dateUtc="2024-08-13T22:37:00Z"/>
  <w16cex:commentExtensible w16cex:durableId="2A666CFE" w16cex:dateUtc="2024-08-13T22:38:00Z"/>
  <w16cex:commentExtensible w16cex:durableId="2A666D24" w16cex:dateUtc="2024-08-13T22:39:00Z"/>
  <w16cex:commentExtensible w16cex:durableId="6BAE5A9E" w16cex:dateUtc="2024-08-05T08:32:00Z"/>
  <w16cex:commentExtensible w16cex:durableId="2A666F57" w16cex:dateUtc="2024-08-13T22:48:00Z"/>
  <w16cex:commentExtensible w16cex:durableId="2A666D8C" w16cex:dateUtc="2024-08-13T22:41:00Z"/>
  <w16cex:commentExtensible w16cex:durableId="2A666EE9" w16cex:dateUtc="2024-08-13T22:46:00Z"/>
  <w16cex:commentExtensible w16cex:durableId="2A666E70" w16cex:dateUtc="2024-08-13T22:44:00Z"/>
  <w16cex:commentExtensible w16cex:durableId="2A666E7F" w16cex:dateUtc="2024-08-13T22:45:00Z"/>
  <w16cex:commentExtensible w16cex:durableId="544AB221" w16cex:dateUtc="2024-08-07T13:16:00Z"/>
  <w16cex:commentExtensible w16cex:durableId="2A666F80" w16cex:dateUtc="2024-08-13T22:49:00Z"/>
  <w16cex:commentExtensible w16cex:durableId="2BCF89BE" w16cex:dateUtc="2024-08-07T14:15:00Z"/>
  <w16cex:commentExtensible w16cex:durableId="2A666950" w16cex:dateUtc="2024-08-13T22:22:00Z"/>
  <w16cex:commentExtensible w16cex:durableId="7E7FF78B" w16cex:dateUtc="2024-08-05T09:23:00Z"/>
  <w16cex:commentExtensible w16cex:durableId="2A666B07" w16cex:dateUtc="2024-08-13T22:30:00Z"/>
  <w16cex:commentExtensible w16cex:durableId="5598F35A" w16cex:dateUtc="2024-08-05T08:41:00Z"/>
  <w16cex:commentExtensible w16cex:durableId="176BE9E6" w16cex:dateUtc="2024-08-05T09:52:00Z"/>
  <w16cex:commentExtensible w16cex:durableId="68CE8FBA" w16cex:dateUtc="2024-08-05T09:55:00Z"/>
  <w16cex:commentExtensible w16cex:durableId="17D9DE71" w16cex:dateUtc="2024-07-09T09:47:00Z"/>
  <w16cex:commentExtensible w16cex:durableId="2A66415F" w16cex:dateUtc="2024-08-13T19:32:00Z"/>
  <w16cex:commentExtensible w16cex:durableId="6CC93C4E" w16cex:dateUtc="2024-08-08T13:17:00Z"/>
  <w16cex:commentExtensible w16cex:durableId="1855F10B" w16cex:dateUtc="2024-08-08T13:43:00Z"/>
  <w16cex:commentExtensible w16cex:durableId="2A6641C9" w16cex:dateUtc="2024-08-13T19:34:00Z"/>
  <w16cex:commentExtensible w16cex:durableId="2A664281" w16cex:dateUtc="2024-08-13T19: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88D34AF" w16cid:durableId="2A663D93"/>
  <w16cid:commentId w16cid:paraId="05B03256" w16cid:durableId="2A663D6E"/>
  <w16cid:commentId w16cid:paraId="71C4673D" w16cid:durableId="2A6642CF"/>
  <w16cid:commentId w16cid:paraId="6C78A745" w16cid:durableId="2A6642F6"/>
  <w16cid:commentId w16cid:paraId="75FFC109" w16cid:durableId="2A6642DA"/>
  <w16cid:commentId w16cid:paraId="50EA7C1B" w16cid:durableId="2A664BC7"/>
  <w16cid:commentId w16cid:paraId="139FE760" w16cid:durableId="4C5E8D31"/>
  <w16cid:commentId w16cid:paraId="2B1F1BEA" w16cid:durableId="111E6586"/>
  <w16cid:commentId w16cid:paraId="3843AE86" w16cid:durableId="2A664C00"/>
  <w16cid:commentId w16cid:paraId="6EA04A81" w16cid:durableId="2A664E22"/>
  <w16cid:commentId w16cid:paraId="1A4AF954" w16cid:durableId="2A6658AD"/>
  <w16cid:commentId w16cid:paraId="185BC5DD" w16cid:durableId="3A9B0D67"/>
  <w16cid:commentId w16cid:paraId="2599B18C" w16cid:durableId="2A31AEA0"/>
  <w16cid:commentId w16cid:paraId="52C92027" w16cid:durableId="2A6658F2"/>
  <w16cid:commentId w16cid:paraId="20802A83" w16cid:durableId="2A665BF7"/>
  <w16cid:commentId w16cid:paraId="2BBD7EC5" w16cid:durableId="2A665C07"/>
  <w16cid:commentId w16cid:paraId="5F4F7367" w16cid:durableId="2A665CAE"/>
  <w16cid:commentId w16cid:paraId="0CCE63C2" w16cid:durableId="2A5A34C4"/>
  <w16cid:commentId w16cid:paraId="4A644E82" w16cid:durableId="2A6668AC"/>
  <w16cid:commentId w16cid:paraId="7B5057EE" w16cid:durableId="2A666A42"/>
  <w16cid:commentId w16cid:paraId="59067D65" w16cid:durableId="2A666AB6"/>
  <w16cid:commentId w16cid:paraId="40D5480E" w16cid:durableId="2A666B88"/>
  <w16cid:commentId w16cid:paraId="66789026" w16cid:durableId="45B0D683"/>
  <w16cid:commentId w16cid:paraId="3E8E682F" w16cid:durableId="1AA6DA48"/>
  <w16cid:commentId w16cid:paraId="40A10E6F" w16cid:durableId="7E0C6AB1"/>
  <w16cid:commentId w16cid:paraId="411D9A8F" w16cid:durableId="2A666BF6"/>
  <w16cid:commentId w16cid:paraId="7E24EBBA" w16cid:durableId="2A666C17"/>
  <w16cid:commentId w16cid:paraId="45BE6FF3" w16cid:durableId="2A666C7A"/>
  <w16cid:commentId w16cid:paraId="74705BA7" w16cid:durableId="2A666C85"/>
  <w16cid:commentId w16cid:paraId="4EACC9BB" w16cid:durableId="2A666C93"/>
  <w16cid:commentId w16cid:paraId="40F3B28E" w16cid:durableId="2A666CBE"/>
  <w16cid:commentId w16cid:paraId="04AFB91D" w16cid:durableId="2A666CFE"/>
  <w16cid:commentId w16cid:paraId="59CA3649" w16cid:durableId="2A666D24"/>
  <w16cid:commentId w16cid:paraId="0D4481B9" w16cid:durableId="6BAE5A9E"/>
  <w16cid:commentId w16cid:paraId="6F7FF0CF" w16cid:durableId="2A666F57"/>
  <w16cid:commentId w16cid:paraId="09A8AA04" w16cid:durableId="2A666D8C"/>
  <w16cid:commentId w16cid:paraId="2CA41B40" w16cid:durableId="2A666EE9"/>
  <w16cid:commentId w16cid:paraId="19A41B48" w16cid:durableId="2A666E70"/>
  <w16cid:commentId w16cid:paraId="4CD23CB0" w16cid:durableId="2A666E7F"/>
  <w16cid:commentId w16cid:paraId="7D2C782C" w16cid:durableId="544AB221"/>
  <w16cid:commentId w16cid:paraId="69FF6C4E" w16cid:durableId="2A666F80"/>
  <w16cid:commentId w16cid:paraId="4B993052" w16cid:durableId="2BCF89BE"/>
  <w16cid:commentId w16cid:paraId="6B6006FD" w16cid:durableId="2A666950"/>
  <w16cid:commentId w16cid:paraId="57ABEE20" w16cid:durableId="7E7FF78B"/>
  <w16cid:commentId w16cid:paraId="44DE9D06" w16cid:durableId="2A666B07"/>
  <w16cid:commentId w16cid:paraId="464CEFB7" w16cid:durableId="5598F35A"/>
  <w16cid:commentId w16cid:paraId="65833B16" w16cid:durableId="176BE9E6"/>
  <w16cid:commentId w16cid:paraId="493914C1" w16cid:durableId="68CE8FBA"/>
  <w16cid:commentId w16cid:paraId="2154E919" w16cid:durableId="17D9DE71"/>
  <w16cid:commentId w16cid:paraId="5C4CD009" w16cid:durableId="2A66415F"/>
  <w16cid:commentId w16cid:paraId="5ECAA0A4" w16cid:durableId="6CC93C4E"/>
  <w16cid:commentId w16cid:paraId="1E819F07" w16cid:durableId="1855F10B"/>
  <w16cid:commentId w16cid:paraId="09D5DE63" w16cid:durableId="2A6641C9"/>
  <w16cid:commentId w16cid:paraId="31170D35" w16cid:durableId="2A6642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20B3CE" w14:textId="77777777" w:rsidR="00861281" w:rsidRDefault="00861281">
      <w:pPr>
        <w:spacing w:line="240" w:lineRule="auto"/>
      </w:pPr>
      <w:r>
        <w:separator/>
      </w:r>
    </w:p>
  </w:endnote>
  <w:endnote w:type="continuationSeparator" w:id="0">
    <w:p w14:paraId="39597169" w14:textId="77777777" w:rsidR="00861281" w:rsidRDefault="008612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altName w:val="Calibri"/>
    <w:charset w:val="00"/>
    <w:family w:val="auto"/>
    <w:pitch w:val="variable"/>
    <w:sig w:usb0="A00002FF" w:usb1="5000204B" w:usb2="00000000" w:usb3="00000000" w:csb0="00000197" w:csb1="00000000"/>
    <w:embedRegular r:id="rId1" w:fontKey="{AD85EDDC-A50E-40AF-852B-9E8D5A0ED457}"/>
    <w:embedBold r:id="rId2" w:fontKey="{2410A382-3961-435F-850F-D21AF1B80FB0}"/>
    <w:embedItalic r:id="rId3" w:fontKey="{D6127DD3-5CF6-49D4-ADDC-34B794E84F60}"/>
    <w:embedBoldItalic r:id="rId4" w:fontKey="{E98EE54A-A6B2-42BF-84C7-A7653B826F3C}"/>
  </w:font>
  <w:font w:name="Noto Sans Symbols">
    <w:altName w:val="Calibri"/>
    <w:charset w:val="00"/>
    <w:family w:val="auto"/>
    <w:pitch w:val="default"/>
    <w:embedRegular r:id="rId5" w:fontKey="{6D0FE50C-B39D-44DF-B8B4-3D98B687136B}"/>
  </w:font>
  <w:font w:name="Calibri">
    <w:panose1 w:val="020F0502020204030204"/>
    <w:charset w:val="00"/>
    <w:family w:val="swiss"/>
    <w:pitch w:val="variable"/>
    <w:sig w:usb0="E4002EFF" w:usb1="C200247B" w:usb2="00000009" w:usb3="00000000" w:csb0="000001FF" w:csb1="00000000"/>
    <w:embedRegular r:id="rId6" w:fontKey="{4001E64C-4FF5-4718-AED1-1B4862EA95A2}"/>
    <w:embedBold r:id="rId7" w:fontKey="{895FB6E0-5DDF-4314-A467-E47060922A61}"/>
    <w:embedItalic r:id="rId8" w:fontKey="{71206CD1-D3DA-481E-BC3F-56034CFF0E5C}"/>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embedRegular r:id="rId9" w:fontKey="{7DAB19B8-5560-41CF-8D4A-87D584CAE7E7}"/>
  </w:font>
  <w:font w:name="Aptos Narrow">
    <w:charset w:val="00"/>
    <w:family w:val="swiss"/>
    <w:pitch w:val="variable"/>
    <w:sig w:usb0="20000287" w:usb1="00000003" w:usb2="00000000" w:usb3="00000000" w:csb0="0000019F" w:csb1="00000000"/>
    <w:embedRegular r:id="rId10" w:fontKey="{E534DE71-B2E9-4F78-A098-4DD686F870D6}"/>
    <w:embedBold r:id="rId11" w:fontKey="{C0F4875F-1A38-44FF-B805-6EDDC21762F6}"/>
  </w:font>
  <w:font w:name="Segoe UI">
    <w:panose1 w:val="020B0502040204020203"/>
    <w:charset w:val="00"/>
    <w:family w:val="swiss"/>
    <w:pitch w:val="variable"/>
    <w:sig w:usb0="E4002EFF" w:usb1="C000E47F" w:usb2="00000009" w:usb3="00000000" w:csb0="000001FF" w:csb1="00000000"/>
    <w:embedRegular r:id="rId12" w:fontKey="{88221C65-69B1-4423-B72A-7E651A179B25}"/>
  </w:font>
  <w:font w:name="Aptos">
    <w:charset w:val="00"/>
    <w:family w:val="swiss"/>
    <w:pitch w:val="variable"/>
    <w:sig w:usb0="20000287" w:usb1="00000003" w:usb2="00000000" w:usb3="00000000" w:csb0="0000019F" w:csb1="00000000"/>
    <w:embedRegular r:id="rId13" w:fontKey="{893BE428-C653-46DB-9EF5-AD02937F73E1}"/>
  </w:font>
  <w:font w:name="Segoe UI Symbol">
    <w:panose1 w:val="020B0502040204020203"/>
    <w:charset w:val="00"/>
    <w:family w:val="swiss"/>
    <w:pitch w:val="variable"/>
    <w:sig w:usb0="800001E3" w:usb1="1200FFEF" w:usb2="00040000" w:usb3="00000000" w:csb0="00000001" w:csb1="00000000"/>
    <w:embedRegular r:id="rId14" w:fontKey="{EF7EABFD-1391-49F9-AFC9-8E328CC173A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83DE95" w14:textId="6B8F8573" w:rsidR="00134238" w:rsidRDefault="00134238">
    <w:pPr>
      <w:pStyle w:val="Footer"/>
      <w:rPr>
        <w:ins w:id="6893" w:author="Craig Parker" w:date="2024-08-14T16:43:00Z" w16du:dateUtc="2024-08-14T14:43:00Z"/>
      </w:rPr>
    </w:pPr>
    <w:ins w:id="6894" w:author="Craig Parker" w:date="2024-08-14T16:43:00Z" w16du:dateUtc="2024-08-14T14:43:00Z">
      <w:r>
        <w:t xml:space="preserve">Document version </w:t>
      </w:r>
    </w:ins>
    <w:ins w:id="6895" w:author="Craig Parker" w:date="2024-08-14T17:44:00Z" w16du:dateUtc="2024-08-14T15:44:00Z">
      <w:r w:rsidR="0027516D">
        <w:t>2</w:t>
      </w:r>
    </w:ins>
    <w:ins w:id="6896" w:author="Craig Parker" w:date="2024-08-14T16:43:00Z" w16du:dateUtc="2024-08-14T14:43:00Z">
      <w:r>
        <w:t>.</w:t>
      </w:r>
    </w:ins>
    <w:ins w:id="6897" w:author="Craig Parker" w:date="2024-08-14T17:44:00Z" w16du:dateUtc="2024-08-14T15:44:00Z">
      <w:r w:rsidR="0027516D">
        <w:t>1</w:t>
      </w:r>
    </w:ins>
    <w:ins w:id="6898" w:author="Craig Parker" w:date="2024-08-14T16:43:00Z" w16du:dateUtc="2024-08-14T14:43:00Z">
      <w:r>
        <w:t xml:space="preserve"> </w:t>
      </w:r>
    </w:ins>
    <w:ins w:id="6899" w:author="Craig Parker" w:date="2024-08-14T16:44:00Z" w16du:dateUtc="2024-08-14T14:44:00Z">
      <w:r>
        <w:t>| 14-08-2024</w:t>
      </w:r>
    </w:ins>
  </w:p>
  <w:p w14:paraId="0D484D2F" w14:textId="48F6A7F4" w:rsidR="3DE9DB2F" w:rsidRDefault="3DE9DB2F" w:rsidP="3DE9DB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4320"/>
      <w:gridCol w:w="4320"/>
      <w:gridCol w:w="4320"/>
    </w:tblGrid>
    <w:tr w:rsidR="3DE9DB2F" w14:paraId="13C114AC" w14:textId="77777777" w:rsidTr="3DE9DB2F">
      <w:trPr>
        <w:trHeight w:val="300"/>
      </w:trPr>
      <w:tc>
        <w:tcPr>
          <w:tcW w:w="4320" w:type="dxa"/>
        </w:tcPr>
        <w:p w14:paraId="289A8D6C" w14:textId="3BC24B01" w:rsidR="3DE9DB2F" w:rsidRDefault="3DE9DB2F" w:rsidP="3DE9DB2F">
          <w:pPr>
            <w:pStyle w:val="Header"/>
            <w:ind w:left="-115"/>
          </w:pPr>
        </w:p>
      </w:tc>
      <w:tc>
        <w:tcPr>
          <w:tcW w:w="4320" w:type="dxa"/>
        </w:tcPr>
        <w:p w14:paraId="0CEFA871" w14:textId="2542E54E" w:rsidR="3DE9DB2F" w:rsidRDefault="3DE9DB2F" w:rsidP="3DE9DB2F">
          <w:pPr>
            <w:pStyle w:val="Header"/>
            <w:jc w:val="center"/>
          </w:pPr>
        </w:p>
      </w:tc>
      <w:tc>
        <w:tcPr>
          <w:tcW w:w="4320" w:type="dxa"/>
        </w:tcPr>
        <w:p w14:paraId="3F59D14A" w14:textId="1FDC8A3D" w:rsidR="3DE9DB2F" w:rsidRDefault="3DE9DB2F" w:rsidP="3DE9DB2F">
          <w:pPr>
            <w:pStyle w:val="Header"/>
            <w:ind w:right="-115"/>
            <w:jc w:val="right"/>
          </w:pPr>
        </w:p>
      </w:tc>
    </w:tr>
  </w:tbl>
  <w:p w14:paraId="23F5C32A" w14:textId="072BBF19" w:rsidR="3DE9DB2F" w:rsidRDefault="3DE9DB2F" w:rsidP="3DE9DB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5DE852" w14:textId="77777777" w:rsidR="00861281" w:rsidRDefault="00861281">
      <w:pPr>
        <w:spacing w:line="240" w:lineRule="auto"/>
      </w:pPr>
      <w:r>
        <w:separator/>
      </w:r>
    </w:p>
  </w:footnote>
  <w:footnote w:type="continuationSeparator" w:id="0">
    <w:p w14:paraId="5FFE04E4" w14:textId="77777777" w:rsidR="00861281" w:rsidRDefault="00861281">
      <w:pPr>
        <w:spacing w:line="240" w:lineRule="auto"/>
      </w:pPr>
      <w:r>
        <w:continuationSeparator/>
      </w:r>
    </w:p>
  </w:footnote>
  <w:footnote w:id="1">
    <w:p w14:paraId="3C0644F1" w14:textId="77777777" w:rsidR="00D17044" w:rsidRPr="006A7C0B" w:rsidRDefault="00D17044" w:rsidP="00D17044">
      <w:pPr>
        <w:spacing w:line="240" w:lineRule="auto"/>
        <w:rPr>
          <w:ins w:id="4250" w:author="Craig Parker" w:date="2024-08-07T13:39:00Z"/>
          <w:szCs w:val="18"/>
          <w:rPrChange w:id="4251" w:author="Matthew Chersich" w:date="2024-08-13T23:35:00Z">
            <w:rPr>
              <w:ins w:id="4252" w:author="Craig Parker" w:date="2024-08-07T13:39:00Z"/>
              <w:sz w:val="20"/>
            </w:rPr>
          </w:rPrChange>
        </w:rPr>
      </w:pPr>
      <w:ins w:id="4253" w:author="Craig Parker" w:date="2024-08-07T13:39:00Z">
        <w:r w:rsidRPr="006A7C0B">
          <w:rPr>
            <w:szCs w:val="18"/>
            <w:vertAlign w:val="superscript"/>
          </w:rPr>
          <w:footnoteRef/>
        </w:r>
        <w:r w:rsidRPr="006A7C0B">
          <w:rPr>
            <w:szCs w:val="18"/>
            <w:rPrChange w:id="4254" w:author="Matthew Chersich" w:date="2024-08-13T23:35:00Z">
              <w:rPr>
                <w:sz w:val="20"/>
              </w:rPr>
            </w:rPrChange>
          </w:rPr>
          <w:t xml:space="preserve"> https://www.hhs.gov/hipaa/for-professionals/privacy/special-topics/de-identification/index.html</w:t>
        </w:r>
      </w:ins>
    </w:p>
  </w:footnote>
  <w:footnote w:id="2">
    <w:p w14:paraId="578FB1AF" w14:textId="77777777" w:rsidR="00D17044" w:rsidRPr="006A7C0B" w:rsidRDefault="00D17044" w:rsidP="00D17044">
      <w:pPr>
        <w:spacing w:line="240" w:lineRule="auto"/>
        <w:rPr>
          <w:ins w:id="4335" w:author="Craig Parker" w:date="2024-08-07T13:39:00Z"/>
          <w:szCs w:val="18"/>
          <w:rPrChange w:id="4336" w:author="Matthew Chersich" w:date="2024-08-13T23:39:00Z">
            <w:rPr>
              <w:ins w:id="4337" w:author="Craig Parker" w:date="2024-08-07T13:39:00Z"/>
              <w:sz w:val="20"/>
            </w:rPr>
          </w:rPrChange>
        </w:rPr>
      </w:pPr>
      <w:ins w:id="4338" w:author="Craig Parker" w:date="2024-08-07T13:39:00Z">
        <w:r w:rsidRPr="006A7C0B">
          <w:rPr>
            <w:szCs w:val="18"/>
            <w:vertAlign w:val="superscript"/>
          </w:rPr>
          <w:footnoteRef/>
        </w:r>
        <w:r w:rsidRPr="006A7C0B">
          <w:rPr>
            <w:szCs w:val="18"/>
            <w:rPrChange w:id="4339" w:author="Matthew Chersich" w:date="2024-08-13T23:39:00Z">
              <w:rPr>
                <w:sz w:val="20"/>
              </w:rPr>
            </w:rPrChange>
          </w:rPr>
          <w:t xml:space="preserve"> https://www.hhs.gov/hipaa/for-professionals/privacy/special-topics/de-identification/index.html</w:t>
        </w:r>
      </w:ins>
    </w:p>
  </w:footnote>
  <w:footnote w:id="3">
    <w:p w14:paraId="000002DA" w14:textId="77777777" w:rsidR="007813F4" w:rsidDel="00D17044" w:rsidRDefault="009511AE">
      <w:pPr>
        <w:spacing w:line="240" w:lineRule="auto"/>
        <w:rPr>
          <w:del w:id="5140" w:author="Craig Parker" w:date="2024-08-07T13:38:00Z"/>
          <w:sz w:val="20"/>
        </w:rPr>
      </w:pPr>
      <w:del w:id="5141" w:author="Craig Parker" w:date="2024-08-07T13:38:00Z">
        <w:r w:rsidDel="00D17044">
          <w:rPr>
            <w:vertAlign w:val="superscript"/>
          </w:rPr>
          <w:footnoteRef/>
        </w:r>
        <w:r w:rsidDel="00D17044">
          <w:rPr>
            <w:sz w:val="20"/>
          </w:rPr>
          <w:delText xml:space="preserve"> https://www.hhs.gov/hipaa/for-professionals/privacy/special-topics/de-identification/index.html</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E14535" w14:textId="79DAC143" w:rsidR="3DE9DB2F" w:rsidRDefault="3DE9DB2F" w:rsidP="3DE9DB2F">
    <w:pPr>
      <w:pStyle w:val="Header"/>
      <w:jc w:val="center"/>
    </w:pPr>
    <w:r>
      <w:fldChar w:fldCharType="begin"/>
    </w:r>
    <w:r>
      <w:instrText>PAGE</w:instrText>
    </w:r>
    <w:r>
      <w:fldChar w:fldCharType="separate"/>
    </w:r>
    <w:r w:rsidR="00E278EA">
      <w:rPr>
        <w:noProof/>
      </w:rPr>
      <w:t>1</w:t>
    </w:r>
    <w:r>
      <w:fldChar w:fldCharType="end"/>
    </w:r>
  </w:p>
  <w:p w14:paraId="000002D8" w14:textId="77777777" w:rsidR="007813F4" w:rsidRDefault="009511AE">
    <w:pPr>
      <w:pBdr>
        <w:top w:val="nil"/>
        <w:left w:val="nil"/>
        <w:bottom w:val="nil"/>
        <w:right w:val="nil"/>
        <w:between w:val="nil"/>
      </w:pBdr>
      <w:tabs>
        <w:tab w:val="center" w:pos="4513"/>
        <w:tab w:val="right" w:pos="9026"/>
      </w:tabs>
      <w:spacing w:line="240" w:lineRule="auto"/>
      <w:jc w:val="right"/>
      <w:rPr>
        <w:rFonts w:eastAsia="Arial" w:cs="Arial"/>
        <w:color w:val="000000"/>
        <w:szCs w:val="18"/>
      </w:rPr>
    </w:pPr>
    <w:r>
      <w:rPr>
        <w:rFonts w:eastAsia="Arial" w:cs="Arial"/>
        <w:noProof/>
        <w:color w:val="000000"/>
        <w:szCs w:val="18"/>
      </w:rPr>
      <w:drawing>
        <wp:inline distT="0" distB="0" distL="0" distR="0" wp14:anchorId="663801CE" wp14:editId="07777777">
          <wp:extent cx="761710" cy="789155"/>
          <wp:effectExtent l="0" t="0" r="0" b="0"/>
          <wp:docPr id="1074859449" name="image2.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icon&#10;&#10;Description automatically generated"/>
                  <pic:cNvPicPr preferRelativeResize="0"/>
                </pic:nvPicPr>
                <pic:blipFill>
                  <a:blip r:embed="rId1"/>
                  <a:srcRect/>
                  <a:stretch>
                    <a:fillRect/>
                  </a:stretch>
                </pic:blipFill>
                <pic:spPr>
                  <a:xfrm>
                    <a:off x="0" y="0"/>
                    <a:ext cx="761710" cy="789155"/>
                  </a:xfrm>
                  <a:prstGeom prst="rect">
                    <a:avLst/>
                  </a:prstGeom>
                  <a:ln/>
                </pic:spPr>
              </pic:pic>
            </a:graphicData>
          </a:graphic>
        </wp:inline>
      </w:drawing>
    </w:r>
  </w:p>
  <w:p w14:paraId="000002D9" w14:textId="77777777" w:rsidR="007813F4" w:rsidRDefault="007813F4">
    <w:pPr>
      <w:pBdr>
        <w:top w:val="nil"/>
        <w:left w:val="nil"/>
        <w:bottom w:val="nil"/>
        <w:right w:val="nil"/>
        <w:between w:val="nil"/>
      </w:pBdr>
      <w:tabs>
        <w:tab w:val="center" w:pos="4513"/>
        <w:tab w:val="right" w:pos="9026"/>
      </w:tabs>
      <w:spacing w:line="240" w:lineRule="auto"/>
      <w:rPr>
        <w:rFonts w:eastAsia="Arial" w:cs="Arial"/>
        <w:color w:val="000000"/>
        <w:szCs w:val="18"/>
      </w:rPr>
    </w:pPr>
  </w:p>
</w:hdr>
</file>

<file path=word/intelligence2.xml><?xml version="1.0" encoding="utf-8"?>
<int2:intelligence xmlns:int2="http://schemas.microsoft.com/office/intelligence/2020/intelligence" xmlns:oel="http://schemas.microsoft.com/office/2019/extlst">
  <int2:observations>
    <int2:textHash int2:hashCode="AM5Bx2YHZQqbeS" int2:id="IIQiCVVp">
      <int2:state int2:value="Rejected" int2:type="LegacyProofing"/>
    </int2:textHash>
    <int2:textHash int2:hashCode="UuEgcJB2Ztsqaj" int2:id="LNoPCDOD">
      <int2:state int2:value="Rejected" int2:type="LegacyProofing"/>
    </int2:textHash>
    <int2:textHash int2:hashCode="AqfgSyRHC4nxz9" int2:id="CRmZwCvB">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805D9"/>
    <w:multiLevelType w:val="hybridMultilevel"/>
    <w:tmpl w:val="677EBCDA"/>
    <w:lvl w:ilvl="0" w:tplc="6C50CBE8">
      <w:start w:val="1"/>
      <w:numFmt w:val="bullet"/>
      <w:lvlText w:val="·"/>
      <w:lvlJc w:val="left"/>
      <w:pPr>
        <w:ind w:left="720" w:hanging="360"/>
      </w:pPr>
      <w:rPr>
        <w:rFonts w:ascii="Symbol" w:hAnsi="Symbol" w:hint="default"/>
      </w:rPr>
    </w:lvl>
    <w:lvl w:ilvl="1" w:tplc="24A88CF0">
      <w:start w:val="1"/>
      <w:numFmt w:val="bullet"/>
      <w:lvlText w:val="o"/>
      <w:lvlJc w:val="left"/>
      <w:pPr>
        <w:ind w:left="1440" w:hanging="360"/>
      </w:pPr>
      <w:rPr>
        <w:rFonts w:ascii="Courier New" w:hAnsi="Courier New" w:hint="default"/>
      </w:rPr>
    </w:lvl>
    <w:lvl w:ilvl="2" w:tplc="5484BEDC">
      <w:start w:val="1"/>
      <w:numFmt w:val="bullet"/>
      <w:lvlText w:val=""/>
      <w:lvlJc w:val="left"/>
      <w:pPr>
        <w:ind w:left="2160" w:hanging="360"/>
      </w:pPr>
      <w:rPr>
        <w:rFonts w:ascii="Wingdings" w:hAnsi="Wingdings" w:hint="default"/>
      </w:rPr>
    </w:lvl>
    <w:lvl w:ilvl="3" w:tplc="7800F74C">
      <w:start w:val="1"/>
      <w:numFmt w:val="bullet"/>
      <w:lvlText w:val=""/>
      <w:lvlJc w:val="left"/>
      <w:pPr>
        <w:ind w:left="2880" w:hanging="360"/>
      </w:pPr>
      <w:rPr>
        <w:rFonts w:ascii="Symbol" w:hAnsi="Symbol" w:hint="default"/>
      </w:rPr>
    </w:lvl>
    <w:lvl w:ilvl="4" w:tplc="DEDC1D6C">
      <w:start w:val="1"/>
      <w:numFmt w:val="bullet"/>
      <w:lvlText w:val="o"/>
      <w:lvlJc w:val="left"/>
      <w:pPr>
        <w:ind w:left="3600" w:hanging="360"/>
      </w:pPr>
      <w:rPr>
        <w:rFonts w:ascii="Courier New" w:hAnsi="Courier New" w:hint="default"/>
      </w:rPr>
    </w:lvl>
    <w:lvl w:ilvl="5" w:tplc="3634C6EA">
      <w:start w:val="1"/>
      <w:numFmt w:val="bullet"/>
      <w:lvlText w:val=""/>
      <w:lvlJc w:val="left"/>
      <w:pPr>
        <w:ind w:left="4320" w:hanging="360"/>
      </w:pPr>
      <w:rPr>
        <w:rFonts w:ascii="Wingdings" w:hAnsi="Wingdings" w:hint="default"/>
      </w:rPr>
    </w:lvl>
    <w:lvl w:ilvl="6" w:tplc="846A7588">
      <w:start w:val="1"/>
      <w:numFmt w:val="bullet"/>
      <w:lvlText w:val=""/>
      <w:lvlJc w:val="left"/>
      <w:pPr>
        <w:ind w:left="5040" w:hanging="360"/>
      </w:pPr>
      <w:rPr>
        <w:rFonts w:ascii="Symbol" w:hAnsi="Symbol" w:hint="default"/>
      </w:rPr>
    </w:lvl>
    <w:lvl w:ilvl="7" w:tplc="7294FB78">
      <w:start w:val="1"/>
      <w:numFmt w:val="bullet"/>
      <w:lvlText w:val="o"/>
      <w:lvlJc w:val="left"/>
      <w:pPr>
        <w:ind w:left="5760" w:hanging="360"/>
      </w:pPr>
      <w:rPr>
        <w:rFonts w:ascii="Courier New" w:hAnsi="Courier New" w:hint="default"/>
      </w:rPr>
    </w:lvl>
    <w:lvl w:ilvl="8" w:tplc="ED9C30E6">
      <w:start w:val="1"/>
      <w:numFmt w:val="bullet"/>
      <w:lvlText w:val=""/>
      <w:lvlJc w:val="left"/>
      <w:pPr>
        <w:ind w:left="6480" w:hanging="360"/>
      </w:pPr>
      <w:rPr>
        <w:rFonts w:ascii="Wingdings" w:hAnsi="Wingdings" w:hint="default"/>
      </w:rPr>
    </w:lvl>
  </w:abstractNum>
  <w:abstractNum w:abstractNumId="1" w15:restartNumberingAfterBreak="0">
    <w:nsid w:val="018A30DB"/>
    <w:multiLevelType w:val="multilevel"/>
    <w:tmpl w:val="E84AF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B70079"/>
    <w:multiLevelType w:val="multilevel"/>
    <w:tmpl w:val="B5144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718F3"/>
    <w:multiLevelType w:val="multilevel"/>
    <w:tmpl w:val="A52E6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D60159"/>
    <w:multiLevelType w:val="hybridMultilevel"/>
    <w:tmpl w:val="BAA25E5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624506C"/>
    <w:multiLevelType w:val="multilevel"/>
    <w:tmpl w:val="243A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672974"/>
    <w:multiLevelType w:val="multilevel"/>
    <w:tmpl w:val="282EF36A"/>
    <w:lvl w:ilvl="0">
      <w:start w:val="10"/>
      <w:numFmt w:val="decimal"/>
      <w:lvlText w:val="%1."/>
      <w:lvlJc w:val="left"/>
      <w:pPr>
        <w:ind w:left="430" w:hanging="430"/>
      </w:pPr>
      <w:rPr>
        <w:rFonts w:hint="default"/>
        <w:b/>
      </w:rPr>
    </w:lvl>
    <w:lvl w:ilvl="1">
      <w:start w:val="1"/>
      <w:numFmt w:val="decimal"/>
      <w:lvlText w:val="%1.%2."/>
      <w:lvlJc w:val="left"/>
      <w:pPr>
        <w:ind w:left="1150" w:hanging="43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400" w:hanging="108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7" w15:restartNumberingAfterBreak="0">
    <w:nsid w:val="09413180"/>
    <w:multiLevelType w:val="hybridMultilevel"/>
    <w:tmpl w:val="B5F62C0E"/>
    <w:lvl w:ilvl="0" w:tplc="63FC1750">
      <w:numFmt w:val="bullet"/>
      <w:lvlText w:val=""/>
      <w:lvlJc w:val="left"/>
      <w:pPr>
        <w:ind w:left="720" w:hanging="360"/>
      </w:pPr>
      <w:rPr>
        <w:rFonts w:ascii="Nunito" w:eastAsia="Times New Roman" w:hAnsi="Nunito"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0AAE6175"/>
    <w:multiLevelType w:val="multilevel"/>
    <w:tmpl w:val="130C2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00520"/>
    <w:multiLevelType w:val="multilevel"/>
    <w:tmpl w:val="534E3C8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D7C06A8"/>
    <w:multiLevelType w:val="multilevel"/>
    <w:tmpl w:val="2766C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5B719E"/>
    <w:multiLevelType w:val="multilevel"/>
    <w:tmpl w:val="FFFFFFFF"/>
    <w:lvl w:ilvl="0">
      <w:start w:val="1"/>
      <w:numFmt w:val="bullet"/>
      <w:lvlText w:val="●"/>
      <w:lvlJc w:val="left"/>
      <w:pPr>
        <w:ind w:left="770" w:hanging="360"/>
      </w:pPr>
      <w:rPr>
        <w:rFonts w:ascii="Noto Sans Symbols" w:eastAsia="Noto Sans Symbols" w:hAnsi="Noto Sans Symbols" w:cs="Noto Sans Symbols"/>
      </w:rPr>
    </w:lvl>
    <w:lvl w:ilvl="1">
      <w:start w:val="1"/>
      <w:numFmt w:val="bullet"/>
      <w:lvlText w:val="o"/>
      <w:lvlJc w:val="left"/>
      <w:pPr>
        <w:ind w:left="1490" w:hanging="360"/>
      </w:pPr>
      <w:rPr>
        <w:rFonts w:ascii="Courier New" w:eastAsia="Courier New" w:hAnsi="Courier New" w:cs="Courier New"/>
      </w:rPr>
    </w:lvl>
    <w:lvl w:ilvl="2">
      <w:start w:val="1"/>
      <w:numFmt w:val="bullet"/>
      <w:lvlText w:val="▪"/>
      <w:lvlJc w:val="left"/>
      <w:pPr>
        <w:ind w:left="2210" w:hanging="360"/>
      </w:pPr>
      <w:rPr>
        <w:rFonts w:ascii="Noto Sans Symbols" w:eastAsia="Noto Sans Symbols" w:hAnsi="Noto Sans Symbols" w:cs="Noto Sans Symbols"/>
      </w:rPr>
    </w:lvl>
    <w:lvl w:ilvl="3">
      <w:start w:val="1"/>
      <w:numFmt w:val="bullet"/>
      <w:lvlText w:val="●"/>
      <w:lvlJc w:val="left"/>
      <w:pPr>
        <w:ind w:left="2930" w:hanging="360"/>
      </w:pPr>
      <w:rPr>
        <w:rFonts w:ascii="Noto Sans Symbols" w:eastAsia="Noto Sans Symbols" w:hAnsi="Noto Sans Symbols" w:cs="Noto Sans Symbols"/>
      </w:rPr>
    </w:lvl>
    <w:lvl w:ilvl="4">
      <w:start w:val="1"/>
      <w:numFmt w:val="bullet"/>
      <w:lvlText w:val="o"/>
      <w:lvlJc w:val="left"/>
      <w:pPr>
        <w:ind w:left="3650" w:hanging="360"/>
      </w:pPr>
      <w:rPr>
        <w:rFonts w:ascii="Courier New" w:eastAsia="Courier New" w:hAnsi="Courier New" w:cs="Courier New"/>
      </w:rPr>
    </w:lvl>
    <w:lvl w:ilvl="5">
      <w:start w:val="1"/>
      <w:numFmt w:val="bullet"/>
      <w:lvlText w:val="▪"/>
      <w:lvlJc w:val="left"/>
      <w:pPr>
        <w:ind w:left="4370" w:hanging="360"/>
      </w:pPr>
      <w:rPr>
        <w:rFonts w:ascii="Noto Sans Symbols" w:eastAsia="Noto Sans Symbols" w:hAnsi="Noto Sans Symbols" w:cs="Noto Sans Symbols"/>
      </w:rPr>
    </w:lvl>
    <w:lvl w:ilvl="6">
      <w:start w:val="1"/>
      <w:numFmt w:val="bullet"/>
      <w:lvlText w:val="●"/>
      <w:lvlJc w:val="left"/>
      <w:pPr>
        <w:ind w:left="5090" w:hanging="360"/>
      </w:pPr>
      <w:rPr>
        <w:rFonts w:ascii="Noto Sans Symbols" w:eastAsia="Noto Sans Symbols" w:hAnsi="Noto Sans Symbols" w:cs="Noto Sans Symbols"/>
      </w:rPr>
    </w:lvl>
    <w:lvl w:ilvl="7">
      <w:start w:val="1"/>
      <w:numFmt w:val="bullet"/>
      <w:lvlText w:val="o"/>
      <w:lvlJc w:val="left"/>
      <w:pPr>
        <w:ind w:left="5810" w:hanging="360"/>
      </w:pPr>
      <w:rPr>
        <w:rFonts w:ascii="Courier New" w:eastAsia="Courier New" w:hAnsi="Courier New" w:cs="Courier New"/>
      </w:rPr>
    </w:lvl>
    <w:lvl w:ilvl="8">
      <w:start w:val="1"/>
      <w:numFmt w:val="bullet"/>
      <w:lvlText w:val="▪"/>
      <w:lvlJc w:val="left"/>
      <w:pPr>
        <w:ind w:left="6530" w:hanging="360"/>
      </w:pPr>
      <w:rPr>
        <w:rFonts w:ascii="Noto Sans Symbols" w:eastAsia="Noto Sans Symbols" w:hAnsi="Noto Sans Symbols" w:cs="Noto Sans Symbols"/>
      </w:rPr>
    </w:lvl>
  </w:abstractNum>
  <w:abstractNum w:abstractNumId="12" w15:restartNumberingAfterBreak="0">
    <w:nsid w:val="0EB6EB14"/>
    <w:multiLevelType w:val="hybridMultilevel"/>
    <w:tmpl w:val="F134D8F4"/>
    <w:lvl w:ilvl="0" w:tplc="A8EAC5FC">
      <w:start w:val="1"/>
      <w:numFmt w:val="bullet"/>
      <w:lvlText w:val="-"/>
      <w:lvlJc w:val="left"/>
      <w:pPr>
        <w:ind w:left="720" w:hanging="360"/>
      </w:pPr>
      <w:rPr>
        <w:rFonts w:ascii="Calibri" w:hAnsi="Calibri" w:hint="default"/>
      </w:rPr>
    </w:lvl>
    <w:lvl w:ilvl="1" w:tplc="F702BEBE">
      <w:start w:val="1"/>
      <w:numFmt w:val="bullet"/>
      <w:lvlText w:val="o"/>
      <w:lvlJc w:val="left"/>
      <w:pPr>
        <w:ind w:left="1440" w:hanging="360"/>
      </w:pPr>
      <w:rPr>
        <w:rFonts w:ascii="Courier New" w:hAnsi="Courier New" w:hint="default"/>
      </w:rPr>
    </w:lvl>
    <w:lvl w:ilvl="2" w:tplc="045C817C">
      <w:start w:val="1"/>
      <w:numFmt w:val="bullet"/>
      <w:lvlText w:val=""/>
      <w:lvlJc w:val="left"/>
      <w:pPr>
        <w:ind w:left="2160" w:hanging="360"/>
      </w:pPr>
      <w:rPr>
        <w:rFonts w:ascii="Wingdings" w:hAnsi="Wingdings" w:hint="default"/>
      </w:rPr>
    </w:lvl>
    <w:lvl w:ilvl="3" w:tplc="E202EFE0">
      <w:start w:val="1"/>
      <w:numFmt w:val="bullet"/>
      <w:lvlText w:val=""/>
      <w:lvlJc w:val="left"/>
      <w:pPr>
        <w:ind w:left="2880" w:hanging="360"/>
      </w:pPr>
      <w:rPr>
        <w:rFonts w:ascii="Symbol" w:hAnsi="Symbol" w:hint="default"/>
      </w:rPr>
    </w:lvl>
    <w:lvl w:ilvl="4" w:tplc="030E8734">
      <w:start w:val="1"/>
      <w:numFmt w:val="bullet"/>
      <w:lvlText w:val="o"/>
      <w:lvlJc w:val="left"/>
      <w:pPr>
        <w:ind w:left="3600" w:hanging="360"/>
      </w:pPr>
      <w:rPr>
        <w:rFonts w:ascii="Courier New" w:hAnsi="Courier New" w:hint="default"/>
      </w:rPr>
    </w:lvl>
    <w:lvl w:ilvl="5" w:tplc="4178102E">
      <w:start w:val="1"/>
      <w:numFmt w:val="bullet"/>
      <w:lvlText w:val=""/>
      <w:lvlJc w:val="left"/>
      <w:pPr>
        <w:ind w:left="4320" w:hanging="360"/>
      </w:pPr>
      <w:rPr>
        <w:rFonts w:ascii="Wingdings" w:hAnsi="Wingdings" w:hint="default"/>
      </w:rPr>
    </w:lvl>
    <w:lvl w:ilvl="6" w:tplc="2DAC9DC6">
      <w:start w:val="1"/>
      <w:numFmt w:val="bullet"/>
      <w:lvlText w:val=""/>
      <w:lvlJc w:val="left"/>
      <w:pPr>
        <w:ind w:left="5040" w:hanging="360"/>
      </w:pPr>
      <w:rPr>
        <w:rFonts w:ascii="Symbol" w:hAnsi="Symbol" w:hint="default"/>
      </w:rPr>
    </w:lvl>
    <w:lvl w:ilvl="7" w:tplc="44DE437A">
      <w:start w:val="1"/>
      <w:numFmt w:val="bullet"/>
      <w:lvlText w:val="o"/>
      <w:lvlJc w:val="left"/>
      <w:pPr>
        <w:ind w:left="5760" w:hanging="360"/>
      </w:pPr>
      <w:rPr>
        <w:rFonts w:ascii="Courier New" w:hAnsi="Courier New" w:hint="default"/>
      </w:rPr>
    </w:lvl>
    <w:lvl w:ilvl="8" w:tplc="1C7E6FDE">
      <w:start w:val="1"/>
      <w:numFmt w:val="bullet"/>
      <w:lvlText w:val=""/>
      <w:lvlJc w:val="left"/>
      <w:pPr>
        <w:ind w:left="6480" w:hanging="360"/>
      </w:pPr>
      <w:rPr>
        <w:rFonts w:ascii="Wingdings" w:hAnsi="Wingdings" w:hint="default"/>
      </w:rPr>
    </w:lvl>
  </w:abstractNum>
  <w:abstractNum w:abstractNumId="13" w15:restartNumberingAfterBreak="0">
    <w:nsid w:val="10374E6A"/>
    <w:multiLevelType w:val="multilevel"/>
    <w:tmpl w:val="DD5A3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713C07"/>
    <w:multiLevelType w:val="hybridMultilevel"/>
    <w:tmpl w:val="46CA30C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12DC3D7A"/>
    <w:multiLevelType w:val="multilevel"/>
    <w:tmpl w:val="7F1482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696798"/>
    <w:multiLevelType w:val="multilevel"/>
    <w:tmpl w:val="DE9A45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723632"/>
    <w:multiLevelType w:val="hybridMultilevel"/>
    <w:tmpl w:val="AB24ED76"/>
    <w:lvl w:ilvl="0" w:tplc="83EA412E">
      <w:start w:val="1"/>
      <w:numFmt w:val="decimal"/>
      <w:lvlText w:val="%1."/>
      <w:lvlJc w:val="left"/>
      <w:pPr>
        <w:ind w:left="720" w:hanging="360"/>
      </w:pPr>
    </w:lvl>
    <w:lvl w:ilvl="1" w:tplc="D9EE155C">
      <w:start w:val="1"/>
      <w:numFmt w:val="lowerLetter"/>
      <w:lvlText w:val="%2."/>
      <w:lvlJc w:val="left"/>
      <w:pPr>
        <w:ind w:left="1440" w:hanging="360"/>
      </w:pPr>
    </w:lvl>
    <w:lvl w:ilvl="2" w:tplc="C0120872">
      <w:start w:val="1"/>
      <w:numFmt w:val="lowerRoman"/>
      <w:lvlText w:val="%3."/>
      <w:lvlJc w:val="right"/>
      <w:pPr>
        <w:ind w:left="2160" w:hanging="180"/>
      </w:pPr>
    </w:lvl>
    <w:lvl w:ilvl="3" w:tplc="77AEC382">
      <w:start w:val="1"/>
      <w:numFmt w:val="decimal"/>
      <w:lvlText w:val="%4."/>
      <w:lvlJc w:val="left"/>
      <w:pPr>
        <w:ind w:left="2880" w:hanging="360"/>
      </w:pPr>
    </w:lvl>
    <w:lvl w:ilvl="4" w:tplc="0588962A">
      <w:start w:val="1"/>
      <w:numFmt w:val="lowerLetter"/>
      <w:lvlText w:val="%5."/>
      <w:lvlJc w:val="left"/>
      <w:pPr>
        <w:ind w:left="3600" w:hanging="360"/>
      </w:pPr>
    </w:lvl>
    <w:lvl w:ilvl="5" w:tplc="61EC0E84">
      <w:start w:val="1"/>
      <w:numFmt w:val="lowerRoman"/>
      <w:lvlText w:val="%6."/>
      <w:lvlJc w:val="right"/>
      <w:pPr>
        <w:ind w:left="4320" w:hanging="180"/>
      </w:pPr>
    </w:lvl>
    <w:lvl w:ilvl="6" w:tplc="336053C6">
      <w:start w:val="1"/>
      <w:numFmt w:val="decimal"/>
      <w:lvlText w:val="%7."/>
      <w:lvlJc w:val="left"/>
      <w:pPr>
        <w:ind w:left="5040" w:hanging="360"/>
      </w:pPr>
    </w:lvl>
    <w:lvl w:ilvl="7" w:tplc="5A26CEC4">
      <w:start w:val="1"/>
      <w:numFmt w:val="lowerLetter"/>
      <w:lvlText w:val="%8."/>
      <w:lvlJc w:val="left"/>
      <w:pPr>
        <w:ind w:left="5760" w:hanging="360"/>
      </w:pPr>
    </w:lvl>
    <w:lvl w:ilvl="8" w:tplc="CE3687B8">
      <w:start w:val="1"/>
      <w:numFmt w:val="lowerRoman"/>
      <w:lvlText w:val="%9."/>
      <w:lvlJc w:val="right"/>
      <w:pPr>
        <w:ind w:left="6480" w:hanging="180"/>
      </w:pPr>
    </w:lvl>
  </w:abstractNum>
  <w:abstractNum w:abstractNumId="18" w15:restartNumberingAfterBreak="0">
    <w:nsid w:val="150633C3"/>
    <w:multiLevelType w:val="multilevel"/>
    <w:tmpl w:val="534E3C8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55B7A57"/>
    <w:multiLevelType w:val="multilevel"/>
    <w:tmpl w:val="7F901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7308BA"/>
    <w:multiLevelType w:val="multilevel"/>
    <w:tmpl w:val="FE940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8C213E"/>
    <w:multiLevelType w:val="multilevel"/>
    <w:tmpl w:val="12C09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39272F"/>
    <w:multiLevelType w:val="multilevel"/>
    <w:tmpl w:val="C86A4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035E90"/>
    <w:multiLevelType w:val="hybridMultilevel"/>
    <w:tmpl w:val="FC388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181A1784"/>
    <w:multiLevelType w:val="hybridMultilevel"/>
    <w:tmpl w:val="9E1C0A5A"/>
    <w:lvl w:ilvl="0" w:tplc="64F69520">
      <w:start w:val="1"/>
      <w:numFmt w:val="bullet"/>
      <w:lvlText w:val=""/>
      <w:lvlJc w:val="left"/>
      <w:pPr>
        <w:ind w:left="720" w:hanging="360"/>
      </w:pPr>
      <w:rPr>
        <w:rFonts w:ascii="Symbol" w:hAnsi="Symbol" w:hint="default"/>
      </w:rPr>
    </w:lvl>
    <w:lvl w:ilvl="1" w:tplc="8C5083D8">
      <w:start w:val="1"/>
      <w:numFmt w:val="bullet"/>
      <w:lvlText w:val="o"/>
      <w:lvlJc w:val="left"/>
      <w:pPr>
        <w:ind w:left="1440" w:hanging="360"/>
      </w:pPr>
      <w:rPr>
        <w:rFonts w:ascii="Courier New" w:hAnsi="Courier New" w:hint="default"/>
      </w:rPr>
    </w:lvl>
    <w:lvl w:ilvl="2" w:tplc="67E42D0A">
      <w:start w:val="1"/>
      <w:numFmt w:val="bullet"/>
      <w:lvlText w:val=""/>
      <w:lvlJc w:val="left"/>
      <w:pPr>
        <w:ind w:left="2160" w:hanging="360"/>
      </w:pPr>
      <w:rPr>
        <w:rFonts w:ascii="Wingdings" w:hAnsi="Wingdings" w:hint="default"/>
      </w:rPr>
    </w:lvl>
    <w:lvl w:ilvl="3" w:tplc="2CECA7C4">
      <w:start w:val="1"/>
      <w:numFmt w:val="bullet"/>
      <w:lvlText w:val=""/>
      <w:lvlJc w:val="left"/>
      <w:pPr>
        <w:ind w:left="2880" w:hanging="360"/>
      </w:pPr>
      <w:rPr>
        <w:rFonts w:ascii="Symbol" w:hAnsi="Symbol" w:hint="default"/>
      </w:rPr>
    </w:lvl>
    <w:lvl w:ilvl="4" w:tplc="8974CFD2">
      <w:start w:val="1"/>
      <w:numFmt w:val="bullet"/>
      <w:lvlText w:val="o"/>
      <w:lvlJc w:val="left"/>
      <w:pPr>
        <w:ind w:left="3600" w:hanging="360"/>
      </w:pPr>
      <w:rPr>
        <w:rFonts w:ascii="Courier New" w:hAnsi="Courier New" w:hint="default"/>
      </w:rPr>
    </w:lvl>
    <w:lvl w:ilvl="5" w:tplc="4E08F65C">
      <w:start w:val="1"/>
      <w:numFmt w:val="bullet"/>
      <w:lvlText w:val=""/>
      <w:lvlJc w:val="left"/>
      <w:pPr>
        <w:ind w:left="4320" w:hanging="360"/>
      </w:pPr>
      <w:rPr>
        <w:rFonts w:ascii="Wingdings" w:hAnsi="Wingdings" w:hint="default"/>
      </w:rPr>
    </w:lvl>
    <w:lvl w:ilvl="6" w:tplc="C1627124">
      <w:start w:val="1"/>
      <w:numFmt w:val="bullet"/>
      <w:lvlText w:val=""/>
      <w:lvlJc w:val="left"/>
      <w:pPr>
        <w:ind w:left="5040" w:hanging="360"/>
      </w:pPr>
      <w:rPr>
        <w:rFonts w:ascii="Symbol" w:hAnsi="Symbol" w:hint="default"/>
      </w:rPr>
    </w:lvl>
    <w:lvl w:ilvl="7" w:tplc="E7F4FF18">
      <w:start w:val="1"/>
      <w:numFmt w:val="bullet"/>
      <w:lvlText w:val="o"/>
      <w:lvlJc w:val="left"/>
      <w:pPr>
        <w:ind w:left="5760" w:hanging="360"/>
      </w:pPr>
      <w:rPr>
        <w:rFonts w:ascii="Courier New" w:hAnsi="Courier New" w:hint="default"/>
      </w:rPr>
    </w:lvl>
    <w:lvl w:ilvl="8" w:tplc="F4121AD4">
      <w:start w:val="1"/>
      <w:numFmt w:val="bullet"/>
      <w:lvlText w:val=""/>
      <w:lvlJc w:val="left"/>
      <w:pPr>
        <w:ind w:left="6480" w:hanging="360"/>
      </w:pPr>
      <w:rPr>
        <w:rFonts w:ascii="Wingdings" w:hAnsi="Wingdings" w:hint="default"/>
      </w:rPr>
    </w:lvl>
  </w:abstractNum>
  <w:abstractNum w:abstractNumId="25" w15:restartNumberingAfterBreak="0">
    <w:nsid w:val="18260DC0"/>
    <w:multiLevelType w:val="multilevel"/>
    <w:tmpl w:val="76BC7ACC"/>
    <w:lvl w:ilvl="0">
      <w:start w:val="7"/>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18A07934"/>
    <w:multiLevelType w:val="multilevel"/>
    <w:tmpl w:val="118EB2EC"/>
    <w:lvl w:ilvl="0">
      <w:start w:val="6"/>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192D7C46"/>
    <w:multiLevelType w:val="multilevel"/>
    <w:tmpl w:val="C8DC16FC"/>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1A25207D"/>
    <w:multiLevelType w:val="multilevel"/>
    <w:tmpl w:val="052A8872"/>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1CA40177"/>
    <w:multiLevelType w:val="multilevel"/>
    <w:tmpl w:val="A134C0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D1AC9D3"/>
    <w:multiLevelType w:val="hybridMultilevel"/>
    <w:tmpl w:val="A314C35E"/>
    <w:lvl w:ilvl="0" w:tplc="89DAFC48">
      <w:start w:val="1"/>
      <w:numFmt w:val="bullet"/>
      <w:lvlText w:val=""/>
      <w:lvlJc w:val="left"/>
      <w:pPr>
        <w:ind w:left="720" w:hanging="360"/>
      </w:pPr>
      <w:rPr>
        <w:rFonts w:ascii="Symbol" w:hAnsi="Symbol" w:hint="default"/>
      </w:rPr>
    </w:lvl>
    <w:lvl w:ilvl="1" w:tplc="F086DEB8">
      <w:start w:val="1"/>
      <w:numFmt w:val="bullet"/>
      <w:lvlText w:val="o"/>
      <w:lvlJc w:val="left"/>
      <w:pPr>
        <w:ind w:left="1440" w:hanging="360"/>
      </w:pPr>
      <w:rPr>
        <w:rFonts w:ascii="Courier New" w:hAnsi="Courier New" w:hint="default"/>
      </w:rPr>
    </w:lvl>
    <w:lvl w:ilvl="2" w:tplc="FA3C7CA0">
      <w:start w:val="1"/>
      <w:numFmt w:val="bullet"/>
      <w:lvlText w:val=""/>
      <w:lvlJc w:val="left"/>
      <w:pPr>
        <w:ind w:left="2160" w:hanging="360"/>
      </w:pPr>
      <w:rPr>
        <w:rFonts w:ascii="Wingdings" w:hAnsi="Wingdings" w:hint="default"/>
      </w:rPr>
    </w:lvl>
    <w:lvl w:ilvl="3" w:tplc="6FC40EE2">
      <w:start w:val="1"/>
      <w:numFmt w:val="bullet"/>
      <w:lvlText w:val=""/>
      <w:lvlJc w:val="left"/>
      <w:pPr>
        <w:ind w:left="2880" w:hanging="360"/>
      </w:pPr>
      <w:rPr>
        <w:rFonts w:ascii="Symbol" w:hAnsi="Symbol" w:hint="default"/>
      </w:rPr>
    </w:lvl>
    <w:lvl w:ilvl="4" w:tplc="6BB4722E">
      <w:start w:val="1"/>
      <w:numFmt w:val="bullet"/>
      <w:lvlText w:val="o"/>
      <w:lvlJc w:val="left"/>
      <w:pPr>
        <w:ind w:left="3600" w:hanging="360"/>
      </w:pPr>
      <w:rPr>
        <w:rFonts w:ascii="Courier New" w:hAnsi="Courier New" w:hint="default"/>
      </w:rPr>
    </w:lvl>
    <w:lvl w:ilvl="5" w:tplc="C7FA59DC">
      <w:start w:val="1"/>
      <w:numFmt w:val="bullet"/>
      <w:lvlText w:val=""/>
      <w:lvlJc w:val="left"/>
      <w:pPr>
        <w:ind w:left="4320" w:hanging="360"/>
      </w:pPr>
      <w:rPr>
        <w:rFonts w:ascii="Wingdings" w:hAnsi="Wingdings" w:hint="default"/>
      </w:rPr>
    </w:lvl>
    <w:lvl w:ilvl="6" w:tplc="D1E01EDC">
      <w:start w:val="1"/>
      <w:numFmt w:val="bullet"/>
      <w:lvlText w:val=""/>
      <w:lvlJc w:val="left"/>
      <w:pPr>
        <w:ind w:left="5040" w:hanging="360"/>
      </w:pPr>
      <w:rPr>
        <w:rFonts w:ascii="Symbol" w:hAnsi="Symbol" w:hint="default"/>
      </w:rPr>
    </w:lvl>
    <w:lvl w:ilvl="7" w:tplc="3A4E0B80">
      <w:start w:val="1"/>
      <w:numFmt w:val="bullet"/>
      <w:lvlText w:val="o"/>
      <w:lvlJc w:val="left"/>
      <w:pPr>
        <w:ind w:left="5760" w:hanging="360"/>
      </w:pPr>
      <w:rPr>
        <w:rFonts w:ascii="Courier New" w:hAnsi="Courier New" w:hint="default"/>
      </w:rPr>
    </w:lvl>
    <w:lvl w:ilvl="8" w:tplc="7B26D2B4">
      <w:start w:val="1"/>
      <w:numFmt w:val="bullet"/>
      <w:lvlText w:val=""/>
      <w:lvlJc w:val="left"/>
      <w:pPr>
        <w:ind w:left="6480" w:hanging="360"/>
      </w:pPr>
      <w:rPr>
        <w:rFonts w:ascii="Wingdings" w:hAnsi="Wingdings" w:hint="default"/>
      </w:rPr>
    </w:lvl>
  </w:abstractNum>
  <w:abstractNum w:abstractNumId="31" w15:restartNumberingAfterBreak="0">
    <w:nsid w:val="1EBB3668"/>
    <w:multiLevelType w:val="multilevel"/>
    <w:tmpl w:val="EC5AE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7C0354"/>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203F42CD"/>
    <w:multiLevelType w:val="multilevel"/>
    <w:tmpl w:val="EE1AF0F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2097DD78"/>
    <w:multiLevelType w:val="hybridMultilevel"/>
    <w:tmpl w:val="58B6915C"/>
    <w:lvl w:ilvl="0" w:tplc="FFA871EE">
      <w:start w:val="1"/>
      <w:numFmt w:val="bullet"/>
      <w:lvlText w:val=""/>
      <w:lvlJc w:val="left"/>
      <w:pPr>
        <w:ind w:left="720" w:hanging="360"/>
      </w:pPr>
      <w:rPr>
        <w:rFonts w:ascii="Symbol" w:hAnsi="Symbol" w:hint="default"/>
      </w:rPr>
    </w:lvl>
    <w:lvl w:ilvl="1" w:tplc="1D42D384">
      <w:start w:val="1"/>
      <w:numFmt w:val="bullet"/>
      <w:lvlText w:val="o"/>
      <w:lvlJc w:val="left"/>
      <w:pPr>
        <w:ind w:left="1440" w:hanging="360"/>
      </w:pPr>
      <w:rPr>
        <w:rFonts w:ascii="Courier New" w:hAnsi="Courier New" w:hint="default"/>
      </w:rPr>
    </w:lvl>
    <w:lvl w:ilvl="2" w:tplc="30D0F21A">
      <w:start w:val="1"/>
      <w:numFmt w:val="bullet"/>
      <w:lvlText w:val=""/>
      <w:lvlJc w:val="left"/>
      <w:pPr>
        <w:ind w:left="2160" w:hanging="360"/>
      </w:pPr>
      <w:rPr>
        <w:rFonts w:ascii="Wingdings" w:hAnsi="Wingdings" w:hint="default"/>
      </w:rPr>
    </w:lvl>
    <w:lvl w:ilvl="3" w:tplc="8FDA2464">
      <w:start w:val="1"/>
      <w:numFmt w:val="bullet"/>
      <w:lvlText w:val=""/>
      <w:lvlJc w:val="left"/>
      <w:pPr>
        <w:ind w:left="2880" w:hanging="360"/>
      </w:pPr>
      <w:rPr>
        <w:rFonts w:ascii="Symbol" w:hAnsi="Symbol" w:hint="default"/>
      </w:rPr>
    </w:lvl>
    <w:lvl w:ilvl="4" w:tplc="6E08C41C">
      <w:start w:val="1"/>
      <w:numFmt w:val="bullet"/>
      <w:lvlText w:val="o"/>
      <w:lvlJc w:val="left"/>
      <w:pPr>
        <w:ind w:left="3600" w:hanging="360"/>
      </w:pPr>
      <w:rPr>
        <w:rFonts w:ascii="Courier New" w:hAnsi="Courier New" w:hint="default"/>
      </w:rPr>
    </w:lvl>
    <w:lvl w:ilvl="5" w:tplc="0728DAB6">
      <w:start w:val="1"/>
      <w:numFmt w:val="bullet"/>
      <w:lvlText w:val=""/>
      <w:lvlJc w:val="left"/>
      <w:pPr>
        <w:ind w:left="4320" w:hanging="360"/>
      </w:pPr>
      <w:rPr>
        <w:rFonts w:ascii="Wingdings" w:hAnsi="Wingdings" w:hint="default"/>
      </w:rPr>
    </w:lvl>
    <w:lvl w:ilvl="6" w:tplc="241CAEFC">
      <w:start w:val="1"/>
      <w:numFmt w:val="bullet"/>
      <w:lvlText w:val=""/>
      <w:lvlJc w:val="left"/>
      <w:pPr>
        <w:ind w:left="5040" w:hanging="360"/>
      </w:pPr>
      <w:rPr>
        <w:rFonts w:ascii="Symbol" w:hAnsi="Symbol" w:hint="default"/>
      </w:rPr>
    </w:lvl>
    <w:lvl w:ilvl="7" w:tplc="6F301A44">
      <w:start w:val="1"/>
      <w:numFmt w:val="bullet"/>
      <w:lvlText w:val="o"/>
      <w:lvlJc w:val="left"/>
      <w:pPr>
        <w:ind w:left="5760" w:hanging="360"/>
      </w:pPr>
      <w:rPr>
        <w:rFonts w:ascii="Courier New" w:hAnsi="Courier New" w:hint="default"/>
      </w:rPr>
    </w:lvl>
    <w:lvl w:ilvl="8" w:tplc="2A7892C6">
      <w:start w:val="1"/>
      <w:numFmt w:val="bullet"/>
      <w:lvlText w:val=""/>
      <w:lvlJc w:val="left"/>
      <w:pPr>
        <w:ind w:left="6480" w:hanging="360"/>
      </w:pPr>
      <w:rPr>
        <w:rFonts w:ascii="Wingdings" w:hAnsi="Wingdings" w:hint="default"/>
      </w:rPr>
    </w:lvl>
  </w:abstractNum>
  <w:abstractNum w:abstractNumId="35" w15:restartNumberingAfterBreak="0">
    <w:nsid w:val="225978CA"/>
    <w:multiLevelType w:val="multilevel"/>
    <w:tmpl w:val="53FEA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6959E2"/>
    <w:multiLevelType w:val="multilevel"/>
    <w:tmpl w:val="534E3C8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24C7238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260B2A08"/>
    <w:multiLevelType w:val="multilevel"/>
    <w:tmpl w:val="534E3C8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26E013D0"/>
    <w:multiLevelType w:val="multilevel"/>
    <w:tmpl w:val="81947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CC745B"/>
    <w:multiLevelType w:val="multilevel"/>
    <w:tmpl w:val="BC1E3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502"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8B02B4C"/>
    <w:multiLevelType w:val="multilevel"/>
    <w:tmpl w:val="5DF6FC24"/>
    <w:lvl w:ilvl="0">
      <w:start w:val="5"/>
      <w:numFmt w:val="decimal"/>
      <w:lvlText w:val="%1."/>
      <w:lvlJc w:val="left"/>
      <w:pPr>
        <w:ind w:left="680" w:hanging="680"/>
      </w:pPr>
      <w:rPr>
        <w:rFonts w:hint="default"/>
        <w:b/>
      </w:rPr>
    </w:lvl>
    <w:lvl w:ilvl="1">
      <w:start w:val="6"/>
      <w:numFmt w:val="decimal"/>
      <w:lvlText w:val="%1.%2."/>
      <w:lvlJc w:val="left"/>
      <w:pPr>
        <w:ind w:left="1440" w:hanging="720"/>
      </w:pPr>
      <w:rPr>
        <w:rFonts w:hint="default"/>
        <w:b/>
      </w:rPr>
    </w:lvl>
    <w:lvl w:ilvl="2">
      <w:start w:val="1"/>
      <w:numFmt w:val="decimal"/>
      <w:lvlText w:val="%1.%2.%3."/>
      <w:lvlJc w:val="left"/>
      <w:pPr>
        <w:ind w:left="2520" w:hanging="1080"/>
      </w:pPr>
      <w:rPr>
        <w:rFonts w:hint="default"/>
        <w:b/>
      </w:rPr>
    </w:lvl>
    <w:lvl w:ilvl="3">
      <w:start w:val="1"/>
      <w:numFmt w:val="decimal"/>
      <w:lvlText w:val="%1.%2.%3.%4."/>
      <w:lvlJc w:val="left"/>
      <w:pPr>
        <w:ind w:left="3600" w:hanging="1440"/>
      </w:pPr>
      <w:rPr>
        <w:rFonts w:hint="default"/>
        <w:b/>
      </w:rPr>
    </w:lvl>
    <w:lvl w:ilvl="4">
      <w:start w:val="1"/>
      <w:numFmt w:val="decimal"/>
      <w:lvlText w:val="%1.%2.%3.%4.%5."/>
      <w:lvlJc w:val="left"/>
      <w:pPr>
        <w:ind w:left="4680" w:hanging="1800"/>
      </w:pPr>
      <w:rPr>
        <w:rFonts w:hint="default"/>
        <w:b/>
      </w:rPr>
    </w:lvl>
    <w:lvl w:ilvl="5">
      <w:start w:val="1"/>
      <w:numFmt w:val="decimal"/>
      <w:lvlText w:val="%1.%2.%3.%4.%5.%6."/>
      <w:lvlJc w:val="left"/>
      <w:pPr>
        <w:ind w:left="5760" w:hanging="2160"/>
      </w:pPr>
      <w:rPr>
        <w:rFonts w:hint="default"/>
        <w:b/>
      </w:rPr>
    </w:lvl>
    <w:lvl w:ilvl="6">
      <w:start w:val="1"/>
      <w:numFmt w:val="decimal"/>
      <w:lvlText w:val="%1.%2.%3.%4.%5.%6.%7."/>
      <w:lvlJc w:val="left"/>
      <w:pPr>
        <w:ind w:left="6840" w:hanging="2520"/>
      </w:pPr>
      <w:rPr>
        <w:rFonts w:hint="default"/>
        <w:b/>
      </w:rPr>
    </w:lvl>
    <w:lvl w:ilvl="7">
      <w:start w:val="1"/>
      <w:numFmt w:val="decimal"/>
      <w:lvlText w:val="%1.%2.%3.%4.%5.%6.%7.%8."/>
      <w:lvlJc w:val="left"/>
      <w:pPr>
        <w:ind w:left="7920" w:hanging="2880"/>
      </w:pPr>
      <w:rPr>
        <w:rFonts w:hint="default"/>
        <w:b/>
      </w:rPr>
    </w:lvl>
    <w:lvl w:ilvl="8">
      <w:start w:val="1"/>
      <w:numFmt w:val="decimal"/>
      <w:lvlText w:val="%1.%2.%3.%4.%5.%6.%7.%8.%9."/>
      <w:lvlJc w:val="left"/>
      <w:pPr>
        <w:ind w:left="9000" w:hanging="3240"/>
      </w:pPr>
      <w:rPr>
        <w:rFonts w:hint="default"/>
        <w:b/>
      </w:rPr>
    </w:lvl>
  </w:abstractNum>
  <w:abstractNum w:abstractNumId="42" w15:restartNumberingAfterBreak="0">
    <w:nsid w:val="294B6920"/>
    <w:multiLevelType w:val="multilevel"/>
    <w:tmpl w:val="639A9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033ADC"/>
    <w:multiLevelType w:val="hybridMultilevel"/>
    <w:tmpl w:val="E40E695A"/>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4" w15:restartNumberingAfterBreak="0">
    <w:nsid w:val="2B190180"/>
    <w:multiLevelType w:val="hybridMultilevel"/>
    <w:tmpl w:val="58DE9576"/>
    <w:lvl w:ilvl="0" w:tplc="7CAE8046">
      <w:start w:val="1"/>
      <w:numFmt w:val="bullet"/>
      <w:lvlText w:val=""/>
      <w:lvlJc w:val="left"/>
      <w:pPr>
        <w:ind w:left="720" w:hanging="360"/>
      </w:pPr>
      <w:rPr>
        <w:rFonts w:ascii="Symbol" w:hAnsi="Symbol" w:hint="default"/>
      </w:rPr>
    </w:lvl>
    <w:lvl w:ilvl="1" w:tplc="81FAB7F0">
      <w:start w:val="1"/>
      <w:numFmt w:val="bullet"/>
      <w:lvlText w:val="o"/>
      <w:lvlJc w:val="left"/>
      <w:pPr>
        <w:ind w:left="1440" w:hanging="360"/>
      </w:pPr>
      <w:rPr>
        <w:rFonts w:ascii="Courier New" w:hAnsi="Courier New" w:hint="default"/>
      </w:rPr>
    </w:lvl>
    <w:lvl w:ilvl="2" w:tplc="1A1C0F34">
      <w:start w:val="1"/>
      <w:numFmt w:val="bullet"/>
      <w:lvlText w:val=""/>
      <w:lvlJc w:val="left"/>
      <w:pPr>
        <w:ind w:left="2160" w:hanging="360"/>
      </w:pPr>
      <w:rPr>
        <w:rFonts w:ascii="Wingdings" w:hAnsi="Wingdings" w:hint="default"/>
      </w:rPr>
    </w:lvl>
    <w:lvl w:ilvl="3" w:tplc="AF2A6D9C">
      <w:start w:val="1"/>
      <w:numFmt w:val="bullet"/>
      <w:lvlText w:val=""/>
      <w:lvlJc w:val="left"/>
      <w:pPr>
        <w:ind w:left="2880" w:hanging="360"/>
      </w:pPr>
      <w:rPr>
        <w:rFonts w:ascii="Symbol" w:hAnsi="Symbol" w:hint="default"/>
      </w:rPr>
    </w:lvl>
    <w:lvl w:ilvl="4" w:tplc="7FAC82EC">
      <w:start w:val="1"/>
      <w:numFmt w:val="bullet"/>
      <w:lvlText w:val="o"/>
      <w:lvlJc w:val="left"/>
      <w:pPr>
        <w:ind w:left="3600" w:hanging="360"/>
      </w:pPr>
      <w:rPr>
        <w:rFonts w:ascii="Courier New" w:hAnsi="Courier New" w:hint="default"/>
      </w:rPr>
    </w:lvl>
    <w:lvl w:ilvl="5" w:tplc="40D6D434">
      <w:start w:val="1"/>
      <w:numFmt w:val="bullet"/>
      <w:lvlText w:val=""/>
      <w:lvlJc w:val="left"/>
      <w:pPr>
        <w:ind w:left="4320" w:hanging="360"/>
      </w:pPr>
      <w:rPr>
        <w:rFonts w:ascii="Wingdings" w:hAnsi="Wingdings" w:hint="default"/>
      </w:rPr>
    </w:lvl>
    <w:lvl w:ilvl="6" w:tplc="47A879B0">
      <w:start w:val="1"/>
      <w:numFmt w:val="bullet"/>
      <w:lvlText w:val=""/>
      <w:lvlJc w:val="left"/>
      <w:pPr>
        <w:ind w:left="5040" w:hanging="360"/>
      </w:pPr>
      <w:rPr>
        <w:rFonts w:ascii="Symbol" w:hAnsi="Symbol" w:hint="default"/>
      </w:rPr>
    </w:lvl>
    <w:lvl w:ilvl="7" w:tplc="F424BD96">
      <w:start w:val="1"/>
      <w:numFmt w:val="bullet"/>
      <w:lvlText w:val="o"/>
      <w:lvlJc w:val="left"/>
      <w:pPr>
        <w:ind w:left="5760" w:hanging="360"/>
      </w:pPr>
      <w:rPr>
        <w:rFonts w:ascii="Courier New" w:hAnsi="Courier New" w:hint="default"/>
      </w:rPr>
    </w:lvl>
    <w:lvl w:ilvl="8" w:tplc="AC62CCD4">
      <w:start w:val="1"/>
      <w:numFmt w:val="bullet"/>
      <w:lvlText w:val=""/>
      <w:lvlJc w:val="left"/>
      <w:pPr>
        <w:ind w:left="6480" w:hanging="360"/>
      </w:pPr>
      <w:rPr>
        <w:rFonts w:ascii="Wingdings" w:hAnsi="Wingdings" w:hint="default"/>
      </w:rPr>
    </w:lvl>
  </w:abstractNum>
  <w:abstractNum w:abstractNumId="45" w15:restartNumberingAfterBreak="0">
    <w:nsid w:val="2B9943D3"/>
    <w:multiLevelType w:val="hybridMultilevel"/>
    <w:tmpl w:val="55CAAD2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2BE06FE4"/>
    <w:multiLevelType w:val="multilevel"/>
    <w:tmpl w:val="A7305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CD34AA4"/>
    <w:multiLevelType w:val="multilevel"/>
    <w:tmpl w:val="6E5885CA"/>
    <w:lvl w:ilvl="0">
      <w:start w:val="6"/>
      <w:numFmt w:val="decimal"/>
      <w:lvlText w:val="%1."/>
      <w:lvlJc w:val="left"/>
      <w:pPr>
        <w:ind w:left="360" w:hanging="360"/>
      </w:pPr>
      <w:rPr>
        <w:rFonts w:eastAsia="Times New Roman" w:cs="Times New Roman" w:hint="default"/>
      </w:rPr>
    </w:lvl>
    <w:lvl w:ilvl="1">
      <w:start w:val="6"/>
      <w:numFmt w:val="decimal"/>
      <w:lvlText w:val="%1.%2."/>
      <w:lvlJc w:val="left"/>
      <w:pPr>
        <w:ind w:left="360" w:hanging="360"/>
      </w:pPr>
      <w:rPr>
        <w:rFonts w:eastAsia="Times New Roman" w:cs="Times New Roman" w:hint="default"/>
      </w:rPr>
    </w:lvl>
    <w:lvl w:ilvl="2">
      <w:start w:val="1"/>
      <w:numFmt w:val="decimal"/>
      <w:lvlText w:val="%1.%2.%3."/>
      <w:lvlJc w:val="left"/>
      <w:pPr>
        <w:ind w:left="720" w:hanging="720"/>
      </w:pPr>
      <w:rPr>
        <w:rFonts w:eastAsia="Times New Roman" w:cs="Times New Roman" w:hint="default"/>
      </w:rPr>
    </w:lvl>
    <w:lvl w:ilvl="3">
      <w:start w:val="1"/>
      <w:numFmt w:val="decimal"/>
      <w:lvlText w:val="%1.%2.%3.%4."/>
      <w:lvlJc w:val="left"/>
      <w:pPr>
        <w:ind w:left="720" w:hanging="720"/>
      </w:pPr>
      <w:rPr>
        <w:rFonts w:eastAsia="Times New Roman" w:cs="Times New Roman" w:hint="default"/>
      </w:rPr>
    </w:lvl>
    <w:lvl w:ilvl="4">
      <w:start w:val="1"/>
      <w:numFmt w:val="decimal"/>
      <w:lvlText w:val="%1.%2.%3.%4.%5."/>
      <w:lvlJc w:val="left"/>
      <w:pPr>
        <w:ind w:left="1080" w:hanging="1080"/>
      </w:pPr>
      <w:rPr>
        <w:rFonts w:eastAsia="Times New Roman" w:cs="Times New Roman" w:hint="default"/>
      </w:rPr>
    </w:lvl>
    <w:lvl w:ilvl="5">
      <w:start w:val="1"/>
      <w:numFmt w:val="decimal"/>
      <w:lvlText w:val="%1.%2.%3.%4.%5.%6."/>
      <w:lvlJc w:val="left"/>
      <w:pPr>
        <w:ind w:left="1080" w:hanging="1080"/>
      </w:pPr>
      <w:rPr>
        <w:rFonts w:eastAsia="Times New Roman" w:cs="Times New Roman" w:hint="default"/>
      </w:rPr>
    </w:lvl>
    <w:lvl w:ilvl="6">
      <w:start w:val="1"/>
      <w:numFmt w:val="decimal"/>
      <w:lvlText w:val="%1.%2.%3.%4.%5.%6.%7."/>
      <w:lvlJc w:val="left"/>
      <w:pPr>
        <w:ind w:left="1440" w:hanging="1440"/>
      </w:pPr>
      <w:rPr>
        <w:rFonts w:eastAsia="Times New Roman" w:cs="Times New Roman" w:hint="default"/>
      </w:rPr>
    </w:lvl>
    <w:lvl w:ilvl="7">
      <w:start w:val="1"/>
      <w:numFmt w:val="decimal"/>
      <w:lvlText w:val="%1.%2.%3.%4.%5.%6.%7.%8."/>
      <w:lvlJc w:val="left"/>
      <w:pPr>
        <w:ind w:left="1440" w:hanging="1440"/>
      </w:pPr>
      <w:rPr>
        <w:rFonts w:eastAsia="Times New Roman" w:cs="Times New Roman" w:hint="default"/>
      </w:rPr>
    </w:lvl>
    <w:lvl w:ilvl="8">
      <w:start w:val="1"/>
      <w:numFmt w:val="decimal"/>
      <w:lvlText w:val="%1.%2.%3.%4.%5.%6.%7.%8.%9."/>
      <w:lvlJc w:val="left"/>
      <w:pPr>
        <w:ind w:left="1800" w:hanging="1800"/>
      </w:pPr>
      <w:rPr>
        <w:rFonts w:eastAsia="Times New Roman" w:cs="Times New Roman" w:hint="default"/>
      </w:rPr>
    </w:lvl>
  </w:abstractNum>
  <w:abstractNum w:abstractNumId="48" w15:restartNumberingAfterBreak="0">
    <w:nsid w:val="2DD158A1"/>
    <w:multiLevelType w:val="hybridMultilevel"/>
    <w:tmpl w:val="AFCE1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09041EB"/>
    <w:multiLevelType w:val="multilevel"/>
    <w:tmpl w:val="56D0E2D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34F12D79"/>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38EB8FD5"/>
    <w:multiLevelType w:val="hybridMultilevel"/>
    <w:tmpl w:val="0E5072C4"/>
    <w:lvl w:ilvl="0" w:tplc="5A10A5D6">
      <w:start w:val="1"/>
      <w:numFmt w:val="bullet"/>
      <w:lvlText w:val=""/>
      <w:lvlJc w:val="left"/>
      <w:pPr>
        <w:ind w:left="720" w:hanging="360"/>
      </w:pPr>
      <w:rPr>
        <w:rFonts w:ascii="Symbol" w:hAnsi="Symbol" w:hint="default"/>
      </w:rPr>
    </w:lvl>
    <w:lvl w:ilvl="1" w:tplc="7BC4917C">
      <w:start w:val="1"/>
      <w:numFmt w:val="bullet"/>
      <w:lvlText w:val="o"/>
      <w:lvlJc w:val="left"/>
      <w:pPr>
        <w:ind w:left="1440" w:hanging="360"/>
      </w:pPr>
      <w:rPr>
        <w:rFonts w:ascii="Courier New" w:hAnsi="Courier New" w:hint="default"/>
      </w:rPr>
    </w:lvl>
    <w:lvl w:ilvl="2" w:tplc="BB5407DC">
      <w:start w:val="1"/>
      <w:numFmt w:val="bullet"/>
      <w:lvlText w:val=""/>
      <w:lvlJc w:val="left"/>
      <w:pPr>
        <w:ind w:left="2160" w:hanging="360"/>
      </w:pPr>
      <w:rPr>
        <w:rFonts w:ascii="Wingdings" w:hAnsi="Wingdings" w:hint="default"/>
      </w:rPr>
    </w:lvl>
    <w:lvl w:ilvl="3" w:tplc="EDE03B6E">
      <w:start w:val="1"/>
      <w:numFmt w:val="bullet"/>
      <w:lvlText w:val=""/>
      <w:lvlJc w:val="left"/>
      <w:pPr>
        <w:ind w:left="2880" w:hanging="360"/>
      </w:pPr>
      <w:rPr>
        <w:rFonts w:ascii="Symbol" w:hAnsi="Symbol" w:hint="default"/>
      </w:rPr>
    </w:lvl>
    <w:lvl w:ilvl="4" w:tplc="4DD2F960">
      <w:start w:val="1"/>
      <w:numFmt w:val="bullet"/>
      <w:lvlText w:val="o"/>
      <w:lvlJc w:val="left"/>
      <w:pPr>
        <w:ind w:left="3600" w:hanging="360"/>
      </w:pPr>
      <w:rPr>
        <w:rFonts w:ascii="Courier New" w:hAnsi="Courier New" w:hint="default"/>
      </w:rPr>
    </w:lvl>
    <w:lvl w:ilvl="5" w:tplc="8438D9DA">
      <w:start w:val="1"/>
      <w:numFmt w:val="bullet"/>
      <w:lvlText w:val=""/>
      <w:lvlJc w:val="left"/>
      <w:pPr>
        <w:ind w:left="4320" w:hanging="360"/>
      </w:pPr>
      <w:rPr>
        <w:rFonts w:ascii="Wingdings" w:hAnsi="Wingdings" w:hint="default"/>
      </w:rPr>
    </w:lvl>
    <w:lvl w:ilvl="6" w:tplc="3AD685EA">
      <w:start w:val="1"/>
      <w:numFmt w:val="bullet"/>
      <w:lvlText w:val=""/>
      <w:lvlJc w:val="left"/>
      <w:pPr>
        <w:ind w:left="5040" w:hanging="360"/>
      </w:pPr>
      <w:rPr>
        <w:rFonts w:ascii="Symbol" w:hAnsi="Symbol" w:hint="default"/>
      </w:rPr>
    </w:lvl>
    <w:lvl w:ilvl="7" w:tplc="E3BC51FE">
      <w:start w:val="1"/>
      <w:numFmt w:val="bullet"/>
      <w:lvlText w:val="o"/>
      <w:lvlJc w:val="left"/>
      <w:pPr>
        <w:ind w:left="5760" w:hanging="360"/>
      </w:pPr>
      <w:rPr>
        <w:rFonts w:ascii="Courier New" w:hAnsi="Courier New" w:hint="default"/>
      </w:rPr>
    </w:lvl>
    <w:lvl w:ilvl="8" w:tplc="F7AC2026">
      <w:start w:val="1"/>
      <w:numFmt w:val="bullet"/>
      <w:lvlText w:val=""/>
      <w:lvlJc w:val="left"/>
      <w:pPr>
        <w:ind w:left="6480" w:hanging="360"/>
      </w:pPr>
      <w:rPr>
        <w:rFonts w:ascii="Wingdings" w:hAnsi="Wingdings" w:hint="default"/>
      </w:rPr>
    </w:lvl>
  </w:abstractNum>
  <w:abstractNum w:abstractNumId="52" w15:restartNumberingAfterBreak="0">
    <w:nsid w:val="3B393AA6"/>
    <w:multiLevelType w:val="multilevel"/>
    <w:tmpl w:val="4590F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B7407D1"/>
    <w:multiLevelType w:val="multilevel"/>
    <w:tmpl w:val="414A0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E4C2D42"/>
    <w:multiLevelType w:val="multilevel"/>
    <w:tmpl w:val="607CF66A"/>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ascii="Arial" w:hAnsi="Arial" w:cs="Times New Roman" w:hint="default"/>
        <w:b/>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6002902"/>
    <w:multiLevelType w:val="multilevel"/>
    <w:tmpl w:val="EBA02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91F6BB3"/>
    <w:multiLevelType w:val="multilevel"/>
    <w:tmpl w:val="EFEE3628"/>
    <w:lvl w:ilvl="0">
      <w:start w:val="7"/>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4AC5D542"/>
    <w:multiLevelType w:val="hybridMultilevel"/>
    <w:tmpl w:val="9042A6A4"/>
    <w:lvl w:ilvl="0" w:tplc="4F246712">
      <w:start w:val="1"/>
      <w:numFmt w:val="bullet"/>
      <w:lvlText w:val=""/>
      <w:lvlJc w:val="left"/>
      <w:pPr>
        <w:ind w:left="720" w:hanging="360"/>
      </w:pPr>
      <w:rPr>
        <w:rFonts w:ascii="Symbol" w:hAnsi="Symbol" w:hint="default"/>
      </w:rPr>
    </w:lvl>
    <w:lvl w:ilvl="1" w:tplc="B0A07688">
      <w:start w:val="1"/>
      <w:numFmt w:val="bullet"/>
      <w:lvlText w:val="o"/>
      <w:lvlJc w:val="left"/>
      <w:pPr>
        <w:ind w:left="1440" w:hanging="360"/>
      </w:pPr>
      <w:rPr>
        <w:rFonts w:ascii="Courier New" w:hAnsi="Courier New" w:hint="default"/>
      </w:rPr>
    </w:lvl>
    <w:lvl w:ilvl="2" w:tplc="A5761652">
      <w:start w:val="1"/>
      <w:numFmt w:val="bullet"/>
      <w:lvlText w:val=""/>
      <w:lvlJc w:val="left"/>
      <w:pPr>
        <w:ind w:left="2160" w:hanging="360"/>
      </w:pPr>
      <w:rPr>
        <w:rFonts w:ascii="Wingdings" w:hAnsi="Wingdings" w:hint="default"/>
      </w:rPr>
    </w:lvl>
    <w:lvl w:ilvl="3" w:tplc="A4B40408">
      <w:start w:val="1"/>
      <w:numFmt w:val="bullet"/>
      <w:lvlText w:val=""/>
      <w:lvlJc w:val="left"/>
      <w:pPr>
        <w:ind w:left="2880" w:hanging="360"/>
      </w:pPr>
      <w:rPr>
        <w:rFonts w:ascii="Symbol" w:hAnsi="Symbol" w:hint="default"/>
      </w:rPr>
    </w:lvl>
    <w:lvl w:ilvl="4" w:tplc="101EC954">
      <w:start w:val="1"/>
      <w:numFmt w:val="bullet"/>
      <w:lvlText w:val="o"/>
      <w:lvlJc w:val="left"/>
      <w:pPr>
        <w:ind w:left="3600" w:hanging="360"/>
      </w:pPr>
      <w:rPr>
        <w:rFonts w:ascii="Courier New" w:hAnsi="Courier New" w:hint="default"/>
      </w:rPr>
    </w:lvl>
    <w:lvl w:ilvl="5" w:tplc="4D7629AA">
      <w:start w:val="1"/>
      <w:numFmt w:val="bullet"/>
      <w:lvlText w:val=""/>
      <w:lvlJc w:val="left"/>
      <w:pPr>
        <w:ind w:left="4320" w:hanging="360"/>
      </w:pPr>
      <w:rPr>
        <w:rFonts w:ascii="Wingdings" w:hAnsi="Wingdings" w:hint="default"/>
      </w:rPr>
    </w:lvl>
    <w:lvl w:ilvl="6" w:tplc="B734FC38">
      <w:start w:val="1"/>
      <w:numFmt w:val="bullet"/>
      <w:lvlText w:val=""/>
      <w:lvlJc w:val="left"/>
      <w:pPr>
        <w:ind w:left="5040" w:hanging="360"/>
      </w:pPr>
      <w:rPr>
        <w:rFonts w:ascii="Symbol" w:hAnsi="Symbol" w:hint="default"/>
      </w:rPr>
    </w:lvl>
    <w:lvl w:ilvl="7" w:tplc="B680EB04">
      <w:start w:val="1"/>
      <w:numFmt w:val="bullet"/>
      <w:lvlText w:val="o"/>
      <w:lvlJc w:val="left"/>
      <w:pPr>
        <w:ind w:left="5760" w:hanging="360"/>
      </w:pPr>
      <w:rPr>
        <w:rFonts w:ascii="Courier New" w:hAnsi="Courier New" w:hint="default"/>
      </w:rPr>
    </w:lvl>
    <w:lvl w:ilvl="8" w:tplc="7C22C8F0">
      <w:start w:val="1"/>
      <w:numFmt w:val="bullet"/>
      <w:lvlText w:val=""/>
      <w:lvlJc w:val="left"/>
      <w:pPr>
        <w:ind w:left="6480" w:hanging="360"/>
      </w:pPr>
      <w:rPr>
        <w:rFonts w:ascii="Wingdings" w:hAnsi="Wingdings" w:hint="default"/>
      </w:rPr>
    </w:lvl>
  </w:abstractNum>
  <w:abstractNum w:abstractNumId="58" w15:restartNumberingAfterBreak="0">
    <w:nsid w:val="4BE25F8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4CB4643D"/>
    <w:multiLevelType w:val="multilevel"/>
    <w:tmpl w:val="AE9887D4"/>
    <w:lvl w:ilvl="0">
      <w:start w:val="1"/>
      <w:numFmt w:val="decimal"/>
      <w:lvlText w:val="%1."/>
      <w:lvlJc w:val="left"/>
      <w:pPr>
        <w:ind w:left="360" w:hanging="360"/>
      </w:pPr>
      <w:rPr>
        <w:rFonts w:ascii="Arial" w:eastAsiaTheme="majorEastAsia" w:hAnsi="Arial" w:cstheme="majorBidi" w:hint="default"/>
        <w:b/>
        <w:color w:val="auto"/>
      </w:rPr>
    </w:lvl>
    <w:lvl w:ilvl="1">
      <w:start w:val="3"/>
      <w:numFmt w:val="decimal"/>
      <w:lvlText w:val="%1.%2."/>
      <w:lvlJc w:val="left"/>
      <w:pPr>
        <w:ind w:left="360" w:hanging="360"/>
      </w:pPr>
      <w:rPr>
        <w:rFonts w:ascii="Arial" w:eastAsiaTheme="majorEastAsia" w:hAnsi="Arial" w:cstheme="majorBidi" w:hint="default"/>
        <w:b/>
        <w:color w:val="auto"/>
      </w:rPr>
    </w:lvl>
    <w:lvl w:ilvl="2">
      <w:start w:val="1"/>
      <w:numFmt w:val="decimal"/>
      <w:lvlText w:val="%1.%2.%3."/>
      <w:lvlJc w:val="left"/>
      <w:pPr>
        <w:ind w:left="720" w:hanging="720"/>
      </w:pPr>
      <w:rPr>
        <w:rFonts w:ascii="Arial" w:eastAsiaTheme="majorEastAsia" w:hAnsi="Arial" w:cstheme="majorBidi" w:hint="default"/>
        <w:b/>
        <w:color w:val="auto"/>
      </w:rPr>
    </w:lvl>
    <w:lvl w:ilvl="3">
      <w:start w:val="1"/>
      <w:numFmt w:val="decimal"/>
      <w:lvlText w:val="%1.%2.%3.%4."/>
      <w:lvlJc w:val="left"/>
      <w:pPr>
        <w:ind w:left="720" w:hanging="720"/>
      </w:pPr>
      <w:rPr>
        <w:rFonts w:ascii="Arial" w:eastAsiaTheme="majorEastAsia" w:hAnsi="Arial" w:cstheme="majorBidi" w:hint="default"/>
        <w:b/>
        <w:color w:val="auto"/>
      </w:rPr>
    </w:lvl>
    <w:lvl w:ilvl="4">
      <w:start w:val="1"/>
      <w:numFmt w:val="decimal"/>
      <w:lvlText w:val="%1.%2.%3.%4.%5."/>
      <w:lvlJc w:val="left"/>
      <w:pPr>
        <w:ind w:left="1080" w:hanging="1080"/>
      </w:pPr>
      <w:rPr>
        <w:rFonts w:ascii="Arial" w:eastAsiaTheme="majorEastAsia" w:hAnsi="Arial" w:cstheme="majorBidi" w:hint="default"/>
        <w:b/>
        <w:color w:val="auto"/>
      </w:rPr>
    </w:lvl>
    <w:lvl w:ilvl="5">
      <w:start w:val="1"/>
      <w:numFmt w:val="decimal"/>
      <w:lvlText w:val="%1.%2.%3.%4.%5.%6."/>
      <w:lvlJc w:val="left"/>
      <w:pPr>
        <w:ind w:left="1080" w:hanging="1080"/>
      </w:pPr>
      <w:rPr>
        <w:rFonts w:ascii="Arial" w:eastAsiaTheme="majorEastAsia" w:hAnsi="Arial" w:cstheme="majorBidi" w:hint="default"/>
        <w:b/>
        <w:color w:val="auto"/>
      </w:rPr>
    </w:lvl>
    <w:lvl w:ilvl="6">
      <w:start w:val="1"/>
      <w:numFmt w:val="decimal"/>
      <w:lvlText w:val="%1.%2.%3.%4.%5.%6.%7."/>
      <w:lvlJc w:val="left"/>
      <w:pPr>
        <w:ind w:left="1440" w:hanging="1440"/>
      </w:pPr>
      <w:rPr>
        <w:rFonts w:ascii="Arial" w:eastAsiaTheme="majorEastAsia" w:hAnsi="Arial" w:cstheme="majorBidi" w:hint="default"/>
        <w:b/>
        <w:color w:val="auto"/>
      </w:rPr>
    </w:lvl>
    <w:lvl w:ilvl="7">
      <w:start w:val="1"/>
      <w:numFmt w:val="decimal"/>
      <w:lvlText w:val="%1.%2.%3.%4.%5.%6.%7.%8."/>
      <w:lvlJc w:val="left"/>
      <w:pPr>
        <w:ind w:left="1440" w:hanging="1440"/>
      </w:pPr>
      <w:rPr>
        <w:rFonts w:ascii="Arial" w:eastAsiaTheme="majorEastAsia" w:hAnsi="Arial" w:cstheme="majorBidi" w:hint="default"/>
        <w:b/>
        <w:color w:val="auto"/>
      </w:rPr>
    </w:lvl>
    <w:lvl w:ilvl="8">
      <w:start w:val="1"/>
      <w:numFmt w:val="decimal"/>
      <w:lvlText w:val="%1.%2.%3.%4.%5.%6.%7.%8.%9."/>
      <w:lvlJc w:val="left"/>
      <w:pPr>
        <w:ind w:left="1800" w:hanging="1800"/>
      </w:pPr>
      <w:rPr>
        <w:rFonts w:ascii="Arial" w:eastAsiaTheme="majorEastAsia" w:hAnsi="Arial" w:cstheme="majorBidi" w:hint="default"/>
        <w:b/>
        <w:color w:val="auto"/>
      </w:rPr>
    </w:lvl>
  </w:abstractNum>
  <w:abstractNum w:abstractNumId="60" w15:restartNumberingAfterBreak="0">
    <w:nsid w:val="4DA15253"/>
    <w:multiLevelType w:val="hybridMultilevel"/>
    <w:tmpl w:val="2480A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0336E98"/>
    <w:multiLevelType w:val="multilevel"/>
    <w:tmpl w:val="8E723FB0"/>
    <w:lvl w:ilvl="0">
      <w:start w:val="1"/>
      <w:numFmt w:val="decimal"/>
      <w:lvlText w:val="%1."/>
      <w:lvlJc w:val="left"/>
      <w:pPr>
        <w:ind w:left="720" w:hanging="360"/>
      </w:pPr>
      <w:rPr>
        <w:rFonts w:eastAsia="Nunito"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546C0AD0"/>
    <w:multiLevelType w:val="hybridMultilevel"/>
    <w:tmpl w:val="147679BE"/>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63" w15:restartNumberingAfterBreak="0">
    <w:nsid w:val="55EC76C6"/>
    <w:multiLevelType w:val="multilevel"/>
    <w:tmpl w:val="B4D023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6913271"/>
    <w:multiLevelType w:val="multilevel"/>
    <w:tmpl w:val="534E3C8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57301C90"/>
    <w:multiLevelType w:val="hybridMultilevel"/>
    <w:tmpl w:val="60E0D780"/>
    <w:lvl w:ilvl="0" w:tplc="46CC5B70">
      <w:start w:val="1"/>
      <w:numFmt w:val="decimal"/>
      <w:lvlText w:val="%1."/>
      <w:lvlJc w:val="left"/>
      <w:pPr>
        <w:ind w:left="360" w:firstLine="0"/>
      </w:pPr>
      <w:rPr>
        <w:rFonts w:eastAsia="Nunito"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6" w15:restartNumberingAfterBreak="0">
    <w:nsid w:val="57B74723"/>
    <w:multiLevelType w:val="multilevel"/>
    <w:tmpl w:val="AF00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914147D"/>
    <w:multiLevelType w:val="multilevel"/>
    <w:tmpl w:val="576E6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9740B38"/>
    <w:multiLevelType w:val="multilevel"/>
    <w:tmpl w:val="48601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A9C6E23"/>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5ACC01AB"/>
    <w:multiLevelType w:val="multilevel"/>
    <w:tmpl w:val="3E28D634"/>
    <w:lvl w:ilvl="0">
      <w:start w:val="7"/>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5D57209D"/>
    <w:multiLevelType w:val="hybridMultilevel"/>
    <w:tmpl w:val="A18AC3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2" w15:restartNumberingAfterBreak="0">
    <w:nsid w:val="612B00E9"/>
    <w:multiLevelType w:val="multilevel"/>
    <w:tmpl w:val="17A6B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15410A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617A42A9"/>
    <w:multiLevelType w:val="hybridMultilevel"/>
    <w:tmpl w:val="277ACD96"/>
    <w:lvl w:ilvl="0" w:tplc="9B14B858">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1F949C3"/>
    <w:multiLevelType w:val="hybridMultilevel"/>
    <w:tmpl w:val="F89E8174"/>
    <w:lvl w:ilvl="0" w:tplc="D520CF4A">
      <w:start w:val="1"/>
      <w:numFmt w:val="bullet"/>
      <w:lvlText w:val=""/>
      <w:lvlJc w:val="left"/>
      <w:pPr>
        <w:ind w:left="1080" w:hanging="360"/>
      </w:pPr>
      <w:rPr>
        <w:rFonts w:ascii="Symbol" w:hAnsi="Symbol"/>
      </w:rPr>
    </w:lvl>
    <w:lvl w:ilvl="1" w:tplc="CF0204CA">
      <w:start w:val="1"/>
      <w:numFmt w:val="bullet"/>
      <w:lvlText w:val=""/>
      <w:lvlJc w:val="left"/>
      <w:pPr>
        <w:ind w:left="1080" w:hanging="360"/>
      </w:pPr>
      <w:rPr>
        <w:rFonts w:ascii="Symbol" w:hAnsi="Symbol"/>
      </w:rPr>
    </w:lvl>
    <w:lvl w:ilvl="2" w:tplc="FA867188">
      <w:start w:val="1"/>
      <w:numFmt w:val="bullet"/>
      <w:lvlText w:val=""/>
      <w:lvlJc w:val="left"/>
      <w:pPr>
        <w:ind w:left="1080" w:hanging="360"/>
      </w:pPr>
      <w:rPr>
        <w:rFonts w:ascii="Symbol" w:hAnsi="Symbol"/>
      </w:rPr>
    </w:lvl>
    <w:lvl w:ilvl="3" w:tplc="0DFCF478">
      <w:start w:val="1"/>
      <w:numFmt w:val="bullet"/>
      <w:lvlText w:val=""/>
      <w:lvlJc w:val="left"/>
      <w:pPr>
        <w:ind w:left="1080" w:hanging="360"/>
      </w:pPr>
      <w:rPr>
        <w:rFonts w:ascii="Symbol" w:hAnsi="Symbol"/>
      </w:rPr>
    </w:lvl>
    <w:lvl w:ilvl="4" w:tplc="333E243C">
      <w:start w:val="1"/>
      <w:numFmt w:val="bullet"/>
      <w:lvlText w:val=""/>
      <w:lvlJc w:val="left"/>
      <w:pPr>
        <w:ind w:left="1080" w:hanging="360"/>
      </w:pPr>
      <w:rPr>
        <w:rFonts w:ascii="Symbol" w:hAnsi="Symbol"/>
      </w:rPr>
    </w:lvl>
    <w:lvl w:ilvl="5" w:tplc="66B4A322">
      <w:start w:val="1"/>
      <w:numFmt w:val="bullet"/>
      <w:lvlText w:val=""/>
      <w:lvlJc w:val="left"/>
      <w:pPr>
        <w:ind w:left="1080" w:hanging="360"/>
      </w:pPr>
      <w:rPr>
        <w:rFonts w:ascii="Symbol" w:hAnsi="Symbol"/>
      </w:rPr>
    </w:lvl>
    <w:lvl w:ilvl="6" w:tplc="ED268D60">
      <w:start w:val="1"/>
      <w:numFmt w:val="bullet"/>
      <w:lvlText w:val=""/>
      <w:lvlJc w:val="left"/>
      <w:pPr>
        <w:ind w:left="1080" w:hanging="360"/>
      </w:pPr>
      <w:rPr>
        <w:rFonts w:ascii="Symbol" w:hAnsi="Symbol"/>
      </w:rPr>
    </w:lvl>
    <w:lvl w:ilvl="7" w:tplc="07129BC2">
      <w:start w:val="1"/>
      <w:numFmt w:val="bullet"/>
      <w:lvlText w:val=""/>
      <w:lvlJc w:val="left"/>
      <w:pPr>
        <w:ind w:left="1080" w:hanging="360"/>
      </w:pPr>
      <w:rPr>
        <w:rFonts w:ascii="Symbol" w:hAnsi="Symbol"/>
      </w:rPr>
    </w:lvl>
    <w:lvl w:ilvl="8" w:tplc="D87CCC98">
      <w:start w:val="1"/>
      <w:numFmt w:val="bullet"/>
      <w:lvlText w:val=""/>
      <w:lvlJc w:val="left"/>
      <w:pPr>
        <w:ind w:left="1080" w:hanging="360"/>
      </w:pPr>
      <w:rPr>
        <w:rFonts w:ascii="Symbol" w:hAnsi="Symbol"/>
      </w:rPr>
    </w:lvl>
  </w:abstractNum>
  <w:abstractNum w:abstractNumId="76" w15:restartNumberingAfterBreak="0">
    <w:nsid w:val="62397B16"/>
    <w:multiLevelType w:val="multilevel"/>
    <w:tmpl w:val="8716E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47C29F4"/>
    <w:multiLevelType w:val="hybridMultilevel"/>
    <w:tmpl w:val="41CCA9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8" w15:restartNumberingAfterBreak="0">
    <w:nsid w:val="64C86D8E"/>
    <w:multiLevelType w:val="hybridMultilevel"/>
    <w:tmpl w:val="85A6D2A0"/>
    <w:lvl w:ilvl="0" w:tplc="F722726A">
      <w:start w:val="1"/>
      <w:numFmt w:val="bullet"/>
      <w:lvlText w:val=""/>
      <w:lvlJc w:val="left"/>
      <w:pPr>
        <w:ind w:left="720" w:hanging="360"/>
      </w:pPr>
      <w:rPr>
        <w:rFonts w:ascii="Symbol" w:hAnsi="Symbol" w:hint="default"/>
      </w:rPr>
    </w:lvl>
    <w:lvl w:ilvl="1" w:tplc="E5743DA2">
      <w:start w:val="1"/>
      <w:numFmt w:val="bullet"/>
      <w:lvlText w:val="o"/>
      <w:lvlJc w:val="left"/>
      <w:pPr>
        <w:ind w:left="1440" w:hanging="360"/>
      </w:pPr>
      <w:rPr>
        <w:rFonts w:ascii="Courier New" w:hAnsi="Courier New" w:hint="default"/>
      </w:rPr>
    </w:lvl>
    <w:lvl w:ilvl="2" w:tplc="DBCA62A2">
      <w:start w:val="1"/>
      <w:numFmt w:val="bullet"/>
      <w:lvlText w:val=""/>
      <w:lvlJc w:val="left"/>
      <w:pPr>
        <w:ind w:left="2160" w:hanging="360"/>
      </w:pPr>
      <w:rPr>
        <w:rFonts w:ascii="Wingdings" w:hAnsi="Wingdings" w:hint="default"/>
      </w:rPr>
    </w:lvl>
    <w:lvl w:ilvl="3" w:tplc="7A628BD2">
      <w:start w:val="1"/>
      <w:numFmt w:val="bullet"/>
      <w:lvlText w:val=""/>
      <w:lvlJc w:val="left"/>
      <w:pPr>
        <w:ind w:left="2880" w:hanging="360"/>
      </w:pPr>
      <w:rPr>
        <w:rFonts w:ascii="Symbol" w:hAnsi="Symbol" w:hint="default"/>
      </w:rPr>
    </w:lvl>
    <w:lvl w:ilvl="4" w:tplc="786E843A">
      <w:start w:val="1"/>
      <w:numFmt w:val="bullet"/>
      <w:lvlText w:val="o"/>
      <w:lvlJc w:val="left"/>
      <w:pPr>
        <w:ind w:left="3600" w:hanging="360"/>
      </w:pPr>
      <w:rPr>
        <w:rFonts w:ascii="Courier New" w:hAnsi="Courier New" w:hint="default"/>
      </w:rPr>
    </w:lvl>
    <w:lvl w:ilvl="5" w:tplc="1DDE2674">
      <w:start w:val="1"/>
      <w:numFmt w:val="bullet"/>
      <w:lvlText w:val=""/>
      <w:lvlJc w:val="left"/>
      <w:pPr>
        <w:ind w:left="4320" w:hanging="360"/>
      </w:pPr>
      <w:rPr>
        <w:rFonts w:ascii="Wingdings" w:hAnsi="Wingdings" w:hint="default"/>
      </w:rPr>
    </w:lvl>
    <w:lvl w:ilvl="6" w:tplc="8D601DA4">
      <w:start w:val="1"/>
      <w:numFmt w:val="bullet"/>
      <w:lvlText w:val=""/>
      <w:lvlJc w:val="left"/>
      <w:pPr>
        <w:ind w:left="5040" w:hanging="360"/>
      </w:pPr>
      <w:rPr>
        <w:rFonts w:ascii="Symbol" w:hAnsi="Symbol" w:hint="default"/>
      </w:rPr>
    </w:lvl>
    <w:lvl w:ilvl="7" w:tplc="848EC62A">
      <w:start w:val="1"/>
      <w:numFmt w:val="bullet"/>
      <w:lvlText w:val="o"/>
      <w:lvlJc w:val="left"/>
      <w:pPr>
        <w:ind w:left="5760" w:hanging="360"/>
      </w:pPr>
      <w:rPr>
        <w:rFonts w:ascii="Courier New" w:hAnsi="Courier New" w:hint="default"/>
      </w:rPr>
    </w:lvl>
    <w:lvl w:ilvl="8" w:tplc="B8E00AA0">
      <w:start w:val="1"/>
      <w:numFmt w:val="bullet"/>
      <w:lvlText w:val=""/>
      <w:lvlJc w:val="left"/>
      <w:pPr>
        <w:ind w:left="6480" w:hanging="360"/>
      </w:pPr>
      <w:rPr>
        <w:rFonts w:ascii="Wingdings" w:hAnsi="Wingdings" w:hint="default"/>
      </w:rPr>
    </w:lvl>
  </w:abstractNum>
  <w:abstractNum w:abstractNumId="79" w15:restartNumberingAfterBreak="0">
    <w:nsid w:val="65083C3B"/>
    <w:multiLevelType w:val="hybridMultilevel"/>
    <w:tmpl w:val="B24A36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0" w15:restartNumberingAfterBreak="0">
    <w:nsid w:val="6E4B765D"/>
    <w:multiLevelType w:val="multilevel"/>
    <w:tmpl w:val="45180E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E766A9D"/>
    <w:multiLevelType w:val="multilevel"/>
    <w:tmpl w:val="CDFAA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26B4884"/>
    <w:multiLevelType w:val="multilevel"/>
    <w:tmpl w:val="8452B3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2882C50"/>
    <w:multiLevelType w:val="multilevel"/>
    <w:tmpl w:val="45345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31416B3"/>
    <w:multiLevelType w:val="hybridMultilevel"/>
    <w:tmpl w:val="4ADE7D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5" w15:restartNumberingAfterBreak="0">
    <w:nsid w:val="7684008C"/>
    <w:multiLevelType w:val="multilevel"/>
    <w:tmpl w:val="67F82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6F275FD"/>
    <w:multiLevelType w:val="multilevel"/>
    <w:tmpl w:val="891C6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5E7BB3"/>
    <w:multiLevelType w:val="hybridMultilevel"/>
    <w:tmpl w:val="CC348E9C"/>
    <w:lvl w:ilvl="0" w:tplc="91D2904E">
      <w:start w:val="1"/>
      <w:numFmt w:val="bullet"/>
      <w:lvlText w:val="·"/>
      <w:lvlJc w:val="left"/>
      <w:pPr>
        <w:ind w:left="720" w:hanging="360"/>
      </w:pPr>
      <w:rPr>
        <w:rFonts w:ascii="Symbol" w:hAnsi="Symbol" w:hint="default"/>
      </w:rPr>
    </w:lvl>
    <w:lvl w:ilvl="1" w:tplc="AB5A239C">
      <w:start w:val="1"/>
      <w:numFmt w:val="bullet"/>
      <w:lvlText w:val="o"/>
      <w:lvlJc w:val="left"/>
      <w:pPr>
        <w:ind w:left="1440" w:hanging="360"/>
      </w:pPr>
      <w:rPr>
        <w:rFonts w:ascii="Courier New" w:hAnsi="Courier New" w:hint="default"/>
      </w:rPr>
    </w:lvl>
    <w:lvl w:ilvl="2" w:tplc="A4444AE8">
      <w:start w:val="1"/>
      <w:numFmt w:val="bullet"/>
      <w:lvlText w:val=""/>
      <w:lvlJc w:val="left"/>
      <w:pPr>
        <w:ind w:left="2160" w:hanging="360"/>
      </w:pPr>
      <w:rPr>
        <w:rFonts w:ascii="Wingdings" w:hAnsi="Wingdings" w:hint="default"/>
      </w:rPr>
    </w:lvl>
    <w:lvl w:ilvl="3" w:tplc="24A09934">
      <w:start w:val="1"/>
      <w:numFmt w:val="bullet"/>
      <w:lvlText w:val=""/>
      <w:lvlJc w:val="left"/>
      <w:pPr>
        <w:ind w:left="2880" w:hanging="360"/>
      </w:pPr>
      <w:rPr>
        <w:rFonts w:ascii="Symbol" w:hAnsi="Symbol" w:hint="default"/>
      </w:rPr>
    </w:lvl>
    <w:lvl w:ilvl="4" w:tplc="D32CC85A">
      <w:start w:val="1"/>
      <w:numFmt w:val="bullet"/>
      <w:lvlText w:val="o"/>
      <w:lvlJc w:val="left"/>
      <w:pPr>
        <w:ind w:left="3600" w:hanging="360"/>
      </w:pPr>
      <w:rPr>
        <w:rFonts w:ascii="Courier New" w:hAnsi="Courier New" w:hint="default"/>
      </w:rPr>
    </w:lvl>
    <w:lvl w:ilvl="5" w:tplc="D52EEB2C">
      <w:start w:val="1"/>
      <w:numFmt w:val="bullet"/>
      <w:lvlText w:val=""/>
      <w:lvlJc w:val="left"/>
      <w:pPr>
        <w:ind w:left="4320" w:hanging="360"/>
      </w:pPr>
      <w:rPr>
        <w:rFonts w:ascii="Wingdings" w:hAnsi="Wingdings" w:hint="default"/>
      </w:rPr>
    </w:lvl>
    <w:lvl w:ilvl="6" w:tplc="8E363764">
      <w:start w:val="1"/>
      <w:numFmt w:val="bullet"/>
      <w:lvlText w:val=""/>
      <w:lvlJc w:val="left"/>
      <w:pPr>
        <w:ind w:left="5040" w:hanging="360"/>
      </w:pPr>
      <w:rPr>
        <w:rFonts w:ascii="Symbol" w:hAnsi="Symbol" w:hint="default"/>
      </w:rPr>
    </w:lvl>
    <w:lvl w:ilvl="7" w:tplc="6972D84C">
      <w:start w:val="1"/>
      <w:numFmt w:val="bullet"/>
      <w:lvlText w:val="o"/>
      <w:lvlJc w:val="left"/>
      <w:pPr>
        <w:ind w:left="5760" w:hanging="360"/>
      </w:pPr>
      <w:rPr>
        <w:rFonts w:ascii="Courier New" w:hAnsi="Courier New" w:hint="default"/>
      </w:rPr>
    </w:lvl>
    <w:lvl w:ilvl="8" w:tplc="75FEEC96">
      <w:start w:val="1"/>
      <w:numFmt w:val="bullet"/>
      <w:lvlText w:val=""/>
      <w:lvlJc w:val="left"/>
      <w:pPr>
        <w:ind w:left="6480" w:hanging="360"/>
      </w:pPr>
      <w:rPr>
        <w:rFonts w:ascii="Wingdings" w:hAnsi="Wingdings" w:hint="default"/>
      </w:rPr>
    </w:lvl>
  </w:abstractNum>
  <w:abstractNum w:abstractNumId="88" w15:restartNumberingAfterBreak="0">
    <w:nsid w:val="7BBE43D3"/>
    <w:multiLevelType w:val="hybridMultilevel"/>
    <w:tmpl w:val="916C7668"/>
    <w:lvl w:ilvl="0" w:tplc="12E8A8EA">
      <w:start w:val="1"/>
      <w:numFmt w:val="bullet"/>
      <w:lvlText w:val=""/>
      <w:lvlJc w:val="left"/>
      <w:pPr>
        <w:ind w:left="720" w:hanging="360"/>
      </w:pPr>
      <w:rPr>
        <w:rFonts w:ascii="Symbol" w:hAnsi="Symbol" w:hint="default"/>
      </w:rPr>
    </w:lvl>
    <w:lvl w:ilvl="1" w:tplc="B784B35C">
      <w:start w:val="1"/>
      <w:numFmt w:val="bullet"/>
      <w:lvlText w:val="o"/>
      <w:lvlJc w:val="left"/>
      <w:pPr>
        <w:ind w:left="1440" w:hanging="360"/>
      </w:pPr>
      <w:rPr>
        <w:rFonts w:ascii="Courier New" w:hAnsi="Courier New" w:hint="default"/>
      </w:rPr>
    </w:lvl>
    <w:lvl w:ilvl="2" w:tplc="514E92EC">
      <w:start w:val="1"/>
      <w:numFmt w:val="bullet"/>
      <w:lvlText w:val=""/>
      <w:lvlJc w:val="left"/>
      <w:pPr>
        <w:ind w:left="2160" w:hanging="360"/>
      </w:pPr>
      <w:rPr>
        <w:rFonts w:ascii="Wingdings" w:hAnsi="Wingdings" w:hint="default"/>
      </w:rPr>
    </w:lvl>
    <w:lvl w:ilvl="3" w:tplc="CA86F352">
      <w:start w:val="1"/>
      <w:numFmt w:val="bullet"/>
      <w:lvlText w:val=""/>
      <w:lvlJc w:val="left"/>
      <w:pPr>
        <w:ind w:left="2880" w:hanging="360"/>
      </w:pPr>
      <w:rPr>
        <w:rFonts w:ascii="Symbol" w:hAnsi="Symbol" w:hint="default"/>
      </w:rPr>
    </w:lvl>
    <w:lvl w:ilvl="4" w:tplc="49E68B2E">
      <w:start w:val="1"/>
      <w:numFmt w:val="bullet"/>
      <w:lvlText w:val="o"/>
      <w:lvlJc w:val="left"/>
      <w:pPr>
        <w:ind w:left="3600" w:hanging="360"/>
      </w:pPr>
      <w:rPr>
        <w:rFonts w:ascii="Courier New" w:hAnsi="Courier New" w:hint="default"/>
      </w:rPr>
    </w:lvl>
    <w:lvl w:ilvl="5" w:tplc="0F4E906E">
      <w:start w:val="1"/>
      <w:numFmt w:val="bullet"/>
      <w:lvlText w:val=""/>
      <w:lvlJc w:val="left"/>
      <w:pPr>
        <w:ind w:left="4320" w:hanging="360"/>
      </w:pPr>
      <w:rPr>
        <w:rFonts w:ascii="Wingdings" w:hAnsi="Wingdings" w:hint="default"/>
      </w:rPr>
    </w:lvl>
    <w:lvl w:ilvl="6" w:tplc="3C26EF5C">
      <w:start w:val="1"/>
      <w:numFmt w:val="bullet"/>
      <w:lvlText w:val=""/>
      <w:lvlJc w:val="left"/>
      <w:pPr>
        <w:ind w:left="5040" w:hanging="360"/>
      </w:pPr>
      <w:rPr>
        <w:rFonts w:ascii="Symbol" w:hAnsi="Symbol" w:hint="default"/>
      </w:rPr>
    </w:lvl>
    <w:lvl w:ilvl="7" w:tplc="626083B6">
      <w:start w:val="1"/>
      <w:numFmt w:val="bullet"/>
      <w:lvlText w:val="o"/>
      <w:lvlJc w:val="left"/>
      <w:pPr>
        <w:ind w:left="5760" w:hanging="360"/>
      </w:pPr>
      <w:rPr>
        <w:rFonts w:ascii="Courier New" w:hAnsi="Courier New" w:hint="default"/>
      </w:rPr>
    </w:lvl>
    <w:lvl w:ilvl="8" w:tplc="6D02749C">
      <w:start w:val="1"/>
      <w:numFmt w:val="bullet"/>
      <w:lvlText w:val=""/>
      <w:lvlJc w:val="left"/>
      <w:pPr>
        <w:ind w:left="6480" w:hanging="360"/>
      </w:pPr>
      <w:rPr>
        <w:rFonts w:ascii="Wingdings" w:hAnsi="Wingdings" w:hint="default"/>
      </w:rPr>
    </w:lvl>
  </w:abstractNum>
  <w:abstractNum w:abstractNumId="89" w15:restartNumberingAfterBreak="0">
    <w:nsid w:val="7C701C9A"/>
    <w:multiLevelType w:val="multilevel"/>
    <w:tmpl w:val="7DF82CF4"/>
    <w:lvl w:ilvl="0">
      <w:start w:val="5"/>
      <w:numFmt w:val="decimal"/>
      <w:lvlText w:val="%1."/>
      <w:lvlJc w:val="left"/>
      <w:pPr>
        <w:ind w:left="360" w:hanging="360"/>
      </w:pPr>
      <w:rPr>
        <w:rFonts w:ascii="Arial" w:hAnsi="Arial" w:hint="default"/>
      </w:rPr>
    </w:lvl>
    <w:lvl w:ilvl="1">
      <w:start w:val="6"/>
      <w:numFmt w:val="decimal"/>
      <w:lvlText w:val="%1.%2."/>
      <w:lvlJc w:val="left"/>
      <w:pPr>
        <w:ind w:left="720" w:hanging="360"/>
      </w:pPr>
      <w:rPr>
        <w:rFonts w:ascii="Arial" w:hAnsi="Arial" w:hint="default"/>
      </w:rPr>
    </w:lvl>
    <w:lvl w:ilvl="2">
      <w:start w:val="1"/>
      <w:numFmt w:val="decimal"/>
      <w:lvlText w:val="%1.%2.%3."/>
      <w:lvlJc w:val="left"/>
      <w:pPr>
        <w:ind w:left="1440" w:hanging="720"/>
      </w:pPr>
      <w:rPr>
        <w:rFonts w:ascii="Arial" w:hAnsi="Arial" w:hint="default"/>
      </w:rPr>
    </w:lvl>
    <w:lvl w:ilvl="3">
      <w:start w:val="1"/>
      <w:numFmt w:val="decimal"/>
      <w:lvlText w:val="%1.%2.%3.%4."/>
      <w:lvlJc w:val="left"/>
      <w:pPr>
        <w:ind w:left="1800" w:hanging="720"/>
      </w:pPr>
      <w:rPr>
        <w:rFonts w:ascii="Arial" w:hAnsi="Arial" w:hint="default"/>
      </w:rPr>
    </w:lvl>
    <w:lvl w:ilvl="4">
      <w:start w:val="1"/>
      <w:numFmt w:val="decimal"/>
      <w:lvlText w:val="%1.%2.%3.%4.%5."/>
      <w:lvlJc w:val="left"/>
      <w:pPr>
        <w:ind w:left="2520" w:hanging="1080"/>
      </w:pPr>
      <w:rPr>
        <w:rFonts w:ascii="Arial" w:hAnsi="Arial" w:hint="default"/>
      </w:rPr>
    </w:lvl>
    <w:lvl w:ilvl="5">
      <w:start w:val="1"/>
      <w:numFmt w:val="decimal"/>
      <w:lvlText w:val="%1.%2.%3.%4.%5.%6."/>
      <w:lvlJc w:val="left"/>
      <w:pPr>
        <w:ind w:left="2880" w:hanging="1080"/>
      </w:pPr>
      <w:rPr>
        <w:rFonts w:ascii="Arial" w:hAnsi="Arial" w:hint="default"/>
      </w:rPr>
    </w:lvl>
    <w:lvl w:ilvl="6">
      <w:start w:val="1"/>
      <w:numFmt w:val="decimal"/>
      <w:lvlText w:val="%1.%2.%3.%4.%5.%6.%7."/>
      <w:lvlJc w:val="left"/>
      <w:pPr>
        <w:ind w:left="3600" w:hanging="1440"/>
      </w:pPr>
      <w:rPr>
        <w:rFonts w:ascii="Arial" w:hAnsi="Arial" w:hint="default"/>
      </w:rPr>
    </w:lvl>
    <w:lvl w:ilvl="7">
      <w:start w:val="1"/>
      <w:numFmt w:val="decimal"/>
      <w:lvlText w:val="%1.%2.%3.%4.%5.%6.%7.%8."/>
      <w:lvlJc w:val="left"/>
      <w:pPr>
        <w:ind w:left="3960" w:hanging="1440"/>
      </w:pPr>
      <w:rPr>
        <w:rFonts w:ascii="Arial" w:hAnsi="Arial" w:hint="default"/>
      </w:rPr>
    </w:lvl>
    <w:lvl w:ilvl="8">
      <w:start w:val="1"/>
      <w:numFmt w:val="decimal"/>
      <w:lvlText w:val="%1.%2.%3.%4.%5.%6.%7.%8.%9."/>
      <w:lvlJc w:val="left"/>
      <w:pPr>
        <w:ind w:left="4680" w:hanging="1800"/>
      </w:pPr>
      <w:rPr>
        <w:rFonts w:ascii="Arial" w:hAnsi="Arial" w:hint="default"/>
      </w:rPr>
    </w:lvl>
  </w:abstractNum>
  <w:abstractNum w:abstractNumId="90" w15:restartNumberingAfterBreak="0">
    <w:nsid w:val="7CFF19BA"/>
    <w:multiLevelType w:val="multilevel"/>
    <w:tmpl w:val="75860546"/>
    <w:lvl w:ilvl="0">
      <w:start w:val="1"/>
      <w:numFmt w:val="decimal"/>
      <w:lvlText w:val="%1."/>
      <w:lvlJc w:val="left"/>
      <w:pPr>
        <w:ind w:left="360" w:hanging="360"/>
      </w:pPr>
      <w:rPr>
        <w:rFonts w:hint="default"/>
        <w:b w:val="0"/>
      </w:rPr>
    </w:lvl>
    <w:lvl w:ilvl="1">
      <w:start w:val="3"/>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91" w15:restartNumberingAfterBreak="0">
    <w:nsid w:val="7D8A12A1"/>
    <w:multiLevelType w:val="hybridMultilevel"/>
    <w:tmpl w:val="E124BB30"/>
    <w:lvl w:ilvl="0" w:tplc="9800DF60">
      <w:start w:val="1"/>
      <w:numFmt w:val="bullet"/>
      <w:lvlText w:val=""/>
      <w:lvlJc w:val="left"/>
      <w:pPr>
        <w:ind w:left="720" w:hanging="360"/>
      </w:pPr>
      <w:rPr>
        <w:rFonts w:ascii="Symbol" w:hAnsi="Symbol" w:hint="default"/>
      </w:rPr>
    </w:lvl>
    <w:lvl w:ilvl="1" w:tplc="E4D8D364">
      <w:start w:val="1"/>
      <w:numFmt w:val="bullet"/>
      <w:lvlText w:val="o"/>
      <w:lvlJc w:val="left"/>
      <w:pPr>
        <w:ind w:left="1440" w:hanging="360"/>
      </w:pPr>
      <w:rPr>
        <w:rFonts w:ascii="Courier New" w:hAnsi="Courier New" w:hint="default"/>
      </w:rPr>
    </w:lvl>
    <w:lvl w:ilvl="2" w:tplc="5450E27E">
      <w:start w:val="1"/>
      <w:numFmt w:val="bullet"/>
      <w:lvlText w:val=""/>
      <w:lvlJc w:val="left"/>
      <w:pPr>
        <w:ind w:left="2160" w:hanging="360"/>
      </w:pPr>
      <w:rPr>
        <w:rFonts w:ascii="Wingdings" w:hAnsi="Wingdings" w:hint="default"/>
      </w:rPr>
    </w:lvl>
    <w:lvl w:ilvl="3" w:tplc="8E86566E">
      <w:start w:val="1"/>
      <w:numFmt w:val="bullet"/>
      <w:lvlText w:val=""/>
      <w:lvlJc w:val="left"/>
      <w:pPr>
        <w:ind w:left="2880" w:hanging="360"/>
      </w:pPr>
      <w:rPr>
        <w:rFonts w:ascii="Symbol" w:hAnsi="Symbol" w:hint="default"/>
      </w:rPr>
    </w:lvl>
    <w:lvl w:ilvl="4" w:tplc="3432B08E">
      <w:start w:val="1"/>
      <w:numFmt w:val="bullet"/>
      <w:lvlText w:val="o"/>
      <w:lvlJc w:val="left"/>
      <w:pPr>
        <w:ind w:left="3600" w:hanging="360"/>
      </w:pPr>
      <w:rPr>
        <w:rFonts w:ascii="Courier New" w:hAnsi="Courier New" w:hint="default"/>
      </w:rPr>
    </w:lvl>
    <w:lvl w:ilvl="5" w:tplc="D05CDE0E">
      <w:start w:val="1"/>
      <w:numFmt w:val="bullet"/>
      <w:lvlText w:val=""/>
      <w:lvlJc w:val="left"/>
      <w:pPr>
        <w:ind w:left="4320" w:hanging="360"/>
      </w:pPr>
      <w:rPr>
        <w:rFonts w:ascii="Wingdings" w:hAnsi="Wingdings" w:hint="default"/>
      </w:rPr>
    </w:lvl>
    <w:lvl w:ilvl="6" w:tplc="3A426D9A">
      <w:start w:val="1"/>
      <w:numFmt w:val="bullet"/>
      <w:lvlText w:val=""/>
      <w:lvlJc w:val="left"/>
      <w:pPr>
        <w:ind w:left="5040" w:hanging="360"/>
      </w:pPr>
      <w:rPr>
        <w:rFonts w:ascii="Symbol" w:hAnsi="Symbol" w:hint="default"/>
      </w:rPr>
    </w:lvl>
    <w:lvl w:ilvl="7" w:tplc="1BCE03A6">
      <w:start w:val="1"/>
      <w:numFmt w:val="bullet"/>
      <w:lvlText w:val="o"/>
      <w:lvlJc w:val="left"/>
      <w:pPr>
        <w:ind w:left="5760" w:hanging="360"/>
      </w:pPr>
      <w:rPr>
        <w:rFonts w:ascii="Courier New" w:hAnsi="Courier New" w:hint="default"/>
      </w:rPr>
    </w:lvl>
    <w:lvl w:ilvl="8" w:tplc="3A563F0E">
      <w:start w:val="1"/>
      <w:numFmt w:val="bullet"/>
      <w:lvlText w:val=""/>
      <w:lvlJc w:val="left"/>
      <w:pPr>
        <w:ind w:left="6480" w:hanging="360"/>
      </w:pPr>
      <w:rPr>
        <w:rFonts w:ascii="Wingdings" w:hAnsi="Wingdings" w:hint="default"/>
      </w:rPr>
    </w:lvl>
  </w:abstractNum>
  <w:abstractNum w:abstractNumId="92" w15:restartNumberingAfterBreak="0">
    <w:nsid w:val="7FB220F5"/>
    <w:multiLevelType w:val="multilevel"/>
    <w:tmpl w:val="2CB0E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48626473">
    <w:abstractNumId w:val="34"/>
  </w:num>
  <w:num w:numId="2" w16cid:durableId="1217161369">
    <w:abstractNumId w:val="87"/>
  </w:num>
  <w:num w:numId="3" w16cid:durableId="1818570635">
    <w:abstractNumId w:val="0"/>
  </w:num>
  <w:num w:numId="4" w16cid:durableId="232669997">
    <w:abstractNumId w:val="91"/>
  </w:num>
  <w:num w:numId="5" w16cid:durableId="2123185735">
    <w:abstractNumId w:val="44"/>
  </w:num>
  <w:num w:numId="6" w16cid:durableId="1708408735">
    <w:abstractNumId w:val="57"/>
  </w:num>
  <w:num w:numId="7" w16cid:durableId="1396973746">
    <w:abstractNumId w:val="88"/>
  </w:num>
  <w:num w:numId="8" w16cid:durableId="739712687">
    <w:abstractNumId w:val="24"/>
  </w:num>
  <w:num w:numId="9" w16cid:durableId="841899551">
    <w:abstractNumId w:val="78"/>
  </w:num>
  <w:num w:numId="10" w16cid:durableId="1843155116">
    <w:abstractNumId w:val="51"/>
  </w:num>
  <w:num w:numId="11" w16cid:durableId="171648495">
    <w:abstractNumId w:val="30"/>
  </w:num>
  <w:num w:numId="12" w16cid:durableId="114373690">
    <w:abstractNumId w:val="17"/>
  </w:num>
  <w:num w:numId="13" w16cid:durableId="1044989078">
    <w:abstractNumId w:val="12"/>
  </w:num>
  <w:num w:numId="14" w16cid:durableId="328557280">
    <w:abstractNumId w:val="9"/>
  </w:num>
  <w:num w:numId="15" w16cid:durableId="104889552">
    <w:abstractNumId w:val="69"/>
  </w:num>
  <w:num w:numId="16" w16cid:durableId="1551958357">
    <w:abstractNumId w:val="58"/>
  </w:num>
  <w:num w:numId="17" w16cid:durableId="1196187571">
    <w:abstractNumId w:val="32"/>
  </w:num>
  <w:num w:numId="18" w16cid:durableId="2115634979">
    <w:abstractNumId w:val="73"/>
  </w:num>
  <w:num w:numId="19" w16cid:durableId="192771438">
    <w:abstractNumId w:val="11"/>
  </w:num>
  <w:num w:numId="20" w16cid:durableId="268045951">
    <w:abstractNumId w:val="50"/>
  </w:num>
  <w:num w:numId="21" w16cid:durableId="3167254">
    <w:abstractNumId w:val="37"/>
  </w:num>
  <w:num w:numId="22" w16cid:durableId="1512066288">
    <w:abstractNumId w:val="53"/>
  </w:num>
  <w:num w:numId="23" w16cid:durableId="1982151137">
    <w:abstractNumId w:val="67"/>
  </w:num>
  <w:num w:numId="24" w16cid:durableId="1092971984">
    <w:abstractNumId w:val="39"/>
  </w:num>
  <w:num w:numId="25" w16cid:durableId="529073330">
    <w:abstractNumId w:val="1"/>
  </w:num>
  <w:num w:numId="26" w16cid:durableId="84154446">
    <w:abstractNumId w:val="8"/>
  </w:num>
  <w:num w:numId="27" w16cid:durableId="768354279">
    <w:abstractNumId w:val="46"/>
  </w:num>
  <w:num w:numId="28" w16cid:durableId="1204365276">
    <w:abstractNumId w:val="13"/>
  </w:num>
  <w:num w:numId="29" w16cid:durableId="2067333580">
    <w:abstractNumId w:val="72"/>
  </w:num>
  <w:num w:numId="30" w16cid:durableId="1262642757">
    <w:abstractNumId w:val="31"/>
  </w:num>
  <w:num w:numId="31" w16cid:durableId="1263101280">
    <w:abstractNumId w:val="84"/>
  </w:num>
  <w:num w:numId="32" w16cid:durableId="972517073">
    <w:abstractNumId w:val="63"/>
  </w:num>
  <w:num w:numId="33" w16cid:durableId="1307583191">
    <w:abstractNumId w:val="75"/>
  </w:num>
  <w:num w:numId="34" w16cid:durableId="1806460421">
    <w:abstractNumId w:val="81"/>
  </w:num>
  <w:num w:numId="35" w16cid:durableId="260726864">
    <w:abstractNumId w:val="22"/>
  </w:num>
  <w:num w:numId="36" w16cid:durableId="1463768712">
    <w:abstractNumId w:val="52"/>
  </w:num>
  <w:num w:numId="37" w16cid:durableId="757750032">
    <w:abstractNumId w:val="76"/>
  </w:num>
  <w:num w:numId="38" w16cid:durableId="920257684">
    <w:abstractNumId w:val="85"/>
  </w:num>
  <w:num w:numId="39" w16cid:durableId="414132061">
    <w:abstractNumId w:val="80"/>
  </w:num>
  <w:num w:numId="40" w16cid:durableId="902716445">
    <w:abstractNumId w:val="49"/>
  </w:num>
  <w:num w:numId="41" w16cid:durableId="989752481">
    <w:abstractNumId w:val="25"/>
  </w:num>
  <w:num w:numId="42" w16cid:durableId="457257052">
    <w:abstractNumId w:val="70"/>
  </w:num>
  <w:num w:numId="43" w16cid:durableId="2071146104">
    <w:abstractNumId w:val="56"/>
  </w:num>
  <w:num w:numId="44" w16cid:durableId="2047488484">
    <w:abstractNumId w:val="6"/>
  </w:num>
  <w:num w:numId="45" w16cid:durableId="1257982709">
    <w:abstractNumId w:val="27"/>
  </w:num>
  <w:num w:numId="46" w16cid:durableId="1036001927">
    <w:abstractNumId w:val="89"/>
  </w:num>
  <w:num w:numId="47" w16cid:durableId="815219376">
    <w:abstractNumId w:val="38"/>
  </w:num>
  <w:num w:numId="48" w16cid:durableId="318265827">
    <w:abstractNumId w:val="36"/>
  </w:num>
  <w:num w:numId="49" w16cid:durableId="558592444">
    <w:abstractNumId w:val="18"/>
  </w:num>
  <w:num w:numId="50" w16cid:durableId="1016346297">
    <w:abstractNumId w:val="4"/>
  </w:num>
  <w:num w:numId="51" w16cid:durableId="1861238056">
    <w:abstractNumId w:val="20"/>
  </w:num>
  <w:num w:numId="52" w16cid:durableId="1321348674">
    <w:abstractNumId w:val="82"/>
  </w:num>
  <w:num w:numId="53" w16cid:durableId="1466966053">
    <w:abstractNumId w:val="26"/>
  </w:num>
  <w:num w:numId="54" w16cid:durableId="474372010">
    <w:abstractNumId w:val="5"/>
  </w:num>
  <w:num w:numId="55" w16cid:durableId="1810590954">
    <w:abstractNumId w:val="66"/>
  </w:num>
  <w:num w:numId="56" w16cid:durableId="638923400">
    <w:abstractNumId w:val="10"/>
  </w:num>
  <w:num w:numId="57" w16cid:durableId="1028221773">
    <w:abstractNumId w:val="41"/>
  </w:num>
  <w:num w:numId="58" w16cid:durableId="1631131443">
    <w:abstractNumId w:val="45"/>
  </w:num>
  <w:num w:numId="59" w16cid:durableId="895090746">
    <w:abstractNumId w:val="71"/>
  </w:num>
  <w:num w:numId="60" w16cid:durableId="1461611417">
    <w:abstractNumId w:val="23"/>
  </w:num>
  <w:num w:numId="61" w16cid:durableId="230314099">
    <w:abstractNumId w:val="42"/>
  </w:num>
  <w:num w:numId="62" w16cid:durableId="2095396914">
    <w:abstractNumId w:val="92"/>
  </w:num>
  <w:num w:numId="63" w16cid:durableId="641036809">
    <w:abstractNumId w:val="16"/>
  </w:num>
  <w:num w:numId="64" w16cid:durableId="876157768">
    <w:abstractNumId w:val="29"/>
  </w:num>
  <w:num w:numId="65" w16cid:durableId="1031688013">
    <w:abstractNumId w:val="19"/>
  </w:num>
  <w:num w:numId="66" w16cid:durableId="48497928">
    <w:abstractNumId w:val="15"/>
  </w:num>
  <w:num w:numId="67" w16cid:durableId="1139375262">
    <w:abstractNumId w:val="2"/>
  </w:num>
  <w:num w:numId="68" w16cid:durableId="313608877">
    <w:abstractNumId w:val="3"/>
  </w:num>
  <w:num w:numId="69" w16cid:durableId="2072343284">
    <w:abstractNumId w:val="21"/>
  </w:num>
  <w:num w:numId="70" w16cid:durableId="1712262440">
    <w:abstractNumId w:val="54"/>
  </w:num>
  <w:num w:numId="71" w16cid:durableId="828863977">
    <w:abstractNumId w:val="86"/>
  </w:num>
  <w:num w:numId="72" w16cid:durableId="1217744448">
    <w:abstractNumId w:val="55"/>
  </w:num>
  <w:num w:numId="73" w16cid:durableId="1719276529">
    <w:abstractNumId w:val="35"/>
  </w:num>
  <w:num w:numId="74" w16cid:durableId="1990209681">
    <w:abstractNumId w:val="77"/>
  </w:num>
  <w:num w:numId="75" w16cid:durableId="1026522363">
    <w:abstractNumId w:val="83"/>
  </w:num>
  <w:num w:numId="76" w16cid:durableId="1009139048">
    <w:abstractNumId w:val="59"/>
  </w:num>
  <w:num w:numId="77" w16cid:durableId="1708411922">
    <w:abstractNumId w:val="90"/>
  </w:num>
  <w:num w:numId="78" w16cid:durableId="6906628">
    <w:abstractNumId w:val="28"/>
  </w:num>
  <w:num w:numId="79" w16cid:durableId="1714770428">
    <w:abstractNumId w:val="33"/>
  </w:num>
  <w:num w:numId="80" w16cid:durableId="1714887062">
    <w:abstractNumId w:val="64"/>
  </w:num>
  <w:num w:numId="81" w16cid:durableId="1849907927">
    <w:abstractNumId w:val="7"/>
  </w:num>
  <w:num w:numId="82" w16cid:durableId="1572886622">
    <w:abstractNumId w:val="62"/>
  </w:num>
  <w:num w:numId="83" w16cid:durableId="1215041919">
    <w:abstractNumId w:val="79"/>
  </w:num>
  <w:num w:numId="84" w16cid:durableId="1841457619">
    <w:abstractNumId w:val="14"/>
  </w:num>
  <w:num w:numId="85" w16cid:durableId="1603147132">
    <w:abstractNumId w:val="43"/>
  </w:num>
  <w:num w:numId="86" w16cid:durableId="1538277390">
    <w:abstractNumId w:val="65"/>
  </w:num>
  <w:num w:numId="87" w16cid:durableId="1002976580">
    <w:abstractNumId w:val="61"/>
  </w:num>
  <w:num w:numId="88" w16cid:durableId="1665432442">
    <w:abstractNumId w:val="40"/>
  </w:num>
  <w:num w:numId="89" w16cid:durableId="224032169">
    <w:abstractNumId w:val="68"/>
  </w:num>
  <w:num w:numId="90" w16cid:durableId="2002732144">
    <w:abstractNumId w:val="48"/>
  </w:num>
  <w:num w:numId="91" w16cid:durableId="176506526">
    <w:abstractNumId w:val="60"/>
  </w:num>
  <w:num w:numId="92" w16cid:durableId="37509245">
    <w:abstractNumId w:val="74"/>
  </w:num>
  <w:num w:numId="93" w16cid:durableId="149299334">
    <w:abstractNumId w:val="47"/>
  </w:num>
  <w:numIdMacAtCleanup w:val="9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raig Parker">
    <w15:presenceInfo w15:providerId="AD" w15:userId="S::craig.parker@witsphr.org::70c86836-d7e6-4ae6-8761-74d99aa1dff5"/>
  </w15:person>
  <w15:person w15:author="Matthew Chersich">
    <w15:presenceInfo w15:providerId="AD" w15:userId="S::CHERSICM@tcd.ie::3996de51-8e24-468e-a3e8-e51afd8eaef2"/>
  </w15:person>
  <w15:person w15:author="Darshnika Lakhoo">
    <w15:presenceInfo w15:providerId="AD" w15:userId="S::darshnika.lakhoo@witsphr.org::fd792eda-5952-4393-a749-d87af2d963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Arial&lt;/FontName&gt;&lt;FontSize&gt;9&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sa5xrrs3z5vwrexzpppepfxzexwatrat0s9&quot;&gt;My EndNote Library&lt;record-ids&gt;&lt;item&gt;70&lt;/item&gt;&lt;item&gt;71&lt;/item&gt;&lt;item&gt;72&lt;/item&gt;&lt;/record-ids&gt;&lt;/item&gt;&lt;/Libraries&gt;"/>
  </w:docVars>
  <w:rsids>
    <w:rsidRoot w:val="007813F4"/>
    <w:rsid w:val="0000397F"/>
    <w:rsid w:val="0001138F"/>
    <w:rsid w:val="000126A1"/>
    <w:rsid w:val="000178E6"/>
    <w:rsid w:val="000537B1"/>
    <w:rsid w:val="000543C6"/>
    <w:rsid w:val="000564D8"/>
    <w:rsid w:val="00065720"/>
    <w:rsid w:val="000869D5"/>
    <w:rsid w:val="000933A1"/>
    <w:rsid w:val="00096966"/>
    <w:rsid w:val="000A3B7B"/>
    <w:rsid w:val="000A7512"/>
    <w:rsid w:val="000F5E74"/>
    <w:rsid w:val="0010447B"/>
    <w:rsid w:val="001151F1"/>
    <w:rsid w:val="0011709C"/>
    <w:rsid w:val="00134238"/>
    <w:rsid w:val="001B1D67"/>
    <w:rsid w:val="001D660F"/>
    <w:rsid w:val="001F6794"/>
    <w:rsid w:val="002116FB"/>
    <w:rsid w:val="002277C1"/>
    <w:rsid w:val="0024430E"/>
    <w:rsid w:val="0026318C"/>
    <w:rsid w:val="00265FDD"/>
    <w:rsid w:val="00267F37"/>
    <w:rsid w:val="0027516D"/>
    <w:rsid w:val="002824F2"/>
    <w:rsid w:val="00295330"/>
    <w:rsid w:val="002B122D"/>
    <w:rsid w:val="002B1DBF"/>
    <w:rsid w:val="002C35E4"/>
    <w:rsid w:val="002D4BF7"/>
    <w:rsid w:val="002E4822"/>
    <w:rsid w:val="00311FAC"/>
    <w:rsid w:val="00317372"/>
    <w:rsid w:val="00335EE1"/>
    <w:rsid w:val="0035702A"/>
    <w:rsid w:val="00377C1A"/>
    <w:rsid w:val="00386610"/>
    <w:rsid w:val="003B4B4A"/>
    <w:rsid w:val="003C65B3"/>
    <w:rsid w:val="003F01AC"/>
    <w:rsid w:val="00400083"/>
    <w:rsid w:val="00403189"/>
    <w:rsid w:val="00414F26"/>
    <w:rsid w:val="004322E9"/>
    <w:rsid w:val="00434723"/>
    <w:rsid w:val="0043503E"/>
    <w:rsid w:val="0044208F"/>
    <w:rsid w:val="00477760"/>
    <w:rsid w:val="00494AE0"/>
    <w:rsid w:val="004A16A9"/>
    <w:rsid w:val="004A3BAA"/>
    <w:rsid w:val="004A4537"/>
    <w:rsid w:val="004B00A2"/>
    <w:rsid w:val="004C2146"/>
    <w:rsid w:val="004C30B6"/>
    <w:rsid w:val="004D7A6B"/>
    <w:rsid w:val="00505767"/>
    <w:rsid w:val="00513027"/>
    <w:rsid w:val="005204F2"/>
    <w:rsid w:val="00523FB0"/>
    <w:rsid w:val="00556724"/>
    <w:rsid w:val="00572F71"/>
    <w:rsid w:val="00594D30"/>
    <w:rsid w:val="005A22EF"/>
    <w:rsid w:val="005D720F"/>
    <w:rsid w:val="005F622F"/>
    <w:rsid w:val="006013EC"/>
    <w:rsid w:val="00604C43"/>
    <w:rsid w:val="006063DF"/>
    <w:rsid w:val="00614D36"/>
    <w:rsid w:val="00626B08"/>
    <w:rsid w:val="0063411E"/>
    <w:rsid w:val="006350BC"/>
    <w:rsid w:val="00635B4F"/>
    <w:rsid w:val="006706A0"/>
    <w:rsid w:val="006A3891"/>
    <w:rsid w:val="006A7C0B"/>
    <w:rsid w:val="006B749C"/>
    <w:rsid w:val="006D03B0"/>
    <w:rsid w:val="006D10B8"/>
    <w:rsid w:val="006E10F3"/>
    <w:rsid w:val="006E5408"/>
    <w:rsid w:val="006E7398"/>
    <w:rsid w:val="00707C35"/>
    <w:rsid w:val="00710D25"/>
    <w:rsid w:val="0071353A"/>
    <w:rsid w:val="007140C3"/>
    <w:rsid w:val="007443F5"/>
    <w:rsid w:val="00771827"/>
    <w:rsid w:val="007813F4"/>
    <w:rsid w:val="00793614"/>
    <w:rsid w:val="007A5DAA"/>
    <w:rsid w:val="007A6FBB"/>
    <w:rsid w:val="007B2B3C"/>
    <w:rsid w:val="007D71BD"/>
    <w:rsid w:val="007E4E9D"/>
    <w:rsid w:val="007E6123"/>
    <w:rsid w:val="00807103"/>
    <w:rsid w:val="00830339"/>
    <w:rsid w:val="00831DF1"/>
    <w:rsid w:val="00837AC5"/>
    <w:rsid w:val="00860274"/>
    <w:rsid w:val="00861281"/>
    <w:rsid w:val="00863E40"/>
    <w:rsid w:val="008734CC"/>
    <w:rsid w:val="00874698"/>
    <w:rsid w:val="008874F9"/>
    <w:rsid w:val="00894535"/>
    <w:rsid w:val="00896612"/>
    <w:rsid w:val="008D46E3"/>
    <w:rsid w:val="008D6906"/>
    <w:rsid w:val="009117AB"/>
    <w:rsid w:val="0091560D"/>
    <w:rsid w:val="00917F01"/>
    <w:rsid w:val="009436AB"/>
    <w:rsid w:val="009511AE"/>
    <w:rsid w:val="009531C4"/>
    <w:rsid w:val="009557F9"/>
    <w:rsid w:val="00977ACD"/>
    <w:rsid w:val="009A39DB"/>
    <w:rsid w:val="009B10FD"/>
    <w:rsid w:val="009B36EE"/>
    <w:rsid w:val="009D2BEA"/>
    <w:rsid w:val="009E6C30"/>
    <w:rsid w:val="009F0949"/>
    <w:rsid w:val="009F2949"/>
    <w:rsid w:val="009F769D"/>
    <w:rsid w:val="00A16A13"/>
    <w:rsid w:val="00A31620"/>
    <w:rsid w:val="00A40232"/>
    <w:rsid w:val="00A62CB7"/>
    <w:rsid w:val="00A735A2"/>
    <w:rsid w:val="00A74A73"/>
    <w:rsid w:val="00A850D7"/>
    <w:rsid w:val="00A85895"/>
    <w:rsid w:val="00AB0BF1"/>
    <w:rsid w:val="00AC09F0"/>
    <w:rsid w:val="00AD1F92"/>
    <w:rsid w:val="00AE02E3"/>
    <w:rsid w:val="00AF42A3"/>
    <w:rsid w:val="00B00E3B"/>
    <w:rsid w:val="00B02689"/>
    <w:rsid w:val="00B07FD9"/>
    <w:rsid w:val="00B21964"/>
    <w:rsid w:val="00B21AE0"/>
    <w:rsid w:val="00B5464D"/>
    <w:rsid w:val="00B64181"/>
    <w:rsid w:val="00B73E0D"/>
    <w:rsid w:val="00B766E5"/>
    <w:rsid w:val="00BB36F7"/>
    <w:rsid w:val="00BC1CA9"/>
    <w:rsid w:val="00BC335B"/>
    <w:rsid w:val="00BD1ADA"/>
    <w:rsid w:val="00BD1B56"/>
    <w:rsid w:val="00BF01CE"/>
    <w:rsid w:val="00BF3362"/>
    <w:rsid w:val="00C02355"/>
    <w:rsid w:val="00C05648"/>
    <w:rsid w:val="00C10805"/>
    <w:rsid w:val="00C11F2A"/>
    <w:rsid w:val="00C25398"/>
    <w:rsid w:val="00C36111"/>
    <w:rsid w:val="00C37C61"/>
    <w:rsid w:val="00C40AB7"/>
    <w:rsid w:val="00C41A39"/>
    <w:rsid w:val="00C475CF"/>
    <w:rsid w:val="00C537B8"/>
    <w:rsid w:val="00C53C5B"/>
    <w:rsid w:val="00C743C9"/>
    <w:rsid w:val="00C859D4"/>
    <w:rsid w:val="00CA5950"/>
    <w:rsid w:val="00CE5407"/>
    <w:rsid w:val="00CF521E"/>
    <w:rsid w:val="00D00C6D"/>
    <w:rsid w:val="00D07B2E"/>
    <w:rsid w:val="00D14C08"/>
    <w:rsid w:val="00D17044"/>
    <w:rsid w:val="00D30C12"/>
    <w:rsid w:val="00D3339B"/>
    <w:rsid w:val="00D5020A"/>
    <w:rsid w:val="00D645CA"/>
    <w:rsid w:val="00D77C0B"/>
    <w:rsid w:val="00D869AD"/>
    <w:rsid w:val="00D9119A"/>
    <w:rsid w:val="00DB2411"/>
    <w:rsid w:val="00DB421E"/>
    <w:rsid w:val="00DD14D8"/>
    <w:rsid w:val="00DF106C"/>
    <w:rsid w:val="00E16D7A"/>
    <w:rsid w:val="00E2531E"/>
    <w:rsid w:val="00E2683C"/>
    <w:rsid w:val="00E278EA"/>
    <w:rsid w:val="00E348AE"/>
    <w:rsid w:val="00E36942"/>
    <w:rsid w:val="00E42C75"/>
    <w:rsid w:val="00E42E0C"/>
    <w:rsid w:val="00E5173C"/>
    <w:rsid w:val="00E57169"/>
    <w:rsid w:val="00E93F98"/>
    <w:rsid w:val="00EA2C07"/>
    <w:rsid w:val="00EB25AA"/>
    <w:rsid w:val="00EC4607"/>
    <w:rsid w:val="00EC61DB"/>
    <w:rsid w:val="00EC6E6B"/>
    <w:rsid w:val="00EE207E"/>
    <w:rsid w:val="00EE434A"/>
    <w:rsid w:val="00EF04D2"/>
    <w:rsid w:val="00F05BB3"/>
    <w:rsid w:val="00F10B46"/>
    <w:rsid w:val="00F13200"/>
    <w:rsid w:val="00F31347"/>
    <w:rsid w:val="00F44690"/>
    <w:rsid w:val="00F5507E"/>
    <w:rsid w:val="00F72F87"/>
    <w:rsid w:val="00F76D5E"/>
    <w:rsid w:val="00F81506"/>
    <w:rsid w:val="00F849DD"/>
    <w:rsid w:val="00FA5B59"/>
    <w:rsid w:val="00FA7310"/>
    <w:rsid w:val="00FC27B4"/>
    <w:rsid w:val="0B5C5632"/>
    <w:rsid w:val="0C32A488"/>
    <w:rsid w:val="0E3CF60B"/>
    <w:rsid w:val="0EA28E02"/>
    <w:rsid w:val="3DE9DB2F"/>
    <w:rsid w:val="3E93EB8D"/>
    <w:rsid w:val="52A8C99F"/>
    <w:rsid w:val="54FBA741"/>
    <w:rsid w:val="5679E5DE"/>
    <w:rsid w:val="5D4A789A"/>
    <w:rsid w:val="60C54407"/>
    <w:rsid w:val="624D22ED"/>
    <w:rsid w:val="6E1C0E23"/>
    <w:rsid w:val="726DE6D0"/>
    <w:rsid w:val="7FC7C6F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949BB3"/>
  <w15:docId w15:val="{58A6BEB2-6F7E-4881-B925-9A198184C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18CC"/>
    <w:pPr>
      <w:overflowPunct w:val="0"/>
      <w:autoSpaceDE w:val="0"/>
      <w:autoSpaceDN w:val="0"/>
      <w:adjustRightInd w:val="0"/>
    </w:pPr>
    <w:rPr>
      <w:rFonts w:eastAsia="Times New Roman" w:cs="Times New Roman"/>
      <w:sz w:val="18"/>
      <w:szCs w:val="20"/>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5E18CC"/>
    <w:pPr>
      <w:keepNext/>
      <w:keepLines/>
      <w:spacing w:before="240" w:after="120"/>
      <w:outlineLvl w:val="1"/>
    </w:pPr>
    <w:rPr>
      <w:rFonts w:eastAsiaTheme="majorEastAsia" w:cstheme="majorBidi"/>
      <w:b/>
      <w:bCs/>
      <w:caps/>
      <w:sz w:val="20"/>
    </w:rPr>
  </w:style>
  <w:style w:type="paragraph" w:styleId="Heading3">
    <w:name w:val="heading 3"/>
    <w:basedOn w:val="Normal"/>
    <w:next w:val="Normal"/>
    <w:link w:val="Heading3Char"/>
    <w:uiPriority w:val="9"/>
    <w:unhideWhenUsed/>
    <w:qFormat/>
    <w:rsid w:val="005E18CC"/>
    <w:pPr>
      <w:keepNext/>
      <w:keepLines/>
      <w:spacing w:before="200"/>
      <w:outlineLvl w:val="2"/>
    </w:pPr>
    <w:rPr>
      <w:rFonts w:eastAsiaTheme="majorEastAsia" w:cstheme="majorBidi"/>
      <w:b/>
      <w:bCs/>
      <w:caps/>
      <w:szCs w:val="1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character" w:customStyle="1" w:styleId="Heading2Char">
    <w:name w:val="Heading 2 Char"/>
    <w:basedOn w:val="DefaultParagraphFont"/>
    <w:link w:val="Heading2"/>
    <w:uiPriority w:val="9"/>
    <w:rsid w:val="005E18CC"/>
    <w:rPr>
      <w:rFonts w:ascii="Arial" w:eastAsiaTheme="majorEastAsia" w:hAnsi="Arial" w:cstheme="majorBidi"/>
      <w:b/>
      <w:bCs/>
      <w:caps/>
      <w:sz w:val="20"/>
      <w:szCs w:val="20"/>
      <w:lang w:val="en-US" w:eastAsia="ja-JP"/>
    </w:rPr>
  </w:style>
  <w:style w:type="character" w:customStyle="1" w:styleId="Heading3Char">
    <w:name w:val="Heading 3 Char"/>
    <w:basedOn w:val="DefaultParagraphFont"/>
    <w:link w:val="Heading3"/>
    <w:uiPriority w:val="9"/>
    <w:rsid w:val="005E18CC"/>
    <w:rPr>
      <w:rFonts w:ascii="Arial" w:eastAsiaTheme="majorEastAsia" w:hAnsi="Arial" w:cstheme="majorBidi"/>
      <w:b/>
      <w:bCs/>
      <w:caps/>
      <w:sz w:val="18"/>
      <w:szCs w:val="18"/>
      <w:lang w:val="en-US" w:eastAsia="ja-JP"/>
    </w:rPr>
  </w:style>
  <w:style w:type="paragraph" w:styleId="ListParagraph">
    <w:name w:val="List Paragraph"/>
    <w:basedOn w:val="Normal"/>
    <w:uiPriority w:val="34"/>
    <w:qFormat/>
    <w:rsid w:val="005E18CC"/>
    <w:pPr>
      <w:spacing w:before="240" w:after="240"/>
    </w:pPr>
  </w:style>
  <w:style w:type="table" w:styleId="TableGrid">
    <w:name w:val="Table Grid"/>
    <w:basedOn w:val="TableNormal"/>
    <w:uiPriority w:val="39"/>
    <w:rsid w:val="008A1EA2"/>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1EE9"/>
    <w:pPr>
      <w:tabs>
        <w:tab w:val="center" w:pos="4513"/>
        <w:tab w:val="right" w:pos="9026"/>
      </w:tabs>
    </w:pPr>
  </w:style>
  <w:style w:type="character" w:customStyle="1" w:styleId="HeaderChar">
    <w:name w:val="Header Char"/>
    <w:basedOn w:val="DefaultParagraphFont"/>
    <w:link w:val="Header"/>
    <w:uiPriority w:val="99"/>
    <w:rsid w:val="004F1EE9"/>
    <w:rPr>
      <w:rFonts w:ascii="Arial" w:eastAsia="Times New Roman" w:hAnsi="Arial" w:cs="Times New Roman"/>
      <w:sz w:val="18"/>
      <w:szCs w:val="20"/>
      <w:lang w:val="en-US" w:eastAsia="ja-JP"/>
    </w:rPr>
  </w:style>
  <w:style w:type="paragraph" w:styleId="Footer">
    <w:name w:val="footer"/>
    <w:basedOn w:val="Normal"/>
    <w:link w:val="FooterChar"/>
    <w:uiPriority w:val="99"/>
    <w:unhideWhenUsed/>
    <w:rsid w:val="004F1EE9"/>
    <w:pPr>
      <w:tabs>
        <w:tab w:val="center" w:pos="4513"/>
        <w:tab w:val="right" w:pos="9026"/>
      </w:tabs>
    </w:pPr>
  </w:style>
  <w:style w:type="character" w:customStyle="1" w:styleId="FooterChar">
    <w:name w:val="Footer Char"/>
    <w:basedOn w:val="DefaultParagraphFont"/>
    <w:link w:val="Footer"/>
    <w:uiPriority w:val="99"/>
    <w:rsid w:val="004F1EE9"/>
    <w:rPr>
      <w:rFonts w:ascii="Arial" w:eastAsia="Times New Roman" w:hAnsi="Arial" w:cs="Times New Roman"/>
      <w:sz w:val="18"/>
      <w:szCs w:val="20"/>
      <w:lang w:val="en-US" w:eastAsia="ja-JP"/>
    </w:rPr>
  </w:style>
  <w:style w:type="paragraph" w:styleId="Subtitle">
    <w:name w:val="Subtitle"/>
    <w:basedOn w:val="Normal"/>
    <w:next w:val="Normal"/>
    <w:uiPriority w:val="11"/>
    <w:qFormat/>
    <w:pPr>
      <w:keepNext/>
      <w:keepLines/>
      <w:spacing w:after="320"/>
    </w:pPr>
    <w:rPr>
      <w:rFonts w:eastAsia="Arial" w:cs="Arial"/>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rPr>
  </w:style>
  <w:style w:type="character" w:customStyle="1" w:styleId="CommentTextChar">
    <w:name w:val="Comment Text Char"/>
    <w:basedOn w:val="DefaultParagraphFont"/>
    <w:link w:val="CommentText"/>
    <w:uiPriority w:val="99"/>
    <w:rPr>
      <w:rFonts w:eastAsia="Times New Roman" w:cs="Times New Roman"/>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Pr>
      <w:color w:val="0563C1" w:themeColor="hyperlink"/>
      <w:u w:val="single"/>
    </w:rPr>
  </w:style>
  <w:style w:type="paragraph" w:styleId="Revision">
    <w:name w:val="Revision"/>
    <w:hidden/>
    <w:uiPriority w:val="99"/>
    <w:semiHidden/>
    <w:rsid w:val="00D30C12"/>
    <w:pPr>
      <w:spacing w:line="240" w:lineRule="auto"/>
    </w:pPr>
    <w:rPr>
      <w:rFonts w:eastAsia="Times New Roman" w:cs="Times New Roman"/>
      <w:sz w:val="18"/>
      <w:szCs w:val="20"/>
    </w:rPr>
  </w:style>
  <w:style w:type="character" w:styleId="UnresolvedMention">
    <w:name w:val="Unresolved Mention"/>
    <w:basedOn w:val="DefaultParagraphFont"/>
    <w:uiPriority w:val="99"/>
    <w:semiHidden/>
    <w:unhideWhenUsed/>
    <w:rsid w:val="00D30C12"/>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3C65B3"/>
    <w:rPr>
      <w:b/>
      <w:bCs/>
    </w:rPr>
  </w:style>
  <w:style w:type="character" w:customStyle="1" w:styleId="CommentSubjectChar">
    <w:name w:val="Comment Subject Char"/>
    <w:basedOn w:val="CommentTextChar"/>
    <w:link w:val="CommentSubject"/>
    <w:uiPriority w:val="99"/>
    <w:semiHidden/>
    <w:rsid w:val="003C65B3"/>
    <w:rPr>
      <w:rFonts w:eastAsia="Times New Roman" w:cs="Times New Roman"/>
      <w:b/>
      <w:bCs/>
      <w:sz w:val="20"/>
      <w:szCs w:val="20"/>
    </w:rPr>
  </w:style>
  <w:style w:type="paragraph" w:customStyle="1" w:styleId="xxmsonormal">
    <w:name w:val="x_x_msonormal"/>
    <w:basedOn w:val="Normal"/>
    <w:rsid w:val="00BD1B56"/>
    <w:pPr>
      <w:overflowPunct/>
      <w:autoSpaceDE/>
      <w:autoSpaceDN/>
      <w:adjustRightInd/>
      <w:spacing w:before="100" w:beforeAutospacing="1" w:after="100" w:afterAutospacing="1" w:line="240" w:lineRule="auto"/>
    </w:pPr>
    <w:rPr>
      <w:rFonts w:ascii="Times New Roman" w:hAnsi="Times New Roman"/>
      <w:sz w:val="24"/>
      <w:szCs w:val="24"/>
      <w:lang w:val="en-ZA" w:eastAsia="en-ZA"/>
    </w:rPr>
  </w:style>
  <w:style w:type="paragraph" w:styleId="TOC1">
    <w:name w:val="toc 1"/>
    <w:basedOn w:val="Normal"/>
    <w:next w:val="Normal"/>
    <w:autoRedefine/>
    <w:uiPriority w:val="39"/>
    <w:unhideWhenUsed/>
    <w:rsid w:val="00A85895"/>
    <w:pPr>
      <w:spacing w:after="100"/>
    </w:pPr>
  </w:style>
  <w:style w:type="paragraph" w:styleId="TOC2">
    <w:name w:val="toc 2"/>
    <w:basedOn w:val="Normal"/>
    <w:next w:val="Normal"/>
    <w:autoRedefine/>
    <w:uiPriority w:val="39"/>
    <w:unhideWhenUsed/>
    <w:rsid w:val="00A85895"/>
    <w:pPr>
      <w:spacing w:after="100"/>
      <w:ind w:left="180"/>
    </w:pPr>
  </w:style>
  <w:style w:type="paragraph" w:styleId="NormalWeb">
    <w:name w:val="Normal (Web)"/>
    <w:basedOn w:val="Normal"/>
    <w:uiPriority w:val="99"/>
    <w:semiHidden/>
    <w:unhideWhenUsed/>
    <w:rsid w:val="00265FDD"/>
    <w:pPr>
      <w:overflowPunct/>
      <w:autoSpaceDE/>
      <w:autoSpaceDN/>
      <w:adjustRightInd/>
      <w:spacing w:before="100" w:beforeAutospacing="1" w:after="100" w:afterAutospacing="1" w:line="240" w:lineRule="auto"/>
    </w:pPr>
    <w:rPr>
      <w:rFonts w:ascii="Times New Roman" w:hAnsi="Times New Roman"/>
      <w:sz w:val="24"/>
      <w:szCs w:val="24"/>
      <w:lang w:val="en-ZA" w:eastAsia="en-ZA"/>
    </w:rPr>
  </w:style>
  <w:style w:type="character" w:styleId="Strong">
    <w:name w:val="Strong"/>
    <w:basedOn w:val="DefaultParagraphFont"/>
    <w:uiPriority w:val="22"/>
    <w:qFormat/>
    <w:rsid w:val="00265FDD"/>
    <w:rPr>
      <w:b/>
      <w:bCs/>
    </w:rPr>
  </w:style>
  <w:style w:type="paragraph" w:styleId="Caption">
    <w:name w:val="caption"/>
    <w:basedOn w:val="Normal"/>
    <w:next w:val="Normal"/>
    <w:uiPriority w:val="35"/>
    <w:unhideWhenUsed/>
    <w:qFormat/>
    <w:rsid w:val="00FA5B59"/>
    <w:pPr>
      <w:spacing w:after="200" w:line="240" w:lineRule="auto"/>
    </w:pPr>
    <w:rPr>
      <w:i/>
      <w:iCs/>
      <w:color w:val="44546A" w:themeColor="text2"/>
      <w:szCs w:val="18"/>
    </w:rPr>
  </w:style>
  <w:style w:type="paragraph" w:styleId="TOC3">
    <w:name w:val="toc 3"/>
    <w:basedOn w:val="Normal"/>
    <w:next w:val="Normal"/>
    <w:autoRedefine/>
    <w:uiPriority w:val="39"/>
    <w:unhideWhenUsed/>
    <w:rsid w:val="00096966"/>
    <w:pPr>
      <w:spacing w:after="100"/>
      <w:ind w:left="360"/>
    </w:pPr>
  </w:style>
  <w:style w:type="paragraph" w:customStyle="1" w:styleId="EndNoteBibliographyTitle">
    <w:name w:val="EndNote Bibliography Title"/>
    <w:basedOn w:val="Normal"/>
    <w:link w:val="EndNoteBibliographyTitleChar"/>
    <w:rsid w:val="00EC6E6B"/>
    <w:pPr>
      <w:jc w:val="center"/>
    </w:pPr>
    <w:rPr>
      <w:rFonts w:cs="Arial"/>
      <w:noProof/>
    </w:rPr>
  </w:style>
  <w:style w:type="character" w:customStyle="1" w:styleId="EndNoteBibliographyTitleChar">
    <w:name w:val="EndNote Bibliography Title Char"/>
    <w:basedOn w:val="DefaultParagraphFont"/>
    <w:link w:val="EndNoteBibliographyTitle"/>
    <w:rsid w:val="00EC6E6B"/>
    <w:rPr>
      <w:rFonts w:eastAsia="Times New Roman"/>
      <w:noProof/>
      <w:sz w:val="18"/>
      <w:szCs w:val="20"/>
    </w:rPr>
  </w:style>
  <w:style w:type="paragraph" w:customStyle="1" w:styleId="EndNoteBibliography">
    <w:name w:val="EndNote Bibliography"/>
    <w:basedOn w:val="Normal"/>
    <w:link w:val="EndNoteBibliographyChar"/>
    <w:rsid w:val="00EC6E6B"/>
    <w:pPr>
      <w:spacing w:line="240" w:lineRule="auto"/>
    </w:pPr>
    <w:rPr>
      <w:rFonts w:cs="Arial"/>
      <w:noProof/>
    </w:rPr>
  </w:style>
  <w:style w:type="character" w:customStyle="1" w:styleId="EndNoteBibliographyChar">
    <w:name w:val="EndNote Bibliography Char"/>
    <w:basedOn w:val="DefaultParagraphFont"/>
    <w:link w:val="EndNoteBibliography"/>
    <w:rsid w:val="00EC6E6B"/>
    <w:rPr>
      <w:rFonts w:eastAsia="Times New Roman"/>
      <w:noProof/>
      <w:sz w:val="18"/>
      <w:szCs w:val="20"/>
    </w:rPr>
  </w:style>
  <w:style w:type="table" w:styleId="PlainTable1">
    <w:name w:val="Plain Table 1"/>
    <w:basedOn w:val="TableNormal"/>
    <w:uiPriority w:val="41"/>
    <w:rsid w:val="006E7398"/>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E7398"/>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E7398"/>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6E739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Spacing">
    <w:name w:val="No Spacing"/>
    <w:link w:val="NoSpacingChar"/>
    <w:uiPriority w:val="1"/>
    <w:qFormat/>
    <w:rsid w:val="00134238"/>
    <w:pPr>
      <w:spacing w:line="240" w:lineRule="auto"/>
    </w:pPr>
    <w:rPr>
      <w:rFonts w:asciiTheme="minorHAnsi" w:eastAsiaTheme="minorEastAsia" w:hAnsiTheme="minorHAnsi" w:cstheme="minorBidi"/>
      <w:lang w:eastAsia="en-US"/>
    </w:rPr>
  </w:style>
  <w:style w:type="character" w:customStyle="1" w:styleId="NoSpacingChar">
    <w:name w:val="No Spacing Char"/>
    <w:basedOn w:val="DefaultParagraphFont"/>
    <w:link w:val="NoSpacing"/>
    <w:uiPriority w:val="1"/>
    <w:rsid w:val="00134238"/>
    <w:rPr>
      <w:rFonts w:asciiTheme="minorHAnsi" w:eastAsiaTheme="minorEastAsia" w:hAnsiTheme="minorHAnsi" w:cstheme="minorBidi"/>
      <w:lang w:eastAsia="en-US"/>
    </w:rPr>
  </w:style>
  <w:style w:type="paragraph" w:styleId="FootnoteText">
    <w:name w:val="footnote text"/>
    <w:basedOn w:val="Normal"/>
    <w:link w:val="FootnoteTextChar"/>
    <w:uiPriority w:val="99"/>
    <w:semiHidden/>
    <w:unhideWhenUsed/>
    <w:rsid w:val="00134238"/>
    <w:pPr>
      <w:spacing w:line="240" w:lineRule="auto"/>
    </w:pPr>
    <w:rPr>
      <w:sz w:val="20"/>
    </w:rPr>
  </w:style>
  <w:style w:type="character" w:customStyle="1" w:styleId="FootnoteTextChar">
    <w:name w:val="Footnote Text Char"/>
    <w:basedOn w:val="DefaultParagraphFont"/>
    <w:link w:val="FootnoteText"/>
    <w:uiPriority w:val="99"/>
    <w:semiHidden/>
    <w:rsid w:val="00134238"/>
    <w:rPr>
      <w:rFonts w:eastAsia="Times New Roman" w:cs="Times New Roman"/>
      <w:sz w:val="20"/>
      <w:szCs w:val="20"/>
    </w:rPr>
  </w:style>
  <w:style w:type="character" w:styleId="FootnoteReference">
    <w:name w:val="footnote reference"/>
    <w:basedOn w:val="DefaultParagraphFont"/>
    <w:uiPriority w:val="99"/>
    <w:semiHidden/>
    <w:unhideWhenUsed/>
    <w:rsid w:val="00134238"/>
    <w:rPr>
      <w:vertAlign w:val="superscript"/>
    </w:rPr>
  </w:style>
  <w:style w:type="table" w:styleId="PlainTable4">
    <w:name w:val="Plain Table 4"/>
    <w:basedOn w:val="TableNormal"/>
    <w:uiPriority w:val="44"/>
    <w:rsid w:val="00635B4F"/>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701938">
      <w:bodyDiv w:val="1"/>
      <w:marLeft w:val="0"/>
      <w:marRight w:val="0"/>
      <w:marTop w:val="0"/>
      <w:marBottom w:val="0"/>
      <w:divBdr>
        <w:top w:val="none" w:sz="0" w:space="0" w:color="auto"/>
        <w:left w:val="none" w:sz="0" w:space="0" w:color="auto"/>
        <w:bottom w:val="none" w:sz="0" w:space="0" w:color="auto"/>
        <w:right w:val="none" w:sz="0" w:space="0" w:color="auto"/>
      </w:divBdr>
    </w:div>
    <w:div w:id="76680945">
      <w:bodyDiv w:val="1"/>
      <w:marLeft w:val="0"/>
      <w:marRight w:val="0"/>
      <w:marTop w:val="0"/>
      <w:marBottom w:val="0"/>
      <w:divBdr>
        <w:top w:val="none" w:sz="0" w:space="0" w:color="auto"/>
        <w:left w:val="none" w:sz="0" w:space="0" w:color="auto"/>
        <w:bottom w:val="none" w:sz="0" w:space="0" w:color="auto"/>
        <w:right w:val="none" w:sz="0" w:space="0" w:color="auto"/>
      </w:divBdr>
    </w:div>
    <w:div w:id="190150341">
      <w:bodyDiv w:val="1"/>
      <w:marLeft w:val="0"/>
      <w:marRight w:val="0"/>
      <w:marTop w:val="0"/>
      <w:marBottom w:val="0"/>
      <w:divBdr>
        <w:top w:val="none" w:sz="0" w:space="0" w:color="auto"/>
        <w:left w:val="none" w:sz="0" w:space="0" w:color="auto"/>
        <w:bottom w:val="none" w:sz="0" w:space="0" w:color="auto"/>
        <w:right w:val="none" w:sz="0" w:space="0" w:color="auto"/>
      </w:divBdr>
    </w:div>
    <w:div w:id="298070677">
      <w:bodyDiv w:val="1"/>
      <w:marLeft w:val="0"/>
      <w:marRight w:val="0"/>
      <w:marTop w:val="0"/>
      <w:marBottom w:val="0"/>
      <w:divBdr>
        <w:top w:val="none" w:sz="0" w:space="0" w:color="auto"/>
        <w:left w:val="none" w:sz="0" w:space="0" w:color="auto"/>
        <w:bottom w:val="none" w:sz="0" w:space="0" w:color="auto"/>
        <w:right w:val="none" w:sz="0" w:space="0" w:color="auto"/>
      </w:divBdr>
    </w:div>
    <w:div w:id="447165468">
      <w:bodyDiv w:val="1"/>
      <w:marLeft w:val="0"/>
      <w:marRight w:val="0"/>
      <w:marTop w:val="0"/>
      <w:marBottom w:val="0"/>
      <w:divBdr>
        <w:top w:val="none" w:sz="0" w:space="0" w:color="auto"/>
        <w:left w:val="none" w:sz="0" w:space="0" w:color="auto"/>
        <w:bottom w:val="none" w:sz="0" w:space="0" w:color="auto"/>
        <w:right w:val="none" w:sz="0" w:space="0" w:color="auto"/>
      </w:divBdr>
    </w:div>
    <w:div w:id="490220310">
      <w:bodyDiv w:val="1"/>
      <w:marLeft w:val="0"/>
      <w:marRight w:val="0"/>
      <w:marTop w:val="0"/>
      <w:marBottom w:val="0"/>
      <w:divBdr>
        <w:top w:val="none" w:sz="0" w:space="0" w:color="auto"/>
        <w:left w:val="none" w:sz="0" w:space="0" w:color="auto"/>
        <w:bottom w:val="none" w:sz="0" w:space="0" w:color="auto"/>
        <w:right w:val="none" w:sz="0" w:space="0" w:color="auto"/>
      </w:divBdr>
    </w:div>
    <w:div w:id="520313564">
      <w:bodyDiv w:val="1"/>
      <w:marLeft w:val="0"/>
      <w:marRight w:val="0"/>
      <w:marTop w:val="0"/>
      <w:marBottom w:val="0"/>
      <w:divBdr>
        <w:top w:val="none" w:sz="0" w:space="0" w:color="auto"/>
        <w:left w:val="none" w:sz="0" w:space="0" w:color="auto"/>
        <w:bottom w:val="none" w:sz="0" w:space="0" w:color="auto"/>
        <w:right w:val="none" w:sz="0" w:space="0" w:color="auto"/>
      </w:divBdr>
    </w:div>
    <w:div w:id="531764474">
      <w:bodyDiv w:val="1"/>
      <w:marLeft w:val="0"/>
      <w:marRight w:val="0"/>
      <w:marTop w:val="0"/>
      <w:marBottom w:val="0"/>
      <w:divBdr>
        <w:top w:val="none" w:sz="0" w:space="0" w:color="auto"/>
        <w:left w:val="none" w:sz="0" w:space="0" w:color="auto"/>
        <w:bottom w:val="none" w:sz="0" w:space="0" w:color="auto"/>
        <w:right w:val="none" w:sz="0" w:space="0" w:color="auto"/>
      </w:divBdr>
    </w:div>
    <w:div w:id="647052789">
      <w:bodyDiv w:val="1"/>
      <w:marLeft w:val="0"/>
      <w:marRight w:val="0"/>
      <w:marTop w:val="0"/>
      <w:marBottom w:val="0"/>
      <w:divBdr>
        <w:top w:val="none" w:sz="0" w:space="0" w:color="auto"/>
        <w:left w:val="none" w:sz="0" w:space="0" w:color="auto"/>
        <w:bottom w:val="none" w:sz="0" w:space="0" w:color="auto"/>
        <w:right w:val="none" w:sz="0" w:space="0" w:color="auto"/>
      </w:divBdr>
    </w:div>
    <w:div w:id="667245557">
      <w:bodyDiv w:val="1"/>
      <w:marLeft w:val="0"/>
      <w:marRight w:val="0"/>
      <w:marTop w:val="0"/>
      <w:marBottom w:val="0"/>
      <w:divBdr>
        <w:top w:val="none" w:sz="0" w:space="0" w:color="auto"/>
        <w:left w:val="none" w:sz="0" w:space="0" w:color="auto"/>
        <w:bottom w:val="none" w:sz="0" w:space="0" w:color="auto"/>
        <w:right w:val="none" w:sz="0" w:space="0" w:color="auto"/>
      </w:divBdr>
      <w:divsChild>
        <w:div w:id="114316147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66198352">
              <w:marLeft w:val="0"/>
              <w:marRight w:val="0"/>
              <w:marTop w:val="0"/>
              <w:marBottom w:val="0"/>
              <w:divBdr>
                <w:top w:val="none" w:sz="0" w:space="0" w:color="auto"/>
                <w:left w:val="none" w:sz="0" w:space="0" w:color="auto"/>
                <w:bottom w:val="none" w:sz="0" w:space="0" w:color="auto"/>
                <w:right w:val="none" w:sz="0" w:space="0" w:color="auto"/>
              </w:divBdr>
              <w:divsChild>
                <w:div w:id="1879273929">
                  <w:marLeft w:val="0"/>
                  <w:marRight w:val="0"/>
                  <w:marTop w:val="0"/>
                  <w:marBottom w:val="0"/>
                  <w:divBdr>
                    <w:top w:val="none" w:sz="0" w:space="0" w:color="auto"/>
                    <w:left w:val="none" w:sz="0" w:space="0" w:color="auto"/>
                    <w:bottom w:val="none" w:sz="0" w:space="0" w:color="auto"/>
                    <w:right w:val="none" w:sz="0" w:space="0" w:color="auto"/>
                  </w:divBdr>
                  <w:divsChild>
                    <w:div w:id="364063059">
                      <w:marLeft w:val="0"/>
                      <w:marRight w:val="0"/>
                      <w:marTop w:val="0"/>
                      <w:marBottom w:val="0"/>
                      <w:divBdr>
                        <w:top w:val="none" w:sz="0" w:space="0" w:color="auto"/>
                        <w:left w:val="none" w:sz="0" w:space="0" w:color="auto"/>
                        <w:bottom w:val="none" w:sz="0" w:space="0" w:color="auto"/>
                        <w:right w:val="none" w:sz="0" w:space="0" w:color="auto"/>
                      </w:divBdr>
                      <w:divsChild>
                        <w:div w:id="77725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0474455">
      <w:bodyDiv w:val="1"/>
      <w:marLeft w:val="0"/>
      <w:marRight w:val="0"/>
      <w:marTop w:val="0"/>
      <w:marBottom w:val="0"/>
      <w:divBdr>
        <w:top w:val="none" w:sz="0" w:space="0" w:color="auto"/>
        <w:left w:val="none" w:sz="0" w:space="0" w:color="auto"/>
        <w:bottom w:val="none" w:sz="0" w:space="0" w:color="auto"/>
        <w:right w:val="none" w:sz="0" w:space="0" w:color="auto"/>
      </w:divBdr>
    </w:div>
    <w:div w:id="710690829">
      <w:bodyDiv w:val="1"/>
      <w:marLeft w:val="0"/>
      <w:marRight w:val="0"/>
      <w:marTop w:val="0"/>
      <w:marBottom w:val="0"/>
      <w:divBdr>
        <w:top w:val="none" w:sz="0" w:space="0" w:color="auto"/>
        <w:left w:val="none" w:sz="0" w:space="0" w:color="auto"/>
        <w:bottom w:val="none" w:sz="0" w:space="0" w:color="auto"/>
        <w:right w:val="none" w:sz="0" w:space="0" w:color="auto"/>
      </w:divBdr>
    </w:div>
    <w:div w:id="774909003">
      <w:bodyDiv w:val="1"/>
      <w:marLeft w:val="0"/>
      <w:marRight w:val="0"/>
      <w:marTop w:val="0"/>
      <w:marBottom w:val="0"/>
      <w:divBdr>
        <w:top w:val="none" w:sz="0" w:space="0" w:color="auto"/>
        <w:left w:val="none" w:sz="0" w:space="0" w:color="auto"/>
        <w:bottom w:val="none" w:sz="0" w:space="0" w:color="auto"/>
        <w:right w:val="none" w:sz="0" w:space="0" w:color="auto"/>
      </w:divBdr>
    </w:div>
    <w:div w:id="827286975">
      <w:bodyDiv w:val="1"/>
      <w:marLeft w:val="0"/>
      <w:marRight w:val="0"/>
      <w:marTop w:val="0"/>
      <w:marBottom w:val="0"/>
      <w:divBdr>
        <w:top w:val="none" w:sz="0" w:space="0" w:color="auto"/>
        <w:left w:val="none" w:sz="0" w:space="0" w:color="auto"/>
        <w:bottom w:val="none" w:sz="0" w:space="0" w:color="auto"/>
        <w:right w:val="none" w:sz="0" w:space="0" w:color="auto"/>
      </w:divBdr>
    </w:div>
    <w:div w:id="885412576">
      <w:bodyDiv w:val="1"/>
      <w:marLeft w:val="0"/>
      <w:marRight w:val="0"/>
      <w:marTop w:val="0"/>
      <w:marBottom w:val="0"/>
      <w:divBdr>
        <w:top w:val="none" w:sz="0" w:space="0" w:color="auto"/>
        <w:left w:val="none" w:sz="0" w:space="0" w:color="auto"/>
        <w:bottom w:val="none" w:sz="0" w:space="0" w:color="auto"/>
        <w:right w:val="none" w:sz="0" w:space="0" w:color="auto"/>
      </w:divBdr>
    </w:div>
    <w:div w:id="935140668">
      <w:bodyDiv w:val="1"/>
      <w:marLeft w:val="0"/>
      <w:marRight w:val="0"/>
      <w:marTop w:val="0"/>
      <w:marBottom w:val="0"/>
      <w:divBdr>
        <w:top w:val="none" w:sz="0" w:space="0" w:color="auto"/>
        <w:left w:val="none" w:sz="0" w:space="0" w:color="auto"/>
        <w:bottom w:val="none" w:sz="0" w:space="0" w:color="auto"/>
        <w:right w:val="none" w:sz="0" w:space="0" w:color="auto"/>
      </w:divBdr>
    </w:div>
    <w:div w:id="1141465284">
      <w:bodyDiv w:val="1"/>
      <w:marLeft w:val="0"/>
      <w:marRight w:val="0"/>
      <w:marTop w:val="0"/>
      <w:marBottom w:val="0"/>
      <w:divBdr>
        <w:top w:val="none" w:sz="0" w:space="0" w:color="auto"/>
        <w:left w:val="none" w:sz="0" w:space="0" w:color="auto"/>
        <w:bottom w:val="none" w:sz="0" w:space="0" w:color="auto"/>
        <w:right w:val="none" w:sz="0" w:space="0" w:color="auto"/>
      </w:divBdr>
    </w:div>
    <w:div w:id="1142891238">
      <w:bodyDiv w:val="1"/>
      <w:marLeft w:val="0"/>
      <w:marRight w:val="0"/>
      <w:marTop w:val="0"/>
      <w:marBottom w:val="0"/>
      <w:divBdr>
        <w:top w:val="none" w:sz="0" w:space="0" w:color="auto"/>
        <w:left w:val="none" w:sz="0" w:space="0" w:color="auto"/>
        <w:bottom w:val="none" w:sz="0" w:space="0" w:color="auto"/>
        <w:right w:val="none" w:sz="0" w:space="0" w:color="auto"/>
      </w:divBdr>
    </w:div>
    <w:div w:id="1154755638">
      <w:bodyDiv w:val="1"/>
      <w:marLeft w:val="0"/>
      <w:marRight w:val="0"/>
      <w:marTop w:val="0"/>
      <w:marBottom w:val="0"/>
      <w:divBdr>
        <w:top w:val="none" w:sz="0" w:space="0" w:color="auto"/>
        <w:left w:val="none" w:sz="0" w:space="0" w:color="auto"/>
        <w:bottom w:val="none" w:sz="0" w:space="0" w:color="auto"/>
        <w:right w:val="none" w:sz="0" w:space="0" w:color="auto"/>
      </w:divBdr>
    </w:div>
    <w:div w:id="1177354930">
      <w:bodyDiv w:val="1"/>
      <w:marLeft w:val="0"/>
      <w:marRight w:val="0"/>
      <w:marTop w:val="0"/>
      <w:marBottom w:val="0"/>
      <w:divBdr>
        <w:top w:val="none" w:sz="0" w:space="0" w:color="auto"/>
        <w:left w:val="none" w:sz="0" w:space="0" w:color="auto"/>
        <w:bottom w:val="none" w:sz="0" w:space="0" w:color="auto"/>
        <w:right w:val="none" w:sz="0" w:space="0" w:color="auto"/>
      </w:divBdr>
    </w:div>
    <w:div w:id="1179613690">
      <w:bodyDiv w:val="1"/>
      <w:marLeft w:val="0"/>
      <w:marRight w:val="0"/>
      <w:marTop w:val="0"/>
      <w:marBottom w:val="0"/>
      <w:divBdr>
        <w:top w:val="none" w:sz="0" w:space="0" w:color="auto"/>
        <w:left w:val="none" w:sz="0" w:space="0" w:color="auto"/>
        <w:bottom w:val="none" w:sz="0" w:space="0" w:color="auto"/>
        <w:right w:val="none" w:sz="0" w:space="0" w:color="auto"/>
      </w:divBdr>
    </w:div>
    <w:div w:id="1201212317">
      <w:bodyDiv w:val="1"/>
      <w:marLeft w:val="0"/>
      <w:marRight w:val="0"/>
      <w:marTop w:val="0"/>
      <w:marBottom w:val="0"/>
      <w:divBdr>
        <w:top w:val="none" w:sz="0" w:space="0" w:color="auto"/>
        <w:left w:val="none" w:sz="0" w:space="0" w:color="auto"/>
        <w:bottom w:val="none" w:sz="0" w:space="0" w:color="auto"/>
        <w:right w:val="none" w:sz="0" w:space="0" w:color="auto"/>
      </w:divBdr>
    </w:div>
    <w:div w:id="1221789666">
      <w:bodyDiv w:val="1"/>
      <w:marLeft w:val="0"/>
      <w:marRight w:val="0"/>
      <w:marTop w:val="0"/>
      <w:marBottom w:val="0"/>
      <w:divBdr>
        <w:top w:val="none" w:sz="0" w:space="0" w:color="auto"/>
        <w:left w:val="none" w:sz="0" w:space="0" w:color="auto"/>
        <w:bottom w:val="none" w:sz="0" w:space="0" w:color="auto"/>
        <w:right w:val="none" w:sz="0" w:space="0" w:color="auto"/>
      </w:divBdr>
    </w:div>
    <w:div w:id="1282498801">
      <w:bodyDiv w:val="1"/>
      <w:marLeft w:val="0"/>
      <w:marRight w:val="0"/>
      <w:marTop w:val="0"/>
      <w:marBottom w:val="0"/>
      <w:divBdr>
        <w:top w:val="none" w:sz="0" w:space="0" w:color="auto"/>
        <w:left w:val="none" w:sz="0" w:space="0" w:color="auto"/>
        <w:bottom w:val="none" w:sz="0" w:space="0" w:color="auto"/>
        <w:right w:val="none" w:sz="0" w:space="0" w:color="auto"/>
      </w:divBdr>
    </w:div>
    <w:div w:id="1302730608">
      <w:bodyDiv w:val="1"/>
      <w:marLeft w:val="0"/>
      <w:marRight w:val="0"/>
      <w:marTop w:val="0"/>
      <w:marBottom w:val="0"/>
      <w:divBdr>
        <w:top w:val="none" w:sz="0" w:space="0" w:color="auto"/>
        <w:left w:val="none" w:sz="0" w:space="0" w:color="auto"/>
        <w:bottom w:val="none" w:sz="0" w:space="0" w:color="auto"/>
        <w:right w:val="none" w:sz="0" w:space="0" w:color="auto"/>
      </w:divBdr>
    </w:div>
    <w:div w:id="1516849176">
      <w:bodyDiv w:val="1"/>
      <w:marLeft w:val="0"/>
      <w:marRight w:val="0"/>
      <w:marTop w:val="0"/>
      <w:marBottom w:val="0"/>
      <w:divBdr>
        <w:top w:val="none" w:sz="0" w:space="0" w:color="auto"/>
        <w:left w:val="none" w:sz="0" w:space="0" w:color="auto"/>
        <w:bottom w:val="none" w:sz="0" w:space="0" w:color="auto"/>
        <w:right w:val="none" w:sz="0" w:space="0" w:color="auto"/>
      </w:divBdr>
    </w:div>
    <w:div w:id="1561089974">
      <w:bodyDiv w:val="1"/>
      <w:marLeft w:val="0"/>
      <w:marRight w:val="0"/>
      <w:marTop w:val="0"/>
      <w:marBottom w:val="0"/>
      <w:divBdr>
        <w:top w:val="none" w:sz="0" w:space="0" w:color="auto"/>
        <w:left w:val="none" w:sz="0" w:space="0" w:color="auto"/>
        <w:bottom w:val="none" w:sz="0" w:space="0" w:color="auto"/>
        <w:right w:val="none" w:sz="0" w:space="0" w:color="auto"/>
      </w:divBdr>
    </w:div>
    <w:div w:id="1622833664">
      <w:bodyDiv w:val="1"/>
      <w:marLeft w:val="0"/>
      <w:marRight w:val="0"/>
      <w:marTop w:val="0"/>
      <w:marBottom w:val="0"/>
      <w:divBdr>
        <w:top w:val="none" w:sz="0" w:space="0" w:color="auto"/>
        <w:left w:val="none" w:sz="0" w:space="0" w:color="auto"/>
        <w:bottom w:val="none" w:sz="0" w:space="0" w:color="auto"/>
        <w:right w:val="none" w:sz="0" w:space="0" w:color="auto"/>
      </w:divBdr>
    </w:div>
    <w:div w:id="1844393969">
      <w:bodyDiv w:val="1"/>
      <w:marLeft w:val="0"/>
      <w:marRight w:val="0"/>
      <w:marTop w:val="0"/>
      <w:marBottom w:val="0"/>
      <w:divBdr>
        <w:top w:val="none" w:sz="0" w:space="0" w:color="auto"/>
        <w:left w:val="none" w:sz="0" w:space="0" w:color="auto"/>
        <w:bottom w:val="none" w:sz="0" w:space="0" w:color="auto"/>
        <w:right w:val="none" w:sz="0" w:space="0" w:color="auto"/>
      </w:divBdr>
    </w:div>
    <w:div w:id="1986083132">
      <w:bodyDiv w:val="1"/>
      <w:marLeft w:val="0"/>
      <w:marRight w:val="0"/>
      <w:marTop w:val="0"/>
      <w:marBottom w:val="0"/>
      <w:divBdr>
        <w:top w:val="none" w:sz="0" w:space="0" w:color="auto"/>
        <w:left w:val="none" w:sz="0" w:space="0" w:color="auto"/>
        <w:bottom w:val="none" w:sz="0" w:space="0" w:color="auto"/>
        <w:right w:val="none" w:sz="0" w:space="0" w:color="auto"/>
      </w:divBdr>
    </w:div>
    <w:div w:id="20598627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webSettings" Target="webSettings.xml"/><Relationship Id="rId12" Type="http://schemas.microsoft.com/office/2016/09/relationships/commentsIds" Target="commentsIds.xml"/><Relationship Id="rId17" Type="http://schemas.openxmlformats.org/officeDocument/2006/relationships/image" Target="media/image4.jpe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8.jpeg"/><Relationship Id="rId28" Type="http://schemas.microsoft.com/office/2020/10/relationships/intelligence" Target="intelligence2.xml"/><Relationship Id="rId10" Type="http://schemas.openxmlformats.org/officeDocument/2006/relationships/comments" Target="comments.xml"/><Relationship Id="rId19" Type="http://schemas.openxmlformats.org/officeDocument/2006/relationships/image" Target="media/image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jpg"/><Relationship Id="rId22" Type="http://schemas.openxmlformats.org/officeDocument/2006/relationships/footer" Target="footer2.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081868574"/>
        <w:category>
          <w:name w:val="General"/>
          <w:gallery w:val="placeholder"/>
        </w:category>
        <w:types>
          <w:type w:val="bbPlcHdr"/>
        </w:types>
        <w:behaviors>
          <w:behavior w:val="content"/>
        </w:behaviors>
        <w:guid w:val="{37ACD3AF-0F8E-41AE-8F73-09BE2EFCC2F9}"/>
      </w:docPartPr>
      <w:docPartBody>
        <w:p w:rsidR="000F36F2" w:rsidRDefault="000F36F2"/>
      </w:docPartBody>
    </w:docPart>
    <w:docPart>
      <w:docPartPr>
        <w:name w:val="509A899B93E1444C8DEF9844401BF6A2"/>
        <w:category>
          <w:name w:val="General"/>
          <w:gallery w:val="placeholder"/>
        </w:category>
        <w:types>
          <w:type w:val="bbPlcHdr"/>
        </w:types>
        <w:behaviors>
          <w:behavior w:val="content"/>
        </w:behaviors>
        <w:guid w:val="{317EBEC1-4086-4F61-9892-6A3A25087734}"/>
      </w:docPartPr>
      <w:docPartBody>
        <w:p w:rsidR="00D73D48" w:rsidRDefault="000E03AD" w:rsidP="000E03AD">
          <w:pPr>
            <w:pStyle w:val="509A899B93E1444C8DEF9844401BF6A2"/>
          </w:pPr>
          <w:r>
            <w:rPr>
              <w:rFonts w:asciiTheme="majorHAnsi" w:eastAsiaTheme="majorEastAsia" w:hAnsiTheme="majorHAnsi" w:cstheme="majorBidi"/>
              <w:color w:val="156082" w:themeColor="accent1"/>
              <w:sz w:val="88"/>
              <w:szCs w:val="88"/>
            </w:rPr>
            <w:t>[Document title]</w:t>
          </w:r>
        </w:p>
      </w:docPartBody>
    </w:docPart>
    <w:docPart>
      <w:docPartPr>
        <w:name w:val="209C38A8EADA452EBD28E7625504750E"/>
        <w:category>
          <w:name w:val="General"/>
          <w:gallery w:val="placeholder"/>
        </w:category>
        <w:types>
          <w:type w:val="bbPlcHdr"/>
        </w:types>
        <w:behaviors>
          <w:behavior w:val="content"/>
        </w:behaviors>
        <w:guid w:val="{050EDB97-DB9A-4084-B648-8B8C13F2FB4D}"/>
      </w:docPartPr>
      <w:docPartBody>
        <w:p w:rsidR="00D73D48" w:rsidRDefault="000E03AD" w:rsidP="000E03AD">
          <w:pPr>
            <w:pStyle w:val="209C38A8EADA452EBD28E7625504750E"/>
          </w:pPr>
          <w:r>
            <w:rPr>
              <w:color w:val="0F4761" w:themeColor="accent1" w:themeShade="BF"/>
            </w:rPr>
            <w:t>[Document subtitle]</w:t>
          </w:r>
        </w:p>
      </w:docPartBody>
    </w:docPart>
    <w:docPart>
      <w:docPartPr>
        <w:name w:val="823D3E50F76F47CA99DE054A4F579277"/>
        <w:category>
          <w:name w:val="General"/>
          <w:gallery w:val="placeholder"/>
        </w:category>
        <w:types>
          <w:type w:val="bbPlcHdr"/>
        </w:types>
        <w:behaviors>
          <w:behavior w:val="content"/>
        </w:behaviors>
        <w:guid w:val="{88D59299-26B1-4C8A-BCC1-D63F858EC742}"/>
      </w:docPartPr>
      <w:docPartBody>
        <w:p w:rsidR="00D73D48" w:rsidRDefault="000E03AD" w:rsidP="000E03AD">
          <w:pPr>
            <w:pStyle w:val="823D3E50F76F47CA99DE054A4F579277"/>
          </w:pPr>
          <w:r>
            <w:rPr>
              <w:color w:val="156082" w:themeColor="accent1"/>
              <w:sz w:val="28"/>
              <w:szCs w:val="28"/>
            </w:rPr>
            <w:t>[Author name]</w:t>
          </w:r>
        </w:p>
      </w:docPartBody>
    </w:docPart>
    <w:docPart>
      <w:docPartPr>
        <w:name w:val="4148655591014D489D591A57ACE6B4C9"/>
        <w:category>
          <w:name w:val="General"/>
          <w:gallery w:val="placeholder"/>
        </w:category>
        <w:types>
          <w:type w:val="bbPlcHdr"/>
        </w:types>
        <w:behaviors>
          <w:behavior w:val="content"/>
        </w:behaviors>
        <w:guid w:val="{DD99A141-FB85-4B59-BBD8-10355D8E02A4}"/>
      </w:docPartPr>
      <w:docPartBody>
        <w:p w:rsidR="00D73D48" w:rsidRDefault="000E03AD" w:rsidP="000E03AD">
          <w:pPr>
            <w:pStyle w:val="4148655591014D489D591A57ACE6B4C9"/>
          </w:pPr>
          <w:r>
            <w:rPr>
              <w:color w:val="156082"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altName w:val="Calibri"/>
    <w:charset w:val="00"/>
    <w:family w:val="auto"/>
    <w:pitch w:val="variable"/>
    <w:sig w:usb0="A00002FF" w:usb1="5000204B" w:usb2="00000000" w:usb3="00000000" w:csb0="00000197"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F36F2"/>
    <w:rsid w:val="00042B99"/>
    <w:rsid w:val="000869D5"/>
    <w:rsid w:val="000E03AD"/>
    <w:rsid w:val="000F36F2"/>
    <w:rsid w:val="001053DA"/>
    <w:rsid w:val="0011709C"/>
    <w:rsid w:val="00130279"/>
    <w:rsid w:val="00193A24"/>
    <w:rsid w:val="002F4274"/>
    <w:rsid w:val="00354250"/>
    <w:rsid w:val="004117AD"/>
    <w:rsid w:val="0044208F"/>
    <w:rsid w:val="00490A97"/>
    <w:rsid w:val="004A16A9"/>
    <w:rsid w:val="004B0549"/>
    <w:rsid w:val="004C30B6"/>
    <w:rsid w:val="00566818"/>
    <w:rsid w:val="006706A0"/>
    <w:rsid w:val="006F75C6"/>
    <w:rsid w:val="00741536"/>
    <w:rsid w:val="007E267E"/>
    <w:rsid w:val="00874698"/>
    <w:rsid w:val="00887130"/>
    <w:rsid w:val="008874F9"/>
    <w:rsid w:val="008E6FA5"/>
    <w:rsid w:val="00923F12"/>
    <w:rsid w:val="00945EFB"/>
    <w:rsid w:val="009531C4"/>
    <w:rsid w:val="0096012B"/>
    <w:rsid w:val="009833AD"/>
    <w:rsid w:val="009B36EE"/>
    <w:rsid w:val="00A2163B"/>
    <w:rsid w:val="00B12913"/>
    <w:rsid w:val="00B21964"/>
    <w:rsid w:val="00B21AE0"/>
    <w:rsid w:val="00BF0F47"/>
    <w:rsid w:val="00C536EF"/>
    <w:rsid w:val="00C94DA1"/>
    <w:rsid w:val="00CE5407"/>
    <w:rsid w:val="00D06DBE"/>
    <w:rsid w:val="00D73D48"/>
    <w:rsid w:val="00D77C0B"/>
    <w:rsid w:val="00E53E45"/>
    <w:rsid w:val="00E55B7C"/>
    <w:rsid w:val="00EC1449"/>
    <w:rsid w:val="00EE207E"/>
    <w:rsid w:val="00F87EEF"/>
    <w:rsid w:val="00FE0F71"/>
  </w:rsids>
  <m:mathPr>
    <m:mathFont m:val="Cambria Math"/>
    <m:brkBin m:val="before"/>
    <m:brkBinSub m:val="--"/>
    <m:smallFrac m:val="0"/>
    <m:dispDef/>
    <m:lMargin m:val="0"/>
    <m:rMargin m:val="0"/>
    <m:defJc m:val="centerGroup"/>
    <m:wrapIndent m:val="1440"/>
    <m:intLim m:val="subSup"/>
    <m:naryLim m:val="undOvr"/>
  </m:mathPr>
  <w:themeFontLang w:val="en-ZA"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ZA" w:eastAsia="en-Z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09A899B93E1444C8DEF9844401BF6A2">
    <w:name w:val="509A899B93E1444C8DEF9844401BF6A2"/>
    <w:rsid w:val="000E03AD"/>
  </w:style>
  <w:style w:type="paragraph" w:customStyle="1" w:styleId="209C38A8EADA452EBD28E7625504750E">
    <w:name w:val="209C38A8EADA452EBD28E7625504750E"/>
    <w:rsid w:val="000E03AD"/>
  </w:style>
  <w:style w:type="paragraph" w:customStyle="1" w:styleId="823D3E50F76F47CA99DE054A4F579277">
    <w:name w:val="823D3E50F76F47CA99DE054A4F579277"/>
    <w:rsid w:val="000E03AD"/>
  </w:style>
  <w:style w:type="paragraph" w:customStyle="1" w:styleId="4148655591014D489D591A57ACE6B4C9">
    <w:name w:val="4148655591014D489D591A57ACE6B4C9"/>
    <w:rsid w:val="000E03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2024-08-14T00:00:00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EcwY2MpUYwyQ3ifOdN6CLjr8JA==">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</go:docsCustomData>
</go:gDocsCustomXmlDataStorag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373136-49FF-4157-83F9-82F52B175275}">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65</Pages>
  <Words>22495</Words>
  <Characters>137446</Characters>
  <Application>Microsoft Office Word</Application>
  <DocSecurity>0</DocSecurity>
  <Lines>5090</Lines>
  <Paragraphs>2024</Paragraphs>
  <ScaleCrop>false</ScaleCrop>
  <HeadingPairs>
    <vt:vector size="2" baseType="variant">
      <vt:variant>
        <vt:lpstr>Title</vt:lpstr>
      </vt:variant>
      <vt:variant>
        <vt:i4>1</vt:i4>
      </vt:variant>
    </vt:vector>
  </HeadingPairs>
  <TitlesOfParts>
    <vt:vector size="1" baseType="lpstr">
      <vt:lpstr>HE²AT Center Data Management Plan</vt:lpstr>
    </vt:vector>
  </TitlesOfParts>
  <Company/>
  <LinksUpToDate>false</LinksUpToDate>
  <CharactersWithSpaces>157917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HE²AT Center Data Management Plan</dc:title>
  <dc:subject>Document version number 3.0</dc:subject>
  <dc:creator>Developed by Christopher Jack</dc:creator>
  <cp:lastModifiedBy>Craig Parker</cp:lastModifiedBy>
  <cp:revision>2</cp:revision>
  <dcterms:created xsi:type="dcterms:W3CDTF">2024-08-14T19:34:00Z</dcterms:created>
  <dcterms:modified xsi:type="dcterms:W3CDTF">2024-08-14T19:34:00Z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f515d4cba2da8c55eb3c34267958e42c372478985963e9baf76da72933e1feb4</vt:lpwstr>
  </property>
</Properties>
</file>